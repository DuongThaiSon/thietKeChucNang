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68696121"/>
    <w:bookmarkStart w:id="1" w:name="_Toc70073920"/>
    <w:p w14:paraId="4584A334" w14:textId="772EE687" w:rsidR="00476E13" w:rsidRPr="001164DE" w:rsidRDefault="00E10D49" w:rsidP="00476E13">
      <w:pPr>
        <w:widowControl w:val="0"/>
        <w:spacing w:beforeLines="60" w:before="144" w:after="0" w:line="312" w:lineRule="auto"/>
        <w:jc w:val="center"/>
        <w:outlineLvl w:val="0"/>
        <w:rPr>
          <w:rFonts w:ascii="Times New Roman" w:hAnsi="Times New Roman" w:cs="Times New Roman"/>
          <w:b/>
          <w:sz w:val="28"/>
          <w:szCs w:val="28"/>
          <w:lang w:val="vi-VN"/>
        </w:rPr>
      </w:pPr>
      <w:r w:rsidRPr="001164DE">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5E989B89" wp14:editId="6CA8120B">
                <wp:simplePos x="0" y="0"/>
                <wp:positionH relativeFrom="column">
                  <wp:posOffset>-299085</wp:posOffset>
                </wp:positionH>
                <wp:positionV relativeFrom="paragraph">
                  <wp:posOffset>8890</wp:posOffset>
                </wp:positionV>
                <wp:extent cx="6257925" cy="9191625"/>
                <wp:effectExtent l="19050" t="19050" r="47625" b="4762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925" cy="9191625"/>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3E7E46" id="Rectangle 65" o:spid="_x0000_s1026" style="position:absolute;margin-left:-23.55pt;margin-top:.7pt;width:492.75pt;height:72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" filled="f" strokeweight="5pt">
                <v:stroke linestyle="thickThin"/>
              </v:rect>
            </w:pict>
          </mc:Fallback>
        </mc:AlternateContent>
      </w:r>
      <w:r w:rsidR="002B7031" w:rsidRPr="001164DE">
        <w:rPr>
          <w:rFonts w:ascii="Times New Roman" w:hAnsi="Times New Roman" w:cs="Times New Roman"/>
          <w:b/>
          <w:sz w:val="28"/>
          <w:szCs w:val="28"/>
          <w:lang w:val="vi-VN"/>
        </w:rPr>
        <w:t>TỔNG CỤ</w:t>
      </w:r>
      <w:r w:rsidR="00476E13" w:rsidRPr="001164DE">
        <w:rPr>
          <w:rFonts w:ascii="Times New Roman" w:hAnsi="Times New Roman" w:cs="Times New Roman"/>
          <w:b/>
          <w:sz w:val="28"/>
          <w:szCs w:val="28"/>
          <w:lang w:val="vi-VN"/>
        </w:rPr>
        <w:t>C THUẾ</w:t>
      </w:r>
      <w:bookmarkEnd w:id="0"/>
      <w:bookmarkEnd w:id="1"/>
    </w:p>
    <w:p w14:paraId="0C75D690"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r w:rsidRPr="001164DE">
        <w:rPr>
          <w:rFonts w:ascii="Times New Roman" w:hAnsi="Times New Roman" w:cs="Times New Roman"/>
          <w:noProof/>
          <w:sz w:val="28"/>
          <w:szCs w:val="28"/>
        </w:rPr>
        <w:drawing>
          <wp:anchor distT="0" distB="0" distL="114300" distR="114300" simplePos="0" relativeHeight="251661312" behindDoc="0" locked="0" layoutInCell="1" allowOverlap="1" wp14:anchorId="2244D26D" wp14:editId="4549650E">
            <wp:simplePos x="0" y="0"/>
            <wp:positionH relativeFrom="column">
              <wp:posOffset>2418080</wp:posOffset>
            </wp:positionH>
            <wp:positionV relativeFrom="paragraph">
              <wp:posOffset>15240</wp:posOffset>
            </wp:positionV>
            <wp:extent cx="935990" cy="892810"/>
            <wp:effectExtent l="0" t="0" r="0" b="2540"/>
            <wp:wrapSquare wrapText="lef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5990" cy="89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50F88"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0021973F"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3B40043"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4B7AE2E8"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445FBAF8"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7948A05"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087FB810"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6C4F3EA"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6CCE1107" w14:textId="77777777" w:rsidR="00476E13" w:rsidRPr="001164DE" w:rsidRDefault="00476E13" w:rsidP="00476E13">
      <w:pPr>
        <w:widowControl w:val="0"/>
        <w:spacing w:after="0" w:line="312" w:lineRule="auto"/>
        <w:jc w:val="center"/>
        <w:outlineLvl w:val="0"/>
        <w:rPr>
          <w:rFonts w:ascii="Times New Roman" w:hAnsi="Times New Roman" w:cs="Times New Roman"/>
          <w:b/>
          <w:sz w:val="28"/>
          <w:szCs w:val="28"/>
          <w:lang w:val="vi-VN"/>
        </w:rPr>
      </w:pPr>
      <w:bookmarkStart w:id="2" w:name="_Toc68696122"/>
      <w:bookmarkStart w:id="3" w:name="_Toc70073921"/>
      <w:r w:rsidRPr="001164DE">
        <w:rPr>
          <w:rFonts w:ascii="Times New Roman" w:hAnsi="Times New Roman" w:cs="Times New Roman"/>
          <w:b/>
          <w:sz w:val="28"/>
          <w:szCs w:val="28"/>
          <w:lang w:val="vi-VN"/>
        </w:rPr>
        <w:t>TÀI LIỆU</w:t>
      </w:r>
      <w:bookmarkEnd w:id="2"/>
      <w:bookmarkEnd w:id="3"/>
      <w:r w:rsidRPr="001164DE">
        <w:rPr>
          <w:rFonts w:ascii="Times New Roman" w:hAnsi="Times New Roman" w:cs="Times New Roman"/>
          <w:b/>
          <w:sz w:val="28"/>
          <w:szCs w:val="28"/>
          <w:lang w:val="vi-VN"/>
        </w:rPr>
        <w:t xml:space="preserve"> </w:t>
      </w:r>
    </w:p>
    <w:p w14:paraId="38701C26" w14:textId="77777777" w:rsidR="00476E13" w:rsidRPr="001164DE" w:rsidRDefault="00476E13" w:rsidP="00476E13">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THIẾT KẾ CHỨC NĂNG ỨNG DỤNG</w:t>
      </w:r>
    </w:p>
    <w:p w14:paraId="3FF4B925" w14:textId="77777777" w:rsidR="00476E13" w:rsidRPr="001164DE" w:rsidRDefault="00476E13" w:rsidP="00476E13">
      <w:pPr>
        <w:widowControl w:val="0"/>
        <w:spacing w:after="0" w:line="312" w:lineRule="auto"/>
        <w:jc w:val="center"/>
        <w:rPr>
          <w:rFonts w:ascii="Times New Roman" w:hAnsi="Times New Roman" w:cs="Times New Roman"/>
          <w:b/>
          <w:sz w:val="28"/>
          <w:szCs w:val="28"/>
          <w:lang w:val="vi-VN"/>
        </w:rPr>
      </w:pPr>
    </w:p>
    <w:p w14:paraId="2A6F8407" w14:textId="77777777" w:rsidR="00476E13" w:rsidRPr="001164DE" w:rsidRDefault="00476E13" w:rsidP="00476E13">
      <w:pPr>
        <w:widowControl w:val="0"/>
        <w:spacing w:after="0" w:line="312" w:lineRule="auto"/>
        <w:jc w:val="center"/>
        <w:rPr>
          <w:rFonts w:ascii="Times New Roman" w:hAnsi="Times New Roman" w:cs="Times New Roman"/>
          <w:b/>
          <w:sz w:val="28"/>
          <w:szCs w:val="28"/>
          <w:lang w:val="vi-VN"/>
        </w:rPr>
      </w:pPr>
    </w:p>
    <w:p w14:paraId="1328D43E" w14:textId="77777777" w:rsidR="00476E13" w:rsidRPr="001164DE" w:rsidRDefault="00476E13" w:rsidP="00476E13">
      <w:pPr>
        <w:widowControl w:val="0"/>
        <w:spacing w:after="0" w:line="312" w:lineRule="auto"/>
        <w:jc w:val="center"/>
        <w:rPr>
          <w:rFonts w:ascii="Times New Roman" w:hAnsi="Times New Roman" w:cs="Times New Roman"/>
          <w:b/>
          <w:sz w:val="28"/>
          <w:szCs w:val="28"/>
          <w:lang w:val="vi-VN"/>
        </w:rPr>
      </w:pPr>
    </w:p>
    <w:p w14:paraId="2062FDE1" w14:textId="77777777" w:rsidR="00476E13" w:rsidRPr="001164DE" w:rsidRDefault="00476E13" w:rsidP="00476E13">
      <w:pPr>
        <w:widowControl w:val="0"/>
        <w:spacing w:before="120" w:after="120" w:line="312" w:lineRule="auto"/>
        <w:jc w:val="center"/>
        <w:outlineLvl w:val="0"/>
        <w:rPr>
          <w:rFonts w:ascii="Times New Roman" w:hAnsi="Times New Roman" w:cs="Times New Roman"/>
          <w:b/>
          <w:sz w:val="28"/>
          <w:szCs w:val="28"/>
          <w:lang w:val="vi-VN"/>
        </w:rPr>
      </w:pPr>
      <w:bookmarkStart w:id="4" w:name="_Toc68696123"/>
      <w:bookmarkStart w:id="5" w:name="_Toc70073922"/>
      <w:r w:rsidRPr="001164DE">
        <w:rPr>
          <w:rFonts w:ascii="Times New Roman" w:hAnsi="Times New Roman" w:cs="Times New Roman"/>
          <w:b/>
          <w:sz w:val="28"/>
          <w:szCs w:val="28"/>
          <w:lang w:val="vi-VN"/>
        </w:rPr>
        <w:t>Hợp đồng số: 15/2020/HĐKT/TCT-TINHVAN</w:t>
      </w:r>
      <w:bookmarkEnd w:id="4"/>
      <w:bookmarkEnd w:id="5"/>
    </w:p>
    <w:p w14:paraId="10B272CA" w14:textId="77777777" w:rsidR="00476E13" w:rsidRPr="001164DE" w:rsidRDefault="00476E13" w:rsidP="00476E13">
      <w:pPr>
        <w:widowControl w:val="0"/>
        <w:spacing w:before="120" w:after="120" w:line="312" w:lineRule="auto"/>
        <w:ind w:right="52"/>
        <w:jc w:val="center"/>
        <w:rPr>
          <w:rFonts w:ascii="Times New Roman" w:hAnsi="Times New Roman" w:cs="Times New Roman"/>
          <w:b/>
          <w:i/>
          <w:sz w:val="28"/>
          <w:szCs w:val="28"/>
          <w:lang w:val="vi-VN"/>
        </w:rPr>
      </w:pPr>
      <w:r w:rsidRPr="001164DE">
        <w:rPr>
          <w:rFonts w:ascii="Times New Roman" w:hAnsi="Times New Roman" w:cs="Times New Roman"/>
          <w:b/>
          <w:i/>
          <w:sz w:val="28"/>
          <w:szCs w:val="28"/>
          <w:lang w:val="vi-VN"/>
        </w:rPr>
        <w:t xml:space="preserve">Gói thầu: Nâng cấp Trang thông tin điện tử ngành Thuế đáp ứng yêu cầu </w:t>
      </w:r>
    </w:p>
    <w:p w14:paraId="28EA5EE4" w14:textId="77777777" w:rsidR="00476E13" w:rsidRPr="001164DE" w:rsidRDefault="00476E13" w:rsidP="00476E13">
      <w:pPr>
        <w:widowControl w:val="0"/>
        <w:spacing w:before="120" w:after="120" w:line="312" w:lineRule="auto"/>
        <w:ind w:right="52"/>
        <w:jc w:val="center"/>
        <w:rPr>
          <w:rFonts w:ascii="Times New Roman" w:hAnsi="Times New Roman" w:cs="Times New Roman"/>
          <w:i/>
          <w:sz w:val="28"/>
          <w:szCs w:val="28"/>
          <w:lang w:val="vi-VN"/>
        </w:rPr>
      </w:pPr>
      <w:r w:rsidRPr="001164DE">
        <w:rPr>
          <w:rFonts w:ascii="Times New Roman" w:hAnsi="Times New Roman" w:cs="Times New Roman"/>
          <w:b/>
          <w:i/>
          <w:sz w:val="28"/>
          <w:szCs w:val="28"/>
          <w:lang w:val="vi-VN"/>
        </w:rPr>
        <w:t>triển khai Tạp chí Thuế điện tử</w:t>
      </w:r>
    </w:p>
    <w:p w14:paraId="42470A73"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tbl>
      <w:tblPr>
        <w:tblpPr w:leftFromText="180" w:rightFromText="180" w:vertAnchor="text" w:horzAnchor="margin" w:tblpXSpec="center" w:tblpY="89"/>
        <w:tblW w:w="38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3"/>
        <w:gridCol w:w="3748"/>
      </w:tblGrid>
      <w:tr w:rsidR="00476E13" w:rsidRPr="001164DE" w14:paraId="5FA8F1C0" w14:textId="77777777" w:rsidTr="00476E13">
        <w:tc>
          <w:tcPr>
            <w:tcW w:w="2652" w:type="pct"/>
            <w:shd w:val="clear" w:color="auto" w:fill="auto"/>
            <w:vAlign w:val="center"/>
          </w:tcPr>
          <w:p w14:paraId="3A68AB67" w14:textId="77777777" w:rsidR="00476E13" w:rsidRPr="001164DE" w:rsidRDefault="00476E13" w:rsidP="00476E13">
            <w:pPr>
              <w:widowControl w:val="0"/>
              <w:spacing w:beforeLines="60" w:before="144"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Mã </w:t>
            </w:r>
            <w:r w:rsidRPr="001164DE">
              <w:rPr>
                <w:rFonts w:ascii="Times New Roman" w:hAnsi="Times New Roman" w:cs="Times New Roman"/>
                <w:sz w:val="28"/>
                <w:szCs w:val="28"/>
              </w:rPr>
              <w:t>dự án</w:t>
            </w:r>
            <w:r w:rsidRPr="001164DE">
              <w:rPr>
                <w:rFonts w:ascii="Times New Roman" w:hAnsi="Times New Roman" w:cs="Times New Roman"/>
                <w:sz w:val="28"/>
                <w:szCs w:val="28"/>
                <w:lang w:val="vi-VN"/>
              </w:rPr>
              <w:t>:</w:t>
            </w:r>
          </w:p>
        </w:tc>
        <w:tc>
          <w:tcPr>
            <w:tcW w:w="2348" w:type="pct"/>
            <w:shd w:val="clear" w:color="auto" w:fill="auto"/>
            <w:vAlign w:val="center"/>
          </w:tcPr>
          <w:p w14:paraId="5C846F26" w14:textId="77777777" w:rsidR="00476E13" w:rsidRPr="001164DE" w:rsidRDefault="00476E13" w:rsidP="00476E13">
            <w:pPr>
              <w:widowControl w:val="0"/>
              <w:spacing w:beforeLines="60" w:before="144" w:after="0" w:line="312" w:lineRule="auto"/>
              <w:rPr>
                <w:rFonts w:ascii="Times New Roman" w:hAnsi="Times New Roman" w:cs="Times New Roman"/>
                <w:b/>
                <w:sz w:val="28"/>
                <w:szCs w:val="28"/>
              </w:rPr>
            </w:pPr>
            <w:r w:rsidRPr="001164DE">
              <w:rPr>
                <w:rFonts w:ascii="Times New Roman" w:hAnsi="Times New Roman" w:cs="Times New Roman"/>
                <w:b/>
                <w:sz w:val="28"/>
                <w:szCs w:val="28"/>
              </w:rPr>
              <w:t>TTĐT_TCT_2020</w:t>
            </w:r>
          </w:p>
        </w:tc>
      </w:tr>
      <w:tr w:rsidR="00476E13" w:rsidRPr="001164DE" w14:paraId="296D6088" w14:textId="77777777" w:rsidTr="00476E13">
        <w:tc>
          <w:tcPr>
            <w:tcW w:w="2652" w:type="pct"/>
            <w:shd w:val="clear" w:color="auto" w:fill="auto"/>
            <w:vAlign w:val="center"/>
          </w:tcPr>
          <w:p w14:paraId="6F4F30A2" w14:textId="77777777" w:rsidR="00476E13" w:rsidRPr="001164DE" w:rsidRDefault="00476E13" w:rsidP="00476E13">
            <w:pPr>
              <w:widowControl w:val="0"/>
              <w:spacing w:beforeLines="60" w:before="144"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Mã tài liệu</w:t>
            </w:r>
            <w:r w:rsidRPr="001164DE">
              <w:rPr>
                <w:rFonts w:ascii="Times New Roman" w:hAnsi="Times New Roman" w:cs="Times New Roman"/>
                <w:sz w:val="28"/>
                <w:szCs w:val="28"/>
                <w:lang w:val="vi-VN"/>
              </w:rPr>
              <w:t>:</w:t>
            </w:r>
          </w:p>
        </w:tc>
        <w:tc>
          <w:tcPr>
            <w:tcW w:w="2348" w:type="pct"/>
            <w:shd w:val="clear" w:color="auto" w:fill="auto"/>
            <w:vAlign w:val="center"/>
          </w:tcPr>
          <w:p w14:paraId="4C09A78B" w14:textId="77777777" w:rsidR="00476E13" w:rsidRPr="001164DE" w:rsidRDefault="00476E13" w:rsidP="00476E13">
            <w:pPr>
              <w:widowControl w:val="0"/>
              <w:spacing w:beforeLines="60" w:before="144" w:after="0" w:line="312" w:lineRule="auto"/>
              <w:rPr>
                <w:rFonts w:ascii="Times New Roman" w:hAnsi="Times New Roman" w:cs="Times New Roman"/>
                <w:b/>
                <w:sz w:val="28"/>
                <w:szCs w:val="28"/>
                <w:lang w:val="vi-VN"/>
              </w:rPr>
            </w:pPr>
            <w:r w:rsidRPr="001164DE">
              <w:rPr>
                <w:rFonts w:ascii="Times New Roman" w:hAnsi="Times New Roman" w:cs="Times New Roman"/>
                <w:b/>
                <w:sz w:val="28"/>
                <w:szCs w:val="28"/>
              </w:rPr>
              <w:t>TTĐT_TCT_2021_TKCNUD</w:t>
            </w:r>
          </w:p>
        </w:tc>
      </w:tr>
      <w:tr w:rsidR="00476E13" w:rsidRPr="001164DE" w14:paraId="799B3DBE" w14:textId="77777777" w:rsidTr="00476E13">
        <w:tc>
          <w:tcPr>
            <w:tcW w:w="2652" w:type="pct"/>
            <w:shd w:val="clear" w:color="auto" w:fill="auto"/>
            <w:vAlign w:val="center"/>
          </w:tcPr>
          <w:p w14:paraId="641CFD7F" w14:textId="77777777" w:rsidR="00476E13" w:rsidRPr="001164DE" w:rsidRDefault="00476E13" w:rsidP="00476E13">
            <w:pPr>
              <w:widowControl w:val="0"/>
              <w:spacing w:beforeLines="60" w:before="144" w:after="0" w:line="312" w:lineRule="auto"/>
              <w:rPr>
                <w:rFonts w:ascii="Times New Roman" w:hAnsi="Times New Roman" w:cs="Times New Roman"/>
                <w:sz w:val="28"/>
                <w:szCs w:val="28"/>
              </w:rPr>
            </w:pPr>
            <w:r w:rsidRPr="001164DE">
              <w:rPr>
                <w:rFonts w:ascii="Times New Roman" w:hAnsi="Times New Roman" w:cs="Times New Roman"/>
                <w:sz w:val="28"/>
                <w:szCs w:val="28"/>
              </w:rPr>
              <w:t>Phiên bản tài liệu:</w:t>
            </w:r>
          </w:p>
        </w:tc>
        <w:tc>
          <w:tcPr>
            <w:tcW w:w="2348" w:type="pct"/>
            <w:shd w:val="clear" w:color="auto" w:fill="auto"/>
            <w:vAlign w:val="center"/>
          </w:tcPr>
          <w:p w14:paraId="4735E4E7" w14:textId="77777777" w:rsidR="00476E13" w:rsidRPr="001164DE" w:rsidRDefault="00476E13" w:rsidP="00476E13">
            <w:pPr>
              <w:widowControl w:val="0"/>
              <w:spacing w:beforeLines="60" w:before="144" w:after="0" w:line="312" w:lineRule="auto"/>
              <w:rPr>
                <w:rFonts w:ascii="Times New Roman" w:hAnsi="Times New Roman" w:cs="Times New Roman"/>
                <w:b/>
                <w:sz w:val="28"/>
                <w:szCs w:val="28"/>
              </w:rPr>
            </w:pPr>
            <w:r w:rsidRPr="001164DE">
              <w:rPr>
                <w:rFonts w:ascii="Times New Roman" w:hAnsi="Times New Roman" w:cs="Times New Roman"/>
                <w:b/>
                <w:sz w:val="28"/>
                <w:szCs w:val="28"/>
              </w:rPr>
              <w:t>V1.0</w:t>
            </w:r>
          </w:p>
        </w:tc>
      </w:tr>
    </w:tbl>
    <w:p w14:paraId="539C9B55"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39FFE8B7"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98F9058"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03A14DF9"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5E39004E"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4BCD88AD"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2701349C"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732F7815" w14:textId="77777777" w:rsidR="00476E13" w:rsidRPr="001164DE" w:rsidRDefault="00476E13" w:rsidP="00476E13">
      <w:pPr>
        <w:widowControl w:val="0"/>
        <w:spacing w:beforeLines="60" w:before="144"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lang w:val="vi-VN"/>
        </w:rPr>
        <w:t>Hà Nội, năm 202</w:t>
      </w:r>
      <w:r w:rsidRPr="001164DE">
        <w:rPr>
          <w:rFonts w:ascii="Times New Roman" w:hAnsi="Times New Roman" w:cs="Times New Roman"/>
          <w:b/>
          <w:sz w:val="28"/>
          <w:szCs w:val="28"/>
        </w:rPr>
        <w:t>1</w:t>
      </w:r>
    </w:p>
    <w:p w14:paraId="4FC482C8" w14:textId="77777777" w:rsidR="001D5922" w:rsidRPr="001164DE" w:rsidRDefault="001D5922" w:rsidP="001D5922">
      <w:pPr>
        <w:keepNext/>
        <w:keepLines/>
        <w:pageBreakBefore/>
        <w:spacing w:line="312" w:lineRule="auto"/>
        <w:jc w:val="center"/>
        <w:outlineLvl w:val="0"/>
        <w:rPr>
          <w:rFonts w:ascii="Times New Roman" w:hAnsi="Times New Roman" w:cs="Times New Roman"/>
          <w:kern w:val="1"/>
          <w:sz w:val="28"/>
          <w:szCs w:val="28"/>
          <w:lang w:val="vi-VN"/>
        </w:rPr>
      </w:pPr>
      <w:bookmarkStart w:id="6" w:name="_Toc57740443"/>
      <w:bookmarkStart w:id="7" w:name="_Toc57817286"/>
      <w:bookmarkStart w:id="8" w:name="_Toc57817786"/>
      <w:bookmarkStart w:id="9" w:name="_Toc57880094"/>
      <w:bookmarkStart w:id="10" w:name="_Toc68696124"/>
      <w:bookmarkStart w:id="11" w:name="_Toc70073923"/>
      <w:r w:rsidRPr="001164DE">
        <w:rPr>
          <w:rFonts w:ascii="Times New Roman" w:hAnsi="Times New Roman" w:cs="Times New Roman"/>
          <w:b/>
          <w:bCs/>
          <w:kern w:val="1"/>
          <w:sz w:val="28"/>
          <w:szCs w:val="28"/>
          <w:lang w:val="vi-VN"/>
        </w:rPr>
        <w:lastRenderedPageBreak/>
        <w:t>TRANG KÝ</w:t>
      </w:r>
      <w:bookmarkEnd w:id="6"/>
      <w:bookmarkEnd w:id="7"/>
      <w:bookmarkEnd w:id="8"/>
      <w:bookmarkEnd w:id="9"/>
      <w:bookmarkEnd w:id="10"/>
      <w:bookmarkEnd w:id="11"/>
    </w:p>
    <w:p w14:paraId="40DA0DD8" w14:textId="77777777" w:rsidR="001D5922" w:rsidRPr="001164DE" w:rsidRDefault="001D5922" w:rsidP="001D5922">
      <w:pPr>
        <w:pStyle w:val="ListParagraph"/>
        <w:numPr>
          <w:ilvl w:val="0"/>
          <w:numId w:val="6"/>
        </w:numPr>
        <w:spacing w:after="160" w:line="312" w:lineRule="auto"/>
        <w:jc w:val="left"/>
        <w:rPr>
          <w:b/>
        </w:rPr>
      </w:pPr>
      <w:r w:rsidRPr="001164DE">
        <w:rPr>
          <w:b/>
        </w:rPr>
        <w:t>NHÀ THẦU</w:t>
      </w:r>
    </w:p>
    <w:tbl>
      <w:tblPr>
        <w:tblStyle w:val="TableGrid"/>
        <w:tblW w:w="6123" w:type="pc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1"/>
        <w:gridCol w:w="3335"/>
        <w:gridCol w:w="1624"/>
        <w:gridCol w:w="2448"/>
        <w:gridCol w:w="1500"/>
      </w:tblGrid>
      <w:tr w:rsidR="001D5922" w:rsidRPr="001164DE" w14:paraId="5CE97EF8" w14:textId="77777777" w:rsidTr="00122797">
        <w:trPr>
          <w:gridAfter w:val="1"/>
          <w:wAfter w:w="675" w:type="pct"/>
          <w:trHeight w:val="737"/>
        </w:trPr>
        <w:tc>
          <w:tcPr>
            <w:tcW w:w="991" w:type="pct"/>
            <w:vAlign w:val="center"/>
          </w:tcPr>
          <w:p w14:paraId="0851F37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lập:</w:t>
            </w:r>
          </w:p>
        </w:tc>
        <w:tc>
          <w:tcPr>
            <w:tcW w:w="1501" w:type="pct"/>
            <w:vAlign w:val="center"/>
          </w:tcPr>
          <w:p w14:paraId="4AF6919F"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b/>
                <w:kern w:val="1"/>
                <w:sz w:val="28"/>
                <w:szCs w:val="28"/>
              </w:rPr>
            </w:pPr>
            <w:r w:rsidRPr="001164DE">
              <w:rPr>
                <w:rFonts w:ascii="Times New Roman" w:hAnsi="Times New Roman"/>
                <w:b/>
                <w:kern w:val="1"/>
                <w:sz w:val="28"/>
                <w:szCs w:val="28"/>
              </w:rPr>
              <w:t>Nguyễn Thế Tùng</w:t>
            </w:r>
          </w:p>
        </w:tc>
        <w:tc>
          <w:tcPr>
            <w:tcW w:w="731" w:type="pct"/>
            <w:vAlign w:val="center"/>
          </w:tcPr>
          <w:p w14:paraId="703D55BA"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102" w:type="pct"/>
            <w:vAlign w:val="center"/>
          </w:tcPr>
          <w:p w14:paraId="7C0EC00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Ngày  ……….</w:t>
            </w:r>
          </w:p>
        </w:tc>
      </w:tr>
      <w:tr w:rsidR="001D5922" w:rsidRPr="001164DE" w14:paraId="12F9AAC1" w14:textId="77777777" w:rsidTr="00122797">
        <w:trPr>
          <w:gridAfter w:val="1"/>
          <w:wAfter w:w="675" w:type="pct"/>
          <w:trHeight w:val="737"/>
        </w:trPr>
        <w:tc>
          <w:tcPr>
            <w:tcW w:w="991" w:type="pct"/>
            <w:vAlign w:val="center"/>
          </w:tcPr>
          <w:p w14:paraId="04B8D361"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334" w:type="pct"/>
            <w:gridSpan w:val="3"/>
            <w:vAlign w:val="center"/>
          </w:tcPr>
          <w:p w14:paraId="4191D73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kern w:val="1"/>
                <w:sz w:val="28"/>
                <w:szCs w:val="28"/>
              </w:rPr>
            </w:pPr>
            <w:r w:rsidRPr="001164DE">
              <w:rPr>
                <w:rFonts w:ascii="Times New Roman" w:hAnsi="Times New Roman"/>
                <w:spacing w:val="6"/>
                <w:kern w:val="28"/>
                <w:sz w:val="28"/>
                <w:szCs w:val="28"/>
              </w:rPr>
              <w:t>Cán bộ phân tích thiết kế hệ thống - Công ty Cổ phần</w:t>
            </w:r>
            <w:r w:rsidRPr="001164DE">
              <w:rPr>
                <w:rFonts w:ascii="Times New Roman" w:hAnsi="Times New Roman"/>
                <w:kern w:val="1"/>
                <w:sz w:val="28"/>
                <w:szCs w:val="28"/>
              </w:rPr>
              <w:t xml:space="preserve"> Công nghệ Tinh Vân</w:t>
            </w:r>
          </w:p>
        </w:tc>
      </w:tr>
      <w:tr w:rsidR="001D5922" w:rsidRPr="001164DE" w14:paraId="73A09B52" w14:textId="77777777" w:rsidTr="00122797">
        <w:trPr>
          <w:gridAfter w:val="1"/>
          <w:wAfter w:w="675" w:type="pct"/>
          <w:trHeight w:val="737"/>
        </w:trPr>
        <w:tc>
          <w:tcPr>
            <w:tcW w:w="991" w:type="pct"/>
            <w:vAlign w:val="center"/>
          </w:tcPr>
          <w:p w14:paraId="0F185ED2"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kiểm tra:</w:t>
            </w:r>
          </w:p>
        </w:tc>
        <w:tc>
          <w:tcPr>
            <w:tcW w:w="1501" w:type="pct"/>
            <w:vAlign w:val="center"/>
          </w:tcPr>
          <w:p w14:paraId="34FA5450"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b/>
                <w:kern w:val="1"/>
                <w:sz w:val="28"/>
                <w:szCs w:val="28"/>
              </w:rPr>
            </w:pPr>
            <w:r w:rsidRPr="001164DE">
              <w:rPr>
                <w:rFonts w:ascii="Times New Roman" w:hAnsi="Times New Roman"/>
                <w:b/>
                <w:kern w:val="1"/>
                <w:sz w:val="28"/>
                <w:szCs w:val="28"/>
              </w:rPr>
              <w:t>Nguyễn Sơn Tùng</w:t>
            </w:r>
          </w:p>
        </w:tc>
        <w:tc>
          <w:tcPr>
            <w:tcW w:w="731" w:type="pct"/>
            <w:vAlign w:val="center"/>
          </w:tcPr>
          <w:p w14:paraId="0281597B"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102" w:type="pct"/>
            <w:vAlign w:val="center"/>
          </w:tcPr>
          <w:p w14:paraId="3752840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Ngày  ……….</w:t>
            </w:r>
          </w:p>
        </w:tc>
      </w:tr>
      <w:tr w:rsidR="001D5922" w:rsidRPr="001164DE" w14:paraId="7CBAC625" w14:textId="77777777" w:rsidTr="00122797">
        <w:trPr>
          <w:gridAfter w:val="1"/>
          <w:wAfter w:w="675" w:type="pct"/>
          <w:trHeight w:val="737"/>
        </w:trPr>
        <w:tc>
          <w:tcPr>
            <w:tcW w:w="991" w:type="pct"/>
            <w:vAlign w:val="center"/>
          </w:tcPr>
          <w:p w14:paraId="73739D42"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165"/>
              <w:rPr>
                <w:rFonts w:ascii="Times New Roman" w:hAnsi="Times New Roman"/>
                <w:kern w:val="1"/>
                <w:sz w:val="28"/>
                <w:szCs w:val="28"/>
              </w:rPr>
            </w:pPr>
          </w:p>
        </w:tc>
        <w:tc>
          <w:tcPr>
            <w:tcW w:w="3334" w:type="pct"/>
            <w:gridSpan w:val="3"/>
            <w:vAlign w:val="center"/>
          </w:tcPr>
          <w:p w14:paraId="3564F29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kern w:val="1"/>
                <w:sz w:val="28"/>
                <w:szCs w:val="28"/>
              </w:rPr>
            </w:pPr>
            <w:r w:rsidRPr="001164DE">
              <w:rPr>
                <w:rFonts w:ascii="Times New Roman" w:hAnsi="Times New Roman"/>
                <w:kern w:val="1"/>
                <w:sz w:val="28"/>
                <w:szCs w:val="28"/>
              </w:rPr>
              <w:t>Quản trị dự án - Công ty Cổ phần Công nghệ Tinh Vân</w:t>
            </w:r>
          </w:p>
        </w:tc>
      </w:tr>
      <w:tr w:rsidR="001D5922" w:rsidRPr="001164DE" w14:paraId="311E802C" w14:textId="77777777" w:rsidTr="00122797">
        <w:trPr>
          <w:gridAfter w:val="1"/>
          <w:wAfter w:w="675" w:type="pct"/>
          <w:trHeight w:val="737"/>
        </w:trPr>
        <w:tc>
          <w:tcPr>
            <w:tcW w:w="991" w:type="pct"/>
            <w:vAlign w:val="center"/>
          </w:tcPr>
          <w:p w14:paraId="245063FE"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phê duyệt:</w:t>
            </w:r>
          </w:p>
        </w:tc>
        <w:tc>
          <w:tcPr>
            <w:tcW w:w="1501" w:type="pct"/>
            <w:vAlign w:val="center"/>
          </w:tcPr>
          <w:p w14:paraId="3B18C62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b/>
                <w:kern w:val="1"/>
                <w:sz w:val="28"/>
                <w:szCs w:val="28"/>
              </w:rPr>
            </w:pPr>
            <w:r w:rsidRPr="001164DE">
              <w:rPr>
                <w:rFonts w:ascii="Times New Roman" w:hAnsi="Times New Roman"/>
                <w:b/>
                <w:kern w:val="1"/>
                <w:sz w:val="28"/>
                <w:szCs w:val="28"/>
              </w:rPr>
              <w:t>Trần Thành Trung</w:t>
            </w:r>
          </w:p>
        </w:tc>
        <w:tc>
          <w:tcPr>
            <w:tcW w:w="731" w:type="pct"/>
            <w:vAlign w:val="center"/>
          </w:tcPr>
          <w:p w14:paraId="407615C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w:t>
            </w:r>
          </w:p>
        </w:tc>
        <w:tc>
          <w:tcPr>
            <w:tcW w:w="1102" w:type="pct"/>
            <w:vAlign w:val="center"/>
          </w:tcPr>
          <w:p w14:paraId="0D2DCD02"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Ngày  ……….</w:t>
            </w:r>
          </w:p>
        </w:tc>
      </w:tr>
      <w:tr w:rsidR="001D5922" w:rsidRPr="001164DE" w14:paraId="05ED2B36" w14:textId="77777777" w:rsidTr="00122797">
        <w:trPr>
          <w:trHeight w:val="737"/>
        </w:trPr>
        <w:tc>
          <w:tcPr>
            <w:tcW w:w="991" w:type="pct"/>
            <w:vAlign w:val="center"/>
          </w:tcPr>
          <w:p w14:paraId="7A27E588"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334" w:type="pct"/>
            <w:gridSpan w:val="3"/>
            <w:vAlign w:val="center"/>
          </w:tcPr>
          <w:p w14:paraId="679D9288" w14:textId="77777777" w:rsidR="001D5922" w:rsidRPr="001164DE" w:rsidRDefault="001D5922" w:rsidP="00122797">
            <w:pPr>
              <w:spacing w:line="312" w:lineRule="auto"/>
              <w:ind w:left="176" w:hanging="90"/>
              <w:rPr>
                <w:rFonts w:ascii="Times New Roman" w:hAnsi="Times New Roman"/>
                <w:kern w:val="1"/>
                <w:sz w:val="28"/>
                <w:szCs w:val="28"/>
              </w:rPr>
            </w:pPr>
            <w:r w:rsidRPr="001164DE">
              <w:rPr>
                <w:rFonts w:ascii="Times New Roman" w:hAnsi="Times New Roman"/>
                <w:kern w:val="1"/>
                <w:sz w:val="28"/>
                <w:szCs w:val="28"/>
              </w:rPr>
              <w:t>Giám đốc Trung tâm Giải pháp Chính phủ và Tài chính Ngân hàng - Công ty Cổ phần Công nghệ Tinh Vân</w:t>
            </w:r>
          </w:p>
        </w:tc>
        <w:tc>
          <w:tcPr>
            <w:tcW w:w="675" w:type="pct"/>
            <w:tcBorders>
              <w:left w:val="nil"/>
            </w:tcBorders>
            <w:vAlign w:val="center"/>
          </w:tcPr>
          <w:p w14:paraId="230B5CA0" w14:textId="77777777" w:rsidR="001D5922" w:rsidRPr="001164DE" w:rsidRDefault="001D5922" w:rsidP="00122797">
            <w:pPr>
              <w:spacing w:line="312" w:lineRule="auto"/>
              <w:rPr>
                <w:rFonts w:ascii="Times New Roman" w:hAnsi="Times New Roman"/>
                <w:kern w:val="1"/>
                <w:sz w:val="28"/>
                <w:szCs w:val="28"/>
              </w:rPr>
            </w:pPr>
          </w:p>
        </w:tc>
      </w:tr>
    </w:tbl>
    <w:p w14:paraId="769F7C39" w14:textId="77777777" w:rsidR="001D5922" w:rsidRPr="001164DE" w:rsidRDefault="001D5922" w:rsidP="001D5922">
      <w:pPr>
        <w:spacing w:line="312" w:lineRule="auto"/>
        <w:ind w:left="1080"/>
        <w:rPr>
          <w:rFonts w:ascii="Times New Roman" w:hAnsi="Times New Roman" w:cs="Times New Roman"/>
          <w:sz w:val="28"/>
          <w:szCs w:val="28"/>
        </w:rPr>
      </w:pPr>
    </w:p>
    <w:p w14:paraId="5F6D8D18" w14:textId="77777777" w:rsidR="001D5922" w:rsidRPr="001164DE" w:rsidRDefault="001D5922" w:rsidP="001D5922">
      <w:pPr>
        <w:pStyle w:val="ListParagraph"/>
        <w:numPr>
          <w:ilvl w:val="0"/>
          <w:numId w:val="6"/>
        </w:numPr>
        <w:spacing w:after="160" w:line="312" w:lineRule="auto"/>
        <w:jc w:val="left"/>
        <w:rPr>
          <w:b/>
        </w:rPr>
      </w:pPr>
      <w:r w:rsidRPr="001164DE">
        <w:rPr>
          <w:b/>
          <w:lang w:val="en-US"/>
        </w:rPr>
        <w:t>TỔNG CỤC THUẾ</w:t>
      </w:r>
    </w:p>
    <w:tbl>
      <w:tblPr>
        <w:tblStyle w:val="TableGrid"/>
        <w:tblW w:w="5306" w:type="pc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1"/>
        <w:gridCol w:w="3469"/>
        <w:gridCol w:w="1625"/>
        <w:gridCol w:w="48"/>
        <w:gridCol w:w="2283"/>
      </w:tblGrid>
      <w:tr w:rsidR="001D5922" w:rsidRPr="001164DE" w14:paraId="5FAD89F7" w14:textId="77777777" w:rsidTr="00122797">
        <w:trPr>
          <w:trHeight w:val="850"/>
        </w:trPr>
        <w:tc>
          <w:tcPr>
            <w:tcW w:w="1143" w:type="pct"/>
            <w:vAlign w:val="center"/>
          </w:tcPr>
          <w:p w14:paraId="08CAAB4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kiểm tra</w:t>
            </w:r>
          </w:p>
        </w:tc>
        <w:tc>
          <w:tcPr>
            <w:tcW w:w="1802" w:type="pct"/>
            <w:vAlign w:val="center"/>
          </w:tcPr>
          <w:p w14:paraId="6218DF2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kern w:val="1"/>
                <w:sz w:val="28"/>
                <w:szCs w:val="28"/>
              </w:rPr>
            </w:pPr>
            <w:r w:rsidRPr="001164DE">
              <w:rPr>
                <w:rFonts w:ascii="Times New Roman" w:hAnsi="Times New Roman"/>
                <w:b/>
                <w:color w:val="000000"/>
                <w:sz w:val="28"/>
                <w:szCs w:val="28"/>
              </w:rPr>
              <w:t>Đinh Xuân Phượng</w:t>
            </w:r>
          </w:p>
        </w:tc>
        <w:tc>
          <w:tcPr>
            <w:tcW w:w="844" w:type="pct"/>
            <w:vAlign w:val="center"/>
          </w:tcPr>
          <w:p w14:paraId="6F352B96"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211" w:type="pct"/>
            <w:gridSpan w:val="2"/>
            <w:vAlign w:val="center"/>
          </w:tcPr>
          <w:p w14:paraId="65D60C9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Ngày  ……</w:t>
            </w:r>
          </w:p>
        </w:tc>
      </w:tr>
      <w:tr w:rsidR="001D5922" w:rsidRPr="001164DE" w14:paraId="1FC2AD72" w14:textId="77777777" w:rsidTr="00122797">
        <w:trPr>
          <w:trHeight w:val="557"/>
        </w:trPr>
        <w:tc>
          <w:tcPr>
            <w:tcW w:w="1143" w:type="pct"/>
            <w:vAlign w:val="center"/>
          </w:tcPr>
          <w:p w14:paraId="1F92C0C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5BF9F897"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color w:val="000000"/>
                <w:sz w:val="28"/>
                <w:szCs w:val="28"/>
              </w:rPr>
            </w:pPr>
            <w:r w:rsidRPr="001164DE">
              <w:rPr>
                <w:rFonts w:ascii="Times New Roman" w:hAnsi="Times New Roman"/>
                <w:color w:val="000000"/>
                <w:sz w:val="28"/>
                <w:szCs w:val="28"/>
              </w:rPr>
              <w:t>Chuyên viên - Cục CNTT – TCT</w:t>
            </w:r>
          </w:p>
        </w:tc>
      </w:tr>
      <w:tr w:rsidR="001D5922" w:rsidRPr="001164DE" w14:paraId="05CFC966" w14:textId="77777777" w:rsidTr="00122797">
        <w:trPr>
          <w:trHeight w:val="557"/>
        </w:trPr>
        <w:tc>
          <w:tcPr>
            <w:tcW w:w="1143" w:type="pct"/>
            <w:vAlign w:val="center"/>
          </w:tcPr>
          <w:p w14:paraId="0A84BA2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kiểm tra</w:t>
            </w:r>
          </w:p>
        </w:tc>
        <w:tc>
          <w:tcPr>
            <w:tcW w:w="1802" w:type="pct"/>
            <w:vAlign w:val="center"/>
          </w:tcPr>
          <w:p w14:paraId="20E6CF9A"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color w:val="000000"/>
                <w:sz w:val="28"/>
                <w:szCs w:val="28"/>
              </w:rPr>
            </w:pPr>
            <w:r w:rsidRPr="001164DE">
              <w:rPr>
                <w:rFonts w:ascii="Times New Roman" w:hAnsi="Times New Roman"/>
                <w:b/>
                <w:color w:val="000000"/>
                <w:sz w:val="28"/>
                <w:szCs w:val="28"/>
              </w:rPr>
              <w:t>Nguyễn Mạnh Tùng</w:t>
            </w:r>
          </w:p>
        </w:tc>
        <w:tc>
          <w:tcPr>
            <w:tcW w:w="869" w:type="pct"/>
            <w:gridSpan w:val="2"/>
            <w:vAlign w:val="center"/>
          </w:tcPr>
          <w:p w14:paraId="51B70177"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right"/>
              <w:rPr>
                <w:rFonts w:ascii="Times New Roman" w:hAnsi="Times New Roman"/>
                <w:b/>
                <w:color w:val="000000"/>
                <w:sz w:val="28"/>
                <w:szCs w:val="28"/>
              </w:rPr>
            </w:pPr>
            <w:r w:rsidRPr="001164DE">
              <w:rPr>
                <w:rFonts w:ascii="Times New Roman" w:hAnsi="Times New Roman"/>
                <w:color w:val="000000"/>
                <w:sz w:val="28"/>
                <w:szCs w:val="28"/>
              </w:rPr>
              <w:t xml:space="preserve">…………      </w:t>
            </w:r>
          </w:p>
        </w:tc>
        <w:tc>
          <w:tcPr>
            <w:tcW w:w="1186" w:type="pct"/>
            <w:vAlign w:val="center"/>
          </w:tcPr>
          <w:p w14:paraId="74C006BF"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color w:val="000000"/>
                <w:sz w:val="28"/>
                <w:szCs w:val="28"/>
              </w:rPr>
            </w:pPr>
            <w:r w:rsidRPr="001164DE">
              <w:rPr>
                <w:rFonts w:ascii="Times New Roman" w:hAnsi="Times New Roman"/>
                <w:color w:val="000000"/>
                <w:sz w:val="28"/>
                <w:szCs w:val="28"/>
              </w:rPr>
              <w:t>Ngày  ……</w:t>
            </w:r>
          </w:p>
        </w:tc>
      </w:tr>
      <w:tr w:rsidR="001D5922" w:rsidRPr="001164DE" w14:paraId="08E41617" w14:textId="77777777" w:rsidTr="00122797">
        <w:trPr>
          <w:trHeight w:val="557"/>
        </w:trPr>
        <w:tc>
          <w:tcPr>
            <w:tcW w:w="1143" w:type="pct"/>
            <w:vAlign w:val="center"/>
          </w:tcPr>
          <w:p w14:paraId="0F6DF2D9"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080A296E"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color w:val="000000"/>
                <w:sz w:val="28"/>
                <w:szCs w:val="28"/>
              </w:rPr>
            </w:pPr>
            <w:r w:rsidRPr="001164DE">
              <w:rPr>
                <w:rFonts w:ascii="Times New Roman" w:hAnsi="Times New Roman"/>
                <w:color w:val="000000"/>
                <w:sz w:val="28"/>
                <w:szCs w:val="28"/>
              </w:rPr>
              <w:t>Chuyên viên - Cục CNTT – TCT</w:t>
            </w:r>
          </w:p>
        </w:tc>
      </w:tr>
      <w:tr w:rsidR="001D5922" w:rsidRPr="001164DE" w14:paraId="246EE0A3" w14:textId="77777777" w:rsidTr="00122797">
        <w:trPr>
          <w:trHeight w:val="850"/>
        </w:trPr>
        <w:tc>
          <w:tcPr>
            <w:tcW w:w="1143" w:type="pct"/>
            <w:vAlign w:val="center"/>
          </w:tcPr>
          <w:p w14:paraId="31301B8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xem xét:</w:t>
            </w:r>
          </w:p>
        </w:tc>
        <w:tc>
          <w:tcPr>
            <w:tcW w:w="1802" w:type="pct"/>
            <w:vAlign w:val="center"/>
          </w:tcPr>
          <w:p w14:paraId="1D9C6269"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kern w:val="1"/>
                <w:sz w:val="28"/>
                <w:szCs w:val="28"/>
              </w:rPr>
            </w:pPr>
            <w:r w:rsidRPr="001164DE">
              <w:rPr>
                <w:rFonts w:ascii="Times New Roman" w:hAnsi="Times New Roman"/>
                <w:b/>
                <w:color w:val="000000"/>
                <w:sz w:val="28"/>
                <w:szCs w:val="28"/>
              </w:rPr>
              <w:t>Vũ Thị Nhung</w:t>
            </w:r>
          </w:p>
        </w:tc>
        <w:tc>
          <w:tcPr>
            <w:tcW w:w="844" w:type="pct"/>
            <w:vAlign w:val="center"/>
          </w:tcPr>
          <w:p w14:paraId="13780640"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211" w:type="pct"/>
            <w:gridSpan w:val="2"/>
            <w:vAlign w:val="center"/>
          </w:tcPr>
          <w:p w14:paraId="7E949040"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Ngày  ……</w:t>
            </w:r>
          </w:p>
        </w:tc>
      </w:tr>
      <w:tr w:rsidR="001D5922" w:rsidRPr="001164DE" w14:paraId="39A5DE6A" w14:textId="77777777" w:rsidTr="00122797">
        <w:trPr>
          <w:trHeight w:val="575"/>
        </w:trPr>
        <w:tc>
          <w:tcPr>
            <w:tcW w:w="1143" w:type="pct"/>
            <w:vAlign w:val="center"/>
          </w:tcPr>
          <w:p w14:paraId="4CAC8A9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124D46E8"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Phó trưởng phòng CSDL và Hỗ trợ - Cục CNTT - TCT</w:t>
            </w:r>
          </w:p>
        </w:tc>
      </w:tr>
      <w:tr w:rsidR="001D5922" w:rsidRPr="001164DE" w14:paraId="456284C6" w14:textId="77777777" w:rsidTr="00122797">
        <w:trPr>
          <w:trHeight w:val="850"/>
        </w:trPr>
        <w:tc>
          <w:tcPr>
            <w:tcW w:w="1143" w:type="pct"/>
            <w:vAlign w:val="center"/>
          </w:tcPr>
          <w:p w14:paraId="2B5261D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phê duyệt:</w:t>
            </w:r>
          </w:p>
        </w:tc>
        <w:tc>
          <w:tcPr>
            <w:tcW w:w="1802" w:type="pct"/>
            <w:vAlign w:val="center"/>
          </w:tcPr>
          <w:p w14:paraId="127FA2EA"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kern w:val="1"/>
                <w:sz w:val="28"/>
                <w:szCs w:val="28"/>
              </w:rPr>
            </w:pPr>
            <w:r w:rsidRPr="001164DE">
              <w:rPr>
                <w:rFonts w:ascii="Times New Roman" w:hAnsi="Times New Roman"/>
                <w:b/>
                <w:color w:val="000000"/>
                <w:sz w:val="28"/>
                <w:szCs w:val="28"/>
              </w:rPr>
              <w:t>Lưu Nguyên Trí</w:t>
            </w:r>
          </w:p>
        </w:tc>
        <w:tc>
          <w:tcPr>
            <w:tcW w:w="844" w:type="pct"/>
            <w:vAlign w:val="center"/>
          </w:tcPr>
          <w:p w14:paraId="4599948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 xml:space="preserve">     ….…..</w:t>
            </w:r>
          </w:p>
        </w:tc>
        <w:tc>
          <w:tcPr>
            <w:tcW w:w="1211" w:type="pct"/>
            <w:gridSpan w:val="2"/>
            <w:vAlign w:val="center"/>
          </w:tcPr>
          <w:p w14:paraId="2FE37DE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Ngày  ……</w:t>
            </w:r>
          </w:p>
        </w:tc>
      </w:tr>
      <w:tr w:rsidR="001D5922" w:rsidRPr="001164DE" w14:paraId="341DFB65" w14:textId="77777777" w:rsidTr="00122797">
        <w:trPr>
          <w:trHeight w:val="557"/>
        </w:trPr>
        <w:tc>
          <w:tcPr>
            <w:tcW w:w="1143" w:type="pct"/>
            <w:vAlign w:val="center"/>
          </w:tcPr>
          <w:p w14:paraId="6F8C890D"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7D72B1DA" w14:textId="77777777" w:rsidR="001D5922" w:rsidRPr="001164DE" w:rsidRDefault="001D5922" w:rsidP="00122797">
            <w:pPr>
              <w:spacing w:line="312" w:lineRule="auto"/>
              <w:rPr>
                <w:rFonts w:ascii="Times New Roman" w:hAnsi="Times New Roman"/>
                <w:kern w:val="1"/>
                <w:sz w:val="28"/>
                <w:szCs w:val="28"/>
              </w:rPr>
            </w:pPr>
            <w:r w:rsidRPr="001164DE">
              <w:rPr>
                <w:rFonts w:ascii="Times New Roman" w:hAnsi="Times New Roman"/>
                <w:color w:val="000000"/>
                <w:sz w:val="28"/>
                <w:szCs w:val="28"/>
              </w:rPr>
              <w:t>Phó cục trưởng - Cục CNTT - TCT</w:t>
            </w:r>
          </w:p>
        </w:tc>
      </w:tr>
    </w:tbl>
    <w:p w14:paraId="4F7A5B48" w14:textId="77777777" w:rsidR="001D5922" w:rsidRPr="001164DE" w:rsidRDefault="001D5922" w:rsidP="00BF2C95">
      <w:pPr>
        <w:pStyle w:val="TOCHeading"/>
        <w:rPr>
          <w:rFonts w:eastAsiaTheme="minorHAnsi"/>
        </w:rPr>
      </w:pPr>
    </w:p>
    <w:p w14:paraId="146FC701" w14:textId="77777777" w:rsidR="001D5922" w:rsidRPr="001164DE" w:rsidRDefault="001D5922">
      <w:pPr>
        <w:rPr>
          <w:rFonts w:ascii="Times New Roman" w:hAnsi="Times New Roman" w:cs="Times New Roman"/>
          <w:sz w:val="28"/>
          <w:szCs w:val="28"/>
        </w:rPr>
      </w:pPr>
      <w:r w:rsidRPr="001164DE">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1860959553"/>
        <w:docPartObj>
          <w:docPartGallery w:val="Table of Contents"/>
          <w:docPartUnique/>
        </w:docPartObj>
      </w:sdtPr>
      <w:sdtEndPr>
        <w:rPr>
          <w:rFonts w:ascii="Times New Roman" w:hAnsi="Times New Roman" w:cs="Times New Roman"/>
          <w:b/>
          <w:bCs/>
          <w:noProof/>
          <w:sz w:val="28"/>
          <w:szCs w:val="28"/>
        </w:rPr>
      </w:sdtEndPr>
      <w:sdtContent>
        <w:p w14:paraId="55AC5324" w14:textId="240CA702" w:rsidR="00AB79D4" w:rsidRPr="001164DE" w:rsidRDefault="00AB79D4" w:rsidP="00BF2C95">
          <w:pPr>
            <w:pStyle w:val="TOCHeading"/>
          </w:pPr>
          <w:r w:rsidRPr="001164DE">
            <w:t>Mục lục</w:t>
          </w:r>
        </w:p>
        <w:p w14:paraId="76D3E18C" w14:textId="41CAC6E2" w:rsidR="00ED089E" w:rsidRPr="001164DE" w:rsidRDefault="00AB79D4">
          <w:pPr>
            <w:pStyle w:val="TOC1"/>
            <w:tabs>
              <w:tab w:val="right" w:leader="dot" w:pos="9061"/>
            </w:tabs>
            <w:rPr>
              <w:rFonts w:asciiTheme="minorHAnsi" w:eastAsiaTheme="minorEastAsia" w:hAnsiTheme="minorHAnsi" w:cstheme="minorBidi"/>
              <w:noProof/>
              <w:sz w:val="22"/>
            </w:rPr>
          </w:pPr>
          <w:r w:rsidRPr="001164DE">
            <w:rPr>
              <w:szCs w:val="28"/>
            </w:rPr>
            <w:fldChar w:fldCharType="begin"/>
          </w:r>
          <w:r w:rsidRPr="001164DE">
            <w:rPr>
              <w:szCs w:val="28"/>
            </w:rPr>
            <w:instrText xml:space="preserve"> TOC \o "1-3" \h \z \u </w:instrText>
          </w:r>
          <w:r w:rsidRPr="001164DE">
            <w:rPr>
              <w:szCs w:val="28"/>
            </w:rPr>
            <w:fldChar w:fldCharType="separate"/>
          </w:r>
          <w:hyperlink w:anchor="_Toc70073920" w:history="1">
            <w:r w:rsidR="00ED089E" w:rsidRPr="001164DE">
              <w:rPr>
                <w:rStyle w:val="Hyperlink"/>
                <w:b/>
                <w:noProof/>
                <w:lang w:val="vi-VN"/>
              </w:rPr>
              <w:t>TỔNG CỤC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_Toc70073920 \h </w:instrText>
            </w:r>
            <w:r w:rsidR="00ED089E" w:rsidRPr="001164DE">
              <w:rPr>
                <w:noProof/>
                <w:webHidden/>
              </w:rPr>
            </w:r>
            <w:r w:rsidR="00ED089E" w:rsidRPr="001164DE">
              <w:rPr>
                <w:noProof/>
                <w:webHidden/>
              </w:rPr>
              <w:fldChar w:fldCharType="separate"/>
            </w:r>
            <w:r w:rsidR="0045178B">
              <w:rPr>
                <w:noProof/>
                <w:webHidden/>
              </w:rPr>
              <w:t>1</w:t>
            </w:r>
            <w:r w:rsidR="00ED089E" w:rsidRPr="001164DE">
              <w:rPr>
                <w:noProof/>
                <w:webHidden/>
              </w:rPr>
              <w:fldChar w:fldCharType="end"/>
            </w:r>
          </w:hyperlink>
        </w:p>
        <w:p w14:paraId="3980B2BE" w14:textId="3FC3CAEB" w:rsidR="00ED089E" w:rsidRPr="001164DE" w:rsidRDefault="006C115B">
          <w:pPr>
            <w:pStyle w:val="TOC1"/>
            <w:tabs>
              <w:tab w:val="right" w:leader="dot" w:pos="9061"/>
            </w:tabs>
            <w:rPr>
              <w:rFonts w:asciiTheme="minorHAnsi" w:eastAsiaTheme="minorEastAsia" w:hAnsiTheme="minorHAnsi" w:cstheme="minorBidi"/>
              <w:noProof/>
              <w:sz w:val="22"/>
            </w:rPr>
          </w:pPr>
          <w:hyperlink w:anchor="_Toc70073921" w:history="1">
            <w:r w:rsidR="00ED089E" w:rsidRPr="001164DE">
              <w:rPr>
                <w:rStyle w:val="Hyperlink"/>
                <w:b/>
                <w:noProof/>
                <w:lang w:val="vi-VN"/>
              </w:rPr>
              <w:t>TÀI LIỆU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_Toc70073921 \h </w:instrText>
            </w:r>
            <w:r w:rsidR="00ED089E" w:rsidRPr="001164DE">
              <w:rPr>
                <w:noProof/>
                <w:webHidden/>
              </w:rPr>
            </w:r>
            <w:r w:rsidR="00ED089E" w:rsidRPr="001164DE">
              <w:rPr>
                <w:noProof/>
                <w:webHidden/>
              </w:rPr>
              <w:fldChar w:fldCharType="separate"/>
            </w:r>
            <w:r w:rsidR="0045178B">
              <w:rPr>
                <w:noProof/>
                <w:webHidden/>
              </w:rPr>
              <w:t>1</w:t>
            </w:r>
            <w:r w:rsidR="00ED089E" w:rsidRPr="001164DE">
              <w:rPr>
                <w:noProof/>
                <w:webHidden/>
              </w:rPr>
              <w:fldChar w:fldCharType="end"/>
            </w:r>
          </w:hyperlink>
        </w:p>
        <w:p w14:paraId="1955F8AB" w14:textId="6E492EAE" w:rsidR="00ED089E" w:rsidRPr="001164DE" w:rsidRDefault="006C115B">
          <w:pPr>
            <w:pStyle w:val="TOC1"/>
            <w:tabs>
              <w:tab w:val="right" w:leader="dot" w:pos="9061"/>
            </w:tabs>
            <w:rPr>
              <w:rFonts w:asciiTheme="minorHAnsi" w:eastAsiaTheme="minorEastAsia" w:hAnsiTheme="minorHAnsi" w:cstheme="minorBidi"/>
              <w:noProof/>
              <w:sz w:val="22"/>
            </w:rPr>
          </w:pPr>
          <w:hyperlink w:anchor="_Toc70073922" w:history="1">
            <w:r w:rsidR="00ED089E" w:rsidRPr="001164DE">
              <w:rPr>
                <w:rStyle w:val="Hyperlink"/>
                <w:b/>
                <w:noProof/>
                <w:lang w:val="vi-VN"/>
              </w:rPr>
              <w:t>Hợp đồng số: 15/2020/HĐKT/TCT-TINHVAN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_Toc70073922 \h </w:instrText>
            </w:r>
            <w:r w:rsidR="00ED089E" w:rsidRPr="001164DE">
              <w:rPr>
                <w:noProof/>
                <w:webHidden/>
              </w:rPr>
            </w:r>
            <w:r w:rsidR="00ED089E" w:rsidRPr="001164DE">
              <w:rPr>
                <w:noProof/>
                <w:webHidden/>
              </w:rPr>
              <w:fldChar w:fldCharType="separate"/>
            </w:r>
            <w:r w:rsidR="0045178B">
              <w:rPr>
                <w:noProof/>
                <w:webHidden/>
              </w:rPr>
              <w:t>1</w:t>
            </w:r>
            <w:r w:rsidR="00ED089E" w:rsidRPr="001164DE">
              <w:rPr>
                <w:noProof/>
                <w:webHidden/>
              </w:rPr>
              <w:fldChar w:fldCharType="end"/>
            </w:r>
          </w:hyperlink>
        </w:p>
        <w:p w14:paraId="12318334" w14:textId="31220C28" w:rsidR="00ED089E" w:rsidRPr="001164DE" w:rsidRDefault="006C115B">
          <w:pPr>
            <w:pStyle w:val="TOC1"/>
            <w:tabs>
              <w:tab w:val="right" w:leader="dot" w:pos="9061"/>
            </w:tabs>
            <w:rPr>
              <w:rFonts w:asciiTheme="minorHAnsi" w:eastAsiaTheme="minorEastAsia" w:hAnsiTheme="minorHAnsi" w:cstheme="minorBidi"/>
              <w:noProof/>
              <w:sz w:val="22"/>
            </w:rPr>
          </w:pPr>
          <w:hyperlink w:anchor="_Toc70073923" w:history="1">
            <w:r w:rsidR="00ED089E" w:rsidRPr="001164DE">
              <w:rPr>
                <w:rStyle w:val="Hyperlink"/>
                <w:b/>
                <w:bCs/>
                <w:noProof/>
                <w:kern w:val="1"/>
                <w:lang w:val="vi-VN"/>
              </w:rPr>
              <w:t>TRANG KÝ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_Toc70073923 \h </w:instrText>
            </w:r>
            <w:r w:rsidR="00ED089E" w:rsidRPr="001164DE">
              <w:rPr>
                <w:noProof/>
                <w:webHidden/>
              </w:rPr>
            </w:r>
            <w:r w:rsidR="00ED089E" w:rsidRPr="001164DE">
              <w:rPr>
                <w:noProof/>
                <w:webHidden/>
              </w:rPr>
              <w:fldChar w:fldCharType="separate"/>
            </w:r>
            <w:r w:rsidR="0045178B">
              <w:rPr>
                <w:noProof/>
                <w:webHidden/>
              </w:rPr>
              <w:t>2</w:t>
            </w:r>
            <w:r w:rsidR="00ED089E" w:rsidRPr="001164DE">
              <w:rPr>
                <w:noProof/>
                <w:webHidden/>
              </w:rPr>
              <w:fldChar w:fldCharType="end"/>
            </w:r>
          </w:hyperlink>
        </w:p>
        <w:p w14:paraId="10831585" w14:textId="651FAEC3" w:rsidR="00ED089E" w:rsidRPr="001164DE" w:rsidRDefault="006C115B">
          <w:pPr>
            <w:pStyle w:val="TOC1"/>
            <w:tabs>
              <w:tab w:val="right" w:leader="dot" w:pos="9061"/>
            </w:tabs>
            <w:rPr>
              <w:rFonts w:asciiTheme="minorHAnsi" w:eastAsiaTheme="minorEastAsia" w:hAnsiTheme="minorHAnsi" w:cstheme="minorBidi"/>
              <w:noProof/>
              <w:sz w:val="22"/>
            </w:rPr>
          </w:pPr>
          <w:hyperlink w:anchor="_Toc70073924" w:history="1">
            <w:r w:rsidR="00ED089E" w:rsidRPr="001164DE">
              <w:rPr>
                <w:rStyle w:val="Hyperlink"/>
                <w:rFonts w:ascii="Times New Roman Bold" w:hAnsi="Times New Roman Bold"/>
                <w:noProof/>
              </w:rPr>
              <w:t>I.</w:t>
            </w:r>
            <w:r w:rsidR="00ED089E" w:rsidRPr="001164DE">
              <w:rPr>
                <w:rStyle w:val="Hyperlink"/>
                <w:noProof/>
              </w:rPr>
              <w:t xml:space="preserve"> TỔNG QUAN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_Toc70073924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0FDD4891" w14:textId="57A153A5" w:rsidR="00ED089E" w:rsidRPr="001164DE" w:rsidRDefault="006C115B">
          <w:pPr>
            <w:pStyle w:val="TOC2"/>
            <w:rPr>
              <w:rFonts w:asciiTheme="minorHAnsi" w:eastAsiaTheme="minorEastAsia" w:hAnsiTheme="minorHAnsi" w:cstheme="minorBidi"/>
              <w:noProof/>
              <w:sz w:val="22"/>
            </w:rPr>
          </w:pPr>
          <w:hyperlink w:anchor="_Toc70073925" w:history="1">
            <w:r w:rsidR="00ED089E" w:rsidRPr="001164DE">
              <w:rPr>
                <w:rStyle w:val="Hyperlink"/>
                <w:rFonts w:ascii="Times New Roman Bold" w:hAnsi="Times New Roman Bold"/>
                <w:noProof/>
              </w:rPr>
              <w:t>1.</w:t>
            </w:r>
            <w:r w:rsidR="00ED089E" w:rsidRPr="001164DE">
              <w:rPr>
                <w:rStyle w:val="Hyperlink"/>
                <w:noProof/>
              </w:rPr>
              <w:t xml:space="preserve"> Mục đích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_Toc70073925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37358D76" w14:textId="64826F10" w:rsidR="00ED089E" w:rsidRPr="001164DE" w:rsidRDefault="006C115B">
          <w:pPr>
            <w:pStyle w:val="TOC2"/>
            <w:rPr>
              <w:rFonts w:asciiTheme="minorHAnsi" w:eastAsiaTheme="minorEastAsia" w:hAnsiTheme="minorHAnsi" w:cstheme="minorBidi"/>
              <w:noProof/>
              <w:sz w:val="22"/>
            </w:rPr>
          </w:pPr>
          <w:hyperlink w:anchor="_Toc70073926" w:history="1">
            <w:r w:rsidR="00ED089E" w:rsidRPr="001164DE">
              <w:rPr>
                <w:rStyle w:val="Hyperlink"/>
                <w:rFonts w:ascii="Times New Roman Bold" w:hAnsi="Times New Roman Bold"/>
                <w:noProof/>
              </w:rPr>
              <w:t>2.</w:t>
            </w:r>
            <w:r w:rsidR="00ED089E" w:rsidRPr="001164DE">
              <w:rPr>
                <w:rStyle w:val="Hyperlink"/>
                <w:noProof/>
              </w:rPr>
              <w:t xml:space="preserve"> Tài liệu liên quan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_Toc70073926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1C80B6D8" w14:textId="3CA4C87A" w:rsidR="00ED089E" w:rsidRPr="001164DE" w:rsidRDefault="006C115B">
          <w:pPr>
            <w:pStyle w:val="TOC2"/>
            <w:rPr>
              <w:rFonts w:asciiTheme="minorHAnsi" w:eastAsiaTheme="minorEastAsia" w:hAnsiTheme="minorHAnsi" w:cstheme="minorBidi"/>
              <w:noProof/>
              <w:sz w:val="22"/>
            </w:rPr>
          </w:pPr>
          <w:hyperlink w:anchor="_Toc70073927" w:history="1">
            <w:r w:rsidR="00ED089E" w:rsidRPr="001164DE">
              <w:rPr>
                <w:rStyle w:val="Hyperlink"/>
                <w:rFonts w:ascii="Times New Roman Bold" w:hAnsi="Times New Roman Bold"/>
                <w:noProof/>
              </w:rPr>
              <w:t>3.</w:t>
            </w:r>
            <w:r w:rsidR="00ED089E" w:rsidRPr="001164DE">
              <w:rPr>
                <w:rStyle w:val="Hyperlink"/>
                <w:noProof/>
              </w:rPr>
              <w:t xml:space="preserve"> Thuật ngữ và các từ viết tắt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_Toc70073927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10F3412E" w14:textId="0EA2F929" w:rsidR="00ED089E" w:rsidRPr="001164DE" w:rsidRDefault="006C115B">
          <w:pPr>
            <w:pStyle w:val="TOC1"/>
            <w:tabs>
              <w:tab w:val="right" w:leader="dot" w:pos="9061"/>
            </w:tabs>
            <w:rPr>
              <w:rFonts w:asciiTheme="minorHAnsi" w:eastAsiaTheme="minorEastAsia" w:hAnsiTheme="minorHAnsi" w:cstheme="minorBidi"/>
              <w:noProof/>
              <w:sz w:val="22"/>
            </w:rPr>
          </w:pPr>
          <w:hyperlink w:anchor="_Toc70073928" w:history="1">
            <w:r w:rsidR="00ED089E" w:rsidRPr="001164DE">
              <w:rPr>
                <w:rStyle w:val="Hyperlink"/>
                <w:rFonts w:ascii="Times New Roman Bold" w:hAnsi="Times New Roman Bold"/>
                <w:noProof/>
              </w:rPr>
              <w:t>II.</w:t>
            </w:r>
            <w:r w:rsidR="00ED089E" w:rsidRPr="001164DE">
              <w:rPr>
                <w:rStyle w:val="Hyperlink"/>
                <w:noProof/>
              </w:rPr>
              <w:t xml:space="preserve"> (A1) THIẾT KẾ CHỨC NĂNG ỨNG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_Toc70073928 \h </w:instrText>
            </w:r>
            <w:r w:rsidR="00ED089E" w:rsidRPr="001164DE">
              <w:rPr>
                <w:noProof/>
                <w:webHidden/>
              </w:rPr>
            </w:r>
            <w:r w:rsidR="00ED089E" w:rsidRPr="001164DE">
              <w:rPr>
                <w:noProof/>
                <w:webHidden/>
              </w:rPr>
              <w:fldChar w:fldCharType="separate"/>
            </w:r>
            <w:r w:rsidR="0045178B">
              <w:rPr>
                <w:noProof/>
                <w:webHidden/>
              </w:rPr>
              <w:t>10</w:t>
            </w:r>
            <w:r w:rsidR="00ED089E" w:rsidRPr="001164DE">
              <w:rPr>
                <w:noProof/>
                <w:webHidden/>
              </w:rPr>
              <w:fldChar w:fldCharType="end"/>
            </w:r>
          </w:hyperlink>
        </w:p>
        <w:p w14:paraId="5F184AD7" w14:textId="5424434E" w:rsidR="00ED089E" w:rsidRPr="001164DE" w:rsidRDefault="006C115B">
          <w:pPr>
            <w:pStyle w:val="TOC2"/>
            <w:rPr>
              <w:rFonts w:asciiTheme="minorHAnsi" w:eastAsiaTheme="minorEastAsia" w:hAnsiTheme="minorHAnsi" w:cstheme="minorBidi"/>
              <w:noProof/>
              <w:sz w:val="22"/>
            </w:rPr>
          </w:pPr>
          <w:hyperlink w:anchor="_Toc70073929" w:history="1">
            <w:r w:rsidR="00ED089E" w:rsidRPr="001164DE">
              <w:rPr>
                <w:rStyle w:val="Hyperlink"/>
                <w:rFonts w:ascii="Times New Roman Bold" w:hAnsi="Times New Roman Bold"/>
                <w:noProof/>
              </w:rPr>
              <w:t>1.</w:t>
            </w:r>
            <w:r w:rsidR="00ED089E" w:rsidRPr="001164DE">
              <w:rPr>
                <w:rStyle w:val="Hyperlink"/>
                <w:noProof/>
              </w:rPr>
              <w:t xml:space="preserve"> Bảng tổng quan các chức năng trên hợp đồng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_Toc70073929 \h </w:instrText>
            </w:r>
            <w:r w:rsidR="00ED089E" w:rsidRPr="001164DE">
              <w:rPr>
                <w:noProof/>
                <w:webHidden/>
              </w:rPr>
            </w:r>
            <w:r w:rsidR="00ED089E" w:rsidRPr="001164DE">
              <w:rPr>
                <w:noProof/>
                <w:webHidden/>
              </w:rPr>
              <w:fldChar w:fldCharType="separate"/>
            </w:r>
            <w:r w:rsidR="0045178B">
              <w:rPr>
                <w:noProof/>
                <w:webHidden/>
              </w:rPr>
              <w:t>10</w:t>
            </w:r>
            <w:r w:rsidR="00ED089E" w:rsidRPr="001164DE">
              <w:rPr>
                <w:noProof/>
                <w:webHidden/>
              </w:rPr>
              <w:fldChar w:fldCharType="end"/>
            </w:r>
          </w:hyperlink>
        </w:p>
        <w:p w14:paraId="41FBFEBC" w14:textId="69105C89" w:rsidR="00ED089E" w:rsidRPr="001164DE" w:rsidRDefault="006C115B">
          <w:pPr>
            <w:pStyle w:val="TOC2"/>
            <w:rPr>
              <w:rFonts w:asciiTheme="minorHAnsi" w:eastAsiaTheme="minorEastAsia" w:hAnsiTheme="minorHAnsi" w:cstheme="minorBidi"/>
              <w:noProof/>
              <w:sz w:val="22"/>
            </w:rPr>
          </w:pPr>
          <w:hyperlink w:anchor="_Toc70073930" w:history="1">
            <w:r w:rsidR="00ED089E" w:rsidRPr="001164DE">
              <w:rPr>
                <w:rStyle w:val="Hyperlink"/>
                <w:rFonts w:ascii="Times New Roman Bold" w:hAnsi="Times New Roman Bold"/>
                <w:noProof/>
              </w:rPr>
              <w:t>2.</w:t>
            </w:r>
            <w:r w:rsidR="00ED089E" w:rsidRPr="001164DE">
              <w:rPr>
                <w:rStyle w:val="Hyperlink"/>
                <w:noProof/>
              </w:rPr>
              <w:t xml:space="preserve"> Mô hình tổng quan chức năng ứng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_Toc70073930 \h </w:instrText>
            </w:r>
            <w:r w:rsidR="00ED089E" w:rsidRPr="001164DE">
              <w:rPr>
                <w:noProof/>
                <w:webHidden/>
              </w:rPr>
            </w:r>
            <w:r w:rsidR="00ED089E" w:rsidRPr="001164DE">
              <w:rPr>
                <w:noProof/>
                <w:webHidden/>
              </w:rPr>
              <w:fldChar w:fldCharType="separate"/>
            </w:r>
            <w:r w:rsidR="0045178B">
              <w:rPr>
                <w:noProof/>
                <w:webHidden/>
              </w:rPr>
              <w:t>11</w:t>
            </w:r>
            <w:r w:rsidR="00ED089E" w:rsidRPr="001164DE">
              <w:rPr>
                <w:noProof/>
                <w:webHidden/>
              </w:rPr>
              <w:fldChar w:fldCharType="end"/>
            </w:r>
          </w:hyperlink>
        </w:p>
        <w:p w14:paraId="7B6849F6" w14:textId="257C3126"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31" w:history="1">
            <w:r w:rsidR="00ED089E" w:rsidRPr="001164DE">
              <w:rPr>
                <w:rStyle w:val="Hyperlink"/>
                <w:rFonts w:ascii="Times New Roman Bold" w:hAnsi="Times New Roman Bold"/>
                <w:noProof/>
              </w:rPr>
              <w:t>2.1.</w:t>
            </w:r>
            <w:r w:rsidR="00ED089E" w:rsidRPr="001164DE">
              <w:rPr>
                <w:rStyle w:val="Hyperlink"/>
                <w:noProof/>
              </w:rPr>
              <w:t xml:space="preserve"> Mô hình tổng quan chức năng ứng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_Toc70073931 \h </w:instrText>
            </w:r>
            <w:r w:rsidR="00ED089E" w:rsidRPr="001164DE">
              <w:rPr>
                <w:noProof/>
                <w:webHidden/>
              </w:rPr>
            </w:r>
            <w:r w:rsidR="00ED089E" w:rsidRPr="001164DE">
              <w:rPr>
                <w:noProof/>
                <w:webHidden/>
              </w:rPr>
              <w:fldChar w:fldCharType="separate"/>
            </w:r>
            <w:r w:rsidR="0045178B">
              <w:rPr>
                <w:noProof/>
                <w:webHidden/>
              </w:rPr>
              <w:t>11</w:t>
            </w:r>
            <w:r w:rsidR="00ED089E" w:rsidRPr="001164DE">
              <w:rPr>
                <w:noProof/>
                <w:webHidden/>
              </w:rPr>
              <w:fldChar w:fldCharType="end"/>
            </w:r>
          </w:hyperlink>
        </w:p>
        <w:p w14:paraId="6AEA5023" w14:textId="5D2E1AE4"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32" w:history="1">
            <w:r w:rsidR="00ED089E" w:rsidRPr="001164DE">
              <w:rPr>
                <w:rStyle w:val="Hyperlink"/>
                <w:rFonts w:ascii="Times New Roman Bold" w:hAnsi="Times New Roman Bold"/>
                <w:noProof/>
              </w:rPr>
              <w:t>2.2.</w:t>
            </w:r>
            <w:r w:rsidR="00ED089E" w:rsidRPr="001164DE">
              <w:rPr>
                <w:rStyle w:val="Hyperlink"/>
                <w:noProof/>
              </w:rPr>
              <w:t xml:space="preserve"> Mô tả chi tiết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_Toc70073932 \h </w:instrText>
            </w:r>
            <w:r w:rsidR="00ED089E" w:rsidRPr="001164DE">
              <w:rPr>
                <w:noProof/>
                <w:webHidden/>
              </w:rPr>
            </w:r>
            <w:r w:rsidR="00ED089E" w:rsidRPr="001164DE">
              <w:rPr>
                <w:noProof/>
                <w:webHidden/>
              </w:rPr>
              <w:fldChar w:fldCharType="separate"/>
            </w:r>
            <w:r w:rsidR="0045178B">
              <w:rPr>
                <w:noProof/>
                <w:webHidden/>
              </w:rPr>
              <w:t>11</w:t>
            </w:r>
            <w:r w:rsidR="00ED089E" w:rsidRPr="001164DE">
              <w:rPr>
                <w:noProof/>
                <w:webHidden/>
              </w:rPr>
              <w:fldChar w:fldCharType="end"/>
            </w:r>
          </w:hyperlink>
        </w:p>
        <w:p w14:paraId="3A112C9A" w14:textId="10147A54" w:rsidR="00ED089E" w:rsidRPr="001164DE" w:rsidRDefault="006C115B">
          <w:pPr>
            <w:pStyle w:val="TOC2"/>
            <w:rPr>
              <w:rFonts w:asciiTheme="minorHAnsi" w:eastAsiaTheme="minorEastAsia" w:hAnsiTheme="minorHAnsi" w:cstheme="minorBidi"/>
              <w:noProof/>
              <w:sz w:val="22"/>
            </w:rPr>
          </w:pPr>
          <w:hyperlink w:anchor="_Toc70073933" w:history="1">
            <w:r w:rsidR="00ED089E" w:rsidRPr="001164DE">
              <w:rPr>
                <w:rStyle w:val="Hyperlink"/>
                <w:rFonts w:ascii="Times New Roman Bold" w:hAnsi="Times New Roman Bold"/>
                <w:noProof/>
              </w:rPr>
              <w:t>3.</w:t>
            </w:r>
            <w:r w:rsidR="00ED089E" w:rsidRPr="001164DE">
              <w:rPr>
                <w:rStyle w:val="Hyperlink"/>
                <w:noProof/>
              </w:rPr>
              <w:t xml:space="preserve"> (A1.1) Nhóm chức năng dành cho độc giả</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_Toc70073933 \h </w:instrText>
            </w:r>
            <w:r w:rsidR="00ED089E" w:rsidRPr="001164DE">
              <w:rPr>
                <w:noProof/>
                <w:webHidden/>
              </w:rPr>
            </w:r>
            <w:r w:rsidR="00ED089E" w:rsidRPr="001164DE">
              <w:rPr>
                <w:noProof/>
                <w:webHidden/>
              </w:rPr>
              <w:fldChar w:fldCharType="separate"/>
            </w:r>
            <w:r w:rsidR="0045178B">
              <w:rPr>
                <w:noProof/>
                <w:webHidden/>
              </w:rPr>
              <w:t>13</w:t>
            </w:r>
            <w:r w:rsidR="00ED089E" w:rsidRPr="001164DE">
              <w:rPr>
                <w:noProof/>
                <w:webHidden/>
              </w:rPr>
              <w:fldChar w:fldCharType="end"/>
            </w:r>
          </w:hyperlink>
        </w:p>
        <w:p w14:paraId="3FE8DA59" w14:textId="79442699"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34" w:history="1">
            <w:r w:rsidR="00ED089E" w:rsidRPr="001164DE">
              <w:rPr>
                <w:rStyle w:val="Hyperlink"/>
                <w:rFonts w:ascii="Times New Roman Bold" w:hAnsi="Times New Roman Bold"/>
                <w:noProof/>
              </w:rPr>
              <w:t>3.1.</w:t>
            </w:r>
            <w:r w:rsidR="00ED089E" w:rsidRPr="001164DE">
              <w:rPr>
                <w:rStyle w:val="Hyperlink"/>
                <w:noProof/>
              </w:rPr>
              <w:t xml:space="preserve"> (A1.1.1) Xem tin bài trên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_Toc70073934 \h </w:instrText>
            </w:r>
            <w:r w:rsidR="00ED089E" w:rsidRPr="001164DE">
              <w:rPr>
                <w:noProof/>
                <w:webHidden/>
              </w:rPr>
            </w:r>
            <w:r w:rsidR="00ED089E" w:rsidRPr="001164DE">
              <w:rPr>
                <w:noProof/>
                <w:webHidden/>
              </w:rPr>
              <w:fldChar w:fldCharType="separate"/>
            </w:r>
            <w:r w:rsidR="0045178B">
              <w:rPr>
                <w:noProof/>
                <w:webHidden/>
              </w:rPr>
              <w:t>13</w:t>
            </w:r>
            <w:r w:rsidR="00ED089E" w:rsidRPr="001164DE">
              <w:rPr>
                <w:noProof/>
                <w:webHidden/>
              </w:rPr>
              <w:fldChar w:fldCharType="end"/>
            </w:r>
          </w:hyperlink>
        </w:p>
        <w:p w14:paraId="630D7055" w14:textId="2980879A"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35" w:history="1">
            <w:r w:rsidR="00ED089E" w:rsidRPr="001164DE">
              <w:rPr>
                <w:rStyle w:val="Hyperlink"/>
                <w:rFonts w:ascii="Times New Roman Bold" w:hAnsi="Times New Roman Bold"/>
                <w:noProof/>
              </w:rPr>
              <w:t>3.2.</w:t>
            </w:r>
            <w:r w:rsidR="00ED089E" w:rsidRPr="001164DE">
              <w:rPr>
                <w:rStyle w:val="Hyperlink"/>
                <w:noProof/>
              </w:rPr>
              <w:t xml:space="preserve"> (A1.1.2) Giao lưu trực tuyến trên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_Toc70073935 \h </w:instrText>
            </w:r>
            <w:r w:rsidR="00ED089E" w:rsidRPr="001164DE">
              <w:rPr>
                <w:noProof/>
                <w:webHidden/>
              </w:rPr>
            </w:r>
            <w:r w:rsidR="00ED089E" w:rsidRPr="001164DE">
              <w:rPr>
                <w:noProof/>
                <w:webHidden/>
              </w:rPr>
              <w:fldChar w:fldCharType="separate"/>
            </w:r>
            <w:r w:rsidR="0045178B">
              <w:rPr>
                <w:noProof/>
                <w:webHidden/>
              </w:rPr>
              <w:t>22</w:t>
            </w:r>
            <w:r w:rsidR="00ED089E" w:rsidRPr="001164DE">
              <w:rPr>
                <w:noProof/>
                <w:webHidden/>
              </w:rPr>
              <w:fldChar w:fldCharType="end"/>
            </w:r>
          </w:hyperlink>
        </w:p>
        <w:p w14:paraId="159B4B37" w14:textId="7AB3D9F6"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36" w:history="1">
            <w:r w:rsidR="00ED089E" w:rsidRPr="001164DE">
              <w:rPr>
                <w:rStyle w:val="Hyperlink"/>
                <w:rFonts w:ascii="Times New Roman Bold" w:hAnsi="Times New Roman Bold"/>
                <w:noProof/>
              </w:rPr>
              <w:t>3.3.</w:t>
            </w:r>
            <w:r w:rsidR="00ED089E" w:rsidRPr="001164DE">
              <w:rPr>
                <w:rStyle w:val="Hyperlink"/>
                <w:noProof/>
              </w:rPr>
              <w:t xml:space="preserve"> (A1.1.3) Đăng ký các dịch vụ (đặt mua sách, tạp chí, dịch vụ quảng cáo) trên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_Toc70073936 \h </w:instrText>
            </w:r>
            <w:r w:rsidR="00ED089E" w:rsidRPr="001164DE">
              <w:rPr>
                <w:noProof/>
                <w:webHidden/>
              </w:rPr>
            </w:r>
            <w:r w:rsidR="00ED089E" w:rsidRPr="001164DE">
              <w:rPr>
                <w:noProof/>
                <w:webHidden/>
              </w:rPr>
              <w:fldChar w:fldCharType="separate"/>
            </w:r>
            <w:r w:rsidR="0045178B">
              <w:rPr>
                <w:noProof/>
                <w:webHidden/>
              </w:rPr>
              <w:t>33</w:t>
            </w:r>
            <w:r w:rsidR="00ED089E" w:rsidRPr="001164DE">
              <w:rPr>
                <w:noProof/>
                <w:webHidden/>
              </w:rPr>
              <w:fldChar w:fldCharType="end"/>
            </w:r>
          </w:hyperlink>
        </w:p>
        <w:p w14:paraId="01A14AC3" w14:textId="67FCC245" w:rsidR="00ED089E" w:rsidRPr="001164DE" w:rsidRDefault="006C115B">
          <w:pPr>
            <w:pStyle w:val="TOC2"/>
            <w:rPr>
              <w:rFonts w:asciiTheme="minorHAnsi" w:eastAsiaTheme="minorEastAsia" w:hAnsiTheme="minorHAnsi" w:cstheme="minorBidi"/>
              <w:noProof/>
              <w:sz w:val="22"/>
            </w:rPr>
          </w:pPr>
          <w:hyperlink w:anchor="_Toc70073937" w:history="1">
            <w:r w:rsidR="00ED089E" w:rsidRPr="001164DE">
              <w:rPr>
                <w:rStyle w:val="Hyperlink"/>
                <w:rFonts w:ascii="Times New Roman Bold" w:hAnsi="Times New Roman Bold"/>
                <w:noProof/>
              </w:rPr>
              <w:t>4.</w:t>
            </w:r>
            <w:r w:rsidR="00ED089E" w:rsidRPr="001164DE">
              <w:rPr>
                <w:rStyle w:val="Hyperlink"/>
                <w:noProof/>
              </w:rPr>
              <w:t xml:space="preserve"> (A1.2) Nhóm chức năng dành cho cán bộ quản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_Toc70073937 \h </w:instrText>
            </w:r>
            <w:r w:rsidR="00ED089E" w:rsidRPr="001164DE">
              <w:rPr>
                <w:noProof/>
                <w:webHidden/>
              </w:rPr>
            </w:r>
            <w:r w:rsidR="00ED089E" w:rsidRPr="001164DE">
              <w:rPr>
                <w:noProof/>
                <w:webHidden/>
              </w:rPr>
              <w:fldChar w:fldCharType="separate"/>
            </w:r>
            <w:r w:rsidR="0045178B">
              <w:rPr>
                <w:noProof/>
                <w:webHidden/>
              </w:rPr>
              <w:t>45</w:t>
            </w:r>
            <w:r w:rsidR="00ED089E" w:rsidRPr="001164DE">
              <w:rPr>
                <w:noProof/>
                <w:webHidden/>
              </w:rPr>
              <w:fldChar w:fldCharType="end"/>
            </w:r>
          </w:hyperlink>
        </w:p>
        <w:p w14:paraId="23BDBCC9" w14:textId="65E84FBB"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38" w:history="1">
            <w:r w:rsidR="00ED089E" w:rsidRPr="001164DE">
              <w:rPr>
                <w:rStyle w:val="Hyperlink"/>
                <w:rFonts w:ascii="Times New Roman Bold" w:hAnsi="Times New Roman Bold"/>
                <w:noProof/>
              </w:rPr>
              <w:t>4.1.</w:t>
            </w:r>
            <w:r w:rsidR="00ED089E" w:rsidRPr="001164DE">
              <w:rPr>
                <w:rStyle w:val="Hyperlink"/>
                <w:noProof/>
              </w:rPr>
              <w:t xml:space="preserve"> (A1.2.1) Soạn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_Toc70073938 \h </w:instrText>
            </w:r>
            <w:r w:rsidR="00ED089E" w:rsidRPr="001164DE">
              <w:rPr>
                <w:noProof/>
                <w:webHidden/>
              </w:rPr>
            </w:r>
            <w:r w:rsidR="00ED089E" w:rsidRPr="001164DE">
              <w:rPr>
                <w:noProof/>
                <w:webHidden/>
              </w:rPr>
              <w:fldChar w:fldCharType="separate"/>
            </w:r>
            <w:r w:rsidR="0045178B">
              <w:rPr>
                <w:noProof/>
                <w:webHidden/>
              </w:rPr>
              <w:t>45</w:t>
            </w:r>
            <w:r w:rsidR="00ED089E" w:rsidRPr="001164DE">
              <w:rPr>
                <w:noProof/>
                <w:webHidden/>
              </w:rPr>
              <w:fldChar w:fldCharType="end"/>
            </w:r>
          </w:hyperlink>
        </w:p>
        <w:p w14:paraId="4100295C" w14:textId="042C4132"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39" w:history="1">
            <w:r w:rsidR="00ED089E" w:rsidRPr="001164DE">
              <w:rPr>
                <w:rStyle w:val="Hyperlink"/>
                <w:rFonts w:ascii="Times New Roman Bold" w:hAnsi="Times New Roman Bold"/>
                <w:noProof/>
              </w:rPr>
              <w:t>4.2.</w:t>
            </w:r>
            <w:r w:rsidR="00ED089E" w:rsidRPr="001164DE">
              <w:rPr>
                <w:rStyle w:val="Hyperlink"/>
                <w:noProof/>
              </w:rPr>
              <w:t xml:space="preserve"> (A1.2.2) Quản lý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_Toc70073939 \h </w:instrText>
            </w:r>
            <w:r w:rsidR="00ED089E" w:rsidRPr="001164DE">
              <w:rPr>
                <w:noProof/>
                <w:webHidden/>
              </w:rPr>
            </w:r>
            <w:r w:rsidR="00ED089E" w:rsidRPr="001164DE">
              <w:rPr>
                <w:noProof/>
                <w:webHidden/>
              </w:rPr>
              <w:fldChar w:fldCharType="separate"/>
            </w:r>
            <w:r w:rsidR="0045178B">
              <w:rPr>
                <w:noProof/>
                <w:webHidden/>
              </w:rPr>
              <w:t>54</w:t>
            </w:r>
            <w:r w:rsidR="00ED089E" w:rsidRPr="001164DE">
              <w:rPr>
                <w:noProof/>
                <w:webHidden/>
              </w:rPr>
              <w:fldChar w:fldCharType="end"/>
            </w:r>
          </w:hyperlink>
        </w:p>
        <w:p w14:paraId="3E3F988F" w14:textId="62F8D5B0"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40" w:history="1">
            <w:r w:rsidR="00ED089E" w:rsidRPr="001164DE">
              <w:rPr>
                <w:rStyle w:val="Hyperlink"/>
                <w:rFonts w:ascii="Times New Roman Bold" w:hAnsi="Times New Roman Bold"/>
                <w:noProof/>
              </w:rPr>
              <w:t>4.3.</w:t>
            </w:r>
            <w:r w:rsidR="00ED089E" w:rsidRPr="001164DE">
              <w:rPr>
                <w:rStyle w:val="Hyperlink"/>
                <w:noProof/>
              </w:rPr>
              <w:t xml:space="preserve"> (A1.2.3) Chấm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_Toc70073940 \h </w:instrText>
            </w:r>
            <w:r w:rsidR="00ED089E" w:rsidRPr="001164DE">
              <w:rPr>
                <w:noProof/>
                <w:webHidden/>
              </w:rPr>
            </w:r>
            <w:r w:rsidR="00ED089E" w:rsidRPr="001164DE">
              <w:rPr>
                <w:noProof/>
                <w:webHidden/>
              </w:rPr>
              <w:fldChar w:fldCharType="separate"/>
            </w:r>
            <w:r w:rsidR="0045178B">
              <w:rPr>
                <w:noProof/>
                <w:webHidden/>
              </w:rPr>
              <w:t>61</w:t>
            </w:r>
            <w:r w:rsidR="00ED089E" w:rsidRPr="001164DE">
              <w:rPr>
                <w:noProof/>
                <w:webHidden/>
              </w:rPr>
              <w:fldChar w:fldCharType="end"/>
            </w:r>
          </w:hyperlink>
        </w:p>
        <w:p w14:paraId="28CC77EC" w14:textId="229FDD86"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41" w:history="1">
            <w:r w:rsidR="00ED089E" w:rsidRPr="001164DE">
              <w:rPr>
                <w:rStyle w:val="Hyperlink"/>
                <w:rFonts w:ascii="Times New Roman Bold" w:hAnsi="Times New Roman Bold"/>
                <w:noProof/>
              </w:rPr>
              <w:t>4.4.</w:t>
            </w:r>
            <w:r w:rsidR="00ED089E" w:rsidRPr="001164DE">
              <w:rPr>
                <w:rStyle w:val="Hyperlink"/>
                <w:noProof/>
              </w:rPr>
              <w:t xml:space="preserve"> (A1.2.4) Quản lý sự kiện gắn với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_Toc70073941 \h </w:instrText>
            </w:r>
            <w:r w:rsidR="00ED089E" w:rsidRPr="001164DE">
              <w:rPr>
                <w:noProof/>
                <w:webHidden/>
              </w:rPr>
            </w:r>
            <w:r w:rsidR="00ED089E" w:rsidRPr="001164DE">
              <w:rPr>
                <w:noProof/>
                <w:webHidden/>
              </w:rPr>
              <w:fldChar w:fldCharType="separate"/>
            </w:r>
            <w:r w:rsidR="0045178B">
              <w:rPr>
                <w:noProof/>
                <w:webHidden/>
              </w:rPr>
              <w:t>67</w:t>
            </w:r>
            <w:r w:rsidR="00ED089E" w:rsidRPr="001164DE">
              <w:rPr>
                <w:noProof/>
                <w:webHidden/>
              </w:rPr>
              <w:fldChar w:fldCharType="end"/>
            </w:r>
          </w:hyperlink>
        </w:p>
        <w:p w14:paraId="472167A2" w14:textId="704CCFAE"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42" w:history="1">
            <w:r w:rsidR="00ED089E" w:rsidRPr="001164DE">
              <w:rPr>
                <w:rStyle w:val="Hyperlink"/>
                <w:rFonts w:ascii="Times New Roman Bold" w:hAnsi="Times New Roman Bold"/>
                <w:noProof/>
              </w:rPr>
              <w:t>4.5.</w:t>
            </w:r>
            <w:r w:rsidR="00ED089E" w:rsidRPr="001164DE">
              <w:rPr>
                <w:rStyle w:val="Hyperlink"/>
                <w:noProof/>
              </w:rPr>
              <w:t xml:space="preserve"> (A1.2.5) Quản lý từ khóa tìm kiếm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_Toc70073942 \h </w:instrText>
            </w:r>
            <w:r w:rsidR="00ED089E" w:rsidRPr="001164DE">
              <w:rPr>
                <w:noProof/>
                <w:webHidden/>
              </w:rPr>
            </w:r>
            <w:r w:rsidR="00ED089E" w:rsidRPr="001164DE">
              <w:rPr>
                <w:noProof/>
                <w:webHidden/>
              </w:rPr>
              <w:fldChar w:fldCharType="separate"/>
            </w:r>
            <w:r w:rsidR="0045178B">
              <w:rPr>
                <w:noProof/>
                <w:webHidden/>
              </w:rPr>
              <w:t>75</w:t>
            </w:r>
            <w:r w:rsidR="00ED089E" w:rsidRPr="001164DE">
              <w:rPr>
                <w:noProof/>
                <w:webHidden/>
              </w:rPr>
              <w:fldChar w:fldCharType="end"/>
            </w:r>
          </w:hyperlink>
        </w:p>
        <w:p w14:paraId="679195F4" w14:textId="128518D5" w:rsidR="00ED089E" w:rsidRPr="001164DE" w:rsidRDefault="006C115B">
          <w:pPr>
            <w:pStyle w:val="TOC2"/>
            <w:rPr>
              <w:rFonts w:asciiTheme="minorHAnsi" w:eastAsiaTheme="minorEastAsia" w:hAnsiTheme="minorHAnsi" w:cstheme="minorBidi"/>
              <w:noProof/>
              <w:sz w:val="22"/>
            </w:rPr>
          </w:pPr>
          <w:hyperlink w:anchor="_Toc70073943" w:history="1">
            <w:r w:rsidR="00ED089E" w:rsidRPr="001164DE">
              <w:rPr>
                <w:rStyle w:val="Hyperlink"/>
                <w:rFonts w:ascii="Times New Roman Bold" w:hAnsi="Times New Roman Bold"/>
                <w:noProof/>
              </w:rPr>
              <w:t>5.</w:t>
            </w:r>
            <w:r w:rsidR="00ED089E" w:rsidRPr="001164DE">
              <w:rPr>
                <w:rStyle w:val="Hyperlink"/>
                <w:noProof/>
              </w:rPr>
              <w:t xml:space="preserve"> (A1.3) Nhóm chức năng dành cho quản trị nội dung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_Toc70073943 \h </w:instrText>
            </w:r>
            <w:r w:rsidR="00ED089E" w:rsidRPr="001164DE">
              <w:rPr>
                <w:noProof/>
                <w:webHidden/>
              </w:rPr>
            </w:r>
            <w:r w:rsidR="00ED089E" w:rsidRPr="001164DE">
              <w:rPr>
                <w:noProof/>
                <w:webHidden/>
              </w:rPr>
              <w:fldChar w:fldCharType="separate"/>
            </w:r>
            <w:r w:rsidR="0045178B">
              <w:rPr>
                <w:noProof/>
                <w:webHidden/>
              </w:rPr>
              <w:t>81</w:t>
            </w:r>
            <w:r w:rsidR="00ED089E" w:rsidRPr="001164DE">
              <w:rPr>
                <w:noProof/>
                <w:webHidden/>
              </w:rPr>
              <w:fldChar w:fldCharType="end"/>
            </w:r>
          </w:hyperlink>
        </w:p>
        <w:p w14:paraId="5732A541" w14:textId="51F19FFE"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44" w:history="1">
            <w:r w:rsidR="00ED089E" w:rsidRPr="001164DE">
              <w:rPr>
                <w:rStyle w:val="Hyperlink"/>
                <w:rFonts w:ascii="Times New Roman Bold" w:hAnsi="Times New Roman Bold"/>
                <w:noProof/>
              </w:rPr>
              <w:t>5.1.</w:t>
            </w:r>
            <w:r w:rsidR="00ED089E" w:rsidRPr="001164DE">
              <w:rPr>
                <w:rStyle w:val="Hyperlink"/>
                <w:noProof/>
              </w:rPr>
              <w:t xml:space="preserve"> (A1.3.1) Thống kê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_Toc70073944 \h </w:instrText>
            </w:r>
            <w:r w:rsidR="00ED089E" w:rsidRPr="001164DE">
              <w:rPr>
                <w:noProof/>
                <w:webHidden/>
              </w:rPr>
            </w:r>
            <w:r w:rsidR="00ED089E" w:rsidRPr="001164DE">
              <w:rPr>
                <w:noProof/>
                <w:webHidden/>
              </w:rPr>
              <w:fldChar w:fldCharType="separate"/>
            </w:r>
            <w:r w:rsidR="0045178B">
              <w:rPr>
                <w:noProof/>
                <w:webHidden/>
              </w:rPr>
              <w:t>81</w:t>
            </w:r>
            <w:r w:rsidR="00ED089E" w:rsidRPr="001164DE">
              <w:rPr>
                <w:noProof/>
                <w:webHidden/>
              </w:rPr>
              <w:fldChar w:fldCharType="end"/>
            </w:r>
          </w:hyperlink>
        </w:p>
        <w:p w14:paraId="4CFA92DE" w14:textId="679589FD"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45" w:history="1">
            <w:r w:rsidR="00ED089E" w:rsidRPr="001164DE">
              <w:rPr>
                <w:rStyle w:val="Hyperlink"/>
                <w:rFonts w:ascii="Times New Roman Bold" w:hAnsi="Times New Roman Bold"/>
                <w:noProof/>
              </w:rPr>
              <w:t>5.2.</w:t>
            </w:r>
            <w:r w:rsidR="00ED089E" w:rsidRPr="001164DE">
              <w:rPr>
                <w:rStyle w:val="Hyperlink"/>
                <w:noProof/>
                <w:lang w:val="vi-VN"/>
              </w:rPr>
              <w:t xml:space="preserve"> (A1.3.2)</w:t>
            </w:r>
            <w:r w:rsidR="00ED089E" w:rsidRPr="001164DE">
              <w:rPr>
                <w:rStyle w:val="Hyperlink"/>
                <w:noProof/>
              </w:rPr>
              <w:t xml:space="preserve"> Quản lý danh mục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_Toc70073945 \h </w:instrText>
            </w:r>
            <w:r w:rsidR="00ED089E" w:rsidRPr="001164DE">
              <w:rPr>
                <w:noProof/>
                <w:webHidden/>
              </w:rPr>
            </w:r>
            <w:r w:rsidR="00ED089E" w:rsidRPr="001164DE">
              <w:rPr>
                <w:noProof/>
                <w:webHidden/>
              </w:rPr>
              <w:fldChar w:fldCharType="separate"/>
            </w:r>
            <w:r w:rsidR="0045178B">
              <w:rPr>
                <w:noProof/>
                <w:webHidden/>
              </w:rPr>
              <w:t>89</w:t>
            </w:r>
            <w:r w:rsidR="00ED089E" w:rsidRPr="001164DE">
              <w:rPr>
                <w:noProof/>
                <w:webHidden/>
              </w:rPr>
              <w:fldChar w:fldCharType="end"/>
            </w:r>
          </w:hyperlink>
        </w:p>
        <w:p w14:paraId="43E129D6" w14:textId="77565CB4"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46" w:history="1">
            <w:r w:rsidR="00ED089E" w:rsidRPr="001164DE">
              <w:rPr>
                <w:rStyle w:val="Hyperlink"/>
                <w:rFonts w:ascii="Times New Roman Bold" w:hAnsi="Times New Roman Bold"/>
                <w:noProof/>
              </w:rPr>
              <w:t>5.3.</w:t>
            </w:r>
            <w:r w:rsidR="00ED089E" w:rsidRPr="001164DE">
              <w:rPr>
                <w:rStyle w:val="Hyperlink"/>
                <w:noProof/>
              </w:rPr>
              <w:t xml:space="preserve"> (A1.3.3) Thống kê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_Toc70073946 \h </w:instrText>
            </w:r>
            <w:r w:rsidR="00ED089E" w:rsidRPr="001164DE">
              <w:rPr>
                <w:noProof/>
                <w:webHidden/>
              </w:rPr>
            </w:r>
            <w:r w:rsidR="00ED089E" w:rsidRPr="001164DE">
              <w:rPr>
                <w:noProof/>
                <w:webHidden/>
              </w:rPr>
              <w:fldChar w:fldCharType="separate"/>
            </w:r>
            <w:r w:rsidR="0045178B">
              <w:rPr>
                <w:noProof/>
                <w:webHidden/>
              </w:rPr>
              <w:t>96</w:t>
            </w:r>
            <w:r w:rsidR="00ED089E" w:rsidRPr="001164DE">
              <w:rPr>
                <w:noProof/>
                <w:webHidden/>
              </w:rPr>
              <w:fldChar w:fldCharType="end"/>
            </w:r>
          </w:hyperlink>
        </w:p>
        <w:p w14:paraId="300ED2C1" w14:textId="7ED25B8D"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47" w:history="1">
            <w:r w:rsidR="00ED089E" w:rsidRPr="001164DE">
              <w:rPr>
                <w:rStyle w:val="Hyperlink"/>
                <w:rFonts w:ascii="Times New Roman Bold" w:hAnsi="Times New Roman Bold"/>
                <w:noProof/>
              </w:rPr>
              <w:t>5.4.</w:t>
            </w:r>
            <w:r w:rsidR="00ED089E" w:rsidRPr="001164DE">
              <w:rPr>
                <w:rStyle w:val="Hyperlink"/>
                <w:noProof/>
              </w:rPr>
              <w:t xml:space="preserve"> (A1.3.4) Quản lý tạp chí giấy</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_Toc70073947 \h </w:instrText>
            </w:r>
            <w:r w:rsidR="00ED089E" w:rsidRPr="001164DE">
              <w:rPr>
                <w:noProof/>
                <w:webHidden/>
              </w:rPr>
            </w:r>
            <w:r w:rsidR="00ED089E" w:rsidRPr="001164DE">
              <w:rPr>
                <w:noProof/>
                <w:webHidden/>
              </w:rPr>
              <w:fldChar w:fldCharType="separate"/>
            </w:r>
            <w:r w:rsidR="0045178B">
              <w:rPr>
                <w:noProof/>
                <w:webHidden/>
              </w:rPr>
              <w:t>104</w:t>
            </w:r>
            <w:r w:rsidR="00ED089E" w:rsidRPr="001164DE">
              <w:rPr>
                <w:noProof/>
                <w:webHidden/>
              </w:rPr>
              <w:fldChar w:fldCharType="end"/>
            </w:r>
          </w:hyperlink>
        </w:p>
        <w:p w14:paraId="43B8120D" w14:textId="4B7CC608"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48" w:history="1">
            <w:r w:rsidR="00ED089E" w:rsidRPr="001164DE">
              <w:rPr>
                <w:rStyle w:val="Hyperlink"/>
                <w:rFonts w:ascii="Times New Roman Bold" w:hAnsi="Times New Roman Bold"/>
                <w:noProof/>
              </w:rPr>
              <w:t>5.5.</w:t>
            </w:r>
            <w:r w:rsidR="00ED089E" w:rsidRPr="001164DE">
              <w:rPr>
                <w:rStyle w:val="Hyperlink"/>
                <w:noProof/>
              </w:rPr>
              <w:t xml:space="preserve"> (A1.3.5) Quản lý yêu cầu đặt mua sách, tạp chí</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_Toc70073948 \h </w:instrText>
            </w:r>
            <w:r w:rsidR="00ED089E" w:rsidRPr="001164DE">
              <w:rPr>
                <w:noProof/>
                <w:webHidden/>
              </w:rPr>
            </w:r>
            <w:r w:rsidR="00ED089E" w:rsidRPr="001164DE">
              <w:rPr>
                <w:noProof/>
                <w:webHidden/>
              </w:rPr>
              <w:fldChar w:fldCharType="separate"/>
            </w:r>
            <w:r w:rsidR="0045178B">
              <w:rPr>
                <w:noProof/>
                <w:webHidden/>
              </w:rPr>
              <w:t>110</w:t>
            </w:r>
            <w:r w:rsidR="00ED089E" w:rsidRPr="001164DE">
              <w:rPr>
                <w:noProof/>
                <w:webHidden/>
              </w:rPr>
              <w:fldChar w:fldCharType="end"/>
            </w:r>
          </w:hyperlink>
        </w:p>
        <w:p w14:paraId="079951B2" w14:textId="2502C29A"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49" w:history="1">
            <w:r w:rsidR="00ED089E" w:rsidRPr="001164DE">
              <w:rPr>
                <w:rStyle w:val="Hyperlink"/>
                <w:rFonts w:ascii="Times New Roman Bold" w:hAnsi="Times New Roman Bold"/>
                <w:noProof/>
              </w:rPr>
              <w:t>5.6.</w:t>
            </w:r>
            <w:r w:rsidR="00ED089E" w:rsidRPr="001164DE">
              <w:rPr>
                <w:rStyle w:val="Hyperlink"/>
                <w:noProof/>
              </w:rPr>
              <w:t xml:space="preserve"> (A1.3.6) Quản lý thông tin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_Toc70073949 \h </w:instrText>
            </w:r>
            <w:r w:rsidR="00ED089E" w:rsidRPr="001164DE">
              <w:rPr>
                <w:noProof/>
                <w:webHidden/>
              </w:rPr>
            </w:r>
            <w:r w:rsidR="00ED089E" w:rsidRPr="001164DE">
              <w:rPr>
                <w:noProof/>
                <w:webHidden/>
              </w:rPr>
              <w:fldChar w:fldCharType="separate"/>
            </w:r>
            <w:r w:rsidR="0045178B">
              <w:rPr>
                <w:noProof/>
                <w:webHidden/>
              </w:rPr>
              <w:t>124</w:t>
            </w:r>
            <w:r w:rsidR="00ED089E" w:rsidRPr="001164DE">
              <w:rPr>
                <w:noProof/>
                <w:webHidden/>
              </w:rPr>
              <w:fldChar w:fldCharType="end"/>
            </w:r>
          </w:hyperlink>
        </w:p>
        <w:p w14:paraId="1FDFCC65" w14:textId="1D2FFC3A" w:rsidR="00ED089E" w:rsidRPr="001164DE" w:rsidRDefault="006C115B">
          <w:pPr>
            <w:pStyle w:val="TOC2"/>
            <w:rPr>
              <w:rFonts w:asciiTheme="minorHAnsi" w:eastAsiaTheme="minorEastAsia" w:hAnsiTheme="minorHAnsi" w:cstheme="minorBidi"/>
              <w:noProof/>
              <w:sz w:val="22"/>
            </w:rPr>
          </w:pPr>
          <w:hyperlink w:anchor="_Toc70073950" w:history="1">
            <w:r w:rsidR="00ED089E" w:rsidRPr="001164DE">
              <w:rPr>
                <w:rStyle w:val="Hyperlink"/>
                <w:rFonts w:ascii="Times New Roman Bold" w:hAnsi="Times New Roman Bold"/>
                <w:noProof/>
              </w:rPr>
              <w:t>6.</w:t>
            </w:r>
            <w:r w:rsidR="00ED089E" w:rsidRPr="001164DE">
              <w:rPr>
                <w:rStyle w:val="Hyperlink"/>
                <w:noProof/>
              </w:rPr>
              <w:t xml:space="preserve"> (A1.4) Nhóm chức năng quản lý các dịch vụ tương tác với độc giả</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_Toc70073950 \h </w:instrText>
            </w:r>
            <w:r w:rsidR="00ED089E" w:rsidRPr="001164DE">
              <w:rPr>
                <w:noProof/>
                <w:webHidden/>
              </w:rPr>
            </w:r>
            <w:r w:rsidR="00ED089E" w:rsidRPr="001164DE">
              <w:rPr>
                <w:noProof/>
                <w:webHidden/>
              </w:rPr>
              <w:fldChar w:fldCharType="separate"/>
            </w:r>
            <w:r w:rsidR="0045178B">
              <w:rPr>
                <w:noProof/>
                <w:webHidden/>
              </w:rPr>
              <w:t>133</w:t>
            </w:r>
            <w:r w:rsidR="00ED089E" w:rsidRPr="001164DE">
              <w:rPr>
                <w:noProof/>
                <w:webHidden/>
              </w:rPr>
              <w:fldChar w:fldCharType="end"/>
            </w:r>
          </w:hyperlink>
        </w:p>
        <w:p w14:paraId="67B0F10B" w14:textId="7DE1D536"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51" w:history="1">
            <w:r w:rsidR="00ED089E" w:rsidRPr="001164DE">
              <w:rPr>
                <w:rStyle w:val="Hyperlink"/>
                <w:rFonts w:ascii="Times New Roman Bold" w:hAnsi="Times New Roman Bold"/>
                <w:noProof/>
              </w:rPr>
              <w:t>6.1.</w:t>
            </w:r>
            <w:r w:rsidR="00ED089E" w:rsidRPr="001164DE">
              <w:rPr>
                <w:rStyle w:val="Hyperlink"/>
                <w:noProof/>
              </w:rPr>
              <w:t xml:space="preserve"> (A1.4.1) Quản lý chủ đề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_Toc70073951 \h </w:instrText>
            </w:r>
            <w:r w:rsidR="00ED089E" w:rsidRPr="001164DE">
              <w:rPr>
                <w:noProof/>
                <w:webHidden/>
              </w:rPr>
            </w:r>
            <w:r w:rsidR="00ED089E" w:rsidRPr="001164DE">
              <w:rPr>
                <w:noProof/>
                <w:webHidden/>
              </w:rPr>
              <w:fldChar w:fldCharType="separate"/>
            </w:r>
            <w:r w:rsidR="0045178B">
              <w:rPr>
                <w:noProof/>
                <w:webHidden/>
              </w:rPr>
              <w:t>133</w:t>
            </w:r>
            <w:r w:rsidR="00ED089E" w:rsidRPr="001164DE">
              <w:rPr>
                <w:noProof/>
                <w:webHidden/>
              </w:rPr>
              <w:fldChar w:fldCharType="end"/>
            </w:r>
          </w:hyperlink>
        </w:p>
        <w:p w14:paraId="0A1C0F3D" w14:textId="10B98C0E"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52" w:history="1">
            <w:r w:rsidR="00ED089E" w:rsidRPr="001164DE">
              <w:rPr>
                <w:rStyle w:val="Hyperlink"/>
                <w:rFonts w:ascii="Times New Roman Bold" w:hAnsi="Times New Roman Bold"/>
                <w:noProof/>
              </w:rPr>
              <w:t>6.2.</w:t>
            </w:r>
            <w:r w:rsidR="00ED089E" w:rsidRPr="001164DE">
              <w:rPr>
                <w:rStyle w:val="Hyperlink"/>
                <w:noProof/>
              </w:rPr>
              <w:t xml:space="preserve"> (A1.4.2) Quản lý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_Toc70073952 \h </w:instrText>
            </w:r>
            <w:r w:rsidR="00ED089E" w:rsidRPr="001164DE">
              <w:rPr>
                <w:noProof/>
                <w:webHidden/>
              </w:rPr>
            </w:r>
            <w:r w:rsidR="00ED089E" w:rsidRPr="001164DE">
              <w:rPr>
                <w:noProof/>
                <w:webHidden/>
              </w:rPr>
              <w:fldChar w:fldCharType="separate"/>
            </w:r>
            <w:r w:rsidR="0045178B">
              <w:rPr>
                <w:noProof/>
                <w:webHidden/>
              </w:rPr>
              <w:t>138</w:t>
            </w:r>
            <w:r w:rsidR="00ED089E" w:rsidRPr="001164DE">
              <w:rPr>
                <w:noProof/>
                <w:webHidden/>
              </w:rPr>
              <w:fldChar w:fldCharType="end"/>
            </w:r>
          </w:hyperlink>
        </w:p>
        <w:p w14:paraId="71813B46" w14:textId="334E5410"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53" w:history="1">
            <w:r w:rsidR="00ED089E" w:rsidRPr="001164DE">
              <w:rPr>
                <w:rStyle w:val="Hyperlink"/>
                <w:rFonts w:ascii="Times New Roman Bold" w:hAnsi="Times New Roman Bold"/>
                <w:noProof/>
              </w:rPr>
              <w:t>6.3.</w:t>
            </w:r>
            <w:r w:rsidR="00ED089E" w:rsidRPr="001164DE">
              <w:rPr>
                <w:rStyle w:val="Hyperlink"/>
                <w:noProof/>
              </w:rPr>
              <w:t xml:space="preserve"> (A1.4.3) Quản lý bình luận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_Toc70073953 \h </w:instrText>
            </w:r>
            <w:r w:rsidR="00ED089E" w:rsidRPr="001164DE">
              <w:rPr>
                <w:noProof/>
                <w:webHidden/>
              </w:rPr>
            </w:r>
            <w:r w:rsidR="00ED089E" w:rsidRPr="001164DE">
              <w:rPr>
                <w:noProof/>
                <w:webHidden/>
              </w:rPr>
              <w:fldChar w:fldCharType="separate"/>
            </w:r>
            <w:r w:rsidR="0045178B">
              <w:rPr>
                <w:noProof/>
                <w:webHidden/>
              </w:rPr>
              <w:t>144</w:t>
            </w:r>
            <w:r w:rsidR="00ED089E" w:rsidRPr="001164DE">
              <w:rPr>
                <w:noProof/>
                <w:webHidden/>
              </w:rPr>
              <w:fldChar w:fldCharType="end"/>
            </w:r>
          </w:hyperlink>
        </w:p>
        <w:p w14:paraId="05CBDB67" w14:textId="7BC44CE1" w:rsidR="00ED089E" w:rsidRPr="001164DE" w:rsidRDefault="006C115B">
          <w:pPr>
            <w:pStyle w:val="TOC2"/>
            <w:rPr>
              <w:rFonts w:asciiTheme="minorHAnsi" w:eastAsiaTheme="minorEastAsia" w:hAnsiTheme="minorHAnsi" w:cstheme="minorBidi"/>
              <w:noProof/>
              <w:sz w:val="22"/>
            </w:rPr>
          </w:pPr>
          <w:hyperlink w:anchor="_Toc70073954" w:history="1">
            <w:r w:rsidR="00ED089E" w:rsidRPr="001164DE">
              <w:rPr>
                <w:rStyle w:val="Hyperlink"/>
                <w:rFonts w:ascii="Times New Roman Bold" w:hAnsi="Times New Roman Bold"/>
                <w:noProof/>
              </w:rPr>
              <w:t>7.</w:t>
            </w:r>
            <w:r w:rsidR="00ED089E" w:rsidRPr="001164DE">
              <w:rPr>
                <w:rStyle w:val="Hyperlink"/>
                <w:noProof/>
              </w:rPr>
              <w:t xml:space="preserve"> (A1.5) Nhóm chức năng quản lý hệ thống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_Toc70073954 \h </w:instrText>
            </w:r>
            <w:r w:rsidR="00ED089E" w:rsidRPr="001164DE">
              <w:rPr>
                <w:noProof/>
                <w:webHidden/>
              </w:rPr>
            </w:r>
            <w:r w:rsidR="00ED089E" w:rsidRPr="001164DE">
              <w:rPr>
                <w:noProof/>
                <w:webHidden/>
              </w:rPr>
              <w:fldChar w:fldCharType="separate"/>
            </w:r>
            <w:r w:rsidR="0045178B">
              <w:rPr>
                <w:noProof/>
                <w:webHidden/>
              </w:rPr>
              <w:t>152</w:t>
            </w:r>
            <w:r w:rsidR="00ED089E" w:rsidRPr="001164DE">
              <w:rPr>
                <w:noProof/>
                <w:webHidden/>
              </w:rPr>
              <w:fldChar w:fldCharType="end"/>
            </w:r>
          </w:hyperlink>
        </w:p>
        <w:p w14:paraId="78ACB257" w14:textId="374179B7"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55" w:history="1">
            <w:r w:rsidR="00ED089E" w:rsidRPr="001164DE">
              <w:rPr>
                <w:rStyle w:val="Hyperlink"/>
                <w:rFonts w:ascii="Times New Roman Bold" w:hAnsi="Times New Roman Bold"/>
                <w:noProof/>
              </w:rPr>
              <w:t>7.1.</w:t>
            </w:r>
            <w:r w:rsidR="00ED089E" w:rsidRPr="001164DE">
              <w:rPr>
                <w:rStyle w:val="Hyperlink"/>
                <w:noProof/>
              </w:rPr>
              <w:t xml:space="preserve"> (A1.5.1) Quản lý biên tập viên, phóng viên, cộng tác viên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_Toc70073955 \h </w:instrText>
            </w:r>
            <w:r w:rsidR="00ED089E" w:rsidRPr="001164DE">
              <w:rPr>
                <w:noProof/>
                <w:webHidden/>
              </w:rPr>
            </w:r>
            <w:r w:rsidR="00ED089E" w:rsidRPr="001164DE">
              <w:rPr>
                <w:noProof/>
                <w:webHidden/>
              </w:rPr>
              <w:fldChar w:fldCharType="separate"/>
            </w:r>
            <w:r w:rsidR="0045178B">
              <w:rPr>
                <w:noProof/>
                <w:webHidden/>
              </w:rPr>
              <w:t>152</w:t>
            </w:r>
            <w:r w:rsidR="00ED089E" w:rsidRPr="001164DE">
              <w:rPr>
                <w:noProof/>
                <w:webHidden/>
              </w:rPr>
              <w:fldChar w:fldCharType="end"/>
            </w:r>
          </w:hyperlink>
        </w:p>
        <w:p w14:paraId="1442AF17" w14:textId="7237B1D4"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56" w:history="1">
            <w:r w:rsidR="00ED089E" w:rsidRPr="001164DE">
              <w:rPr>
                <w:rStyle w:val="Hyperlink"/>
                <w:rFonts w:ascii="Times New Roman Bold" w:hAnsi="Times New Roman Bold"/>
                <w:noProof/>
              </w:rPr>
              <w:t>7.2.</w:t>
            </w:r>
            <w:r w:rsidR="00ED089E" w:rsidRPr="001164DE">
              <w:rPr>
                <w:rStyle w:val="Hyperlink"/>
                <w:noProof/>
              </w:rPr>
              <w:t xml:space="preserve"> (A1.5.2) Quản lý giao diện hiển thị</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_Toc70073956 \h </w:instrText>
            </w:r>
            <w:r w:rsidR="00ED089E" w:rsidRPr="001164DE">
              <w:rPr>
                <w:noProof/>
                <w:webHidden/>
              </w:rPr>
            </w:r>
            <w:r w:rsidR="00ED089E" w:rsidRPr="001164DE">
              <w:rPr>
                <w:noProof/>
                <w:webHidden/>
              </w:rPr>
              <w:fldChar w:fldCharType="separate"/>
            </w:r>
            <w:r w:rsidR="0045178B">
              <w:rPr>
                <w:noProof/>
                <w:webHidden/>
              </w:rPr>
              <w:t>164</w:t>
            </w:r>
            <w:r w:rsidR="00ED089E" w:rsidRPr="001164DE">
              <w:rPr>
                <w:noProof/>
                <w:webHidden/>
              </w:rPr>
              <w:fldChar w:fldCharType="end"/>
            </w:r>
          </w:hyperlink>
        </w:p>
        <w:p w14:paraId="5D43C604" w14:textId="7AA198A4" w:rsidR="00ED089E" w:rsidRPr="001164DE" w:rsidRDefault="006C115B">
          <w:pPr>
            <w:pStyle w:val="TOC2"/>
            <w:rPr>
              <w:rFonts w:asciiTheme="minorHAnsi" w:eastAsiaTheme="minorEastAsia" w:hAnsiTheme="minorHAnsi" w:cstheme="minorBidi"/>
              <w:noProof/>
              <w:sz w:val="22"/>
            </w:rPr>
          </w:pPr>
          <w:hyperlink w:anchor="_Toc70073957" w:history="1">
            <w:r w:rsidR="00ED089E" w:rsidRPr="001164DE">
              <w:rPr>
                <w:rStyle w:val="Hyperlink"/>
                <w:rFonts w:ascii="Times New Roman Bold" w:hAnsi="Times New Roman Bold"/>
                <w:noProof/>
              </w:rPr>
              <w:t>8.</w:t>
            </w:r>
            <w:r w:rsidR="00ED089E" w:rsidRPr="001164DE">
              <w:rPr>
                <w:rStyle w:val="Hyperlink"/>
                <w:noProof/>
              </w:rPr>
              <w:t xml:space="preserve"> (A1.6) Nhóm chức năng chuyển đổi dữ liệu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_Toc70073957 \h </w:instrText>
            </w:r>
            <w:r w:rsidR="00ED089E" w:rsidRPr="001164DE">
              <w:rPr>
                <w:noProof/>
                <w:webHidden/>
              </w:rPr>
            </w:r>
            <w:r w:rsidR="00ED089E" w:rsidRPr="001164DE">
              <w:rPr>
                <w:noProof/>
                <w:webHidden/>
              </w:rPr>
              <w:fldChar w:fldCharType="separate"/>
            </w:r>
            <w:r w:rsidR="0045178B">
              <w:rPr>
                <w:noProof/>
                <w:webHidden/>
              </w:rPr>
              <w:t>167</w:t>
            </w:r>
            <w:r w:rsidR="00ED089E" w:rsidRPr="001164DE">
              <w:rPr>
                <w:noProof/>
                <w:webHidden/>
              </w:rPr>
              <w:fldChar w:fldCharType="end"/>
            </w:r>
          </w:hyperlink>
        </w:p>
        <w:p w14:paraId="0C107E4B" w14:textId="08F53268"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58" w:history="1">
            <w:r w:rsidR="00ED089E" w:rsidRPr="001164DE">
              <w:rPr>
                <w:rStyle w:val="Hyperlink"/>
                <w:rFonts w:ascii="Times New Roman Bold" w:hAnsi="Times New Roman Bold"/>
                <w:noProof/>
              </w:rPr>
              <w:t>8.1.</w:t>
            </w:r>
            <w:r w:rsidR="00ED089E" w:rsidRPr="001164DE">
              <w:rPr>
                <w:rStyle w:val="Hyperlink"/>
                <w:noProof/>
              </w:rPr>
              <w:t xml:space="preserve"> (A1.6.1) Chuyển đổi dữ liệu tin tức, bài viết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_Toc70073958 \h </w:instrText>
            </w:r>
            <w:r w:rsidR="00ED089E" w:rsidRPr="001164DE">
              <w:rPr>
                <w:noProof/>
                <w:webHidden/>
              </w:rPr>
            </w:r>
            <w:r w:rsidR="00ED089E" w:rsidRPr="001164DE">
              <w:rPr>
                <w:noProof/>
                <w:webHidden/>
              </w:rPr>
              <w:fldChar w:fldCharType="separate"/>
            </w:r>
            <w:r w:rsidR="0045178B">
              <w:rPr>
                <w:noProof/>
                <w:webHidden/>
              </w:rPr>
              <w:t>167</w:t>
            </w:r>
            <w:r w:rsidR="00ED089E" w:rsidRPr="001164DE">
              <w:rPr>
                <w:noProof/>
                <w:webHidden/>
              </w:rPr>
              <w:fldChar w:fldCharType="end"/>
            </w:r>
          </w:hyperlink>
        </w:p>
        <w:p w14:paraId="6FC9B9DE" w14:textId="0245AC4D"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59" w:history="1">
            <w:r w:rsidR="00ED089E" w:rsidRPr="001164DE">
              <w:rPr>
                <w:rStyle w:val="Hyperlink"/>
                <w:rFonts w:ascii="Times New Roman Bold" w:hAnsi="Times New Roman Bold"/>
                <w:noProof/>
              </w:rPr>
              <w:t>8.2.</w:t>
            </w:r>
            <w:r w:rsidR="00ED089E" w:rsidRPr="001164DE">
              <w:rPr>
                <w:rStyle w:val="Hyperlink"/>
                <w:noProof/>
              </w:rPr>
              <w:t xml:space="preserve"> (A1.6.2) Chuyển đổi dữ liệu Ảnh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_Toc70073959 \h </w:instrText>
            </w:r>
            <w:r w:rsidR="00ED089E" w:rsidRPr="001164DE">
              <w:rPr>
                <w:noProof/>
                <w:webHidden/>
              </w:rPr>
            </w:r>
            <w:r w:rsidR="00ED089E" w:rsidRPr="001164DE">
              <w:rPr>
                <w:noProof/>
                <w:webHidden/>
              </w:rPr>
              <w:fldChar w:fldCharType="separate"/>
            </w:r>
            <w:r w:rsidR="0045178B">
              <w:rPr>
                <w:noProof/>
                <w:webHidden/>
              </w:rPr>
              <w:t>170</w:t>
            </w:r>
            <w:r w:rsidR="00ED089E" w:rsidRPr="001164DE">
              <w:rPr>
                <w:noProof/>
                <w:webHidden/>
              </w:rPr>
              <w:fldChar w:fldCharType="end"/>
            </w:r>
          </w:hyperlink>
        </w:p>
        <w:p w14:paraId="28EC6373" w14:textId="1896235C" w:rsidR="00ED089E" w:rsidRPr="001164DE" w:rsidRDefault="006C115B">
          <w:pPr>
            <w:pStyle w:val="TOC1"/>
            <w:tabs>
              <w:tab w:val="right" w:leader="dot" w:pos="9061"/>
            </w:tabs>
            <w:rPr>
              <w:rFonts w:asciiTheme="minorHAnsi" w:eastAsiaTheme="minorEastAsia" w:hAnsiTheme="minorHAnsi" w:cstheme="minorBidi"/>
              <w:noProof/>
              <w:sz w:val="22"/>
            </w:rPr>
          </w:pPr>
          <w:hyperlink w:anchor="_Toc70073960" w:history="1">
            <w:r w:rsidR="00ED089E" w:rsidRPr="001164DE">
              <w:rPr>
                <w:rStyle w:val="Hyperlink"/>
                <w:rFonts w:ascii="Times New Roman Bold" w:hAnsi="Times New Roman Bold"/>
                <w:noProof/>
              </w:rPr>
              <w:t>III.</w:t>
            </w:r>
            <w:r w:rsidR="00ED089E" w:rsidRPr="001164DE">
              <w:rPr>
                <w:rStyle w:val="Hyperlink"/>
                <w:noProof/>
              </w:rPr>
              <w:t xml:space="preserve"> (A2) THIẾT KẾ ĐÁP ỨNG YÊU CẦU PHI CHỨC NĂNG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_Toc70073960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FAFF88A" w14:textId="26E2F9BA" w:rsidR="00ED089E" w:rsidRPr="001164DE" w:rsidRDefault="006C115B">
          <w:pPr>
            <w:pStyle w:val="TOC2"/>
            <w:tabs>
              <w:tab w:val="left" w:pos="840"/>
            </w:tabs>
            <w:rPr>
              <w:rFonts w:asciiTheme="minorHAnsi" w:eastAsiaTheme="minorEastAsia" w:hAnsiTheme="minorHAnsi" w:cstheme="minorBidi"/>
              <w:noProof/>
              <w:sz w:val="22"/>
            </w:rPr>
          </w:pPr>
          <w:hyperlink w:anchor="_Toc70073961" w:history="1">
            <w:r w:rsidR="00ED089E" w:rsidRPr="001164DE">
              <w:rPr>
                <w:rStyle w:val="Hyperlink"/>
                <w:rFonts w:ascii="Times" w:eastAsia="Times" w:hAnsi="Times" w:cs="Times"/>
                <w:noProof/>
              </w:rPr>
              <w:t>1.</w:t>
            </w:r>
            <w:r w:rsidR="00ED089E" w:rsidRPr="001164DE">
              <w:rPr>
                <w:rFonts w:asciiTheme="minorHAnsi" w:eastAsiaTheme="minorEastAsia" w:hAnsiTheme="minorHAnsi" w:cstheme="minorBidi"/>
                <w:noProof/>
                <w:sz w:val="22"/>
              </w:rPr>
              <w:tab/>
            </w:r>
            <w:r w:rsidR="00ED089E" w:rsidRPr="001164DE">
              <w:rPr>
                <w:rStyle w:val="Hyperlink"/>
                <w:noProof/>
              </w:rPr>
              <w:t>(A2.1) Thiết kế đáp ứng  yêu cầu đối với CSDL, ngôn ngữ lập trình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_Toc70073961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6CDE7DBA" w14:textId="615D725F"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62" w:history="1">
            <w:r w:rsidR="00ED089E" w:rsidRPr="001164DE">
              <w:rPr>
                <w:rStyle w:val="Hyperlink"/>
                <w:rFonts w:ascii="Times New Roman Bold" w:hAnsi="Times New Roman Bold"/>
                <w:noProof/>
              </w:rPr>
              <w:t>1.1.</w:t>
            </w:r>
            <w:r w:rsidR="00ED089E" w:rsidRPr="001164DE">
              <w:rPr>
                <w:rStyle w:val="Hyperlink"/>
                <w:noProof/>
              </w:rPr>
              <w:t xml:space="preserve"> 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_Toc70073962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2E8A403B" w14:textId="7A8F2265"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63" w:history="1">
            <w:r w:rsidR="00ED089E" w:rsidRPr="001164DE">
              <w:rPr>
                <w:rStyle w:val="Hyperlink"/>
                <w:rFonts w:ascii="Times New Roman Bold" w:hAnsi="Times New Roman Bold"/>
                <w:noProof/>
              </w:rPr>
              <w:t>1.2.</w:t>
            </w:r>
            <w:r w:rsidR="00ED089E" w:rsidRPr="001164DE">
              <w:rPr>
                <w:rStyle w:val="Hyperlink"/>
                <w:noProof/>
              </w:rPr>
              <w:t xml:space="preserve"> 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_Toc70073963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8CEF46C" w14:textId="62DB925F" w:rsidR="00ED089E" w:rsidRPr="001164DE" w:rsidRDefault="006C115B">
          <w:pPr>
            <w:pStyle w:val="TOC2"/>
            <w:tabs>
              <w:tab w:val="left" w:pos="840"/>
            </w:tabs>
            <w:rPr>
              <w:rFonts w:asciiTheme="minorHAnsi" w:eastAsiaTheme="minorEastAsia" w:hAnsiTheme="minorHAnsi" w:cstheme="minorBidi"/>
              <w:noProof/>
              <w:sz w:val="22"/>
            </w:rPr>
          </w:pPr>
          <w:hyperlink w:anchor="_Toc70073964" w:history="1">
            <w:r w:rsidR="00ED089E" w:rsidRPr="001164DE">
              <w:rPr>
                <w:rStyle w:val="Hyperlink"/>
                <w:rFonts w:ascii="Times" w:eastAsia="Times" w:hAnsi="Times" w:cs="Times"/>
                <w:noProof/>
              </w:rPr>
              <w:t>2.</w:t>
            </w:r>
            <w:r w:rsidR="00ED089E" w:rsidRPr="001164DE">
              <w:rPr>
                <w:rFonts w:asciiTheme="minorHAnsi" w:eastAsiaTheme="minorEastAsia" w:hAnsiTheme="minorHAnsi" w:cstheme="minorBidi"/>
                <w:noProof/>
                <w:sz w:val="22"/>
              </w:rPr>
              <w:tab/>
            </w:r>
            <w:r w:rsidR="00ED089E" w:rsidRPr="001164DE">
              <w:rPr>
                <w:rStyle w:val="Hyperlink"/>
                <w:noProof/>
              </w:rPr>
              <w:t>(A2.2) Thiết kế đáp ứng yêu cầu về môi trường, nền tảng công nghệ</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_Toc70073964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68396AC" w14:textId="23DD2668"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65" w:history="1">
            <w:r w:rsidR="00ED089E" w:rsidRPr="001164DE">
              <w:rPr>
                <w:rStyle w:val="Hyperlink"/>
                <w:rFonts w:ascii="Times" w:eastAsia="Times" w:hAnsi="Times" w:cs="Times"/>
                <w:noProof/>
              </w:rPr>
              <w:t>2.1.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_Toc70073965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1380A3F" w14:textId="7375FC03"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66" w:history="1">
            <w:r w:rsidR="00ED089E" w:rsidRPr="001164DE">
              <w:rPr>
                <w:rStyle w:val="Hyperlink"/>
                <w:rFonts w:ascii="Times" w:eastAsia="Times" w:hAnsi="Times" w:cs="Times"/>
                <w:noProof/>
              </w:rPr>
              <w:t>2.2.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_Toc70073966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5DEDCA7B" w14:textId="3088A25D" w:rsidR="00ED089E" w:rsidRPr="001164DE" w:rsidRDefault="006C115B">
          <w:pPr>
            <w:pStyle w:val="TOC2"/>
            <w:tabs>
              <w:tab w:val="left" w:pos="840"/>
            </w:tabs>
            <w:rPr>
              <w:rFonts w:asciiTheme="minorHAnsi" w:eastAsiaTheme="minorEastAsia" w:hAnsiTheme="minorHAnsi" w:cstheme="minorBidi"/>
              <w:noProof/>
              <w:sz w:val="22"/>
            </w:rPr>
          </w:pPr>
          <w:hyperlink w:anchor="_Toc70073967" w:history="1">
            <w:r w:rsidR="00ED089E" w:rsidRPr="001164DE">
              <w:rPr>
                <w:rStyle w:val="Hyperlink"/>
                <w:rFonts w:ascii="Times" w:eastAsia="Times" w:hAnsi="Times" w:cs="Times"/>
                <w:noProof/>
              </w:rPr>
              <w:t>3.</w:t>
            </w:r>
            <w:r w:rsidR="00ED089E" w:rsidRPr="001164DE">
              <w:rPr>
                <w:rFonts w:asciiTheme="minorHAnsi" w:eastAsiaTheme="minorEastAsia" w:hAnsiTheme="minorHAnsi" w:cstheme="minorBidi"/>
                <w:noProof/>
                <w:sz w:val="22"/>
              </w:rPr>
              <w:tab/>
            </w:r>
            <w:r w:rsidR="00ED089E" w:rsidRPr="001164DE">
              <w:rPr>
                <w:rStyle w:val="Hyperlink"/>
                <w:noProof/>
              </w:rPr>
              <w:t>(A2.3) Thiết kế đáp ứng yêu cầu về khả năng liên kết, tích hợp mở rộng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_Toc70073967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67DC859" w14:textId="42D40E1F"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68" w:history="1">
            <w:r w:rsidR="00ED089E" w:rsidRPr="001164DE">
              <w:rPr>
                <w:rStyle w:val="Hyperlink"/>
                <w:rFonts w:ascii="Times New Roman Bold" w:hAnsi="Times New Roman Bold"/>
                <w:noProof/>
              </w:rPr>
              <w:t>1.3.</w:t>
            </w:r>
            <w:r w:rsidR="00ED089E" w:rsidRPr="001164DE">
              <w:rPr>
                <w:rStyle w:val="Hyperlink"/>
                <w:noProof/>
              </w:rPr>
              <w:t xml:space="preserve"> 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_Toc70073968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227BC059" w14:textId="01F579CD"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69" w:history="1">
            <w:r w:rsidR="00ED089E" w:rsidRPr="001164DE">
              <w:rPr>
                <w:rStyle w:val="Hyperlink"/>
                <w:rFonts w:ascii="Times New Roman Bold" w:hAnsi="Times New Roman Bold"/>
                <w:noProof/>
              </w:rPr>
              <w:t>1.4.</w:t>
            </w:r>
            <w:r w:rsidR="00ED089E" w:rsidRPr="001164DE">
              <w:rPr>
                <w:rStyle w:val="Hyperlink"/>
                <w:noProof/>
              </w:rPr>
              <w:t xml:space="preserve"> 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_Toc70073969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008ECAC9" w14:textId="79206279" w:rsidR="00ED089E" w:rsidRPr="001164DE" w:rsidRDefault="006C115B">
          <w:pPr>
            <w:pStyle w:val="TOC2"/>
            <w:tabs>
              <w:tab w:val="left" w:pos="840"/>
            </w:tabs>
            <w:rPr>
              <w:rFonts w:asciiTheme="minorHAnsi" w:eastAsiaTheme="minorEastAsia" w:hAnsiTheme="minorHAnsi" w:cstheme="minorBidi"/>
              <w:noProof/>
              <w:sz w:val="22"/>
            </w:rPr>
          </w:pPr>
          <w:hyperlink w:anchor="_Toc70073970" w:history="1">
            <w:r w:rsidR="00ED089E" w:rsidRPr="001164DE">
              <w:rPr>
                <w:rStyle w:val="Hyperlink"/>
                <w:rFonts w:ascii="Times" w:eastAsia="Times" w:hAnsi="Times" w:cs="Times"/>
                <w:noProof/>
              </w:rPr>
              <w:t>4.</w:t>
            </w:r>
            <w:r w:rsidR="00ED089E" w:rsidRPr="001164DE">
              <w:rPr>
                <w:rFonts w:asciiTheme="minorHAnsi" w:eastAsiaTheme="minorEastAsia" w:hAnsiTheme="minorHAnsi" w:cstheme="minorBidi"/>
                <w:noProof/>
                <w:sz w:val="22"/>
              </w:rPr>
              <w:tab/>
            </w:r>
            <w:r w:rsidR="00ED089E" w:rsidRPr="001164DE">
              <w:rPr>
                <w:rStyle w:val="Hyperlink"/>
                <w:noProof/>
              </w:rPr>
              <w:t>(A2.4) Thiết kế đáp ứng yêu cầu về an toàn thông tin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_Toc70073970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01063A32" w14:textId="31E828AA"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71" w:history="1">
            <w:r w:rsidR="00ED089E" w:rsidRPr="001164DE">
              <w:rPr>
                <w:rStyle w:val="Hyperlink"/>
                <w:rFonts w:ascii="Times" w:eastAsia="Times" w:hAnsi="Times" w:cs="Times"/>
                <w:noProof/>
              </w:rPr>
              <w:t>4.1.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_Toc70073971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66F333FB" w14:textId="13C43EAE"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72" w:history="1">
            <w:r w:rsidR="00ED089E" w:rsidRPr="001164DE">
              <w:rPr>
                <w:rStyle w:val="Hyperlink"/>
                <w:rFonts w:ascii="Times" w:eastAsia="Times" w:hAnsi="Times" w:cs="Times"/>
                <w:noProof/>
              </w:rPr>
              <w:t>4.2.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_Toc70073972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1B1E02C8" w14:textId="661C43D6" w:rsidR="00ED089E" w:rsidRPr="001164DE" w:rsidRDefault="006C115B">
          <w:pPr>
            <w:pStyle w:val="TOC2"/>
            <w:tabs>
              <w:tab w:val="left" w:pos="840"/>
            </w:tabs>
            <w:rPr>
              <w:rFonts w:asciiTheme="minorHAnsi" w:eastAsiaTheme="minorEastAsia" w:hAnsiTheme="minorHAnsi" w:cstheme="minorBidi"/>
              <w:noProof/>
              <w:sz w:val="22"/>
            </w:rPr>
          </w:pPr>
          <w:hyperlink w:anchor="_Toc70073973" w:history="1">
            <w:r w:rsidR="00ED089E" w:rsidRPr="001164DE">
              <w:rPr>
                <w:rStyle w:val="Hyperlink"/>
                <w:rFonts w:ascii="Times" w:eastAsia="Times" w:hAnsi="Times" w:cs="Times"/>
                <w:noProof/>
              </w:rPr>
              <w:t>5.</w:t>
            </w:r>
            <w:r w:rsidR="00ED089E" w:rsidRPr="001164DE">
              <w:rPr>
                <w:rFonts w:asciiTheme="minorHAnsi" w:eastAsiaTheme="minorEastAsia" w:hAnsiTheme="minorHAnsi" w:cstheme="minorBidi"/>
                <w:noProof/>
                <w:sz w:val="22"/>
              </w:rPr>
              <w:tab/>
            </w:r>
            <w:r w:rsidR="00ED089E" w:rsidRPr="001164DE">
              <w:rPr>
                <w:rStyle w:val="Hyperlink"/>
                <w:noProof/>
              </w:rPr>
              <w:t>(A2.5) Thiết kế đáp ứng yêu cầu về mỹ thuật, kỹ thuật cần đạt được của các giao diện chương trình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_Toc70073973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695D6EAC" w14:textId="2DAA6C88"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74" w:history="1">
            <w:r w:rsidR="00ED089E" w:rsidRPr="001164DE">
              <w:rPr>
                <w:rStyle w:val="Hyperlink"/>
                <w:rFonts w:ascii="Times" w:eastAsia="Times" w:hAnsi="Times" w:cs="Times"/>
                <w:noProof/>
              </w:rPr>
              <w:t>5.1.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_Toc70073974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406BA948" w14:textId="255B9EB9"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75" w:history="1">
            <w:r w:rsidR="00ED089E" w:rsidRPr="001164DE">
              <w:rPr>
                <w:rStyle w:val="Hyperlink"/>
                <w:rFonts w:ascii="Times" w:eastAsia="Times" w:hAnsi="Times" w:cs="Times"/>
                <w:noProof/>
              </w:rPr>
              <w:t>5.2.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_Toc70073975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7D49FF1A" w14:textId="58F3D5E0" w:rsidR="00ED089E" w:rsidRPr="001164DE" w:rsidRDefault="006C115B">
          <w:pPr>
            <w:pStyle w:val="TOC2"/>
            <w:tabs>
              <w:tab w:val="left" w:pos="840"/>
            </w:tabs>
            <w:rPr>
              <w:rFonts w:asciiTheme="minorHAnsi" w:eastAsiaTheme="minorEastAsia" w:hAnsiTheme="minorHAnsi" w:cstheme="minorBidi"/>
              <w:noProof/>
              <w:sz w:val="22"/>
            </w:rPr>
          </w:pPr>
          <w:hyperlink w:anchor="_Toc70073976" w:history="1">
            <w:r w:rsidR="00ED089E" w:rsidRPr="001164DE">
              <w:rPr>
                <w:rStyle w:val="Hyperlink"/>
                <w:rFonts w:ascii="Times" w:eastAsia="Times" w:hAnsi="Times" w:cs="Times"/>
                <w:noProof/>
              </w:rPr>
              <w:t>6.</w:t>
            </w:r>
            <w:r w:rsidR="00ED089E" w:rsidRPr="001164DE">
              <w:rPr>
                <w:rFonts w:asciiTheme="minorHAnsi" w:eastAsiaTheme="minorEastAsia" w:hAnsiTheme="minorHAnsi" w:cstheme="minorBidi"/>
                <w:noProof/>
                <w:sz w:val="22"/>
              </w:rPr>
              <w:tab/>
            </w:r>
            <w:r w:rsidR="00ED089E" w:rsidRPr="001164DE">
              <w:rPr>
                <w:rStyle w:val="Hyperlink"/>
                <w:noProof/>
              </w:rPr>
              <w:t>(A2.6) Thiết kế đáp ứng yêu cầu về thời gian xử lý, độ phức tạp xử lý của các chức năng phần mềm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_Toc70073976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1ACC8162" w14:textId="278C9460"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77" w:history="1">
            <w:r w:rsidR="00ED089E" w:rsidRPr="001164DE">
              <w:rPr>
                <w:rStyle w:val="Hyperlink"/>
                <w:rFonts w:ascii="Times" w:eastAsia="Times" w:hAnsi="Times" w:cs="Times"/>
                <w:noProof/>
              </w:rPr>
              <w:t>6.1.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_Toc70073977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328C46AC" w14:textId="3F99952C"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78" w:history="1">
            <w:r w:rsidR="00ED089E" w:rsidRPr="001164DE">
              <w:rPr>
                <w:rStyle w:val="Hyperlink"/>
                <w:rFonts w:ascii="Times" w:eastAsia="Times" w:hAnsi="Times" w:cs="Times"/>
                <w:noProof/>
              </w:rPr>
              <w:t>6.2.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_Toc70073978 \h </w:instrText>
            </w:r>
            <w:r w:rsidR="00ED089E" w:rsidRPr="001164DE">
              <w:rPr>
                <w:noProof/>
                <w:webHidden/>
              </w:rPr>
            </w:r>
            <w:r w:rsidR="00ED089E" w:rsidRPr="001164DE">
              <w:rPr>
                <w:noProof/>
                <w:webHidden/>
              </w:rPr>
              <w:fldChar w:fldCharType="separate"/>
            </w:r>
            <w:r w:rsidR="0045178B">
              <w:rPr>
                <w:noProof/>
                <w:webHidden/>
              </w:rPr>
              <w:t>177</w:t>
            </w:r>
            <w:r w:rsidR="00ED089E" w:rsidRPr="001164DE">
              <w:rPr>
                <w:noProof/>
                <w:webHidden/>
              </w:rPr>
              <w:fldChar w:fldCharType="end"/>
            </w:r>
          </w:hyperlink>
        </w:p>
        <w:p w14:paraId="4A80058E" w14:textId="523A7315" w:rsidR="00ED089E" w:rsidRPr="001164DE" w:rsidRDefault="006C115B">
          <w:pPr>
            <w:pStyle w:val="TOC2"/>
            <w:tabs>
              <w:tab w:val="left" w:pos="840"/>
            </w:tabs>
            <w:rPr>
              <w:rFonts w:asciiTheme="minorHAnsi" w:eastAsiaTheme="minorEastAsia" w:hAnsiTheme="minorHAnsi" w:cstheme="minorBidi"/>
              <w:noProof/>
              <w:sz w:val="22"/>
            </w:rPr>
          </w:pPr>
          <w:hyperlink w:anchor="_Toc70073979" w:history="1">
            <w:r w:rsidR="00ED089E" w:rsidRPr="001164DE">
              <w:rPr>
                <w:rStyle w:val="Hyperlink"/>
                <w:rFonts w:ascii="Times" w:eastAsia="Times" w:hAnsi="Times" w:cs="Times"/>
                <w:noProof/>
              </w:rPr>
              <w:t>7.</w:t>
            </w:r>
            <w:r w:rsidR="00ED089E" w:rsidRPr="001164DE">
              <w:rPr>
                <w:rFonts w:asciiTheme="minorHAnsi" w:eastAsiaTheme="minorEastAsia" w:hAnsiTheme="minorHAnsi" w:cstheme="minorBidi"/>
                <w:noProof/>
                <w:sz w:val="22"/>
              </w:rPr>
              <w:tab/>
            </w:r>
            <w:r w:rsidR="00ED089E" w:rsidRPr="001164DE">
              <w:rPr>
                <w:rStyle w:val="Hyperlink"/>
                <w:noProof/>
              </w:rPr>
              <w:t>(A2.7) Thiết kế đáp ứng yêu cầu về ràng buộc logic nhập liệu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_Toc70073979 \h </w:instrText>
            </w:r>
            <w:r w:rsidR="00ED089E" w:rsidRPr="001164DE">
              <w:rPr>
                <w:noProof/>
                <w:webHidden/>
              </w:rPr>
            </w:r>
            <w:r w:rsidR="00ED089E" w:rsidRPr="001164DE">
              <w:rPr>
                <w:noProof/>
                <w:webHidden/>
              </w:rPr>
              <w:fldChar w:fldCharType="separate"/>
            </w:r>
            <w:r w:rsidR="0045178B">
              <w:rPr>
                <w:noProof/>
                <w:webHidden/>
              </w:rPr>
              <w:t>177</w:t>
            </w:r>
            <w:r w:rsidR="00ED089E" w:rsidRPr="001164DE">
              <w:rPr>
                <w:noProof/>
                <w:webHidden/>
              </w:rPr>
              <w:fldChar w:fldCharType="end"/>
            </w:r>
          </w:hyperlink>
        </w:p>
        <w:p w14:paraId="2C6206F5" w14:textId="536B9414"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80" w:history="1">
            <w:r w:rsidR="00ED089E" w:rsidRPr="001164DE">
              <w:rPr>
                <w:rStyle w:val="Hyperlink"/>
                <w:rFonts w:ascii="Times" w:eastAsia="Times" w:hAnsi="Times" w:cs="Times"/>
                <w:noProof/>
              </w:rPr>
              <w:t>7.1.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_Toc70073980 \h </w:instrText>
            </w:r>
            <w:r w:rsidR="00ED089E" w:rsidRPr="001164DE">
              <w:rPr>
                <w:noProof/>
                <w:webHidden/>
              </w:rPr>
            </w:r>
            <w:r w:rsidR="00ED089E" w:rsidRPr="001164DE">
              <w:rPr>
                <w:noProof/>
                <w:webHidden/>
              </w:rPr>
              <w:fldChar w:fldCharType="separate"/>
            </w:r>
            <w:r w:rsidR="0045178B">
              <w:rPr>
                <w:noProof/>
                <w:webHidden/>
              </w:rPr>
              <w:t>177</w:t>
            </w:r>
            <w:r w:rsidR="00ED089E" w:rsidRPr="001164DE">
              <w:rPr>
                <w:noProof/>
                <w:webHidden/>
              </w:rPr>
              <w:fldChar w:fldCharType="end"/>
            </w:r>
          </w:hyperlink>
        </w:p>
        <w:p w14:paraId="47B1ADD6" w14:textId="233C758A" w:rsidR="00ED089E" w:rsidRPr="001164DE" w:rsidRDefault="006C115B">
          <w:pPr>
            <w:pStyle w:val="TOC3"/>
            <w:tabs>
              <w:tab w:val="left" w:pos="1320"/>
              <w:tab w:val="right" w:leader="dot" w:pos="9061"/>
            </w:tabs>
            <w:rPr>
              <w:rFonts w:asciiTheme="minorHAnsi" w:eastAsiaTheme="minorEastAsia" w:hAnsiTheme="minorHAnsi" w:cstheme="minorBidi"/>
              <w:noProof/>
              <w:sz w:val="22"/>
            </w:rPr>
          </w:pPr>
          <w:hyperlink w:anchor="_Toc70073981" w:history="1">
            <w:r w:rsidR="00ED089E" w:rsidRPr="001164DE">
              <w:rPr>
                <w:rStyle w:val="Hyperlink"/>
                <w:rFonts w:ascii="Times" w:eastAsia="Times" w:hAnsi="Times" w:cs="Times"/>
                <w:noProof/>
              </w:rPr>
              <w:t>7.2.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_Toc70073981 \h </w:instrText>
            </w:r>
            <w:r w:rsidR="00ED089E" w:rsidRPr="001164DE">
              <w:rPr>
                <w:noProof/>
                <w:webHidden/>
              </w:rPr>
            </w:r>
            <w:r w:rsidR="00ED089E" w:rsidRPr="001164DE">
              <w:rPr>
                <w:noProof/>
                <w:webHidden/>
              </w:rPr>
              <w:fldChar w:fldCharType="separate"/>
            </w:r>
            <w:r w:rsidR="0045178B">
              <w:rPr>
                <w:noProof/>
                <w:webHidden/>
              </w:rPr>
              <w:t>178</w:t>
            </w:r>
            <w:r w:rsidR="00ED089E" w:rsidRPr="001164DE">
              <w:rPr>
                <w:noProof/>
                <w:webHidden/>
              </w:rPr>
              <w:fldChar w:fldCharType="end"/>
            </w:r>
          </w:hyperlink>
        </w:p>
        <w:p w14:paraId="0666B380" w14:textId="07C76FB2" w:rsidR="00ED089E" w:rsidRPr="001164DE" w:rsidRDefault="006C115B">
          <w:pPr>
            <w:pStyle w:val="TOC1"/>
            <w:tabs>
              <w:tab w:val="right" w:leader="dot" w:pos="9061"/>
            </w:tabs>
            <w:rPr>
              <w:rFonts w:asciiTheme="minorHAnsi" w:eastAsiaTheme="minorEastAsia" w:hAnsiTheme="minorHAnsi" w:cstheme="minorBidi"/>
              <w:noProof/>
              <w:sz w:val="22"/>
            </w:rPr>
          </w:pPr>
          <w:hyperlink w:anchor="_Toc70073982" w:history="1">
            <w:r w:rsidR="00ED089E" w:rsidRPr="001164DE">
              <w:rPr>
                <w:rStyle w:val="Hyperlink"/>
                <w:rFonts w:ascii="Times New Roman Bold" w:hAnsi="Times New Roman Bold"/>
                <w:noProof/>
              </w:rPr>
              <w:t>IV.</w:t>
            </w:r>
            <w:r w:rsidR="00ED089E" w:rsidRPr="001164DE">
              <w:rPr>
                <w:rStyle w:val="Hyperlink"/>
                <w:noProof/>
              </w:rPr>
              <w:t xml:space="preserve"> THIẾT KẾ GIAO DIỆN WEBSITE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_Toc70073982 \h </w:instrText>
            </w:r>
            <w:r w:rsidR="00ED089E" w:rsidRPr="001164DE">
              <w:rPr>
                <w:noProof/>
                <w:webHidden/>
              </w:rPr>
            </w:r>
            <w:r w:rsidR="00ED089E" w:rsidRPr="001164DE">
              <w:rPr>
                <w:noProof/>
                <w:webHidden/>
              </w:rPr>
              <w:fldChar w:fldCharType="separate"/>
            </w:r>
            <w:r w:rsidR="0045178B">
              <w:rPr>
                <w:noProof/>
                <w:webHidden/>
              </w:rPr>
              <w:t>179</w:t>
            </w:r>
            <w:r w:rsidR="00ED089E" w:rsidRPr="001164DE">
              <w:rPr>
                <w:noProof/>
                <w:webHidden/>
              </w:rPr>
              <w:fldChar w:fldCharType="end"/>
            </w:r>
          </w:hyperlink>
        </w:p>
        <w:p w14:paraId="2D00F74A" w14:textId="77E777BE" w:rsidR="00ED089E" w:rsidRPr="001164DE" w:rsidRDefault="006C115B">
          <w:pPr>
            <w:pStyle w:val="TOC2"/>
            <w:tabs>
              <w:tab w:val="left" w:pos="840"/>
            </w:tabs>
            <w:rPr>
              <w:rFonts w:asciiTheme="minorHAnsi" w:eastAsiaTheme="minorEastAsia" w:hAnsiTheme="minorHAnsi" w:cstheme="minorBidi"/>
              <w:noProof/>
              <w:sz w:val="22"/>
            </w:rPr>
          </w:pPr>
          <w:hyperlink w:anchor="_Toc70073983" w:history="1">
            <w:r w:rsidR="00ED089E" w:rsidRPr="001164DE">
              <w:rPr>
                <w:rStyle w:val="Hyperlink"/>
                <w:noProof/>
              </w:rPr>
              <w:t>1.</w:t>
            </w:r>
            <w:r w:rsidR="00ED089E" w:rsidRPr="001164DE">
              <w:rPr>
                <w:rFonts w:asciiTheme="minorHAnsi" w:eastAsiaTheme="minorEastAsia" w:hAnsiTheme="minorHAnsi" w:cstheme="minorBidi"/>
                <w:noProof/>
                <w:sz w:val="22"/>
              </w:rPr>
              <w:tab/>
            </w:r>
            <w:r w:rsidR="00ED089E" w:rsidRPr="001164DE">
              <w:rPr>
                <w:rStyle w:val="Hyperlink"/>
                <w:noProof/>
              </w:rPr>
              <w:t>Trang chủ</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_Toc70073983 \h </w:instrText>
            </w:r>
            <w:r w:rsidR="00ED089E" w:rsidRPr="001164DE">
              <w:rPr>
                <w:noProof/>
                <w:webHidden/>
              </w:rPr>
            </w:r>
            <w:r w:rsidR="00ED089E" w:rsidRPr="001164DE">
              <w:rPr>
                <w:noProof/>
                <w:webHidden/>
              </w:rPr>
              <w:fldChar w:fldCharType="separate"/>
            </w:r>
            <w:r w:rsidR="0045178B">
              <w:rPr>
                <w:noProof/>
                <w:webHidden/>
              </w:rPr>
              <w:t>179</w:t>
            </w:r>
            <w:r w:rsidR="00ED089E" w:rsidRPr="001164DE">
              <w:rPr>
                <w:noProof/>
                <w:webHidden/>
              </w:rPr>
              <w:fldChar w:fldCharType="end"/>
            </w:r>
          </w:hyperlink>
        </w:p>
        <w:p w14:paraId="191B97CB" w14:textId="6F49E28B"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84" w:history="1">
            <w:r w:rsidR="00ED089E" w:rsidRPr="001164DE">
              <w:rPr>
                <w:rStyle w:val="Hyperlink"/>
                <w:rFonts w:ascii="Times New Roman Bold" w:hAnsi="Times New Roman Bold"/>
                <w:noProof/>
              </w:rPr>
              <w:t>1.1.</w:t>
            </w:r>
            <w:r w:rsidR="00ED089E" w:rsidRPr="001164DE">
              <w:rPr>
                <w:rStyle w:val="Hyperlink"/>
                <w:noProof/>
              </w:rPr>
              <w:t xml:space="preserve">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_Toc70073984 \h </w:instrText>
            </w:r>
            <w:r w:rsidR="00ED089E" w:rsidRPr="001164DE">
              <w:rPr>
                <w:noProof/>
                <w:webHidden/>
              </w:rPr>
            </w:r>
            <w:r w:rsidR="00ED089E" w:rsidRPr="001164DE">
              <w:rPr>
                <w:noProof/>
                <w:webHidden/>
              </w:rPr>
              <w:fldChar w:fldCharType="separate"/>
            </w:r>
            <w:r w:rsidR="0045178B">
              <w:rPr>
                <w:noProof/>
                <w:webHidden/>
              </w:rPr>
              <w:t>179</w:t>
            </w:r>
            <w:r w:rsidR="00ED089E" w:rsidRPr="001164DE">
              <w:rPr>
                <w:noProof/>
                <w:webHidden/>
              </w:rPr>
              <w:fldChar w:fldCharType="end"/>
            </w:r>
          </w:hyperlink>
        </w:p>
        <w:p w14:paraId="529B0C47" w14:textId="0741B54B"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85" w:history="1">
            <w:r w:rsidR="00ED089E" w:rsidRPr="001164DE">
              <w:rPr>
                <w:rStyle w:val="Hyperlink"/>
                <w:rFonts w:ascii="Times New Roman Bold" w:hAnsi="Times New Roman Bold"/>
                <w:noProof/>
              </w:rPr>
              <w:t>1.2.</w:t>
            </w:r>
            <w:r w:rsidR="00ED089E" w:rsidRPr="001164DE">
              <w:rPr>
                <w:rStyle w:val="Hyperlink"/>
                <w:noProof/>
              </w:rPr>
              <w:t xml:space="preserve"> Mô tả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_Toc70073985 \h </w:instrText>
            </w:r>
            <w:r w:rsidR="00ED089E" w:rsidRPr="001164DE">
              <w:rPr>
                <w:noProof/>
                <w:webHidden/>
              </w:rPr>
            </w:r>
            <w:r w:rsidR="00ED089E" w:rsidRPr="001164DE">
              <w:rPr>
                <w:noProof/>
                <w:webHidden/>
              </w:rPr>
              <w:fldChar w:fldCharType="separate"/>
            </w:r>
            <w:r w:rsidR="0045178B">
              <w:rPr>
                <w:noProof/>
                <w:webHidden/>
              </w:rPr>
              <w:t>181</w:t>
            </w:r>
            <w:r w:rsidR="00ED089E" w:rsidRPr="001164DE">
              <w:rPr>
                <w:noProof/>
                <w:webHidden/>
              </w:rPr>
              <w:fldChar w:fldCharType="end"/>
            </w:r>
          </w:hyperlink>
        </w:p>
        <w:p w14:paraId="2132EF37" w14:textId="3F291519"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86" w:history="1">
            <w:r w:rsidR="00ED089E" w:rsidRPr="001164DE">
              <w:rPr>
                <w:rStyle w:val="Hyperlink"/>
                <w:rFonts w:ascii="Times New Roman Bold" w:hAnsi="Times New Roman Bold"/>
                <w:noProof/>
              </w:rPr>
              <w:t>1.3.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_Toc70073986 \h </w:instrText>
            </w:r>
            <w:r w:rsidR="00ED089E" w:rsidRPr="001164DE">
              <w:rPr>
                <w:noProof/>
                <w:webHidden/>
              </w:rPr>
            </w:r>
            <w:r w:rsidR="00ED089E" w:rsidRPr="001164DE">
              <w:rPr>
                <w:noProof/>
                <w:webHidden/>
              </w:rPr>
              <w:fldChar w:fldCharType="separate"/>
            </w:r>
            <w:r w:rsidR="0045178B">
              <w:rPr>
                <w:noProof/>
                <w:webHidden/>
              </w:rPr>
              <w:t>184</w:t>
            </w:r>
            <w:r w:rsidR="00ED089E" w:rsidRPr="001164DE">
              <w:rPr>
                <w:noProof/>
                <w:webHidden/>
              </w:rPr>
              <w:fldChar w:fldCharType="end"/>
            </w:r>
          </w:hyperlink>
        </w:p>
        <w:p w14:paraId="3A0FC847" w14:textId="7E0E1E74" w:rsidR="00ED089E" w:rsidRPr="001164DE" w:rsidRDefault="006C115B">
          <w:pPr>
            <w:pStyle w:val="TOC2"/>
            <w:rPr>
              <w:rFonts w:asciiTheme="minorHAnsi" w:eastAsiaTheme="minorEastAsia" w:hAnsiTheme="minorHAnsi" w:cstheme="minorBidi"/>
              <w:noProof/>
              <w:sz w:val="22"/>
            </w:rPr>
          </w:pPr>
          <w:hyperlink w:anchor="_Toc70073987" w:history="1">
            <w:r w:rsidR="00ED089E" w:rsidRPr="001164DE">
              <w:rPr>
                <w:rStyle w:val="Hyperlink"/>
                <w:rFonts w:ascii="Times New Roman Bold" w:hAnsi="Times New Roman Bold"/>
                <w:noProof/>
              </w:rPr>
              <w:t>2.</w:t>
            </w:r>
            <w:r w:rsidR="00ED089E" w:rsidRPr="001164DE">
              <w:rPr>
                <w:rStyle w:val="Hyperlink"/>
                <w:noProof/>
              </w:rPr>
              <w:t xml:space="preserve"> Trang chuyên mục</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_Toc70073987 \h </w:instrText>
            </w:r>
            <w:r w:rsidR="00ED089E" w:rsidRPr="001164DE">
              <w:rPr>
                <w:noProof/>
                <w:webHidden/>
              </w:rPr>
            </w:r>
            <w:r w:rsidR="00ED089E" w:rsidRPr="001164DE">
              <w:rPr>
                <w:noProof/>
                <w:webHidden/>
              </w:rPr>
              <w:fldChar w:fldCharType="separate"/>
            </w:r>
            <w:r w:rsidR="0045178B">
              <w:rPr>
                <w:noProof/>
                <w:webHidden/>
              </w:rPr>
              <w:t>185</w:t>
            </w:r>
            <w:r w:rsidR="00ED089E" w:rsidRPr="001164DE">
              <w:rPr>
                <w:noProof/>
                <w:webHidden/>
              </w:rPr>
              <w:fldChar w:fldCharType="end"/>
            </w:r>
          </w:hyperlink>
        </w:p>
        <w:p w14:paraId="0A832795" w14:textId="3F30269D"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88" w:history="1">
            <w:r w:rsidR="00ED089E" w:rsidRPr="001164DE">
              <w:rPr>
                <w:rStyle w:val="Hyperlink"/>
                <w:rFonts w:ascii="Times New Roman Bold" w:hAnsi="Times New Roman Bold"/>
                <w:noProof/>
              </w:rPr>
              <w:t>2.1.</w:t>
            </w:r>
            <w:r w:rsidR="00ED089E" w:rsidRPr="001164DE">
              <w:rPr>
                <w:rStyle w:val="Hyperlink"/>
                <w:noProof/>
              </w:rPr>
              <w:t xml:space="preserve">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_Toc70073988 \h </w:instrText>
            </w:r>
            <w:r w:rsidR="00ED089E" w:rsidRPr="001164DE">
              <w:rPr>
                <w:noProof/>
                <w:webHidden/>
              </w:rPr>
            </w:r>
            <w:r w:rsidR="00ED089E" w:rsidRPr="001164DE">
              <w:rPr>
                <w:noProof/>
                <w:webHidden/>
              </w:rPr>
              <w:fldChar w:fldCharType="separate"/>
            </w:r>
            <w:r w:rsidR="0045178B">
              <w:rPr>
                <w:noProof/>
                <w:webHidden/>
              </w:rPr>
              <w:t>185</w:t>
            </w:r>
            <w:r w:rsidR="00ED089E" w:rsidRPr="001164DE">
              <w:rPr>
                <w:noProof/>
                <w:webHidden/>
              </w:rPr>
              <w:fldChar w:fldCharType="end"/>
            </w:r>
          </w:hyperlink>
        </w:p>
        <w:p w14:paraId="64924629" w14:textId="5E2B33F2"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89" w:history="1">
            <w:r w:rsidR="00ED089E" w:rsidRPr="001164DE">
              <w:rPr>
                <w:rStyle w:val="Hyperlink"/>
                <w:rFonts w:ascii="Times New Roman Bold" w:hAnsi="Times New Roman Bold"/>
                <w:noProof/>
              </w:rPr>
              <w:t>2.2.</w:t>
            </w:r>
            <w:r w:rsidR="00ED089E" w:rsidRPr="001164DE">
              <w:rPr>
                <w:rStyle w:val="Hyperlink"/>
                <w:noProof/>
              </w:rPr>
              <w:t xml:space="preserve"> Mô tả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_Toc70073989 \h </w:instrText>
            </w:r>
            <w:r w:rsidR="00ED089E" w:rsidRPr="001164DE">
              <w:rPr>
                <w:noProof/>
                <w:webHidden/>
              </w:rPr>
            </w:r>
            <w:r w:rsidR="00ED089E" w:rsidRPr="001164DE">
              <w:rPr>
                <w:noProof/>
                <w:webHidden/>
              </w:rPr>
              <w:fldChar w:fldCharType="separate"/>
            </w:r>
            <w:r w:rsidR="0045178B">
              <w:rPr>
                <w:noProof/>
                <w:webHidden/>
              </w:rPr>
              <w:t>185</w:t>
            </w:r>
            <w:r w:rsidR="00ED089E" w:rsidRPr="001164DE">
              <w:rPr>
                <w:noProof/>
                <w:webHidden/>
              </w:rPr>
              <w:fldChar w:fldCharType="end"/>
            </w:r>
          </w:hyperlink>
        </w:p>
        <w:p w14:paraId="5A9A743A" w14:textId="29C9FBCD"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90" w:history="1">
            <w:r w:rsidR="00ED089E" w:rsidRPr="001164DE">
              <w:rPr>
                <w:rStyle w:val="Hyperlink"/>
                <w:rFonts w:ascii="Times New Roman Bold" w:hAnsi="Times New Roman Bold"/>
                <w:noProof/>
              </w:rPr>
              <w:t>2.3.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_Toc70073990 \h </w:instrText>
            </w:r>
            <w:r w:rsidR="00ED089E" w:rsidRPr="001164DE">
              <w:rPr>
                <w:noProof/>
                <w:webHidden/>
              </w:rPr>
            </w:r>
            <w:r w:rsidR="00ED089E" w:rsidRPr="001164DE">
              <w:rPr>
                <w:noProof/>
                <w:webHidden/>
              </w:rPr>
              <w:fldChar w:fldCharType="separate"/>
            </w:r>
            <w:r w:rsidR="0045178B">
              <w:rPr>
                <w:noProof/>
                <w:webHidden/>
              </w:rPr>
              <w:t>186</w:t>
            </w:r>
            <w:r w:rsidR="00ED089E" w:rsidRPr="001164DE">
              <w:rPr>
                <w:noProof/>
                <w:webHidden/>
              </w:rPr>
              <w:fldChar w:fldCharType="end"/>
            </w:r>
          </w:hyperlink>
        </w:p>
        <w:p w14:paraId="7269AD09" w14:textId="22EB7DD8" w:rsidR="00ED089E" w:rsidRPr="001164DE" w:rsidRDefault="006C115B">
          <w:pPr>
            <w:pStyle w:val="TOC2"/>
            <w:rPr>
              <w:rFonts w:asciiTheme="minorHAnsi" w:eastAsiaTheme="minorEastAsia" w:hAnsiTheme="minorHAnsi" w:cstheme="minorBidi"/>
              <w:noProof/>
              <w:sz w:val="22"/>
            </w:rPr>
          </w:pPr>
          <w:hyperlink w:anchor="_Toc70073991" w:history="1">
            <w:r w:rsidR="00ED089E" w:rsidRPr="001164DE">
              <w:rPr>
                <w:rStyle w:val="Hyperlink"/>
                <w:rFonts w:ascii="Times New Roman Bold" w:hAnsi="Times New Roman Bold"/>
                <w:noProof/>
              </w:rPr>
              <w:t>3.</w:t>
            </w:r>
            <w:r w:rsidR="00ED089E" w:rsidRPr="001164DE">
              <w:rPr>
                <w:rStyle w:val="Hyperlink"/>
                <w:noProof/>
              </w:rPr>
              <w:t xml:space="preserve"> Giao diện trang tin bài chi tiết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_Toc70073991 \h </w:instrText>
            </w:r>
            <w:r w:rsidR="00ED089E" w:rsidRPr="001164DE">
              <w:rPr>
                <w:noProof/>
                <w:webHidden/>
              </w:rPr>
            </w:r>
            <w:r w:rsidR="00ED089E" w:rsidRPr="001164DE">
              <w:rPr>
                <w:noProof/>
                <w:webHidden/>
              </w:rPr>
              <w:fldChar w:fldCharType="separate"/>
            </w:r>
            <w:r w:rsidR="0045178B">
              <w:rPr>
                <w:noProof/>
                <w:webHidden/>
              </w:rPr>
              <w:t>187</w:t>
            </w:r>
            <w:r w:rsidR="00ED089E" w:rsidRPr="001164DE">
              <w:rPr>
                <w:noProof/>
                <w:webHidden/>
              </w:rPr>
              <w:fldChar w:fldCharType="end"/>
            </w:r>
          </w:hyperlink>
        </w:p>
        <w:p w14:paraId="5B20158C" w14:textId="346CA5C7"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92" w:history="1">
            <w:r w:rsidR="00ED089E" w:rsidRPr="001164DE">
              <w:rPr>
                <w:rStyle w:val="Hyperlink"/>
                <w:rFonts w:ascii="Times New Roman Bold" w:hAnsi="Times New Roman Bold"/>
                <w:noProof/>
              </w:rPr>
              <w:t>3.1.</w:t>
            </w:r>
            <w:r w:rsidR="00ED089E" w:rsidRPr="001164DE">
              <w:rPr>
                <w:rStyle w:val="Hyperlink"/>
                <w:noProof/>
              </w:rPr>
              <w:t xml:space="preserve">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_Toc70073992 \h </w:instrText>
            </w:r>
            <w:r w:rsidR="00ED089E" w:rsidRPr="001164DE">
              <w:rPr>
                <w:noProof/>
                <w:webHidden/>
              </w:rPr>
            </w:r>
            <w:r w:rsidR="00ED089E" w:rsidRPr="001164DE">
              <w:rPr>
                <w:noProof/>
                <w:webHidden/>
              </w:rPr>
              <w:fldChar w:fldCharType="separate"/>
            </w:r>
            <w:r w:rsidR="0045178B">
              <w:rPr>
                <w:noProof/>
                <w:webHidden/>
              </w:rPr>
              <w:t>187</w:t>
            </w:r>
            <w:r w:rsidR="00ED089E" w:rsidRPr="001164DE">
              <w:rPr>
                <w:noProof/>
                <w:webHidden/>
              </w:rPr>
              <w:fldChar w:fldCharType="end"/>
            </w:r>
          </w:hyperlink>
        </w:p>
        <w:p w14:paraId="78E78F9F" w14:textId="4642152A"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93" w:history="1">
            <w:r w:rsidR="00ED089E" w:rsidRPr="001164DE">
              <w:rPr>
                <w:rStyle w:val="Hyperlink"/>
                <w:rFonts w:ascii="Times New Roman Bold" w:hAnsi="Times New Roman Bold"/>
                <w:noProof/>
              </w:rPr>
              <w:t>3.2.</w:t>
            </w:r>
            <w:r w:rsidR="00ED089E" w:rsidRPr="001164DE">
              <w:rPr>
                <w:rStyle w:val="Hyperlink"/>
                <w:noProof/>
              </w:rPr>
              <w:t xml:space="preserve"> Mô tả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_Toc70073993 \h </w:instrText>
            </w:r>
            <w:r w:rsidR="00ED089E" w:rsidRPr="001164DE">
              <w:rPr>
                <w:noProof/>
                <w:webHidden/>
              </w:rPr>
            </w:r>
            <w:r w:rsidR="00ED089E" w:rsidRPr="001164DE">
              <w:rPr>
                <w:noProof/>
                <w:webHidden/>
              </w:rPr>
              <w:fldChar w:fldCharType="separate"/>
            </w:r>
            <w:r w:rsidR="0045178B">
              <w:rPr>
                <w:noProof/>
                <w:webHidden/>
              </w:rPr>
              <w:t>187</w:t>
            </w:r>
            <w:r w:rsidR="00ED089E" w:rsidRPr="001164DE">
              <w:rPr>
                <w:noProof/>
                <w:webHidden/>
              </w:rPr>
              <w:fldChar w:fldCharType="end"/>
            </w:r>
          </w:hyperlink>
        </w:p>
        <w:p w14:paraId="667DB8F3" w14:textId="68E627BB"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94" w:history="1">
            <w:r w:rsidR="00ED089E" w:rsidRPr="001164DE">
              <w:rPr>
                <w:rStyle w:val="Hyperlink"/>
                <w:rFonts w:ascii="Times New Roman Bold" w:hAnsi="Times New Roman Bold"/>
                <w:noProof/>
              </w:rPr>
              <w:t>3.3.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_Toc70073994 \h </w:instrText>
            </w:r>
            <w:r w:rsidR="00ED089E" w:rsidRPr="001164DE">
              <w:rPr>
                <w:noProof/>
                <w:webHidden/>
              </w:rPr>
            </w:r>
            <w:r w:rsidR="00ED089E" w:rsidRPr="001164DE">
              <w:rPr>
                <w:noProof/>
                <w:webHidden/>
              </w:rPr>
              <w:fldChar w:fldCharType="separate"/>
            </w:r>
            <w:r w:rsidR="0045178B">
              <w:rPr>
                <w:noProof/>
                <w:webHidden/>
              </w:rPr>
              <w:t>188</w:t>
            </w:r>
            <w:r w:rsidR="00ED089E" w:rsidRPr="001164DE">
              <w:rPr>
                <w:noProof/>
                <w:webHidden/>
              </w:rPr>
              <w:fldChar w:fldCharType="end"/>
            </w:r>
          </w:hyperlink>
        </w:p>
        <w:p w14:paraId="002D3B97" w14:textId="6F99662E" w:rsidR="00ED089E" w:rsidRPr="001164DE" w:rsidRDefault="006C115B">
          <w:pPr>
            <w:pStyle w:val="TOC2"/>
            <w:rPr>
              <w:rFonts w:asciiTheme="minorHAnsi" w:eastAsiaTheme="minorEastAsia" w:hAnsiTheme="minorHAnsi" w:cstheme="minorBidi"/>
              <w:noProof/>
              <w:sz w:val="22"/>
            </w:rPr>
          </w:pPr>
          <w:hyperlink w:anchor="_Toc70073995" w:history="1">
            <w:r w:rsidR="00ED089E" w:rsidRPr="001164DE">
              <w:rPr>
                <w:rStyle w:val="Hyperlink"/>
                <w:rFonts w:ascii="Times New Roman Bold" w:hAnsi="Times New Roman Bold"/>
                <w:noProof/>
              </w:rPr>
              <w:t>4.</w:t>
            </w:r>
            <w:r w:rsidR="00ED089E" w:rsidRPr="001164DE">
              <w:rPr>
                <w:rStyle w:val="Hyperlink"/>
                <w:noProof/>
              </w:rPr>
              <w:t xml:space="preserve"> Các trang thông tin khác</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_Toc70073995 \h </w:instrText>
            </w:r>
            <w:r w:rsidR="00ED089E" w:rsidRPr="001164DE">
              <w:rPr>
                <w:noProof/>
                <w:webHidden/>
              </w:rPr>
            </w:r>
            <w:r w:rsidR="00ED089E" w:rsidRPr="001164DE">
              <w:rPr>
                <w:noProof/>
                <w:webHidden/>
              </w:rPr>
              <w:fldChar w:fldCharType="separate"/>
            </w:r>
            <w:r w:rsidR="0045178B">
              <w:rPr>
                <w:noProof/>
                <w:webHidden/>
              </w:rPr>
              <w:t>188</w:t>
            </w:r>
            <w:r w:rsidR="00ED089E" w:rsidRPr="001164DE">
              <w:rPr>
                <w:noProof/>
                <w:webHidden/>
              </w:rPr>
              <w:fldChar w:fldCharType="end"/>
            </w:r>
          </w:hyperlink>
        </w:p>
        <w:p w14:paraId="6253C640" w14:textId="5AF03B92"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96" w:history="1">
            <w:r w:rsidR="00ED089E" w:rsidRPr="001164DE">
              <w:rPr>
                <w:rStyle w:val="Hyperlink"/>
                <w:rFonts w:ascii="Times New Roman Bold" w:hAnsi="Times New Roman Bold"/>
                <w:noProof/>
              </w:rPr>
              <w:t>4.1.</w:t>
            </w:r>
            <w:r w:rsidR="00ED089E" w:rsidRPr="001164DE">
              <w:rPr>
                <w:rStyle w:val="Hyperlink"/>
                <w:noProof/>
              </w:rPr>
              <w:t xml:space="preserve"> Trang liên hệ đặt báo và ấn phẩm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_Toc70073996 \h </w:instrText>
            </w:r>
            <w:r w:rsidR="00ED089E" w:rsidRPr="001164DE">
              <w:rPr>
                <w:noProof/>
                <w:webHidden/>
              </w:rPr>
            </w:r>
            <w:r w:rsidR="00ED089E" w:rsidRPr="001164DE">
              <w:rPr>
                <w:noProof/>
                <w:webHidden/>
              </w:rPr>
              <w:fldChar w:fldCharType="separate"/>
            </w:r>
            <w:r w:rsidR="0045178B">
              <w:rPr>
                <w:noProof/>
                <w:webHidden/>
              </w:rPr>
              <w:t>188</w:t>
            </w:r>
            <w:r w:rsidR="00ED089E" w:rsidRPr="001164DE">
              <w:rPr>
                <w:noProof/>
                <w:webHidden/>
              </w:rPr>
              <w:fldChar w:fldCharType="end"/>
            </w:r>
          </w:hyperlink>
        </w:p>
        <w:p w14:paraId="42E98082" w14:textId="65EBAA87"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97" w:history="1">
            <w:r w:rsidR="00ED089E" w:rsidRPr="001164DE">
              <w:rPr>
                <w:rStyle w:val="Hyperlink"/>
                <w:rFonts w:ascii="Times New Roman Bold" w:hAnsi="Times New Roman Bold"/>
                <w:noProof/>
              </w:rPr>
              <w:t>4.2.</w:t>
            </w:r>
            <w:r w:rsidR="00ED089E" w:rsidRPr="001164DE">
              <w:rPr>
                <w:rStyle w:val="Hyperlink"/>
                <w:noProof/>
              </w:rPr>
              <w:t xml:space="preserve"> Trang liên hệ đặt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_Toc70073997 \h </w:instrText>
            </w:r>
            <w:r w:rsidR="00ED089E" w:rsidRPr="001164DE">
              <w:rPr>
                <w:noProof/>
                <w:webHidden/>
              </w:rPr>
            </w:r>
            <w:r w:rsidR="00ED089E" w:rsidRPr="001164DE">
              <w:rPr>
                <w:noProof/>
                <w:webHidden/>
              </w:rPr>
              <w:fldChar w:fldCharType="separate"/>
            </w:r>
            <w:r w:rsidR="0045178B">
              <w:rPr>
                <w:noProof/>
                <w:webHidden/>
              </w:rPr>
              <w:t>190</w:t>
            </w:r>
            <w:r w:rsidR="00ED089E" w:rsidRPr="001164DE">
              <w:rPr>
                <w:noProof/>
                <w:webHidden/>
              </w:rPr>
              <w:fldChar w:fldCharType="end"/>
            </w:r>
          </w:hyperlink>
        </w:p>
        <w:p w14:paraId="12F3DBBD" w14:textId="3C1C3B14"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98" w:history="1">
            <w:r w:rsidR="00ED089E" w:rsidRPr="001164DE">
              <w:rPr>
                <w:rStyle w:val="Hyperlink"/>
                <w:rFonts w:ascii="Times New Roman Bold" w:hAnsi="Times New Roman Bold"/>
                <w:noProof/>
              </w:rPr>
              <w:t>4.3.</w:t>
            </w:r>
            <w:r w:rsidR="00ED089E" w:rsidRPr="001164DE">
              <w:rPr>
                <w:rStyle w:val="Hyperlink"/>
                <w:noProof/>
              </w:rPr>
              <w:t xml:space="preserve"> Trang thông tin tòa soạn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_Toc70073998 \h </w:instrText>
            </w:r>
            <w:r w:rsidR="00ED089E" w:rsidRPr="001164DE">
              <w:rPr>
                <w:noProof/>
                <w:webHidden/>
              </w:rPr>
            </w:r>
            <w:r w:rsidR="00ED089E" w:rsidRPr="001164DE">
              <w:rPr>
                <w:noProof/>
                <w:webHidden/>
              </w:rPr>
              <w:fldChar w:fldCharType="separate"/>
            </w:r>
            <w:r w:rsidR="0045178B">
              <w:rPr>
                <w:noProof/>
                <w:webHidden/>
              </w:rPr>
              <w:t>191</w:t>
            </w:r>
            <w:r w:rsidR="00ED089E" w:rsidRPr="001164DE">
              <w:rPr>
                <w:noProof/>
                <w:webHidden/>
              </w:rPr>
              <w:fldChar w:fldCharType="end"/>
            </w:r>
          </w:hyperlink>
        </w:p>
        <w:p w14:paraId="30419357" w14:textId="580FCD7F"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3999" w:history="1">
            <w:r w:rsidR="00ED089E" w:rsidRPr="001164DE">
              <w:rPr>
                <w:rStyle w:val="Hyperlink"/>
                <w:rFonts w:ascii="Times New Roman Bold" w:hAnsi="Times New Roman Bold"/>
                <w:noProof/>
              </w:rPr>
              <w:t>4.4.</w:t>
            </w:r>
            <w:r w:rsidR="00ED089E" w:rsidRPr="001164DE">
              <w:rPr>
                <w:rStyle w:val="Hyperlink"/>
                <w:noProof/>
              </w:rPr>
              <w:t xml:space="preserve"> Trang multiple media</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_Toc70073999 \h </w:instrText>
            </w:r>
            <w:r w:rsidR="00ED089E" w:rsidRPr="001164DE">
              <w:rPr>
                <w:noProof/>
                <w:webHidden/>
              </w:rPr>
            </w:r>
            <w:r w:rsidR="00ED089E" w:rsidRPr="001164DE">
              <w:rPr>
                <w:noProof/>
                <w:webHidden/>
              </w:rPr>
              <w:fldChar w:fldCharType="separate"/>
            </w:r>
            <w:r w:rsidR="0045178B">
              <w:rPr>
                <w:noProof/>
                <w:webHidden/>
              </w:rPr>
              <w:t>192</w:t>
            </w:r>
            <w:r w:rsidR="00ED089E" w:rsidRPr="001164DE">
              <w:rPr>
                <w:noProof/>
                <w:webHidden/>
              </w:rPr>
              <w:fldChar w:fldCharType="end"/>
            </w:r>
          </w:hyperlink>
        </w:p>
        <w:p w14:paraId="5EBE347D" w14:textId="76A84F8E"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00" w:history="1">
            <w:r w:rsidR="00ED089E" w:rsidRPr="001164DE">
              <w:rPr>
                <w:rStyle w:val="Hyperlink"/>
                <w:rFonts w:ascii="Times New Roman Bold" w:hAnsi="Times New Roman Bold"/>
                <w:noProof/>
              </w:rPr>
              <w:t>4.5.</w:t>
            </w:r>
            <w:r w:rsidR="00ED089E" w:rsidRPr="001164DE">
              <w:rPr>
                <w:rStyle w:val="Hyperlink"/>
                <w:noProof/>
              </w:rPr>
              <w:t xml:space="preserve"> Trang danh sách chủ đề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_Toc70074000 \h </w:instrText>
            </w:r>
            <w:r w:rsidR="00ED089E" w:rsidRPr="001164DE">
              <w:rPr>
                <w:noProof/>
                <w:webHidden/>
              </w:rPr>
            </w:r>
            <w:r w:rsidR="00ED089E" w:rsidRPr="001164DE">
              <w:rPr>
                <w:noProof/>
                <w:webHidden/>
              </w:rPr>
              <w:fldChar w:fldCharType="separate"/>
            </w:r>
            <w:r w:rsidR="0045178B">
              <w:rPr>
                <w:noProof/>
                <w:webHidden/>
              </w:rPr>
              <w:t>193</w:t>
            </w:r>
            <w:r w:rsidR="00ED089E" w:rsidRPr="001164DE">
              <w:rPr>
                <w:noProof/>
                <w:webHidden/>
              </w:rPr>
              <w:fldChar w:fldCharType="end"/>
            </w:r>
          </w:hyperlink>
        </w:p>
        <w:p w14:paraId="41F08EFB" w14:textId="66C5159E"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01" w:history="1">
            <w:r w:rsidR="00ED089E" w:rsidRPr="001164DE">
              <w:rPr>
                <w:rStyle w:val="Hyperlink"/>
                <w:rFonts w:ascii="Times New Roman Bold" w:hAnsi="Times New Roman Bold"/>
                <w:noProof/>
              </w:rPr>
              <w:t>4.6.</w:t>
            </w:r>
            <w:r w:rsidR="00ED089E" w:rsidRPr="001164DE">
              <w:rPr>
                <w:rStyle w:val="Hyperlink"/>
                <w:noProof/>
              </w:rPr>
              <w:t xml:space="preserve"> Trang chi tiết chủ đề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_Toc70074001 \h </w:instrText>
            </w:r>
            <w:r w:rsidR="00ED089E" w:rsidRPr="001164DE">
              <w:rPr>
                <w:noProof/>
                <w:webHidden/>
              </w:rPr>
            </w:r>
            <w:r w:rsidR="00ED089E" w:rsidRPr="001164DE">
              <w:rPr>
                <w:noProof/>
                <w:webHidden/>
              </w:rPr>
              <w:fldChar w:fldCharType="separate"/>
            </w:r>
            <w:r w:rsidR="0045178B">
              <w:rPr>
                <w:noProof/>
                <w:webHidden/>
              </w:rPr>
              <w:t>196</w:t>
            </w:r>
            <w:r w:rsidR="00ED089E" w:rsidRPr="001164DE">
              <w:rPr>
                <w:noProof/>
                <w:webHidden/>
              </w:rPr>
              <w:fldChar w:fldCharType="end"/>
            </w:r>
          </w:hyperlink>
        </w:p>
        <w:p w14:paraId="44A9F86B" w14:textId="405895AF" w:rsidR="00ED089E" w:rsidRPr="001164DE" w:rsidRDefault="006C115B">
          <w:pPr>
            <w:pStyle w:val="TOC1"/>
            <w:tabs>
              <w:tab w:val="right" w:leader="dot" w:pos="9061"/>
            </w:tabs>
            <w:rPr>
              <w:rFonts w:asciiTheme="minorHAnsi" w:eastAsiaTheme="minorEastAsia" w:hAnsiTheme="minorHAnsi" w:cstheme="minorBidi"/>
              <w:noProof/>
              <w:sz w:val="22"/>
            </w:rPr>
          </w:pPr>
          <w:hyperlink w:anchor="_Toc70074002" w:history="1">
            <w:r w:rsidR="00ED089E" w:rsidRPr="001164DE">
              <w:rPr>
                <w:rStyle w:val="Hyperlink"/>
                <w:rFonts w:ascii="Times New Roman Bold" w:hAnsi="Times New Roman Bold"/>
                <w:noProof/>
              </w:rPr>
              <w:t>V.</w:t>
            </w:r>
            <w:r w:rsidR="00ED089E" w:rsidRPr="001164DE">
              <w:rPr>
                <w:rStyle w:val="Hyperlink"/>
                <w:noProof/>
              </w:rPr>
              <w:t xml:space="preserve"> THIẾT KẾ KIẾN TRÚC QUẢN TRỊ NỘI DUNG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_Toc70074002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47ABF46A" w14:textId="5CF36990" w:rsidR="00ED089E" w:rsidRPr="001164DE" w:rsidRDefault="006C115B">
          <w:pPr>
            <w:pStyle w:val="TOC2"/>
            <w:rPr>
              <w:rFonts w:asciiTheme="minorHAnsi" w:eastAsiaTheme="minorEastAsia" w:hAnsiTheme="minorHAnsi" w:cstheme="minorBidi"/>
              <w:noProof/>
              <w:sz w:val="22"/>
            </w:rPr>
          </w:pPr>
          <w:hyperlink w:anchor="_Toc70074003" w:history="1">
            <w:r w:rsidR="00ED089E" w:rsidRPr="001164DE">
              <w:rPr>
                <w:rStyle w:val="Hyperlink"/>
                <w:rFonts w:ascii="Times New Roman Bold" w:hAnsi="Times New Roman Bold"/>
                <w:noProof/>
              </w:rPr>
              <w:t>1.</w:t>
            </w:r>
            <w:r w:rsidR="00ED089E" w:rsidRPr="001164DE">
              <w:rPr>
                <w:rStyle w:val="Hyperlink"/>
                <w:noProof/>
              </w:rPr>
              <w:t xml:space="preserve"> Thư viện nội dung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_Toc70074003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2ACC74A7" w14:textId="1E6D7896"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04" w:history="1">
            <w:r w:rsidR="00ED089E" w:rsidRPr="001164DE">
              <w:rPr>
                <w:rStyle w:val="Hyperlink"/>
                <w:rFonts w:ascii="Times New Roman Bold" w:hAnsi="Times New Roman Bold"/>
                <w:noProof/>
              </w:rPr>
              <w:t>1.1.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_Toc70074004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00A404F6" w14:textId="6EB0E710"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05" w:history="1">
            <w:r w:rsidR="00ED089E" w:rsidRPr="001164DE">
              <w:rPr>
                <w:rStyle w:val="Hyperlink"/>
                <w:rFonts w:ascii="Times New Roman Bold" w:hAnsi="Times New Roman Bold"/>
                <w:noProof/>
              </w:rPr>
              <w:t>1.2.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_Toc70074005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2F5F0020" w14:textId="15B572B7"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06" w:history="1">
            <w:r w:rsidR="00ED089E" w:rsidRPr="001164DE">
              <w:rPr>
                <w:rStyle w:val="Hyperlink"/>
                <w:rFonts w:ascii="Times New Roman Bold" w:hAnsi="Times New Roman Bold"/>
                <w:noProof/>
              </w:rPr>
              <w:t>1.3.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_Toc70074006 \h </w:instrText>
            </w:r>
            <w:r w:rsidR="00ED089E" w:rsidRPr="001164DE">
              <w:rPr>
                <w:noProof/>
                <w:webHidden/>
              </w:rPr>
            </w:r>
            <w:r w:rsidR="00ED089E" w:rsidRPr="001164DE">
              <w:rPr>
                <w:noProof/>
                <w:webHidden/>
              </w:rPr>
              <w:fldChar w:fldCharType="separate"/>
            </w:r>
            <w:r w:rsidR="0045178B">
              <w:rPr>
                <w:noProof/>
                <w:webHidden/>
              </w:rPr>
              <w:t>199</w:t>
            </w:r>
            <w:r w:rsidR="00ED089E" w:rsidRPr="001164DE">
              <w:rPr>
                <w:noProof/>
                <w:webHidden/>
              </w:rPr>
              <w:fldChar w:fldCharType="end"/>
            </w:r>
          </w:hyperlink>
        </w:p>
        <w:p w14:paraId="6A948C49" w14:textId="00353D2F" w:rsidR="00ED089E" w:rsidRPr="001164DE" w:rsidRDefault="006C115B">
          <w:pPr>
            <w:pStyle w:val="TOC2"/>
            <w:rPr>
              <w:rFonts w:asciiTheme="minorHAnsi" w:eastAsiaTheme="minorEastAsia" w:hAnsiTheme="minorHAnsi" w:cstheme="minorBidi"/>
              <w:noProof/>
              <w:sz w:val="22"/>
            </w:rPr>
          </w:pPr>
          <w:hyperlink w:anchor="_Toc70074007" w:history="1">
            <w:r w:rsidR="00ED089E" w:rsidRPr="001164DE">
              <w:rPr>
                <w:rStyle w:val="Hyperlink"/>
                <w:rFonts w:ascii="Times New Roman Bold" w:hAnsi="Times New Roman Bold"/>
                <w:noProof/>
              </w:rPr>
              <w:t>2.</w:t>
            </w:r>
            <w:r w:rsidR="00ED089E" w:rsidRPr="001164DE">
              <w:rPr>
                <w:rStyle w:val="Hyperlink"/>
                <w:noProof/>
              </w:rPr>
              <w:t xml:space="preserve"> Danh mục phân loại nội dung (Categories)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_Toc70074007 \h </w:instrText>
            </w:r>
            <w:r w:rsidR="00ED089E" w:rsidRPr="001164DE">
              <w:rPr>
                <w:noProof/>
                <w:webHidden/>
              </w:rPr>
            </w:r>
            <w:r w:rsidR="00ED089E" w:rsidRPr="001164DE">
              <w:rPr>
                <w:noProof/>
                <w:webHidden/>
              </w:rPr>
              <w:fldChar w:fldCharType="separate"/>
            </w:r>
            <w:r w:rsidR="0045178B">
              <w:rPr>
                <w:noProof/>
                <w:webHidden/>
              </w:rPr>
              <w:t>200</w:t>
            </w:r>
            <w:r w:rsidR="00ED089E" w:rsidRPr="001164DE">
              <w:rPr>
                <w:noProof/>
                <w:webHidden/>
              </w:rPr>
              <w:fldChar w:fldCharType="end"/>
            </w:r>
          </w:hyperlink>
        </w:p>
        <w:p w14:paraId="5FD6CEDB" w14:textId="58A8B14B"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08" w:history="1">
            <w:r w:rsidR="00ED089E" w:rsidRPr="001164DE">
              <w:rPr>
                <w:rStyle w:val="Hyperlink"/>
                <w:rFonts w:ascii="Times New Roman Bold" w:hAnsi="Times New Roman Bold"/>
                <w:noProof/>
              </w:rPr>
              <w:t>2.1.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_Toc70074008 \h </w:instrText>
            </w:r>
            <w:r w:rsidR="00ED089E" w:rsidRPr="001164DE">
              <w:rPr>
                <w:noProof/>
                <w:webHidden/>
              </w:rPr>
            </w:r>
            <w:r w:rsidR="00ED089E" w:rsidRPr="001164DE">
              <w:rPr>
                <w:noProof/>
                <w:webHidden/>
              </w:rPr>
              <w:fldChar w:fldCharType="separate"/>
            </w:r>
            <w:r w:rsidR="0045178B">
              <w:rPr>
                <w:noProof/>
                <w:webHidden/>
              </w:rPr>
              <w:t>200</w:t>
            </w:r>
            <w:r w:rsidR="00ED089E" w:rsidRPr="001164DE">
              <w:rPr>
                <w:noProof/>
                <w:webHidden/>
              </w:rPr>
              <w:fldChar w:fldCharType="end"/>
            </w:r>
          </w:hyperlink>
        </w:p>
        <w:p w14:paraId="4ECA9328" w14:textId="3F171A29"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09" w:history="1">
            <w:r w:rsidR="00ED089E" w:rsidRPr="001164DE">
              <w:rPr>
                <w:rStyle w:val="Hyperlink"/>
                <w:rFonts w:ascii="Times New Roman Bold" w:hAnsi="Times New Roman Bold"/>
                <w:noProof/>
              </w:rPr>
              <w:t>2.2.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_Toc70074009 \h </w:instrText>
            </w:r>
            <w:r w:rsidR="00ED089E" w:rsidRPr="001164DE">
              <w:rPr>
                <w:noProof/>
                <w:webHidden/>
              </w:rPr>
            </w:r>
            <w:r w:rsidR="00ED089E" w:rsidRPr="001164DE">
              <w:rPr>
                <w:noProof/>
                <w:webHidden/>
              </w:rPr>
              <w:fldChar w:fldCharType="separate"/>
            </w:r>
            <w:r w:rsidR="0045178B">
              <w:rPr>
                <w:noProof/>
                <w:webHidden/>
              </w:rPr>
              <w:t>200</w:t>
            </w:r>
            <w:r w:rsidR="00ED089E" w:rsidRPr="001164DE">
              <w:rPr>
                <w:noProof/>
                <w:webHidden/>
              </w:rPr>
              <w:fldChar w:fldCharType="end"/>
            </w:r>
          </w:hyperlink>
        </w:p>
        <w:p w14:paraId="4C7C3913" w14:textId="3F3B57ED"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10" w:history="1">
            <w:r w:rsidR="00ED089E" w:rsidRPr="001164DE">
              <w:rPr>
                <w:rStyle w:val="Hyperlink"/>
                <w:rFonts w:ascii="Times New Roman Bold" w:hAnsi="Times New Roman Bold"/>
                <w:noProof/>
              </w:rPr>
              <w:t>2.3.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_Toc70074010 \h </w:instrText>
            </w:r>
            <w:r w:rsidR="00ED089E" w:rsidRPr="001164DE">
              <w:rPr>
                <w:noProof/>
                <w:webHidden/>
              </w:rPr>
            </w:r>
            <w:r w:rsidR="00ED089E" w:rsidRPr="001164DE">
              <w:rPr>
                <w:noProof/>
                <w:webHidden/>
              </w:rPr>
              <w:fldChar w:fldCharType="separate"/>
            </w:r>
            <w:r w:rsidR="0045178B">
              <w:rPr>
                <w:noProof/>
                <w:webHidden/>
              </w:rPr>
              <w:t>202</w:t>
            </w:r>
            <w:r w:rsidR="00ED089E" w:rsidRPr="001164DE">
              <w:rPr>
                <w:noProof/>
                <w:webHidden/>
              </w:rPr>
              <w:fldChar w:fldCharType="end"/>
            </w:r>
          </w:hyperlink>
        </w:p>
        <w:p w14:paraId="54A67C0C" w14:textId="08E40F89" w:rsidR="00ED089E" w:rsidRPr="001164DE" w:rsidRDefault="006C115B">
          <w:pPr>
            <w:pStyle w:val="TOC2"/>
            <w:rPr>
              <w:rFonts w:asciiTheme="minorHAnsi" w:eastAsiaTheme="minorEastAsia" w:hAnsiTheme="minorHAnsi" w:cstheme="minorBidi"/>
              <w:noProof/>
              <w:sz w:val="22"/>
            </w:rPr>
          </w:pPr>
          <w:hyperlink w:anchor="_Toc70074011" w:history="1">
            <w:r w:rsidR="00ED089E" w:rsidRPr="001164DE">
              <w:rPr>
                <w:rStyle w:val="Hyperlink"/>
                <w:rFonts w:ascii="Times New Roman Bold" w:hAnsi="Times New Roman Bold"/>
                <w:noProof/>
              </w:rPr>
              <w:t>3.</w:t>
            </w:r>
            <w:r w:rsidR="00ED089E" w:rsidRPr="001164DE">
              <w:rPr>
                <w:rStyle w:val="Hyperlink"/>
                <w:noProof/>
              </w:rPr>
              <w:t xml:space="preserve"> Mẫu soạn Tin bài (Authoring Templates)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_Toc70074011 \h </w:instrText>
            </w:r>
            <w:r w:rsidR="00ED089E" w:rsidRPr="001164DE">
              <w:rPr>
                <w:noProof/>
                <w:webHidden/>
              </w:rPr>
            </w:r>
            <w:r w:rsidR="00ED089E" w:rsidRPr="001164DE">
              <w:rPr>
                <w:noProof/>
                <w:webHidden/>
              </w:rPr>
              <w:fldChar w:fldCharType="separate"/>
            </w:r>
            <w:r w:rsidR="0045178B">
              <w:rPr>
                <w:noProof/>
                <w:webHidden/>
              </w:rPr>
              <w:t>203</w:t>
            </w:r>
            <w:r w:rsidR="00ED089E" w:rsidRPr="001164DE">
              <w:rPr>
                <w:noProof/>
                <w:webHidden/>
              </w:rPr>
              <w:fldChar w:fldCharType="end"/>
            </w:r>
          </w:hyperlink>
        </w:p>
        <w:p w14:paraId="11F1B2A7" w14:textId="6DB79375"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12" w:history="1">
            <w:r w:rsidR="00ED089E" w:rsidRPr="001164DE">
              <w:rPr>
                <w:rStyle w:val="Hyperlink"/>
                <w:rFonts w:ascii="Times New Roman Bold" w:hAnsi="Times New Roman Bold"/>
                <w:noProof/>
              </w:rPr>
              <w:t>3.1.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_Toc70074012 \h </w:instrText>
            </w:r>
            <w:r w:rsidR="00ED089E" w:rsidRPr="001164DE">
              <w:rPr>
                <w:noProof/>
                <w:webHidden/>
              </w:rPr>
            </w:r>
            <w:r w:rsidR="00ED089E" w:rsidRPr="001164DE">
              <w:rPr>
                <w:noProof/>
                <w:webHidden/>
              </w:rPr>
              <w:fldChar w:fldCharType="separate"/>
            </w:r>
            <w:r w:rsidR="0045178B">
              <w:rPr>
                <w:noProof/>
                <w:webHidden/>
              </w:rPr>
              <w:t>203</w:t>
            </w:r>
            <w:r w:rsidR="00ED089E" w:rsidRPr="001164DE">
              <w:rPr>
                <w:noProof/>
                <w:webHidden/>
              </w:rPr>
              <w:fldChar w:fldCharType="end"/>
            </w:r>
          </w:hyperlink>
        </w:p>
        <w:p w14:paraId="005F5F6D" w14:textId="5341B0BB"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13" w:history="1">
            <w:r w:rsidR="00ED089E" w:rsidRPr="001164DE">
              <w:rPr>
                <w:rStyle w:val="Hyperlink"/>
                <w:rFonts w:ascii="Times New Roman Bold" w:hAnsi="Times New Roman Bold"/>
                <w:noProof/>
              </w:rPr>
              <w:t>3.2.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_Toc70074013 \h </w:instrText>
            </w:r>
            <w:r w:rsidR="00ED089E" w:rsidRPr="001164DE">
              <w:rPr>
                <w:noProof/>
                <w:webHidden/>
              </w:rPr>
            </w:r>
            <w:r w:rsidR="00ED089E" w:rsidRPr="001164DE">
              <w:rPr>
                <w:noProof/>
                <w:webHidden/>
              </w:rPr>
              <w:fldChar w:fldCharType="separate"/>
            </w:r>
            <w:r w:rsidR="0045178B">
              <w:rPr>
                <w:noProof/>
                <w:webHidden/>
              </w:rPr>
              <w:t>203</w:t>
            </w:r>
            <w:r w:rsidR="00ED089E" w:rsidRPr="001164DE">
              <w:rPr>
                <w:noProof/>
                <w:webHidden/>
              </w:rPr>
              <w:fldChar w:fldCharType="end"/>
            </w:r>
          </w:hyperlink>
        </w:p>
        <w:p w14:paraId="65DC9942" w14:textId="371996AE"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14" w:history="1">
            <w:r w:rsidR="00ED089E" w:rsidRPr="001164DE">
              <w:rPr>
                <w:rStyle w:val="Hyperlink"/>
                <w:rFonts w:ascii="Times New Roman Bold" w:hAnsi="Times New Roman Bold"/>
                <w:noProof/>
              </w:rPr>
              <w:t>3.3.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_Toc70074014 \h </w:instrText>
            </w:r>
            <w:r w:rsidR="00ED089E" w:rsidRPr="001164DE">
              <w:rPr>
                <w:noProof/>
                <w:webHidden/>
              </w:rPr>
            </w:r>
            <w:r w:rsidR="00ED089E" w:rsidRPr="001164DE">
              <w:rPr>
                <w:noProof/>
                <w:webHidden/>
              </w:rPr>
              <w:fldChar w:fldCharType="separate"/>
            </w:r>
            <w:r w:rsidR="0045178B">
              <w:rPr>
                <w:noProof/>
                <w:webHidden/>
              </w:rPr>
              <w:t>204</w:t>
            </w:r>
            <w:r w:rsidR="00ED089E" w:rsidRPr="001164DE">
              <w:rPr>
                <w:noProof/>
                <w:webHidden/>
              </w:rPr>
              <w:fldChar w:fldCharType="end"/>
            </w:r>
          </w:hyperlink>
        </w:p>
        <w:p w14:paraId="5AF06FD0" w14:textId="506C40F0" w:rsidR="00ED089E" w:rsidRPr="001164DE" w:rsidRDefault="006C115B">
          <w:pPr>
            <w:pStyle w:val="TOC2"/>
            <w:rPr>
              <w:rFonts w:asciiTheme="minorHAnsi" w:eastAsiaTheme="minorEastAsia" w:hAnsiTheme="minorHAnsi" w:cstheme="minorBidi"/>
              <w:noProof/>
              <w:sz w:val="22"/>
            </w:rPr>
          </w:pPr>
          <w:hyperlink w:anchor="_Toc70074015" w:history="1">
            <w:r w:rsidR="00ED089E" w:rsidRPr="001164DE">
              <w:rPr>
                <w:rStyle w:val="Hyperlink"/>
                <w:rFonts w:ascii="Times New Roman Bold" w:hAnsi="Times New Roman Bold"/>
                <w:noProof/>
              </w:rPr>
              <w:t>4.</w:t>
            </w:r>
            <w:r w:rsidR="00ED089E" w:rsidRPr="001164DE">
              <w:rPr>
                <w:rStyle w:val="Hyperlink"/>
                <w:noProof/>
              </w:rPr>
              <w:t xml:space="preserve"> Mẫu thể hiện Tin bài (Presentation Templates)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_Toc70074015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54FE69EF" w14:textId="0AC34E95"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16" w:history="1">
            <w:r w:rsidR="00ED089E" w:rsidRPr="001164DE">
              <w:rPr>
                <w:rStyle w:val="Hyperlink"/>
                <w:rFonts w:ascii="Times New Roman Bold" w:hAnsi="Times New Roman Bold"/>
                <w:noProof/>
              </w:rPr>
              <w:t>4.1.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_Toc70074016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3F32DAD4" w14:textId="7E93E376"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17" w:history="1">
            <w:r w:rsidR="00ED089E" w:rsidRPr="001164DE">
              <w:rPr>
                <w:rStyle w:val="Hyperlink"/>
                <w:rFonts w:ascii="Times New Roman Bold" w:hAnsi="Times New Roman Bold"/>
                <w:noProof/>
              </w:rPr>
              <w:t>4.2.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_Toc70074017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1D01CB2A" w14:textId="71001C87"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18" w:history="1">
            <w:r w:rsidR="00ED089E" w:rsidRPr="001164DE">
              <w:rPr>
                <w:rStyle w:val="Hyperlink"/>
                <w:rFonts w:ascii="Times New Roman Bold" w:hAnsi="Times New Roman Bold"/>
                <w:noProof/>
              </w:rPr>
              <w:t>4.3.</w:t>
            </w:r>
            <w:r w:rsidR="00ED089E" w:rsidRPr="001164DE">
              <w:rPr>
                <w:rStyle w:val="Hyperlink"/>
                <w:noProof/>
              </w:rPr>
              <w:t xml:space="preserve"> Chi tiết các biểu mẫu thể hiện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_Toc70074018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68DBBD0F" w14:textId="1711492F" w:rsidR="00ED089E" w:rsidRPr="001164DE" w:rsidRDefault="006C115B">
          <w:pPr>
            <w:pStyle w:val="TOC2"/>
            <w:rPr>
              <w:rFonts w:asciiTheme="minorHAnsi" w:eastAsiaTheme="minorEastAsia" w:hAnsiTheme="minorHAnsi" w:cstheme="minorBidi"/>
              <w:noProof/>
              <w:sz w:val="22"/>
            </w:rPr>
          </w:pPr>
          <w:hyperlink w:anchor="_Toc70074019" w:history="1">
            <w:r w:rsidR="00ED089E" w:rsidRPr="001164DE">
              <w:rPr>
                <w:rStyle w:val="Hyperlink"/>
                <w:rFonts w:ascii="Times New Roman Bold" w:hAnsi="Times New Roman Bold"/>
                <w:noProof/>
              </w:rPr>
              <w:t>5.</w:t>
            </w:r>
            <w:r w:rsidR="00ED089E" w:rsidRPr="001164DE">
              <w:rPr>
                <w:rStyle w:val="Hyperlink"/>
                <w:noProof/>
              </w:rPr>
              <w:t xml:space="preserve"> Luồng xử lý (Workflow)</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_Toc70074019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50F0C822" w14:textId="396042B6"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20" w:history="1">
            <w:r w:rsidR="00ED089E" w:rsidRPr="001164DE">
              <w:rPr>
                <w:rStyle w:val="Hyperlink"/>
                <w:rFonts w:ascii="Times New Roman Bold" w:hAnsi="Times New Roman Bold"/>
                <w:noProof/>
              </w:rPr>
              <w:t>5.1.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_Toc70074020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403A9878" w14:textId="4573A2CB"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21" w:history="1">
            <w:r w:rsidR="00ED089E" w:rsidRPr="001164DE">
              <w:rPr>
                <w:rStyle w:val="Hyperlink"/>
                <w:rFonts w:ascii="Times New Roman Bold" w:hAnsi="Times New Roman Bold"/>
                <w:noProof/>
              </w:rPr>
              <w:t>5.2.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_Toc70074021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22F7FE73" w14:textId="29723B31"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22" w:history="1">
            <w:r w:rsidR="00ED089E" w:rsidRPr="001164DE">
              <w:rPr>
                <w:rStyle w:val="Hyperlink"/>
                <w:rFonts w:ascii="Times New Roman Bold" w:hAnsi="Times New Roman Bold"/>
                <w:noProof/>
              </w:rPr>
              <w:t>5.3.</w:t>
            </w:r>
            <w:r w:rsidR="00ED089E" w:rsidRPr="001164DE">
              <w:rPr>
                <w:rStyle w:val="Hyperlink"/>
                <w:noProof/>
              </w:rPr>
              <w:t xml:space="preserve"> Chi tiết luồng phê duyệt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_Toc70074022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1EE946DD" w14:textId="55E0F50F" w:rsidR="00ED089E" w:rsidRPr="001164DE" w:rsidRDefault="006C115B">
          <w:pPr>
            <w:pStyle w:val="TOC2"/>
            <w:rPr>
              <w:rFonts w:asciiTheme="minorHAnsi" w:eastAsiaTheme="minorEastAsia" w:hAnsiTheme="minorHAnsi" w:cstheme="minorBidi"/>
              <w:noProof/>
              <w:sz w:val="22"/>
            </w:rPr>
          </w:pPr>
          <w:hyperlink w:anchor="_Toc70074023" w:history="1">
            <w:r w:rsidR="00ED089E" w:rsidRPr="001164DE">
              <w:rPr>
                <w:rStyle w:val="Hyperlink"/>
                <w:rFonts w:ascii="Times New Roman Bold" w:hAnsi="Times New Roman Bold"/>
                <w:noProof/>
              </w:rPr>
              <w:t>6.</w:t>
            </w:r>
            <w:r w:rsidR="00ED089E" w:rsidRPr="001164DE">
              <w:rPr>
                <w:rStyle w:val="Hyperlink"/>
                <w:noProof/>
              </w:rPr>
              <w:t xml:space="preserve"> Thành phần (Components)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_Toc70074023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765051E4" w14:textId="7B0D7794"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24" w:history="1">
            <w:r w:rsidR="00ED089E" w:rsidRPr="001164DE">
              <w:rPr>
                <w:rStyle w:val="Hyperlink"/>
                <w:rFonts w:ascii="Times New Roman Bold" w:hAnsi="Times New Roman Bold"/>
                <w:noProof/>
              </w:rPr>
              <w:t>6.1.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_Toc70074024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02628E38" w14:textId="044EC3B7"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25" w:history="1">
            <w:r w:rsidR="00ED089E" w:rsidRPr="001164DE">
              <w:rPr>
                <w:rStyle w:val="Hyperlink"/>
                <w:rFonts w:ascii="Times New Roman Bold" w:hAnsi="Times New Roman Bold"/>
                <w:noProof/>
              </w:rPr>
              <w:t>6.2.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_Toc70074025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19F6AD86" w14:textId="6F6CA65C"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26" w:history="1">
            <w:r w:rsidR="00ED089E" w:rsidRPr="001164DE">
              <w:rPr>
                <w:rStyle w:val="Hyperlink"/>
                <w:rFonts w:ascii="Times New Roman Bold" w:hAnsi="Times New Roman Bold"/>
                <w:noProof/>
              </w:rPr>
              <w:t>6.3.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_Toc70074026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276BA37B" w14:textId="7695B4B4" w:rsidR="00ED089E" w:rsidRPr="001164DE" w:rsidRDefault="006C115B">
          <w:pPr>
            <w:pStyle w:val="TOC2"/>
            <w:rPr>
              <w:rFonts w:asciiTheme="minorHAnsi" w:eastAsiaTheme="minorEastAsia" w:hAnsiTheme="minorHAnsi" w:cstheme="minorBidi"/>
              <w:noProof/>
              <w:sz w:val="22"/>
            </w:rPr>
          </w:pPr>
          <w:hyperlink w:anchor="_Toc70074027" w:history="1">
            <w:r w:rsidR="00ED089E" w:rsidRPr="001164DE">
              <w:rPr>
                <w:rStyle w:val="Hyperlink"/>
                <w:rFonts w:ascii="Times New Roman Bold" w:hAnsi="Times New Roman Bold"/>
                <w:noProof/>
              </w:rPr>
              <w:t>7.</w:t>
            </w:r>
            <w:r w:rsidR="00ED089E" w:rsidRPr="001164DE">
              <w:rPr>
                <w:rStyle w:val="Hyperlink"/>
                <w:noProof/>
              </w:rPr>
              <w:t xml:space="preserve"> Nội dung (Content)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_Toc70074027 \h </w:instrText>
            </w:r>
            <w:r w:rsidR="00ED089E" w:rsidRPr="001164DE">
              <w:rPr>
                <w:noProof/>
                <w:webHidden/>
              </w:rPr>
            </w:r>
            <w:r w:rsidR="00ED089E" w:rsidRPr="001164DE">
              <w:rPr>
                <w:noProof/>
                <w:webHidden/>
              </w:rPr>
              <w:fldChar w:fldCharType="separate"/>
            </w:r>
            <w:r w:rsidR="0045178B">
              <w:rPr>
                <w:noProof/>
                <w:webHidden/>
              </w:rPr>
              <w:t>209</w:t>
            </w:r>
            <w:r w:rsidR="00ED089E" w:rsidRPr="001164DE">
              <w:rPr>
                <w:noProof/>
                <w:webHidden/>
              </w:rPr>
              <w:fldChar w:fldCharType="end"/>
            </w:r>
          </w:hyperlink>
        </w:p>
        <w:p w14:paraId="676B8032" w14:textId="55C279E4"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28" w:history="1">
            <w:r w:rsidR="00ED089E" w:rsidRPr="001164DE">
              <w:rPr>
                <w:rStyle w:val="Hyperlink"/>
                <w:rFonts w:ascii="Times New Roman Bold" w:hAnsi="Times New Roman Bold"/>
                <w:noProof/>
              </w:rPr>
              <w:t>7.1.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_Toc70074028 \h </w:instrText>
            </w:r>
            <w:r w:rsidR="00ED089E" w:rsidRPr="001164DE">
              <w:rPr>
                <w:noProof/>
                <w:webHidden/>
              </w:rPr>
            </w:r>
            <w:r w:rsidR="00ED089E" w:rsidRPr="001164DE">
              <w:rPr>
                <w:noProof/>
                <w:webHidden/>
              </w:rPr>
              <w:fldChar w:fldCharType="separate"/>
            </w:r>
            <w:r w:rsidR="0045178B">
              <w:rPr>
                <w:noProof/>
                <w:webHidden/>
              </w:rPr>
              <w:t>209</w:t>
            </w:r>
            <w:r w:rsidR="00ED089E" w:rsidRPr="001164DE">
              <w:rPr>
                <w:noProof/>
                <w:webHidden/>
              </w:rPr>
              <w:fldChar w:fldCharType="end"/>
            </w:r>
          </w:hyperlink>
        </w:p>
        <w:p w14:paraId="2221E831" w14:textId="29346020"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29" w:history="1">
            <w:r w:rsidR="00ED089E" w:rsidRPr="001164DE">
              <w:rPr>
                <w:rStyle w:val="Hyperlink"/>
                <w:rFonts w:ascii="Times New Roman Bold" w:hAnsi="Times New Roman Bold"/>
                <w:noProof/>
              </w:rPr>
              <w:t>7.2.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_Toc70074029 \h </w:instrText>
            </w:r>
            <w:r w:rsidR="00ED089E" w:rsidRPr="001164DE">
              <w:rPr>
                <w:noProof/>
                <w:webHidden/>
              </w:rPr>
            </w:r>
            <w:r w:rsidR="00ED089E" w:rsidRPr="001164DE">
              <w:rPr>
                <w:noProof/>
                <w:webHidden/>
              </w:rPr>
              <w:fldChar w:fldCharType="separate"/>
            </w:r>
            <w:r w:rsidR="0045178B">
              <w:rPr>
                <w:noProof/>
                <w:webHidden/>
              </w:rPr>
              <w:t>209</w:t>
            </w:r>
            <w:r w:rsidR="00ED089E" w:rsidRPr="001164DE">
              <w:rPr>
                <w:noProof/>
                <w:webHidden/>
              </w:rPr>
              <w:fldChar w:fldCharType="end"/>
            </w:r>
          </w:hyperlink>
        </w:p>
        <w:p w14:paraId="09D5541B" w14:textId="33446091" w:rsidR="00ED089E" w:rsidRPr="001164DE" w:rsidRDefault="006C115B">
          <w:pPr>
            <w:pStyle w:val="TOC3"/>
            <w:tabs>
              <w:tab w:val="right" w:leader="dot" w:pos="9061"/>
            </w:tabs>
            <w:rPr>
              <w:rFonts w:asciiTheme="minorHAnsi" w:eastAsiaTheme="minorEastAsia" w:hAnsiTheme="minorHAnsi" w:cstheme="minorBidi"/>
              <w:noProof/>
              <w:sz w:val="22"/>
            </w:rPr>
          </w:pPr>
          <w:hyperlink w:anchor="_Toc70074030" w:history="1">
            <w:r w:rsidR="00ED089E" w:rsidRPr="001164DE">
              <w:rPr>
                <w:rStyle w:val="Hyperlink"/>
                <w:rFonts w:ascii="Times New Roman Bold" w:hAnsi="Times New Roman Bold"/>
                <w:noProof/>
              </w:rPr>
              <w:t>7.3.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_Toc70074030 \h </w:instrText>
            </w:r>
            <w:r w:rsidR="00ED089E" w:rsidRPr="001164DE">
              <w:rPr>
                <w:noProof/>
                <w:webHidden/>
              </w:rPr>
            </w:r>
            <w:r w:rsidR="00ED089E" w:rsidRPr="001164DE">
              <w:rPr>
                <w:noProof/>
                <w:webHidden/>
              </w:rPr>
              <w:fldChar w:fldCharType="separate"/>
            </w:r>
            <w:r w:rsidR="0045178B">
              <w:rPr>
                <w:noProof/>
                <w:webHidden/>
              </w:rPr>
              <w:t>210</w:t>
            </w:r>
            <w:r w:rsidR="00ED089E" w:rsidRPr="001164DE">
              <w:rPr>
                <w:noProof/>
                <w:webHidden/>
              </w:rPr>
              <w:fldChar w:fldCharType="end"/>
            </w:r>
          </w:hyperlink>
        </w:p>
        <w:p w14:paraId="58083B0B" w14:textId="7548D156" w:rsidR="00ED089E" w:rsidRPr="001164DE" w:rsidRDefault="006C115B">
          <w:pPr>
            <w:pStyle w:val="TOC1"/>
            <w:tabs>
              <w:tab w:val="right" w:leader="dot" w:pos="9061"/>
            </w:tabs>
            <w:rPr>
              <w:rFonts w:asciiTheme="minorHAnsi" w:eastAsiaTheme="minorEastAsia" w:hAnsiTheme="minorHAnsi" w:cstheme="minorBidi"/>
              <w:noProof/>
              <w:sz w:val="22"/>
            </w:rPr>
          </w:pPr>
          <w:hyperlink w:anchor="_Toc70074031" w:history="1">
            <w:r w:rsidR="00ED089E" w:rsidRPr="001164DE">
              <w:rPr>
                <w:rStyle w:val="Hyperlink"/>
                <w:rFonts w:ascii="Times New Roman Bold" w:hAnsi="Times New Roman Bold"/>
                <w:noProof/>
              </w:rPr>
              <w:t>VI.</w:t>
            </w:r>
            <w:r w:rsidR="00ED089E" w:rsidRPr="001164DE">
              <w:rPr>
                <w:rStyle w:val="Hyperlink"/>
                <w:noProof/>
              </w:rPr>
              <w:t xml:space="preserve"> PHỤ LỤC DANH SÁCH CÁC HÀM THỦ TỤC VÀ THUẬT TOÁN SỬ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_Toc70074031 \h </w:instrText>
            </w:r>
            <w:r w:rsidR="00ED089E" w:rsidRPr="001164DE">
              <w:rPr>
                <w:noProof/>
                <w:webHidden/>
              </w:rPr>
            </w:r>
            <w:r w:rsidR="00ED089E" w:rsidRPr="001164DE">
              <w:rPr>
                <w:noProof/>
                <w:webHidden/>
              </w:rPr>
              <w:fldChar w:fldCharType="separate"/>
            </w:r>
            <w:r w:rsidR="0045178B">
              <w:rPr>
                <w:noProof/>
                <w:webHidden/>
              </w:rPr>
              <w:t>211</w:t>
            </w:r>
            <w:r w:rsidR="00ED089E" w:rsidRPr="001164DE">
              <w:rPr>
                <w:noProof/>
                <w:webHidden/>
              </w:rPr>
              <w:fldChar w:fldCharType="end"/>
            </w:r>
          </w:hyperlink>
        </w:p>
        <w:p w14:paraId="4ECDE76B" w14:textId="11716572" w:rsidR="00ED089E" w:rsidRPr="001164DE" w:rsidRDefault="006C115B">
          <w:pPr>
            <w:pStyle w:val="TOC2"/>
            <w:rPr>
              <w:rFonts w:asciiTheme="minorHAnsi" w:eastAsiaTheme="minorEastAsia" w:hAnsiTheme="minorHAnsi" w:cstheme="minorBidi"/>
              <w:noProof/>
              <w:sz w:val="22"/>
            </w:rPr>
          </w:pPr>
          <w:hyperlink w:anchor="_Toc70074032" w:history="1">
            <w:r w:rsidR="00ED089E" w:rsidRPr="001164DE">
              <w:rPr>
                <w:rStyle w:val="Hyperlink"/>
                <w:noProof/>
              </w:rPr>
              <w:t>1. Gửi bình luận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_Toc70074032 \h </w:instrText>
            </w:r>
            <w:r w:rsidR="00ED089E" w:rsidRPr="001164DE">
              <w:rPr>
                <w:noProof/>
                <w:webHidden/>
              </w:rPr>
            </w:r>
            <w:r w:rsidR="00ED089E" w:rsidRPr="001164DE">
              <w:rPr>
                <w:noProof/>
                <w:webHidden/>
              </w:rPr>
              <w:fldChar w:fldCharType="separate"/>
            </w:r>
            <w:r w:rsidR="0045178B">
              <w:rPr>
                <w:noProof/>
                <w:webHidden/>
              </w:rPr>
              <w:t>211</w:t>
            </w:r>
            <w:r w:rsidR="00ED089E" w:rsidRPr="001164DE">
              <w:rPr>
                <w:noProof/>
                <w:webHidden/>
              </w:rPr>
              <w:fldChar w:fldCharType="end"/>
            </w:r>
          </w:hyperlink>
        </w:p>
        <w:p w14:paraId="4C33C638" w14:textId="24C89752" w:rsidR="00ED089E" w:rsidRPr="001164DE" w:rsidRDefault="006C115B">
          <w:pPr>
            <w:pStyle w:val="TOC2"/>
            <w:rPr>
              <w:rFonts w:asciiTheme="minorHAnsi" w:eastAsiaTheme="minorEastAsia" w:hAnsiTheme="minorHAnsi" w:cstheme="minorBidi"/>
              <w:noProof/>
              <w:sz w:val="22"/>
            </w:rPr>
          </w:pPr>
          <w:hyperlink w:anchor="_Toc70074033" w:history="1">
            <w:r w:rsidR="00ED089E" w:rsidRPr="001164DE">
              <w:rPr>
                <w:rStyle w:val="Hyperlink"/>
                <w:noProof/>
              </w:rPr>
              <w:t>2. Gửi câu hỏi tới khách mời, ban biên tập</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_Toc70074033 \h </w:instrText>
            </w:r>
            <w:r w:rsidR="00ED089E" w:rsidRPr="001164DE">
              <w:rPr>
                <w:noProof/>
                <w:webHidden/>
              </w:rPr>
            </w:r>
            <w:r w:rsidR="00ED089E" w:rsidRPr="001164DE">
              <w:rPr>
                <w:noProof/>
                <w:webHidden/>
              </w:rPr>
              <w:fldChar w:fldCharType="separate"/>
            </w:r>
            <w:r w:rsidR="0045178B">
              <w:rPr>
                <w:noProof/>
                <w:webHidden/>
              </w:rPr>
              <w:t>212</w:t>
            </w:r>
            <w:r w:rsidR="00ED089E" w:rsidRPr="001164DE">
              <w:rPr>
                <w:noProof/>
                <w:webHidden/>
              </w:rPr>
              <w:fldChar w:fldCharType="end"/>
            </w:r>
          </w:hyperlink>
        </w:p>
        <w:p w14:paraId="79481DB8" w14:textId="4F6CA3EE" w:rsidR="00ED089E" w:rsidRPr="001164DE" w:rsidRDefault="006C115B">
          <w:pPr>
            <w:pStyle w:val="TOC2"/>
            <w:rPr>
              <w:rFonts w:asciiTheme="minorHAnsi" w:eastAsiaTheme="minorEastAsia" w:hAnsiTheme="minorHAnsi" w:cstheme="minorBidi"/>
              <w:noProof/>
              <w:sz w:val="22"/>
            </w:rPr>
          </w:pPr>
          <w:hyperlink w:anchor="_Toc70074034" w:history="1">
            <w:r w:rsidR="00ED089E" w:rsidRPr="001164DE">
              <w:rPr>
                <w:rStyle w:val="Hyperlink"/>
                <w:noProof/>
              </w:rPr>
              <w:t>3. Gửi thông tin đăng ký sử dụng dịch vụ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_Toc70074034 \h </w:instrText>
            </w:r>
            <w:r w:rsidR="00ED089E" w:rsidRPr="001164DE">
              <w:rPr>
                <w:noProof/>
                <w:webHidden/>
              </w:rPr>
            </w:r>
            <w:r w:rsidR="00ED089E" w:rsidRPr="001164DE">
              <w:rPr>
                <w:noProof/>
                <w:webHidden/>
              </w:rPr>
              <w:fldChar w:fldCharType="separate"/>
            </w:r>
            <w:r w:rsidR="0045178B">
              <w:rPr>
                <w:noProof/>
                <w:webHidden/>
              </w:rPr>
              <w:t>212</w:t>
            </w:r>
            <w:r w:rsidR="00ED089E" w:rsidRPr="001164DE">
              <w:rPr>
                <w:noProof/>
                <w:webHidden/>
              </w:rPr>
              <w:fldChar w:fldCharType="end"/>
            </w:r>
          </w:hyperlink>
        </w:p>
        <w:p w14:paraId="5EA911B4" w14:textId="5B977A4B" w:rsidR="00ED089E" w:rsidRPr="001164DE" w:rsidRDefault="006C115B">
          <w:pPr>
            <w:pStyle w:val="TOC2"/>
            <w:rPr>
              <w:rFonts w:asciiTheme="minorHAnsi" w:eastAsiaTheme="minorEastAsia" w:hAnsiTheme="minorHAnsi" w:cstheme="minorBidi"/>
              <w:noProof/>
              <w:sz w:val="22"/>
            </w:rPr>
          </w:pPr>
          <w:hyperlink w:anchor="_Toc70074035" w:history="1">
            <w:r w:rsidR="00ED089E" w:rsidRPr="001164DE">
              <w:rPr>
                <w:rStyle w:val="Hyperlink"/>
                <w:noProof/>
              </w:rPr>
              <w:t>4. Gửi thông tin đăng ký sử dụng đặt báo và ấn phẩm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_Toc70074035 \h </w:instrText>
            </w:r>
            <w:r w:rsidR="00ED089E" w:rsidRPr="001164DE">
              <w:rPr>
                <w:noProof/>
                <w:webHidden/>
              </w:rPr>
            </w:r>
            <w:r w:rsidR="00ED089E" w:rsidRPr="001164DE">
              <w:rPr>
                <w:noProof/>
                <w:webHidden/>
              </w:rPr>
              <w:fldChar w:fldCharType="separate"/>
            </w:r>
            <w:r w:rsidR="0045178B">
              <w:rPr>
                <w:noProof/>
                <w:webHidden/>
              </w:rPr>
              <w:t>213</w:t>
            </w:r>
            <w:r w:rsidR="00ED089E" w:rsidRPr="001164DE">
              <w:rPr>
                <w:noProof/>
                <w:webHidden/>
              </w:rPr>
              <w:fldChar w:fldCharType="end"/>
            </w:r>
          </w:hyperlink>
        </w:p>
        <w:p w14:paraId="17191BF5" w14:textId="4B272392" w:rsidR="00ED089E" w:rsidRPr="001164DE" w:rsidRDefault="006C115B">
          <w:pPr>
            <w:pStyle w:val="TOC2"/>
            <w:rPr>
              <w:rFonts w:asciiTheme="minorHAnsi" w:eastAsiaTheme="minorEastAsia" w:hAnsiTheme="minorHAnsi" w:cstheme="minorBidi"/>
              <w:noProof/>
              <w:sz w:val="22"/>
            </w:rPr>
          </w:pPr>
          <w:hyperlink w:anchor="_Toc70074036" w:history="1">
            <w:r w:rsidR="00ED089E" w:rsidRPr="001164DE">
              <w:rPr>
                <w:rStyle w:val="Hyperlink"/>
                <w:noProof/>
              </w:rPr>
              <w:t>5. Tra cứu và xem lịch sử hoạt động của người dùng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_Toc70074036 \h </w:instrText>
            </w:r>
            <w:r w:rsidR="00ED089E" w:rsidRPr="001164DE">
              <w:rPr>
                <w:noProof/>
                <w:webHidden/>
              </w:rPr>
            </w:r>
            <w:r w:rsidR="00ED089E" w:rsidRPr="001164DE">
              <w:rPr>
                <w:noProof/>
                <w:webHidden/>
              </w:rPr>
              <w:fldChar w:fldCharType="separate"/>
            </w:r>
            <w:r w:rsidR="0045178B">
              <w:rPr>
                <w:noProof/>
                <w:webHidden/>
              </w:rPr>
              <w:t>214</w:t>
            </w:r>
            <w:r w:rsidR="00ED089E" w:rsidRPr="001164DE">
              <w:rPr>
                <w:noProof/>
                <w:webHidden/>
              </w:rPr>
              <w:fldChar w:fldCharType="end"/>
            </w:r>
          </w:hyperlink>
        </w:p>
        <w:p w14:paraId="39523941" w14:textId="207B479D" w:rsidR="00ED089E" w:rsidRPr="001164DE" w:rsidRDefault="006C115B">
          <w:pPr>
            <w:pStyle w:val="TOC2"/>
            <w:rPr>
              <w:rFonts w:asciiTheme="minorHAnsi" w:eastAsiaTheme="minorEastAsia" w:hAnsiTheme="minorHAnsi" w:cstheme="minorBidi"/>
              <w:noProof/>
              <w:sz w:val="22"/>
            </w:rPr>
          </w:pPr>
          <w:hyperlink w:anchor="_Toc70074037" w:history="1">
            <w:r w:rsidR="00ED089E" w:rsidRPr="001164DE">
              <w:rPr>
                <w:rStyle w:val="Hyperlink"/>
                <w:noProof/>
              </w:rPr>
              <w:t>6. Thống kê tin bài được nhiều người truy cập nhất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_Toc70074037 \h </w:instrText>
            </w:r>
            <w:r w:rsidR="00ED089E" w:rsidRPr="001164DE">
              <w:rPr>
                <w:noProof/>
                <w:webHidden/>
              </w:rPr>
            </w:r>
            <w:r w:rsidR="00ED089E" w:rsidRPr="001164DE">
              <w:rPr>
                <w:noProof/>
                <w:webHidden/>
              </w:rPr>
              <w:fldChar w:fldCharType="separate"/>
            </w:r>
            <w:r w:rsidR="0045178B">
              <w:rPr>
                <w:noProof/>
                <w:webHidden/>
              </w:rPr>
              <w:t>215</w:t>
            </w:r>
            <w:r w:rsidR="00ED089E" w:rsidRPr="001164DE">
              <w:rPr>
                <w:noProof/>
                <w:webHidden/>
              </w:rPr>
              <w:fldChar w:fldCharType="end"/>
            </w:r>
          </w:hyperlink>
        </w:p>
        <w:p w14:paraId="226B55BF" w14:textId="56B09207" w:rsidR="00ED089E" w:rsidRPr="001164DE" w:rsidRDefault="006C115B">
          <w:pPr>
            <w:pStyle w:val="TOC2"/>
            <w:rPr>
              <w:rFonts w:asciiTheme="minorHAnsi" w:eastAsiaTheme="minorEastAsia" w:hAnsiTheme="minorHAnsi" w:cstheme="minorBidi"/>
              <w:noProof/>
              <w:sz w:val="22"/>
            </w:rPr>
          </w:pPr>
          <w:hyperlink w:anchor="_Toc70074038" w:history="1">
            <w:r w:rsidR="00ED089E" w:rsidRPr="001164DE">
              <w:rPr>
                <w:rStyle w:val="Hyperlink"/>
                <w:noProof/>
              </w:rPr>
              <w:t>7. Xem bảng thống kê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_Toc70074038 \h </w:instrText>
            </w:r>
            <w:r w:rsidR="00ED089E" w:rsidRPr="001164DE">
              <w:rPr>
                <w:noProof/>
                <w:webHidden/>
              </w:rPr>
            </w:r>
            <w:r w:rsidR="00ED089E" w:rsidRPr="001164DE">
              <w:rPr>
                <w:noProof/>
                <w:webHidden/>
              </w:rPr>
              <w:fldChar w:fldCharType="separate"/>
            </w:r>
            <w:r w:rsidR="0045178B">
              <w:rPr>
                <w:noProof/>
                <w:webHidden/>
              </w:rPr>
              <w:t>215</w:t>
            </w:r>
            <w:r w:rsidR="00ED089E" w:rsidRPr="001164DE">
              <w:rPr>
                <w:noProof/>
                <w:webHidden/>
              </w:rPr>
              <w:fldChar w:fldCharType="end"/>
            </w:r>
          </w:hyperlink>
        </w:p>
        <w:p w14:paraId="0AC53FC8" w14:textId="58CFDBBF" w:rsidR="00ED089E" w:rsidRPr="001164DE" w:rsidRDefault="006C115B">
          <w:pPr>
            <w:pStyle w:val="TOC2"/>
            <w:rPr>
              <w:rFonts w:asciiTheme="minorHAnsi" w:eastAsiaTheme="minorEastAsia" w:hAnsiTheme="minorHAnsi" w:cstheme="minorBidi"/>
              <w:noProof/>
              <w:sz w:val="22"/>
            </w:rPr>
          </w:pPr>
          <w:hyperlink w:anchor="_Toc70074039" w:history="1">
            <w:r w:rsidR="00ED089E" w:rsidRPr="001164DE">
              <w:rPr>
                <w:rStyle w:val="Hyperlink"/>
                <w:noProof/>
              </w:rPr>
              <w:t>8. Thêm mới yêu cầu đặt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_Toc70074039 \h </w:instrText>
            </w:r>
            <w:r w:rsidR="00ED089E" w:rsidRPr="001164DE">
              <w:rPr>
                <w:noProof/>
                <w:webHidden/>
              </w:rPr>
            </w:r>
            <w:r w:rsidR="00ED089E" w:rsidRPr="001164DE">
              <w:rPr>
                <w:noProof/>
                <w:webHidden/>
              </w:rPr>
              <w:fldChar w:fldCharType="separate"/>
            </w:r>
            <w:r w:rsidR="0045178B">
              <w:rPr>
                <w:noProof/>
                <w:webHidden/>
              </w:rPr>
              <w:t>216</w:t>
            </w:r>
            <w:r w:rsidR="00ED089E" w:rsidRPr="001164DE">
              <w:rPr>
                <w:noProof/>
                <w:webHidden/>
              </w:rPr>
              <w:fldChar w:fldCharType="end"/>
            </w:r>
          </w:hyperlink>
        </w:p>
        <w:p w14:paraId="4C2C8265" w14:textId="39F51D17" w:rsidR="00ED089E" w:rsidRPr="001164DE" w:rsidRDefault="006C115B">
          <w:pPr>
            <w:pStyle w:val="TOC2"/>
            <w:rPr>
              <w:rFonts w:asciiTheme="minorHAnsi" w:eastAsiaTheme="minorEastAsia" w:hAnsiTheme="minorHAnsi" w:cstheme="minorBidi"/>
              <w:noProof/>
              <w:sz w:val="22"/>
            </w:rPr>
          </w:pPr>
          <w:hyperlink w:anchor="_Toc70074040" w:history="1">
            <w:r w:rsidR="00ED089E" w:rsidRPr="001164DE">
              <w:rPr>
                <w:rStyle w:val="Hyperlink"/>
                <w:noProof/>
              </w:rPr>
              <w:t>9. Sửa yêu cầu đặt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_Toc70074040 \h </w:instrText>
            </w:r>
            <w:r w:rsidR="00ED089E" w:rsidRPr="001164DE">
              <w:rPr>
                <w:noProof/>
                <w:webHidden/>
              </w:rPr>
            </w:r>
            <w:r w:rsidR="00ED089E" w:rsidRPr="001164DE">
              <w:rPr>
                <w:noProof/>
                <w:webHidden/>
              </w:rPr>
              <w:fldChar w:fldCharType="separate"/>
            </w:r>
            <w:r w:rsidR="0045178B">
              <w:rPr>
                <w:noProof/>
                <w:webHidden/>
              </w:rPr>
              <w:t>217</w:t>
            </w:r>
            <w:r w:rsidR="00ED089E" w:rsidRPr="001164DE">
              <w:rPr>
                <w:noProof/>
                <w:webHidden/>
              </w:rPr>
              <w:fldChar w:fldCharType="end"/>
            </w:r>
          </w:hyperlink>
        </w:p>
        <w:p w14:paraId="62933302" w14:textId="76894C4E" w:rsidR="00ED089E" w:rsidRPr="001164DE" w:rsidRDefault="006C115B">
          <w:pPr>
            <w:pStyle w:val="TOC2"/>
            <w:rPr>
              <w:rFonts w:asciiTheme="minorHAnsi" w:eastAsiaTheme="minorEastAsia" w:hAnsiTheme="minorHAnsi" w:cstheme="minorBidi"/>
              <w:noProof/>
              <w:sz w:val="22"/>
            </w:rPr>
          </w:pPr>
          <w:hyperlink w:anchor="_Toc70074041" w:history="1">
            <w:r w:rsidR="00ED089E" w:rsidRPr="001164DE">
              <w:rPr>
                <w:rStyle w:val="Hyperlink"/>
                <w:noProof/>
              </w:rPr>
              <w:t>10. Xóa yêu cầu mua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_Toc70074041 \h </w:instrText>
            </w:r>
            <w:r w:rsidR="00ED089E" w:rsidRPr="001164DE">
              <w:rPr>
                <w:noProof/>
                <w:webHidden/>
              </w:rPr>
            </w:r>
            <w:r w:rsidR="00ED089E" w:rsidRPr="001164DE">
              <w:rPr>
                <w:noProof/>
                <w:webHidden/>
              </w:rPr>
              <w:fldChar w:fldCharType="separate"/>
            </w:r>
            <w:r w:rsidR="0045178B">
              <w:rPr>
                <w:noProof/>
                <w:webHidden/>
              </w:rPr>
              <w:t>218</w:t>
            </w:r>
            <w:r w:rsidR="00ED089E" w:rsidRPr="001164DE">
              <w:rPr>
                <w:noProof/>
                <w:webHidden/>
              </w:rPr>
              <w:fldChar w:fldCharType="end"/>
            </w:r>
          </w:hyperlink>
        </w:p>
        <w:p w14:paraId="4418B728" w14:textId="41726CAC" w:rsidR="00ED089E" w:rsidRPr="001164DE" w:rsidRDefault="006C115B">
          <w:pPr>
            <w:pStyle w:val="TOC2"/>
            <w:rPr>
              <w:rFonts w:asciiTheme="minorHAnsi" w:eastAsiaTheme="minorEastAsia" w:hAnsiTheme="minorHAnsi" w:cstheme="minorBidi"/>
              <w:noProof/>
              <w:sz w:val="22"/>
            </w:rPr>
          </w:pPr>
          <w:hyperlink w:anchor="_Toc70074042" w:history="1">
            <w:r w:rsidR="00ED089E" w:rsidRPr="001164DE">
              <w:rPr>
                <w:rStyle w:val="Hyperlink"/>
                <w:noProof/>
              </w:rPr>
              <w:t>11. Hủy duyệt yêu cầu mua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_Toc70074042 \h </w:instrText>
            </w:r>
            <w:r w:rsidR="00ED089E" w:rsidRPr="001164DE">
              <w:rPr>
                <w:noProof/>
                <w:webHidden/>
              </w:rPr>
            </w:r>
            <w:r w:rsidR="00ED089E" w:rsidRPr="001164DE">
              <w:rPr>
                <w:noProof/>
                <w:webHidden/>
              </w:rPr>
              <w:fldChar w:fldCharType="separate"/>
            </w:r>
            <w:r w:rsidR="0045178B">
              <w:rPr>
                <w:noProof/>
                <w:webHidden/>
              </w:rPr>
              <w:t>218</w:t>
            </w:r>
            <w:r w:rsidR="00ED089E" w:rsidRPr="001164DE">
              <w:rPr>
                <w:noProof/>
                <w:webHidden/>
              </w:rPr>
              <w:fldChar w:fldCharType="end"/>
            </w:r>
          </w:hyperlink>
        </w:p>
        <w:p w14:paraId="033754CC" w14:textId="26DE3205" w:rsidR="00ED089E" w:rsidRPr="001164DE" w:rsidRDefault="006C115B">
          <w:pPr>
            <w:pStyle w:val="TOC2"/>
            <w:rPr>
              <w:rFonts w:asciiTheme="minorHAnsi" w:eastAsiaTheme="minorEastAsia" w:hAnsiTheme="minorHAnsi" w:cstheme="minorBidi"/>
              <w:noProof/>
              <w:sz w:val="22"/>
            </w:rPr>
          </w:pPr>
          <w:hyperlink w:anchor="_Toc70074043" w:history="1">
            <w:r w:rsidR="00ED089E" w:rsidRPr="001164DE">
              <w:rPr>
                <w:rStyle w:val="Hyperlink"/>
                <w:noProof/>
              </w:rPr>
              <w:t>12. Duyệt yêu cầu mua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_Toc70074043 \h </w:instrText>
            </w:r>
            <w:r w:rsidR="00ED089E" w:rsidRPr="001164DE">
              <w:rPr>
                <w:noProof/>
                <w:webHidden/>
              </w:rPr>
            </w:r>
            <w:r w:rsidR="00ED089E" w:rsidRPr="001164DE">
              <w:rPr>
                <w:noProof/>
                <w:webHidden/>
              </w:rPr>
              <w:fldChar w:fldCharType="separate"/>
            </w:r>
            <w:r w:rsidR="0045178B">
              <w:rPr>
                <w:noProof/>
                <w:webHidden/>
              </w:rPr>
              <w:t>219</w:t>
            </w:r>
            <w:r w:rsidR="00ED089E" w:rsidRPr="001164DE">
              <w:rPr>
                <w:noProof/>
                <w:webHidden/>
              </w:rPr>
              <w:fldChar w:fldCharType="end"/>
            </w:r>
          </w:hyperlink>
        </w:p>
        <w:p w14:paraId="7CBCD2B9" w14:textId="508DBCD1" w:rsidR="00ED089E" w:rsidRPr="001164DE" w:rsidRDefault="006C115B">
          <w:pPr>
            <w:pStyle w:val="TOC2"/>
            <w:rPr>
              <w:rFonts w:asciiTheme="minorHAnsi" w:eastAsiaTheme="minorEastAsia" w:hAnsiTheme="minorHAnsi" w:cstheme="minorBidi"/>
              <w:noProof/>
              <w:sz w:val="22"/>
            </w:rPr>
          </w:pPr>
          <w:hyperlink w:anchor="_Toc70074044" w:history="1">
            <w:r w:rsidR="00ED089E" w:rsidRPr="001164DE">
              <w:rPr>
                <w:rStyle w:val="Hyperlink"/>
                <w:noProof/>
              </w:rPr>
              <w:t>13. Thống kê số lượng yêu cầu mua sách pháp luật, Tạp chí Thuế theo nhiều điều kiện tra cứu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_Toc70074044 \h </w:instrText>
            </w:r>
            <w:r w:rsidR="00ED089E" w:rsidRPr="001164DE">
              <w:rPr>
                <w:noProof/>
                <w:webHidden/>
              </w:rPr>
            </w:r>
            <w:r w:rsidR="00ED089E" w:rsidRPr="001164DE">
              <w:rPr>
                <w:noProof/>
                <w:webHidden/>
              </w:rPr>
              <w:fldChar w:fldCharType="separate"/>
            </w:r>
            <w:r w:rsidR="0045178B">
              <w:rPr>
                <w:noProof/>
                <w:webHidden/>
              </w:rPr>
              <w:t>220</w:t>
            </w:r>
            <w:r w:rsidR="00ED089E" w:rsidRPr="001164DE">
              <w:rPr>
                <w:noProof/>
                <w:webHidden/>
              </w:rPr>
              <w:fldChar w:fldCharType="end"/>
            </w:r>
          </w:hyperlink>
        </w:p>
        <w:p w14:paraId="72ED0163" w14:textId="2F1412BB" w:rsidR="00ED089E" w:rsidRPr="001164DE" w:rsidRDefault="006C115B">
          <w:pPr>
            <w:pStyle w:val="TOC2"/>
            <w:rPr>
              <w:rFonts w:asciiTheme="minorHAnsi" w:eastAsiaTheme="minorEastAsia" w:hAnsiTheme="minorHAnsi" w:cstheme="minorBidi"/>
              <w:noProof/>
              <w:sz w:val="22"/>
            </w:rPr>
          </w:pPr>
          <w:hyperlink w:anchor="_Toc70074045" w:history="1">
            <w:r w:rsidR="00ED089E" w:rsidRPr="001164DE">
              <w:rPr>
                <w:rStyle w:val="Hyperlink"/>
                <w:noProof/>
              </w:rPr>
              <w:t>14. Hủy (từ chối) yêu cầu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_Toc70074045 \h </w:instrText>
            </w:r>
            <w:r w:rsidR="00ED089E" w:rsidRPr="001164DE">
              <w:rPr>
                <w:noProof/>
                <w:webHidden/>
              </w:rPr>
            </w:r>
            <w:r w:rsidR="00ED089E" w:rsidRPr="001164DE">
              <w:rPr>
                <w:noProof/>
                <w:webHidden/>
              </w:rPr>
              <w:fldChar w:fldCharType="separate"/>
            </w:r>
            <w:r w:rsidR="0045178B">
              <w:rPr>
                <w:noProof/>
                <w:webHidden/>
              </w:rPr>
              <w:t>221</w:t>
            </w:r>
            <w:r w:rsidR="00ED089E" w:rsidRPr="001164DE">
              <w:rPr>
                <w:noProof/>
                <w:webHidden/>
              </w:rPr>
              <w:fldChar w:fldCharType="end"/>
            </w:r>
          </w:hyperlink>
        </w:p>
        <w:p w14:paraId="095B1F64" w14:textId="3E5517AF" w:rsidR="00ED089E" w:rsidRPr="001164DE" w:rsidRDefault="006C115B">
          <w:pPr>
            <w:pStyle w:val="TOC2"/>
            <w:rPr>
              <w:rFonts w:asciiTheme="minorHAnsi" w:eastAsiaTheme="minorEastAsia" w:hAnsiTheme="minorHAnsi" w:cstheme="minorBidi"/>
              <w:noProof/>
              <w:sz w:val="22"/>
            </w:rPr>
          </w:pPr>
          <w:hyperlink w:anchor="_Toc70074046" w:history="1">
            <w:r w:rsidR="00ED089E" w:rsidRPr="001164DE">
              <w:rPr>
                <w:rStyle w:val="Hyperlink"/>
                <w:noProof/>
              </w:rPr>
              <w:t>15. Xem chi tiết bình luận theo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_Toc70074046 \h </w:instrText>
            </w:r>
            <w:r w:rsidR="00ED089E" w:rsidRPr="001164DE">
              <w:rPr>
                <w:noProof/>
                <w:webHidden/>
              </w:rPr>
            </w:r>
            <w:r w:rsidR="00ED089E" w:rsidRPr="001164DE">
              <w:rPr>
                <w:noProof/>
                <w:webHidden/>
              </w:rPr>
              <w:fldChar w:fldCharType="separate"/>
            </w:r>
            <w:r w:rsidR="0045178B">
              <w:rPr>
                <w:noProof/>
                <w:webHidden/>
              </w:rPr>
              <w:t>222</w:t>
            </w:r>
            <w:r w:rsidR="00ED089E" w:rsidRPr="001164DE">
              <w:rPr>
                <w:noProof/>
                <w:webHidden/>
              </w:rPr>
              <w:fldChar w:fldCharType="end"/>
            </w:r>
          </w:hyperlink>
        </w:p>
        <w:p w14:paraId="07CFEC83" w14:textId="2E07EB6B" w:rsidR="00ED089E" w:rsidRPr="001164DE" w:rsidRDefault="006C115B">
          <w:pPr>
            <w:pStyle w:val="TOC2"/>
            <w:rPr>
              <w:rFonts w:asciiTheme="minorHAnsi" w:eastAsiaTheme="minorEastAsia" w:hAnsiTheme="minorHAnsi" w:cstheme="minorBidi"/>
              <w:noProof/>
              <w:sz w:val="22"/>
            </w:rPr>
          </w:pPr>
          <w:hyperlink w:anchor="_Toc70074047" w:history="1">
            <w:r w:rsidR="00ED089E" w:rsidRPr="001164DE">
              <w:rPr>
                <w:rStyle w:val="Hyperlink"/>
                <w:noProof/>
              </w:rPr>
              <w:t>16. Xóa bình luận theo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_Toc70074047 \h </w:instrText>
            </w:r>
            <w:r w:rsidR="00ED089E" w:rsidRPr="001164DE">
              <w:rPr>
                <w:noProof/>
                <w:webHidden/>
              </w:rPr>
            </w:r>
            <w:r w:rsidR="00ED089E" w:rsidRPr="001164DE">
              <w:rPr>
                <w:noProof/>
                <w:webHidden/>
              </w:rPr>
              <w:fldChar w:fldCharType="separate"/>
            </w:r>
            <w:r w:rsidR="0045178B">
              <w:rPr>
                <w:noProof/>
                <w:webHidden/>
              </w:rPr>
              <w:t>222</w:t>
            </w:r>
            <w:r w:rsidR="00ED089E" w:rsidRPr="001164DE">
              <w:rPr>
                <w:noProof/>
                <w:webHidden/>
              </w:rPr>
              <w:fldChar w:fldCharType="end"/>
            </w:r>
          </w:hyperlink>
        </w:p>
        <w:p w14:paraId="4EB1255F" w14:textId="0D95AF90" w:rsidR="00ED089E" w:rsidRPr="001164DE" w:rsidRDefault="006C115B">
          <w:pPr>
            <w:pStyle w:val="TOC2"/>
            <w:rPr>
              <w:rFonts w:asciiTheme="minorHAnsi" w:eastAsiaTheme="minorEastAsia" w:hAnsiTheme="minorHAnsi" w:cstheme="minorBidi"/>
              <w:noProof/>
              <w:sz w:val="22"/>
            </w:rPr>
          </w:pPr>
          <w:hyperlink w:anchor="_Toc70074048" w:history="1">
            <w:r w:rsidR="00ED089E" w:rsidRPr="001164DE">
              <w:rPr>
                <w:rStyle w:val="Hyperlink"/>
                <w:noProof/>
              </w:rPr>
              <w:t>17. Duyệt bình luận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_Toc70074048 \h </w:instrText>
            </w:r>
            <w:r w:rsidR="00ED089E" w:rsidRPr="001164DE">
              <w:rPr>
                <w:noProof/>
                <w:webHidden/>
              </w:rPr>
            </w:r>
            <w:r w:rsidR="00ED089E" w:rsidRPr="001164DE">
              <w:rPr>
                <w:noProof/>
                <w:webHidden/>
              </w:rPr>
              <w:fldChar w:fldCharType="separate"/>
            </w:r>
            <w:r w:rsidR="0045178B">
              <w:rPr>
                <w:noProof/>
                <w:webHidden/>
              </w:rPr>
              <w:t>223</w:t>
            </w:r>
            <w:r w:rsidR="00ED089E" w:rsidRPr="001164DE">
              <w:rPr>
                <w:noProof/>
                <w:webHidden/>
              </w:rPr>
              <w:fldChar w:fldCharType="end"/>
            </w:r>
          </w:hyperlink>
        </w:p>
        <w:p w14:paraId="419A6A39" w14:textId="6CD0FBA1" w:rsidR="00A02E73" w:rsidRPr="001164DE" w:rsidRDefault="00AB79D4">
          <w:pPr>
            <w:rPr>
              <w:rFonts w:ascii="Times New Roman" w:hAnsi="Times New Roman" w:cs="Times New Roman"/>
              <w:b/>
              <w:bCs/>
              <w:noProof/>
              <w:sz w:val="28"/>
              <w:szCs w:val="28"/>
            </w:rPr>
          </w:pPr>
          <w:r w:rsidRPr="001164DE">
            <w:rPr>
              <w:rFonts w:ascii="Times New Roman" w:hAnsi="Times New Roman" w:cs="Times New Roman"/>
              <w:b/>
              <w:bCs/>
              <w:noProof/>
              <w:sz w:val="28"/>
              <w:szCs w:val="28"/>
            </w:rPr>
            <w:fldChar w:fldCharType="end"/>
          </w:r>
        </w:p>
        <w:p w14:paraId="4EFE6431" w14:textId="0979BAB9" w:rsidR="00AB79D4" w:rsidRPr="001164DE" w:rsidRDefault="00A02E73">
          <w:pPr>
            <w:rPr>
              <w:rFonts w:ascii="Times New Roman" w:hAnsi="Times New Roman" w:cs="Times New Roman"/>
              <w:b/>
              <w:bCs/>
              <w:noProof/>
              <w:sz w:val="28"/>
              <w:szCs w:val="28"/>
            </w:rPr>
          </w:pPr>
          <w:r w:rsidRPr="001164DE">
            <w:rPr>
              <w:rFonts w:ascii="Times New Roman" w:hAnsi="Times New Roman" w:cs="Times New Roman"/>
              <w:b/>
              <w:bCs/>
              <w:noProof/>
              <w:sz w:val="28"/>
              <w:szCs w:val="28"/>
            </w:rPr>
            <w:br w:type="page"/>
          </w:r>
        </w:p>
      </w:sdtContent>
    </w:sdt>
    <w:p w14:paraId="58B747D0" w14:textId="5A2D4F28" w:rsidR="00E10D49" w:rsidRPr="001164DE" w:rsidRDefault="00E10D49" w:rsidP="00BF2C95">
      <w:pPr>
        <w:pStyle w:val="Heading1"/>
      </w:pPr>
      <w:bookmarkStart w:id="12" w:name="_Toc56522227"/>
      <w:bookmarkStart w:id="13" w:name="_Toc70073924"/>
      <w:r w:rsidRPr="001164DE">
        <w:lastRenderedPageBreak/>
        <w:t>TỔNG QUAN</w:t>
      </w:r>
      <w:bookmarkEnd w:id="12"/>
      <w:bookmarkEnd w:id="13"/>
    </w:p>
    <w:p w14:paraId="0A4ACA43" w14:textId="77777777" w:rsidR="00E10D49" w:rsidRPr="001164DE" w:rsidRDefault="00E10D49" w:rsidP="0090566F">
      <w:pPr>
        <w:pStyle w:val="Heading2"/>
      </w:pPr>
      <w:bookmarkStart w:id="14" w:name="_Toc56522228"/>
      <w:bookmarkStart w:id="15" w:name="_Toc70073925"/>
      <w:r w:rsidRPr="001164DE">
        <w:t>Mục đích</w:t>
      </w:r>
      <w:bookmarkEnd w:id="14"/>
      <w:bookmarkEnd w:id="15"/>
    </w:p>
    <w:p w14:paraId="723E1BB1" w14:textId="77777777" w:rsidR="00E10D49" w:rsidRPr="001164DE" w:rsidRDefault="00E10D49" w:rsidP="002B7031">
      <w:pPr>
        <w:pStyle w:val="Style2"/>
        <w:spacing w:line="312" w:lineRule="auto"/>
      </w:pPr>
      <w:r w:rsidRPr="001164DE">
        <w:t>Tài liệu này mô tả thiết kế chi tiết từng chức năng nâng cấp dựa trên những phân tích yêu cầu nghiệp vụ.</w:t>
      </w:r>
    </w:p>
    <w:p w14:paraId="53B94DB6" w14:textId="77777777" w:rsidR="00E10D49" w:rsidRPr="001164DE" w:rsidRDefault="00E10D49" w:rsidP="002B7031">
      <w:pPr>
        <w:pStyle w:val="Style2"/>
        <w:spacing w:line="312" w:lineRule="auto"/>
        <w:rPr>
          <w:lang w:val="fr-FR"/>
        </w:rPr>
      </w:pPr>
      <w:r w:rsidRPr="001164DE">
        <w:rPr>
          <w:lang w:val="fr-FR"/>
        </w:rPr>
        <w:t>Tài liệu này cũng là căn cứ để xây dựng các tài liệu kịch bản kiểm thử, tài liệu hướng dẫn sử dụng, tài liệu vận hành.</w:t>
      </w:r>
    </w:p>
    <w:p w14:paraId="06E71510" w14:textId="77777777" w:rsidR="00E10D49" w:rsidRPr="001164DE" w:rsidRDefault="00E10D49" w:rsidP="0090566F">
      <w:pPr>
        <w:pStyle w:val="Heading2"/>
      </w:pPr>
      <w:bookmarkStart w:id="16" w:name="_Toc56522229"/>
      <w:bookmarkStart w:id="17" w:name="_Toc70073926"/>
      <w:r w:rsidRPr="001164DE">
        <w:t>Tài liệu liên quan</w:t>
      </w:r>
      <w:bookmarkEnd w:id="16"/>
      <w:bookmarkEnd w:id="17"/>
    </w:p>
    <w:tbl>
      <w:tblPr>
        <w:tblW w:w="5081"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8469"/>
      </w:tblGrid>
      <w:tr w:rsidR="00E10D49" w:rsidRPr="001164DE" w14:paraId="669ED5D7" w14:textId="77777777" w:rsidTr="00036AC3">
        <w:trPr>
          <w:cantSplit/>
          <w:tblHeader/>
        </w:trPr>
        <w:tc>
          <w:tcPr>
            <w:tcW w:w="401" w:type="pct"/>
            <w:shd w:val="clear" w:color="auto" w:fill="D9D9D9" w:themeFill="background1" w:themeFillShade="D9"/>
          </w:tcPr>
          <w:p w14:paraId="6A1FC766" w14:textId="77777777" w:rsidR="00E10D49" w:rsidRPr="001164DE" w:rsidRDefault="00E10D49" w:rsidP="002B7031">
            <w:pPr>
              <w:pStyle w:val="TableHeading"/>
              <w:keepLines w:val="0"/>
              <w:widowControl w:val="0"/>
              <w:spacing w:before="0" w:line="312" w:lineRule="auto"/>
              <w:rPr>
                <w:szCs w:val="28"/>
              </w:rPr>
            </w:pPr>
            <w:r w:rsidRPr="001164DE">
              <w:rPr>
                <w:szCs w:val="28"/>
              </w:rPr>
              <w:t>STT</w:t>
            </w:r>
          </w:p>
        </w:tc>
        <w:tc>
          <w:tcPr>
            <w:tcW w:w="4599" w:type="pct"/>
            <w:shd w:val="clear" w:color="auto" w:fill="D9D9D9" w:themeFill="background1" w:themeFillShade="D9"/>
          </w:tcPr>
          <w:p w14:paraId="603183EC" w14:textId="77777777" w:rsidR="00E10D49" w:rsidRPr="001164DE" w:rsidRDefault="00E10D49" w:rsidP="002B7031">
            <w:pPr>
              <w:pStyle w:val="TableHeading"/>
              <w:keepLines w:val="0"/>
              <w:widowControl w:val="0"/>
              <w:spacing w:before="0" w:line="312" w:lineRule="auto"/>
              <w:rPr>
                <w:szCs w:val="28"/>
              </w:rPr>
            </w:pPr>
            <w:r w:rsidRPr="001164DE">
              <w:rPr>
                <w:szCs w:val="28"/>
              </w:rPr>
              <w:t>Tên tài liệu</w:t>
            </w:r>
          </w:p>
        </w:tc>
      </w:tr>
      <w:tr w:rsidR="00E10D49" w:rsidRPr="001164DE" w14:paraId="044E34AD" w14:textId="77777777" w:rsidTr="00036AC3">
        <w:trPr>
          <w:cantSplit/>
          <w:tblHeader/>
        </w:trPr>
        <w:tc>
          <w:tcPr>
            <w:tcW w:w="401" w:type="pct"/>
            <w:shd w:val="clear" w:color="auto" w:fill="auto"/>
          </w:tcPr>
          <w:p w14:paraId="767E8287" w14:textId="77777777" w:rsidR="00E10D49" w:rsidRPr="001164DE" w:rsidRDefault="00E10D49" w:rsidP="002B7031">
            <w:pPr>
              <w:pStyle w:val="HRTTableText"/>
              <w:widowControl w:val="0"/>
              <w:spacing w:before="0" w:after="0" w:line="312" w:lineRule="auto"/>
              <w:ind w:left="0"/>
              <w:jc w:val="center"/>
              <w:rPr>
                <w:rFonts w:ascii="Times New Roman" w:hAnsi="Times New Roman"/>
                <w:color w:val="auto"/>
                <w:sz w:val="28"/>
                <w:szCs w:val="28"/>
              </w:rPr>
            </w:pPr>
            <w:r w:rsidRPr="001164DE">
              <w:rPr>
                <w:rFonts w:ascii="Times New Roman" w:hAnsi="Times New Roman"/>
                <w:color w:val="auto"/>
                <w:sz w:val="28"/>
                <w:szCs w:val="28"/>
              </w:rPr>
              <w:t>1</w:t>
            </w:r>
          </w:p>
        </w:tc>
        <w:tc>
          <w:tcPr>
            <w:tcW w:w="4599" w:type="pct"/>
            <w:shd w:val="clear" w:color="auto" w:fill="auto"/>
          </w:tcPr>
          <w:p w14:paraId="33EF7452" w14:textId="7C733D5D" w:rsidR="00E10D49" w:rsidRPr="001164DE" w:rsidRDefault="0090566F" w:rsidP="00DC4C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Hợp đồng số 15/2020/HĐKT/TCT-TINHVAN ký ngày 14/08/2020 giữa Tổng cục Thuế và Công ty cổ phần công nghệ Tinh Vân về việc thực hiệ</w:t>
            </w:r>
            <w:r w:rsidR="008A1C94" w:rsidRPr="001164DE">
              <w:rPr>
                <w:rFonts w:ascii="Times New Roman" w:hAnsi="Times New Roman" w:cs="Times New Roman"/>
                <w:sz w:val="28"/>
                <w:szCs w:val="28"/>
              </w:rPr>
              <w:t>n G</w:t>
            </w:r>
            <w:r w:rsidRPr="001164DE">
              <w:rPr>
                <w:rFonts w:ascii="Times New Roman" w:hAnsi="Times New Roman" w:cs="Times New Roman"/>
                <w:sz w:val="28"/>
                <w:szCs w:val="28"/>
              </w:rPr>
              <w:t>ói thầu</w:t>
            </w:r>
            <w:r w:rsidR="008A1C94" w:rsidRPr="001164DE">
              <w:rPr>
                <w:rFonts w:ascii="Times New Roman" w:hAnsi="Times New Roman" w:cs="Times New Roman"/>
                <w:sz w:val="28"/>
                <w:szCs w:val="28"/>
              </w:rPr>
              <w:t>:</w:t>
            </w:r>
            <w:r w:rsidRPr="001164DE">
              <w:rPr>
                <w:rFonts w:ascii="Times New Roman" w:hAnsi="Times New Roman" w:cs="Times New Roman"/>
                <w:sz w:val="28"/>
                <w:szCs w:val="28"/>
              </w:rPr>
              <w:t xml:space="preserve"> “Nâng cấp Trang thông tin điện tử ngành Thuế đáp ứng </w:t>
            </w:r>
            <w:r w:rsidR="008A1C94" w:rsidRPr="001164DE">
              <w:rPr>
                <w:rFonts w:ascii="Times New Roman" w:hAnsi="Times New Roman" w:cs="Times New Roman"/>
                <w:sz w:val="28"/>
                <w:szCs w:val="28"/>
              </w:rPr>
              <w:t xml:space="preserve">yêu cầu </w:t>
            </w:r>
            <w:r w:rsidRPr="001164DE">
              <w:rPr>
                <w:rFonts w:ascii="Times New Roman" w:hAnsi="Times New Roman" w:cs="Times New Roman"/>
                <w:sz w:val="28"/>
                <w:szCs w:val="28"/>
              </w:rPr>
              <w:t>triển khai Tạp chí Thuế điện tử”;</w:t>
            </w:r>
          </w:p>
        </w:tc>
      </w:tr>
      <w:tr w:rsidR="00E10D49" w:rsidRPr="001164DE" w14:paraId="66F22671" w14:textId="77777777" w:rsidTr="00036AC3">
        <w:trPr>
          <w:cantSplit/>
        </w:trPr>
        <w:tc>
          <w:tcPr>
            <w:tcW w:w="401" w:type="pct"/>
            <w:shd w:val="clear" w:color="auto" w:fill="auto"/>
          </w:tcPr>
          <w:p w14:paraId="47477DE1" w14:textId="77777777" w:rsidR="00E10D49" w:rsidRPr="001164DE" w:rsidRDefault="00E10D49" w:rsidP="002B7031">
            <w:pPr>
              <w:pStyle w:val="HRTTableText"/>
              <w:widowControl w:val="0"/>
              <w:spacing w:before="0" w:after="0" w:line="312" w:lineRule="auto"/>
              <w:ind w:left="0"/>
              <w:jc w:val="center"/>
              <w:rPr>
                <w:rFonts w:ascii="Times New Roman" w:hAnsi="Times New Roman"/>
                <w:color w:val="auto"/>
                <w:sz w:val="28"/>
                <w:szCs w:val="28"/>
              </w:rPr>
            </w:pPr>
            <w:r w:rsidRPr="001164DE">
              <w:rPr>
                <w:rFonts w:ascii="Times New Roman" w:hAnsi="Times New Roman"/>
                <w:color w:val="auto"/>
                <w:sz w:val="28"/>
                <w:szCs w:val="28"/>
              </w:rPr>
              <w:t>2</w:t>
            </w:r>
          </w:p>
        </w:tc>
        <w:tc>
          <w:tcPr>
            <w:tcW w:w="4599" w:type="pct"/>
            <w:shd w:val="clear" w:color="auto" w:fill="auto"/>
          </w:tcPr>
          <w:p w14:paraId="1CB500F3" w14:textId="0FA885DA" w:rsidR="00E10D49" w:rsidRPr="001164DE" w:rsidRDefault="00732B8F" w:rsidP="008B5E2A">
            <w:pPr>
              <w:pStyle w:val="Style2"/>
              <w:numPr>
                <w:ilvl w:val="0"/>
                <w:numId w:val="0"/>
              </w:numPr>
              <w:spacing w:line="312" w:lineRule="auto"/>
              <w:ind w:left="91"/>
            </w:pPr>
            <w:r w:rsidRPr="001164DE">
              <w:t>Tài liệu phân tích yêu cầu nghiệp vụ</w:t>
            </w:r>
          </w:p>
        </w:tc>
      </w:tr>
      <w:tr w:rsidR="00293323" w:rsidRPr="001164DE" w14:paraId="73D4EF56" w14:textId="77777777" w:rsidTr="00036AC3">
        <w:trPr>
          <w:cantSplit/>
        </w:trPr>
        <w:tc>
          <w:tcPr>
            <w:tcW w:w="401" w:type="pct"/>
            <w:shd w:val="clear" w:color="auto" w:fill="auto"/>
          </w:tcPr>
          <w:p w14:paraId="6D1924B3" w14:textId="7D535AD2" w:rsidR="00293323" w:rsidRPr="001164DE" w:rsidRDefault="00293323" w:rsidP="002B7031">
            <w:pPr>
              <w:pStyle w:val="HRTTableText"/>
              <w:widowControl w:val="0"/>
              <w:spacing w:before="0" w:after="0" w:line="312" w:lineRule="auto"/>
              <w:ind w:left="0"/>
              <w:jc w:val="center"/>
              <w:rPr>
                <w:rFonts w:ascii="Times New Roman" w:hAnsi="Times New Roman"/>
                <w:color w:val="auto"/>
                <w:sz w:val="28"/>
                <w:szCs w:val="28"/>
              </w:rPr>
            </w:pPr>
            <w:r w:rsidRPr="001164DE">
              <w:rPr>
                <w:rFonts w:ascii="Times New Roman" w:hAnsi="Times New Roman"/>
                <w:color w:val="auto"/>
                <w:sz w:val="28"/>
                <w:szCs w:val="28"/>
              </w:rPr>
              <w:t>3</w:t>
            </w:r>
          </w:p>
        </w:tc>
        <w:tc>
          <w:tcPr>
            <w:tcW w:w="4599" w:type="pct"/>
            <w:shd w:val="clear" w:color="auto" w:fill="auto"/>
          </w:tcPr>
          <w:p w14:paraId="78A1D77E" w14:textId="4423417C" w:rsidR="00293323" w:rsidRPr="008B5E2A" w:rsidRDefault="008B5E2A" w:rsidP="008B5E2A">
            <w:pPr>
              <w:pStyle w:val="Style2"/>
              <w:numPr>
                <w:ilvl w:val="0"/>
                <w:numId w:val="0"/>
              </w:numPr>
              <w:spacing w:line="312" w:lineRule="auto"/>
              <w:ind w:left="91"/>
            </w:pPr>
            <w:r w:rsidRPr="008468A1">
              <w:rPr>
                <w:lang w:val="vi-VN"/>
              </w:rPr>
              <w:t>Tài liệu thiết kế</w:t>
            </w:r>
            <w:r>
              <w:t xml:space="preserve"> (gồm thiết kế tổng thể, thiết kế chức năng ứng dụng, thiết kế bảo mật phân quyền, thiết kế CSDL)</w:t>
            </w:r>
            <w:r w:rsidR="00000BB7">
              <w:t xml:space="preserve"> phần thiết kế tổng thể, phần thiết kế bảo mật phân quyền và thiết kế CSDL</w:t>
            </w:r>
          </w:p>
        </w:tc>
      </w:tr>
    </w:tbl>
    <w:p w14:paraId="72B9B7C8" w14:textId="77777777" w:rsidR="00E10D49" w:rsidRPr="001164DE" w:rsidRDefault="00E10D49" w:rsidP="0090566F">
      <w:pPr>
        <w:pStyle w:val="Heading2"/>
      </w:pPr>
      <w:bookmarkStart w:id="18" w:name="_Toc56522230"/>
      <w:bookmarkStart w:id="19" w:name="_Toc70073927"/>
      <w:r w:rsidRPr="001164DE">
        <w:t>Thuật ngữ và các từ viết tắt</w:t>
      </w:r>
      <w:bookmarkEnd w:id="18"/>
      <w:bookmarkEnd w:id="19"/>
    </w:p>
    <w:tbl>
      <w:tblPr>
        <w:tblW w:w="516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3266"/>
        <w:gridCol w:w="5343"/>
      </w:tblGrid>
      <w:tr w:rsidR="00E10D49" w:rsidRPr="001164DE" w14:paraId="7025F7B7" w14:textId="77777777" w:rsidTr="0023400A">
        <w:trPr>
          <w:trHeight w:val="701"/>
          <w:tblHeader/>
          <w:jc w:val="center"/>
        </w:trPr>
        <w:tc>
          <w:tcPr>
            <w:tcW w:w="414" w:type="pct"/>
            <w:shd w:val="clear" w:color="auto" w:fill="E7E6E6" w:themeFill="background2"/>
            <w:vAlign w:val="center"/>
          </w:tcPr>
          <w:p w14:paraId="59CC61BA" w14:textId="77777777" w:rsidR="00E10D49" w:rsidRPr="001164DE" w:rsidRDefault="00E10D49" w:rsidP="002B7031">
            <w:pPr>
              <w:pStyle w:val="TableHeading"/>
              <w:keepLines w:val="0"/>
              <w:widowControl w:val="0"/>
              <w:spacing w:before="0" w:line="312" w:lineRule="auto"/>
              <w:rPr>
                <w:szCs w:val="28"/>
              </w:rPr>
            </w:pPr>
            <w:r w:rsidRPr="001164DE">
              <w:rPr>
                <w:szCs w:val="28"/>
              </w:rPr>
              <w:t>STT</w:t>
            </w:r>
          </w:p>
        </w:tc>
        <w:tc>
          <w:tcPr>
            <w:tcW w:w="1712" w:type="pct"/>
            <w:shd w:val="clear" w:color="auto" w:fill="E7E6E6" w:themeFill="background2"/>
            <w:vAlign w:val="center"/>
          </w:tcPr>
          <w:p w14:paraId="10CDEFF8" w14:textId="77777777" w:rsidR="00E10D49" w:rsidRPr="001164DE" w:rsidRDefault="00E10D49" w:rsidP="002B7031">
            <w:pPr>
              <w:pStyle w:val="TableHeading"/>
              <w:keepLines w:val="0"/>
              <w:widowControl w:val="0"/>
              <w:spacing w:before="0" w:line="312" w:lineRule="auto"/>
              <w:rPr>
                <w:szCs w:val="28"/>
              </w:rPr>
            </w:pPr>
            <w:r w:rsidRPr="001164DE">
              <w:rPr>
                <w:szCs w:val="28"/>
              </w:rPr>
              <w:t>Thuật ngữ/chữ viết tắt</w:t>
            </w:r>
          </w:p>
        </w:tc>
        <w:tc>
          <w:tcPr>
            <w:tcW w:w="2874" w:type="pct"/>
            <w:shd w:val="clear" w:color="auto" w:fill="E7E6E6" w:themeFill="background2"/>
            <w:vAlign w:val="center"/>
          </w:tcPr>
          <w:p w14:paraId="477BB6F0" w14:textId="77777777" w:rsidR="00E10D49" w:rsidRPr="001164DE" w:rsidRDefault="00E10D49" w:rsidP="002B7031">
            <w:pPr>
              <w:pStyle w:val="TableHeading"/>
              <w:keepLines w:val="0"/>
              <w:widowControl w:val="0"/>
              <w:spacing w:before="0" w:line="312" w:lineRule="auto"/>
              <w:rPr>
                <w:szCs w:val="28"/>
              </w:rPr>
            </w:pPr>
            <w:r w:rsidRPr="001164DE">
              <w:rPr>
                <w:szCs w:val="28"/>
              </w:rPr>
              <w:t>Mô tả</w:t>
            </w:r>
          </w:p>
        </w:tc>
      </w:tr>
      <w:tr w:rsidR="00E10D49" w:rsidRPr="001164DE" w14:paraId="5C498EDE" w14:textId="77777777" w:rsidTr="0023400A">
        <w:trPr>
          <w:jc w:val="center"/>
        </w:trPr>
        <w:tc>
          <w:tcPr>
            <w:tcW w:w="414" w:type="pct"/>
            <w:vAlign w:val="center"/>
          </w:tcPr>
          <w:p w14:paraId="7B9D2236"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56365FD6"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TCT</w:t>
            </w:r>
          </w:p>
        </w:tc>
        <w:tc>
          <w:tcPr>
            <w:tcW w:w="2874" w:type="pct"/>
          </w:tcPr>
          <w:p w14:paraId="7F077612" w14:textId="428768CF" w:rsidR="00E10D49" w:rsidRPr="001164DE" w:rsidRDefault="002B7031"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Tổng cục Thuế</w:t>
            </w:r>
          </w:p>
        </w:tc>
      </w:tr>
      <w:tr w:rsidR="00E10D49" w:rsidRPr="001164DE" w14:paraId="394383FF" w14:textId="77777777" w:rsidTr="0023400A">
        <w:trPr>
          <w:jc w:val="center"/>
        </w:trPr>
        <w:tc>
          <w:tcPr>
            <w:tcW w:w="414" w:type="pct"/>
            <w:vAlign w:val="center"/>
          </w:tcPr>
          <w:p w14:paraId="0CFABE15"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0A5AE088"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tc>
        <w:tc>
          <w:tcPr>
            <w:tcW w:w="2874" w:type="pct"/>
          </w:tcPr>
          <w:p w14:paraId="5B647E06"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Người sử dụng</w:t>
            </w:r>
          </w:p>
        </w:tc>
      </w:tr>
      <w:tr w:rsidR="00E10D49" w:rsidRPr="001164DE" w14:paraId="138FC490" w14:textId="77777777" w:rsidTr="0023400A">
        <w:trPr>
          <w:jc w:val="center"/>
        </w:trPr>
        <w:tc>
          <w:tcPr>
            <w:tcW w:w="414" w:type="pct"/>
            <w:vAlign w:val="center"/>
          </w:tcPr>
          <w:p w14:paraId="6E2BA2FA"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B184CC1"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CSDL</w:t>
            </w:r>
          </w:p>
        </w:tc>
        <w:tc>
          <w:tcPr>
            <w:tcW w:w="2874" w:type="pct"/>
          </w:tcPr>
          <w:p w14:paraId="0E454C60"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Cơ sở dữ liệu</w:t>
            </w:r>
          </w:p>
        </w:tc>
      </w:tr>
      <w:tr w:rsidR="00E10D49" w:rsidRPr="001164DE" w14:paraId="1C538ED8" w14:textId="77777777" w:rsidTr="0023400A">
        <w:trPr>
          <w:jc w:val="center"/>
        </w:trPr>
        <w:tc>
          <w:tcPr>
            <w:tcW w:w="414" w:type="pct"/>
            <w:vAlign w:val="center"/>
          </w:tcPr>
          <w:p w14:paraId="0D7478F2"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48508AF8"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CQT</w:t>
            </w:r>
          </w:p>
        </w:tc>
        <w:tc>
          <w:tcPr>
            <w:tcW w:w="2874" w:type="pct"/>
          </w:tcPr>
          <w:p w14:paraId="54F028A1"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Cơ quan thuế</w:t>
            </w:r>
          </w:p>
        </w:tc>
      </w:tr>
      <w:tr w:rsidR="00E10D49" w:rsidRPr="001164DE" w14:paraId="015DFFE7" w14:textId="77777777" w:rsidTr="0023400A">
        <w:trPr>
          <w:jc w:val="center"/>
        </w:trPr>
        <w:tc>
          <w:tcPr>
            <w:tcW w:w="414" w:type="pct"/>
            <w:vAlign w:val="center"/>
          </w:tcPr>
          <w:p w14:paraId="4C9BAC97"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0B38F892"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HĐKT</w:t>
            </w:r>
          </w:p>
        </w:tc>
        <w:tc>
          <w:tcPr>
            <w:tcW w:w="2874" w:type="pct"/>
          </w:tcPr>
          <w:p w14:paraId="23A4B91B"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Hợp đồng Kinh tế</w:t>
            </w:r>
          </w:p>
        </w:tc>
      </w:tr>
      <w:tr w:rsidR="00E10D49" w:rsidRPr="001164DE" w14:paraId="160DBFAE" w14:textId="77777777" w:rsidTr="0023400A">
        <w:trPr>
          <w:jc w:val="center"/>
        </w:trPr>
        <w:tc>
          <w:tcPr>
            <w:tcW w:w="414" w:type="pct"/>
            <w:vAlign w:val="center"/>
          </w:tcPr>
          <w:p w14:paraId="0E2EF226"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3A0C5C3F"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BTV</w:t>
            </w:r>
          </w:p>
        </w:tc>
        <w:tc>
          <w:tcPr>
            <w:tcW w:w="2874" w:type="pct"/>
          </w:tcPr>
          <w:p w14:paraId="073BA3F6"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w:t>
            </w:r>
          </w:p>
        </w:tc>
      </w:tr>
      <w:tr w:rsidR="00E10D49" w:rsidRPr="001164DE" w14:paraId="0180AAD3" w14:textId="77777777" w:rsidTr="0023400A">
        <w:trPr>
          <w:jc w:val="center"/>
        </w:trPr>
        <w:tc>
          <w:tcPr>
            <w:tcW w:w="414" w:type="pct"/>
            <w:vAlign w:val="center"/>
          </w:tcPr>
          <w:p w14:paraId="287F293D"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315DD763"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CTV</w:t>
            </w:r>
          </w:p>
        </w:tc>
        <w:tc>
          <w:tcPr>
            <w:tcW w:w="2874" w:type="pct"/>
          </w:tcPr>
          <w:p w14:paraId="781CBCB7"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Cộng tác viên</w:t>
            </w:r>
          </w:p>
        </w:tc>
      </w:tr>
      <w:tr w:rsidR="00E10D49" w:rsidRPr="001164DE" w14:paraId="382E47ED" w14:textId="77777777" w:rsidTr="0023400A">
        <w:trPr>
          <w:jc w:val="center"/>
        </w:trPr>
        <w:tc>
          <w:tcPr>
            <w:tcW w:w="414" w:type="pct"/>
            <w:vAlign w:val="center"/>
          </w:tcPr>
          <w:p w14:paraId="40261B52"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0F2FB40"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PDV</w:t>
            </w:r>
          </w:p>
        </w:tc>
        <w:tc>
          <w:tcPr>
            <w:tcW w:w="2874" w:type="pct"/>
          </w:tcPr>
          <w:p w14:paraId="549D78C0"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Phê duyệt viên</w:t>
            </w:r>
          </w:p>
        </w:tc>
      </w:tr>
      <w:tr w:rsidR="0023400A" w:rsidRPr="001164DE" w14:paraId="255F6399" w14:textId="77777777" w:rsidTr="0023400A">
        <w:trPr>
          <w:jc w:val="center"/>
        </w:trPr>
        <w:tc>
          <w:tcPr>
            <w:tcW w:w="414" w:type="pct"/>
            <w:vAlign w:val="center"/>
          </w:tcPr>
          <w:p w14:paraId="1498B467"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414D8851" w14:textId="6B75A670"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WCM</w:t>
            </w:r>
          </w:p>
        </w:tc>
        <w:tc>
          <w:tcPr>
            <w:tcW w:w="2874" w:type="pct"/>
          </w:tcPr>
          <w:p w14:paraId="56736E68" w14:textId="22AF711C"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Thư viện nội dung </w:t>
            </w:r>
          </w:p>
        </w:tc>
      </w:tr>
      <w:tr w:rsidR="0023400A" w:rsidRPr="001164DE" w14:paraId="46349A1F" w14:textId="77777777" w:rsidTr="0023400A">
        <w:trPr>
          <w:jc w:val="center"/>
        </w:trPr>
        <w:tc>
          <w:tcPr>
            <w:tcW w:w="414" w:type="pct"/>
            <w:vAlign w:val="center"/>
          </w:tcPr>
          <w:p w14:paraId="5084B66D"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0E5747BF" w14:textId="564B50E2" w:rsidR="0023400A" w:rsidRPr="001164DE" w:rsidRDefault="0023400A" w:rsidP="0023400A">
            <w:pPr>
              <w:pStyle w:val="NormalTB"/>
              <w:widowControl/>
              <w:tabs>
                <w:tab w:val="clear" w:pos="443"/>
              </w:tabs>
              <w:spacing w:before="0" w:after="0" w:line="312" w:lineRule="auto"/>
              <w:rPr>
                <w:rFonts w:eastAsiaTheme="minorHAnsi"/>
              </w:rPr>
            </w:pPr>
            <w:r w:rsidRPr="001164DE">
              <w:rPr>
                <w:rFonts w:eastAsiaTheme="minorHAnsi"/>
              </w:rPr>
              <w:t>TPS_WCM_CONTENT</w:t>
            </w:r>
          </w:p>
        </w:tc>
        <w:tc>
          <w:tcPr>
            <w:tcW w:w="2874" w:type="pct"/>
          </w:tcPr>
          <w:p w14:paraId="45681D30" w14:textId="0805F9E7"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thống kê bài viết kho dữ liệu WCM</w:t>
            </w:r>
          </w:p>
        </w:tc>
      </w:tr>
      <w:tr w:rsidR="0023400A" w:rsidRPr="001164DE" w14:paraId="102131F6" w14:textId="77777777" w:rsidTr="0023400A">
        <w:trPr>
          <w:jc w:val="center"/>
        </w:trPr>
        <w:tc>
          <w:tcPr>
            <w:tcW w:w="414" w:type="pct"/>
            <w:vAlign w:val="center"/>
          </w:tcPr>
          <w:p w14:paraId="018D7270"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2A6BDEE6" w14:textId="58196584"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TPS_WCM_VIEWS</w:t>
            </w:r>
          </w:p>
        </w:tc>
        <w:tc>
          <w:tcPr>
            <w:tcW w:w="2874" w:type="pct"/>
          </w:tcPr>
          <w:p w14:paraId="0752D77B" w14:textId="0E56AA7D"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số lượt xem tin bài</w:t>
            </w:r>
          </w:p>
        </w:tc>
      </w:tr>
      <w:tr w:rsidR="0023400A" w:rsidRPr="001164DE" w14:paraId="743230FE" w14:textId="77777777" w:rsidTr="0023400A">
        <w:trPr>
          <w:jc w:val="center"/>
        </w:trPr>
        <w:tc>
          <w:tcPr>
            <w:tcW w:w="414" w:type="pct"/>
            <w:vAlign w:val="center"/>
          </w:tcPr>
          <w:p w14:paraId="064750A6"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78ED9E3C" w14:textId="02D44EB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TPS_WCM_COMMENTS</w:t>
            </w:r>
          </w:p>
        </w:tc>
        <w:tc>
          <w:tcPr>
            <w:tcW w:w="2874" w:type="pct"/>
          </w:tcPr>
          <w:p w14:paraId="4EDC4AE6" w14:textId="48E18E8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bình luận tin bài của độc giả</w:t>
            </w:r>
          </w:p>
        </w:tc>
      </w:tr>
      <w:tr w:rsidR="0023400A" w:rsidRPr="001164DE" w14:paraId="6D34A437" w14:textId="77777777" w:rsidTr="0023400A">
        <w:trPr>
          <w:jc w:val="center"/>
        </w:trPr>
        <w:tc>
          <w:tcPr>
            <w:tcW w:w="414" w:type="pct"/>
            <w:vAlign w:val="center"/>
          </w:tcPr>
          <w:p w14:paraId="6DFF1C5A"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EEFA599" w14:textId="02613738"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TPS_WCM_ACCOUNT</w:t>
            </w:r>
          </w:p>
        </w:tc>
        <w:tc>
          <w:tcPr>
            <w:tcW w:w="2874" w:type="pct"/>
          </w:tcPr>
          <w:p w14:paraId="7AB0D6FD" w14:textId="02C299D3"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tài khoản quản trị, biên tập viên</w:t>
            </w:r>
          </w:p>
        </w:tc>
      </w:tr>
      <w:tr w:rsidR="0023400A" w:rsidRPr="001164DE" w14:paraId="48F4B665" w14:textId="77777777" w:rsidTr="0023400A">
        <w:trPr>
          <w:jc w:val="center"/>
        </w:trPr>
        <w:tc>
          <w:tcPr>
            <w:tcW w:w="414" w:type="pct"/>
            <w:vAlign w:val="center"/>
          </w:tcPr>
          <w:p w14:paraId="0B035028"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926BB31" w14:textId="2F5E6657"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TPS_WCM_ACC_LOG</w:t>
            </w:r>
          </w:p>
        </w:tc>
        <w:tc>
          <w:tcPr>
            <w:tcW w:w="2874" w:type="pct"/>
          </w:tcPr>
          <w:p w14:paraId="7DE8042A" w14:textId="0846D39E"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dữ liệu đang nhập quản trị, biên tập viên</w:t>
            </w:r>
          </w:p>
        </w:tc>
      </w:tr>
      <w:tr w:rsidR="0023400A" w:rsidRPr="001164DE" w14:paraId="279E4A02" w14:textId="77777777" w:rsidTr="0023400A">
        <w:trPr>
          <w:jc w:val="center"/>
        </w:trPr>
        <w:tc>
          <w:tcPr>
            <w:tcW w:w="414" w:type="pct"/>
            <w:vAlign w:val="center"/>
          </w:tcPr>
          <w:p w14:paraId="4B287438"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9FF591D" w14:textId="05CC43A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TPS_CRAWL_CFG</w:t>
            </w:r>
          </w:p>
        </w:tc>
        <w:tc>
          <w:tcPr>
            <w:tcW w:w="2874" w:type="pct"/>
          </w:tcPr>
          <w:p w14:paraId="040AA666" w14:textId="64E4748E"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cấu hình chuyển đổi nội dung  (crawler)</w:t>
            </w:r>
          </w:p>
        </w:tc>
      </w:tr>
      <w:tr w:rsidR="0023400A" w:rsidRPr="001164DE" w14:paraId="7920EE60" w14:textId="77777777" w:rsidTr="0023400A">
        <w:trPr>
          <w:jc w:val="center"/>
        </w:trPr>
        <w:tc>
          <w:tcPr>
            <w:tcW w:w="414" w:type="pct"/>
            <w:vAlign w:val="center"/>
          </w:tcPr>
          <w:p w14:paraId="74B1D135"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4B3C6A1" w14:textId="3CA2BBF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TPS_REQUEST</w:t>
            </w:r>
          </w:p>
        </w:tc>
        <w:tc>
          <w:tcPr>
            <w:tcW w:w="2874" w:type="pct"/>
          </w:tcPr>
          <w:p w14:paraId="5FD7E960" w14:textId="6A3229C6"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bCs/>
                <w:sz w:val="28"/>
                <w:szCs w:val="28"/>
              </w:rPr>
              <w:t>Bảng lưu trữ các thông tin độc giả đặt quảng cáo và mua ấn phẩm tạp chí</w:t>
            </w:r>
          </w:p>
        </w:tc>
      </w:tr>
      <w:tr w:rsidR="006912EC" w:rsidRPr="001164DE" w14:paraId="43A7E16C" w14:textId="77777777" w:rsidTr="0023400A">
        <w:trPr>
          <w:jc w:val="center"/>
        </w:trPr>
        <w:tc>
          <w:tcPr>
            <w:tcW w:w="414" w:type="pct"/>
            <w:vAlign w:val="center"/>
          </w:tcPr>
          <w:p w14:paraId="1A783EC2"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20C4A9B" w14:textId="5E7060A5" w:rsidR="006912EC" w:rsidRPr="001164DE"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Site area</w:t>
            </w:r>
          </w:p>
        </w:tc>
        <w:tc>
          <w:tcPr>
            <w:tcW w:w="2874" w:type="pct"/>
          </w:tcPr>
          <w:p w14:paraId="7C96E3A3" w14:textId="022CEB34"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Là các thư mục nội dung, chứa các bài viết</w:t>
            </w:r>
          </w:p>
        </w:tc>
      </w:tr>
      <w:tr w:rsidR="006912EC" w:rsidRPr="001164DE" w14:paraId="6903EE1F" w14:textId="77777777" w:rsidTr="0023400A">
        <w:trPr>
          <w:jc w:val="center"/>
        </w:trPr>
        <w:tc>
          <w:tcPr>
            <w:tcW w:w="414" w:type="pct"/>
            <w:vAlign w:val="center"/>
          </w:tcPr>
          <w:p w14:paraId="20D2CC30"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51F00D93" w14:textId="6AF3771C"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Categories</w:t>
            </w:r>
          </w:p>
        </w:tc>
        <w:tc>
          <w:tcPr>
            <w:tcW w:w="2874" w:type="pct"/>
          </w:tcPr>
          <w:p w14:paraId="0145ACD4" w14:textId="6CE2C7A1"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Tạo ra các lựa chọn để cấu hình trong authoring template</w:t>
            </w:r>
          </w:p>
        </w:tc>
      </w:tr>
      <w:tr w:rsidR="006912EC" w:rsidRPr="001164DE" w14:paraId="44537993" w14:textId="77777777" w:rsidTr="0023400A">
        <w:trPr>
          <w:jc w:val="center"/>
        </w:trPr>
        <w:tc>
          <w:tcPr>
            <w:tcW w:w="414" w:type="pct"/>
            <w:vAlign w:val="center"/>
          </w:tcPr>
          <w:p w14:paraId="5AF6C140"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4760ADDC" w14:textId="68ACDD0D"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Authoring template</w:t>
            </w:r>
          </w:p>
        </w:tc>
        <w:tc>
          <w:tcPr>
            <w:tcW w:w="2874" w:type="pct"/>
          </w:tcPr>
          <w:p w14:paraId="62FAA331" w14:textId="67D10BED" w:rsidR="006912EC" w:rsidRPr="006912EC" w:rsidRDefault="006912EC" w:rsidP="006912EC">
            <w:pPr>
              <w:tabs>
                <w:tab w:val="left" w:pos="2100"/>
              </w:tabs>
              <w:spacing w:after="0" w:line="312" w:lineRule="auto"/>
              <w:rPr>
                <w:rFonts w:ascii="Times New Roman" w:hAnsi="Times New Roman" w:cs="Times New Roman"/>
                <w:sz w:val="28"/>
                <w:szCs w:val="28"/>
              </w:rPr>
            </w:pPr>
            <w:r w:rsidRPr="006912EC">
              <w:rPr>
                <w:rFonts w:ascii="Times New Roman" w:hAnsi="Times New Roman" w:cs="Times New Roman"/>
                <w:sz w:val="28"/>
                <w:szCs w:val="28"/>
              </w:rPr>
              <w:t>Là mẫu biên tập chứa các thành phần trong một bài viết</w:t>
            </w:r>
          </w:p>
        </w:tc>
      </w:tr>
      <w:tr w:rsidR="006912EC" w:rsidRPr="001164DE" w14:paraId="4A9321A3" w14:textId="77777777" w:rsidTr="0023400A">
        <w:trPr>
          <w:jc w:val="center"/>
        </w:trPr>
        <w:tc>
          <w:tcPr>
            <w:tcW w:w="414" w:type="pct"/>
            <w:vAlign w:val="center"/>
          </w:tcPr>
          <w:p w14:paraId="20FEB759"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6CCA639" w14:textId="193D3A68"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Presentation template</w:t>
            </w:r>
          </w:p>
        </w:tc>
        <w:tc>
          <w:tcPr>
            <w:tcW w:w="2874" w:type="pct"/>
          </w:tcPr>
          <w:p w14:paraId="5411D131" w14:textId="5A8F1D35" w:rsidR="006912EC" w:rsidRPr="006912EC" w:rsidRDefault="006912EC" w:rsidP="006912EC">
            <w:pPr>
              <w:tabs>
                <w:tab w:val="left" w:pos="2100"/>
              </w:tabs>
              <w:spacing w:after="0" w:line="312" w:lineRule="auto"/>
              <w:rPr>
                <w:rFonts w:ascii="Times New Roman" w:hAnsi="Times New Roman" w:cs="Times New Roman"/>
                <w:sz w:val="28"/>
                <w:szCs w:val="28"/>
              </w:rPr>
            </w:pPr>
            <w:r w:rsidRPr="006912EC">
              <w:rPr>
                <w:rFonts w:ascii="Times New Roman" w:hAnsi="Times New Roman" w:cs="Times New Roman"/>
                <w:sz w:val="28"/>
                <w:szCs w:val="28"/>
              </w:rPr>
              <w:t>Là cấu trúc chứa các thành phần và cách thể hiện của một trang tin chi tiết</w:t>
            </w:r>
          </w:p>
        </w:tc>
      </w:tr>
    </w:tbl>
    <w:p w14:paraId="65C7D998" w14:textId="6B0BCDA8" w:rsidR="00E10D49" w:rsidRPr="001164DE" w:rsidRDefault="00E10D49" w:rsidP="0023400A">
      <w:pPr>
        <w:pStyle w:val="NormalTB"/>
        <w:keepNext w:val="0"/>
        <w:widowControl/>
        <w:tabs>
          <w:tab w:val="clear" w:pos="443"/>
        </w:tabs>
        <w:spacing w:before="0" w:after="0" w:line="312" w:lineRule="auto"/>
        <w:rPr>
          <w:rFonts w:eastAsiaTheme="minorHAnsi"/>
          <w:color w:val="000000"/>
          <w:lang w:eastAsia="x-none"/>
        </w:rPr>
      </w:pPr>
      <w:r w:rsidRPr="001164DE">
        <w:rPr>
          <w:rFonts w:eastAsiaTheme="minorHAnsi"/>
        </w:rPr>
        <w:br w:type="page"/>
      </w:r>
    </w:p>
    <w:p w14:paraId="3EF395C1" w14:textId="2E1FBCFE" w:rsidR="00E10D49" w:rsidRPr="001164DE" w:rsidRDefault="00B26AB0" w:rsidP="00BF2C95">
      <w:pPr>
        <w:pStyle w:val="Heading1"/>
      </w:pPr>
      <w:bookmarkStart w:id="20" w:name="_Toc56522231"/>
      <w:bookmarkStart w:id="21" w:name="_Toc70073928"/>
      <w:r w:rsidRPr="001164DE">
        <w:rPr>
          <w:lang w:val="en-US"/>
        </w:rPr>
        <w:lastRenderedPageBreak/>
        <w:t xml:space="preserve">(A1) </w:t>
      </w:r>
      <w:r w:rsidR="00E10D49" w:rsidRPr="001164DE">
        <w:t>THIẾT KẾ CHỨC NĂNG ỨNG DỤNG</w:t>
      </w:r>
      <w:bookmarkEnd w:id="20"/>
      <w:bookmarkEnd w:id="21"/>
    </w:p>
    <w:p w14:paraId="21C4D86B" w14:textId="77777777" w:rsidR="00E10D49" w:rsidRPr="001164DE" w:rsidRDefault="00E10D49" w:rsidP="0090566F">
      <w:pPr>
        <w:pStyle w:val="Heading2"/>
      </w:pPr>
      <w:bookmarkStart w:id="22" w:name="_Toc56522232"/>
      <w:bookmarkStart w:id="23" w:name="_Toc70073929"/>
      <w:r w:rsidRPr="001164DE">
        <w:t>Bảng tổng quan các chức năng trên hợp đồng</w:t>
      </w:r>
      <w:bookmarkEnd w:id="22"/>
      <w:bookmarkEnd w:id="23"/>
    </w:p>
    <w:tbl>
      <w:tblPr>
        <w:tblStyle w:val="TableGrid"/>
        <w:tblW w:w="9072" w:type="dxa"/>
        <w:tblInd w:w="137" w:type="dxa"/>
        <w:tblLayout w:type="fixed"/>
        <w:tblLook w:val="04A0" w:firstRow="1" w:lastRow="0" w:firstColumn="1" w:lastColumn="0" w:noHBand="0" w:noVBand="1"/>
      </w:tblPr>
      <w:tblGrid>
        <w:gridCol w:w="969"/>
        <w:gridCol w:w="1437"/>
        <w:gridCol w:w="988"/>
        <w:gridCol w:w="5678"/>
      </w:tblGrid>
      <w:tr w:rsidR="00841E13" w:rsidRPr="001164DE" w14:paraId="4A9A410C" w14:textId="77777777" w:rsidTr="000F75C5">
        <w:trPr>
          <w:tblHeader/>
        </w:trPr>
        <w:tc>
          <w:tcPr>
            <w:tcW w:w="969" w:type="dxa"/>
            <w:shd w:val="clear" w:color="auto" w:fill="E7E6E6" w:themeFill="background2"/>
          </w:tcPr>
          <w:p w14:paraId="17AF4968" w14:textId="77777777" w:rsidR="00841E13" w:rsidRPr="001164DE" w:rsidRDefault="00841E13"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STT</w:t>
            </w:r>
          </w:p>
        </w:tc>
        <w:tc>
          <w:tcPr>
            <w:tcW w:w="1437" w:type="dxa"/>
            <w:shd w:val="clear" w:color="auto" w:fill="E7E6E6" w:themeFill="background2"/>
          </w:tcPr>
          <w:p w14:paraId="3A9FC7AA" w14:textId="77777777" w:rsidR="00841E13" w:rsidRPr="001164DE" w:rsidRDefault="00841E13"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Mã chức năng</w:t>
            </w:r>
          </w:p>
        </w:tc>
        <w:tc>
          <w:tcPr>
            <w:tcW w:w="988" w:type="dxa"/>
            <w:shd w:val="clear" w:color="auto" w:fill="E7E6E6" w:themeFill="background2"/>
          </w:tcPr>
          <w:p w14:paraId="1EBB9708" w14:textId="77777777" w:rsidR="00841E13" w:rsidRPr="001164DE" w:rsidRDefault="00841E13" w:rsidP="002B7031">
            <w:pPr>
              <w:spacing w:line="312" w:lineRule="auto"/>
              <w:jc w:val="center"/>
              <w:rPr>
                <w:rFonts w:ascii="Times New Roman" w:hAnsi="Times New Roman"/>
                <w:b/>
                <w:sz w:val="28"/>
                <w:szCs w:val="28"/>
              </w:rPr>
            </w:pPr>
            <w:r w:rsidRPr="001164DE">
              <w:rPr>
                <w:rFonts w:ascii="Times New Roman" w:hAnsi="Times New Roman"/>
                <w:b/>
                <w:sz w:val="28"/>
                <w:szCs w:val="28"/>
              </w:rPr>
              <w:t>Phiên bản</w:t>
            </w:r>
          </w:p>
        </w:tc>
        <w:tc>
          <w:tcPr>
            <w:tcW w:w="5678" w:type="dxa"/>
            <w:shd w:val="clear" w:color="auto" w:fill="E7E6E6" w:themeFill="background2"/>
          </w:tcPr>
          <w:p w14:paraId="1D9DD251" w14:textId="77777777" w:rsidR="00841E13" w:rsidRPr="001164DE" w:rsidRDefault="00841E13"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Tên chức năng</w:t>
            </w:r>
          </w:p>
        </w:tc>
      </w:tr>
      <w:tr w:rsidR="00841E13" w:rsidRPr="001164DE" w14:paraId="75962DB8" w14:textId="77777777" w:rsidTr="000F75C5">
        <w:tc>
          <w:tcPr>
            <w:tcW w:w="969" w:type="dxa"/>
            <w:shd w:val="clear" w:color="auto" w:fill="E7E6E6" w:themeFill="background2"/>
          </w:tcPr>
          <w:p w14:paraId="1ABE381D" w14:textId="77777777" w:rsidR="00841E13" w:rsidRPr="001164DE" w:rsidRDefault="00841E13" w:rsidP="002B7031">
            <w:pPr>
              <w:spacing w:line="312" w:lineRule="auto"/>
              <w:rPr>
                <w:rFonts w:ascii="Times New Roman" w:hAnsi="Times New Roman"/>
                <w:b/>
                <w:sz w:val="28"/>
                <w:szCs w:val="28"/>
                <w:lang w:val="vi-VN" w:eastAsia="x-none"/>
              </w:rPr>
            </w:pPr>
          </w:p>
        </w:tc>
        <w:tc>
          <w:tcPr>
            <w:tcW w:w="1437" w:type="dxa"/>
            <w:shd w:val="clear" w:color="auto" w:fill="E7E6E6" w:themeFill="background2"/>
          </w:tcPr>
          <w:p w14:paraId="0E7B6058" w14:textId="77777777" w:rsidR="00841E13" w:rsidRPr="001164DE" w:rsidRDefault="00841E13" w:rsidP="002B7031">
            <w:pPr>
              <w:spacing w:line="312" w:lineRule="auto"/>
              <w:rPr>
                <w:rFonts w:ascii="Times New Roman" w:hAnsi="Times New Roman"/>
                <w:b/>
                <w:sz w:val="28"/>
                <w:szCs w:val="28"/>
                <w:lang w:val="vi-VN" w:eastAsia="x-none"/>
              </w:rPr>
            </w:pPr>
            <w:r w:rsidRPr="001164DE">
              <w:rPr>
                <w:rFonts w:ascii="Times New Roman" w:eastAsia="Times New Roman" w:hAnsi="Times New Roman"/>
                <w:b/>
                <w:bCs/>
                <w:sz w:val="28"/>
                <w:szCs w:val="28"/>
                <w:lang w:val="vi-VN"/>
              </w:rPr>
              <w:t>A1.1</w:t>
            </w:r>
          </w:p>
        </w:tc>
        <w:tc>
          <w:tcPr>
            <w:tcW w:w="988" w:type="dxa"/>
            <w:shd w:val="clear" w:color="auto" w:fill="E7E6E6" w:themeFill="background2"/>
          </w:tcPr>
          <w:p w14:paraId="2E2BBF1A" w14:textId="77777777" w:rsidR="00841E13" w:rsidRPr="001164DE" w:rsidRDefault="00841E13" w:rsidP="002B7031">
            <w:pPr>
              <w:spacing w:line="312" w:lineRule="auto"/>
              <w:rPr>
                <w:rFonts w:ascii="Times New Roman" w:hAnsi="Times New Roman"/>
                <w:b/>
                <w:sz w:val="28"/>
                <w:szCs w:val="28"/>
                <w:lang w:val="vi-VN" w:eastAsia="x-none"/>
              </w:rPr>
            </w:pPr>
          </w:p>
        </w:tc>
        <w:tc>
          <w:tcPr>
            <w:tcW w:w="5678" w:type="dxa"/>
            <w:shd w:val="clear" w:color="auto" w:fill="E7E6E6" w:themeFill="background2"/>
          </w:tcPr>
          <w:p w14:paraId="5F4F0596" w14:textId="77777777" w:rsidR="00841E13" w:rsidRPr="001164DE" w:rsidRDefault="00841E13" w:rsidP="00DC4CB5">
            <w:pPr>
              <w:pStyle w:val="Heading7"/>
              <w:outlineLvl w:val="6"/>
              <w:rPr>
                <w:rFonts w:ascii="Times New Roman" w:hAnsi="Times New Roman"/>
                <w:sz w:val="28"/>
                <w:lang w:eastAsia="x-none"/>
              </w:rPr>
            </w:pPr>
            <w:r w:rsidRPr="001164DE">
              <w:rPr>
                <w:rFonts w:ascii="Times New Roman" w:hAnsi="Times New Roman"/>
                <w:sz w:val="28"/>
              </w:rPr>
              <w:t>Nhóm chức năng dành cho độc giả</w:t>
            </w:r>
          </w:p>
        </w:tc>
      </w:tr>
      <w:tr w:rsidR="00841E13" w:rsidRPr="001164DE" w14:paraId="24E2D6A0" w14:textId="77777777" w:rsidTr="000F75C5">
        <w:tc>
          <w:tcPr>
            <w:tcW w:w="969" w:type="dxa"/>
          </w:tcPr>
          <w:p w14:paraId="1D64F112"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w:t>
            </w:r>
          </w:p>
        </w:tc>
        <w:tc>
          <w:tcPr>
            <w:tcW w:w="1437" w:type="dxa"/>
            <w:vAlign w:val="center"/>
          </w:tcPr>
          <w:p w14:paraId="4480F184"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A1.1.1</w:t>
            </w:r>
          </w:p>
        </w:tc>
        <w:tc>
          <w:tcPr>
            <w:tcW w:w="988" w:type="dxa"/>
          </w:tcPr>
          <w:p w14:paraId="21BE34B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8F90934" w14:textId="0C482DF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 xml:space="preserve">Xem tin bài trên </w:t>
            </w:r>
            <w:r w:rsidR="00E04DD9" w:rsidRPr="001164DE">
              <w:rPr>
                <w:rFonts w:ascii="Times New Roman" w:eastAsia="Times New Roman" w:hAnsi="Times New Roman"/>
                <w:bCs/>
                <w:sz w:val="28"/>
                <w:szCs w:val="28"/>
                <w:lang w:val="vi-VN"/>
              </w:rPr>
              <w:t>Tạp chí Thuế</w:t>
            </w:r>
          </w:p>
        </w:tc>
      </w:tr>
      <w:tr w:rsidR="00841E13" w:rsidRPr="001164DE" w14:paraId="615105FB" w14:textId="77777777" w:rsidTr="000F75C5">
        <w:tc>
          <w:tcPr>
            <w:tcW w:w="969" w:type="dxa"/>
          </w:tcPr>
          <w:p w14:paraId="2D507D96"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2</w:t>
            </w:r>
          </w:p>
        </w:tc>
        <w:tc>
          <w:tcPr>
            <w:tcW w:w="1437" w:type="dxa"/>
          </w:tcPr>
          <w:p w14:paraId="03EEA595"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A1.1.2</w:t>
            </w:r>
          </w:p>
        </w:tc>
        <w:tc>
          <w:tcPr>
            <w:tcW w:w="988" w:type="dxa"/>
          </w:tcPr>
          <w:p w14:paraId="7553008B"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0C48D646" w14:textId="600CDD96"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 xml:space="preserve">Giao lưu trực tuyến trên </w:t>
            </w:r>
            <w:r w:rsidR="00E04DD9" w:rsidRPr="001164DE">
              <w:rPr>
                <w:rFonts w:ascii="Times New Roman" w:eastAsia="Times New Roman" w:hAnsi="Times New Roman"/>
                <w:bCs/>
                <w:sz w:val="28"/>
                <w:szCs w:val="28"/>
                <w:lang w:val="vi-VN"/>
              </w:rPr>
              <w:t>Tạp chí Thuế</w:t>
            </w:r>
          </w:p>
        </w:tc>
      </w:tr>
      <w:tr w:rsidR="00841E13" w:rsidRPr="001164DE" w14:paraId="37BD4ABB" w14:textId="77777777" w:rsidTr="000F75C5">
        <w:tc>
          <w:tcPr>
            <w:tcW w:w="969" w:type="dxa"/>
          </w:tcPr>
          <w:p w14:paraId="7C5F641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3</w:t>
            </w:r>
          </w:p>
        </w:tc>
        <w:tc>
          <w:tcPr>
            <w:tcW w:w="1437" w:type="dxa"/>
          </w:tcPr>
          <w:p w14:paraId="7290CF5A"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A1.1.3</w:t>
            </w:r>
          </w:p>
        </w:tc>
        <w:tc>
          <w:tcPr>
            <w:tcW w:w="988" w:type="dxa"/>
          </w:tcPr>
          <w:p w14:paraId="386FA4A9" w14:textId="77777777" w:rsidR="00841E13" w:rsidRPr="001164DE" w:rsidRDefault="00841E13"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V1</w:t>
            </w:r>
          </w:p>
        </w:tc>
        <w:tc>
          <w:tcPr>
            <w:tcW w:w="5678" w:type="dxa"/>
          </w:tcPr>
          <w:p w14:paraId="2E0CAFB4" w14:textId="032DA619" w:rsidR="00841E13" w:rsidRPr="001164DE" w:rsidRDefault="00841E13" w:rsidP="002B7031">
            <w:pPr>
              <w:keepNext/>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 xml:space="preserve">Đăng ký các dịch vụ (đặt mua sách, tạp chí, dịch vụ quảng cáo) trên </w:t>
            </w:r>
            <w:r w:rsidR="00E04DD9" w:rsidRPr="001164DE">
              <w:rPr>
                <w:rFonts w:ascii="Times New Roman" w:eastAsia="Times New Roman" w:hAnsi="Times New Roman"/>
                <w:bCs/>
                <w:sz w:val="28"/>
                <w:szCs w:val="28"/>
                <w:lang w:val="vi-VN"/>
              </w:rPr>
              <w:t>Tạp chí Thuế</w:t>
            </w:r>
          </w:p>
        </w:tc>
      </w:tr>
      <w:tr w:rsidR="00841E13" w:rsidRPr="001164DE" w14:paraId="17D3D6BF" w14:textId="77777777" w:rsidTr="000F75C5">
        <w:tc>
          <w:tcPr>
            <w:tcW w:w="969" w:type="dxa"/>
            <w:shd w:val="clear" w:color="auto" w:fill="E7E6E6" w:themeFill="background2"/>
          </w:tcPr>
          <w:p w14:paraId="73E8C691"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44169253"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A1.2</w:t>
            </w:r>
          </w:p>
        </w:tc>
        <w:tc>
          <w:tcPr>
            <w:tcW w:w="988" w:type="dxa"/>
            <w:shd w:val="clear" w:color="auto" w:fill="E7E6E6" w:themeFill="background2"/>
          </w:tcPr>
          <w:p w14:paraId="30F8587D"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42678130" w14:textId="77777777" w:rsidR="00841E13" w:rsidRPr="001164DE" w:rsidRDefault="00841E13" w:rsidP="00DC4CB5">
            <w:pPr>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dành cho cán bộ quản lý</w:t>
            </w:r>
          </w:p>
        </w:tc>
      </w:tr>
      <w:tr w:rsidR="00841E13" w:rsidRPr="001164DE" w14:paraId="44E6FAA1" w14:textId="77777777" w:rsidTr="000F75C5">
        <w:tc>
          <w:tcPr>
            <w:tcW w:w="969" w:type="dxa"/>
          </w:tcPr>
          <w:p w14:paraId="34E21BBA"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4</w:t>
            </w:r>
          </w:p>
        </w:tc>
        <w:tc>
          <w:tcPr>
            <w:tcW w:w="1437" w:type="dxa"/>
          </w:tcPr>
          <w:p w14:paraId="614E8D34"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A1.2.1</w:t>
            </w:r>
          </w:p>
        </w:tc>
        <w:tc>
          <w:tcPr>
            <w:tcW w:w="988" w:type="dxa"/>
          </w:tcPr>
          <w:p w14:paraId="1D8BED8B"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C24A552"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Soạn tin bài</w:t>
            </w:r>
          </w:p>
        </w:tc>
      </w:tr>
      <w:tr w:rsidR="00841E13" w:rsidRPr="001164DE" w14:paraId="7ACE6D4C" w14:textId="77777777" w:rsidTr="000F75C5">
        <w:tc>
          <w:tcPr>
            <w:tcW w:w="969" w:type="dxa"/>
          </w:tcPr>
          <w:p w14:paraId="6C29C309"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5</w:t>
            </w:r>
          </w:p>
        </w:tc>
        <w:tc>
          <w:tcPr>
            <w:tcW w:w="1437" w:type="dxa"/>
          </w:tcPr>
          <w:p w14:paraId="192C143A"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A1.2.2</w:t>
            </w:r>
          </w:p>
        </w:tc>
        <w:tc>
          <w:tcPr>
            <w:tcW w:w="988" w:type="dxa"/>
          </w:tcPr>
          <w:p w14:paraId="4B10B489"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5AEABFD6"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tin bài</w:t>
            </w:r>
          </w:p>
        </w:tc>
      </w:tr>
      <w:tr w:rsidR="00841E13" w:rsidRPr="001164DE" w14:paraId="421D48A9" w14:textId="77777777" w:rsidTr="000F75C5">
        <w:tc>
          <w:tcPr>
            <w:tcW w:w="969" w:type="dxa"/>
          </w:tcPr>
          <w:p w14:paraId="5C4406C7"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6</w:t>
            </w:r>
          </w:p>
        </w:tc>
        <w:tc>
          <w:tcPr>
            <w:tcW w:w="1437" w:type="dxa"/>
          </w:tcPr>
          <w:p w14:paraId="38C4D809"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A1.2.3</w:t>
            </w:r>
          </w:p>
        </w:tc>
        <w:tc>
          <w:tcPr>
            <w:tcW w:w="988" w:type="dxa"/>
          </w:tcPr>
          <w:p w14:paraId="72A09FA4"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71956A2"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Chấm nhuận bút</w:t>
            </w:r>
          </w:p>
        </w:tc>
      </w:tr>
      <w:tr w:rsidR="00841E13" w:rsidRPr="001164DE" w14:paraId="3A3A2E44" w14:textId="77777777" w:rsidTr="000F75C5">
        <w:tc>
          <w:tcPr>
            <w:tcW w:w="969" w:type="dxa"/>
          </w:tcPr>
          <w:p w14:paraId="787963F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7</w:t>
            </w:r>
          </w:p>
        </w:tc>
        <w:tc>
          <w:tcPr>
            <w:tcW w:w="1437" w:type="dxa"/>
          </w:tcPr>
          <w:p w14:paraId="63FDF6FD" w14:textId="77777777" w:rsidR="00841E13" w:rsidRPr="001164DE" w:rsidRDefault="00841E13" w:rsidP="002B7031">
            <w:pPr>
              <w:tabs>
                <w:tab w:val="left" w:pos="255"/>
              </w:tabs>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A1.2.4</w:t>
            </w:r>
          </w:p>
        </w:tc>
        <w:tc>
          <w:tcPr>
            <w:tcW w:w="988" w:type="dxa"/>
          </w:tcPr>
          <w:p w14:paraId="20F94185"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5535D97"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sự kiện gắn với tin bài</w:t>
            </w:r>
          </w:p>
        </w:tc>
      </w:tr>
      <w:tr w:rsidR="00841E13" w:rsidRPr="001164DE" w14:paraId="61C099A0" w14:textId="77777777" w:rsidTr="000F75C5">
        <w:tc>
          <w:tcPr>
            <w:tcW w:w="969" w:type="dxa"/>
          </w:tcPr>
          <w:p w14:paraId="650DBA52"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8</w:t>
            </w:r>
          </w:p>
        </w:tc>
        <w:tc>
          <w:tcPr>
            <w:tcW w:w="1437" w:type="dxa"/>
          </w:tcPr>
          <w:p w14:paraId="5AB1D0E7"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A1.2.5</w:t>
            </w:r>
          </w:p>
        </w:tc>
        <w:tc>
          <w:tcPr>
            <w:tcW w:w="988" w:type="dxa"/>
          </w:tcPr>
          <w:p w14:paraId="72A80415"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32B1957D"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từ khóa tìm kiếm</w:t>
            </w:r>
          </w:p>
        </w:tc>
      </w:tr>
      <w:tr w:rsidR="00841E13" w:rsidRPr="001164DE" w14:paraId="7983D7FE" w14:textId="77777777" w:rsidTr="000F75C5">
        <w:tc>
          <w:tcPr>
            <w:tcW w:w="969" w:type="dxa"/>
            <w:shd w:val="clear" w:color="auto" w:fill="E7E6E6" w:themeFill="background2"/>
          </w:tcPr>
          <w:p w14:paraId="34D27853"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095EE2E5"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A1.3</w:t>
            </w:r>
          </w:p>
        </w:tc>
        <w:tc>
          <w:tcPr>
            <w:tcW w:w="988" w:type="dxa"/>
            <w:shd w:val="clear" w:color="auto" w:fill="E7E6E6" w:themeFill="background2"/>
          </w:tcPr>
          <w:p w14:paraId="18331D65"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7BFB79FD" w14:textId="77777777" w:rsidR="00841E13" w:rsidRPr="001164DE" w:rsidRDefault="00841E13" w:rsidP="00DC4CB5">
            <w:pPr>
              <w:keepNext/>
              <w:spacing w:line="312" w:lineRule="auto"/>
              <w:jc w:val="both"/>
              <w:rPr>
                <w:rFonts w:ascii="Times New Roman" w:hAnsi="Times New Roman"/>
                <w:b/>
                <w:sz w:val="28"/>
                <w:szCs w:val="28"/>
                <w:lang w:val="vi-VN"/>
              </w:rPr>
            </w:pPr>
            <w:r w:rsidRPr="001164DE">
              <w:rPr>
                <w:rFonts w:ascii="Times New Roman" w:hAnsi="Times New Roman"/>
                <w:b/>
                <w:sz w:val="28"/>
                <w:szCs w:val="28"/>
                <w:lang w:val="vi-VN"/>
              </w:rPr>
              <w:t>Nhóm chức năng dành cho quản trị nội dung</w:t>
            </w:r>
          </w:p>
        </w:tc>
      </w:tr>
      <w:tr w:rsidR="00841E13" w:rsidRPr="001164DE" w14:paraId="5C5A4AF1" w14:textId="77777777" w:rsidTr="000F75C5">
        <w:tc>
          <w:tcPr>
            <w:tcW w:w="969" w:type="dxa"/>
          </w:tcPr>
          <w:p w14:paraId="5202197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9</w:t>
            </w:r>
          </w:p>
        </w:tc>
        <w:tc>
          <w:tcPr>
            <w:tcW w:w="1437" w:type="dxa"/>
          </w:tcPr>
          <w:p w14:paraId="3598D81B"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A1.3.1</w:t>
            </w:r>
          </w:p>
        </w:tc>
        <w:tc>
          <w:tcPr>
            <w:tcW w:w="988" w:type="dxa"/>
          </w:tcPr>
          <w:p w14:paraId="43A75BC6"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06789E37"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Thống kê tin bài</w:t>
            </w:r>
          </w:p>
        </w:tc>
      </w:tr>
      <w:tr w:rsidR="00841E13" w:rsidRPr="001164DE" w14:paraId="210932F3" w14:textId="77777777" w:rsidTr="000F75C5">
        <w:tc>
          <w:tcPr>
            <w:tcW w:w="969" w:type="dxa"/>
          </w:tcPr>
          <w:p w14:paraId="0EF9EAC7"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10</w:t>
            </w:r>
          </w:p>
        </w:tc>
        <w:tc>
          <w:tcPr>
            <w:tcW w:w="1437" w:type="dxa"/>
          </w:tcPr>
          <w:p w14:paraId="24B08500"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A1.3.2</w:t>
            </w:r>
          </w:p>
        </w:tc>
        <w:tc>
          <w:tcPr>
            <w:tcW w:w="988" w:type="dxa"/>
          </w:tcPr>
          <w:p w14:paraId="22EB070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2D794999"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danh mục nhuận bút</w:t>
            </w:r>
          </w:p>
        </w:tc>
      </w:tr>
      <w:tr w:rsidR="00841E13" w:rsidRPr="001164DE" w14:paraId="6AF492B0" w14:textId="77777777" w:rsidTr="000F75C5">
        <w:tc>
          <w:tcPr>
            <w:tcW w:w="969" w:type="dxa"/>
          </w:tcPr>
          <w:p w14:paraId="78F448E0"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11</w:t>
            </w:r>
          </w:p>
        </w:tc>
        <w:tc>
          <w:tcPr>
            <w:tcW w:w="1437" w:type="dxa"/>
          </w:tcPr>
          <w:p w14:paraId="4E9CA6D8"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A1.3.3</w:t>
            </w:r>
          </w:p>
        </w:tc>
        <w:tc>
          <w:tcPr>
            <w:tcW w:w="988" w:type="dxa"/>
          </w:tcPr>
          <w:p w14:paraId="6AB994D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C8FFD48"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Thống kê nhuận bút</w:t>
            </w:r>
          </w:p>
        </w:tc>
      </w:tr>
      <w:tr w:rsidR="00841E13" w:rsidRPr="001164DE" w14:paraId="15E8C58B" w14:textId="77777777" w:rsidTr="000F75C5">
        <w:tc>
          <w:tcPr>
            <w:tcW w:w="969" w:type="dxa"/>
          </w:tcPr>
          <w:p w14:paraId="43AC5A8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12</w:t>
            </w:r>
          </w:p>
        </w:tc>
        <w:tc>
          <w:tcPr>
            <w:tcW w:w="1437" w:type="dxa"/>
          </w:tcPr>
          <w:p w14:paraId="461AD3B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A1.3.4</w:t>
            </w:r>
          </w:p>
        </w:tc>
        <w:tc>
          <w:tcPr>
            <w:tcW w:w="988" w:type="dxa"/>
          </w:tcPr>
          <w:p w14:paraId="0E394DC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4768AE05"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tạp chí giấy</w:t>
            </w:r>
          </w:p>
        </w:tc>
      </w:tr>
      <w:tr w:rsidR="00841E13" w:rsidRPr="001164DE" w14:paraId="3CA92B1D" w14:textId="77777777" w:rsidTr="000F75C5">
        <w:tc>
          <w:tcPr>
            <w:tcW w:w="969" w:type="dxa"/>
          </w:tcPr>
          <w:p w14:paraId="1DEF232A"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13</w:t>
            </w:r>
          </w:p>
        </w:tc>
        <w:tc>
          <w:tcPr>
            <w:tcW w:w="1437" w:type="dxa"/>
          </w:tcPr>
          <w:p w14:paraId="7A24C88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A1.3.5</w:t>
            </w:r>
          </w:p>
        </w:tc>
        <w:tc>
          <w:tcPr>
            <w:tcW w:w="988" w:type="dxa"/>
          </w:tcPr>
          <w:p w14:paraId="702E3E8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3920DC1E"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yêu cầu đặt mua sách, tạp chí</w:t>
            </w:r>
          </w:p>
        </w:tc>
      </w:tr>
      <w:tr w:rsidR="00841E13" w:rsidRPr="001164DE" w14:paraId="516401F9" w14:textId="77777777" w:rsidTr="000F75C5">
        <w:tc>
          <w:tcPr>
            <w:tcW w:w="969" w:type="dxa"/>
          </w:tcPr>
          <w:p w14:paraId="40E7C490"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14</w:t>
            </w:r>
          </w:p>
        </w:tc>
        <w:tc>
          <w:tcPr>
            <w:tcW w:w="1437" w:type="dxa"/>
          </w:tcPr>
          <w:p w14:paraId="166C97A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A1.3.6</w:t>
            </w:r>
          </w:p>
        </w:tc>
        <w:tc>
          <w:tcPr>
            <w:tcW w:w="988" w:type="dxa"/>
          </w:tcPr>
          <w:p w14:paraId="5F0315F2"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46DBFCE"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thông tin quảng cáo</w:t>
            </w:r>
          </w:p>
        </w:tc>
      </w:tr>
      <w:tr w:rsidR="00841E13" w:rsidRPr="001164DE" w14:paraId="76F1DB20" w14:textId="77777777" w:rsidTr="000F75C5">
        <w:tc>
          <w:tcPr>
            <w:tcW w:w="969" w:type="dxa"/>
            <w:shd w:val="clear" w:color="auto" w:fill="E7E6E6" w:themeFill="background2"/>
          </w:tcPr>
          <w:p w14:paraId="04AC99E2"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6C982035"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A1.4</w:t>
            </w:r>
          </w:p>
        </w:tc>
        <w:tc>
          <w:tcPr>
            <w:tcW w:w="988" w:type="dxa"/>
            <w:shd w:val="clear" w:color="auto" w:fill="E7E6E6" w:themeFill="background2"/>
          </w:tcPr>
          <w:p w14:paraId="2318786F"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7CD0F271" w14:textId="77777777" w:rsidR="00841E13" w:rsidRPr="001164DE" w:rsidRDefault="00841E13" w:rsidP="00DC4CB5">
            <w:pPr>
              <w:keepNext/>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quản lý các dịch vụ tương tác với độc giả</w:t>
            </w:r>
          </w:p>
        </w:tc>
      </w:tr>
      <w:tr w:rsidR="00841E13" w:rsidRPr="001164DE" w14:paraId="5744AB0B" w14:textId="77777777" w:rsidTr="000F75C5">
        <w:tc>
          <w:tcPr>
            <w:tcW w:w="969" w:type="dxa"/>
          </w:tcPr>
          <w:p w14:paraId="3770410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15</w:t>
            </w:r>
          </w:p>
        </w:tc>
        <w:tc>
          <w:tcPr>
            <w:tcW w:w="1437" w:type="dxa"/>
          </w:tcPr>
          <w:p w14:paraId="687C7540"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A1.4.1</w:t>
            </w:r>
          </w:p>
        </w:tc>
        <w:tc>
          <w:tcPr>
            <w:tcW w:w="988" w:type="dxa"/>
          </w:tcPr>
          <w:p w14:paraId="09AAF6D0"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7ECB45E0"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 xml:space="preserve">Quản lý </w:t>
            </w:r>
            <w:r w:rsidRPr="001164DE">
              <w:rPr>
                <w:rFonts w:ascii="Times New Roman" w:eastAsia="Times New Roman" w:hAnsi="Times New Roman"/>
                <w:bCs/>
                <w:sz w:val="28"/>
                <w:szCs w:val="28"/>
              </w:rPr>
              <w:t>chủ đề</w:t>
            </w:r>
            <w:r w:rsidRPr="001164DE">
              <w:rPr>
                <w:rFonts w:ascii="Times New Roman" w:eastAsia="Times New Roman" w:hAnsi="Times New Roman"/>
                <w:bCs/>
                <w:sz w:val="28"/>
                <w:szCs w:val="28"/>
                <w:lang w:val="vi-VN"/>
              </w:rPr>
              <w:t xml:space="preserve"> giao lưu trực tuyến</w:t>
            </w:r>
          </w:p>
        </w:tc>
      </w:tr>
      <w:tr w:rsidR="00841E13" w:rsidRPr="001164DE" w14:paraId="1B2E979F" w14:textId="77777777" w:rsidTr="000F75C5">
        <w:tc>
          <w:tcPr>
            <w:tcW w:w="969" w:type="dxa"/>
          </w:tcPr>
          <w:p w14:paraId="0062AAD4"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16</w:t>
            </w:r>
          </w:p>
        </w:tc>
        <w:tc>
          <w:tcPr>
            <w:tcW w:w="1437" w:type="dxa"/>
          </w:tcPr>
          <w:p w14:paraId="644034B8"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A1.4.2</w:t>
            </w:r>
          </w:p>
        </w:tc>
        <w:tc>
          <w:tcPr>
            <w:tcW w:w="988" w:type="dxa"/>
          </w:tcPr>
          <w:p w14:paraId="0E336F68"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645B49B" w14:textId="77777777" w:rsidR="00841E13" w:rsidRPr="001164DE" w:rsidRDefault="00841E13" w:rsidP="002B7031">
            <w:pPr>
              <w:keepNext/>
              <w:spacing w:line="312" w:lineRule="auto"/>
              <w:rPr>
                <w:rFonts w:ascii="Times New Roman" w:eastAsia="Times New Roman" w:hAnsi="Times New Roman"/>
                <w:bCs/>
                <w:sz w:val="28"/>
                <w:szCs w:val="28"/>
              </w:rPr>
            </w:pPr>
            <w:r w:rsidRPr="001164DE">
              <w:rPr>
                <w:rFonts w:ascii="Times New Roman" w:eastAsia="Times New Roman" w:hAnsi="Times New Roman"/>
                <w:bCs/>
                <w:sz w:val="28"/>
                <w:szCs w:val="28"/>
                <w:lang w:val="vi-VN"/>
              </w:rPr>
              <w:t>Quản lý giao lưu trực tuyến</w:t>
            </w:r>
          </w:p>
        </w:tc>
      </w:tr>
      <w:tr w:rsidR="00841E13" w:rsidRPr="001164DE" w14:paraId="3F36DCE4" w14:textId="77777777" w:rsidTr="000F75C5">
        <w:tc>
          <w:tcPr>
            <w:tcW w:w="969" w:type="dxa"/>
          </w:tcPr>
          <w:p w14:paraId="657B6528"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17</w:t>
            </w:r>
          </w:p>
        </w:tc>
        <w:tc>
          <w:tcPr>
            <w:tcW w:w="1437" w:type="dxa"/>
          </w:tcPr>
          <w:p w14:paraId="49E4AAC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A1.4.3</w:t>
            </w:r>
          </w:p>
        </w:tc>
        <w:tc>
          <w:tcPr>
            <w:tcW w:w="988" w:type="dxa"/>
          </w:tcPr>
          <w:p w14:paraId="6478D98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0B3D06B4"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bình luận tin bài</w:t>
            </w:r>
          </w:p>
        </w:tc>
      </w:tr>
      <w:tr w:rsidR="00841E13" w:rsidRPr="001164DE" w14:paraId="6F8CAB00" w14:textId="77777777" w:rsidTr="000F75C5">
        <w:tc>
          <w:tcPr>
            <w:tcW w:w="969" w:type="dxa"/>
            <w:shd w:val="clear" w:color="auto" w:fill="E7E6E6" w:themeFill="background2"/>
          </w:tcPr>
          <w:p w14:paraId="36C4E4D4"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3A8B763A"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A1.5</w:t>
            </w:r>
          </w:p>
        </w:tc>
        <w:tc>
          <w:tcPr>
            <w:tcW w:w="988" w:type="dxa"/>
            <w:shd w:val="clear" w:color="auto" w:fill="E7E6E6" w:themeFill="background2"/>
          </w:tcPr>
          <w:p w14:paraId="1343676A"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1BE306E8" w14:textId="77777777" w:rsidR="00841E13" w:rsidRPr="001164DE" w:rsidRDefault="00841E13" w:rsidP="00DC4CB5">
            <w:pPr>
              <w:keepNext/>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quản lý hệ thống</w:t>
            </w:r>
          </w:p>
        </w:tc>
      </w:tr>
      <w:tr w:rsidR="00841E13" w:rsidRPr="001164DE" w14:paraId="2790A55C" w14:textId="77777777" w:rsidTr="000F75C5">
        <w:tc>
          <w:tcPr>
            <w:tcW w:w="969" w:type="dxa"/>
          </w:tcPr>
          <w:p w14:paraId="02890C1A"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w:t>
            </w:r>
            <w:r w:rsidRPr="001164DE">
              <w:rPr>
                <w:rFonts w:ascii="Times New Roman" w:hAnsi="Times New Roman"/>
                <w:sz w:val="28"/>
                <w:szCs w:val="28"/>
                <w:lang w:eastAsia="x-none"/>
              </w:rPr>
              <w:t>8</w:t>
            </w:r>
          </w:p>
        </w:tc>
        <w:tc>
          <w:tcPr>
            <w:tcW w:w="1437" w:type="dxa"/>
          </w:tcPr>
          <w:p w14:paraId="5EA1E08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A1.5.1</w:t>
            </w:r>
          </w:p>
        </w:tc>
        <w:tc>
          <w:tcPr>
            <w:tcW w:w="988" w:type="dxa"/>
          </w:tcPr>
          <w:p w14:paraId="032FF69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213AAE9"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rPr>
              <w:t>Quản lý biên tập viên, phóng viên, cộng tác viên</w:t>
            </w:r>
          </w:p>
        </w:tc>
      </w:tr>
      <w:tr w:rsidR="00841E13" w:rsidRPr="001164DE" w14:paraId="7CA97989" w14:textId="77777777" w:rsidTr="000F75C5">
        <w:tc>
          <w:tcPr>
            <w:tcW w:w="969" w:type="dxa"/>
          </w:tcPr>
          <w:p w14:paraId="73247670"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eastAsia="x-none"/>
              </w:rPr>
              <w:t>19</w:t>
            </w:r>
          </w:p>
        </w:tc>
        <w:tc>
          <w:tcPr>
            <w:tcW w:w="1437" w:type="dxa"/>
          </w:tcPr>
          <w:p w14:paraId="58E0937B"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A1.5.2</w:t>
            </w:r>
          </w:p>
        </w:tc>
        <w:tc>
          <w:tcPr>
            <w:tcW w:w="988" w:type="dxa"/>
          </w:tcPr>
          <w:p w14:paraId="3A86CBFF"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04CC835"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 xml:space="preserve">Quản lý </w:t>
            </w:r>
            <w:r w:rsidRPr="001164DE">
              <w:rPr>
                <w:rFonts w:ascii="Times New Roman" w:eastAsia="Times New Roman" w:hAnsi="Times New Roman"/>
                <w:bCs/>
                <w:sz w:val="28"/>
                <w:szCs w:val="28"/>
              </w:rPr>
              <w:t>giao diện hiển thị</w:t>
            </w:r>
          </w:p>
        </w:tc>
      </w:tr>
      <w:tr w:rsidR="00841E13" w:rsidRPr="001164DE" w14:paraId="5B6B9C2D" w14:textId="77777777" w:rsidTr="000F75C5">
        <w:tc>
          <w:tcPr>
            <w:tcW w:w="969" w:type="dxa"/>
            <w:shd w:val="clear" w:color="auto" w:fill="E7E6E6" w:themeFill="background2"/>
          </w:tcPr>
          <w:p w14:paraId="0CA86646"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33683551"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A1.6</w:t>
            </w:r>
          </w:p>
        </w:tc>
        <w:tc>
          <w:tcPr>
            <w:tcW w:w="988" w:type="dxa"/>
            <w:shd w:val="clear" w:color="auto" w:fill="E7E6E6" w:themeFill="background2"/>
          </w:tcPr>
          <w:p w14:paraId="3FD22C82"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7D024706" w14:textId="77777777" w:rsidR="00841E13" w:rsidRPr="001164DE" w:rsidRDefault="00841E13" w:rsidP="00DC4CB5">
            <w:pPr>
              <w:keepNext/>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chuyển đổi dữ liệu</w:t>
            </w:r>
          </w:p>
        </w:tc>
      </w:tr>
      <w:tr w:rsidR="00841E13" w:rsidRPr="001164DE" w14:paraId="7FE60E13" w14:textId="77777777" w:rsidTr="000F75C5">
        <w:tc>
          <w:tcPr>
            <w:tcW w:w="969" w:type="dxa"/>
          </w:tcPr>
          <w:p w14:paraId="4A5352DF"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eastAsia="x-none"/>
              </w:rPr>
              <w:t>20</w:t>
            </w:r>
          </w:p>
        </w:tc>
        <w:tc>
          <w:tcPr>
            <w:tcW w:w="1437" w:type="dxa"/>
          </w:tcPr>
          <w:p w14:paraId="799F1DC2"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A1.6.1</w:t>
            </w:r>
          </w:p>
        </w:tc>
        <w:tc>
          <w:tcPr>
            <w:tcW w:w="988" w:type="dxa"/>
          </w:tcPr>
          <w:p w14:paraId="6845992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5110785B"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Chuyển đổi dữ liệu Tin tức, tin bài</w:t>
            </w:r>
            <w:r w:rsidRPr="001164DE">
              <w:rPr>
                <w:rFonts w:ascii="Times New Roman" w:eastAsia="Times New Roman" w:hAnsi="Times New Roman"/>
                <w:bCs/>
                <w:sz w:val="28"/>
                <w:szCs w:val="28"/>
                <w:lang w:val="vi-VN"/>
              </w:rPr>
              <w:tab/>
            </w:r>
          </w:p>
        </w:tc>
      </w:tr>
      <w:tr w:rsidR="00841E13" w:rsidRPr="001164DE" w14:paraId="1DFCC944" w14:textId="77777777" w:rsidTr="000F75C5">
        <w:trPr>
          <w:trHeight w:val="530"/>
        </w:trPr>
        <w:tc>
          <w:tcPr>
            <w:tcW w:w="969" w:type="dxa"/>
          </w:tcPr>
          <w:p w14:paraId="37B6F8FF"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lastRenderedPageBreak/>
              <w:t>21</w:t>
            </w:r>
          </w:p>
        </w:tc>
        <w:tc>
          <w:tcPr>
            <w:tcW w:w="1437" w:type="dxa"/>
          </w:tcPr>
          <w:p w14:paraId="017B1F7D"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A1.6.2</w:t>
            </w:r>
          </w:p>
        </w:tc>
        <w:tc>
          <w:tcPr>
            <w:tcW w:w="988" w:type="dxa"/>
          </w:tcPr>
          <w:p w14:paraId="6B73B182"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506DC3C9"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Chuyển đổi dữ liệu Ảnh</w:t>
            </w:r>
          </w:p>
        </w:tc>
      </w:tr>
    </w:tbl>
    <w:p w14:paraId="7FB8C63A" w14:textId="77777777" w:rsidR="00E10D49" w:rsidRPr="001164DE" w:rsidRDefault="00163FE8" w:rsidP="0090566F">
      <w:pPr>
        <w:pStyle w:val="Heading2"/>
      </w:pPr>
      <w:bookmarkStart w:id="24" w:name="_Toc55924065"/>
      <w:bookmarkStart w:id="25" w:name="_Toc55924089"/>
      <w:bookmarkStart w:id="26" w:name="_Toc55924125"/>
      <w:bookmarkStart w:id="27" w:name="_Toc55924167"/>
      <w:bookmarkStart w:id="28" w:name="_Toc55924192"/>
      <w:bookmarkStart w:id="29" w:name="_Toc55924210"/>
      <w:bookmarkStart w:id="30" w:name="_Toc53075744"/>
      <w:bookmarkStart w:id="31" w:name="_Toc53075750"/>
      <w:bookmarkStart w:id="32" w:name="_Toc53075751"/>
      <w:bookmarkStart w:id="33" w:name="_Toc53075752"/>
      <w:bookmarkStart w:id="34" w:name="_Toc53075875"/>
      <w:bookmarkStart w:id="35" w:name="_Toc53075879"/>
      <w:bookmarkStart w:id="36" w:name="_Toc53075880"/>
      <w:bookmarkStart w:id="37" w:name="_Toc53076628"/>
      <w:bookmarkStart w:id="38" w:name="_Toc56522233"/>
      <w:bookmarkStart w:id="39" w:name="_Toc70073930"/>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1164DE">
        <w:t xml:space="preserve">Mô hình </w:t>
      </w:r>
      <w:r w:rsidR="00564AF7" w:rsidRPr="001164DE">
        <w:t>tổng quan</w:t>
      </w:r>
      <w:r w:rsidRPr="001164DE">
        <w:t xml:space="preserve"> chức năng</w:t>
      </w:r>
      <w:r w:rsidR="00E10D49" w:rsidRPr="001164DE">
        <w:t xml:space="preserve"> ứng dụng</w:t>
      </w:r>
      <w:bookmarkEnd w:id="38"/>
      <w:bookmarkEnd w:id="39"/>
    </w:p>
    <w:p w14:paraId="6E99990D" w14:textId="77777777" w:rsidR="00564AF7" w:rsidRPr="001164DE" w:rsidRDefault="00564AF7" w:rsidP="0055188C">
      <w:pPr>
        <w:pStyle w:val="Heading3"/>
      </w:pPr>
      <w:bookmarkStart w:id="40" w:name="_Toc56522234"/>
      <w:bookmarkStart w:id="41" w:name="_Toc70073931"/>
      <w:r w:rsidRPr="001164DE">
        <w:t>Mô hình tổng quan chức năng ứng dụng</w:t>
      </w:r>
      <w:bookmarkEnd w:id="40"/>
      <w:bookmarkEnd w:id="41"/>
    </w:p>
    <w:p w14:paraId="15917CD7" w14:textId="41DC9A29" w:rsidR="00E10D49" w:rsidRPr="001164DE" w:rsidRDefault="00474C33" w:rsidP="00474C33">
      <w:pPr>
        <w:pStyle w:val="NormalTB"/>
        <w:widowControl/>
        <w:tabs>
          <w:tab w:val="clear" w:pos="443"/>
        </w:tabs>
        <w:spacing w:before="0" w:after="160" w:line="312" w:lineRule="auto"/>
        <w:rPr>
          <w:rFonts w:eastAsiaTheme="minorHAnsi"/>
          <w:noProof/>
        </w:rPr>
      </w:pPr>
      <w:r w:rsidRPr="001164DE">
        <w:rPr>
          <w:rFonts w:eastAsiaTheme="minorHAnsi"/>
          <w:noProof/>
        </w:rPr>
        <w:drawing>
          <wp:inline distT="0" distB="0" distL="0" distR="0" wp14:anchorId="43F2C53B" wp14:editId="15493330">
            <wp:extent cx="5972175" cy="4246525"/>
            <wp:effectExtent l="19050" t="19050" r="9525" b="20955"/>
            <wp:docPr id="16" name="Picture 16" descr="C:\Users\Admin\Desktop\Tạp chí thuế-Mô hình chức năng hệ thố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Tạp chí thuế-Mô hình chức năng hệ thống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4246525"/>
                    </a:xfrm>
                    <a:prstGeom prst="rect">
                      <a:avLst/>
                    </a:prstGeom>
                    <a:noFill/>
                    <a:ln>
                      <a:solidFill>
                        <a:schemeClr val="tx1"/>
                      </a:solidFill>
                    </a:ln>
                  </pic:spPr>
                </pic:pic>
              </a:graphicData>
            </a:graphic>
          </wp:inline>
        </w:drawing>
      </w:r>
    </w:p>
    <w:p w14:paraId="096EF3FD" w14:textId="2489D751" w:rsidR="00E10D49" w:rsidRPr="001164DE" w:rsidRDefault="00E10D49" w:rsidP="002B7031">
      <w:pPr>
        <w:pStyle w:val="Caption"/>
        <w:spacing w:line="312" w:lineRule="auto"/>
        <w:rPr>
          <w:sz w:val="28"/>
          <w:szCs w:val="28"/>
        </w:rPr>
      </w:pPr>
      <w:r w:rsidRPr="001164DE">
        <w:rPr>
          <w:sz w:val="28"/>
          <w:szCs w:val="28"/>
        </w:rPr>
        <w:t xml:space="preserve">Mô hình </w:t>
      </w:r>
      <w:r w:rsidRPr="001164DE">
        <w:rPr>
          <w:sz w:val="28"/>
          <w:szCs w:val="28"/>
        </w:rPr>
        <w:fldChar w:fldCharType="begin"/>
      </w:r>
      <w:r w:rsidRPr="001164DE">
        <w:rPr>
          <w:sz w:val="28"/>
          <w:szCs w:val="28"/>
        </w:rPr>
        <w:instrText xml:space="preserve"> SEQ Mô_hình \* ARABIC </w:instrText>
      </w:r>
      <w:r w:rsidRPr="001164DE">
        <w:rPr>
          <w:sz w:val="28"/>
          <w:szCs w:val="28"/>
        </w:rPr>
        <w:fldChar w:fldCharType="separate"/>
      </w:r>
      <w:r w:rsidR="0045178B">
        <w:rPr>
          <w:noProof/>
          <w:sz w:val="28"/>
          <w:szCs w:val="28"/>
        </w:rPr>
        <w:t>1</w:t>
      </w:r>
      <w:r w:rsidRPr="001164DE">
        <w:rPr>
          <w:sz w:val="28"/>
          <w:szCs w:val="28"/>
        </w:rPr>
        <w:fldChar w:fldCharType="end"/>
      </w:r>
      <w:r w:rsidRPr="001164DE">
        <w:rPr>
          <w:sz w:val="28"/>
          <w:szCs w:val="28"/>
        </w:rPr>
        <w:t>: Mô hình</w:t>
      </w:r>
      <w:r w:rsidR="00163FE8" w:rsidRPr="001164DE">
        <w:rPr>
          <w:sz w:val="28"/>
          <w:szCs w:val="28"/>
        </w:rPr>
        <w:t xml:space="preserve"> tổng quan</w:t>
      </w:r>
      <w:r w:rsidRPr="001164DE">
        <w:rPr>
          <w:sz w:val="28"/>
          <w:szCs w:val="28"/>
        </w:rPr>
        <w:t xml:space="preserve"> chức năng ứng dụng</w:t>
      </w:r>
    </w:p>
    <w:p w14:paraId="0092E703" w14:textId="77777777" w:rsidR="003E5211" w:rsidRPr="001164DE" w:rsidRDefault="00564AF7" w:rsidP="0055188C">
      <w:pPr>
        <w:pStyle w:val="Heading3"/>
      </w:pPr>
      <w:bookmarkStart w:id="42" w:name="_Toc56522235"/>
      <w:bookmarkStart w:id="43" w:name="_Toc70073932"/>
      <w:r w:rsidRPr="001164DE">
        <w:t>Mô tả chi tiết</w:t>
      </w:r>
      <w:bookmarkEnd w:id="42"/>
      <w:bookmarkEnd w:id="43"/>
    </w:p>
    <w:tbl>
      <w:tblPr>
        <w:tblStyle w:val="TableGrid"/>
        <w:tblW w:w="9355" w:type="dxa"/>
        <w:tblLook w:val="04A0" w:firstRow="1" w:lastRow="0" w:firstColumn="1" w:lastColumn="0" w:noHBand="0" w:noVBand="1"/>
      </w:tblPr>
      <w:tblGrid>
        <w:gridCol w:w="916"/>
        <w:gridCol w:w="3309"/>
        <w:gridCol w:w="5130"/>
      </w:tblGrid>
      <w:tr w:rsidR="003E5211" w:rsidRPr="001164DE" w14:paraId="21BB4696" w14:textId="77777777" w:rsidTr="003E5211">
        <w:trPr>
          <w:tblHeader/>
        </w:trPr>
        <w:tc>
          <w:tcPr>
            <w:tcW w:w="916" w:type="dxa"/>
            <w:shd w:val="clear" w:color="auto" w:fill="E7E6E6" w:themeFill="background2"/>
          </w:tcPr>
          <w:p w14:paraId="1EB5171D" w14:textId="77777777" w:rsidR="003E5211" w:rsidRPr="001164DE" w:rsidRDefault="003E5211" w:rsidP="002B7031">
            <w:pPr>
              <w:spacing w:line="312" w:lineRule="auto"/>
              <w:rPr>
                <w:rFonts w:ascii="Times New Roman" w:hAnsi="Times New Roman"/>
                <w:b/>
                <w:sz w:val="28"/>
                <w:szCs w:val="28"/>
              </w:rPr>
            </w:pPr>
            <w:r w:rsidRPr="001164DE">
              <w:rPr>
                <w:rFonts w:ascii="Times New Roman" w:hAnsi="Times New Roman"/>
                <w:b/>
                <w:sz w:val="28"/>
                <w:szCs w:val="28"/>
              </w:rPr>
              <w:t>STT</w:t>
            </w:r>
          </w:p>
        </w:tc>
        <w:tc>
          <w:tcPr>
            <w:tcW w:w="3309" w:type="dxa"/>
            <w:shd w:val="clear" w:color="auto" w:fill="E7E6E6" w:themeFill="background2"/>
          </w:tcPr>
          <w:p w14:paraId="24446FC8" w14:textId="77777777" w:rsidR="003E5211" w:rsidRPr="001164DE" w:rsidRDefault="003E5211" w:rsidP="002B7031">
            <w:pPr>
              <w:spacing w:line="312" w:lineRule="auto"/>
              <w:jc w:val="center"/>
              <w:rPr>
                <w:rFonts w:ascii="Times New Roman" w:hAnsi="Times New Roman"/>
                <w:b/>
                <w:sz w:val="28"/>
                <w:szCs w:val="28"/>
              </w:rPr>
            </w:pPr>
            <w:r w:rsidRPr="001164DE">
              <w:rPr>
                <w:rFonts w:ascii="Times New Roman" w:hAnsi="Times New Roman"/>
                <w:b/>
                <w:sz w:val="28"/>
                <w:szCs w:val="28"/>
              </w:rPr>
              <w:t>Tên chức năng</w:t>
            </w:r>
          </w:p>
        </w:tc>
        <w:tc>
          <w:tcPr>
            <w:tcW w:w="5130" w:type="dxa"/>
            <w:shd w:val="clear" w:color="auto" w:fill="E7E6E6" w:themeFill="background2"/>
          </w:tcPr>
          <w:p w14:paraId="70810C21" w14:textId="77777777" w:rsidR="003E5211" w:rsidRPr="001164DE" w:rsidRDefault="003E5211" w:rsidP="002B7031">
            <w:pPr>
              <w:spacing w:line="312" w:lineRule="auto"/>
              <w:jc w:val="center"/>
              <w:rPr>
                <w:rFonts w:ascii="Times New Roman" w:hAnsi="Times New Roman"/>
                <w:b/>
                <w:sz w:val="28"/>
                <w:szCs w:val="28"/>
              </w:rPr>
            </w:pPr>
            <w:r w:rsidRPr="001164DE">
              <w:rPr>
                <w:rFonts w:ascii="Times New Roman" w:hAnsi="Times New Roman"/>
                <w:b/>
                <w:sz w:val="28"/>
                <w:szCs w:val="28"/>
              </w:rPr>
              <w:t>Mô tả</w:t>
            </w:r>
          </w:p>
        </w:tc>
      </w:tr>
      <w:tr w:rsidR="003E5211" w:rsidRPr="001164DE" w14:paraId="2D449262" w14:textId="77777777" w:rsidTr="003E5211">
        <w:tc>
          <w:tcPr>
            <w:tcW w:w="9355" w:type="dxa"/>
            <w:gridSpan w:val="3"/>
          </w:tcPr>
          <w:p w14:paraId="288FBCA3" w14:textId="77777777" w:rsidR="003E5211" w:rsidRPr="001164DE" w:rsidRDefault="003E5211" w:rsidP="002B7031">
            <w:pPr>
              <w:spacing w:line="312" w:lineRule="auto"/>
              <w:rPr>
                <w:rFonts w:ascii="Times New Roman" w:hAnsi="Times New Roman"/>
                <w:b/>
                <w:i/>
                <w:sz w:val="28"/>
                <w:szCs w:val="28"/>
              </w:rPr>
            </w:pPr>
            <w:r w:rsidRPr="001164DE">
              <w:rPr>
                <w:rFonts w:ascii="Times New Roman" w:hAnsi="Times New Roman"/>
                <w:b/>
                <w:i/>
                <w:sz w:val="28"/>
                <w:szCs w:val="28"/>
              </w:rPr>
              <w:t>A.</w:t>
            </w:r>
            <w:r w:rsidR="008E0EDB" w:rsidRPr="001164DE">
              <w:rPr>
                <w:rFonts w:ascii="Times New Roman" w:hAnsi="Times New Roman"/>
                <w:b/>
                <w:i/>
                <w:sz w:val="28"/>
                <w:szCs w:val="28"/>
              </w:rPr>
              <w:t xml:space="preserve"> </w:t>
            </w:r>
            <w:r w:rsidRPr="001164DE">
              <w:rPr>
                <w:rFonts w:ascii="Times New Roman" w:hAnsi="Times New Roman"/>
                <w:b/>
                <w:i/>
                <w:sz w:val="28"/>
                <w:szCs w:val="28"/>
              </w:rPr>
              <w:t>Nhóm chức năng Front-end</w:t>
            </w:r>
          </w:p>
        </w:tc>
      </w:tr>
      <w:tr w:rsidR="003E5211" w:rsidRPr="001164DE" w14:paraId="29936CCF" w14:textId="77777777" w:rsidTr="003E5211">
        <w:tc>
          <w:tcPr>
            <w:tcW w:w="916" w:type="dxa"/>
          </w:tcPr>
          <w:p w14:paraId="3AB072EC"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1E359FDA" w14:textId="5A97A99A" w:rsidR="003E5211" w:rsidRPr="001164DE" w:rsidRDefault="00474C33" w:rsidP="002B7031">
            <w:pPr>
              <w:spacing w:line="312" w:lineRule="auto"/>
              <w:rPr>
                <w:rFonts w:ascii="Times New Roman" w:hAnsi="Times New Roman"/>
                <w:sz w:val="28"/>
                <w:szCs w:val="28"/>
              </w:rPr>
            </w:pPr>
            <w:r w:rsidRPr="001164DE">
              <w:rPr>
                <w:rFonts w:ascii="Times New Roman" w:hAnsi="Times New Roman"/>
                <w:sz w:val="28"/>
                <w:szCs w:val="28"/>
              </w:rPr>
              <w:t>Xem tin bài</w:t>
            </w:r>
          </w:p>
        </w:tc>
        <w:tc>
          <w:tcPr>
            <w:tcW w:w="5130" w:type="dxa"/>
          </w:tcPr>
          <w:p w14:paraId="0A42390D" w14:textId="220E898C"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tìm kiếm tin bài bằng cách gõ từ khóa tìm kiếm vào thanh tìm kiế</w:t>
            </w:r>
            <w:r w:rsidR="00474C33" w:rsidRPr="001164DE">
              <w:rPr>
                <w:rFonts w:ascii="Times New Roman" w:hAnsi="Times New Roman"/>
                <w:sz w:val="28"/>
                <w:szCs w:val="28"/>
              </w:rPr>
              <w:t>m, xem chi tiết tin bài, để lại bình luận</w:t>
            </w:r>
          </w:p>
        </w:tc>
      </w:tr>
      <w:tr w:rsidR="00474C33" w:rsidRPr="001164DE" w14:paraId="27AC1A11" w14:textId="77777777" w:rsidTr="003E5211">
        <w:tc>
          <w:tcPr>
            <w:tcW w:w="916" w:type="dxa"/>
          </w:tcPr>
          <w:p w14:paraId="774A423B" w14:textId="1F1BAE78" w:rsidR="00474C33" w:rsidRPr="001164DE" w:rsidRDefault="00474C33" w:rsidP="00474C33">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76DBC485" w14:textId="77777777" w:rsidR="00474C33" w:rsidRPr="001164DE" w:rsidRDefault="00474C33" w:rsidP="00474C33">
            <w:pPr>
              <w:spacing w:line="312" w:lineRule="auto"/>
              <w:rPr>
                <w:rFonts w:ascii="Times New Roman" w:hAnsi="Times New Roman"/>
                <w:sz w:val="28"/>
                <w:szCs w:val="28"/>
              </w:rPr>
            </w:pPr>
            <w:r w:rsidRPr="001164DE">
              <w:rPr>
                <w:rFonts w:ascii="Times New Roman" w:hAnsi="Times New Roman"/>
                <w:sz w:val="28"/>
                <w:szCs w:val="28"/>
              </w:rPr>
              <w:t>Gửi câu hỏi giao lưu trực tuyến</w:t>
            </w:r>
          </w:p>
        </w:tc>
        <w:tc>
          <w:tcPr>
            <w:tcW w:w="5130" w:type="dxa"/>
          </w:tcPr>
          <w:p w14:paraId="680F2284" w14:textId="77777777" w:rsidR="00474C33" w:rsidRPr="001164DE" w:rsidRDefault="00474C3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gửi câu hỏi giao lưu trực tuyến bằng cách điền thông tin vào mẫu gửi câu hỏi </w:t>
            </w:r>
          </w:p>
        </w:tc>
      </w:tr>
      <w:tr w:rsidR="00474C33" w:rsidRPr="001164DE" w14:paraId="12BF6D81" w14:textId="77777777" w:rsidTr="003E5211">
        <w:tc>
          <w:tcPr>
            <w:tcW w:w="916" w:type="dxa"/>
          </w:tcPr>
          <w:p w14:paraId="1070B82C" w14:textId="35ECE0D6" w:rsidR="00474C33" w:rsidRPr="001164DE" w:rsidRDefault="00474C33" w:rsidP="00474C33">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3309" w:type="dxa"/>
          </w:tcPr>
          <w:p w14:paraId="4F563A16" w14:textId="77777777" w:rsidR="00474C33" w:rsidRPr="001164DE" w:rsidRDefault="00474C33" w:rsidP="00474C33">
            <w:pPr>
              <w:spacing w:line="312" w:lineRule="auto"/>
              <w:rPr>
                <w:rFonts w:ascii="Times New Roman" w:hAnsi="Times New Roman"/>
                <w:sz w:val="28"/>
                <w:szCs w:val="28"/>
              </w:rPr>
            </w:pPr>
            <w:r w:rsidRPr="001164DE">
              <w:rPr>
                <w:rFonts w:ascii="Times New Roman" w:hAnsi="Times New Roman"/>
                <w:sz w:val="28"/>
                <w:szCs w:val="28"/>
              </w:rPr>
              <w:t>Gửi yêu cầu đăng ký sách báo/ tạp chí</w:t>
            </w:r>
          </w:p>
        </w:tc>
        <w:tc>
          <w:tcPr>
            <w:tcW w:w="5130" w:type="dxa"/>
          </w:tcPr>
          <w:p w14:paraId="39FF507C" w14:textId="77777777" w:rsidR="00474C33" w:rsidRPr="001164DE" w:rsidRDefault="00474C3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gửi yêu cầu đăng ký sách báo/tạp chí bằng cách điền thông tin vào mẫu gửi yêu cầu</w:t>
            </w:r>
          </w:p>
        </w:tc>
      </w:tr>
      <w:tr w:rsidR="00474C33" w:rsidRPr="001164DE" w14:paraId="0ED50D6B" w14:textId="77777777" w:rsidTr="003E5211">
        <w:tc>
          <w:tcPr>
            <w:tcW w:w="916" w:type="dxa"/>
          </w:tcPr>
          <w:p w14:paraId="54D8BA24" w14:textId="7AB8A712" w:rsidR="00474C33" w:rsidRPr="001164DE" w:rsidRDefault="00474C33" w:rsidP="00474C33">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09" w:type="dxa"/>
          </w:tcPr>
          <w:p w14:paraId="1969CD79" w14:textId="77777777" w:rsidR="00474C33" w:rsidRPr="001164DE" w:rsidRDefault="00474C33" w:rsidP="00474C33">
            <w:pPr>
              <w:spacing w:line="312" w:lineRule="auto"/>
              <w:rPr>
                <w:rFonts w:ascii="Times New Roman" w:hAnsi="Times New Roman"/>
                <w:sz w:val="28"/>
                <w:szCs w:val="28"/>
              </w:rPr>
            </w:pPr>
            <w:r w:rsidRPr="001164DE">
              <w:rPr>
                <w:rFonts w:ascii="Times New Roman" w:hAnsi="Times New Roman"/>
                <w:sz w:val="28"/>
                <w:szCs w:val="28"/>
              </w:rPr>
              <w:t>Gửi yêu cầu đăng ký quảng cáo</w:t>
            </w:r>
          </w:p>
        </w:tc>
        <w:tc>
          <w:tcPr>
            <w:tcW w:w="5130" w:type="dxa"/>
          </w:tcPr>
          <w:p w14:paraId="0AFC5EFF" w14:textId="77777777" w:rsidR="00474C33" w:rsidRPr="001164DE" w:rsidRDefault="00474C3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gửi yêu cầu quảng cáo bằng cách điền thông tin vào mẫu gửi yêu cầu</w:t>
            </w:r>
          </w:p>
        </w:tc>
      </w:tr>
      <w:tr w:rsidR="003E5211" w:rsidRPr="001164DE" w14:paraId="19173D43" w14:textId="77777777" w:rsidTr="003E5211">
        <w:tc>
          <w:tcPr>
            <w:tcW w:w="9355" w:type="dxa"/>
            <w:gridSpan w:val="3"/>
          </w:tcPr>
          <w:p w14:paraId="3363DCB8" w14:textId="77777777" w:rsidR="003E5211" w:rsidRPr="001164DE" w:rsidRDefault="003E5211" w:rsidP="00122797">
            <w:pPr>
              <w:spacing w:line="312" w:lineRule="auto"/>
              <w:jc w:val="both"/>
              <w:rPr>
                <w:rFonts w:ascii="Times New Roman" w:hAnsi="Times New Roman"/>
                <w:b/>
                <w:i/>
                <w:sz w:val="28"/>
                <w:szCs w:val="28"/>
              </w:rPr>
            </w:pPr>
            <w:r w:rsidRPr="001164DE">
              <w:rPr>
                <w:rFonts w:ascii="Times New Roman" w:hAnsi="Times New Roman"/>
                <w:b/>
                <w:i/>
                <w:sz w:val="28"/>
                <w:szCs w:val="28"/>
              </w:rPr>
              <w:t>B. Nhóm chức năng quản trị nội dung</w:t>
            </w:r>
          </w:p>
        </w:tc>
      </w:tr>
      <w:tr w:rsidR="003E5211" w:rsidRPr="001164DE" w14:paraId="5C7E3584" w14:textId="77777777" w:rsidTr="003E5211">
        <w:tc>
          <w:tcPr>
            <w:tcW w:w="916" w:type="dxa"/>
          </w:tcPr>
          <w:p w14:paraId="2B95F295"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3287FD4B"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Soạn tin bài</w:t>
            </w:r>
          </w:p>
        </w:tc>
        <w:tc>
          <w:tcPr>
            <w:tcW w:w="5130" w:type="dxa"/>
          </w:tcPr>
          <w:p w14:paraId="260D04CF"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tạo mới, xem, sửa, xóa, gửi phê duyệt tin bài</w:t>
            </w:r>
          </w:p>
        </w:tc>
      </w:tr>
      <w:tr w:rsidR="003E5211" w:rsidRPr="001164DE" w14:paraId="1996885A" w14:textId="77777777" w:rsidTr="003E5211">
        <w:tc>
          <w:tcPr>
            <w:tcW w:w="916" w:type="dxa"/>
          </w:tcPr>
          <w:p w14:paraId="70D7EB42"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266928CE"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tin bài</w:t>
            </w:r>
          </w:p>
        </w:tc>
        <w:tc>
          <w:tcPr>
            <w:tcW w:w="5130" w:type="dxa"/>
          </w:tcPr>
          <w:p w14:paraId="2B4F3AFB"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yêu cầu hoàn thiện/hủy duyệt tin bài, xuất bản tin bài, gỡ tin bài</w:t>
            </w:r>
          </w:p>
        </w:tc>
      </w:tr>
      <w:tr w:rsidR="003E5211" w:rsidRPr="001164DE" w14:paraId="0D740447" w14:textId="77777777" w:rsidTr="003E5211">
        <w:tc>
          <w:tcPr>
            <w:tcW w:w="916" w:type="dxa"/>
          </w:tcPr>
          <w:p w14:paraId="3EF99E04"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09" w:type="dxa"/>
          </w:tcPr>
          <w:p w14:paraId="092FD793"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sự kiện gắn với tin bài</w:t>
            </w:r>
          </w:p>
        </w:tc>
        <w:tc>
          <w:tcPr>
            <w:tcW w:w="5130" w:type="dxa"/>
          </w:tcPr>
          <w:p w14:paraId="0B6DC6E5"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thiết lập ngày hết hạn và xóa sự kiện</w:t>
            </w:r>
          </w:p>
        </w:tc>
      </w:tr>
      <w:tr w:rsidR="003E5211" w:rsidRPr="001164DE" w14:paraId="0B25ED05" w14:textId="77777777" w:rsidTr="003E5211">
        <w:tc>
          <w:tcPr>
            <w:tcW w:w="916" w:type="dxa"/>
          </w:tcPr>
          <w:p w14:paraId="36D4DD67"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09" w:type="dxa"/>
          </w:tcPr>
          <w:p w14:paraId="1F3E8872"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từ khóa tìm kiếm</w:t>
            </w:r>
          </w:p>
        </w:tc>
        <w:tc>
          <w:tcPr>
            <w:tcW w:w="5130" w:type="dxa"/>
          </w:tcPr>
          <w:p w14:paraId="3D053097"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xem, sửa xóa từ khóa tìm kiếm</w:t>
            </w:r>
          </w:p>
        </w:tc>
      </w:tr>
      <w:tr w:rsidR="003E5211" w:rsidRPr="001164DE" w14:paraId="28709C75" w14:textId="77777777" w:rsidTr="003E5211">
        <w:tc>
          <w:tcPr>
            <w:tcW w:w="916" w:type="dxa"/>
          </w:tcPr>
          <w:p w14:paraId="49029C54"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3309" w:type="dxa"/>
          </w:tcPr>
          <w:p w14:paraId="04340F3F"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tạp chí giấy</w:t>
            </w:r>
          </w:p>
        </w:tc>
        <w:tc>
          <w:tcPr>
            <w:tcW w:w="5130" w:type="dxa"/>
          </w:tcPr>
          <w:p w14:paraId="5C39975C"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xem, sử</w:t>
            </w:r>
            <w:r w:rsidR="008E0EDB" w:rsidRPr="001164DE">
              <w:rPr>
                <w:rFonts w:ascii="Times New Roman" w:hAnsi="Times New Roman"/>
                <w:sz w:val="28"/>
                <w:szCs w:val="28"/>
              </w:rPr>
              <w:t>a xóa tạp chí giấy</w:t>
            </w:r>
          </w:p>
        </w:tc>
      </w:tr>
      <w:tr w:rsidR="003E5211" w:rsidRPr="001164DE" w14:paraId="080B791C" w14:textId="77777777" w:rsidTr="003E5211">
        <w:tc>
          <w:tcPr>
            <w:tcW w:w="916" w:type="dxa"/>
          </w:tcPr>
          <w:p w14:paraId="032F0DE6"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3309" w:type="dxa"/>
          </w:tcPr>
          <w:p w14:paraId="3F34D86B"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chủ đề giao lưu trực tuyến</w:t>
            </w:r>
          </w:p>
        </w:tc>
        <w:tc>
          <w:tcPr>
            <w:tcW w:w="5130" w:type="dxa"/>
          </w:tcPr>
          <w:p w14:paraId="695F4CA0" w14:textId="746D1222"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w:t>
            </w:r>
            <w:r w:rsidR="00474C33" w:rsidRPr="001164DE">
              <w:rPr>
                <w:rFonts w:ascii="Times New Roman" w:hAnsi="Times New Roman"/>
                <w:sz w:val="28"/>
                <w:szCs w:val="28"/>
              </w:rPr>
              <w:t>sắp xếp thứ tự ưu tiên, thêm câu trả lời cho câu hỏi giao lưu trực tuyến</w:t>
            </w:r>
          </w:p>
        </w:tc>
      </w:tr>
      <w:tr w:rsidR="003E5211" w:rsidRPr="001164DE" w14:paraId="16BDBB5F" w14:textId="77777777" w:rsidTr="003E5211">
        <w:tc>
          <w:tcPr>
            <w:tcW w:w="916" w:type="dxa"/>
          </w:tcPr>
          <w:p w14:paraId="3B31D8A0"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3309" w:type="dxa"/>
          </w:tcPr>
          <w:p w14:paraId="02504779" w14:textId="25A9B04D"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w:t>
            </w:r>
            <w:r w:rsidR="00474C33" w:rsidRPr="001164DE">
              <w:rPr>
                <w:rFonts w:ascii="Times New Roman" w:hAnsi="Times New Roman"/>
                <w:sz w:val="28"/>
                <w:szCs w:val="28"/>
              </w:rPr>
              <w:t>n lý</w:t>
            </w:r>
            <w:r w:rsidRPr="001164DE">
              <w:rPr>
                <w:rFonts w:ascii="Times New Roman" w:hAnsi="Times New Roman"/>
                <w:sz w:val="28"/>
                <w:szCs w:val="28"/>
              </w:rPr>
              <w:t xml:space="preserve"> giao lưu trực tuyến</w:t>
            </w:r>
          </w:p>
        </w:tc>
        <w:tc>
          <w:tcPr>
            <w:tcW w:w="5130" w:type="dxa"/>
          </w:tcPr>
          <w:p w14:paraId="5CD29C29" w14:textId="5A61F010"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xem</w:t>
            </w:r>
            <w:r w:rsidR="00474C33" w:rsidRPr="001164DE">
              <w:rPr>
                <w:rFonts w:ascii="Times New Roman" w:hAnsi="Times New Roman"/>
                <w:sz w:val="28"/>
                <w:szCs w:val="28"/>
              </w:rPr>
              <w:t xml:space="preserve">, </w:t>
            </w:r>
            <w:r w:rsidRPr="001164DE">
              <w:rPr>
                <w:rFonts w:ascii="Times New Roman" w:hAnsi="Times New Roman"/>
                <w:sz w:val="28"/>
                <w:szCs w:val="28"/>
              </w:rPr>
              <w:t>sắp xếp thứ tự ưu tiên, thêm câu trả lời</w:t>
            </w:r>
            <w:r w:rsidR="00474C33" w:rsidRPr="001164DE">
              <w:rPr>
                <w:rFonts w:ascii="Times New Roman" w:hAnsi="Times New Roman"/>
                <w:sz w:val="28"/>
                <w:szCs w:val="28"/>
              </w:rPr>
              <w:t xml:space="preserve"> cho </w:t>
            </w:r>
            <w:r w:rsidRPr="001164DE">
              <w:rPr>
                <w:rFonts w:ascii="Times New Roman" w:hAnsi="Times New Roman"/>
                <w:sz w:val="28"/>
                <w:szCs w:val="28"/>
              </w:rPr>
              <w:t xml:space="preserve">câu hỏi giao lưu trực tuyến </w:t>
            </w:r>
          </w:p>
        </w:tc>
      </w:tr>
      <w:tr w:rsidR="003E5211" w:rsidRPr="001164DE" w14:paraId="0A5D485A" w14:textId="77777777" w:rsidTr="003E5211">
        <w:tc>
          <w:tcPr>
            <w:tcW w:w="916" w:type="dxa"/>
          </w:tcPr>
          <w:p w14:paraId="07C9FA44"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3309" w:type="dxa"/>
          </w:tcPr>
          <w:p w14:paraId="6A92B281"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bình luận tin bài</w:t>
            </w:r>
          </w:p>
        </w:tc>
        <w:tc>
          <w:tcPr>
            <w:tcW w:w="5130" w:type="dxa"/>
          </w:tcPr>
          <w:p w14:paraId="18D6FAB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xem, sửa, xóa, duyệt, từ chối duyệt nội dung bình luận tin bài</w:t>
            </w:r>
          </w:p>
        </w:tc>
      </w:tr>
      <w:tr w:rsidR="003E5211" w:rsidRPr="001164DE" w14:paraId="115E532D" w14:textId="77777777" w:rsidTr="003E5211">
        <w:tc>
          <w:tcPr>
            <w:tcW w:w="9355" w:type="dxa"/>
            <w:gridSpan w:val="3"/>
          </w:tcPr>
          <w:p w14:paraId="37AD6090" w14:textId="77777777" w:rsidR="003E5211" w:rsidRPr="001164DE" w:rsidRDefault="003E5211" w:rsidP="00122797">
            <w:pPr>
              <w:spacing w:line="312" w:lineRule="auto"/>
              <w:jc w:val="both"/>
              <w:rPr>
                <w:rFonts w:ascii="Times New Roman" w:hAnsi="Times New Roman"/>
                <w:b/>
                <w:i/>
                <w:sz w:val="28"/>
                <w:szCs w:val="28"/>
              </w:rPr>
            </w:pPr>
            <w:r w:rsidRPr="001164DE">
              <w:rPr>
                <w:rFonts w:ascii="Times New Roman" w:hAnsi="Times New Roman"/>
                <w:b/>
                <w:i/>
                <w:sz w:val="28"/>
                <w:szCs w:val="28"/>
              </w:rPr>
              <w:t>C. Nhóm chức năng quản trị hệ thống</w:t>
            </w:r>
          </w:p>
        </w:tc>
      </w:tr>
      <w:tr w:rsidR="003E5211" w:rsidRPr="001164DE" w14:paraId="7C3C2B42" w14:textId="77777777" w:rsidTr="003E5211">
        <w:tc>
          <w:tcPr>
            <w:tcW w:w="916" w:type="dxa"/>
          </w:tcPr>
          <w:p w14:paraId="6AA9972C"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07196B2C"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BTV/PV/CTV</w:t>
            </w:r>
          </w:p>
        </w:tc>
        <w:tc>
          <w:tcPr>
            <w:tcW w:w="5130" w:type="dxa"/>
          </w:tcPr>
          <w:p w14:paraId="753137F2" w14:textId="72012615" w:rsidR="003E5211" w:rsidRPr="001164DE" w:rsidRDefault="00A02E7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sửa, xóa banner menu</w:t>
            </w:r>
          </w:p>
        </w:tc>
      </w:tr>
      <w:tr w:rsidR="003E5211" w:rsidRPr="001164DE" w14:paraId="51A7FFDE" w14:textId="77777777" w:rsidTr="003E5211">
        <w:tc>
          <w:tcPr>
            <w:tcW w:w="916" w:type="dxa"/>
          </w:tcPr>
          <w:p w14:paraId="42932883" w14:textId="3BB27E35" w:rsidR="00474C33" w:rsidRPr="001164DE" w:rsidRDefault="00474C33" w:rsidP="00BE4BBF">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2286066E"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giao diện hiển thị</w:t>
            </w:r>
          </w:p>
        </w:tc>
        <w:tc>
          <w:tcPr>
            <w:tcW w:w="5130" w:type="dxa"/>
          </w:tcPr>
          <w:p w14:paraId="233AB281" w14:textId="77777777" w:rsidR="00A02E73" w:rsidRPr="001164DE" w:rsidRDefault="00A02E7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tệp tin dữ liệu tin bài, tra cứu kết quả chuyển đổi dữ liệu tin bài</w:t>
            </w:r>
          </w:p>
          <w:p w14:paraId="0AB15F77" w14:textId="1DDEB796" w:rsidR="003E5211" w:rsidRPr="001164DE" w:rsidRDefault="00A02E73" w:rsidP="00122797">
            <w:pPr>
              <w:spacing w:line="312" w:lineRule="auto"/>
              <w:jc w:val="both"/>
              <w:rPr>
                <w:rFonts w:ascii="Times New Roman" w:hAnsi="Times New Roman"/>
                <w:sz w:val="28"/>
                <w:szCs w:val="28"/>
              </w:rPr>
            </w:pPr>
            <w:r w:rsidRPr="001164DE">
              <w:rPr>
                <w:rFonts w:ascii="Times New Roman" w:hAnsi="Times New Roman"/>
                <w:sz w:val="28"/>
                <w:szCs w:val="28"/>
              </w:rPr>
              <w:t>Hệ thống chuyển đổi dữ liệu tin bài theo cấu trúc định dạng chuẩn</w:t>
            </w:r>
          </w:p>
        </w:tc>
      </w:tr>
      <w:tr w:rsidR="003E5211" w:rsidRPr="001164DE" w14:paraId="1916C42B" w14:textId="77777777" w:rsidTr="003E5211">
        <w:tc>
          <w:tcPr>
            <w:tcW w:w="916" w:type="dxa"/>
          </w:tcPr>
          <w:p w14:paraId="350FC4DC" w14:textId="7EAADAC8" w:rsidR="003E5211" w:rsidRPr="001164DE" w:rsidRDefault="00474C33"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09" w:type="dxa"/>
          </w:tcPr>
          <w:p w14:paraId="39000443"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lịch sử hoạt động</w:t>
            </w:r>
          </w:p>
        </w:tc>
        <w:tc>
          <w:tcPr>
            <w:tcW w:w="5130" w:type="dxa"/>
          </w:tcPr>
          <w:p w14:paraId="50B05E1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tra cứu lịch sử hoạt động người dùng</w:t>
            </w:r>
          </w:p>
        </w:tc>
      </w:tr>
      <w:tr w:rsidR="003E5211" w:rsidRPr="001164DE" w14:paraId="06320534" w14:textId="77777777" w:rsidTr="003E5211">
        <w:tc>
          <w:tcPr>
            <w:tcW w:w="916" w:type="dxa"/>
          </w:tcPr>
          <w:p w14:paraId="19706C5B" w14:textId="4A8846FD" w:rsidR="003E5211" w:rsidRPr="001164DE" w:rsidRDefault="00474C3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3309" w:type="dxa"/>
          </w:tcPr>
          <w:p w14:paraId="08F9A485"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danh mục nhuận bút</w:t>
            </w:r>
          </w:p>
        </w:tc>
        <w:tc>
          <w:tcPr>
            <w:tcW w:w="5130" w:type="dxa"/>
          </w:tcPr>
          <w:p w14:paraId="6C294467"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sửa, xóa thông tin danh mục nhuận bút</w:t>
            </w:r>
          </w:p>
        </w:tc>
      </w:tr>
      <w:tr w:rsidR="003E5211" w:rsidRPr="001164DE" w14:paraId="197AB450" w14:textId="77777777" w:rsidTr="003E5211">
        <w:tc>
          <w:tcPr>
            <w:tcW w:w="9355" w:type="dxa"/>
            <w:gridSpan w:val="3"/>
          </w:tcPr>
          <w:p w14:paraId="4C7E0460" w14:textId="77777777" w:rsidR="003E5211" w:rsidRPr="001164DE" w:rsidRDefault="003E5211" w:rsidP="00122797">
            <w:pPr>
              <w:spacing w:line="312" w:lineRule="auto"/>
              <w:jc w:val="both"/>
              <w:rPr>
                <w:rFonts w:ascii="Times New Roman" w:hAnsi="Times New Roman"/>
                <w:b/>
                <w:i/>
                <w:sz w:val="28"/>
                <w:szCs w:val="28"/>
              </w:rPr>
            </w:pPr>
            <w:r w:rsidRPr="001164DE">
              <w:rPr>
                <w:rFonts w:ascii="Times New Roman" w:hAnsi="Times New Roman"/>
                <w:b/>
                <w:i/>
                <w:sz w:val="28"/>
                <w:szCs w:val="28"/>
              </w:rPr>
              <w:t>D. Nhóm chức năng khác</w:t>
            </w:r>
          </w:p>
        </w:tc>
      </w:tr>
      <w:tr w:rsidR="003E5211" w:rsidRPr="001164DE" w14:paraId="232096D0" w14:textId="77777777" w:rsidTr="003E5211">
        <w:tc>
          <w:tcPr>
            <w:tcW w:w="916" w:type="dxa"/>
          </w:tcPr>
          <w:p w14:paraId="136427F3"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045D4250"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Thống kê tin bài</w:t>
            </w:r>
          </w:p>
        </w:tc>
        <w:tc>
          <w:tcPr>
            <w:tcW w:w="5130" w:type="dxa"/>
          </w:tcPr>
          <w:p w14:paraId="08C5B0E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thống kê tin bài theo nhiều tiêu chí khác nhau, thống kê tin bài được nhiều người truy cập nhất</w:t>
            </w:r>
          </w:p>
        </w:tc>
      </w:tr>
      <w:tr w:rsidR="003E5211" w:rsidRPr="001164DE" w14:paraId="235865D0" w14:textId="77777777" w:rsidTr="003E5211">
        <w:tc>
          <w:tcPr>
            <w:tcW w:w="916" w:type="dxa"/>
          </w:tcPr>
          <w:p w14:paraId="34467DEF"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0F5A0189"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Chấm nhuận bút</w:t>
            </w:r>
          </w:p>
        </w:tc>
        <w:tc>
          <w:tcPr>
            <w:tcW w:w="5130" w:type="dxa"/>
          </w:tcPr>
          <w:p w14:paraId="0AF991BB"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tìm kiếm tin bài chưa được chấm nhuận bút, xem nhuận bút tin bài và chọn mức nhuận bút tin bài</w:t>
            </w:r>
          </w:p>
        </w:tc>
      </w:tr>
      <w:tr w:rsidR="003E5211" w:rsidRPr="001164DE" w14:paraId="314D6E78" w14:textId="77777777" w:rsidTr="003E5211">
        <w:tc>
          <w:tcPr>
            <w:tcW w:w="916" w:type="dxa"/>
          </w:tcPr>
          <w:p w14:paraId="11469CDB"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09" w:type="dxa"/>
          </w:tcPr>
          <w:p w14:paraId="5CFC2B30"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Thống kê nhuận bút</w:t>
            </w:r>
          </w:p>
        </w:tc>
        <w:tc>
          <w:tcPr>
            <w:tcW w:w="5130" w:type="dxa"/>
          </w:tcPr>
          <w:p w14:paraId="5111C207"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xem bảng thống kê nhuận bút tin bài, in và xuất báo cáo</w:t>
            </w:r>
          </w:p>
        </w:tc>
      </w:tr>
      <w:tr w:rsidR="003E5211" w:rsidRPr="001164DE" w14:paraId="4DA5AD27" w14:textId="77777777" w:rsidTr="003E5211">
        <w:tc>
          <w:tcPr>
            <w:tcW w:w="916" w:type="dxa"/>
          </w:tcPr>
          <w:p w14:paraId="0293C8F7"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09" w:type="dxa"/>
          </w:tcPr>
          <w:p w14:paraId="7A915743"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yêu cầu đặt mua sách báo/ Tạp chí</w:t>
            </w:r>
          </w:p>
        </w:tc>
        <w:tc>
          <w:tcPr>
            <w:tcW w:w="5130" w:type="dxa"/>
          </w:tcPr>
          <w:p w14:paraId="34CD93A3"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sửa, xóa, duyệt, từ chối duyệt nội dung yêu cầu đặt mua sách báo/tạp chí</w:t>
            </w:r>
          </w:p>
        </w:tc>
      </w:tr>
      <w:tr w:rsidR="003E5211" w:rsidRPr="001164DE" w14:paraId="76D4F1B2" w14:textId="77777777" w:rsidTr="003E5211">
        <w:tc>
          <w:tcPr>
            <w:tcW w:w="916" w:type="dxa"/>
          </w:tcPr>
          <w:p w14:paraId="67F0A24F"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3309" w:type="dxa"/>
          </w:tcPr>
          <w:p w14:paraId="158F952E"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thông tin quảng cáo</w:t>
            </w:r>
          </w:p>
        </w:tc>
        <w:tc>
          <w:tcPr>
            <w:tcW w:w="5130" w:type="dxa"/>
          </w:tcPr>
          <w:p w14:paraId="405ACF71" w14:textId="240D24B2"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w:t>
            </w:r>
            <w:r w:rsidR="00421789" w:rsidRPr="001164DE">
              <w:rPr>
                <w:rFonts w:ascii="Times New Roman" w:hAnsi="Times New Roman"/>
                <w:sz w:val="28"/>
                <w:szCs w:val="28"/>
              </w:rPr>
              <w:t xml:space="preserve">Hủy </w:t>
            </w:r>
            <w:r w:rsidRPr="001164DE">
              <w:rPr>
                <w:rFonts w:ascii="Times New Roman" w:hAnsi="Times New Roman"/>
                <w:sz w:val="28"/>
                <w:szCs w:val="28"/>
              </w:rPr>
              <w:t>yêu cầu đặt quảng cáo; phê duyệt/thiết lập, gỡ thông tin hiển thị quảng cáo</w:t>
            </w:r>
          </w:p>
        </w:tc>
      </w:tr>
      <w:tr w:rsidR="003E5211" w:rsidRPr="001164DE" w14:paraId="72C1AC36" w14:textId="77777777" w:rsidTr="003E5211">
        <w:tc>
          <w:tcPr>
            <w:tcW w:w="916" w:type="dxa"/>
          </w:tcPr>
          <w:p w14:paraId="62493D16"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3309" w:type="dxa"/>
          </w:tcPr>
          <w:p w14:paraId="2EB965E9"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Chuyển đổi dữ liệu tin tức, bài viết</w:t>
            </w:r>
          </w:p>
        </w:tc>
        <w:tc>
          <w:tcPr>
            <w:tcW w:w="5130" w:type="dxa"/>
          </w:tcPr>
          <w:p w14:paraId="19876B3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tệp tin dữ liệu tin bài, tra cứu kết quả chuyển đổi dữ liệu tin bài</w:t>
            </w:r>
          </w:p>
          <w:p w14:paraId="7B29196F"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Hệ thống chuyển đổi dữ liệu tin bài theo cấu trúc định dạng chuẩn</w:t>
            </w:r>
          </w:p>
        </w:tc>
      </w:tr>
      <w:tr w:rsidR="003E5211" w:rsidRPr="001164DE" w14:paraId="2319D63D" w14:textId="77777777" w:rsidTr="003E5211">
        <w:tc>
          <w:tcPr>
            <w:tcW w:w="916" w:type="dxa"/>
          </w:tcPr>
          <w:p w14:paraId="0AF87B3F"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3309" w:type="dxa"/>
          </w:tcPr>
          <w:p w14:paraId="799CDB74"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Chuyển đổi dữ liệu ảnh</w:t>
            </w:r>
          </w:p>
        </w:tc>
        <w:tc>
          <w:tcPr>
            <w:tcW w:w="5130" w:type="dxa"/>
          </w:tcPr>
          <w:p w14:paraId="119BDA7E"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Hệ thống chuyển đổi tập tin dữ liệu ảnh theo cấu trúc định dạng chuẩn</w:t>
            </w:r>
          </w:p>
        </w:tc>
      </w:tr>
    </w:tbl>
    <w:p w14:paraId="313C9A0F" w14:textId="441013B8" w:rsidR="00E10D49" w:rsidRPr="001164DE" w:rsidRDefault="00732B8F" w:rsidP="0090566F">
      <w:pPr>
        <w:pStyle w:val="Heading2"/>
      </w:pPr>
      <w:bookmarkStart w:id="44" w:name="_Toc56522236"/>
      <w:bookmarkStart w:id="45" w:name="_Toc70073933"/>
      <w:r w:rsidRPr="001164DE">
        <w:t>(A1.1) Nhóm chức năng dành cho</w:t>
      </w:r>
      <w:r w:rsidR="00E10D49" w:rsidRPr="001164DE">
        <w:t xml:space="preserve"> độc giả</w:t>
      </w:r>
      <w:bookmarkEnd w:id="44"/>
      <w:bookmarkEnd w:id="45"/>
    </w:p>
    <w:p w14:paraId="7CEEF841" w14:textId="6A7901A2" w:rsidR="00E10D49" w:rsidRPr="001164DE" w:rsidRDefault="00E10D49" w:rsidP="0055188C">
      <w:pPr>
        <w:pStyle w:val="Heading3"/>
      </w:pPr>
      <w:bookmarkStart w:id="46" w:name="_Toc50105089"/>
      <w:bookmarkStart w:id="47" w:name="_Toc56522237"/>
      <w:bookmarkStart w:id="48" w:name="_Toc70073934"/>
      <w:r w:rsidRPr="001164DE">
        <w:t xml:space="preserve">(A1.1.1) Xem tin bài trên </w:t>
      </w:r>
      <w:bookmarkEnd w:id="46"/>
      <w:r w:rsidR="00E04DD9" w:rsidRPr="001164DE">
        <w:t>Tạp chí Thuế</w:t>
      </w:r>
      <w:bookmarkEnd w:id="47"/>
      <w:bookmarkEnd w:id="48"/>
    </w:p>
    <w:p w14:paraId="76B6C867" w14:textId="77777777" w:rsidR="009D7060" w:rsidRPr="001164DE" w:rsidRDefault="003E5211" w:rsidP="0090566F">
      <w:pPr>
        <w:pStyle w:val="Heading4"/>
      </w:pPr>
      <w:r w:rsidRPr="001164DE">
        <w:t>Văn bản nghiệp vụ áp dụng</w:t>
      </w:r>
    </w:p>
    <w:p w14:paraId="5D32FBBF" w14:textId="49752985" w:rsidR="009D7060" w:rsidRPr="001164DE" w:rsidRDefault="00A84D61" w:rsidP="00A84D61">
      <w:pPr>
        <w:pStyle w:val="Style2"/>
      </w:pPr>
      <w:r w:rsidRPr="00A84D61">
        <w:t>Tài liệu phân tích yêu cầu</w:t>
      </w:r>
      <w:r>
        <w:t xml:space="preserve"> nghiệp vụ</w:t>
      </w:r>
    </w:p>
    <w:p w14:paraId="37B47C42" w14:textId="77777777" w:rsidR="003E5211" w:rsidRPr="001164DE" w:rsidRDefault="003E5211" w:rsidP="0090566F">
      <w:pPr>
        <w:pStyle w:val="Heading4"/>
      </w:pPr>
      <w:r w:rsidRPr="001164DE">
        <w:t>Mô tả yêu cầu</w:t>
      </w:r>
    </w:p>
    <w:p w14:paraId="220FC82B" w14:textId="205D3F90" w:rsidR="00841E13" w:rsidRPr="001164DE" w:rsidRDefault="00841E13" w:rsidP="002B7031">
      <w:pPr>
        <w:pStyle w:val="Style2"/>
        <w:spacing w:line="312" w:lineRule="auto"/>
      </w:pPr>
      <w:r w:rsidRPr="001164DE">
        <w:t xml:space="preserve">Độc giả có thể tìm kiếm tin bài đã đăng trên </w:t>
      </w:r>
      <w:r w:rsidR="00E04DD9" w:rsidRPr="001164DE">
        <w:t>Tạp chí Thuế</w:t>
      </w:r>
      <w:r w:rsidRPr="001164DE">
        <w:t>. Hệ thống thực hiện tìm kiếm và hiển thị danh sách tin bài thỏa mãn điều kiện tra cứu.</w:t>
      </w:r>
    </w:p>
    <w:p w14:paraId="527EEB71" w14:textId="3B715AB0" w:rsidR="00841E13" w:rsidRPr="001164DE" w:rsidRDefault="00841E13" w:rsidP="002B7031">
      <w:pPr>
        <w:pStyle w:val="Style2"/>
        <w:spacing w:line="312" w:lineRule="auto"/>
      </w:pPr>
      <w:r w:rsidRPr="001164DE">
        <w:t xml:space="preserve">Độc giả có thể xem chi tiết tin bài đã đăng trên </w:t>
      </w:r>
      <w:r w:rsidR="00E04DD9" w:rsidRPr="001164DE">
        <w:t>Tạp chí Thuế</w:t>
      </w:r>
      <w:r w:rsidRPr="001164DE">
        <w:t xml:space="preserve"> (gồm nội dung tin bài, các tin liên quan). Hệ thống hiển thị thông tin chi tiết tin bài đã đăng </w:t>
      </w:r>
      <w:r w:rsidRPr="001164DE">
        <w:lastRenderedPageBreak/>
        <w:t xml:space="preserve">trên </w:t>
      </w:r>
      <w:r w:rsidR="00E04DD9" w:rsidRPr="001164DE">
        <w:t>Tạp chí Thuế</w:t>
      </w:r>
      <w:r w:rsidRPr="001164DE">
        <w:t>.</w:t>
      </w:r>
    </w:p>
    <w:p w14:paraId="6A1B3560" w14:textId="48D40B2F" w:rsidR="000F75C5" w:rsidRPr="001164DE" w:rsidRDefault="00841E13" w:rsidP="002B7031">
      <w:pPr>
        <w:pStyle w:val="Style2"/>
        <w:spacing w:line="312" w:lineRule="auto"/>
      </w:pPr>
      <w:r w:rsidRPr="001164DE">
        <w:t xml:space="preserve">Độc giả có thể để lại bình luận về tin bài đã đăng trên </w:t>
      </w:r>
      <w:r w:rsidR="00E04DD9" w:rsidRPr="001164DE">
        <w:t>Tạp chí Thuế</w:t>
      </w:r>
      <w:r w:rsidRPr="001164DE">
        <w:t>. Hệ thống kiểm tra và lưu thông tin bình luận của độc giả vào CSDL</w:t>
      </w:r>
    </w:p>
    <w:p w14:paraId="2FF1DD91" w14:textId="77777777" w:rsidR="003E5211" w:rsidRPr="001164DE" w:rsidRDefault="003E5211" w:rsidP="0090566F">
      <w:pPr>
        <w:pStyle w:val="Heading4"/>
      </w:pPr>
      <w:r w:rsidRPr="001164DE">
        <w:t>Thiết kế giao diện</w:t>
      </w:r>
    </w:p>
    <w:p w14:paraId="6CCDCADB" w14:textId="77777777" w:rsidR="00A53F5E" w:rsidRPr="001164DE" w:rsidRDefault="00A53F5E" w:rsidP="002B7031">
      <w:pPr>
        <w:pStyle w:val="ListParagraph"/>
        <w:spacing w:line="312" w:lineRule="auto"/>
      </w:pPr>
      <w:r w:rsidRPr="001164DE">
        <w:t>Tìm kiếm tin bài đã đăng (Tra cứu dữ liệu)</w:t>
      </w:r>
    </w:p>
    <w:p w14:paraId="2DEC22D4" w14:textId="55D27184" w:rsidR="00A53F5E" w:rsidRPr="001164DE" w:rsidRDefault="008B5E2A" w:rsidP="002B7031">
      <w:pPr>
        <w:pStyle w:val="Style2"/>
        <w:numPr>
          <w:ilvl w:val="0"/>
          <w:numId w:val="0"/>
        </w:numPr>
        <w:spacing w:line="312" w:lineRule="auto"/>
        <w:ind w:left="540"/>
        <w:jc w:val="center"/>
      </w:pPr>
      <w:r>
        <w:rPr>
          <w:noProof/>
        </w:rPr>
        <w:drawing>
          <wp:inline distT="0" distB="0" distL="0" distR="0" wp14:anchorId="0559B9A9" wp14:editId="5DE878C2">
            <wp:extent cx="5495925" cy="3248007"/>
            <wp:effectExtent l="19050" t="19050" r="952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5291" cy="3253542"/>
                    </a:xfrm>
                    <a:prstGeom prst="rect">
                      <a:avLst/>
                    </a:prstGeom>
                    <a:ln>
                      <a:solidFill>
                        <a:schemeClr val="tx1"/>
                      </a:solidFill>
                    </a:ln>
                  </pic:spPr>
                </pic:pic>
              </a:graphicData>
            </a:graphic>
          </wp:inline>
        </w:drawing>
      </w:r>
    </w:p>
    <w:p w14:paraId="5700EED0" w14:textId="776FDD00" w:rsidR="00A53F5E" w:rsidRPr="001164DE"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w:t>
      </w:r>
      <w:r w:rsidRPr="001164DE">
        <w:rPr>
          <w:noProof/>
          <w:sz w:val="28"/>
          <w:szCs w:val="28"/>
        </w:rPr>
        <w:fldChar w:fldCharType="end"/>
      </w:r>
      <w:r w:rsidRPr="001164DE">
        <w:rPr>
          <w:sz w:val="28"/>
          <w:szCs w:val="28"/>
        </w:rPr>
        <w:t xml:space="preserve">: Tìm kiếm tin bài đã đăng trên website </w:t>
      </w:r>
      <w:r w:rsidR="00E04DD9" w:rsidRPr="001164DE">
        <w:rPr>
          <w:sz w:val="28"/>
          <w:szCs w:val="28"/>
        </w:rPr>
        <w:t>Tạp chí Thuế</w:t>
      </w:r>
    </w:p>
    <w:p w14:paraId="59D68C8F" w14:textId="77777777"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360" w:type="dxa"/>
        <w:tblLook w:val="04A0" w:firstRow="1" w:lastRow="0" w:firstColumn="1" w:lastColumn="0" w:noHBand="0" w:noVBand="1"/>
      </w:tblPr>
      <w:tblGrid>
        <w:gridCol w:w="800"/>
        <w:gridCol w:w="1981"/>
        <w:gridCol w:w="1465"/>
        <w:gridCol w:w="1163"/>
        <w:gridCol w:w="854"/>
        <w:gridCol w:w="2438"/>
      </w:tblGrid>
      <w:tr w:rsidR="00A53F5E" w:rsidRPr="001164DE" w14:paraId="436F1573" w14:textId="77777777" w:rsidTr="00C11F91">
        <w:trPr>
          <w:tblHeader/>
        </w:trPr>
        <w:tc>
          <w:tcPr>
            <w:tcW w:w="805" w:type="dxa"/>
            <w:tcBorders>
              <w:top w:val="single" w:sz="4" w:space="0" w:color="auto"/>
              <w:left w:val="single" w:sz="4" w:space="0" w:color="auto"/>
              <w:bottom w:val="single" w:sz="4" w:space="0" w:color="auto"/>
              <w:right w:val="single" w:sz="4" w:space="0" w:color="auto"/>
            </w:tcBorders>
            <w:shd w:val="clear" w:color="auto" w:fill="E7E6E6" w:themeFill="background2"/>
          </w:tcPr>
          <w:p w14:paraId="16DB327A"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05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22C34B4"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EEDB0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9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A56265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6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60A90CE"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621290"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53F5E" w:rsidRPr="001164DE" w14:paraId="0AD4A97D" w14:textId="77777777" w:rsidTr="00C11F91">
        <w:tc>
          <w:tcPr>
            <w:tcW w:w="8990" w:type="dxa"/>
            <w:gridSpan w:val="6"/>
            <w:tcBorders>
              <w:top w:val="single" w:sz="4" w:space="0" w:color="auto"/>
              <w:left w:val="single" w:sz="4" w:space="0" w:color="auto"/>
              <w:bottom w:val="single" w:sz="4" w:space="0" w:color="auto"/>
              <w:right w:val="single" w:sz="4" w:space="0" w:color="auto"/>
            </w:tcBorders>
          </w:tcPr>
          <w:p w14:paraId="1796AF6D" w14:textId="77777777" w:rsidR="00A53F5E" w:rsidRPr="001164DE" w:rsidRDefault="00A53F5E" w:rsidP="002B7031">
            <w:pPr>
              <w:spacing w:line="312" w:lineRule="auto"/>
              <w:rPr>
                <w:rFonts w:ascii="Times New Roman" w:hAnsi="Times New Roman"/>
                <w:b/>
                <w:i/>
                <w:sz w:val="28"/>
                <w:szCs w:val="28"/>
              </w:rPr>
            </w:pPr>
            <w:r w:rsidRPr="001164DE">
              <w:rPr>
                <w:rFonts w:ascii="Times New Roman" w:hAnsi="Times New Roman"/>
                <w:b/>
                <w:i/>
                <w:sz w:val="28"/>
                <w:szCs w:val="28"/>
              </w:rPr>
              <w:t>Chức năng tìm kiếm tin bài</w:t>
            </w:r>
          </w:p>
        </w:tc>
      </w:tr>
      <w:tr w:rsidR="00841E13" w:rsidRPr="001164DE" w14:paraId="469074DA" w14:textId="77777777" w:rsidTr="00C11F91">
        <w:tc>
          <w:tcPr>
            <w:tcW w:w="805" w:type="dxa"/>
            <w:tcBorders>
              <w:top w:val="single" w:sz="4" w:space="0" w:color="auto"/>
              <w:left w:val="single" w:sz="4" w:space="0" w:color="auto"/>
              <w:bottom w:val="single" w:sz="4" w:space="0" w:color="auto"/>
              <w:right w:val="single" w:sz="4" w:space="0" w:color="auto"/>
            </w:tcBorders>
          </w:tcPr>
          <w:p w14:paraId="1B76DF6D"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059" w:type="dxa"/>
            <w:tcBorders>
              <w:top w:val="single" w:sz="4" w:space="0" w:color="auto"/>
              <w:left w:val="single" w:sz="4" w:space="0" w:color="auto"/>
              <w:bottom w:val="single" w:sz="4" w:space="0" w:color="auto"/>
              <w:right w:val="single" w:sz="4" w:space="0" w:color="auto"/>
            </w:tcBorders>
            <w:hideMark/>
          </w:tcPr>
          <w:p w14:paraId="3A662939"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Từ khóa tìm kiếm</w:t>
            </w:r>
          </w:p>
        </w:tc>
        <w:tc>
          <w:tcPr>
            <w:tcW w:w="1510" w:type="dxa"/>
            <w:tcBorders>
              <w:top w:val="single" w:sz="4" w:space="0" w:color="auto"/>
              <w:left w:val="single" w:sz="4" w:space="0" w:color="auto"/>
              <w:bottom w:val="single" w:sz="4" w:space="0" w:color="auto"/>
              <w:right w:val="single" w:sz="4" w:space="0" w:color="auto"/>
            </w:tcBorders>
            <w:hideMark/>
          </w:tcPr>
          <w:p w14:paraId="7C483443"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92" w:type="dxa"/>
            <w:tcBorders>
              <w:top w:val="single" w:sz="4" w:space="0" w:color="auto"/>
              <w:left w:val="single" w:sz="4" w:space="0" w:color="auto"/>
              <w:bottom w:val="single" w:sz="4" w:space="0" w:color="auto"/>
              <w:right w:val="single" w:sz="4" w:space="0" w:color="auto"/>
            </w:tcBorders>
            <w:hideMark/>
          </w:tcPr>
          <w:p w14:paraId="7909F642"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861" w:type="dxa"/>
            <w:tcBorders>
              <w:top w:val="single" w:sz="4" w:space="0" w:color="auto"/>
              <w:left w:val="single" w:sz="4" w:space="0" w:color="auto"/>
              <w:bottom w:val="single" w:sz="4" w:space="0" w:color="auto"/>
              <w:right w:val="single" w:sz="4" w:space="0" w:color="auto"/>
            </w:tcBorders>
          </w:tcPr>
          <w:p w14:paraId="0E392F00" w14:textId="77777777" w:rsidR="00841E13" w:rsidRPr="001164DE" w:rsidRDefault="00841E13" w:rsidP="002B7031">
            <w:pPr>
              <w:spacing w:line="312" w:lineRule="auto"/>
              <w:rPr>
                <w:rFonts w:ascii="Times New Roman" w:hAnsi="Times New Roman"/>
                <w:sz w:val="28"/>
                <w:szCs w:val="28"/>
                <w:lang w:val="vi-VN"/>
              </w:rPr>
            </w:pPr>
          </w:p>
        </w:tc>
        <w:tc>
          <w:tcPr>
            <w:tcW w:w="2563" w:type="dxa"/>
            <w:tcBorders>
              <w:top w:val="single" w:sz="4" w:space="0" w:color="auto"/>
              <w:left w:val="single" w:sz="4" w:space="0" w:color="auto"/>
              <w:bottom w:val="single" w:sz="4" w:space="0" w:color="auto"/>
              <w:right w:val="single" w:sz="4" w:space="0" w:color="auto"/>
            </w:tcBorders>
            <w:hideMark/>
          </w:tcPr>
          <w:p w14:paraId="42CCD191"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từ khóa tìm kiếm tin bài</w:t>
            </w:r>
          </w:p>
        </w:tc>
      </w:tr>
    </w:tbl>
    <w:p w14:paraId="0B1E871D" w14:textId="77777777" w:rsidR="00A02E73" w:rsidRPr="001164DE" w:rsidRDefault="00A02E73">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2EDFAC7B" w14:textId="1C6934E2" w:rsidR="00A53F5E" w:rsidRPr="001164DE" w:rsidRDefault="00A53F5E" w:rsidP="002B7031">
      <w:pPr>
        <w:pStyle w:val="ListParagraph"/>
        <w:spacing w:line="312" w:lineRule="auto"/>
      </w:pPr>
      <w:r w:rsidRPr="001164DE">
        <w:lastRenderedPageBreak/>
        <w:t>Xem chi tiết</w:t>
      </w:r>
      <w:r w:rsidR="00841E13" w:rsidRPr="001164DE">
        <w:rPr>
          <w:lang w:val="en-US"/>
        </w:rPr>
        <w:t xml:space="preserve"> tin bài</w:t>
      </w:r>
    </w:p>
    <w:p w14:paraId="55E8C9FE" w14:textId="77777777" w:rsidR="00A53F5E" w:rsidRPr="001164DE" w:rsidRDefault="00A53F5E" w:rsidP="002B7031">
      <w:pPr>
        <w:pStyle w:val="Style2"/>
        <w:numPr>
          <w:ilvl w:val="0"/>
          <w:numId w:val="0"/>
        </w:numPr>
        <w:spacing w:line="312" w:lineRule="auto"/>
        <w:ind w:left="360"/>
        <w:jc w:val="center"/>
      </w:pPr>
      <w:r w:rsidRPr="001164DE">
        <w:rPr>
          <w:noProof/>
        </w:rPr>
        <w:drawing>
          <wp:inline distT="0" distB="0" distL="0" distR="0" wp14:anchorId="53C40A36" wp14:editId="22C8AC8F">
            <wp:extent cx="4756195" cy="459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 tin bai.png"/>
                    <pic:cNvPicPr/>
                  </pic:nvPicPr>
                  <pic:blipFill>
                    <a:blip r:embed="rId11">
                      <a:extLst>
                        <a:ext uri="{28A0092B-C50C-407E-A947-70E740481C1C}">
                          <a14:useLocalDpi xmlns:a14="http://schemas.microsoft.com/office/drawing/2010/main" val="0"/>
                        </a:ext>
                      </a:extLst>
                    </a:blip>
                    <a:stretch>
                      <a:fillRect/>
                    </a:stretch>
                  </pic:blipFill>
                  <pic:spPr>
                    <a:xfrm>
                      <a:off x="0" y="0"/>
                      <a:ext cx="4774018" cy="4608254"/>
                    </a:xfrm>
                    <a:prstGeom prst="rect">
                      <a:avLst/>
                    </a:prstGeom>
                  </pic:spPr>
                </pic:pic>
              </a:graphicData>
            </a:graphic>
          </wp:inline>
        </w:drawing>
      </w:r>
    </w:p>
    <w:p w14:paraId="5E99F0E9" w14:textId="2B49DBF3" w:rsidR="00A53F5E" w:rsidRPr="001164DE"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w:t>
      </w:r>
      <w:r w:rsidRPr="001164DE">
        <w:rPr>
          <w:noProof/>
          <w:sz w:val="28"/>
          <w:szCs w:val="28"/>
        </w:rPr>
        <w:fldChar w:fldCharType="end"/>
      </w:r>
      <w:r w:rsidR="00271ACE" w:rsidRPr="001164DE">
        <w:rPr>
          <w:sz w:val="28"/>
          <w:szCs w:val="28"/>
        </w:rPr>
        <w:t>: C</w:t>
      </w:r>
      <w:r w:rsidRPr="001164DE">
        <w:rPr>
          <w:sz w:val="28"/>
          <w:szCs w:val="28"/>
        </w:rPr>
        <w:t>hi tiết</w:t>
      </w:r>
      <w:r w:rsidR="00841E13" w:rsidRPr="001164DE">
        <w:rPr>
          <w:sz w:val="28"/>
          <w:szCs w:val="28"/>
        </w:rPr>
        <w:t xml:space="preserve"> tin bài</w:t>
      </w:r>
    </w:p>
    <w:p w14:paraId="1076A106" w14:textId="5CB6B999"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85" w:type="dxa"/>
        <w:tblLook w:val="04A0" w:firstRow="1" w:lastRow="0" w:firstColumn="1" w:lastColumn="0" w:noHBand="0" w:noVBand="1"/>
      </w:tblPr>
      <w:tblGrid>
        <w:gridCol w:w="746"/>
        <w:gridCol w:w="1755"/>
        <w:gridCol w:w="1509"/>
        <w:gridCol w:w="1144"/>
        <w:gridCol w:w="843"/>
        <w:gridCol w:w="2979"/>
      </w:tblGrid>
      <w:tr w:rsidR="00A53F5E" w:rsidRPr="001164DE" w14:paraId="32DB793F" w14:textId="77777777" w:rsidTr="002F15DC">
        <w:trPr>
          <w:tblHeader/>
        </w:trPr>
        <w:tc>
          <w:tcPr>
            <w:tcW w:w="746" w:type="dxa"/>
            <w:tcBorders>
              <w:top w:val="single" w:sz="4" w:space="0" w:color="auto"/>
              <w:left w:val="single" w:sz="4" w:space="0" w:color="auto"/>
              <w:bottom w:val="single" w:sz="4" w:space="0" w:color="auto"/>
              <w:right w:val="single" w:sz="4" w:space="0" w:color="auto"/>
            </w:tcBorders>
            <w:shd w:val="clear" w:color="auto" w:fill="E7E6E6" w:themeFill="background2"/>
          </w:tcPr>
          <w:p w14:paraId="320C1409"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8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69613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4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C3E49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B25F5C9"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A52F3F0"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1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6528D0"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41E13" w:rsidRPr="001164DE" w14:paraId="383FF9F5" w14:textId="77777777" w:rsidTr="002F15DC">
        <w:tc>
          <w:tcPr>
            <w:tcW w:w="746" w:type="dxa"/>
            <w:tcBorders>
              <w:top w:val="single" w:sz="4" w:space="0" w:color="auto"/>
              <w:left w:val="single" w:sz="4" w:space="0" w:color="auto"/>
              <w:bottom w:val="single" w:sz="4" w:space="0" w:color="auto"/>
              <w:right w:val="single" w:sz="4" w:space="0" w:color="auto"/>
            </w:tcBorders>
          </w:tcPr>
          <w:p w14:paraId="28C73CE1"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826" w:type="dxa"/>
            <w:tcBorders>
              <w:top w:val="single" w:sz="4" w:space="0" w:color="auto"/>
              <w:left w:val="single" w:sz="4" w:space="0" w:color="auto"/>
              <w:bottom w:val="single" w:sz="4" w:space="0" w:color="auto"/>
              <w:right w:val="single" w:sz="4" w:space="0" w:color="auto"/>
            </w:tcBorders>
            <w:hideMark/>
          </w:tcPr>
          <w:p w14:paraId="7E775927"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Tiêu đề tin bài</w:t>
            </w:r>
          </w:p>
        </w:tc>
        <w:tc>
          <w:tcPr>
            <w:tcW w:w="1549" w:type="dxa"/>
            <w:tcBorders>
              <w:top w:val="single" w:sz="4" w:space="0" w:color="auto"/>
              <w:left w:val="single" w:sz="4" w:space="0" w:color="auto"/>
              <w:bottom w:val="single" w:sz="4" w:space="0" w:color="auto"/>
              <w:right w:val="single" w:sz="4" w:space="0" w:color="auto"/>
            </w:tcBorders>
            <w:hideMark/>
          </w:tcPr>
          <w:p w14:paraId="43A43011"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76" w:type="dxa"/>
            <w:tcBorders>
              <w:top w:val="single" w:sz="4" w:space="0" w:color="auto"/>
              <w:left w:val="single" w:sz="4" w:space="0" w:color="auto"/>
              <w:bottom w:val="single" w:sz="4" w:space="0" w:color="auto"/>
              <w:right w:val="single" w:sz="4" w:space="0" w:color="auto"/>
            </w:tcBorders>
          </w:tcPr>
          <w:p w14:paraId="0CD4E29B"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5E061366"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2A2307A6"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1CE92BBF" w14:textId="76399F5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tiêu đề tin bài theo nội dung tin bài đã được phê duyệt (</w:t>
            </w:r>
            <w:r w:rsidR="002B5732" w:rsidRPr="001164DE">
              <w:rPr>
                <w:rFonts w:ascii="Times New Roman" w:hAnsi="Times New Roman"/>
                <w:sz w:val="28"/>
                <w:szCs w:val="28"/>
              </w:rPr>
              <w:t>Thiết kế</w:t>
            </w:r>
            <w:r w:rsidRPr="001164DE">
              <w:rPr>
                <w:rFonts w:ascii="Times New Roman" w:hAnsi="Times New Roman"/>
                <w:sz w:val="28"/>
                <w:szCs w:val="28"/>
              </w:rPr>
              <w:t xml:space="preserve"> chi tiết chức năng A1.2.1 Soạn tin bài)</w:t>
            </w:r>
          </w:p>
        </w:tc>
      </w:tr>
      <w:tr w:rsidR="00841E13" w:rsidRPr="001164DE" w14:paraId="4D2C0B79" w14:textId="77777777" w:rsidTr="002F15DC">
        <w:tc>
          <w:tcPr>
            <w:tcW w:w="746" w:type="dxa"/>
            <w:tcBorders>
              <w:top w:val="single" w:sz="4" w:space="0" w:color="auto"/>
              <w:left w:val="single" w:sz="4" w:space="0" w:color="auto"/>
              <w:bottom w:val="single" w:sz="4" w:space="0" w:color="auto"/>
              <w:right w:val="single" w:sz="4" w:space="0" w:color="auto"/>
            </w:tcBorders>
          </w:tcPr>
          <w:p w14:paraId="0964EEFE"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826" w:type="dxa"/>
            <w:tcBorders>
              <w:top w:val="single" w:sz="4" w:space="0" w:color="auto"/>
              <w:left w:val="single" w:sz="4" w:space="0" w:color="auto"/>
              <w:bottom w:val="single" w:sz="4" w:space="0" w:color="auto"/>
              <w:right w:val="single" w:sz="4" w:space="0" w:color="auto"/>
            </w:tcBorders>
          </w:tcPr>
          <w:p w14:paraId="00314897"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Sapo</w:t>
            </w:r>
          </w:p>
        </w:tc>
        <w:tc>
          <w:tcPr>
            <w:tcW w:w="1549" w:type="dxa"/>
            <w:tcBorders>
              <w:top w:val="single" w:sz="4" w:space="0" w:color="auto"/>
              <w:left w:val="single" w:sz="4" w:space="0" w:color="auto"/>
              <w:bottom w:val="single" w:sz="4" w:space="0" w:color="auto"/>
              <w:right w:val="single" w:sz="4" w:space="0" w:color="auto"/>
            </w:tcBorders>
          </w:tcPr>
          <w:p w14:paraId="7DBA72D0" w14:textId="1BA2BBBA"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3B71FB" w:rsidRPr="001164DE">
              <w:rPr>
                <w:rFonts w:ascii="Times New Roman" w:hAnsi="Times New Roman"/>
                <w:sz w:val="28"/>
                <w:szCs w:val="28"/>
              </w:rPr>
              <w:t>12</w:t>
            </w:r>
            <w:r w:rsidR="00155DC4" w:rsidRPr="001164DE">
              <w:rPr>
                <w:rFonts w:ascii="Times New Roman" w:hAnsi="Times New Roman"/>
                <w:sz w:val="28"/>
                <w:szCs w:val="28"/>
              </w:rPr>
              <w:t>00</w:t>
            </w:r>
            <w:r w:rsidRPr="001164DE">
              <w:rPr>
                <w:rFonts w:ascii="Times New Roman" w:hAnsi="Times New Roman"/>
                <w:sz w:val="28"/>
                <w:szCs w:val="28"/>
              </w:rPr>
              <w:t>)</w:t>
            </w:r>
          </w:p>
        </w:tc>
        <w:tc>
          <w:tcPr>
            <w:tcW w:w="1176" w:type="dxa"/>
            <w:tcBorders>
              <w:top w:val="single" w:sz="4" w:space="0" w:color="auto"/>
              <w:left w:val="single" w:sz="4" w:space="0" w:color="auto"/>
              <w:bottom w:val="single" w:sz="4" w:space="0" w:color="auto"/>
              <w:right w:val="single" w:sz="4" w:space="0" w:color="auto"/>
            </w:tcBorders>
          </w:tcPr>
          <w:p w14:paraId="74D38AF9"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728772F5"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tcPr>
          <w:p w14:paraId="51520EA0"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5407E013" w14:textId="4D08906F"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Hiển thị Sapo tin bài theo nội dung tin bài đã được phê duyệt (</w:t>
            </w:r>
            <w:r w:rsidR="002B5732" w:rsidRPr="001164DE">
              <w:rPr>
                <w:rFonts w:ascii="Times New Roman" w:hAnsi="Times New Roman"/>
                <w:sz w:val="28"/>
                <w:szCs w:val="28"/>
              </w:rPr>
              <w:t>Thiết kế</w:t>
            </w:r>
            <w:r w:rsidRPr="001164DE">
              <w:rPr>
                <w:rFonts w:ascii="Times New Roman" w:hAnsi="Times New Roman"/>
                <w:sz w:val="28"/>
                <w:szCs w:val="28"/>
              </w:rPr>
              <w:t xml:space="preserve"> chi tiết chức năng A1.2.1 Soạn tin bài)</w:t>
            </w:r>
          </w:p>
        </w:tc>
      </w:tr>
      <w:tr w:rsidR="00841E13" w:rsidRPr="001164DE" w14:paraId="716DCB86" w14:textId="77777777" w:rsidTr="002F15DC">
        <w:tc>
          <w:tcPr>
            <w:tcW w:w="746" w:type="dxa"/>
            <w:tcBorders>
              <w:top w:val="single" w:sz="4" w:space="0" w:color="auto"/>
              <w:left w:val="single" w:sz="4" w:space="0" w:color="auto"/>
              <w:bottom w:val="single" w:sz="4" w:space="0" w:color="auto"/>
              <w:right w:val="single" w:sz="4" w:space="0" w:color="auto"/>
            </w:tcBorders>
          </w:tcPr>
          <w:p w14:paraId="2DC1013E"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826" w:type="dxa"/>
            <w:tcBorders>
              <w:top w:val="single" w:sz="4" w:space="0" w:color="auto"/>
              <w:left w:val="single" w:sz="4" w:space="0" w:color="auto"/>
              <w:bottom w:val="single" w:sz="4" w:space="0" w:color="auto"/>
              <w:right w:val="single" w:sz="4" w:space="0" w:color="auto"/>
            </w:tcBorders>
            <w:hideMark/>
          </w:tcPr>
          <w:p w14:paraId="60596AA8"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Ngày xuất bản tin bài</w:t>
            </w:r>
          </w:p>
        </w:tc>
        <w:tc>
          <w:tcPr>
            <w:tcW w:w="1549" w:type="dxa"/>
            <w:tcBorders>
              <w:top w:val="single" w:sz="4" w:space="0" w:color="auto"/>
              <w:left w:val="single" w:sz="4" w:space="0" w:color="auto"/>
              <w:bottom w:val="single" w:sz="4" w:space="0" w:color="auto"/>
              <w:right w:val="single" w:sz="4" w:space="0" w:color="auto"/>
            </w:tcBorders>
            <w:hideMark/>
          </w:tcPr>
          <w:p w14:paraId="615DA5A4"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176" w:type="dxa"/>
            <w:tcBorders>
              <w:top w:val="single" w:sz="4" w:space="0" w:color="auto"/>
              <w:left w:val="single" w:sz="4" w:space="0" w:color="auto"/>
              <w:bottom w:val="single" w:sz="4" w:space="0" w:color="auto"/>
              <w:right w:val="single" w:sz="4" w:space="0" w:color="auto"/>
            </w:tcBorders>
          </w:tcPr>
          <w:p w14:paraId="60A87305"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39517CFB"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06346DD2"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2465D374"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ngày xuất bản tin bài </w:t>
            </w:r>
          </w:p>
        </w:tc>
      </w:tr>
      <w:tr w:rsidR="00841E13" w:rsidRPr="001164DE" w14:paraId="7B6D15B6" w14:textId="77777777" w:rsidTr="002F15DC">
        <w:tc>
          <w:tcPr>
            <w:tcW w:w="746" w:type="dxa"/>
            <w:tcBorders>
              <w:top w:val="single" w:sz="4" w:space="0" w:color="auto"/>
              <w:left w:val="single" w:sz="4" w:space="0" w:color="auto"/>
              <w:bottom w:val="single" w:sz="4" w:space="0" w:color="auto"/>
              <w:right w:val="single" w:sz="4" w:space="0" w:color="auto"/>
            </w:tcBorders>
          </w:tcPr>
          <w:p w14:paraId="1C25D156"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826" w:type="dxa"/>
            <w:tcBorders>
              <w:top w:val="single" w:sz="4" w:space="0" w:color="auto"/>
              <w:left w:val="single" w:sz="4" w:space="0" w:color="auto"/>
              <w:bottom w:val="single" w:sz="4" w:space="0" w:color="auto"/>
              <w:right w:val="single" w:sz="4" w:space="0" w:color="auto"/>
            </w:tcBorders>
            <w:hideMark/>
          </w:tcPr>
          <w:p w14:paraId="71DC9B3E"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Nội dung tin bài</w:t>
            </w:r>
          </w:p>
        </w:tc>
        <w:tc>
          <w:tcPr>
            <w:tcW w:w="1549" w:type="dxa"/>
            <w:tcBorders>
              <w:top w:val="single" w:sz="4" w:space="0" w:color="auto"/>
              <w:left w:val="single" w:sz="4" w:space="0" w:color="auto"/>
              <w:bottom w:val="single" w:sz="4" w:space="0" w:color="auto"/>
              <w:right w:val="single" w:sz="4" w:space="0" w:color="auto"/>
            </w:tcBorders>
            <w:hideMark/>
          </w:tcPr>
          <w:p w14:paraId="373C92E8"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76" w:type="dxa"/>
            <w:tcBorders>
              <w:top w:val="single" w:sz="4" w:space="0" w:color="auto"/>
              <w:left w:val="single" w:sz="4" w:space="0" w:color="auto"/>
              <w:bottom w:val="single" w:sz="4" w:space="0" w:color="auto"/>
              <w:right w:val="single" w:sz="4" w:space="0" w:color="auto"/>
            </w:tcBorders>
          </w:tcPr>
          <w:p w14:paraId="29DCB203"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12A5EDDE"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02A309C9"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43BB16F9" w14:textId="5C99BF33"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chi tiết tin bài theo nội dung đã được phê duyệt (</w:t>
            </w:r>
            <w:r w:rsidR="002B5732" w:rsidRPr="001164DE">
              <w:rPr>
                <w:rFonts w:ascii="Times New Roman" w:hAnsi="Times New Roman"/>
                <w:sz w:val="28"/>
                <w:szCs w:val="28"/>
              </w:rPr>
              <w:t xml:space="preserve">Thiết kế </w:t>
            </w:r>
            <w:r w:rsidRPr="001164DE">
              <w:rPr>
                <w:rFonts w:ascii="Times New Roman" w:hAnsi="Times New Roman"/>
                <w:sz w:val="28"/>
                <w:szCs w:val="28"/>
              </w:rPr>
              <w:t>chi tiết chức năng A1.2.1 Soạn tin bài)</w:t>
            </w:r>
          </w:p>
        </w:tc>
      </w:tr>
      <w:tr w:rsidR="00841E13" w:rsidRPr="001164DE" w14:paraId="68254CBD" w14:textId="77777777" w:rsidTr="002F15DC">
        <w:tc>
          <w:tcPr>
            <w:tcW w:w="746" w:type="dxa"/>
            <w:tcBorders>
              <w:top w:val="single" w:sz="4" w:space="0" w:color="auto"/>
              <w:left w:val="single" w:sz="4" w:space="0" w:color="auto"/>
              <w:bottom w:val="single" w:sz="4" w:space="0" w:color="auto"/>
              <w:right w:val="single" w:sz="4" w:space="0" w:color="auto"/>
            </w:tcBorders>
          </w:tcPr>
          <w:p w14:paraId="22E6F45C"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826" w:type="dxa"/>
            <w:tcBorders>
              <w:top w:val="single" w:sz="4" w:space="0" w:color="auto"/>
              <w:left w:val="single" w:sz="4" w:space="0" w:color="auto"/>
              <w:bottom w:val="single" w:sz="4" w:space="0" w:color="auto"/>
              <w:right w:val="single" w:sz="4" w:space="0" w:color="auto"/>
            </w:tcBorders>
            <w:hideMark/>
          </w:tcPr>
          <w:p w14:paraId="11393009"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Tác giả</w:t>
            </w:r>
          </w:p>
        </w:tc>
        <w:tc>
          <w:tcPr>
            <w:tcW w:w="1549" w:type="dxa"/>
            <w:tcBorders>
              <w:top w:val="single" w:sz="4" w:space="0" w:color="auto"/>
              <w:left w:val="single" w:sz="4" w:space="0" w:color="auto"/>
              <w:bottom w:val="single" w:sz="4" w:space="0" w:color="auto"/>
              <w:right w:val="single" w:sz="4" w:space="0" w:color="auto"/>
            </w:tcBorders>
            <w:hideMark/>
          </w:tcPr>
          <w:p w14:paraId="59F48F1A"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76" w:type="dxa"/>
            <w:tcBorders>
              <w:top w:val="single" w:sz="4" w:space="0" w:color="auto"/>
              <w:left w:val="single" w:sz="4" w:space="0" w:color="auto"/>
              <w:bottom w:val="single" w:sz="4" w:space="0" w:color="auto"/>
              <w:right w:val="single" w:sz="4" w:space="0" w:color="auto"/>
            </w:tcBorders>
          </w:tcPr>
          <w:p w14:paraId="1622BD60"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4DC7D90D"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06DEA503"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266D1D0A"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tên tác giả </w:t>
            </w:r>
          </w:p>
          <w:p w14:paraId="42FFBDE8" w14:textId="1148EF4E"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w:t>
            </w:r>
            <w:r w:rsidR="002B5732" w:rsidRPr="001164DE">
              <w:rPr>
                <w:rFonts w:ascii="Times New Roman" w:hAnsi="Times New Roman"/>
                <w:sz w:val="28"/>
                <w:szCs w:val="28"/>
              </w:rPr>
              <w:t xml:space="preserve">Thiết kế </w:t>
            </w:r>
            <w:r w:rsidRPr="001164DE">
              <w:rPr>
                <w:rFonts w:ascii="Times New Roman" w:hAnsi="Times New Roman"/>
                <w:sz w:val="28"/>
                <w:szCs w:val="28"/>
              </w:rPr>
              <w:t>chi tiết chức năng A1.2.1 Soạn tin bài)</w:t>
            </w:r>
          </w:p>
        </w:tc>
      </w:tr>
      <w:tr w:rsidR="00841E13" w:rsidRPr="001164DE" w14:paraId="7BD2AEAB" w14:textId="77777777" w:rsidTr="002F15DC">
        <w:tc>
          <w:tcPr>
            <w:tcW w:w="746" w:type="dxa"/>
            <w:tcBorders>
              <w:top w:val="single" w:sz="4" w:space="0" w:color="auto"/>
              <w:left w:val="single" w:sz="4" w:space="0" w:color="auto"/>
              <w:bottom w:val="single" w:sz="4" w:space="0" w:color="auto"/>
              <w:right w:val="single" w:sz="4" w:space="0" w:color="auto"/>
            </w:tcBorders>
          </w:tcPr>
          <w:p w14:paraId="79FDD83B"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826" w:type="dxa"/>
            <w:tcBorders>
              <w:top w:val="single" w:sz="4" w:space="0" w:color="auto"/>
              <w:left w:val="single" w:sz="4" w:space="0" w:color="auto"/>
              <w:bottom w:val="single" w:sz="4" w:space="0" w:color="auto"/>
              <w:right w:val="single" w:sz="4" w:space="0" w:color="auto"/>
            </w:tcBorders>
            <w:hideMark/>
          </w:tcPr>
          <w:p w14:paraId="1A5D4D04"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Thẻ tags</w:t>
            </w:r>
          </w:p>
        </w:tc>
        <w:tc>
          <w:tcPr>
            <w:tcW w:w="1549" w:type="dxa"/>
            <w:tcBorders>
              <w:top w:val="single" w:sz="4" w:space="0" w:color="auto"/>
              <w:left w:val="single" w:sz="4" w:space="0" w:color="auto"/>
              <w:bottom w:val="single" w:sz="4" w:space="0" w:color="auto"/>
              <w:right w:val="single" w:sz="4" w:space="0" w:color="auto"/>
            </w:tcBorders>
            <w:hideMark/>
          </w:tcPr>
          <w:p w14:paraId="0860566B"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76" w:type="dxa"/>
            <w:tcBorders>
              <w:top w:val="single" w:sz="4" w:space="0" w:color="auto"/>
              <w:left w:val="single" w:sz="4" w:space="0" w:color="auto"/>
              <w:bottom w:val="single" w:sz="4" w:space="0" w:color="auto"/>
              <w:right w:val="single" w:sz="4" w:space="0" w:color="auto"/>
            </w:tcBorders>
          </w:tcPr>
          <w:p w14:paraId="72DFF0AE"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14212AB1"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576F75EE"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A0C1D0D"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Hiển thị các thẻ tag gắn với tin bài (nếu có)</w:t>
            </w:r>
          </w:p>
          <w:p w14:paraId="6DC363A5" w14:textId="36114CC4"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w:t>
            </w:r>
            <w:r w:rsidR="002B5732" w:rsidRPr="001164DE">
              <w:rPr>
                <w:rFonts w:ascii="Times New Roman" w:hAnsi="Times New Roman"/>
                <w:sz w:val="28"/>
                <w:szCs w:val="28"/>
              </w:rPr>
              <w:t xml:space="preserve">Thiết kế </w:t>
            </w:r>
            <w:r w:rsidRPr="001164DE">
              <w:rPr>
                <w:rFonts w:ascii="Times New Roman" w:hAnsi="Times New Roman"/>
                <w:sz w:val="28"/>
                <w:szCs w:val="28"/>
              </w:rPr>
              <w:t>chi tiết chức năng A1.2.1 Soạn tin bài)</w:t>
            </w:r>
          </w:p>
        </w:tc>
      </w:tr>
      <w:tr w:rsidR="00A53F5E" w:rsidRPr="001164DE" w14:paraId="111ADF5F" w14:textId="77777777" w:rsidTr="002F15DC">
        <w:tc>
          <w:tcPr>
            <w:tcW w:w="746" w:type="dxa"/>
            <w:tcBorders>
              <w:top w:val="single" w:sz="4" w:space="0" w:color="auto"/>
              <w:left w:val="single" w:sz="4" w:space="0" w:color="auto"/>
              <w:bottom w:val="single" w:sz="4" w:space="0" w:color="auto"/>
              <w:right w:val="single" w:sz="4" w:space="0" w:color="auto"/>
            </w:tcBorders>
          </w:tcPr>
          <w:p w14:paraId="5C83CE88" w14:textId="77777777" w:rsidR="00A53F5E" w:rsidRPr="001164DE" w:rsidRDefault="00A53F5E"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7</w:t>
            </w:r>
          </w:p>
        </w:tc>
        <w:tc>
          <w:tcPr>
            <w:tcW w:w="1826" w:type="dxa"/>
            <w:tcBorders>
              <w:top w:val="single" w:sz="4" w:space="0" w:color="auto"/>
              <w:left w:val="single" w:sz="4" w:space="0" w:color="auto"/>
              <w:bottom w:val="single" w:sz="4" w:space="0" w:color="auto"/>
              <w:right w:val="single" w:sz="4" w:space="0" w:color="auto"/>
            </w:tcBorders>
          </w:tcPr>
          <w:p w14:paraId="47970D59" w14:textId="77777777" w:rsidR="00A53F5E" w:rsidRPr="001164DE" w:rsidRDefault="00A53F5E" w:rsidP="002B7031">
            <w:pPr>
              <w:spacing w:line="312" w:lineRule="auto"/>
              <w:rPr>
                <w:rFonts w:ascii="Times New Roman" w:hAnsi="Times New Roman"/>
                <w:sz w:val="28"/>
                <w:szCs w:val="28"/>
              </w:rPr>
            </w:pPr>
            <w:r w:rsidRPr="001164DE">
              <w:rPr>
                <w:rFonts w:ascii="Times New Roman" w:hAnsi="Times New Roman"/>
                <w:sz w:val="28"/>
                <w:szCs w:val="28"/>
              </w:rPr>
              <w:t>Bình luận</w:t>
            </w:r>
          </w:p>
        </w:tc>
        <w:tc>
          <w:tcPr>
            <w:tcW w:w="1549" w:type="dxa"/>
            <w:tcBorders>
              <w:top w:val="single" w:sz="4" w:space="0" w:color="auto"/>
              <w:left w:val="single" w:sz="4" w:space="0" w:color="auto"/>
              <w:bottom w:val="single" w:sz="4" w:space="0" w:color="auto"/>
              <w:right w:val="single" w:sz="4" w:space="0" w:color="auto"/>
            </w:tcBorders>
          </w:tcPr>
          <w:p w14:paraId="08E7F64A" w14:textId="77777777" w:rsidR="00A53F5E" w:rsidRPr="001164DE" w:rsidRDefault="00A53F5E"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76" w:type="dxa"/>
            <w:tcBorders>
              <w:top w:val="single" w:sz="4" w:space="0" w:color="auto"/>
              <w:left w:val="single" w:sz="4" w:space="0" w:color="auto"/>
              <w:bottom w:val="single" w:sz="4" w:space="0" w:color="auto"/>
              <w:right w:val="single" w:sz="4" w:space="0" w:color="auto"/>
            </w:tcBorders>
          </w:tcPr>
          <w:p w14:paraId="45E01806" w14:textId="50BAD557" w:rsidR="00A53F5E" w:rsidRPr="001164DE" w:rsidRDefault="00A53F5E"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41067F49" w14:textId="77777777" w:rsidR="00A53F5E" w:rsidRPr="001164DE" w:rsidRDefault="00A53F5E"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tcPr>
          <w:p w14:paraId="73C5376C" w14:textId="77777777" w:rsidR="00A53F5E" w:rsidRPr="001164DE" w:rsidRDefault="00A53F5E"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của bình luận đã được duyệt (Nếu có)</w:t>
            </w:r>
          </w:p>
          <w:p w14:paraId="17ED9932" w14:textId="52387B81" w:rsidR="002B5732" w:rsidRPr="001164DE" w:rsidRDefault="002B5732" w:rsidP="00122797">
            <w:pPr>
              <w:spacing w:line="312" w:lineRule="auto"/>
              <w:jc w:val="both"/>
              <w:rPr>
                <w:rFonts w:ascii="Times New Roman" w:hAnsi="Times New Roman"/>
                <w:sz w:val="28"/>
                <w:szCs w:val="28"/>
              </w:rPr>
            </w:pPr>
            <w:r w:rsidRPr="001164DE">
              <w:rPr>
                <w:rFonts w:ascii="Times New Roman" w:hAnsi="Times New Roman"/>
                <w:sz w:val="28"/>
                <w:szCs w:val="28"/>
              </w:rPr>
              <w:t>Cho phép NSD để lại bình luận</w:t>
            </w:r>
          </w:p>
        </w:tc>
      </w:tr>
    </w:tbl>
    <w:p w14:paraId="4EF7E892" w14:textId="5A5E8D0E" w:rsidR="00A53F5E" w:rsidRPr="001164DE" w:rsidRDefault="00A53F5E" w:rsidP="002B7031">
      <w:pPr>
        <w:pStyle w:val="ListParagraph"/>
        <w:spacing w:line="312" w:lineRule="auto"/>
      </w:pPr>
      <w:r w:rsidRPr="001164DE">
        <w:rPr>
          <w:lang w:val="en-US"/>
        </w:rPr>
        <w:t>Để lại bình luận</w:t>
      </w:r>
    </w:p>
    <w:p w14:paraId="17A21790" w14:textId="77777777" w:rsidR="00A53F5E" w:rsidRPr="001164DE" w:rsidRDefault="00A53F5E" w:rsidP="002B7031">
      <w:pPr>
        <w:pStyle w:val="Style2"/>
        <w:numPr>
          <w:ilvl w:val="0"/>
          <w:numId w:val="0"/>
        </w:numPr>
        <w:spacing w:line="312" w:lineRule="auto"/>
        <w:ind w:left="360"/>
        <w:jc w:val="center"/>
      </w:pPr>
      <w:r w:rsidRPr="001164DE">
        <w:rPr>
          <w:noProof/>
        </w:rPr>
        <w:drawing>
          <wp:inline distT="0" distB="0" distL="0" distR="0" wp14:anchorId="0790B5DB" wp14:editId="55AD114A">
            <wp:extent cx="4855889" cy="3709359"/>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i binh luan.png"/>
                    <pic:cNvPicPr/>
                  </pic:nvPicPr>
                  <pic:blipFill>
                    <a:blip r:embed="rId12">
                      <a:extLst>
                        <a:ext uri="{28A0092B-C50C-407E-A947-70E740481C1C}">
                          <a14:useLocalDpi xmlns:a14="http://schemas.microsoft.com/office/drawing/2010/main" val="0"/>
                        </a:ext>
                      </a:extLst>
                    </a:blip>
                    <a:stretch>
                      <a:fillRect/>
                    </a:stretch>
                  </pic:blipFill>
                  <pic:spPr>
                    <a:xfrm>
                      <a:off x="0" y="0"/>
                      <a:ext cx="4862959" cy="3714759"/>
                    </a:xfrm>
                    <a:prstGeom prst="rect">
                      <a:avLst/>
                    </a:prstGeom>
                  </pic:spPr>
                </pic:pic>
              </a:graphicData>
            </a:graphic>
          </wp:inline>
        </w:drawing>
      </w:r>
    </w:p>
    <w:p w14:paraId="406E9FB7" w14:textId="7C30E5E4" w:rsidR="00A53F5E" w:rsidRPr="001164DE"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w:t>
      </w:r>
      <w:r w:rsidRPr="001164DE">
        <w:rPr>
          <w:noProof/>
          <w:sz w:val="28"/>
          <w:szCs w:val="28"/>
        </w:rPr>
        <w:fldChar w:fldCharType="end"/>
      </w:r>
      <w:r w:rsidRPr="001164DE">
        <w:rPr>
          <w:noProof/>
          <w:sz w:val="28"/>
          <w:szCs w:val="28"/>
        </w:rPr>
        <w:t>: Để lại bình luận</w:t>
      </w:r>
    </w:p>
    <w:p w14:paraId="585089F5" w14:textId="77777777"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85" w:type="dxa"/>
        <w:tblLook w:val="04A0" w:firstRow="1" w:lastRow="0" w:firstColumn="1" w:lastColumn="0" w:noHBand="0" w:noVBand="1"/>
      </w:tblPr>
      <w:tblGrid>
        <w:gridCol w:w="804"/>
        <w:gridCol w:w="1883"/>
        <w:gridCol w:w="1579"/>
        <w:gridCol w:w="1108"/>
        <w:gridCol w:w="839"/>
        <w:gridCol w:w="2763"/>
      </w:tblGrid>
      <w:tr w:rsidR="00A53F5E" w:rsidRPr="001164DE" w14:paraId="26C601D2" w14:textId="77777777" w:rsidTr="00C11F91">
        <w:trPr>
          <w:tblHeader/>
        </w:trPr>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tcPr>
          <w:p w14:paraId="24C9613C"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CA3FD7B"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65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A404ADA"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F8447A4"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4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0BD2C22"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83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452C7C0"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53F5E" w:rsidRPr="001164DE" w14:paraId="6A15FE7E" w14:textId="77777777" w:rsidTr="00C11F91">
        <w:tc>
          <w:tcPr>
            <w:tcW w:w="9265" w:type="dxa"/>
            <w:gridSpan w:val="6"/>
            <w:tcBorders>
              <w:top w:val="single" w:sz="4" w:space="0" w:color="auto"/>
              <w:left w:val="single" w:sz="4" w:space="0" w:color="auto"/>
              <w:bottom w:val="single" w:sz="4" w:space="0" w:color="auto"/>
              <w:right w:val="single" w:sz="4" w:space="0" w:color="auto"/>
            </w:tcBorders>
          </w:tcPr>
          <w:p w14:paraId="1540980E" w14:textId="77777777" w:rsidR="00A53F5E" w:rsidRPr="001164DE" w:rsidRDefault="00A53F5E" w:rsidP="002B7031">
            <w:pPr>
              <w:spacing w:line="312" w:lineRule="auto"/>
              <w:rPr>
                <w:rFonts w:ascii="Times New Roman" w:hAnsi="Times New Roman"/>
                <w:b/>
                <w:i/>
                <w:sz w:val="28"/>
                <w:szCs w:val="28"/>
              </w:rPr>
            </w:pPr>
            <w:r w:rsidRPr="001164DE">
              <w:rPr>
                <w:rFonts w:ascii="Times New Roman" w:hAnsi="Times New Roman"/>
                <w:b/>
                <w:i/>
                <w:sz w:val="28"/>
                <w:szCs w:val="28"/>
              </w:rPr>
              <w:t>Bình luận</w:t>
            </w:r>
          </w:p>
        </w:tc>
      </w:tr>
      <w:tr w:rsidR="00A925E3" w:rsidRPr="001164DE" w14:paraId="71314672" w14:textId="77777777" w:rsidTr="00C11F91">
        <w:tc>
          <w:tcPr>
            <w:tcW w:w="810" w:type="dxa"/>
            <w:tcBorders>
              <w:top w:val="single" w:sz="4" w:space="0" w:color="auto"/>
              <w:left w:val="single" w:sz="4" w:space="0" w:color="auto"/>
              <w:bottom w:val="single" w:sz="4" w:space="0" w:color="auto"/>
              <w:right w:val="single" w:sz="4" w:space="0" w:color="auto"/>
            </w:tcBorders>
          </w:tcPr>
          <w:p w14:paraId="68D10475"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80" w:type="dxa"/>
            <w:tcBorders>
              <w:top w:val="single" w:sz="4" w:space="0" w:color="auto"/>
              <w:left w:val="single" w:sz="4" w:space="0" w:color="auto"/>
              <w:bottom w:val="single" w:sz="4" w:space="0" w:color="auto"/>
              <w:right w:val="single" w:sz="4" w:space="0" w:color="auto"/>
            </w:tcBorders>
            <w:hideMark/>
          </w:tcPr>
          <w:p w14:paraId="35A4F0CB"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Họ tên</w:t>
            </w:r>
          </w:p>
        </w:tc>
        <w:tc>
          <w:tcPr>
            <w:tcW w:w="1653" w:type="dxa"/>
            <w:tcBorders>
              <w:top w:val="single" w:sz="4" w:space="0" w:color="auto"/>
              <w:left w:val="single" w:sz="4" w:space="0" w:color="auto"/>
              <w:bottom w:val="single" w:sz="4" w:space="0" w:color="auto"/>
              <w:right w:val="single" w:sz="4" w:space="0" w:color="auto"/>
            </w:tcBorders>
            <w:hideMark/>
          </w:tcPr>
          <w:p w14:paraId="13B671F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43" w:type="dxa"/>
            <w:tcBorders>
              <w:top w:val="single" w:sz="4" w:space="0" w:color="auto"/>
              <w:left w:val="single" w:sz="4" w:space="0" w:color="auto"/>
              <w:bottom w:val="single" w:sz="4" w:space="0" w:color="auto"/>
              <w:right w:val="single" w:sz="4" w:space="0" w:color="auto"/>
            </w:tcBorders>
            <w:hideMark/>
          </w:tcPr>
          <w:p w14:paraId="593FD35F"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848" w:type="dxa"/>
            <w:tcBorders>
              <w:top w:val="single" w:sz="4" w:space="0" w:color="auto"/>
              <w:left w:val="single" w:sz="4" w:space="0" w:color="auto"/>
              <w:bottom w:val="single" w:sz="4" w:space="0" w:color="auto"/>
              <w:right w:val="single" w:sz="4" w:space="0" w:color="auto"/>
            </w:tcBorders>
          </w:tcPr>
          <w:p w14:paraId="009CC2E6"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18EDADCD"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độc giả nhập vào họ tên </w:t>
            </w:r>
          </w:p>
        </w:tc>
      </w:tr>
      <w:tr w:rsidR="00A925E3" w:rsidRPr="001164DE" w14:paraId="100FBDA8" w14:textId="77777777" w:rsidTr="00C11F91">
        <w:tc>
          <w:tcPr>
            <w:tcW w:w="810" w:type="dxa"/>
            <w:tcBorders>
              <w:top w:val="single" w:sz="4" w:space="0" w:color="auto"/>
              <w:left w:val="single" w:sz="4" w:space="0" w:color="auto"/>
              <w:bottom w:val="single" w:sz="4" w:space="0" w:color="auto"/>
              <w:right w:val="single" w:sz="4" w:space="0" w:color="auto"/>
            </w:tcBorders>
          </w:tcPr>
          <w:p w14:paraId="0A6878DE"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980" w:type="dxa"/>
            <w:tcBorders>
              <w:top w:val="single" w:sz="4" w:space="0" w:color="auto"/>
              <w:left w:val="single" w:sz="4" w:space="0" w:color="auto"/>
              <w:bottom w:val="single" w:sz="4" w:space="0" w:color="auto"/>
              <w:right w:val="single" w:sz="4" w:space="0" w:color="auto"/>
            </w:tcBorders>
            <w:hideMark/>
          </w:tcPr>
          <w:p w14:paraId="64F198AA"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653" w:type="dxa"/>
            <w:tcBorders>
              <w:top w:val="single" w:sz="4" w:space="0" w:color="auto"/>
              <w:left w:val="single" w:sz="4" w:space="0" w:color="auto"/>
              <w:bottom w:val="single" w:sz="4" w:space="0" w:color="auto"/>
              <w:right w:val="single" w:sz="4" w:space="0" w:color="auto"/>
            </w:tcBorders>
            <w:hideMark/>
          </w:tcPr>
          <w:p w14:paraId="237A9E8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43" w:type="dxa"/>
            <w:tcBorders>
              <w:top w:val="single" w:sz="4" w:space="0" w:color="auto"/>
              <w:left w:val="single" w:sz="4" w:space="0" w:color="auto"/>
              <w:bottom w:val="single" w:sz="4" w:space="0" w:color="auto"/>
              <w:right w:val="single" w:sz="4" w:space="0" w:color="auto"/>
            </w:tcBorders>
            <w:hideMark/>
          </w:tcPr>
          <w:p w14:paraId="32217D89"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848" w:type="dxa"/>
            <w:tcBorders>
              <w:top w:val="single" w:sz="4" w:space="0" w:color="auto"/>
              <w:left w:val="single" w:sz="4" w:space="0" w:color="auto"/>
              <w:bottom w:val="single" w:sz="4" w:space="0" w:color="auto"/>
              <w:right w:val="single" w:sz="4" w:space="0" w:color="auto"/>
            </w:tcBorders>
          </w:tcPr>
          <w:p w14:paraId="49D9C357"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4227C0E3"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email</w:t>
            </w:r>
          </w:p>
          <w:p w14:paraId="0A1FADF8"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7C61ACFA"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lastRenderedPageBreak/>
              <w:t>[localpart]@[tên miền]</w:t>
            </w:r>
          </w:p>
          <w:p w14:paraId="4A35E144"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A925E3" w:rsidRPr="001164DE" w14:paraId="5E3A46F5" w14:textId="77777777" w:rsidTr="00C11F91">
        <w:tc>
          <w:tcPr>
            <w:tcW w:w="810" w:type="dxa"/>
            <w:tcBorders>
              <w:top w:val="single" w:sz="4" w:space="0" w:color="auto"/>
              <w:left w:val="single" w:sz="4" w:space="0" w:color="auto"/>
              <w:bottom w:val="single" w:sz="4" w:space="0" w:color="auto"/>
              <w:right w:val="single" w:sz="4" w:space="0" w:color="auto"/>
            </w:tcBorders>
          </w:tcPr>
          <w:p w14:paraId="46EB823D"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980" w:type="dxa"/>
            <w:tcBorders>
              <w:top w:val="single" w:sz="4" w:space="0" w:color="auto"/>
              <w:left w:val="single" w:sz="4" w:space="0" w:color="auto"/>
              <w:bottom w:val="single" w:sz="4" w:space="0" w:color="auto"/>
              <w:right w:val="single" w:sz="4" w:space="0" w:color="auto"/>
            </w:tcBorders>
            <w:hideMark/>
          </w:tcPr>
          <w:p w14:paraId="53F03E71"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Nội dung</w:t>
            </w:r>
          </w:p>
        </w:tc>
        <w:tc>
          <w:tcPr>
            <w:tcW w:w="1653" w:type="dxa"/>
            <w:tcBorders>
              <w:top w:val="single" w:sz="4" w:space="0" w:color="auto"/>
              <w:left w:val="single" w:sz="4" w:space="0" w:color="auto"/>
              <w:bottom w:val="single" w:sz="4" w:space="0" w:color="auto"/>
              <w:right w:val="single" w:sz="4" w:space="0" w:color="auto"/>
            </w:tcBorders>
            <w:hideMark/>
          </w:tcPr>
          <w:p w14:paraId="42985E8D"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43" w:type="dxa"/>
            <w:tcBorders>
              <w:top w:val="single" w:sz="4" w:space="0" w:color="auto"/>
              <w:left w:val="single" w:sz="4" w:space="0" w:color="auto"/>
              <w:bottom w:val="single" w:sz="4" w:space="0" w:color="auto"/>
              <w:right w:val="single" w:sz="4" w:space="0" w:color="auto"/>
            </w:tcBorders>
            <w:hideMark/>
          </w:tcPr>
          <w:p w14:paraId="6A701778"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848" w:type="dxa"/>
            <w:tcBorders>
              <w:top w:val="single" w:sz="4" w:space="0" w:color="auto"/>
              <w:left w:val="single" w:sz="4" w:space="0" w:color="auto"/>
              <w:bottom w:val="single" w:sz="4" w:space="0" w:color="auto"/>
              <w:right w:val="single" w:sz="4" w:space="0" w:color="auto"/>
            </w:tcBorders>
          </w:tcPr>
          <w:p w14:paraId="69414509"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0802606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nội dung của bình luận</w:t>
            </w:r>
          </w:p>
        </w:tc>
      </w:tr>
      <w:tr w:rsidR="00A925E3" w:rsidRPr="001164DE" w14:paraId="3136A7DE" w14:textId="77777777" w:rsidTr="00C11F91">
        <w:tc>
          <w:tcPr>
            <w:tcW w:w="810" w:type="dxa"/>
            <w:tcBorders>
              <w:top w:val="single" w:sz="4" w:space="0" w:color="auto"/>
              <w:left w:val="single" w:sz="4" w:space="0" w:color="auto"/>
              <w:bottom w:val="single" w:sz="4" w:space="0" w:color="auto"/>
              <w:right w:val="single" w:sz="4" w:space="0" w:color="auto"/>
            </w:tcBorders>
          </w:tcPr>
          <w:p w14:paraId="7CC10D87"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14:paraId="1530DCCC"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653" w:type="dxa"/>
            <w:tcBorders>
              <w:top w:val="single" w:sz="4" w:space="0" w:color="auto"/>
              <w:left w:val="single" w:sz="4" w:space="0" w:color="auto"/>
              <w:bottom w:val="single" w:sz="4" w:space="0" w:color="auto"/>
              <w:right w:val="single" w:sz="4" w:space="0" w:color="auto"/>
            </w:tcBorders>
            <w:hideMark/>
          </w:tcPr>
          <w:p w14:paraId="0E932F31" w14:textId="77777777" w:rsidR="00A925E3" w:rsidRPr="001164DE" w:rsidRDefault="00A925E3" w:rsidP="002B7031">
            <w:pPr>
              <w:spacing w:line="312" w:lineRule="auto"/>
              <w:rPr>
                <w:rFonts w:ascii="Times New Roman" w:hAnsi="Times New Roman"/>
                <w:sz w:val="28"/>
                <w:szCs w:val="28"/>
              </w:rPr>
            </w:pPr>
          </w:p>
        </w:tc>
        <w:tc>
          <w:tcPr>
            <w:tcW w:w="1143" w:type="dxa"/>
            <w:tcBorders>
              <w:top w:val="single" w:sz="4" w:space="0" w:color="auto"/>
              <w:left w:val="single" w:sz="4" w:space="0" w:color="auto"/>
              <w:bottom w:val="single" w:sz="4" w:space="0" w:color="auto"/>
              <w:right w:val="single" w:sz="4" w:space="0" w:color="auto"/>
            </w:tcBorders>
            <w:hideMark/>
          </w:tcPr>
          <w:p w14:paraId="3F861D4E"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Có </w:t>
            </w:r>
          </w:p>
        </w:tc>
        <w:tc>
          <w:tcPr>
            <w:tcW w:w="848" w:type="dxa"/>
            <w:tcBorders>
              <w:top w:val="single" w:sz="4" w:space="0" w:color="auto"/>
              <w:left w:val="single" w:sz="4" w:space="0" w:color="auto"/>
              <w:bottom w:val="single" w:sz="4" w:space="0" w:color="auto"/>
              <w:right w:val="single" w:sz="4" w:space="0" w:color="auto"/>
            </w:tcBorders>
          </w:tcPr>
          <w:p w14:paraId="171EFD26"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1AE25D0B"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mã bảo mật</w:t>
            </w:r>
          </w:p>
          <w:p w14:paraId="79183859"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Yêu cầu điền mã bảo mật theo đúng theo mã bảo mật hiển thị</w:t>
            </w:r>
          </w:p>
        </w:tc>
      </w:tr>
    </w:tbl>
    <w:p w14:paraId="18D2BB1B" w14:textId="77777777" w:rsidR="003E5211" w:rsidRPr="001164DE" w:rsidRDefault="003E5211" w:rsidP="0090566F">
      <w:pPr>
        <w:pStyle w:val="Heading4"/>
      </w:pPr>
      <w:r w:rsidRPr="001164DE">
        <w:t>Điều kiện thực hiện</w:t>
      </w:r>
    </w:p>
    <w:p w14:paraId="6760AAE9" w14:textId="11AADAA6" w:rsidR="00A53F5E" w:rsidRPr="001164DE" w:rsidRDefault="00A53F5E" w:rsidP="002B7031">
      <w:pPr>
        <w:pStyle w:val="Style2"/>
        <w:spacing w:line="312" w:lineRule="auto"/>
        <w:rPr>
          <w:lang w:val="vi-VN"/>
        </w:rPr>
      </w:pPr>
      <w:r w:rsidRPr="001164DE">
        <w:rPr>
          <w:lang w:val="vi-VN"/>
        </w:rPr>
        <w:t xml:space="preserve">Độc giả: Truy cập vào website của </w:t>
      </w:r>
      <w:r w:rsidR="00E04DD9" w:rsidRPr="001164DE">
        <w:rPr>
          <w:lang w:val="vi-VN"/>
        </w:rPr>
        <w:t>Tạp chí Thuế</w:t>
      </w:r>
    </w:p>
    <w:p w14:paraId="02899E04" w14:textId="77777777" w:rsidR="003E5211" w:rsidRPr="001164DE" w:rsidRDefault="003E5211" w:rsidP="0090566F">
      <w:pPr>
        <w:pStyle w:val="Heading4"/>
      </w:pPr>
      <w:r w:rsidRPr="001164DE">
        <w:t>Yêu cầu đặc biệt/ Ràng buộc</w:t>
      </w:r>
    </w:p>
    <w:p w14:paraId="738C4860" w14:textId="62E38A06" w:rsidR="00A02E73" w:rsidRPr="001164DE" w:rsidRDefault="00564AF7" w:rsidP="00DC4CB5">
      <w:pPr>
        <w:pStyle w:val="Style2"/>
        <w:spacing w:line="312" w:lineRule="auto"/>
      </w:pPr>
      <w:r w:rsidRPr="001164DE">
        <w:t xml:space="preserve">Các tin bài đã được đăng bởi ban biên tập </w:t>
      </w:r>
      <w:r w:rsidR="00E04DD9" w:rsidRPr="001164DE">
        <w:t>Tạp chí Thuế</w:t>
      </w:r>
    </w:p>
    <w:p w14:paraId="60FA91E7" w14:textId="77777777" w:rsidR="003E5211" w:rsidRPr="001164DE" w:rsidRDefault="003E5211" w:rsidP="0090566F">
      <w:pPr>
        <w:pStyle w:val="Heading4"/>
      </w:pPr>
      <w:r w:rsidRPr="001164DE">
        <w:t>Logic xử lý dữ liệu</w:t>
      </w:r>
    </w:p>
    <w:p w14:paraId="07BC32B3" w14:textId="77777777" w:rsidR="00A53F5E" w:rsidRPr="001164DE" w:rsidRDefault="00A53F5E" w:rsidP="002B7031">
      <w:pPr>
        <w:pStyle w:val="ListParagraph"/>
        <w:spacing w:line="312" w:lineRule="auto"/>
      </w:pPr>
      <w:r w:rsidRPr="001164DE">
        <w:t>Tìm kiếm tin bài đã đăng (Tra cứu dữ liệu)</w:t>
      </w:r>
    </w:p>
    <w:tbl>
      <w:tblPr>
        <w:tblStyle w:val="TableGrid"/>
        <w:tblW w:w="0" w:type="auto"/>
        <w:tblInd w:w="85" w:type="dxa"/>
        <w:tblLook w:val="04A0" w:firstRow="1" w:lastRow="0" w:firstColumn="1" w:lastColumn="0" w:noHBand="0" w:noVBand="1"/>
      </w:tblPr>
      <w:tblGrid>
        <w:gridCol w:w="858"/>
        <w:gridCol w:w="1242"/>
        <w:gridCol w:w="6876"/>
      </w:tblGrid>
      <w:tr w:rsidR="00C91B14" w:rsidRPr="001164DE" w14:paraId="1DD4D9B7" w14:textId="77777777" w:rsidTr="00E34306">
        <w:trPr>
          <w:tblHeader/>
        </w:trPr>
        <w:tc>
          <w:tcPr>
            <w:tcW w:w="8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9F1A018"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1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9792D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4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2E9C91B"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C91B14" w:rsidRPr="001164DE" w14:paraId="105807D5" w14:textId="77777777" w:rsidTr="00E34306">
        <w:tc>
          <w:tcPr>
            <w:tcW w:w="875" w:type="dxa"/>
            <w:tcBorders>
              <w:top w:val="single" w:sz="4" w:space="0" w:color="auto"/>
              <w:left w:val="single" w:sz="4" w:space="0" w:color="auto"/>
              <w:bottom w:val="single" w:sz="4" w:space="0" w:color="auto"/>
              <w:right w:val="single" w:sz="4" w:space="0" w:color="auto"/>
            </w:tcBorders>
            <w:hideMark/>
          </w:tcPr>
          <w:p w14:paraId="09B11135" w14:textId="4E32E40B" w:rsidR="002B5732" w:rsidRPr="001164DE" w:rsidRDefault="002B5732" w:rsidP="002B5732">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154" w:type="dxa"/>
            <w:tcBorders>
              <w:top w:val="single" w:sz="4" w:space="0" w:color="auto"/>
              <w:left w:val="single" w:sz="4" w:space="0" w:color="auto"/>
              <w:bottom w:val="single" w:sz="4" w:space="0" w:color="auto"/>
              <w:right w:val="single" w:sz="4" w:space="0" w:color="auto"/>
            </w:tcBorders>
            <w:hideMark/>
          </w:tcPr>
          <w:p w14:paraId="006BAA34" w14:textId="77777777"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081AB305" w14:textId="0A3E2EA6" w:rsidR="002B5732" w:rsidRPr="001164DE" w:rsidRDefault="002B5732" w:rsidP="002B5732">
            <w:pPr>
              <w:spacing w:line="312" w:lineRule="auto"/>
              <w:rPr>
                <w:rFonts w:ascii="Times New Roman" w:hAnsi="Times New Roman"/>
                <w:sz w:val="28"/>
                <w:szCs w:val="28"/>
              </w:rPr>
            </w:pPr>
            <w:r w:rsidRPr="001164DE">
              <w:rPr>
                <w:rFonts w:ascii="Times New Roman" w:hAnsi="Times New Roman"/>
                <w:sz w:val="28"/>
                <w:szCs w:val="28"/>
              </w:rPr>
              <w:t>(Độc giả)</w:t>
            </w:r>
          </w:p>
        </w:tc>
        <w:tc>
          <w:tcPr>
            <w:tcW w:w="5947" w:type="dxa"/>
            <w:tcBorders>
              <w:top w:val="single" w:sz="4" w:space="0" w:color="auto"/>
              <w:left w:val="single" w:sz="4" w:space="0" w:color="auto"/>
              <w:bottom w:val="single" w:sz="4" w:space="0" w:color="auto"/>
              <w:right w:val="single" w:sz="4" w:space="0" w:color="auto"/>
            </w:tcBorders>
            <w:hideMark/>
          </w:tcPr>
          <w:p w14:paraId="035288D5" w14:textId="315BE05A"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rPr>
              <w:t>Truy cập vào website Tạp chí thuế</w:t>
            </w:r>
          </w:p>
        </w:tc>
      </w:tr>
      <w:tr w:rsidR="00C91B14" w:rsidRPr="001164DE" w14:paraId="4D6EFD95" w14:textId="77777777" w:rsidTr="00E34306">
        <w:tc>
          <w:tcPr>
            <w:tcW w:w="875" w:type="dxa"/>
            <w:tcBorders>
              <w:top w:val="single" w:sz="4" w:space="0" w:color="auto"/>
              <w:left w:val="single" w:sz="4" w:space="0" w:color="auto"/>
              <w:bottom w:val="single" w:sz="4" w:space="0" w:color="auto"/>
              <w:right w:val="single" w:sz="4" w:space="0" w:color="auto"/>
            </w:tcBorders>
          </w:tcPr>
          <w:p w14:paraId="3FD434F7" w14:textId="64EBFBCB" w:rsidR="002B5732" w:rsidRPr="001164DE" w:rsidRDefault="002B5732" w:rsidP="002B5732">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2154" w:type="dxa"/>
            <w:tcBorders>
              <w:top w:val="single" w:sz="4" w:space="0" w:color="auto"/>
              <w:left w:val="single" w:sz="4" w:space="0" w:color="auto"/>
              <w:bottom w:val="single" w:sz="4" w:space="0" w:color="auto"/>
              <w:right w:val="single" w:sz="4" w:space="0" w:color="auto"/>
            </w:tcBorders>
          </w:tcPr>
          <w:p w14:paraId="4B00BB5A" w14:textId="4C279900"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47" w:type="dxa"/>
            <w:tcBorders>
              <w:top w:val="single" w:sz="4" w:space="0" w:color="auto"/>
              <w:left w:val="single" w:sz="4" w:space="0" w:color="auto"/>
              <w:bottom w:val="single" w:sz="4" w:space="0" w:color="auto"/>
              <w:right w:val="single" w:sz="4" w:space="0" w:color="auto"/>
            </w:tcBorders>
          </w:tcPr>
          <w:p w14:paraId="76203A71" w14:textId="26257CC7" w:rsidR="002B5732" w:rsidRPr="001164DE" w:rsidRDefault="002B5732" w:rsidP="002B5732">
            <w:pPr>
              <w:spacing w:line="312" w:lineRule="auto"/>
              <w:rPr>
                <w:rFonts w:ascii="Times New Roman" w:hAnsi="Times New Roman"/>
                <w:sz w:val="28"/>
                <w:szCs w:val="28"/>
              </w:rPr>
            </w:pPr>
            <w:r w:rsidRPr="001164DE">
              <w:rPr>
                <w:rFonts w:ascii="Times New Roman" w:hAnsi="Times New Roman"/>
                <w:sz w:val="28"/>
                <w:szCs w:val="28"/>
              </w:rPr>
              <w:t>Hiển thị trang thông tin website Tạp chí thuế</w:t>
            </w:r>
          </w:p>
        </w:tc>
      </w:tr>
      <w:tr w:rsidR="00C91B14" w:rsidRPr="001164DE" w14:paraId="6AC8E5A9" w14:textId="77777777" w:rsidTr="00E34306">
        <w:tc>
          <w:tcPr>
            <w:tcW w:w="875" w:type="dxa"/>
            <w:tcBorders>
              <w:top w:val="single" w:sz="4" w:space="0" w:color="auto"/>
              <w:left w:val="single" w:sz="4" w:space="0" w:color="auto"/>
              <w:bottom w:val="single" w:sz="4" w:space="0" w:color="auto"/>
              <w:right w:val="single" w:sz="4" w:space="0" w:color="auto"/>
            </w:tcBorders>
          </w:tcPr>
          <w:p w14:paraId="4D4834E9" w14:textId="0730A7BA" w:rsidR="002B5732" w:rsidRPr="001164DE" w:rsidRDefault="002B5732" w:rsidP="002B5732">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2154" w:type="dxa"/>
            <w:tcBorders>
              <w:top w:val="single" w:sz="4" w:space="0" w:color="auto"/>
              <w:left w:val="single" w:sz="4" w:space="0" w:color="auto"/>
              <w:bottom w:val="single" w:sz="4" w:space="0" w:color="auto"/>
              <w:right w:val="single" w:sz="4" w:space="0" w:color="auto"/>
            </w:tcBorders>
          </w:tcPr>
          <w:p w14:paraId="709F3E58" w14:textId="77777777"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6622BAB0" w14:textId="2827A384"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rPr>
              <w:t>(Độc giả)</w:t>
            </w:r>
          </w:p>
        </w:tc>
        <w:tc>
          <w:tcPr>
            <w:tcW w:w="5947" w:type="dxa"/>
            <w:tcBorders>
              <w:top w:val="single" w:sz="4" w:space="0" w:color="auto"/>
              <w:left w:val="single" w:sz="4" w:space="0" w:color="auto"/>
              <w:bottom w:val="single" w:sz="4" w:space="0" w:color="auto"/>
              <w:right w:val="single" w:sz="4" w:space="0" w:color="auto"/>
            </w:tcBorders>
          </w:tcPr>
          <w:p w14:paraId="5D60EF4B" w14:textId="13B8C803" w:rsidR="002B5732" w:rsidRPr="001164DE" w:rsidRDefault="002B5732" w:rsidP="002B5732">
            <w:pPr>
              <w:spacing w:line="312" w:lineRule="auto"/>
              <w:rPr>
                <w:rFonts w:ascii="Times New Roman" w:hAnsi="Times New Roman"/>
                <w:sz w:val="28"/>
                <w:szCs w:val="28"/>
              </w:rPr>
            </w:pPr>
            <w:r w:rsidRPr="001164DE">
              <w:rPr>
                <w:rFonts w:ascii="Times New Roman" w:hAnsi="Times New Roman"/>
                <w:sz w:val="28"/>
                <w:szCs w:val="28"/>
              </w:rPr>
              <w:t>Nhập từ khóa tìm kiếm và chọn Enter</w:t>
            </w:r>
          </w:p>
        </w:tc>
      </w:tr>
      <w:tr w:rsidR="00C91B14" w:rsidRPr="001164DE" w14:paraId="10B4ABED" w14:textId="77777777" w:rsidTr="00E34306">
        <w:trPr>
          <w:trHeight w:val="395"/>
        </w:trPr>
        <w:tc>
          <w:tcPr>
            <w:tcW w:w="875" w:type="dxa"/>
            <w:tcBorders>
              <w:top w:val="single" w:sz="4" w:space="0" w:color="auto"/>
              <w:left w:val="single" w:sz="4" w:space="0" w:color="auto"/>
              <w:bottom w:val="single" w:sz="4" w:space="0" w:color="auto"/>
              <w:right w:val="single" w:sz="4" w:space="0" w:color="auto"/>
            </w:tcBorders>
            <w:hideMark/>
          </w:tcPr>
          <w:p w14:paraId="1C312F8E" w14:textId="2CBAACA5" w:rsidR="00A53F5E" w:rsidRPr="001164DE" w:rsidRDefault="002B5732"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lastRenderedPageBreak/>
              <w:t>4</w:t>
            </w:r>
          </w:p>
        </w:tc>
        <w:tc>
          <w:tcPr>
            <w:tcW w:w="2154" w:type="dxa"/>
            <w:tcBorders>
              <w:top w:val="single" w:sz="4" w:space="0" w:color="auto"/>
              <w:left w:val="single" w:sz="4" w:space="0" w:color="auto"/>
              <w:bottom w:val="single" w:sz="4" w:space="0" w:color="auto"/>
              <w:right w:val="single" w:sz="4" w:space="0" w:color="auto"/>
            </w:tcBorders>
            <w:hideMark/>
          </w:tcPr>
          <w:p w14:paraId="25FA1568" w14:textId="77777777" w:rsidR="00A53F5E" w:rsidRPr="001164DE" w:rsidRDefault="00A53F5E"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47" w:type="dxa"/>
            <w:tcBorders>
              <w:top w:val="single" w:sz="4" w:space="0" w:color="auto"/>
              <w:left w:val="single" w:sz="4" w:space="0" w:color="auto"/>
              <w:bottom w:val="single" w:sz="4" w:space="0" w:color="auto"/>
              <w:right w:val="single" w:sz="4" w:space="0" w:color="auto"/>
            </w:tcBorders>
            <w:hideMark/>
          </w:tcPr>
          <w:p w14:paraId="2BD4546A" w14:textId="70654196"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lang w:val="vi-VN"/>
              </w:rPr>
              <w:t>Tìm kiếm</w:t>
            </w:r>
            <w:r w:rsidRPr="001164DE">
              <w:rPr>
                <w:rFonts w:ascii="Times New Roman" w:hAnsi="Times New Roman"/>
                <w:sz w:val="28"/>
                <w:szCs w:val="28"/>
              </w:rPr>
              <w:t xml:space="preserve"> toàn bộ nội dung</w:t>
            </w:r>
            <w:r w:rsidRPr="001164DE">
              <w:rPr>
                <w:rFonts w:ascii="Times New Roman" w:hAnsi="Times New Roman"/>
                <w:sz w:val="28"/>
                <w:szCs w:val="28"/>
                <w:lang w:val="vi-VN"/>
              </w:rPr>
              <w:t xml:space="preserve"> trong thư viện nội dung website Tạp chí Thuế</w:t>
            </w:r>
            <w:r w:rsidRPr="001164DE">
              <w:rPr>
                <w:rFonts w:ascii="Times New Roman" w:hAnsi="Times New Roman"/>
                <w:sz w:val="28"/>
                <w:szCs w:val="28"/>
              </w:rPr>
              <w:t>, các sitearea</w:t>
            </w:r>
            <w:r w:rsidR="006912EC">
              <w:rPr>
                <w:rFonts w:ascii="Times New Roman" w:hAnsi="Times New Roman"/>
                <w:sz w:val="28"/>
                <w:szCs w:val="28"/>
              </w:rPr>
              <w:t>- chuyên mục (</w:t>
            </w:r>
            <w:r w:rsidRPr="001164DE">
              <w:rPr>
                <w:rFonts w:ascii="Times New Roman" w:hAnsi="Times New Roman"/>
                <w:sz w:val="28"/>
                <w:szCs w:val="28"/>
              </w:rPr>
              <w:t xml:space="preserve">Tham </w:t>
            </w:r>
            <w:r w:rsidR="006912EC">
              <w:rPr>
                <w:rFonts w:ascii="Times New Roman" w:hAnsi="Times New Roman"/>
                <w:sz w:val="28"/>
                <w:szCs w:val="28"/>
              </w:rPr>
              <w:t xml:space="preserve">chiếu đến </w:t>
            </w:r>
            <w:hyperlink w:anchor="_Nội_dung_(Content)" w:history="1">
              <w:r w:rsidR="00777D93">
                <w:rPr>
                  <w:rStyle w:val="Hyperlink"/>
                  <w:rFonts w:ascii="Times New Roman" w:hAnsi="Times New Roman"/>
                  <w:b/>
                  <w:bCs/>
                  <w:sz w:val="28"/>
                  <w:szCs w:val="28"/>
                </w:rPr>
                <w:t>IV</w:t>
              </w:r>
              <w:r w:rsidR="006912EC" w:rsidRPr="006912EC">
                <w:rPr>
                  <w:rStyle w:val="Hyperlink"/>
                  <w:rFonts w:ascii="Times New Roman" w:hAnsi="Times New Roman"/>
                  <w:b/>
                  <w:bCs/>
                  <w:sz w:val="28"/>
                  <w:szCs w:val="28"/>
                </w:rPr>
                <w:t>.</w:t>
              </w:r>
              <w:r w:rsidR="006912EC" w:rsidRPr="006912EC">
                <w:rPr>
                  <w:rStyle w:val="Hyperlink"/>
                  <w:rFonts w:ascii="Times New Roman" w:hAnsi="Times New Roman"/>
                  <w:b/>
                  <w:sz w:val="28"/>
                  <w:szCs w:val="28"/>
                </w:rPr>
                <w:t xml:space="preserve">7. </w:t>
              </w:r>
              <w:r w:rsidRPr="006912EC">
                <w:rPr>
                  <w:rStyle w:val="Hyperlink"/>
                  <w:rFonts w:ascii="Times New Roman" w:hAnsi="Times New Roman"/>
                  <w:b/>
                  <w:sz w:val="28"/>
                  <w:szCs w:val="28"/>
                </w:rPr>
                <w:t>Nội dung (Content)</w:t>
              </w:r>
            </w:hyperlink>
            <w:r w:rsidRPr="001164DE">
              <w:rPr>
                <w:rFonts w:ascii="Times New Roman" w:hAnsi="Times New Roman"/>
                <w:sz w:val="28"/>
                <w:szCs w:val="28"/>
              </w:rPr>
              <w:t xml:space="preserve"> trong tài liệ</w:t>
            </w:r>
            <w:r w:rsidR="006912EC">
              <w:rPr>
                <w:rFonts w:ascii="Times New Roman" w:hAnsi="Times New Roman"/>
                <w:sz w:val="28"/>
                <w:szCs w:val="28"/>
              </w:rPr>
              <w:t>u này.)</w:t>
            </w:r>
          </w:p>
          <w:p w14:paraId="0BB722C1" w14:textId="7E39BD74"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Với</w:t>
            </w:r>
            <w:r w:rsidRPr="001164DE">
              <w:rPr>
                <w:rFonts w:ascii="Times New Roman" w:hAnsi="Times New Roman"/>
                <w:sz w:val="28"/>
                <w:szCs w:val="28"/>
                <w:lang w:val="vi-VN"/>
              </w:rPr>
              <w:t xml:space="preserve"> từ khóa người dùng nhập</w:t>
            </w:r>
            <w:r w:rsidRPr="001164DE">
              <w:rPr>
                <w:rFonts w:ascii="Times New Roman" w:hAnsi="Times New Roman"/>
                <w:sz w:val="28"/>
                <w:szCs w:val="28"/>
              </w:rPr>
              <w:t xml:space="preserve">. Thông qua </w:t>
            </w:r>
            <w:r w:rsidRPr="001164DE">
              <w:rPr>
                <w:rFonts w:ascii="Times New Roman" w:hAnsi="Times New Roman"/>
                <w:b/>
                <w:bCs/>
                <w:sz w:val="28"/>
                <w:szCs w:val="28"/>
              </w:rPr>
              <w:t>Search Component</w:t>
            </w:r>
            <w:r w:rsidRPr="001164DE">
              <w:rPr>
                <w:rFonts w:ascii="Times New Roman" w:hAnsi="Times New Roman"/>
                <w:sz w:val="28"/>
                <w:szCs w:val="28"/>
              </w:rPr>
              <w:t xml:space="preserve"> của</w:t>
            </w:r>
            <w:r w:rsidR="004441ED" w:rsidRPr="001164DE">
              <w:rPr>
                <w:rFonts w:ascii="Times New Roman" w:hAnsi="Times New Roman"/>
                <w:sz w:val="28"/>
                <w:szCs w:val="28"/>
              </w:rPr>
              <w:t xml:space="preserve"> trang quản trị</w:t>
            </w:r>
            <w:r w:rsidRPr="001164DE">
              <w:rPr>
                <w:rFonts w:ascii="Times New Roman" w:hAnsi="Times New Roman"/>
                <w:sz w:val="28"/>
                <w:szCs w:val="28"/>
              </w:rPr>
              <w:t xml:space="preserve"> Websphere Portal</w:t>
            </w:r>
            <w:r w:rsidR="004441ED" w:rsidRPr="001164DE">
              <w:rPr>
                <w:rFonts w:ascii="Times New Roman" w:hAnsi="Times New Roman"/>
                <w:sz w:val="28"/>
                <w:szCs w:val="28"/>
              </w:rPr>
              <w:t xml:space="preserve"> </w:t>
            </w:r>
            <w:r w:rsidR="00E07CB6" w:rsidRPr="001164DE">
              <w:rPr>
                <w:rFonts w:ascii="Times New Roman" w:hAnsi="Times New Roman"/>
                <w:sz w:val="28"/>
                <w:szCs w:val="28"/>
              </w:rPr>
              <w:t>(</w:t>
            </w:r>
            <w:hyperlink r:id="rId13" w:history="1">
              <w:r w:rsidR="00E07CB6" w:rsidRPr="001164DE">
                <w:rPr>
                  <w:rStyle w:val="Hyperlink"/>
                  <w:rFonts w:ascii="Times New Roman" w:hAnsi="Times New Roman"/>
                  <w:sz w:val="28"/>
                  <w:szCs w:val="28"/>
                </w:rPr>
                <w:t>http://10.64.67.123/wps/myportal</w:t>
              </w:r>
            </w:hyperlink>
            <w:r w:rsidR="00685A2A" w:rsidRPr="001164DE">
              <w:rPr>
                <w:rFonts w:ascii="Times New Roman" w:hAnsi="Times New Roman"/>
                <w:sz w:val="28"/>
                <w:szCs w:val="28"/>
              </w:rPr>
              <w:t xml:space="preserve"> </w:t>
            </w:r>
            <w:r w:rsidR="00685A2A" w:rsidRPr="001164DE">
              <w:rPr>
                <w:rFonts w:ascii="Times New Roman" w:hAnsi="Times New Roman"/>
                <w:sz w:val="28"/>
                <w:szCs w:val="28"/>
              </w:rPr>
              <w:sym w:font="Wingdings" w:char="F0E0"/>
            </w:r>
            <w:r w:rsidR="00685A2A" w:rsidRPr="001164DE">
              <w:rPr>
                <w:rFonts w:ascii="Times New Roman" w:hAnsi="Times New Roman"/>
                <w:sz w:val="28"/>
                <w:szCs w:val="28"/>
              </w:rPr>
              <w:t xml:space="preserve"> Web Content</w:t>
            </w:r>
            <w:r w:rsidR="00E07CB6" w:rsidRPr="001164DE">
              <w:rPr>
                <w:rFonts w:ascii="Times New Roman" w:hAnsi="Times New Roman"/>
                <w:sz w:val="28"/>
                <w:szCs w:val="28"/>
              </w:rPr>
              <w:t>)</w:t>
            </w:r>
            <w:r w:rsidR="004441ED" w:rsidRPr="001164DE">
              <w:rPr>
                <w:rFonts w:ascii="Times New Roman" w:hAnsi="Times New Roman"/>
                <w:sz w:val="28"/>
                <w:szCs w:val="28"/>
              </w:rPr>
              <w:t xml:space="preserve"> </w:t>
            </w:r>
            <w:r w:rsidRPr="001164DE">
              <w:rPr>
                <w:rFonts w:ascii="Times New Roman" w:hAnsi="Times New Roman"/>
                <w:sz w:val="28"/>
                <w:szCs w:val="28"/>
              </w:rPr>
              <w:t xml:space="preserve">để lấy kết quả trả về: </w:t>
            </w:r>
          </w:p>
          <w:p w14:paraId="0BBCFB17" w14:textId="70C9B313"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 xml:space="preserve">Được thiết kế trong thư viện </w:t>
            </w:r>
            <w:r w:rsidRPr="001164DE">
              <w:rPr>
                <w:rFonts w:ascii="Times New Roman" w:hAnsi="Times New Roman"/>
                <w:b/>
                <w:bCs/>
                <w:sz w:val="28"/>
                <w:szCs w:val="28"/>
              </w:rPr>
              <w:t xml:space="preserve">Library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TapChi Component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Menu Components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Dùng chung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Kết quả tìm kiếm</w:t>
            </w:r>
            <w:r w:rsidRPr="001164DE">
              <w:rPr>
                <w:rFonts w:ascii="Times New Roman" w:hAnsi="Times New Roman"/>
                <w:sz w:val="28"/>
                <w:szCs w:val="28"/>
              </w:rPr>
              <w:t>.</w:t>
            </w:r>
          </w:p>
          <w:p w14:paraId="04E7C0B7" w14:textId="77777777" w:rsidR="004441ED" w:rsidRPr="001164DE" w:rsidRDefault="004441ED" w:rsidP="00A00896">
            <w:pPr>
              <w:spacing w:line="312" w:lineRule="auto"/>
              <w:rPr>
                <w:rFonts w:ascii="Times New Roman" w:hAnsi="Times New Roman"/>
                <w:sz w:val="28"/>
                <w:szCs w:val="28"/>
              </w:rPr>
            </w:pPr>
          </w:p>
          <w:p w14:paraId="2439CB62" w14:textId="72E3D8C6" w:rsidR="00F274DF" w:rsidRPr="001164DE" w:rsidRDefault="00F274DF" w:rsidP="00A00896">
            <w:pPr>
              <w:spacing w:line="312" w:lineRule="auto"/>
              <w:rPr>
                <w:rFonts w:ascii="Times New Roman" w:hAnsi="Times New Roman"/>
                <w:sz w:val="28"/>
                <w:szCs w:val="28"/>
              </w:rPr>
            </w:pPr>
            <w:r w:rsidRPr="001164DE">
              <w:rPr>
                <w:noProof/>
              </w:rPr>
              <w:drawing>
                <wp:inline distT="0" distB="0" distL="0" distR="0" wp14:anchorId="2A002170" wp14:editId="0DD27011">
                  <wp:extent cx="4190585" cy="1452880"/>
                  <wp:effectExtent l="19050" t="19050" r="1968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8954" cy="1466183"/>
                          </a:xfrm>
                          <a:prstGeom prst="rect">
                            <a:avLst/>
                          </a:prstGeom>
                          <a:ln>
                            <a:solidFill>
                              <a:schemeClr val="tx1"/>
                            </a:solidFill>
                          </a:ln>
                        </pic:spPr>
                      </pic:pic>
                    </a:graphicData>
                  </a:graphic>
                </wp:inline>
              </w:drawing>
            </w:r>
          </w:p>
          <w:p w14:paraId="6BF964F0"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Trong Search Component kết quả tìm kiếm sử dụng</w:t>
            </w:r>
          </w:p>
          <w:p w14:paraId="1486DCED"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Search Service và Search Collection mặc định của portal để truy vấn kết quả</w:t>
            </w:r>
          </w:p>
          <w:p w14:paraId="14D622AD" w14:textId="77777777" w:rsidR="00A00896" w:rsidRPr="001164DE" w:rsidRDefault="00A00896" w:rsidP="00A00896">
            <w:pPr>
              <w:spacing w:line="312" w:lineRule="auto"/>
              <w:rPr>
                <w:rFonts w:ascii="Times New Roman" w:hAnsi="Times New Roman"/>
                <w:sz w:val="28"/>
                <w:szCs w:val="28"/>
              </w:rPr>
            </w:pPr>
            <w:r w:rsidRPr="001164DE">
              <w:rPr>
                <w:noProof/>
              </w:rPr>
              <w:drawing>
                <wp:inline distT="0" distB="0" distL="0" distR="0" wp14:anchorId="0F564007" wp14:editId="4F1A764A">
                  <wp:extent cx="2838095" cy="1219048"/>
                  <wp:effectExtent l="19050" t="19050" r="1968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8095" cy="1219048"/>
                          </a:xfrm>
                          <a:prstGeom prst="rect">
                            <a:avLst/>
                          </a:prstGeom>
                          <a:ln>
                            <a:solidFill>
                              <a:schemeClr val="tx1"/>
                            </a:solidFill>
                          </a:ln>
                        </pic:spPr>
                      </pic:pic>
                    </a:graphicData>
                  </a:graphic>
                </wp:inline>
              </w:drawing>
            </w:r>
          </w:p>
          <w:p w14:paraId="75FD11A0"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H</w:t>
            </w:r>
            <w:r w:rsidRPr="001164DE">
              <w:rPr>
                <w:rFonts w:ascii="Times New Roman" w:hAnsi="Times New Roman"/>
                <w:sz w:val="28"/>
                <w:szCs w:val="28"/>
                <w:lang w:val="vi-VN"/>
              </w:rPr>
              <w:t xml:space="preserve">iển thị màn hình kết quả tìm kiếm với </w:t>
            </w:r>
            <w:r w:rsidRPr="001164DE">
              <w:rPr>
                <w:rFonts w:ascii="Times New Roman" w:hAnsi="Times New Roman"/>
                <w:sz w:val="28"/>
                <w:szCs w:val="28"/>
              </w:rPr>
              <w:t xml:space="preserve">danh sách </w:t>
            </w:r>
            <w:r w:rsidRPr="001164DE">
              <w:rPr>
                <w:rFonts w:ascii="Times New Roman" w:hAnsi="Times New Roman"/>
                <w:sz w:val="28"/>
                <w:szCs w:val="28"/>
                <w:lang w:val="vi-VN"/>
              </w:rPr>
              <w:t xml:space="preserve">các </w:t>
            </w:r>
            <w:r w:rsidRPr="001164DE">
              <w:rPr>
                <w:rFonts w:ascii="Times New Roman" w:hAnsi="Times New Roman"/>
                <w:sz w:val="28"/>
                <w:szCs w:val="28"/>
              </w:rPr>
              <w:t>tin bài chứa từ khóa tìm kiếm trong tiêu đề hoặc nội dung tin bài, mỗi tin bài hiển thị tiêu đề và sapo, ảnh đại diện tin bài</w:t>
            </w:r>
          </w:p>
          <w:p w14:paraId="089A0B9C"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Result design</w:t>
            </w:r>
          </w:p>
          <w:p w14:paraId="18BC031E" w14:textId="77777777" w:rsidR="00A00896" w:rsidRPr="001164DE" w:rsidRDefault="00A00896" w:rsidP="00A00896">
            <w:pPr>
              <w:spacing w:line="312" w:lineRule="auto"/>
              <w:rPr>
                <w:rFonts w:ascii="Times New Roman" w:hAnsi="Times New Roman"/>
                <w:sz w:val="28"/>
                <w:szCs w:val="28"/>
              </w:rPr>
            </w:pPr>
            <w:r w:rsidRPr="001164DE">
              <w:rPr>
                <w:noProof/>
              </w:rPr>
              <w:lastRenderedPageBreak/>
              <w:drawing>
                <wp:inline distT="0" distB="0" distL="0" distR="0" wp14:anchorId="742AF2F7" wp14:editId="41F880F0">
                  <wp:extent cx="3879867" cy="2045795"/>
                  <wp:effectExtent l="19050" t="19050" r="2540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9185" cy="2055981"/>
                          </a:xfrm>
                          <a:prstGeom prst="rect">
                            <a:avLst/>
                          </a:prstGeom>
                          <a:ln>
                            <a:solidFill>
                              <a:schemeClr val="tx1"/>
                            </a:solidFill>
                          </a:ln>
                        </pic:spPr>
                      </pic:pic>
                    </a:graphicData>
                  </a:graphic>
                </wp:inline>
              </w:drawing>
            </w:r>
          </w:p>
          <w:p w14:paraId="7FD04626" w14:textId="77777777" w:rsidR="00A00896" w:rsidRPr="001164DE" w:rsidRDefault="00A00896" w:rsidP="00A00896">
            <w:pPr>
              <w:spacing w:line="312" w:lineRule="auto"/>
              <w:rPr>
                <w:rFonts w:ascii="Times New Roman" w:hAnsi="Times New Roman"/>
                <w:i/>
                <w:sz w:val="28"/>
                <w:szCs w:val="28"/>
              </w:rPr>
            </w:pPr>
            <w:r w:rsidRPr="001164DE">
              <w:rPr>
                <w:rFonts w:ascii="Times New Roman" w:hAnsi="Times New Roman"/>
                <w:sz w:val="28"/>
                <w:szCs w:val="28"/>
                <w:lang w:val="vi-VN"/>
              </w:rPr>
              <w:t xml:space="preserve">Trong trường hợp không có kết quả nào phù hợp hệ thống hiển thị thông báo </w:t>
            </w:r>
            <w:r w:rsidRPr="001164DE">
              <w:rPr>
                <w:rFonts w:ascii="Times New Roman" w:hAnsi="Times New Roman"/>
                <w:i/>
                <w:sz w:val="28"/>
                <w:szCs w:val="28"/>
              </w:rPr>
              <w:t>“Không tìm thấy kết quả phù hợp.”</w:t>
            </w:r>
          </w:p>
          <w:p w14:paraId="74201F1B"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No result design</w:t>
            </w:r>
          </w:p>
          <w:p w14:paraId="0972B5CA" w14:textId="234FB769" w:rsidR="00A53F5E" w:rsidRPr="001164DE" w:rsidRDefault="00A00896" w:rsidP="002B7031">
            <w:pPr>
              <w:spacing w:line="312" w:lineRule="auto"/>
              <w:rPr>
                <w:rFonts w:ascii="Times New Roman" w:hAnsi="Times New Roman"/>
                <w:sz w:val="28"/>
                <w:szCs w:val="28"/>
                <w:lang w:val="vi-VN"/>
              </w:rPr>
            </w:pPr>
            <w:r w:rsidRPr="001164DE">
              <w:rPr>
                <w:noProof/>
              </w:rPr>
              <w:drawing>
                <wp:inline distT="0" distB="0" distL="0" distR="0" wp14:anchorId="443BED9E" wp14:editId="252D6880">
                  <wp:extent cx="3716101" cy="894715"/>
                  <wp:effectExtent l="19050" t="19050" r="1778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8983" cy="907447"/>
                          </a:xfrm>
                          <a:prstGeom prst="rect">
                            <a:avLst/>
                          </a:prstGeom>
                          <a:ln>
                            <a:solidFill>
                              <a:schemeClr val="tx1"/>
                            </a:solidFill>
                          </a:ln>
                        </pic:spPr>
                      </pic:pic>
                    </a:graphicData>
                  </a:graphic>
                </wp:inline>
              </w:drawing>
            </w:r>
          </w:p>
        </w:tc>
      </w:tr>
    </w:tbl>
    <w:p w14:paraId="7E3456A5" w14:textId="77777777" w:rsidR="00A53F5E" w:rsidRPr="001164DE" w:rsidRDefault="00A53F5E" w:rsidP="002B7031">
      <w:pPr>
        <w:pStyle w:val="ListParagraph"/>
        <w:spacing w:line="312" w:lineRule="auto"/>
      </w:pPr>
      <w:r w:rsidRPr="001164DE">
        <w:lastRenderedPageBreak/>
        <w:t>Xem chi tiết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2"/>
        <w:gridCol w:w="6798"/>
      </w:tblGrid>
      <w:tr w:rsidR="00645479" w:rsidRPr="001164DE" w14:paraId="10AB631F" w14:textId="77777777" w:rsidTr="0038032B">
        <w:trPr>
          <w:trHeight w:val="510"/>
          <w:tblHeader/>
        </w:trPr>
        <w:tc>
          <w:tcPr>
            <w:tcW w:w="47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8ECF6F2"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77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5CA7741"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751"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34DF48B"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45479" w:rsidRPr="001164DE" w14:paraId="48FDD009"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hideMark/>
          </w:tcPr>
          <w:p w14:paraId="1A066206" w14:textId="107E0884" w:rsidR="002B5732" w:rsidRPr="001164DE" w:rsidRDefault="002B5732" w:rsidP="002B5732">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779" w:type="pct"/>
            <w:tcBorders>
              <w:top w:val="single" w:sz="4" w:space="0" w:color="auto"/>
              <w:left w:val="single" w:sz="4" w:space="0" w:color="auto"/>
              <w:bottom w:val="single" w:sz="4" w:space="0" w:color="auto"/>
              <w:right w:val="single" w:sz="4" w:space="0" w:color="auto"/>
            </w:tcBorders>
            <w:hideMark/>
          </w:tcPr>
          <w:p w14:paraId="74646315" w14:textId="77777777"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7C79E97" w14:textId="250043CC"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(Độc giả)</w:t>
            </w:r>
          </w:p>
        </w:tc>
        <w:tc>
          <w:tcPr>
            <w:tcW w:w="3751" w:type="pct"/>
            <w:tcBorders>
              <w:top w:val="single" w:sz="4" w:space="0" w:color="auto"/>
              <w:left w:val="single" w:sz="4" w:space="0" w:color="auto"/>
              <w:bottom w:val="single" w:sz="4" w:space="0" w:color="auto"/>
              <w:right w:val="single" w:sz="4" w:space="0" w:color="auto"/>
            </w:tcBorders>
            <w:hideMark/>
          </w:tcPr>
          <w:p w14:paraId="001BE3C6" w14:textId="3BAA954E"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Truy cập vào website Tạp chí thuế</w:t>
            </w:r>
          </w:p>
        </w:tc>
      </w:tr>
      <w:tr w:rsidR="00645479" w:rsidRPr="001164DE" w14:paraId="5B53EB45"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tcPr>
          <w:p w14:paraId="30040C6B" w14:textId="6151CC61" w:rsidR="002B5732" w:rsidRPr="001164DE" w:rsidRDefault="002B5732" w:rsidP="002B5732">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779" w:type="pct"/>
            <w:tcBorders>
              <w:top w:val="single" w:sz="4" w:space="0" w:color="auto"/>
              <w:left w:val="single" w:sz="4" w:space="0" w:color="auto"/>
              <w:bottom w:val="single" w:sz="4" w:space="0" w:color="auto"/>
              <w:right w:val="single" w:sz="4" w:space="0" w:color="auto"/>
            </w:tcBorders>
          </w:tcPr>
          <w:p w14:paraId="265D3C50" w14:textId="1A1A940F"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751" w:type="pct"/>
            <w:tcBorders>
              <w:top w:val="single" w:sz="4" w:space="0" w:color="auto"/>
              <w:left w:val="single" w:sz="4" w:space="0" w:color="auto"/>
              <w:bottom w:val="single" w:sz="4" w:space="0" w:color="auto"/>
              <w:right w:val="single" w:sz="4" w:space="0" w:color="auto"/>
            </w:tcBorders>
          </w:tcPr>
          <w:p w14:paraId="61DFA1ED" w14:textId="08AECFBB" w:rsidR="002B5732" w:rsidRPr="001164DE" w:rsidRDefault="002B5732" w:rsidP="002B573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thông tin website Tạp chí thuế</w:t>
            </w:r>
          </w:p>
        </w:tc>
      </w:tr>
      <w:tr w:rsidR="00645479" w:rsidRPr="001164DE" w14:paraId="467C1E83"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tcPr>
          <w:p w14:paraId="7ECDF61E" w14:textId="3563E8F7" w:rsidR="002B5732" w:rsidRPr="001164DE" w:rsidRDefault="002B5732" w:rsidP="002B5732">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779" w:type="pct"/>
            <w:tcBorders>
              <w:top w:val="single" w:sz="4" w:space="0" w:color="auto"/>
              <w:left w:val="single" w:sz="4" w:space="0" w:color="auto"/>
              <w:bottom w:val="single" w:sz="4" w:space="0" w:color="auto"/>
              <w:right w:val="single" w:sz="4" w:space="0" w:color="auto"/>
            </w:tcBorders>
          </w:tcPr>
          <w:p w14:paraId="54ED0FC4" w14:textId="77777777"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E67EBF0" w14:textId="2582A959"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(Độc giả)</w:t>
            </w:r>
          </w:p>
        </w:tc>
        <w:tc>
          <w:tcPr>
            <w:tcW w:w="3751" w:type="pct"/>
            <w:tcBorders>
              <w:top w:val="single" w:sz="4" w:space="0" w:color="auto"/>
              <w:left w:val="single" w:sz="4" w:space="0" w:color="auto"/>
              <w:bottom w:val="single" w:sz="4" w:space="0" w:color="auto"/>
              <w:right w:val="single" w:sz="4" w:space="0" w:color="auto"/>
            </w:tcBorders>
          </w:tcPr>
          <w:p w14:paraId="33D32696" w14:textId="20A77853" w:rsidR="002B5732" w:rsidRPr="001164DE" w:rsidRDefault="002B5732" w:rsidP="002B573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Kích chọn chi tiết tin bài</w:t>
            </w:r>
          </w:p>
        </w:tc>
      </w:tr>
      <w:tr w:rsidR="00645479" w:rsidRPr="001164DE" w14:paraId="6BCAA30A"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hideMark/>
          </w:tcPr>
          <w:p w14:paraId="4C22D072" w14:textId="1A2EAE8D" w:rsidR="00A53F5E" w:rsidRPr="001164DE" w:rsidRDefault="002B5732"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779" w:type="pct"/>
            <w:tcBorders>
              <w:top w:val="single" w:sz="4" w:space="0" w:color="auto"/>
              <w:left w:val="single" w:sz="4" w:space="0" w:color="auto"/>
              <w:bottom w:val="single" w:sz="4" w:space="0" w:color="auto"/>
              <w:right w:val="single" w:sz="4" w:space="0" w:color="auto"/>
            </w:tcBorders>
            <w:hideMark/>
          </w:tcPr>
          <w:p w14:paraId="6EA39235"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751" w:type="pct"/>
            <w:tcBorders>
              <w:top w:val="single" w:sz="4" w:space="0" w:color="auto"/>
              <w:left w:val="single" w:sz="4" w:space="0" w:color="auto"/>
              <w:bottom w:val="single" w:sz="4" w:space="0" w:color="auto"/>
              <w:right w:val="single" w:sz="4" w:space="0" w:color="auto"/>
            </w:tcBorders>
            <w:hideMark/>
          </w:tcPr>
          <w:p w14:paraId="5C6C3D7E" w14:textId="0360E700" w:rsidR="00DE6B21" w:rsidRPr="001164DE" w:rsidRDefault="008E375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cập vào thư viện nội dung website Tạp chi Thuế, sitearea chưa tin bài, h</w:t>
            </w:r>
            <w:r w:rsidR="00A53F5E" w:rsidRPr="001164DE">
              <w:rPr>
                <w:rFonts w:ascii="Times New Roman" w:hAnsi="Times New Roman" w:cs="Times New Roman"/>
                <w:sz w:val="28"/>
                <w:szCs w:val="28"/>
                <w:lang w:val="vi-VN"/>
              </w:rPr>
              <w:t>iển thị màn hình tin bài chi tiết bao gồm: Tiêu đề,</w:t>
            </w:r>
            <w:r w:rsidR="00A53F5E" w:rsidRPr="001164DE">
              <w:rPr>
                <w:rFonts w:ascii="Times New Roman" w:hAnsi="Times New Roman" w:cs="Times New Roman"/>
                <w:sz w:val="28"/>
                <w:szCs w:val="28"/>
              </w:rPr>
              <w:t xml:space="preserve"> ngày đăng tin (HH:MM, Thứ, dd/MM/yyyy), số lượt thích, số lượt chia sẻ của tin bài</w:t>
            </w:r>
            <w:r w:rsidR="00A53F5E" w:rsidRPr="001164DE">
              <w:rPr>
                <w:rFonts w:ascii="Times New Roman" w:hAnsi="Times New Roman" w:cs="Times New Roman"/>
                <w:sz w:val="28"/>
                <w:szCs w:val="28"/>
                <w:lang w:val="vi-VN"/>
              </w:rPr>
              <w:t>, sapo, nội dung tin</w:t>
            </w:r>
            <w:r w:rsidR="00A53F5E" w:rsidRPr="001164DE">
              <w:rPr>
                <w:rFonts w:ascii="Times New Roman" w:hAnsi="Times New Roman" w:cs="Times New Roman"/>
                <w:sz w:val="28"/>
                <w:szCs w:val="28"/>
              </w:rPr>
              <w:t xml:space="preserve"> bài</w:t>
            </w:r>
            <w:r w:rsidR="00A53F5E" w:rsidRPr="001164DE">
              <w:rPr>
                <w:rFonts w:ascii="Times New Roman" w:hAnsi="Times New Roman" w:cs="Times New Roman"/>
                <w:sz w:val="28"/>
                <w:szCs w:val="28"/>
                <w:lang w:val="vi-VN"/>
              </w:rPr>
              <w:t>, tác giả,</w:t>
            </w:r>
            <w:r w:rsidR="00A53F5E" w:rsidRPr="001164DE">
              <w:rPr>
                <w:rFonts w:ascii="Times New Roman" w:hAnsi="Times New Roman" w:cs="Times New Roman"/>
                <w:sz w:val="28"/>
                <w:szCs w:val="28"/>
              </w:rPr>
              <w:t xml:space="preserve"> thẻ tag của tin bài, nội dung các bình luận đã được duyệt (nếu có), các tin bài cùng chuyên mục với tin </w:t>
            </w:r>
            <w:r w:rsidR="00A53F5E" w:rsidRPr="001164DE">
              <w:rPr>
                <w:rFonts w:ascii="Times New Roman" w:hAnsi="Times New Roman" w:cs="Times New Roman"/>
                <w:sz w:val="28"/>
                <w:szCs w:val="28"/>
              </w:rPr>
              <w:lastRenderedPageBreak/>
              <w:t>đang xem</w:t>
            </w:r>
            <w:r w:rsidR="006912EC">
              <w:rPr>
                <w:rFonts w:ascii="Times New Roman" w:hAnsi="Times New Roman" w:cs="Times New Roman"/>
                <w:sz w:val="28"/>
                <w:szCs w:val="28"/>
              </w:rPr>
              <w:t xml:space="preserve"> thông qua các biểu mẫu thể hiện tin bài (t</w:t>
            </w:r>
            <w:r w:rsidR="00DE6B21" w:rsidRPr="001164DE">
              <w:rPr>
                <w:rFonts w:ascii="Times New Roman" w:hAnsi="Times New Roman" w:cs="Times New Roman"/>
                <w:sz w:val="28"/>
                <w:szCs w:val="28"/>
              </w:rPr>
              <w:t xml:space="preserve">ham </w:t>
            </w:r>
            <w:r w:rsidR="006912EC">
              <w:rPr>
                <w:rFonts w:ascii="Times New Roman" w:hAnsi="Times New Roman" w:cs="Times New Roman"/>
                <w:sz w:val="28"/>
                <w:szCs w:val="28"/>
              </w:rPr>
              <w:t xml:space="preserve">chiếu đến mục </w:t>
            </w:r>
            <w:hyperlink w:anchor="_Mẫu_soạn_Tin" w:history="1">
              <w:r w:rsidR="00F26ACC">
                <w:rPr>
                  <w:rStyle w:val="Hyperlink"/>
                  <w:rFonts w:ascii="Times New Roman" w:hAnsi="Times New Roman" w:cs="Times New Roman"/>
                  <w:b/>
                  <w:sz w:val="28"/>
                  <w:szCs w:val="28"/>
                </w:rPr>
                <w:t>IV</w:t>
              </w:r>
              <w:r w:rsidR="006912EC" w:rsidRPr="006912EC">
                <w:rPr>
                  <w:rStyle w:val="Hyperlink"/>
                  <w:rFonts w:ascii="Times New Roman" w:hAnsi="Times New Roman" w:cs="Times New Roman"/>
                  <w:b/>
                  <w:sz w:val="28"/>
                  <w:szCs w:val="28"/>
                </w:rPr>
                <w:t>.</w:t>
              </w:r>
              <w:r w:rsidR="00DE6B21" w:rsidRPr="006912EC">
                <w:rPr>
                  <w:rStyle w:val="Hyperlink"/>
                  <w:rFonts w:ascii="Times New Roman" w:hAnsi="Times New Roman" w:cs="Times New Roman"/>
                  <w:sz w:val="28"/>
                  <w:szCs w:val="28"/>
                </w:rPr>
                <w:t>4. Mẫu thể hiện Tin bài</w:t>
              </w:r>
            </w:hyperlink>
            <w:r w:rsidR="00DE6B21" w:rsidRPr="001164DE">
              <w:rPr>
                <w:rFonts w:ascii="Times New Roman" w:hAnsi="Times New Roman" w:cs="Times New Roman"/>
                <w:sz w:val="28"/>
                <w:szCs w:val="28"/>
              </w:rPr>
              <w:t xml:space="preserve"> (Presentation Templates) trong tài liệ</w:t>
            </w:r>
            <w:r w:rsidR="006912EC">
              <w:rPr>
                <w:rFonts w:ascii="Times New Roman" w:hAnsi="Times New Roman" w:cs="Times New Roman"/>
                <w:sz w:val="28"/>
                <w:szCs w:val="28"/>
              </w:rPr>
              <w:t>u này)</w:t>
            </w:r>
          </w:p>
          <w:p w14:paraId="7AEBB6C4" w14:textId="287AF181" w:rsidR="00570579" w:rsidRPr="001164DE" w:rsidRDefault="0057057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Nội dung tin bài được thể hiện qua </w:t>
            </w:r>
            <w:r w:rsidRPr="001164DE">
              <w:rPr>
                <w:rFonts w:ascii="Times New Roman" w:hAnsi="Times New Roman" w:cs="Times New Roman"/>
                <w:b/>
                <w:sz w:val="28"/>
                <w:szCs w:val="28"/>
              </w:rPr>
              <w:t xml:space="preserve">Presentation Templates </w:t>
            </w:r>
            <w:r w:rsidRPr="001164DE">
              <w:rPr>
                <w:rFonts w:ascii="Times New Roman" w:hAnsi="Times New Roman"/>
                <w:sz w:val="28"/>
                <w:szCs w:val="28"/>
              </w:rPr>
              <w:t>trang quản trị Websphere Portal (</w:t>
            </w:r>
            <w:hyperlink r:id="rId18" w:history="1">
              <w:r w:rsidRPr="001164DE">
                <w:rPr>
                  <w:rStyle w:val="Hyperlink"/>
                  <w:rFonts w:ascii="Times New Roman" w:hAnsi="Times New Roman"/>
                  <w:sz w:val="28"/>
                  <w:szCs w:val="28"/>
                </w:rPr>
                <w:t>http://10.64.67.123/wps/myportal</w:t>
              </w:r>
            </w:hyperlink>
            <w:r w:rsidRPr="001164DE">
              <w:rPr>
                <w:rFonts w:ascii="Times New Roman" w:hAnsi="Times New Roman"/>
                <w:sz w:val="28"/>
                <w:szCs w:val="28"/>
              </w:rPr>
              <w:t xml:space="preserve"> </w:t>
            </w:r>
            <w:r w:rsidRPr="001164DE">
              <w:rPr>
                <w:rFonts w:ascii="Times New Roman" w:eastAsia="Calibri" w:hAnsi="Times New Roman" w:cs="Times New Roman"/>
                <w:sz w:val="28"/>
                <w:szCs w:val="28"/>
              </w:rPr>
              <w:sym w:font="Wingdings" w:char="F0E0"/>
            </w:r>
            <w:r w:rsidRPr="001164DE">
              <w:rPr>
                <w:rFonts w:ascii="Times New Roman" w:hAnsi="Times New Roman"/>
                <w:sz w:val="28"/>
                <w:szCs w:val="28"/>
              </w:rPr>
              <w:t xml:space="preserve"> Web Content)</w:t>
            </w:r>
          </w:p>
          <w:p w14:paraId="4B2B0CBA" w14:textId="6351E878" w:rsidR="00E857A4" w:rsidRPr="001164DE" w:rsidRDefault="00483591" w:rsidP="00122797">
            <w:pPr>
              <w:spacing w:after="0" w:line="312" w:lineRule="auto"/>
              <w:jc w:val="both"/>
              <w:rPr>
                <w:rFonts w:ascii="Times New Roman" w:hAnsi="Times New Roman" w:cs="Times New Roman"/>
                <w:b/>
                <w:sz w:val="28"/>
                <w:szCs w:val="28"/>
              </w:rPr>
            </w:pPr>
            <w:r w:rsidRPr="001164DE">
              <w:rPr>
                <w:rFonts w:ascii="Times New Roman" w:hAnsi="Times New Roman" w:cs="Times New Roman"/>
                <w:sz w:val="28"/>
                <w:szCs w:val="28"/>
              </w:rPr>
              <w:t xml:space="preserve">Được thiết kế trong thư viện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Component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Presentation Templates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Tin bài</w:t>
            </w:r>
            <w:r w:rsidR="00E857A4" w:rsidRPr="001164DE">
              <w:rPr>
                <w:rFonts w:ascii="Times New Roman" w:hAnsi="Times New Roman" w:cs="Times New Roman"/>
                <w:b/>
                <w:sz w:val="28"/>
                <w:szCs w:val="28"/>
              </w:rPr>
              <w:t>.</w:t>
            </w:r>
          </w:p>
          <w:p w14:paraId="58504119" w14:textId="417F9703" w:rsidR="00E857A4" w:rsidRPr="001164DE" w:rsidRDefault="00AE44C0"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Dữ liệu được</w:t>
            </w:r>
            <w:r w:rsidR="00E857A4" w:rsidRPr="001164DE">
              <w:rPr>
                <w:rFonts w:ascii="Times New Roman" w:hAnsi="Times New Roman" w:cs="Times New Roman"/>
                <w:sz w:val="28"/>
                <w:szCs w:val="28"/>
              </w:rPr>
              <w:t xml:space="preserve"> cấu hình</w:t>
            </w:r>
            <w:r w:rsidRPr="001164DE">
              <w:rPr>
                <w:rFonts w:ascii="Times New Roman" w:hAnsi="Times New Roman" w:cs="Times New Roman"/>
                <w:sz w:val="28"/>
                <w:szCs w:val="28"/>
              </w:rPr>
              <w:t xml:space="preserve"> và truy vấn</w:t>
            </w:r>
            <w:r w:rsidR="00E857A4" w:rsidRPr="001164DE">
              <w:rPr>
                <w:rFonts w:ascii="Times New Roman" w:hAnsi="Times New Roman" w:cs="Times New Roman"/>
                <w:sz w:val="28"/>
                <w:szCs w:val="28"/>
              </w:rPr>
              <w:t xml:space="preserve"> trong </w:t>
            </w:r>
            <w:r w:rsidR="00E857A4" w:rsidRPr="001164DE">
              <w:rPr>
                <w:rFonts w:ascii="Times New Roman" w:hAnsi="Times New Roman" w:cs="Times New Roman"/>
                <w:b/>
                <w:sz w:val="28"/>
                <w:szCs w:val="28"/>
              </w:rPr>
              <w:t>Presentation Template Options</w:t>
            </w:r>
          </w:p>
          <w:p w14:paraId="1B3C1A53" w14:textId="1AAF4CAF" w:rsidR="00A53F5E" w:rsidRPr="001164DE" w:rsidRDefault="00E857A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21D8EF8" wp14:editId="20065A59">
                  <wp:extent cx="4147586" cy="25527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7698" cy="2558924"/>
                          </a:xfrm>
                          <a:prstGeom prst="rect">
                            <a:avLst/>
                          </a:prstGeom>
                        </pic:spPr>
                      </pic:pic>
                    </a:graphicData>
                  </a:graphic>
                </wp:inline>
              </w:drawing>
            </w:r>
          </w:p>
        </w:tc>
      </w:tr>
    </w:tbl>
    <w:p w14:paraId="6BB6EFC9" w14:textId="0BFE9BF8" w:rsidR="00A53F5E" w:rsidRDefault="00271ACE" w:rsidP="002B7031">
      <w:pPr>
        <w:pStyle w:val="ListParagraph"/>
        <w:spacing w:line="312" w:lineRule="auto"/>
      </w:pPr>
      <w:r w:rsidRPr="001164DE">
        <w:rPr>
          <w:lang w:val="en-US"/>
        </w:rPr>
        <w:lastRenderedPageBreak/>
        <w:t>Đ</w:t>
      </w:r>
      <w:r w:rsidR="00A53F5E" w:rsidRPr="001164DE">
        <w:t>ể lại bình luận (gửi bình luận)</w:t>
      </w:r>
    </w:p>
    <w:p w14:paraId="41B23E1A" w14:textId="68159B7A" w:rsidR="00A051F5" w:rsidRPr="001164DE" w:rsidRDefault="00A051F5" w:rsidP="00A051F5">
      <w:pPr>
        <w:pStyle w:val="ListParagraph"/>
        <w:numPr>
          <w:ilvl w:val="0"/>
          <w:numId w:val="0"/>
        </w:numPr>
        <w:spacing w:line="312" w:lineRule="auto"/>
        <w:ind w:left="90"/>
      </w:pPr>
      <w:r>
        <w:rPr>
          <w:noProof/>
          <w:lang w:val="en-US" w:eastAsia="en-US"/>
        </w:rPr>
        <w:drawing>
          <wp:inline distT="0" distB="0" distL="0" distR="0" wp14:anchorId="1FFA77AE" wp14:editId="6777D600">
            <wp:extent cx="5760085" cy="1938655"/>
            <wp:effectExtent l="19050" t="19050" r="12065" b="234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93865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11"/>
        <w:gridCol w:w="5906"/>
      </w:tblGrid>
      <w:tr w:rsidR="00A53F5E" w:rsidRPr="001164DE" w14:paraId="6AF6A7FC" w14:textId="77777777" w:rsidTr="000D2C56">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419E3E9"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165"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0493F14"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5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505CF83"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B5732" w:rsidRPr="001164DE" w14:paraId="363DBEF6"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hideMark/>
          </w:tcPr>
          <w:p w14:paraId="13974EC2" w14:textId="0BEB0934" w:rsidR="002B5732" w:rsidRPr="001164DE" w:rsidRDefault="002B5732"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165" w:type="pct"/>
            <w:tcBorders>
              <w:top w:val="single" w:sz="4" w:space="0" w:color="auto"/>
              <w:left w:val="single" w:sz="4" w:space="0" w:color="auto"/>
              <w:bottom w:val="single" w:sz="4" w:space="0" w:color="auto"/>
              <w:right w:val="single" w:sz="4" w:space="0" w:color="auto"/>
            </w:tcBorders>
            <w:hideMark/>
          </w:tcPr>
          <w:p w14:paraId="2EB524A5" w14:textId="63D880A3" w:rsidR="002B5732" w:rsidRPr="001164DE" w:rsidRDefault="002B5732" w:rsidP="002B5732">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(Độc giả)</w:t>
            </w:r>
          </w:p>
        </w:tc>
        <w:tc>
          <w:tcPr>
            <w:tcW w:w="3259" w:type="pct"/>
            <w:tcBorders>
              <w:top w:val="single" w:sz="4" w:space="0" w:color="auto"/>
              <w:left w:val="single" w:sz="4" w:space="0" w:color="auto"/>
              <w:bottom w:val="single" w:sz="4" w:space="0" w:color="auto"/>
              <w:right w:val="single" w:sz="4" w:space="0" w:color="auto"/>
            </w:tcBorders>
            <w:hideMark/>
          </w:tcPr>
          <w:p w14:paraId="4E9E9EC5" w14:textId="158951EA" w:rsidR="002B5732" w:rsidRPr="001164DE" w:rsidRDefault="002B5732"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Tại màn hình xem chi tiết tin bài chọn Gửi bình luận tin bài</w:t>
            </w:r>
          </w:p>
        </w:tc>
      </w:tr>
      <w:tr w:rsidR="002B5732" w:rsidRPr="001164DE" w14:paraId="150AD305"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tcPr>
          <w:p w14:paraId="4EC69669" w14:textId="47AE4C60" w:rsidR="002B5732" w:rsidRPr="001164DE" w:rsidRDefault="002B5732"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165" w:type="pct"/>
            <w:tcBorders>
              <w:top w:val="single" w:sz="4" w:space="0" w:color="auto"/>
              <w:left w:val="single" w:sz="4" w:space="0" w:color="auto"/>
              <w:bottom w:val="single" w:sz="4" w:space="0" w:color="auto"/>
              <w:right w:val="single" w:sz="4" w:space="0" w:color="auto"/>
            </w:tcBorders>
          </w:tcPr>
          <w:p w14:paraId="33851B54" w14:textId="04B4EADA"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59" w:type="pct"/>
            <w:tcBorders>
              <w:top w:val="single" w:sz="4" w:space="0" w:color="auto"/>
              <w:left w:val="single" w:sz="4" w:space="0" w:color="auto"/>
              <w:bottom w:val="single" w:sz="4" w:space="0" w:color="auto"/>
              <w:right w:val="single" w:sz="4" w:space="0" w:color="auto"/>
            </w:tcBorders>
          </w:tcPr>
          <w:p w14:paraId="14762F8C" w14:textId="2BA256DB" w:rsidR="002B5732" w:rsidRPr="001164DE" w:rsidRDefault="002B5732"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màn hình nhập bình luận tin bài</w:t>
            </w:r>
          </w:p>
        </w:tc>
      </w:tr>
      <w:tr w:rsidR="002B5732" w:rsidRPr="001164DE" w14:paraId="59F369D2"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tcPr>
          <w:p w14:paraId="7134631B" w14:textId="0DEAE91A" w:rsidR="002B5732" w:rsidRPr="001164DE" w:rsidRDefault="002B5732"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165" w:type="pct"/>
            <w:tcBorders>
              <w:top w:val="single" w:sz="4" w:space="0" w:color="auto"/>
              <w:left w:val="single" w:sz="4" w:space="0" w:color="auto"/>
              <w:bottom w:val="single" w:sz="4" w:space="0" w:color="auto"/>
              <w:right w:val="single" w:sz="4" w:space="0" w:color="auto"/>
            </w:tcBorders>
          </w:tcPr>
          <w:p w14:paraId="01CB0543" w14:textId="07FD403F"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(Độc giả)</w:t>
            </w:r>
          </w:p>
        </w:tc>
        <w:tc>
          <w:tcPr>
            <w:tcW w:w="3259" w:type="pct"/>
            <w:tcBorders>
              <w:top w:val="single" w:sz="4" w:space="0" w:color="auto"/>
              <w:left w:val="single" w:sz="4" w:space="0" w:color="auto"/>
              <w:bottom w:val="single" w:sz="4" w:space="0" w:color="auto"/>
              <w:right w:val="single" w:sz="4" w:space="0" w:color="auto"/>
            </w:tcBorders>
          </w:tcPr>
          <w:p w14:paraId="19967466" w14:textId="77777777" w:rsidR="002B5732" w:rsidRPr="001164DE" w:rsidRDefault="002B5732"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Nhập đầy đủ thông tin vào các trường: Họ tên, Email, Nội dung, Mã bảo mật.</w:t>
            </w:r>
          </w:p>
          <w:p w14:paraId="649597F4" w14:textId="3BFC39C8" w:rsidR="002B5732" w:rsidRPr="001164DE" w:rsidRDefault="002B5732"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Nhấn vào nút (Gửi) để gửi bình luận</w:t>
            </w:r>
          </w:p>
        </w:tc>
      </w:tr>
      <w:tr w:rsidR="00A53F5E" w:rsidRPr="001164DE" w14:paraId="419B9252"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hideMark/>
          </w:tcPr>
          <w:p w14:paraId="79D3C392" w14:textId="50184D22" w:rsidR="00A53F5E" w:rsidRPr="001164DE" w:rsidRDefault="0078270F"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165" w:type="pct"/>
            <w:tcBorders>
              <w:top w:val="single" w:sz="4" w:space="0" w:color="auto"/>
              <w:left w:val="single" w:sz="4" w:space="0" w:color="auto"/>
              <w:bottom w:val="single" w:sz="4" w:space="0" w:color="auto"/>
              <w:right w:val="single" w:sz="4" w:space="0" w:color="auto"/>
            </w:tcBorders>
            <w:hideMark/>
          </w:tcPr>
          <w:p w14:paraId="4C02C0EF"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59" w:type="pct"/>
            <w:tcBorders>
              <w:top w:val="single" w:sz="4" w:space="0" w:color="auto"/>
              <w:left w:val="single" w:sz="4" w:space="0" w:color="auto"/>
              <w:bottom w:val="single" w:sz="4" w:space="0" w:color="auto"/>
              <w:right w:val="single" w:sz="4" w:space="0" w:color="auto"/>
            </w:tcBorders>
            <w:hideMark/>
          </w:tcPr>
          <w:p w14:paraId="20B06545" w14:textId="7574E1B4" w:rsidR="00A925E3" w:rsidRPr="001164DE" w:rsidRDefault="00A925E3"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Kiểm tra các trường thông tin nhập vào</w:t>
            </w:r>
            <w:r w:rsidRPr="001164DE">
              <w:rPr>
                <w:rFonts w:ascii="Times New Roman" w:hAnsi="Times New Roman" w:cs="Times New Roman"/>
                <w:sz w:val="28"/>
                <w:szCs w:val="28"/>
              </w:rPr>
              <w:t xml:space="preserve"> bao gồm Họ tên, Email, Nội dung bình luận và Mã bảo mật đảm bảo yêu cầu tại bảng “Thiết kế trường dữ liệu</w:t>
            </w:r>
            <w:r w:rsidR="00271ACE" w:rsidRPr="001164DE">
              <w:rPr>
                <w:rFonts w:ascii="Times New Roman" w:hAnsi="Times New Roman" w:cs="Times New Roman"/>
                <w:sz w:val="28"/>
                <w:szCs w:val="28"/>
              </w:rPr>
              <w:t>”</w:t>
            </w:r>
            <w:r w:rsidRPr="001164DE">
              <w:rPr>
                <w:rFonts w:ascii="Times New Roman" w:hAnsi="Times New Roman" w:cs="Times New Roman"/>
                <w:sz w:val="28"/>
                <w:szCs w:val="28"/>
              </w:rPr>
              <w:t xml:space="preserve"> chức năng để lại bình luận</w:t>
            </w:r>
            <w:r w:rsidRPr="001164DE">
              <w:rPr>
                <w:rFonts w:ascii="Times New Roman" w:eastAsia="Times New Roman" w:hAnsi="Times New Roman" w:cs="Times New Roman"/>
                <w:sz w:val="28"/>
                <w:szCs w:val="28"/>
              </w:rPr>
              <w:t>:</w:t>
            </w:r>
          </w:p>
          <w:p w14:paraId="2A29D6BE" w14:textId="6D3B93BA" w:rsidR="00A53F5E" w:rsidRPr="001164DE" w:rsidRDefault="00A925E3"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 + Nếu</w:t>
            </w:r>
            <w:r w:rsidR="00A53F5E" w:rsidRPr="001164DE">
              <w:rPr>
                <w:rFonts w:ascii="Times New Roman" w:hAnsi="Times New Roman" w:cs="Times New Roman"/>
                <w:sz w:val="28"/>
                <w:szCs w:val="28"/>
                <w:lang w:val="vi-VN"/>
              </w:rPr>
              <w:t xml:space="preserve"> hợp lệ sẽ thực hiện lưu bình luận</w:t>
            </w:r>
            <w:r w:rsidR="00A53F5E" w:rsidRPr="001164DE">
              <w:rPr>
                <w:rFonts w:ascii="Times New Roman" w:hAnsi="Times New Roman" w:cs="Times New Roman"/>
                <w:sz w:val="28"/>
                <w:szCs w:val="28"/>
              </w:rPr>
              <w:t xml:space="preserve"> tại chức năng Quản lý bình luận tin bài</w:t>
            </w:r>
            <w:r w:rsidR="00E1268E" w:rsidRPr="001164DE">
              <w:rPr>
                <w:rFonts w:ascii="Times New Roman" w:hAnsi="Times New Roman" w:cs="Times New Roman"/>
                <w:sz w:val="28"/>
                <w:szCs w:val="28"/>
              </w:rPr>
              <w:t xml:space="preserve"> bảng </w:t>
            </w:r>
            <w:r w:rsidR="00D34F85" w:rsidRPr="001164DE">
              <w:rPr>
                <w:rFonts w:ascii="Times New Roman" w:hAnsi="Times New Roman" w:cs="Times New Roman"/>
                <w:sz w:val="28"/>
                <w:szCs w:val="28"/>
              </w:rPr>
              <w:t>CSDL</w:t>
            </w:r>
            <w:r w:rsidR="003502E0" w:rsidRPr="001164DE">
              <w:rPr>
                <w:rFonts w:ascii="Times New Roman" w:hAnsi="Times New Roman" w:cs="Times New Roman"/>
                <w:sz w:val="28"/>
                <w:szCs w:val="28"/>
              </w:rPr>
              <w:t xml:space="preserve"> </w:t>
            </w:r>
            <w:r w:rsidR="00A53F5E" w:rsidRPr="001164DE">
              <w:rPr>
                <w:rFonts w:ascii="Times New Roman" w:hAnsi="Times New Roman" w:cs="Times New Roman"/>
                <w:sz w:val="28"/>
                <w:szCs w:val="28"/>
                <w:lang w:val="vi-VN"/>
              </w:rPr>
              <w:t>hiển thị thông báo gửi bình luận thành công</w:t>
            </w:r>
            <w:r w:rsidR="00A53F5E" w:rsidRPr="001164DE">
              <w:rPr>
                <w:rFonts w:ascii="Times New Roman" w:hAnsi="Times New Roman" w:cs="Times New Roman"/>
                <w:sz w:val="28"/>
                <w:szCs w:val="28"/>
              </w:rPr>
              <w:t xml:space="preserve"> cho NSD: </w:t>
            </w:r>
            <w:r w:rsidR="00A53F5E" w:rsidRPr="001164DE">
              <w:rPr>
                <w:rFonts w:ascii="Times New Roman" w:hAnsi="Times New Roman" w:cs="Times New Roman"/>
                <w:i/>
                <w:sz w:val="28"/>
                <w:szCs w:val="28"/>
              </w:rPr>
              <w:t>“Cảm ơn bạn, bình luận của bạn sẽ hiển thị sau khi được phê duyệt!”</w:t>
            </w:r>
          </w:p>
          <w:p w14:paraId="6427DE58" w14:textId="77777777" w:rsidR="00A53F5E" w:rsidRPr="001164DE" w:rsidRDefault="00A925E3"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 </w:t>
            </w:r>
            <w:r w:rsidR="00A53F5E" w:rsidRPr="001164DE">
              <w:rPr>
                <w:rFonts w:ascii="Times New Roman" w:hAnsi="Times New Roman" w:cs="Times New Roman"/>
                <w:sz w:val="28"/>
                <w:szCs w:val="28"/>
                <w:lang w:val="vi-VN"/>
              </w:rPr>
              <w:t>Nếu dữ liệu đầu vào không hợp lệ</w:t>
            </w:r>
            <w:r w:rsidR="00A53F5E" w:rsidRPr="001164DE">
              <w:rPr>
                <w:rFonts w:ascii="Times New Roman" w:hAnsi="Times New Roman" w:cs="Times New Roman"/>
                <w:sz w:val="28"/>
                <w:szCs w:val="28"/>
              </w:rPr>
              <w:t>,</w:t>
            </w:r>
            <w:r w:rsidR="00A53F5E" w:rsidRPr="001164DE">
              <w:rPr>
                <w:rFonts w:ascii="Times New Roman" w:hAnsi="Times New Roman" w:cs="Times New Roman"/>
                <w:sz w:val="28"/>
                <w:szCs w:val="28"/>
                <w:lang w:val="vi-VN"/>
              </w:rPr>
              <w:t xml:space="preserve"> hệ thống hiển thị</w:t>
            </w:r>
            <w:r w:rsidR="00A53F5E" w:rsidRPr="001164DE">
              <w:rPr>
                <w:rFonts w:ascii="Times New Roman" w:hAnsi="Times New Roman" w:cs="Times New Roman"/>
                <w:sz w:val="28"/>
                <w:szCs w:val="28"/>
              </w:rPr>
              <w:t xml:space="preserve"> thông báo</w:t>
            </w:r>
            <w:r w:rsidR="00A53F5E" w:rsidRPr="001164DE">
              <w:rPr>
                <w:rFonts w:ascii="Times New Roman" w:hAnsi="Times New Roman" w:cs="Times New Roman"/>
                <w:sz w:val="28"/>
                <w:szCs w:val="28"/>
                <w:lang w:val="vi-VN"/>
              </w:rPr>
              <w:t xml:space="preserve"> lỗi tương ứng</w:t>
            </w:r>
            <w:r w:rsidR="003502E0" w:rsidRPr="001164DE">
              <w:rPr>
                <w:rFonts w:ascii="Times New Roman" w:hAnsi="Times New Roman" w:cs="Times New Roman"/>
                <w:sz w:val="28"/>
                <w:szCs w:val="28"/>
              </w:rPr>
              <w:t>.</w:t>
            </w:r>
          </w:p>
          <w:p w14:paraId="27E4F1DC" w14:textId="7A7EC7A7" w:rsidR="003502E0" w:rsidRPr="001164DE" w:rsidRDefault="003502E0" w:rsidP="003502E0">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r w:rsidR="00E806C7">
              <w:rPr>
                <w:rFonts w:ascii="Times New Roman" w:hAnsi="Times New Roman" w:cs="Times New Roman"/>
                <w:sz w:val="28"/>
                <w:szCs w:val="28"/>
              </w:rPr>
              <w:t xml:space="preserve">                                                                                                                                                                                                                                                                                                                                                                                                                                                                                                                                                                                                                                                                                                                                                                                                                                                                                                                                                                                                                                                                                                                                                                                                                                                                                                                                                                                                                                                                                                                                                                                                                                                                                                                                                                                                                                                                                                                                                                                                                                                                                                                                                                                                                                                                                                                                                                                                                                                                                                                                                                                                                                                                                                                                                                                                                                                                                                                                                                                                                                                                                                                                                                                                                                                                                                                                                                                                                                                                                                                                                                                                                                                                                                                                                                                                    </w:t>
            </w:r>
          </w:p>
          <w:p w14:paraId="151F4583" w14:textId="082CB801" w:rsidR="003502E0" w:rsidRPr="001164DE" w:rsidRDefault="00A84D61" w:rsidP="003502E0">
            <w:pPr>
              <w:spacing w:after="0" w:line="312" w:lineRule="auto"/>
              <w:jc w:val="both"/>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2220063A" w14:textId="45AAFDBC" w:rsidR="003502E0" w:rsidRPr="001164DE" w:rsidRDefault="006C115B" w:rsidP="003502E0">
            <w:pPr>
              <w:spacing w:after="0" w:line="312" w:lineRule="auto"/>
              <w:jc w:val="both"/>
              <w:rPr>
                <w:rFonts w:ascii="Times New Roman" w:hAnsi="Times New Roman" w:cs="Times New Roman"/>
                <w:b/>
                <w:bCs/>
                <w:sz w:val="28"/>
                <w:szCs w:val="28"/>
              </w:rPr>
            </w:pPr>
            <w:hyperlink w:anchor="_1._Gửi_bình" w:history="1">
              <w:r w:rsidR="00DC5BF7" w:rsidRPr="001164DE">
                <w:rPr>
                  <w:rStyle w:val="Hyperlink"/>
                  <w:rFonts w:ascii="Times New Roman" w:hAnsi="Times New Roman" w:cs="Times New Roman"/>
                  <w:b/>
                  <w:bCs/>
                  <w:sz w:val="28"/>
                  <w:szCs w:val="28"/>
                </w:rPr>
                <w:t>1</w:t>
              </w:r>
              <w:r w:rsidR="003502E0" w:rsidRPr="001164DE">
                <w:rPr>
                  <w:rStyle w:val="Hyperlink"/>
                  <w:rFonts w:ascii="Times New Roman" w:hAnsi="Times New Roman" w:cs="Times New Roman"/>
                  <w:b/>
                  <w:bCs/>
                  <w:sz w:val="28"/>
                  <w:szCs w:val="28"/>
                </w:rPr>
                <w:t xml:space="preserve">. Gửi </w:t>
              </w:r>
              <w:r w:rsidR="003502E0" w:rsidRPr="001164DE">
                <w:rPr>
                  <w:rStyle w:val="Hyperlink"/>
                  <w:rFonts w:ascii="Times New Roman" w:hAnsi="Times New Roman" w:cs="Times New Roman"/>
                  <w:b/>
                  <w:bCs/>
                  <w:sz w:val="28"/>
                  <w:szCs w:val="28"/>
                </w:rPr>
                <w:t>b</w:t>
              </w:r>
              <w:r w:rsidR="003502E0" w:rsidRPr="001164DE">
                <w:rPr>
                  <w:rStyle w:val="Hyperlink"/>
                  <w:rFonts w:ascii="Times New Roman" w:hAnsi="Times New Roman" w:cs="Times New Roman"/>
                  <w:b/>
                  <w:bCs/>
                  <w:sz w:val="28"/>
                  <w:szCs w:val="28"/>
                </w:rPr>
                <w:t>ình luận tin bài</w:t>
              </w:r>
            </w:hyperlink>
          </w:p>
        </w:tc>
      </w:tr>
    </w:tbl>
    <w:p w14:paraId="30182852" w14:textId="6E59A03C" w:rsidR="003E5211" w:rsidRPr="001164DE" w:rsidRDefault="00421789" w:rsidP="0055188C">
      <w:pPr>
        <w:pStyle w:val="Heading3"/>
      </w:pPr>
      <w:bookmarkStart w:id="49" w:name="_Toc56522238"/>
      <w:r w:rsidRPr="001164DE">
        <w:t xml:space="preserve"> </w:t>
      </w:r>
      <w:bookmarkStart w:id="50" w:name="_Toc70073935"/>
      <w:r w:rsidR="003E5211" w:rsidRPr="001164DE">
        <w:t xml:space="preserve">(A1.1.2) Giao lưu trực tuyến trên </w:t>
      </w:r>
      <w:r w:rsidR="00E04DD9" w:rsidRPr="001164DE">
        <w:t>Tạp chí Thuế</w:t>
      </w:r>
      <w:bookmarkEnd w:id="49"/>
      <w:bookmarkEnd w:id="50"/>
    </w:p>
    <w:p w14:paraId="29CFA76F" w14:textId="77777777" w:rsidR="009D7060" w:rsidRPr="001164DE" w:rsidRDefault="009D7060" w:rsidP="0090566F">
      <w:pPr>
        <w:pStyle w:val="Heading4"/>
      </w:pPr>
      <w:r w:rsidRPr="001164DE">
        <w:t>Văn bản nghiệp vụ áp dụng</w:t>
      </w:r>
    </w:p>
    <w:p w14:paraId="1E571868" w14:textId="45D217A2" w:rsidR="00DB1FA3" w:rsidRPr="001164DE" w:rsidRDefault="00DB1FA3" w:rsidP="002B7031">
      <w:pPr>
        <w:pStyle w:val="Style2"/>
        <w:spacing w:line="312" w:lineRule="auto"/>
      </w:pPr>
      <w:r w:rsidRPr="001164DE">
        <w:t xml:space="preserve">Tài liệu phân tích yêu cầu nghiệp vụ </w:t>
      </w:r>
    </w:p>
    <w:p w14:paraId="0E500169" w14:textId="77777777" w:rsidR="009D7060" w:rsidRPr="001164DE" w:rsidRDefault="009D7060" w:rsidP="0090566F">
      <w:pPr>
        <w:pStyle w:val="Heading4"/>
      </w:pPr>
      <w:r w:rsidRPr="001164DE">
        <w:t>Mô tả yêu cầu</w:t>
      </w:r>
    </w:p>
    <w:p w14:paraId="2E52D264" w14:textId="2B4B5DA8" w:rsidR="00434641" w:rsidRPr="001164DE" w:rsidRDefault="00434641" w:rsidP="002B7031">
      <w:pPr>
        <w:pStyle w:val="Style2"/>
        <w:spacing w:line="312" w:lineRule="auto"/>
      </w:pPr>
      <w:r w:rsidRPr="001164DE">
        <w:t xml:space="preserve">Độc giả có thể tìm kiếm danh sách các cuộc giao lưu trực tuyến theo chủ đề, thời gian diễn ra giao lưu trực tuyến trên </w:t>
      </w:r>
      <w:r w:rsidR="00E04DD9" w:rsidRPr="001164DE">
        <w:t>Tạp chí Thuế</w:t>
      </w:r>
      <w:r w:rsidRPr="001164DE">
        <w:t>. Hệ thống thực hiện tìm kiếm và hiển thị danh sách các cuộc giao lưu trực tuyến thỏa mãn điều kiện tra cứu.</w:t>
      </w:r>
    </w:p>
    <w:p w14:paraId="3A5E177A" w14:textId="2994ADE3" w:rsidR="00434641" w:rsidRPr="001164DE" w:rsidRDefault="00434641" w:rsidP="002B7031">
      <w:pPr>
        <w:pStyle w:val="Style2"/>
        <w:spacing w:line="312" w:lineRule="auto"/>
      </w:pPr>
      <w:r w:rsidRPr="001164DE">
        <w:t xml:space="preserve">Độc giả có thể xem chi tiết thông tin của một cuộc giao lưu trực tuyến trên </w:t>
      </w:r>
      <w:r w:rsidR="00E04DD9" w:rsidRPr="001164DE">
        <w:lastRenderedPageBreak/>
        <w:t>Tạp chí Thuế</w:t>
      </w:r>
      <w:r w:rsidRPr="001164DE">
        <w:t xml:space="preserve">. Hệ thống hiển thị thông tin chi tiết của buổi giao lưu trực tuyến trên </w:t>
      </w:r>
      <w:r w:rsidR="00E04DD9" w:rsidRPr="001164DE">
        <w:t>Tạp chí Thuế</w:t>
      </w:r>
      <w:r w:rsidRPr="001164DE">
        <w:t>.</w:t>
      </w:r>
    </w:p>
    <w:p w14:paraId="46B7724B" w14:textId="77777777" w:rsidR="00434641" w:rsidRPr="001164DE" w:rsidRDefault="00434641" w:rsidP="002B7031">
      <w:pPr>
        <w:pStyle w:val="Style2"/>
        <w:spacing w:line="312" w:lineRule="auto"/>
        <w:rPr>
          <w:lang w:val="vi-VN"/>
        </w:rPr>
      </w:pPr>
      <w:r w:rsidRPr="001164DE">
        <w:t>Độc giả có thể tham gia buổi giao lưu trực tuyến, gửi câu hỏi tới khách mời, ban biên tập. Hệ thống thực hiện kiểm tra &amp; lưu thông tin vào CSDL.</w:t>
      </w:r>
    </w:p>
    <w:p w14:paraId="481C4800" w14:textId="1419DE98" w:rsidR="003E5211" w:rsidRPr="001164DE" w:rsidRDefault="003E5211" w:rsidP="0090566F">
      <w:pPr>
        <w:pStyle w:val="Heading4"/>
      </w:pPr>
      <w:r w:rsidRPr="001164DE">
        <w:t>Thiết kế giao diện</w:t>
      </w:r>
    </w:p>
    <w:p w14:paraId="0002FFAC" w14:textId="77777777" w:rsidR="00A53F5E" w:rsidRPr="001164DE" w:rsidRDefault="00A53F5E" w:rsidP="002B7031">
      <w:pPr>
        <w:pStyle w:val="ListParagraph"/>
        <w:spacing w:line="312" w:lineRule="auto"/>
      </w:pPr>
      <w:r w:rsidRPr="001164DE">
        <w:rPr>
          <w:lang w:val="en-US"/>
        </w:rPr>
        <w:t>Tìm kiếm danh sách cuộc giao lưu trực tuyến</w:t>
      </w:r>
    </w:p>
    <w:p w14:paraId="0E170A88" w14:textId="77777777" w:rsidR="00A53F5E" w:rsidRPr="001164DE" w:rsidRDefault="00A53F5E" w:rsidP="006912EC">
      <w:pPr>
        <w:pStyle w:val="Style2"/>
        <w:numPr>
          <w:ilvl w:val="0"/>
          <w:numId w:val="0"/>
        </w:numPr>
        <w:spacing w:line="312" w:lineRule="auto"/>
        <w:ind w:left="540"/>
        <w:jc w:val="left"/>
      </w:pPr>
      <w:r w:rsidRPr="001164DE">
        <w:rPr>
          <w:noProof/>
        </w:rPr>
        <w:drawing>
          <wp:inline distT="0" distB="0" distL="0" distR="0" wp14:anchorId="0D9778D1" wp14:editId="3B6AFA99">
            <wp:extent cx="5314950" cy="6881944"/>
            <wp:effectExtent l="19050" t="19050" r="1905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5716" cy="6934728"/>
                    </a:xfrm>
                    <a:prstGeom prst="rect">
                      <a:avLst/>
                    </a:prstGeom>
                    <a:ln>
                      <a:solidFill>
                        <a:schemeClr val="tx1"/>
                      </a:solidFill>
                    </a:ln>
                  </pic:spPr>
                </pic:pic>
              </a:graphicData>
            </a:graphic>
          </wp:inline>
        </w:drawing>
      </w:r>
    </w:p>
    <w:p w14:paraId="24FBBADB" w14:textId="7E30D3DB" w:rsidR="00777D93"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w:t>
      </w:r>
      <w:r w:rsidRPr="001164DE">
        <w:rPr>
          <w:noProof/>
          <w:sz w:val="28"/>
          <w:szCs w:val="28"/>
        </w:rPr>
        <w:fldChar w:fldCharType="end"/>
      </w:r>
      <w:r w:rsidRPr="001164DE">
        <w:rPr>
          <w:sz w:val="28"/>
          <w:szCs w:val="28"/>
        </w:rPr>
        <w:t>: Tìm kiếm danh sách cuộc giao lưu trực tuyến</w:t>
      </w:r>
    </w:p>
    <w:p w14:paraId="323C73D1" w14:textId="77777777" w:rsidR="00777D93" w:rsidRDefault="00777D93">
      <w:pPr>
        <w:rPr>
          <w:rFonts w:ascii="Times New Roman" w:eastAsia="Calibri" w:hAnsi="Times New Roman" w:cs="Times New Roman"/>
          <w:b/>
          <w:i/>
          <w:iCs/>
          <w:color w:val="44546A" w:themeColor="text2"/>
          <w:sz w:val="28"/>
          <w:szCs w:val="28"/>
        </w:rPr>
      </w:pPr>
      <w:r>
        <w:rPr>
          <w:sz w:val="28"/>
          <w:szCs w:val="28"/>
        </w:rPr>
        <w:lastRenderedPageBreak/>
        <w:br w:type="page"/>
      </w:r>
    </w:p>
    <w:p w14:paraId="683C34BE" w14:textId="77777777" w:rsidR="00A53F5E" w:rsidRPr="001164DE" w:rsidRDefault="00A53F5E" w:rsidP="002B7031">
      <w:pPr>
        <w:pStyle w:val="Style2"/>
        <w:spacing w:line="312" w:lineRule="auto"/>
      </w:pPr>
      <w:r w:rsidRPr="001164DE">
        <w:lastRenderedPageBreak/>
        <w:t>Thiết kế trường dữ liệ</w:t>
      </w:r>
      <w:r w:rsidR="008E0EDB" w:rsidRPr="001164DE">
        <w:t>u</w:t>
      </w:r>
    </w:p>
    <w:tbl>
      <w:tblPr>
        <w:tblStyle w:val="TableGrid"/>
        <w:tblW w:w="0" w:type="auto"/>
        <w:tblInd w:w="-5" w:type="dxa"/>
        <w:tblLook w:val="04A0" w:firstRow="1" w:lastRow="0" w:firstColumn="1" w:lastColumn="0" w:noHBand="0" w:noVBand="1"/>
      </w:tblPr>
      <w:tblGrid>
        <w:gridCol w:w="975"/>
        <w:gridCol w:w="2239"/>
        <w:gridCol w:w="1450"/>
        <w:gridCol w:w="1154"/>
        <w:gridCol w:w="851"/>
        <w:gridCol w:w="2397"/>
      </w:tblGrid>
      <w:tr w:rsidR="00A53F5E" w:rsidRPr="001164DE" w14:paraId="0D744D9C" w14:textId="77777777" w:rsidTr="00C11F91">
        <w:trPr>
          <w:tblHeader/>
        </w:trPr>
        <w:tc>
          <w:tcPr>
            <w:tcW w:w="990" w:type="dxa"/>
            <w:tcBorders>
              <w:top w:val="single" w:sz="4" w:space="0" w:color="auto"/>
              <w:left w:val="single" w:sz="4" w:space="0" w:color="auto"/>
              <w:bottom w:val="single" w:sz="4" w:space="0" w:color="auto"/>
              <w:right w:val="single" w:sz="4" w:space="0" w:color="auto"/>
            </w:tcBorders>
            <w:shd w:val="clear" w:color="auto" w:fill="E7E6E6" w:themeFill="background2"/>
          </w:tcPr>
          <w:p w14:paraId="68C042A9"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32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2CA49A0"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9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775F1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8882CD"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30EACD7"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509A10C"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53F5E" w:rsidRPr="001164DE" w14:paraId="35BED4E7" w14:textId="77777777" w:rsidTr="00C11F91">
        <w:tc>
          <w:tcPr>
            <w:tcW w:w="9355" w:type="dxa"/>
            <w:gridSpan w:val="6"/>
            <w:tcBorders>
              <w:top w:val="single" w:sz="4" w:space="0" w:color="auto"/>
              <w:left w:val="single" w:sz="4" w:space="0" w:color="auto"/>
              <w:bottom w:val="single" w:sz="4" w:space="0" w:color="auto"/>
              <w:right w:val="single" w:sz="4" w:space="0" w:color="auto"/>
            </w:tcBorders>
          </w:tcPr>
          <w:p w14:paraId="41D22413" w14:textId="247A0A3B" w:rsidR="00A53F5E" w:rsidRPr="001164DE" w:rsidRDefault="00F52E63" w:rsidP="002B7031">
            <w:pPr>
              <w:spacing w:line="312" w:lineRule="auto"/>
              <w:rPr>
                <w:rFonts w:ascii="Times New Roman" w:hAnsi="Times New Roman"/>
                <w:b/>
                <w:i/>
                <w:sz w:val="28"/>
                <w:szCs w:val="28"/>
              </w:rPr>
            </w:pPr>
            <w:r w:rsidRPr="001164DE">
              <w:rPr>
                <w:rFonts w:ascii="Times New Roman" w:hAnsi="Times New Roman"/>
                <w:b/>
                <w:i/>
                <w:sz w:val="28"/>
                <w:szCs w:val="28"/>
              </w:rPr>
              <w:t>T</w:t>
            </w:r>
            <w:r w:rsidR="00A53F5E" w:rsidRPr="001164DE">
              <w:rPr>
                <w:rFonts w:ascii="Times New Roman" w:hAnsi="Times New Roman"/>
                <w:b/>
                <w:i/>
                <w:sz w:val="28"/>
                <w:szCs w:val="28"/>
              </w:rPr>
              <w:t>ìm kiếm</w:t>
            </w:r>
          </w:p>
        </w:tc>
      </w:tr>
      <w:tr w:rsidR="00A925E3" w:rsidRPr="001164DE" w14:paraId="66BF7632" w14:textId="77777777" w:rsidTr="00C11F91">
        <w:tc>
          <w:tcPr>
            <w:tcW w:w="990" w:type="dxa"/>
            <w:tcBorders>
              <w:top w:val="single" w:sz="4" w:space="0" w:color="auto"/>
              <w:left w:val="single" w:sz="4" w:space="0" w:color="auto"/>
              <w:bottom w:val="single" w:sz="4" w:space="0" w:color="auto"/>
              <w:right w:val="single" w:sz="4" w:space="0" w:color="auto"/>
            </w:tcBorders>
          </w:tcPr>
          <w:p w14:paraId="74FA8040"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29" w:type="dxa"/>
            <w:tcBorders>
              <w:top w:val="single" w:sz="4" w:space="0" w:color="auto"/>
              <w:left w:val="single" w:sz="4" w:space="0" w:color="auto"/>
              <w:bottom w:val="single" w:sz="4" w:space="0" w:color="auto"/>
              <w:right w:val="single" w:sz="4" w:space="0" w:color="auto"/>
            </w:tcBorders>
            <w:hideMark/>
          </w:tcPr>
          <w:p w14:paraId="49170B6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Từ khóa tìm kiếm</w:t>
            </w:r>
          </w:p>
        </w:tc>
        <w:tc>
          <w:tcPr>
            <w:tcW w:w="1490" w:type="dxa"/>
            <w:tcBorders>
              <w:top w:val="single" w:sz="4" w:space="0" w:color="auto"/>
              <w:left w:val="single" w:sz="4" w:space="0" w:color="auto"/>
              <w:bottom w:val="single" w:sz="4" w:space="0" w:color="auto"/>
              <w:right w:val="single" w:sz="4" w:space="0" w:color="auto"/>
            </w:tcBorders>
            <w:hideMark/>
          </w:tcPr>
          <w:p w14:paraId="141CC3C9"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80" w:type="dxa"/>
            <w:tcBorders>
              <w:top w:val="single" w:sz="4" w:space="0" w:color="auto"/>
              <w:left w:val="single" w:sz="4" w:space="0" w:color="auto"/>
              <w:bottom w:val="single" w:sz="4" w:space="0" w:color="auto"/>
              <w:right w:val="single" w:sz="4" w:space="0" w:color="auto"/>
            </w:tcBorders>
            <w:hideMark/>
          </w:tcPr>
          <w:p w14:paraId="2E8FC24C"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858" w:type="dxa"/>
            <w:tcBorders>
              <w:top w:val="single" w:sz="4" w:space="0" w:color="auto"/>
              <w:left w:val="single" w:sz="4" w:space="0" w:color="auto"/>
              <w:bottom w:val="single" w:sz="4" w:space="0" w:color="auto"/>
              <w:right w:val="single" w:sz="4" w:space="0" w:color="auto"/>
            </w:tcBorders>
          </w:tcPr>
          <w:p w14:paraId="5C1DB400" w14:textId="77777777" w:rsidR="00A925E3" w:rsidRPr="001164DE" w:rsidRDefault="00A925E3" w:rsidP="002B7031">
            <w:pPr>
              <w:spacing w:line="312" w:lineRule="auto"/>
              <w:rPr>
                <w:rFonts w:ascii="Times New Roman" w:hAnsi="Times New Roman"/>
                <w:sz w:val="28"/>
                <w:szCs w:val="28"/>
                <w:lang w:val="vi-VN"/>
              </w:rPr>
            </w:pPr>
          </w:p>
        </w:tc>
        <w:tc>
          <w:tcPr>
            <w:tcW w:w="2508" w:type="dxa"/>
            <w:tcBorders>
              <w:top w:val="single" w:sz="4" w:space="0" w:color="auto"/>
              <w:left w:val="single" w:sz="4" w:space="0" w:color="auto"/>
              <w:bottom w:val="single" w:sz="4" w:space="0" w:color="auto"/>
              <w:right w:val="single" w:sz="4" w:space="0" w:color="auto"/>
            </w:tcBorders>
            <w:hideMark/>
          </w:tcPr>
          <w:p w14:paraId="7A8F4E65"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từ khóa tìm kiếm</w:t>
            </w:r>
          </w:p>
        </w:tc>
      </w:tr>
    </w:tbl>
    <w:p w14:paraId="5A263F98" w14:textId="6DF9B570" w:rsidR="00A53F5E" w:rsidRPr="001164DE" w:rsidRDefault="00A53F5E" w:rsidP="002B7031">
      <w:pPr>
        <w:pStyle w:val="ListParagraph"/>
        <w:spacing w:line="312" w:lineRule="auto"/>
      </w:pPr>
      <w:r w:rsidRPr="001164DE">
        <w:rPr>
          <w:lang w:val="en-US"/>
        </w:rPr>
        <w:t>Xem chi tiết cuộc giao lưu trực tuyến</w:t>
      </w:r>
    </w:p>
    <w:p w14:paraId="0862857C" w14:textId="77777777" w:rsidR="00A53F5E" w:rsidRPr="001164DE" w:rsidRDefault="00A53F5E" w:rsidP="002B7031">
      <w:pPr>
        <w:keepNext/>
        <w:widowControl w:val="0"/>
        <w:spacing w:after="0" w:line="312" w:lineRule="auto"/>
        <w:ind w:left="360"/>
        <w:contextualSpacing/>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9ADF1FB" wp14:editId="1F73A41D">
            <wp:extent cx="5654115" cy="5295900"/>
            <wp:effectExtent l="19050" t="19050" r="2286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1305" cy="5302635"/>
                    </a:xfrm>
                    <a:prstGeom prst="rect">
                      <a:avLst/>
                    </a:prstGeom>
                    <a:ln>
                      <a:solidFill>
                        <a:schemeClr val="tx1"/>
                      </a:solidFill>
                    </a:ln>
                  </pic:spPr>
                </pic:pic>
              </a:graphicData>
            </a:graphic>
          </wp:inline>
        </w:drawing>
      </w:r>
    </w:p>
    <w:p w14:paraId="46A7A2AA" w14:textId="2D32AD65" w:rsidR="00A53F5E" w:rsidRPr="001164DE" w:rsidRDefault="00A53F5E" w:rsidP="002B7031">
      <w:pPr>
        <w:pStyle w:val="Caption"/>
        <w:spacing w:after="0" w:line="312" w:lineRule="auto"/>
        <w:rPr>
          <w:sz w:val="28"/>
          <w:szCs w:val="28"/>
          <w:lang w:val="vi-VN"/>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5</w:t>
      </w:r>
      <w:r w:rsidRPr="001164DE">
        <w:rPr>
          <w:noProof/>
          <w:sz w:val="28"/>
          <w:szCs w:val="28"/>
        </w:rPr>
        <w:fldChar w:fldCharType="end"/>
      </w:r>
      <w:r w:rsidRPr="001164DE">
        <w:rPr>
          <w:sz w:val="28"/>
          <w:szCs w:val="28"/>
        </w:rPr>
        <w:t>: Xem chi tiết cuộc giao lưu trực tuyến</w:t>
      </w:r>
    </w:p>
    <w:p w14:paraId="28182B93" w14:textId="77777777" w:rsidR="00D32A6E" w:rsidRPr="001164DE" w:rsidRDefault="00D32A6E" w:rsidP="002B7031">
      <w:pPr>
        <w:spacing w:line="312" w:lineRule="auto"/>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424C7BBF" w14:textId="77777777" w:rsidR="00A53F5E" w:rsidRPr="001164DE" w:rsidRDefault="00A53F5E" w:rsidP="002B7031">
      <w:pPr>
        <w:pStyle w:val="Style2"/>
        <w:spacing w:line="312" w:lineRule="auto"/>
      </w:pPr>
      <w:r w:rsidRPr="001164DE">
        <w:lastRenderedPageBreak/>
        <w:t xml:space="preserve">Thiết kế trường dữ liệu </w:t>
      </w:r>
    </w:p>
    <w:tbl>
      <w:tblPr>
        <w:tblStyle w:val="TableGrid"/>
        <w:tblW w:w="0" w:type="auto"/>
        <w:tblInd w:w="-5" w:type="dxa"/>
        <w:tblLook w:val="04A0" w:firstRow="1" w:lastRow="0" w:firstColumn="1" w:lastColumn="0" w:noHBand="0" w:noVBand="1"/>
      </w:tblPr>
      <w:tblGrid>
        <w:gridCol w:w="884"/>
        <w:gridCol w:w="1872"/>
        <w:gridCol w:w="1656"/>
        <w:gridCol w:w="1109"/>
        <w:gridCol w:w="976"/>
        <w:gridCol w:w="2569"/>
      </w:tblGrid>
      <w:tr w:rsidR="00A53F5E" w:rsidRPr="001164DE" w14:paraId="5B230CD8" w14:textId="77777777" w:rsidTr="00D32A6E">
        <w:trPr>
          <w:tblHeader/>
        </w:trPr>
        <w:tc>
          <w:tcPr>
            <w:tcW w:w="895" w:type="dxa"/>
            <w:shd w:val="clear" w:color="auto" w:fill="E7E6E6" w:themeFill="background2"/>
          </w:tcPr>
          <w:p w14:paraId="0B3423F5"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940" w:type="dxa"/>
            <w:shd w:val="clear" w:color="auto" w:fill="E7E6E6" w:themeFill="background2"/>
          </w:tcPr>
          <w:p w14:paraId="6A54321D"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1" w:type="dxa"/>
            <w:shd w:val="clear" w:color="auto" w:fill="E7E6E6" w:themeFill="background2"/>
          </w:tcPr>
          <w:p w14:paraId="3B1360A5"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4" w:type="dxa"/>
            <w:shd w:val="clear" w:color="auto" w:fill="E7E6E6" w:themeFill="background2"/>
          </w:tcPr>
          <w:p w14:paraId="716F792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3" w:type="dxa"/>
            <w:shd w:val="clear" w:color="auto" w:fill="E7E6E6" w:themeFill="background2"/>
          </w:tcPr>
          <w:p w14:paraId="5C888804"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92" w:type="dxa"/>
            <w:shd w:val="clear" w:color="auto" w:fill="E7E6E6" w:themeFill="background2"/>
          </w:tcPr>
          <w:p w14:paraId="7CD6E52E"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925E3" w:rsidRPr="001164DE" w14:paraId="6029B8E5" w14:textId="77777777" w:rsidTr="00D32A6E">
        <w:tc>
          <w:tcPr>
            <w:tcW w:w="895" w:type="dxa"/>
          </w:tcPr>
          <w:p w14:paraId="6AB0B37A"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40" w:type="dxa"/>
          </w:tcPr>
          <w:p w14:paraId="17E2369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Tiêu đề</w:t>
            </w:r>
          </w:p>
        </w:tc>
        <w:tc>
          <w:tcPr>
            <w:tcW w:w="1701" w:type="dxa"/>
          </w:tcPr>
          <w:p w14:paraId="5C54646A"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tcPr>
          <w:p w14:paraId="2C9D2D7F"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24E725B3"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529DFF38"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254F438"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tiêu đề chủ đề giao lưu trực tuyến theo nội dung đã được xuất bản</w:t>
            </w:r>
          </w:p>
        </w:tc>
      </w:tr>
      <w:tr w:rsidR="00A925E3" w:rsidRPr="001164DE" w14:paraId="10E75B25" w14:textId="77777777" w:rsidTr="00D32A6E">
        <w:tc>
          <w:tcPr>
            <w:tcW w:w="895" w:type="dxa"/>
          </w:tcPr>
          <w:p w14:paraId="3BA71E01"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940" w:type="dxa"/>
          </w:tcPr>
          <w:p w14:paraId="1536ED0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Sapo</w:t>
            </w:r>
          </w:p>
        </w:tc>
        <w:tc>
          <w:tcPr>
            <w:tcW w:w="1701" w:type="dxa"/>
          </w:tcPr>
          <w:p w14:paraId="772FBECA" w14:textId="0724E459"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3B71FB" w:rsidRPr="001164DE">
              <w:rPr>
                <w:rFonts w:ascii="Times New Roman" w:hAnsi="Times New Roman"/>
                <w:sz w:val="28"/>
                <w:szCs w:val="28"/>
              </w:rPr>
              <w:t>12</w:t>
            </w:r>
            <w:r w:rsidR="00155DC4" w:rsidRPr="001164DE">
              <w:rPr>
                <w:rFonts w:ascii="Times New Roman" w:hAnsi="Times New Roman"/>
                <w:sz w:val="28"/>
                <w:szCs w:val="28"/>
              </w:rPr>
              <w:t>00</w:t>
            </w:r>
            <w:r w:rsidRPr="001164DE">
              <w:rPr>
                <w:rFonts w:ascii="Times New Roman" w:hAnsi="Times New Roman"/>
                <w:sz w:val="28"/>
                <w:szCs w:val="28"/>
              </w:rPr>
              <w:t>)</w:t>
            </w:r>
          </w:p>
        </w:tc>
        <w:tc>
          <w:tcPr>
            <w:tcW w:w="1134" w:type="dxa"/>
          </w:tcPr>
          <w:p w14:paraId="7DB753C0"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7D14DD10"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2471B9CE"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9F1EB94"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Sapo của chủ đề giao lưu trực tuyến đã được xuất bản</w:t>
            </w:r>
          </w:p>
        </w:tc>
      </w:tr>
      <w:tr w:rsidR="00A925E3" w:rsidRPr="001164DE" w14:paraId="2F82BCD7" w14:textId="77777777" w:rsidTr="00D32A6E">
        <w:tc>
          <w:tcPr>
            <w:tcW w:w="895" w:type="dxa"/>
          </w:tcPr>
          <w:p w14:paraId="16A04DC5"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940" w:type="dxa"/>
          </w:tcPr>
          <w:p w14:paraId="1ED4424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Nội dung cuộc giao lưu trực tuyến</w:t>
            </w:r>
          </w:p>
        </w:tc>
        <w:tc>
          <w:tcPr>
            <w:tcW w:w="1701" w:type="dxa"/>
          </w:tcPr>
          <w:p w14:paraId="5000659B"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 ký tự)</w:t>
            </w:r>
          </w:p>
        </w:tc>
        <w:tc>
          <w:tcPr>
            <w:tcW w:w="1134" w:type="dxa"/>
          </w:tcPr>
          <w:p w14:paraId="3A46B8C9"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462BC9D1"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18EA25C1"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9B713E2"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cuộc giao lưu trực tuyến đã được xuất bản</w:t>
            </w:r>
          </w:p>
        </w:tc>
      </w:tr>
      <w:tr w:rsidR="00A925E3" w:rsidRPr="001164DE" w14:paraId="6EDF3B52" w14:textId="77777777" w:rsidTr="00D32A6E">
        <w:tc>
          <w:tcPr>
            <w:tcW w:w="895" w:type="dxa"/>
          </w:tcPr>
          <w:p w14:paraId="4593419F"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40" w:type="dxa"/>
          </w:tcPr>
          <w:p w14:paraId="3D494F79"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 xml:space="preserve">Thời gian diễn ra </w:t>
            </w:r>
          </w:p>
        </w:tc>
        <w:tc>
          <w:tcPr>
            <w:tcW w:w="1701" w:type="dxa"/>
          </w:tcPr>
          <w:p w14:paraId="407A9F3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134" w:type="dxa"/>
          </w:tcPr>
          <w:p w14:paraId="3B3AB4AE"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56325DC9"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6544DB68"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DA21A7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thời gian diễn ra cuộc giao lưu trực tuyến</w:t>
            </w:r>
          </w:p>
        </w:tc>
      </w:tr>
      <w:tr w:rsidR="00A925E3" w:rsidRPr="001164DE" w14:paraId="3AF4F152" w14:textId="77777777" w:rsidTr="00D32A6E">
        <w:tc>
          <w:tcPr>
            <w:tcW w:w="895" w:type="dxa"/>
          </w:tcPr>
          <w:p w14:paraId="04F3BA0B"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940" w:type="dxa"/>
          </w:tcPr>
          <w:p w14:paraId="1534F83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Địa điểm diễn ra</w:t>
            </w:r>
          </w:p>
        </w:tc>
        <w:tc>
          <w:tcPr>
            <w:tcW w:w="1701" w:type="dxa"/>
          </w:tcPr>
          <w:p w14:paraId="2C22FCA5"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tcPr>
          <w:p w14:paraId="5543154A"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09949F70"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25B54037"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56D3E1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địa điểm diễn cuộc giao lưu trực tuyến</w:t>
            </w:r>
          </w:p>
        </w:tc>
      </w:tr>
      <w:tr w:rsidR="00A925E3" w:rsidRPr="001164DE" w14:paraId="0DFA3F6E" w14:textId="77777777" w:rsidTr="00D32A6E">
        <w:tc>
          <w:tcPr>
            <w:tcW w:w="895" w:type="dxa"/>
          </w:tcPr>
          <w:p w14:paraId="61DAAA42"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6</w:t>
            </w:r>
          </w:p>
        </w:tc>
        <w:tc>
          <w:tcPr>
            <w:tcW w:w="1940" w:type="dxa"/>
          </w:tcPr>
          <w:p w14:paraId="1CC28D28"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Câu hỏi</w:t>
            </w:r>
          </w:p>
        </w:tc>
        <w:tc>
          <w:tcPr>
            <w:tcW w:w="1701" w:type="dxa"/>
          </w:tcPr>
          <w:p w14:paraId="6EADEF9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 )</w:t>
            </w:r>
          </w:p>
        </w:tc>
        <w:tc>
          <w:tcPr>
            <w:tcW w:w="1134" w:type="dxa"/>
          </w:tcPr>
          <w:p w14:paraId="21CCD583"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4A27C6D9"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73045EE0"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09B8B4BC"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câu hỏi đã được xuất bản (nếu có) (Phân tích chi tiết tại chức năng A1.4.2 Quản lý giao lưu trực tuyến)</w:t>
            </w:r>
          </w:p>
        </w:tc>
      </w:tr>
      <w:tr w:rsidR="00A925E3" w:rsidRPr="001164DE" w14:paraId="666863D2" w14:textId="77777777" w:rsidTr="00D32A6E">
        <w:tc>
          <w:tcPr>
            <w:tcW w:w="895" w:type="dxa"/>
          </w:tcPr>
          <w:p w14:paraId="54601C1A"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940" w:type="dxa"/>
          </w:tcPr>
          <w:p w14:paraId="0622F3A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Câu trả lời</w:t>
            </w:r>
          </w:p>
        </w:tc>
        <w:tc>
          <w:tcPr>
            <w:tcW w:w="1701" w:type="dxa"/>
          </w:tcPr>
          <w:p w14:paraId="05EB12B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34" w:type="dxa"/>
          </w:tcPr>
          <w:p w14:paraId="263981F2"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073AF2BD"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7B7EFD9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1D4A91B"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câu trả lời đã được xuất bản (nếu có) (Phân tích chi tiết tại chức năng A1.4.2 Quản lý giao lưu trực tuyến)</w:t>
            </w:r>
          </w:p>
        </w:tc>
      </w:tr>
    </w:tbl>
    <w:p w14:paraId="4DCA6886" w14:textId="77777777" w:rsidR="00D32A6E" w:rsidRPr="001164DE" w:rsidRDefault="00D32A6E" w:rsidP="002B7031">
      <w:pPr>
        <w:spacing w:line="312" w:lineRule="auto"/>
        <w:rPr>
          <w:rFonts w:ascii="Times New Roman" w:eastAsia="Calibri" w:hAnsi="Times New Roman" w:cs="Times New Roman"/>
          <w:i/>
          <w:sz w:val="28"/>
          <w:szCs w:val="28"/>
          <w:lang w:eastAsia="x-none"/>
        </w:rPr>
      </w:pPr>
      <w:r w:rsidRPr="001164DE">
        <w:rPr>
          <w:rFonts w:ascii="Times New Roman" w:hAnsi="Times New Roman" w:cs="Times New Roman"/>
          <w:sz w:val="28"/>
          <w:szCs w:val="28"/>
        </w:rPr>
        <w:br w:type="page"/>
      </w:r>
    </w:p>
    <w:p w14:paraId="6918B278" w14:textId="77777777" w:rsidR="00A53F5E" w:rsidRPr="001164DE" w:rsidRDefault="00A53F5E" w:rsidP="002B7031">
      <w:pPr>
        <w:pStyle w:val="ListParagraph"/>
        <w:spacing w:line="312" w:lineRule="auto"/>
      </w:pPr>
      <w:r w:rsidRPr="001164DE">
        <w:rPr>
          <w:lang w:val="en-US"/>
        </w:rPr>
        <w:lastRenderedPageBreak/>
        <w:t>Gửi câu hỏi giao lưu trực tuyến</w:t>
      </w:r>
    </w:p>
    <w:p w14:paraId="7383A4F8" w14:textId="77777777" w:rsidR="00A53F5E" w:rsidRPr="001164DE" w:rsidRDefault="00A53F5E" w:rsidP="002B7031">
      <w:pPr>
        <w:pStyle w:val="ListParagraph"/>
        <w:keepNext/>
        <w:numPr>
          <w:ilvl w:val="0"/>
          <w:numId w:val="0"/>
        </w:numPr>
        <w:spacing w:line="312" w:lineRule="auto"/>
        <w:ind w:left="90"/>
        <w:jc w:val="center"/>
      </w:pPr>
      <w:r w:rsidRPr="001164DE">
        <w:rPr>
          <w:noProof/>
          <w:lang w:val="en-US" w:eastAsia="en-US"/>
        </w:rPr>
        <w:drawing>
          <wp:inline distT="0" distB="0" distL="0" distR="0" wp14:anchorId="4AE8AA3E" wp14:editId="581FAC63">
            <wp:extent cx="3077154" cy="5632901"/>
            <wp:effectExtent l="0" t="0" r="952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i cau hoi.png"/>
                    <pic:cNvPicPr/>
                  </pic:nvPicPr>
                  <pic:blipFill>
                    <a:blip r:embed="rId23">
                      <a:extLst>
                        <a:ext uri="{28A0092B-C50C-407E-A947-70E740481C1C}">
                          <a14:useLocalDpi xmlns:a14="http://schemas.microsoft.com/office/drawing/2010/main" val="0"/>
                        </a:ext>
                      </a:extLst>
                    </a:blip>
                    <a:stretch>
                      <a:fillRect/>
                    </a:stretch>
                  </pic:blipFill>
                  <pic:spPr>
                    <a:xfrm>
                      <a:off x="0" y="0"/>
                      <a:ext cx="3085152" cy="5647541"/>
                    </a:xfrm>
                    <a:prstGeom prst="rect">
                      <a:avLst/>
                    </a:prstGeom>
                  </pic:spPr>
                </pic:pic>
              </a:graphicData>
            </a:graphic>
          </wp:inline>
        </w:drawing>
      </w:r>
    </w:p>
    <w:p w14:paraId="1C5CB635" w14:textId="53ABF34F" w:rsidR="00A53F5E" w:rsidRPr="001164DE" w:rsidRDefault="00A53F5E"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6</w:t>
      </w:r>
      <w:r w:rsidRPr="001164DE">
        <w:rPr>
          <w:sz w:val="28"/>
          <w:szCs w:val="28"/>
        </w:rPr>
        <w:fldChar w:fldCharType="end"/>
      </w:r>
      <w:r w:rsidRPr="001164DE">
        <w:rPr>
          <w:sz w:val="28"/>
          <w:szCs w:val="28"/>
        </w:rPr>
        <w:t>: Gửi câu hỏi giao lưu trực tuyến</w:t>
      </w:r>
    </w:p>
    <w:p w14:paraId="2BC6C953" w14:textId="77777777"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5" w:type="dxa"/>
        <w:tblLook w:val="04A0" w:firstRow="1" w:lastRow="0" w:firstColumn="1" w:lastColumn="0" w:noHBand="0" w:noVBand="1"/>
      </w:tblPr>
      <w:tblGrid>
        <w:gridCol w:w="966"/>
        <w:gridCol w:w="1640"/>
        <w:gridCol w:w="1556"/>
        <w:gridCol w:w="1356"/>
        <w:gridCol w:w="960"/>
        <w:gridCol w:w="2588"/>
      </w:tblGrid>
      <w:tr w:rsidR="00A53F5E" w:rsidRPr="001164DE" w14:paraId="65394CFA" w14:textId="77777777" w:rsidTr="00C11F91">
        <w:trPr>
          <w:tblHeader/>
        </w:trPr>
        <w:tc>
          <w:tcPr>
            <w:tcW w:w="990" w:type="dxa"/>
            <w:shd w:val="clear" w:color="auto" w:fill="E7E6E6" w:themeFill="background2"/>
          </w:tcPr>
          <w:p w14:paraId="0426463B"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10" w:type="dxa"/>
            <w:shd w:val="clear" w:color="auto" w:fill="E7E6E6" w:themeFill="background2"/>
          </w:tcPr>
          <w:p w14:paraId="4B60E713"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620" w:type="dxa"/>
            <w:shd w:val="clear" w:color="auto" w:fill="E7E6E6" w:themeFill="background2"/>
          </w:tcPr>
          <w:p w14:paraId="5F8DB318"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417" w:type="dxa"/>
            <w:shd w:val="clear" w:color="auto" w:fill="E7E6E6" w:themeFill="background2"/>
          </w:tcPr>
          <w:p w14:paraId="5A1C8ED6"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82" w:type="dxa"/>
            <w:shd w:val="clear" w:color="auto" w:fill="E7E6E6" w:themeFill="background2"/>
          </w:tcPr>
          <w:p w14:paraId="14A08FE5"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36" w:type="dxa"/>
            <w:shd w:val="clear" w:color="auto" w:fill="E7E6E6" w:themeFill="background2"/>
          </w:tcPr>
          <w:p w14:paraId="6EBD0A19"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925E3" w:rsidRPr="001164DE" w14:paraId="3FDEF170" w14:textId="77777777" w:rsidTr="00C11F91">
        <w:tc>
          <w:tcPr>
            <w:tcW w:w="990" w:type="dxa"/>
          </w:tcPr>
          <w:p w14:paraId="624B023D"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10" w:type="dxa"/>
          </w:tcPr>
          <w:p w14:paraId="72A1BBD1"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Họ tên</w:t>
            </w:r>
          </w:p>
        </w:tc>
        <w:tc>
          <w:tcPr>
            <w:tcW w:w="1620" w:type="dxa"/>
          </w:tcPr>
          <w:p w14:paraId="41AF4314"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17" w:type="dxa"/>
          </w:tcPr>
          <w:p w14:paraId="7BAD1D5F"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82" w:type="dxa"/>
          </w:tcPr>
          <w:p w14:paraId="3B4CADD0"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07B4D869"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họ tên</w:t>
            </w:r>
          </w:p>
        </w:tc>
      </w:tr>
      <w:tr w:rsidR="00A925E3" w:rsidRPr="001164DE" w14:paraId="639AC3EE" w14:textId="77777777" w:rsidTr="00C11F91">
        <w:tc>
          <w:tcPr>
            <w:tcW w:w="990" w:type="dxa"/>
          </w:tcPr>
          <w:p w14:paraId="66E11F7D" w14:textId="77777777" w:rsidR="00A925E3" w:rsidRPr="001164DE" w:rsidRDefault="00A925E3"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710" w:type="dxa"/>
          </w:tcPr>
          <w:p w14:paraId="6581FB63"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620" w:type="dxa"/>
          </w:tcPr>
          <w:p w14:paraId="46960445"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17" w:type="dxa"/>
          </w:tcPr>
          <w:p w14:paraId="042E95D9"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82" w:type="dxa"/>
          </w:tcPr>
          <w:p w14:paraId="0A3763F4"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0A022B03"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email</w:t>
            </w:r>
          </w:p>
          <w:p w14:paraId="1038BB61"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6B792EEF"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lastRenderedPageBreak/>
              <w:t>[localpart]@[tên miền]</w:t>
            </w:r>
          </w:p>
          <w:p w14:paraId="230A7798"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A925E3" w:rsidRPr="001164DE" w14:paraId="54555A65" w14:textId="77777777" w:rsidTr="00C11F91">
        <w:tc>
          <w:tcPr>
            <w:tcW w:w="990" w:type="dxa"/>
          </w:tcPr>
          <w:p w14:paraId="435B66C4"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710" w:type="dxa"/>
          </w:tcPr>
          <w:p w14:paraId="248236DC"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Nội dung</w:t>
            </w:r>
          </w:p>
        </w:tc>
        <w:tc>
          <w:tcPr>
            <w:tcW w:w="1620" w:type="dxa"/>
          </w:tcPr>
          <w:p w14:paraId="327F5E9A"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(1000)</w:t>
            </w:r>
          </w:p>
        </w:tc>
        <w:tc>
          <w:tcPr>
            <w:tcW w:w="1417" w:type="dxa"/>
          </w:tcPr>
          <w:p w14:paraId="5B5D1B20"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82" w:type="dxa"/>
          </w:tcPr>
          <w:p w14:paraId="1DE68B05"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307003FA"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Nội dung của câu hỏi giao lưu trực tuyến</w:t>
            </w:r>
          </w:p>
        </w:tc>
      </w:tr>
      <w:tr w:rsidR="00A925E3" w:rsidRPr="001164DE" w14:paraId="22E49629" w14:textId="77777777" w:rsidTr="00C11F91">
        <w:tc>
          <w:tcPr>
            <w:tcW w:w="990" w:type="dxa"/>
          </w:tcPr>
          <w:p w14:paraId="6979C6F4"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10" w:type="dxa"/>
          </w:tcPr>
          <w:p w14:paraId="7FD27EEA"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Địa chỉ</w:t>
            </w:r>
          </w:p>
        </w:tc>
        <w:tc>
          <w:tcPr>
            <w:tcW w:w="1620" w:type="dxa"/>
          </w:tcPr>
          <w:p w14:paraId="495BD60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417" w:type="dxa"/>
          </w:tcPr>
          <w:p w14:paraId="632E066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82" w:type="dxa"/>
          </w:tcPr>
          <w:p w14:paraId="77B9A5E4"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281E064E"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độc giả nhập vào Địa chỉ </w:t>
            </w:r>
          </w:p>
        </w:tc>
      </w:tr>
      <w:tr w:rsidR="00A925E3" w:rsidRPr="001164DE" w14:paraId="212E0883" w14:textId="77777777" w:rsidTr="00C11F91">
        <w:tc>
          <w:tcPr>
            <w:tcW w:w="990" w:type="dxa"/>
          </w:tcPr>
          <w:p w14:paraId="366162BC"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10" w:type="dxa"/>
          </w:tcPr>
          <w:p w14:paraId="511596D8"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620" w:type="dxa"/>
          </w:tcPr>
          <w:p w14:paraId="4448C06C" w14:textId="77777777" w:rsidR="00A925E3" w:rsidRPr="001164DE" w:rsidRDefault="00A925E3" w:rsidP="002B7031">
            <w:pPr>
              <w:spacing w:line="312" w:lineRule="auto"/>
              <w:rPr>
                <w:rFonts w:ascii="Times New Roman" w:hAnsi="Times New Roman"/>
                <w:sz w:val="28"/>
                <w:szCs w:val="28"/>
                <w:lang w:val="vi-VN"/>
              </w:rPr>
            </w:pPr>
          </w:p>
        </w:tc>
        <w:tc>
          <w:tcPr>
            <w:tcW w:w="1417" w:type="dxa"/>
          </w:tcPr>
          <w:p w14:paraId="360AD4EA"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Có </w:t>
            </w:r>
          </w:p>
        </w:tc>
        <w:tc>
          <w:tcPr>
            <w:tcW w:w="982" w:type="dxa"/>
          </w:tcPr>
          <w:p w14:paraId="5896DB24"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2E61CE85"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mã bảo mật</w:t>
            </w:r>
          </w:p>
          <w:p w14:paraId="793C8101"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Yêu cầu điền mã bảo mật theo đúng ảnh mã bảo mật hiển thị</w:t>
            </w:r>
          </w:p>
        </w:tc>
      </w:tr>
    </w:tbl>
    <w:p w14:paraId="7E095AE2" w14:textId="77777777" w:rsidR="003E5211" w:rsidRPr="001164DE" w:rsidRDefault="003E5211" w:rsidP="0090566F">
      <w:pPr>
        <w:pStyle w:val="Heading4"/>
      </w:pPr>
      <w:r w:rsidRPr="001164DE">
        <w:t>Điều kiện thực hiện</w:t>
      </w:r>
    </w:p>
    <w:p w14:paraId="47F09360" w14:textId="6C1DA1CA" w:rsidR="00DB1FA3" w:rsidRPr="001164DE" w:rsidRDefault="00DB1FA3" w:rsidP="002B7031">
      <w:pPr>
        <w:pStyle w:val="Style2"/>
        <w:spacing w:line="312" w:lineRule="auto"/>
      </w:pPr>
      <w:r w:rsidRPr="001164DE">
        <w:t xml:space="preserve">Độc giả truy cập vào website </w:t>
      </w:r>
      <w:r w:rsidR="00E04DD9" w:rsidRPr="001164DE">
        <w:t>Tạp chí Thuế</w:t>
      </w:r>
    </w:p>
    <w:p w14:paraId="7352ACB4" w14:textId="77777777" w:rsidR="003E5211" w:rsidRPr="001164DE" w:rsidRDefault="003E5211" w:rsidP="0090566F">
      <w:pPr>
        <w:pStyle w:val="Heading4"/>
      </w:pPr>
      <w:r w:rsidRPr="001164DE">
        <w:t>Yêu cầu đặc biệt/ Ràng buộc</w:t>
      </w:r>
    </w:p>
    <w:p w14:paraId="45B865A2" w14:textId="020B7686" w:rsidR="00A02E73" w:rsidRPr="001164DE" w:rsidRDefault="00DB1FA3" w:rsidP="002B7031">
      <w:pPr>
        <w:pStyle w:val="Style2"/>
        <w:spacing w:line="312" w:lineRule="auto"/>
      </w:pPr>
      <w:r w:rsidRPr="001164DE">
        <w:t>Các chủ đề giao lưu trực tuyến đã được đăng b</w:t>
      </w:r>
      <w:r w:rsidR="007D69C5" w:rsidRPr="001164DE">
        <w:t>ởi</w:t>
      </w:r>
      <w:r w:rsidRPr="001164DE">
        <w:t xml:space="preserve"> bản biên tập website </w:t>
      </w:r>
      <w:r w:rsidR="00E04DD9" w:rsidRPr="001164DE">
        <w:t>Tạp chí Thuế</w:t>
      </w:r>
    </w:p>
    <w:p w14:paraId="0CCEB6F1" w14:textId="77777777" w:rsidR="00A02E73" w:rsidRPr="001164DE" w:rsidRDefault="00A02E73">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4E1FD596" w14:textId="77777777" w:rsidR="003E5211" w:rsidRPr="001164DE" w:rsidRDefault="003E5211" w:rsidP="0090566F">
      <w:pPr>
        <w:pStyle w:val="Heading4"/>
      </w:pPr>
      <w:r w:rsidRPr="001164DE">
        <w:lastRenderedPageBreak/>
        <w:t>Logic xử lý dữ liệu</w:t>
      </w:r>
    </w:p>
    <w:p w14:paraId="3651BE40" w14:textId="77777777" w:rsidR="00A53F5E" w:rsidRPr="001164DE" w:rsidRDefault="00A53F5E" w:rsidP="002B7031">
      <w:pPr>
        <w:pStyle w:val="ListParagraph"/>
        <w:spacing w:line="312" w:lineRule="auto"/>
      </w:pPr>
      <w:r w:rsidRPr="001164DE">
        <w:t>Tìm kiếm danh sách cuộc giao lưu trực tuyến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13"/>
        <w:gridCol w:w="6997"/>
      </w:tblGrid>
      <w:tr w:rsidR="006407B5" w:rsidRPr="001164DE" w14:paraId="3AE2A901" w14:textId="77777777" w:rsidTr="00421789">
        <w:trPr>
          <w:trHeight w:val="510"/>
          <w:tblHeader/>
        </w:trPr>
        <w:tc>
          <w:tcPr>
            <w:tcW w:w="576" w:type="pct"/>
            <w:shd w:val="clear" w:color="auto" w:fill="E7E6E6" w:themeFill="background2"/>
            <w:vAlign w:val="center"/>
          </w:tcPr>
          <w:p w14:paraId="78FC6028"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40" w:type="pct"/>
            <w:shd w:val="clear" w:color="auto" w:fill="E7E6E6" w:themeFill="background2"/>
            <w:vAlign w:val="center"/>
          </w:tcPr>
          <w:p w14:paraId="0501E69B"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84" w:type="pct"/>
            <w:shd w:val="clear" w:color="auto" w:fill="E7E6E6" w:themeFill="background2"/>
            <w:vAlign w:val="center"/>
          </w:tcPr>
          <w:p w14:paraId="34F87664"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407B5" w:rsidRPr="001164DE" w14:paraId="1A4163C2" w14:textId="77777777" w:rsidTr="00421789">
        <w:trPr>
          <w:trHeight w:val="510"/>
        </w:trPr>
        <w:tc>
          <w:tcPr>
            <w:tcW w:w="576" w:type="pct"/>
            <w:shd w:val="clear" w:color="auto" w:fill="auto"/>
          </w:tcPr>
          <w:p w14:paraId="247A5A91" w14:textId="467B71C6"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40" w:type="pct"/>
            <w:shd w:val="clear" w:color="auto" w:fill="auto"/>
          </w:tcPr>
          <w:p w14:paraId="29ED11E9"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162AA3B" w14:textId="7B99C391" w:rsidR="005807CF" w:rsidRPr="001164DE" w:rsidRDefault="005807CF" w:rsidP="005807C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(Độc giả)</w:t>
            </w:r>
          </w:p>
        </w:tc>
        <w:tc>
          <w:tcPr>
            <w:tcW w:w="3184" w:type="pct"/>
            <w:shd w:val="clear" w:color="auto" w:fill="auto"/>
          </w:tcPr>
          <w:p w14:paraId="312958D3" w14:textId="352C484B" w:rsidR="005807CF" w:rsidRPr="001164DE" w:rsidRDefault="005807CF"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Truy cập vào website Tạp chí thuế</w:t>
            </w:r>
          </w:p>
        </w:tc>
      </w:tr>
      <w:tr w:rsidR="006407B5" w:rsidRPr="001164DE" w14:paraId="30476822" w14:textId="77777777" w:rsidTr="00421789">
        <w:trPr>
          <w:trHeight w:val="510"/>
        </w:trPr>
        <w:tc>
          <w:tcPr>
            <w:tcW w:w="576" w:type="pct"/>
            <w:shd w:val="clear" w:color="auto" w:fill="auto"/>
          </w:tcPr>
          <w:p w14:paraId="109AA159" w14:textId="31317318"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40" w:type="pct"/>
            <w:shd w:val="clear" w:color="auto" w:fill="auto"/>
          </w:tcPr>
          <w:p w14:paraId="172C8024" w14:textId="51192A0C"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213CB062" w14:textId="4D6EEF64"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thông tin website Tạp chí thuế</w:t>
            </w:r>
          </w:p>
        </w:tc>
      </w:tr>
      <w:tr w:rsidR="006407B5" w:rsidRPr="001164DE" w14:paraId="20A40CEB" w14:textId="77777777" w:rsidTr="00421789">
        <w:trPr>
          <w:trHeight w:val="510"/>
        </w:trPr>
        <w:tc>
          <w:tcPr>
            <w:tcW w:w="576" w:type="pct"/>
            <w:shd w:val="clear" w:color="auto" w:fill="auto"/>
          </w:tcPr>
          <w:p w14:paraId="48FFDC29" w14:textId="33E2B1C9"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240" w:type="pct"/>
            <w:shd w:val="clear" w:color="auto" w:fill="auto"/>
          </w:tcPr>
          <w:p w14:paraId="1ACB396C"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AADE0D8" w14:textId="0166B011"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(Độc giả)</w:t>
            </w:r>
          </w:p>
        </w:tc>
        <w:tc>
          <w:tcPr>
            <w:tcW w:w="3184" w:type="pct"/>
            <w:shd w:val="clear" w:color="auto" w:fill="auto"/>
          </w:tcPr>
          <w:p w14:paraId="1B97910B" w14:textId="5B7D28C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Nhập từ khóa tìm kiếm và chọn Enter</w:t>
            </w:r>
          </w:p>
        </w:tc>
      </w:tr>
      <w:tr w:rsidR="006407B5" w:rsidRPr="001164DE" w14:paraId="61D89E12" w14:textId="77777777" w:rsidTr="00421789">
        <w:trPr>
          <w:trHeight w:val="510"/>
        </w:trPr>
        <w:tc>
          <w:tcPr>
            <w:tcW w:w="576" w:type="pct"/>
            <w:shd w:val="clear" w:color="auto" w:fill="auto"/>
          </w:tcPr>
          <w:p w14:paraId="599CB96E" w14:textId="7EDE2CF3" w:rsidR="00A53F5E" w:rsidRPr="001164DE" w:rsidRDefault="007B5CA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240" w:type="pct"/>
            <w:shd w:val="clear" w:color="auto" w:fill="auto"/>
          </w:tcPr>
          <w:p w14:paraId="6C829463"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5B2B74C7" w14:textId="731C9E4A" w:rsidR="00B162ED" w:rsidRPr="001164DE" w:rsidRDefault="00A53F5E"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thực hiện tìm kiếm tương đối</w:t>
            </w:r>
            <w:r w:rsidR="008C7200" w:rsidRPr="001164DE">
              <w:rPr>
                <w:rFonts w:ascii="Times New Roman" w:hAnsi="Times New Roman" w:cs="Times New Roman"/>
                <w:sz w:val="28"/>
                <w:szCs w:val="28"/>
              </w:rPr>
              <w:t xml:space="preserve"> danh sách các cuộc giao lưu trực tuyến trong Thư viện Nội dung website Tạp chí Thuế, thư mục Giao lưu trực tuyến ở trạng thái Xuất bản (Published)</w:t>
            </w:r>
            <w:r w:rsidR="00E806C7">
              <w:rPr>
                <w:rFonts w:ascii="Times New Roman" w:hAnsi="Times New Roman" w:cs="Times New Roman"/>
                <w:sz w:val="28"/>
                <w:szCs w:val="28"/>
              </w:rPr>
              <w:t>.</w:t>
            </w:r>
          </w:p>
          <w:p w14:paraId="384E42D6" w14:textId="2E9F66C5" w:rsidR="00F274DF" w:rsidRPr="001164DE" w:rsidRDefault="00F274DF" w:rsidP="00122797">
            <w:pPr>
              <w:spacing w:after="0" w:line="312" w:lineRule="auto"/>
              <w:jc w:val="both"/>
              <w:rPr>
                <w:rFonts w:ascii="Times New Roman" w:hAnsi="Times New Roman" w:cs="Times New Roman"/>
                <w:b/>
                <w:sz w:val="28"/>
                <w:szCs w:val="28"/>
              </w:rPr>
            </w:pPr>
            <w:r w:rsidRPr="001164DE">
              <w:rPr>
                <w:rFonts w:ascii="Times New Roman" w:hAnsi="Times New Roman" w:cs="Times New Roman"/>
                <w:sz w:val="28"/>
                <w:szCs w:val="28"/>
              </w:rPr>
              <w:t xml:space="preserve">Dữ liệu </w:t>
            </w:r>
            <w:r w:rsidR="00E67307" w:rsidRPr="001164DE">
              <w:rPr>
                <w:rFonts w:ascii="Times New Roman" w:hAnsi="Times New Roman" w:cs="Times New Roman"/>
                <w:sz w:val="28"/>
                <w:szCs w:val="28"/>
              </w:rPr>
              <w:t>nằm</w:t>
            </w:r>
            <w:r w:rsidRPr="001164DE">
              <w:rPr>
                <w:rFonts w:ascii="Times New Roman" w:hAnsi="Times New Roman" w:cs="Times New Roman"/>
                <w:sz w:val="28"/>
                <w:szCs w:val="28"/>
              </w:rPr>
              <w:t xml:space="preserve"> trong sitearea của thư viện nội dung (Content) của portal tại đường dẫn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Giao lưu trực tuyến</w:t>
            </w:r>
          </w:p>
          <w:p w14:paraId="5649B096" w14:textId="6DEDCEB1" w:rsidR="000E0E57" w:rsidRPr="00B306B8" w:rsidRDefault="00A53F5E" w:rsidP="00E252F4">
            <w:pPr>
              <w:spacing w:line="312" w:lineRule="auto"/>
              <w:rPr>
                <w:rFonts w:ascii="Times New Roman" w:hAnsi="Times New Roman" w:cs="Times New Roman"/>
                <w:sz w:val="28"/>
                <w:szCs w:val="28"/>
              </w:rPr>
            </w:pPr>
            <w:r w:rsidRPr="001164DE">
              <w:rPr>
                <w:rFonts w:ascii="Times New Roman" w:hAnsi="Times New Roman" w:cs="Times New Roman"/>
                <w:sz w:val="28"/>
                <w:szCs w:val="28"/>
                <w:lang w:val="vi-VN"/>
              </w:rPr>
              <w:t>Hiển thị màn hình kết quả tìm kiếm bao gồm</w:t>
            </w:r>
            <w:r w:rsidRPr="001164DE">
              <w:rPr>
                <w:rFonts w:ascii="Times New Roman" w:hAnsi="Times New Roman" w:cs="Times New Roman"/>
                <w:sz w:val="28"/>
                <w:szCs w:val="28"/>
              </w:rPr>
              <w:t xml:space="preserve"> những chủ đề giao lưu trực tuyến có tiêu đề hoặc nội dung chứa từ khóa tìm kiếm. </w:t>
            </w:r>
            <w:r w:rsidR="00F52E63" w:rsidRPr="001164DE">
              <w:rPr>
                <w:rFonts w:ascii="Times New Roman" w:hAnsi="Times New Roman" w:cs="Times New Roman"/>
                <w:sz w:val="28"/>
                <w:szCs w:val="28"/>
              </w:rPr>
              <w:t>Mỗi kết quả tìm kiếm hiển thị tiêu đề, ảnh đại diện, sapo của chủ đề giao lưu trực tuyến</w:t>
            </w:r>
            <w:r w:rsidR="00B162ED" w:rsidRPr="001164DE">
              <w:rPr>
                <w:rFonts w:ascii="Times New Roman" w:hAnsi="Times New Roman" w:cs="Times New Roman"/>
                <w:sz w:val="28"/>
                <w:szCs w:val="28"/>
              </w:rPr>
              <w:t xml:space="preserve">, được thể hiện qua </w:t>
            </w:r>
            <w:r w:rsidR="00B162ED" w:rsidRPr="001164DE">
              <w:rPr>
                <w:rFonts w:ascii="Times New Roman" w:hAnsi="Times New Roman" w:cs="Times New Roman"/>
                <w:b/>
                <w:sz w:val="28"/>
                <w:szCs w:val="28"/>
              </w:rPr>
              <w:t xml:space="preserve">Navigator Component </w:t>
            </w:r>
            <w:r w:rsidR="00B162ED" w:rsidRPr="001164DE">
              <w:rPr>
                <w:rFonts w:ascii="Times New Roman" w:hAnsi="Times New Roman"/>
                <w:sz w:val="28"/>
                <w:szCs w:val="28"/>
              </w:rPr>
              <w:t>trang quản trị Websphere Portal (</w:t>
            </w:r>
            <w:hyperlink r:id="rId24" w:history="1">
              <w:r w:rsidR="00B162ED" w:rsidRPr="001164DE">
                <w:rPr>
                  <w:rStyle w:val="Hyperlink"/>
                  <w:rFonts w:ascii="Times New Roman" w:hAnsi="Times New Roman"/>
                  <w:sz w:val="28"/>
                  <w:szCs w:val="28"/>
                </w:rPr>
                <w:t>http://10.64.67.123/wps/myportal</w:t>
              </w:r>
            </w:hyperlink>
            <w:r w:rsidR="00B162ED" w:rsidRPr="001164DE">
              <w:rPr>
                <w:rFonts w:ascii="Times New Roman" w:hAnsi="Times New Roman"/>
                <w:sz w:val="28"/>
                <w:szCs w:val="28"/>
              </w:rPr>
              <w:t xml:space="preserve"> </w:t>
            </w:r>
            <w:r w:rsidR="00B162ED" w:rsidRPr="001164DE">
              <w:rPr>
                <w:rFonts w:ascii="Times New Roman" w:eastAsia="Calibri" w:hAnsi="Times New Roman" w:cs="Times New Roman"/>
                <w:sz w:val="28"/>
                <w:szCs w:val="28"/>
              </w:rPr>
              <w:sym w:font="Wingdings" w:char="F0E0"/>
            </w:r>
            <w:r w:rsidR="00B162ED" w:rsidRPr="001164DE">
              <w:rPr>
                <w:rFonts w:ascii="Times New Roman" w:hAnsi="Times New Roman"/>
                <w:sz w:val="28"/>
                <w:szCs w:val="28"/>
              </w:rPr>
              <w:t xml:space="preserve"> Web Content)</w:t>
            </w:r>
            <w:r w:rsidR="00B306B8">
              <w:rPr>
                <w:rFonts w:ascii="Times New Roman" w:hAnsi="Times New Roman"/>
                <w:sz w:val="28"/>
                <w:szCs w:val="28"/>
              </w:rPr>
              <w:t xml:space="preserve"> </w:t>
            </w:r>
            <w:r w:rsidR="00B306B8">
              <w:rPr>
                <w:rFonts w:ascii="Times New Roman" w:hAnsi="Times New Roman" w:cs="Times New Roman"/>
                <w:sz w:val="28"/>
                <w:szCs w:val="28"/>
              </w:rPr>
              <w:t>đ</w:t>
            </w:r>
            <w:r w:rsidR="000E0E57" w:rsidRPr="001164DE">
              <w:rPr>
                <w:rFonts w:ascii="Times New Roman" w:hAnsi="Times New Roman" w:cs="Times New Roman"/>
                <w:sz w:val="28"/>
                <w:szCs w:val="28"/>
              </w:rPr>
              <w:t xml:space="preserve">ược thiết kế trong thư viện </w:t>
            </w:r>
            <w:r w:rsidR="000E0E57" w:rsidRPr="001164DE">
              <w:rPr>
                <w:rFonts w:ascii="Times New Roman" w:hAnsi="Times New Roman" w:cs="Times New Roman"/>
                <w:b/>
                <w:sz w:val="28"/>
                <w:szCs w:val="28"/>
              </w:rPr>
              <w:t xml:space="preserve">Library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TapChi Component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Menu Components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Giao lưu trực tuyến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Danh mục giao lưu trực tuyến.</w:t>
            </w:r>
          </w:p>
          <w:p w14:paraId="1A3C1F68" w14:textId="19FABEA6" w:rsidR="00E252F4" w:rsidRPr="001164DE" w:rsidRDefault="00C91B14" w:rsidP="00122797">
            <w:pPr>
              <w:spacing w:after="0" w:line="312" w:lineRule="auto"/>
              <w:jc w:val="both"/>
              <w:rPr>
                <w:rFonts w:ascii="Times New Roman" w:hAnsi="Times New Roman" w:cs="Times New Roman"/>
                <w:sz w:val="28"/>
                <w:szCs w:val="28"/>
              </w:rPr>
            </w:pPr>
            <w:r w:rsidRPr="001164DE">
              <w:rPr>
                <w:noProof/>
              </w:rPr>
              <w:lastRenderedPageBreak/>
              <w:drawing>
                <wp:inline distT="0" distB="0" distL="0" distR="0" wp14:anchorId="72FD48F8" wp14:editId="187C6572">
                  <wp:extent cx="4287329" cy="1395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245" cy="1406426"/>
                          </a:xfrm>
                          <a:prstGeom prst="rect">
                            <a:avLst/>
                          </a:prstGeom>
                        </pic:spPr>
                      </pic:pic>
                    </a:graphicData>
                  </a:graphic>
                </wp:inline>
              </w:drawing>
            </w:r>
          </w:p>
          <w:p w14:paraId="437096DC" w14:textId="56D0F4BE" w:rsidR="002D262F" w:rsidRPr="001164DE" w:rsidRDefault="00967069" w:rsidP="002D262F">
            <w:pPr>
              <w:spacing w:line="312" w:lineRule="auto"/>
              <w:rPr>
                <w:rFonts w:ascii="Times New Roman" w:hAnsi="Times New Roman"/>
                <w:sz w:val="28"/>
                <w:szCs w:val="28"/>
              </w:rPr>
            </w:pPr>
            <w:r w:rsidRPr="001164DE">
              <w:rPr>
                <w:rFonts w:ascii="Times New Roman" w:hAnsi="Times New Roman"/>
                <w:sz w:val="28"/>
                <w:szCs w:val="28"/>
              </w:rPr>
              <w:t xml:space="preserve">Dữ liệu </w:t>
            </w:r>
            <w:r w:rsidR="00F274DF" w:rsidRPr="001164DE">
              <w:rPr>
                <w:rFonts w:ascii="Times New Roman" w:hAnsi="Times New Roman"/>
                <w:sz w:val="28"/>
                <w:szCs w:val="28"/>
              </w:rPr>
              <w:t xml:space="preserve">trả về </w:t>
            </w:r>
            <w:r w:rsidRPr="001164DE">
              <w:rPr>
                <w:rFonts w:ascii="Times New Roman" w:hAnsi="Times New Roman"/>
                <w:sz w:val="28"/>
                <w:szCs w:val="28"/>
              </w:rPr>
              <w:t>được</w:t>
            </w:r>
            <w:r w:rsidR="002D262F" w:rsidRPr="001164DE">
              <w:rPr>
                <w:rFonts w:ascii="Times New Roman" w:hAnsi="Times New Roman"/>
                <w:sz w:val="28"/>
                <w:szCs w:val="28"/>
              </w:rPr>
              <w:t xml:space="preserve"> cấu hình trong trường </w:t>
            </w:r>
            <w:r w:rsidR="002D262F" w:rsidRPr="001164DE">
              <w:rPr>
                <w:rFonts w:ascii="Times New Roman" w:hAnsi="Times New Roman"/>
                <w:b/>
                <w:bCs/>
                <w:sz w:val="28"/>
                <w:szCs w:val="28"/>
              </w:rPr>
              <w:t>Result design 1</w:t>
            </w:r>
          </w:p>
          <w:p w14:paraId="683DBB1C" w14:textId="52B36148" w:rsidR="002D262F" w:rsidRPr="001164DE" w:rsidRDefault="002D262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46A7DE5F" wp14:editId="32593C5F">
                  <wp:extent cx="4276725" cy="21230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3809" cy="2131520"/>
                          </a:xfrm>
                          <a:prstGeom prst="rect">
                            <a:avLst/>
                          </a:prstGeom>
                        </pic:spPr>
                      </pic:pic>
                    </a:graphicData>
                  </a:graphic>
                </wp:inline>
              </w:drawing>
            </w:r>
          </w:p>
          <w:p w14:paraId="0E25B0D4" w14:textId="7692DBDA" w:rsidR="002D262F" w:rsidRPr="001164DE" w:rsidRDefault="00A53F5E" w:rsidP="00784B74">
            <w:pPr>
              <w:spacing w:after="0" w:line="312" w:lineRule="auto"/>
              <w:jc w:val="both"/>
              <w:rPr>
                <w:rFonts w:ascii="Times New Roman" w:hAnsi="Times New Roman"/>
                <w:sz w:val="28"/>
                <w:szCs w:val="28"/>
              </w:rPr>
            </w:pPr>
            <w:r w:rsidRPr="001164DE">
              <w:rPr>
                <w:rFonts w:ascii="Times New Roman" w:hAnsi="Times New Roman" w:cs="Times New Roman"/>
                <w:sz w:val="28"/>
                <w:szCs w:val="28"/>
                <w:lang w:val="vi-VN"/>
              </w:rPr>
              <w:t>Trong trường hợp không có kết quả nào phù hợp</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hệ thống hiển thị thông báo tương ứng</w:t>
            </w:r>
            <w:r w:rsidRPr="001164DE">
              <w:rPr>
                <w:rFonts w:ascii="Times New Roman" w:hAnsi="Times New Roman" w:cs="Times New Roman"/>
                <w:sz w:val="28"/>
                <w:szCs w:val="28"/>
              </w:rPr>
              <w:t xml:space="preserve"> </w:t>
            </w:r>
            <w:r w:rsidRPr="001164DE">
              <w:rPr>
                <w:rFonts w:ascii="Times New Roman" w:hAnsi="Times New Roman" w:cs="Times New Roman"/>
                <w:i/>
                <w:sz w:val="28"/>
                <w:szCs w:val="28"/>
              </w:rPr>
              <w:t>“</w:t>
            </w:r>
            <w:r w:rsidR="00D32A6E" w:rsidRPr="001164DE">
              <w:rPr>
                <w:rFonts w:ascii="Times New Roman" w:hAnsi="Times New Roman" w:cs="Times New Roman"/>
                <w:i/>
                <w:sz w:val="28"/>
                <w:szCs w:val="28"/>
              </w:rPr>
              <w:t>Không tìm thấy kết quả phù hợp.</w:t>
            </w:r>
            <w:r w:rsidRPr="001164DE">
              <w:rPr>
                <w:rFonts w:ascii="Times New Roman" w:hAnsi="Times New Roman" w:cs="Times New Roman"/>
                <w:i/>
                <w:sz w:val="28"/>
                <w:szCs w:val="28"/>
              </w:rPr>
              <w:t>”</w:t>
            </w:r>
            <w:r w:rsidR="00784B74" w:rsidRPr="001164DE">
              <w:rPr>
                <w:rFonts w:ascii="Times New Roman" w:hAnsi="Times New Roman"/>
                <w:sz w:val="28"/>
                <w:szCs w:val="28"/>
              </w:rPr>
              <w:t xml:space="preserve">, </w:t>
            </w:r>
            <w:r w:rsidR="002D262F" w:rsidRPr="001164DE">
              <w:rPr>
                <w:rFonts w:ascii="Times New Roman" w:hAnsi="Times New Roman"/>
                <w:sz w:val="28"/>
                <w:szCs w:val="28"/>
              </w:rPr>
              <w:t xml:space="preserve">cấu hình trong trường </w:t>
            </w:r>
            <w:r w:rsidR="002D262F" w:rsidRPr="001164DE">
              <w:rPr>
                <w:rFonts w:ascii="Times New Roman" w:hAnsi="Times New Roman"/>
                <w:b/>
                <w:sz w:val="28"/>
                <w:szCs w:val="28"/>
              </w:rPr>
              <w:t>No</w:t>
            </w:r>
            <w:r w:rsidR="002D262F" w:rsidRPr="001164DE">
              <w:rPr>
                <w:rFonts w:ascii="Times New Roman" w:hAnsi="Times New Roman"/>
                <w:sz w:val="28"/>
                <w:szCs w:val="28"/>
              </w:rPr>
              <w:t xml:space="preserve"> </w:t>
            </w:r>
            <w:r w:rsidR="002D262F" w:rsidRPr="001164DE">
              <w:rPr>
                <w:rFonts w:ascii="Times New Roman" w:hAnsi="Times New Roman"/>
                <w:b/>
                <w:bCs/>
                <w:sz w:val="28"/>
                <w:szCs w:val="28"/>
              </w:rPr>
              <w:t>Result design</w:t>
            </w:r>
          </w:p>
          <w:p w14:paraId="650A26F6" w14:textId="0290C29D" w:rsidR="002D262F" w:rsidRPr="001164DE" w:rsidRDefault="002D262F" w:rsidP="00122797">
            <w:pPr>
              <w:spacing w:after="0" w:line="312" w:lineRule="auto"/>
              <w:jc w:val="both"/>
              <w:rPr>
                <w:rFonts w:ascii="Times New Roman" w:hAnsi="Times New Roman" w:cs="Times New Roman"/>
                <w:i/>
                <w:sz w:val="28"/>
                <w:szCs w:val="28"/>
              </w:rPr>
            </w:pPr>
            <w:r w:rsidRPr="001164DE">
              <w:rPr>
                <w:rFonts w:ascii="Times New Roman" w:hAnsi="Times New Roman" w:cs="Times New Roman"/>
                <w:i/>
                <w:noProof/>
                <w:sz w:val="28"/>
                <w:szCs w:val="28"/>
              </w:rPr>
              <w:drawing>
                <wp:inline distT="0" distB="0" distL="0" distR="0" wp14:anchorId="0686BCE8" wp14:editId="4C509AD4">
                  <wp:extent cx="4306362"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2760" cy="2098613"/>
                          </a:xfrm>
                          <a:prstGeom prst="rect">
                            <a:avLst/>
                          </a:prstGeom>
                        </pic:spPr>
                      </pic:pic>
                    </a:graphicData>
                  </a:graphic>
                </wp:inline>
              </w:drawing>
            </w:r>
          </w:p>
          <w:p w14:paraId="1A4EF34D" w14:textId="03818C9D" w:rsidR="002D262F" w:rsidRPr="001164DE" w:rsidRDefault="002D262F" w:rsidP="00122797">
            <w:pPr>
              <w:spacing w:after="0" w:line="312" w:lineRule="auto"/>
              <w:jc w:val="both"/>
              <w:rPr>
                <w:rFonts w:ascii="Times New Roman" w:hAnsi="Times New Roman" w:cs="Times New Roman"/>
                <w:sz w:val="28"/>
                <w:szCs w:val="28"/>
              </w:rPr>
            </w:pPr>
          </w:p>
        </w:tc>
      </w:tr>
    </w:tbl>
    <w:p w14:paraId="4E351538" w14:textId="77777777" w:rsidR="00A53F5E" w:rsidRPr="001164DE" w:rsidRDefault="00A53F5E" w:rsidP="002B7031">
      <w:pPr>
        <w:pStyle w:val="ListParagraph"/>
        <w:spacing w:line="312" w:lineRule="auto"/>
      </w:pPr>
      <w:r w:rsidRPr="001164DE">
        <w:lastRenderedPageBreak/>
        <w:t>Xem chi tiết thông tin chủ đề giao lưu trực tuyến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44"/>
        <w:gridCol w:w="6966"/>
      </w:tblGrid>
      <w:tr w:rsidR="00C91B14" w:rsidRPr="001164DE" w14:paraId="65DA6978" w14:textId="77777777" w:rsidTr="00421789">
        <w:trPr>
          <w:trHeight w:val="510"/>
          <w:tblHeader/>
        </w:trPr>
        <w:tc>
          <w:tcPr>
            <w:tcW w:w="576" w:type="pct"/>
            <w:shd w:val="clear" w:color="auto" w:fill="E7E6E6" w:themeFill="background2"/>
            <w:vAlign w:val="center"/>
          </w:tcPr>
          <w:p w14:paraId="657BE8C6"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308" w:type="pct"/>
            <w:shd w:val="clear" w:color="auto" w:fill="E7E6E6" w:themeFill="background2"/>
            <w:vAlign w:val="center"/>
          </w:tcPr>
          <w:p w14:paraId="5D9DCF31"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17" w:type="pct"/>
            <w:shd w:val="clear" w:color="auto" w:fill="E7E6E6" w:themeFill="background2"/>
            <w:vAlign w:val="center"/>
          </w:tcPr>
          <w:p w14:paraId="0A226DC9"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91B14" w:rsidRPr="001164DE" w14:paraId="0D4F736C" w14:textId="77777777" w:rsidTr="00421789">
        <w:trPr>
          <w:trHeight w:val="510"/>
        </w:trPr>
        <w:tc>
          <w:tcPr>
            <w:tcW w:w="576" w:type="pct"/>
            <w:shd w:val="clear" w:color="auto" w:fill="auto"/>
          </w:tcPr>
          <w:p w14:paraId="070D1C4E" w14:textId="5A2E70EB"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08" w:type="pct"/>
            <w:shd w:val="clear" w:color="auto" w:fill="auto"/>
          </w:tcPr>
          <w:p w14:paraId="1D038B8B" w14:textId="48255B8A" w:rsidR="00F52E63" w:rsidRPr="001164DE" w:rsidRDefault="00F52E6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117" w:type="pct"/>
            <w:shd w:val="clear" w:color="auto" w:fill="auto"/>
          </w:tcPr>
          <w:p w14:paraId="2C0D179C" w14:textId="0D49F304"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Truy cập vào trang thông tin điện tử website Tạp chí thuế</w:t>
            </w:r>
          </w:p>
        </w:tc>
      </w:tr>
      <w:tr w:rsidR="00C91B14" w:rsidRPr="001164DE" w14:paraId="75764AC0" w14:textId="77777777" w:rsidTr="00421789">
        <w:trPr>
          <w:trHeight w:val="510"/>
        </w:trPr>
        <w:tc>
          <w:tcPr>
            <w:tcW w:w="576" w:type="pct"/>
            <w:shd w:val="clear" w:color="auto" w:fill="auto"/>
          </w:tcPr>
          <w:p w14:paraId="3C0BAF1B" w14:textId="3AE0F8DC"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308" w:type="pct"/>
            <w:shd w:val="clear" w:color="auto" w:fill="auto"/>
          </w:tcPr>
          <w:p w14:paraId="2749737B" w14:textId="21C36D30"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117" w:type="pct"/>
            <w:shd w:val="clear" w:color="auto" w:fill="auto"/>
          </w:tcPr>
          <w:p w14:paraId="47DFF2E6" w14:textId="027BC810"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Hiển thị trang thông tin điện tử website Tạp chí thuế</w:t>
            </w:r>
          </w:p>
        </w:tc>
      </w:tr>
      <w:tr w:rsidR="00C91B14" w:rsidRPr="001164DE" w14:paraId="0EDD6295" w14:textId="77777777" w:rsidTr="00421789">
        <w:trPr>
          <w:trHeight w:val="510"/>
        </w:trPr>
        <w:tc>
          <w:tcPr>
            <w:tcW w:w="576" w:type="pct"/>
            <w:shd w:val="clear" w:color="auto" w:fill="auto"/>
          </w:tcPr>
          <w:p w14:paraId="3BBED236" w14:textId="61B6C08A"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308" w:type="pct"/>
            <w:shd w:val="clear" w:color="auto" w:fill="auto"/>
          </w:tcPr>
          <w:p w14:paraId="229334B7" w14:textId="3B0546DA"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117" w:type="pct"/>
            <w:shd w:val="clear" w:color="auto" w:fill="auto"/>
          </w:tcPr>
          <w:p w14:paraId="045A14D2" w14:textId="547BE612"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Kích</w:t>
            </w:r>
            <w:r w:rsidRPr="001164DE">
              <w:rPr>
                <w:rFonts w:ascii="Times New Roman" w:hAnsi="Times New Roman" w:cs="Times New Roman"/>
                <w:sz w:val="28"/>
                <w:szCs w:val="28"/>
                <w:lang w:val="vi-VN"/>
              </w:rPr>
              <w:t xml:space="preserve"> chọn “Xem chi tiết” của một chủ đề giao lưu trực tuyến</w:t>
            </w:r>
          </w:p>
        </w:tc>
      </w:tr>
      <w:tr w:rsidR="00C91B14" w:rsidRPr="001164DE" w14:paraId="412415CB" w14:textId="77777777" w:rsidTr="00421789">
        <w:trPr>
          <w:trHeight w:val="510"/>
        </w:trPr>
        <w:tc>
          <w:tcPr>
            <w:tcW w:w="576" w:type="pct"/>
            <w:shd w:val="clear" w:color="auto" w:fill="auto"/>
          </w:tcPr>
          <w:p w14:paraId="1DD5C628" w14:textId="30362851"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308" w:type="pct"/>
            <w:shd w:val="clear" w:color="auto" w:fill="auto"/>
          </w:tcPr>
          <w:p w14:paraId="2D1FAA0D" w14:textId="28B574DB"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17" w:type="pct"/>
            <w:shd w:val="clear" w:color="auto" w:fill="auto"/>
          </w:tcPr>
          <w:p w14:paraId="0C98465C" w14:textId="5B9B7D14" w:rsidR="00967069" w:rsidRPr="001164DE" w:rsidRDefault="00F52E63" w:rsidP="00967069">
            <w:pPr>
              <w:spacing w:line="312" w:lineRule="auto"/>
              <w:rPr>
                <w:rFonts w:ascii="Times New Roman" w:hAnsi="Times New Roman" w:cs="Times New Roman"/>
                <w:sz w:val="28"/>
                <w:szCs w:val="28"/>
              </w:rPr>
            </w:pPr>
            <w:r w:rsidRPr="001164DE">
              <w:rPr>
                <w:rFonts w:ascii="Times New Roman" w:hAnsi="Times New Roman" w:cs="Times New Roman"/>
                <w:sz w:val="28"/>
                <w:szCs w:val="28"/>
                <w:lang w:val="vi-VN"/>
              </w:rPr>
              <w:t>H</w:t>
            </w:r>
            <w:r w:rsidRPr="001164DE">
              <w:rPr>
                <w:rFonts w:ascii="Times New Roman" w:eastAsia="Times New Roman" w:hAnsi="Times New Roman" w:cs="Times New Roman"/>
                <w:sz w:val="28"/>
                <w:szCs w:val="28"/>
                <w:lang w:val="vi-VN"/>
              </w:rPr>
              <w:t xml:space="preserve">iển thị thông tin chi tiết của </w:t>
            </w:r>
            <w:r w:rsidRPr="001164DE">
              <w:rPr>
                <w:rFonts w:ascii="Times New Roman" w:eastAsia="Times New Roman" w:hAnsi="Times New Roman" w:cs="Times New Roman"/>
                <w:sz w:val="28"/>
                <w:szCs w:val="28"/>
              </w:rPr>
              <w:t>cuộc</w:t>
            </w:r>
            <w:r w:rsidRPr="001164DE">
              <w:rPr>
                <w:rFonts w:ascii="Times New Roman" w:eastAsia="Times New Roman" w:hAnsi="Times New Roman" w:cs="Times New Roman"/>
                <w:sz w:val="28"/>
                <w:szCs w:val="28"/>
                <w:lang w:val="vi-VN"/>
              </w:rPr>
              <w:t xml:space="preserve"> giao lưu trực tuyến</w:t>
            </w:r>
            <w:r w:rsidRPr="001164DE">
              <w:rPr>
                <w:rFonts w:ascii="Times New Roman" w:eastAsia="Times New Roman" w:hAnsi="Times New Roman" w:cs="Times New Roman"/>
                <w:sz w:val="28"/>
                <w:szCs w:val="28"/>
              </w:rPr>
              <w:t xml:space="preserve"> bao gồm tiêu đề, sapo, nội dung, thời gian, địa điểm diễn ra</w:t>
            </w:r>
            <w:r w:rsidRPr="001164DE">
              <w:rPr>
                <w:rFonts w:ascii="Times New Roman" w:eastAsia="Times New Roman" w:hAnsi="Times New Roman" w:cs="Times New Roman"/>
                <w:sz w:val="28"/>
                <w:szCs w:val="28"/>
                <w:lang w:val="vi-VN"/>
              </w:rPr>
              <w:t xml:space="preserve"> và các câu hỏi, câu trả lời đã được phê duyệt (nếu có)</w:t>
            </w:r>
            <w:r w:rsidR="00E252F4" w:rsidRPr="001164DE">
              <w:rPr>
                <w:rFonts w:ascii="Times New Roman" w:eastAsia="Times New Roman" w:hAnsi="Times New Roman" w:cs="Times New Roman"/>
                <w:sz w:val="28"/>
                <w:szCs w:val="28"/>
              </w:rPr>
              <w:t>.</w:t>
            </w:r>
            <w:r w:rsidR="00E252F4" w:rsidRPr="001164DE">
              <w:rPr>
                <w:rFonts w:ascii="Times New Roman" w:hAnsi="Times New Roman" w:cs="Times New Roman"/>
                <w:sz w:val="28"/>
                <w:szCs w:val="28"/>
              </w:rPr>
              <w:t xml:space="preserve"> </w:t>
            </w:r>
          </w:p>
          <w:p w14:paraId="771A3D3B" w14:textId="6E96723A" w:rsidR="00967069" w:rsidRPr="001164DE" w:rsidRDefault="00714AA4" w:rsidP="00967069">
            <w:pPr>
              <w:spacing w:line="312" w:lineRule="auto"/>
              <w:rPr>
                <w:rFonts w:ascii="Times New Roman" w:hAnsi="Times New Roman" w:cs="Times New Roman"/>
                <w:sz w:val="28"/>
                <w:szCs w:val="28"/>
              </w:rPr>
            </w:pPr>
            <w:r w:rsidRPr="001164DE">
              <w:rPr>
                <w:rFonts w:ascii="Times New Roman" w:hAnsi="Times New Roman" w:cs="Times New Roman"/>
                <w:sz w:val="28"/>
                <w:szCs w:val="28"/>
              </w:rPr>
              <w:t xml:space="preserve">Dữ liệu nằm trong sitearea của thư viện nội dung (Content) của portal tại đường dẫn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Giao lưu trực tuyến</w:t>
            </w:r>
            <w:r w:rsidR="00967069" w:rsidRPr="001164DE">
              <w:rPr>
                <w:rFonts w:ascii="Times New Roman" w:hAnsi="Times New Roman" w:cs="Times New Roman"/>
                <w:sz w:val="28"/>
                <w:szCs w:val="28"/>
              </w:rPr>
              <w:t>.</w:t>
            </w:r>
          </w:p>
          <w:p w14:paraId="1A43CF53" w14:textId="52707ADA" w:rsidR="00D35DBA" w:rsidRPr="001164DE" w:rsidRDefault="00D35DBA" w:rsidP="00D35DBA">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w:t>
            </w:r>
            <w:r w:rsidRPr="001164DE">
              <w:rPr>
                <w:rFonts w:ascii="Times New Roman" w:eastAsia="Times New Roman" w:hAnsi="Times New Roman" w:cs="Times New Roman"/>
                <w:sz w:val="28"/>
                <w:szCs w:val="28"/>
                <w:lang w:val="vi-VN"/>
              </w:rPr>
              <w:t xml:space="preserve">iển thị thông tin chi tiết của </w:t>
            </w:r>
            <w:r w:rsidRPr="001164DE">
              <w:rPr>
                <w:rFonts w:ascii="Times New Roman" w:eastAsia="Times New Roman" w:hAnsi="Times New Roman" w:cs="Times New Roman"/>
                <w:sz w:val="28"/>
                <w:szCs w:val="28"/>
              </w:rPr>
              <w:t>cuộc</w:t>
            </w:r>
            <w:r w:rsidRPr="001164DE">
              <w:rPr>
                <w:rFonts w:ascii="Times New Roman" w:eastAsia="Times New Roman" w:hAnsi="Times New Roman" w:cs="Times New Roman"/>
                <w:sz w:val="28"/>
                <w:szCs w:val="28"/>
                <w:lang w:val="vi-VN"/>
              </w:rPr>
              <w:t xml:space="preserve"> giao lưu trực tuyến</w:t>
            </w:r>
            <w:r w:rsidRPr="001164DE">
              <w:rPr>
                <w:rFonts w:ascii="Times New Roman" w:eastAsia="Times New Roman" w:hAnsi="Times New Roman" w:cs="Times New Roman"/>
                <w:sz w:val="28"/>
                <w:szCs w:val="28"/>
              </w:rPr>
              <w:t xml:space="preserve"> </w:t>
            </w:r>
            <w:r w:rsidRPr="001164DE">
              <w:rPr>
                <w:rFonts w:ascii="Times New Roman" w:hAnsi="Times New Roman" w:cs="Times New Roman"/>
                <w:sz w:val="28"/>
                <w:szCs w:val="28"/>
              </w:rPr>
              <w:t xml:space="preserve">thể hiện qua </w:t>
            </w:r>
            <w:r w:rsidRPr="001164DE">
              <w:rPr>
                <w:rFonts w:ascii="Times New Roman" w:hAnsi="Times New Roman" w:cs="Times New Roman"/>
                <w:b/>
                <w:sz w:val="28"/>
                <w:szCs w:val="28"/>
              </w:rPr>
              <w:t xml:space="preserve">Menu Component </w:t>
            </w:r>
            <w:r w:rsidRPr="001164DE">
              <w:rPr>
                <w:rFonts w:ascii="Times New Roman" w:hAnsi="Times New Roman"/>
                <w:sz w:val="28"/>
                <w:szCs w:val="28"/>
              </w:rPr>
              <w:t>trang quản trị Websphere Portal (</w:t>
            </w:r>
            <w:hyperlink r:id="rId28" w:history="1">
              <w:r w:rsidRPr="001164DE">
                <w:rPr>
                  <w:rStyle w:val="Hyperlink"/>
                  <w:rFonts w:ascii="Times New Roman" w:hAnsi="Times New Roman"/>
                  <w:sz w:val="28"/>
                  <w:szCs w:val="28"/>
                </w:rPr>
                <w:t>http://10.64.67.123/wps/myportal</w:t>
              </w:r>
            </w:hyperlink>
            <w:r w:rsidRPr="001164DE">
              <w:rPr>
                <w:rFonts w:ascii="Times New Roman" w:hAnsi="Times New Roman"/>
                <w:sz w:val="28"/>
                <w:szCs w:val="28"/>
              </w:rPr>
              <w:t xml:space="preserve"> </w:t>
            </w:r>
            <w:r w:rsidRPr="001164DE">
              <w:rPr>
                <w:rFonts w:ascii="Times New Roman" w:eastAsia="Calibri" w:hAnsi="Times New Roman" w:cs="Times New Roman"/>
                <w:sz w:val="28"/>
                <w:szCs w:val="28"/>
              </w:rPr>
              <w:sym w:font="Wingdings" w:char="F0E0"/>
            </w:r>
            <w:r w:rsidRPr="001164DE">
              <w:rPr>
                <w:rFonts w:ascii="Times New Roman" w:hAnsi="Times New Roman"/>
                <w:sz w:val="28"/>
                <w:szCs w:val="28"/>
              </w:rPr>
              <w:t xml:space="preserve"> Web Content)</w:t>
            </w:r>
          </w:p>
          <w:p w14:paraId="68D129D6" w14:textId="4A1AB135" w:rsidR="00714AA4" w:rsidRPr="001164DE" w:rsidRDefault="00714AA4" w:rsidP="00967069">
            <w:pPr>
              <w:spacing w:line="312" w:lineRule="auto"/>
              <w:rPr>
                <w:rFonts w:ascii="Times New Roman" w:hAnsi="Times New Roman" w:cs="Times New Roman"/>
                <w:b/>
                <w:sz w:val="28"/>
                <w:szCs w:val="28"/>
              </w:rPr>
            </w:pPr>
            <w:r w:rsidRPr="001164DE">
              <w:rPr>
                <w:rFonts w:ascii="Times New Roman" w:hAnsi="Times New Roman" w:cs="Times New Roman"/>
                <w:sz w:val="28"/>
                <w:szCs w:val="28"/>
              </w:rPr>
              <w:t xml:space="preserve">Được thiết kế trong thư viện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Component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Menu Components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Giao lưu trực tuyến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Danh sách câu hỏi và trả lời.</w:t>
            </w:r>
          </w:p>
          <w:p w14:paraId="32939835" w14:textId="77777777" w:rsidR="00E252F4" w:rsidRPr="001164DE" w:rsidRDefault="00C91B14" w:rsidP="00967069">
            <w:pPr>
              <w:spacing w:line="312" w:lineRule="auto"/>
              <w:rPr>
                <w:rFonts w:ascii="Times New Roman" w:eastAsia="Times New Roman" w:hAnsi="Times New Roman" w:cs="Times New Roman"/>
                <w:sz w:val="28"/>
                <w:szCs w:val="28"/>
              </w:rPr>
            </w:pPr>
            <w:r w:rsidRPr="001164DE">
              <w:rPr>
                <w:noProof/>
              </w:rPr>
              <w:drawing>
                <wp:inline distT="0" distB="0" distL="0" distR="0" wp14:anchorId="04FAD69B" wp14:editId="46A67A66">
                  <wp:extent cx="4269015" cy="127462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4423" cy="1332969"/>
                          </a:xfrm>
                          <a:prstGeom prst="rect">
                            <a:avLst/>
                          </a:prstGeom>
                        </pic:spPr>
                      </pic:pic>
                    </a:graphicData>
                  </a:graphic>
                </wp:inline>
              </w:drawing>
            </w:r>
          </w:p>
          <w:p w14:paraId="6A250636" w14:textId="5EF0DEA9" w:rsidR="00714AA4" w:rsidRPr="001164DE" w:rsidRDefault="00714AA4" w:rsidP="00967069">
            <w:pPr>
              <w:spacing w:line="312" w:lineRule="auto"/>
              <w:rPr>
                <w:rFonts w:ascii="Times New Roman" w:eastAsia="Times New Roman" w:hAnsi="Times New Roman" w:cs="Times New Roman"/>
                <w:sz w:val="28"/>
                <w:szCs w:val="28"/>
              </w:rPr>
            </w:pPr>
            <w:r w:rsidRPr="001164DE">
              <w:rPr>
                <w:rFonts w:ascii="Times New Roman" w:eastAsia="Times New Roman" w:hAnsi="Times New Roman" w:cs="Times New Roman"/>
                <w:sz w:val="28"/>
                <w:szCs w:val="28"/>
              </w:rPr>
              <w:t xml:space="preserve">Dữ liệu trả về được cấu hình trong </w:t>
            </w:r>
            <w:r w:rsidRPr="001164DE">
              <w:rPr>
                <w:rFonts w:ascii="Times New Roman" w:hAnsi="Times New Roman"/>
                <w:b/>
                <w:bCs/>
                <w:sz w:val="28"/>
                <w:szCs w:val="28"/>
              </w:rPr>
              <w:t>Result design</w:t>
            </w:r>
          </w:p>
          <w:p w14:paraId="32CB6D12" w14:textId="40CC5421" w:rsidR="00714AA4" w:rsidRPr="001164DE" w:rsidRDefault="00714AA4" w:rsidP="00B306B8">
            <w:pPr>
              <w:pStyle w:val="NormalTB"/>
              <w:keepNext w:val="0"/>
              <w:widowControl/>
              <w:tabs>
                <w:tab w:val="clear" w:pos="443"/>
              </w:tabs>
              <w:spacing w:before="0" w:after="160" w:line="312" w:lineRule="auto"/>
              <w:rPr>
                <w:noProof/>
              </w:rPr>
            </w:pPr>
            <w:r w:rsidRPr="001164DE">
              <w:rPr>
                <w:noProof/>
              </w:rPr>
              <w:lastRenderedPageBreak/>
              <w:drawing>
                <wp:inline distT="0" distB="0" distL="0" distR="0" wp14:anchorId="79C44A21" wp14:editId="224B6880">
                  <wp:extent cx="4240554" cy="2057400"/>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1882" cy="2058044"/>
                          </a:xfrm>
                          <a:prstGeom prst="rect">
                            <a:avLst/>
                          </a:prstGeom>
                          <a:ln>
                            <a:solidFill>
                              <a:schemeClr val="tx1"/>
                            </a:solidFill>
                          </a:ln>
                        </pic:spPr>
                      </pic:pic>
                    </a:graphicData>
                  </a:graphic>
                </wp:inline>
              </w:drawing>
            </w:r>
          </w:p>
        </w:tc>
      </w:tr>
    </w:tbl>
    <w:p w14:paraId="561EA8DA" w14:textId="77777777" w:rsidR="00A53F5E" w:rsidRPr="001164DE" w:rsidRDefault="00A53F5E" w:rsidP="002B7031">
      <w:pPr>
        <w:pStyle w:val="ListParagraph"/>
        <w:spacing w:line="312" w:lineRule="auto"/>
      </w:pPr>
      <w:r w:rsidRPr="001164DE">
        <w:lastRenderedPageBreak/>
        <w:t>Gửi câu hỏi tới khách mời, ban biên tập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73"/>
        <w:gridCol w:w="6937"/>
      </w:tblGrid>
      <w:tr w:rsidR="00A53F5E" w:rsidRPr="001164DE" w14:paraId="704AC145" w14:textId="77777777" w:rsidTr="00723DCA">
        <w:trPr>
          <w:trHeight w:val="510"/>
          <w:tblHeader/>
        </w:trPr>
        <w:tc>
          <w:tcPr>
            <w:tcW w:w="467" w:type="pct"/>
            <w:shd w:val="clear" w:color="auto" w:fill="E7E6E6" w:themeFill="background2"/>
            <w:vAlign w:val="center"/>
          </w:tcPr>
          <w:p w14:paraId="71408BD5"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704" w:type="pct"/>
            <w:shd w:val="clear" w:color="auto" w:fill="E7E6E6" w:themeFill="background2"/>
            <w:vAlign w:val="center"/>
          </w:tcPr>
          <w:p w14:paraId="54416602"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829" w:type="pct"/>
            <w:shd w:val="clear" w:color="auto" w:fill="E7E6E6" w:themeFill="background2"/>
            <w:vAlign w:val="center"/>
          </w:tcPr>
          <w:p w14:paraId="6BF34FD6"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53F5E" w:rsidRPr="001164DE" w14:paraId="189FC9B3" w14:textId="77777777" w:rsidTr="00723DCA">
        <w:trPr>
          <w:trHeight w:val="510"/>
        </w:trPr>
        <w:tc>
          <w:tcPr>
            <w:tcW w:w="467" w:type="pct"/>
            <w:shd w:val="clear" w:color="auto" w:fill="auto"/>
          </w:tcPr>
          <w:p w14:paraId="7EE57012" w14:textId="77777777" w:rsidR="00A53F5E" w:rsidRPr="001164DE" w:rsidRDefault="00A53F5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704" w:type="pct"/>
            <w:shd w:val="clear" w:color="auto" w:fill="auto"/>
          </w:tcPr>
          <w:p w14:paraId="4309540E" w14:textId="77777777" w:rsidR="00A53F5E" w:rsidRPr="001164DE" w:rsidRDefault="00A53F5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829" w:type="pct"/>
            <w:shd w:val="clear" w:color="auto" w:fill="auto"/>
          </w:tcPr>
          <w:p w14:paraId="57EA7E1E" w14:textId="77777777" w:rsidR="00A53F5E" w:rsidRPr="001164DE" w:rsidRDefault="00A53F5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chủ đề giao lưu trực tuyến cần gửi câu hỏi, chọn Gửi câu hỏi</w:t>
            </w:r>
          </w:p>
          <w:p w14:paraId="59F5275A"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Ở trang gửi câu hỏi, điền thông tin vào các trường Họ tên, Email, Địa chỉ, Nội dung, </w:t>
            </w: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mã bảo mật và ấn (Gửi</w:t>
            </w:r>
            <w:r w:rsidRPr="001164DE">
              <w:rPr>
                <w:rFonts w:ascii="Times New Roman" w:hAnsi="Times New Roman" w:cs="Times New Roman"/>
                <w:sz w:val="28"/>
                <w:szCs w:val="28"/>
              </w:rPr>
              <w:t xml:space="preserve"> câu hỏi</w:t>
            </w:r>
            <w:r w:rsidRPr="001164DE">
              <w:rPr>
                <w:rFonts w:ascii="Times New Roman" w:hAnsi="Times New Roman" w:cs="Times New Roman"/>
                <w:sz w:val="28"/>
                <w:szCs w:val="28"/>
                <w:lang w:val="vi-VN"/>
              </w:rPr>
              <w:t>)</w:t>
            </w:r>
          </w:p>
          <w:p w14:paraId="2CF39B76" w14:textId="77777777" w:rsidR="0088500B" w:rsidRPr="001164DE" w:rsidRDefault="008850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 chỉ hiển thị nút gửi câu hỏi ở các chủ đề giao lưu trực tuyến có thời gian diễn ra là ngày hiện tại hoặc ngày ở tương lai</w:t>
            </w:r>
          </w:p>
        </w:tc>
      </w:tr>
      <w:tr w:rsidR="00F52E63" w:rsidRPr="001164DE" w14:paraId="370B40CD" w14:textId="77777777" w:rsidTr="00723DCA">
        <w:trPr>
          <w:trHeight w:val="510"/>
        </w:trPr>
        <w:tc>
          <w:tcPr>
            <w:tcW w:w="467" w:type="pct"/>
            <w:shd w:val="clear" w:color="auto" w:fill="auto"/>
          </w:tcPr>
          <w:p w14:paraId="670CAAE7" w14:textId="3AAB719C"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704" w:type="pct"/>
            <w:shd w:val="clear" w:color="auto" w:fill="auto"/>
          </w:tcPr>
          <w:p w14:paraId="6C055FD1" w14:textId="5E3246AF"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829" w:type="pct"/>
            <w:shd w:val="clear" w:color="auto" w:fill="auto"/>
          </w:tcPr>
          <w:p w14:paraId="2539D774" w14:textId="0B49B1F6" w:rsidR="00955409" w:rsidRPr="001164DE" w:rsidRDefault="00F52E63" w:rsidP="00C91B14">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gửi câu hỏi</w:t>
            </w:r>
          </w:p>
        </w:tc>
      </w:tr>
      <w:tr w:rsidR="00F52E63" w:rsidRPr="001164DE" w14:paraId="14CDBDC6" w14:textId="77777777" w:rsidTr="00723DCA">
        <w:trPr>
          <w:trHeight w:val="510"/>
        </w:trPr>
        <w:tc>
          <w:tcPr>
            <w:tcW w:w="467" w:type="pct"/>
            <w:shd w:val="clear" w:color="auto" w:fill="auto"/>
          </w:tcPr>
          <w:p w14:paraId="6A559C33" w14:textId="16D0DCEF"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704" w:type="pct"/>
            <w:shd w:val="clear" w:color="auto" w:fill="auto"/>
          </w:tcPr>
          <w:p w14:paraId="7156360D" w14:textId="65B886ED"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829" w:type="pct"/>
            <w:shd w:val="clear" w:color="auto" w:fill="auto"/>
          </w:tcPr>
          <w:p w14:paraId="136495A6" w14:textId="731D2496" w:rsidR="00F52E63" w:rsidRPr="001164DE" w:rsidRDefault="00F52E6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Nhập thông tin </w:t>
            </w:r>
            <w:r w:rsidRPr="001164DE">
              <w:rPr>
                <w:rFonts w:ascii="Times New Roman" w:hAnsi="Times New Roman" w:cs="Times New Roman"/>
                <w:sz w:val="28"/>
                <w:szCs w:val="28"/>
                <w:lang w:val="vi-VN"/>
              </w:rPr>
              <w:t xml:space="preserve">vào các trường Họ tên, Email, Địa chỉ, Nội dung câu hỏi, </w:t>
            </w: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mã bảo mật và ấn (Gửi</w:t>
            </w:r>
            <w:r w:rsidRPr="001164DE">
              <w:rPr>
                <w:rFonts w:ascii="Times New Roman" w:hAnsi="Times New Roman" w:cs="Times New Roman"/>
                <w:sz w:val="28"/>
                <w:szCs w:val="28"/>
              </w:rPr>
              <w:t xml:space="preserve"> câu hỏi</w:t>
            </w:r>
            <w:r w:rsidRPr="001164DE">
              <w:rPr>
                <w:rFonts w:ascii="Times New Roman" w:hAnsi="Times New Roman" w:cs="Times New Roman"/>
                <w:sz w:val="28"/>
                <w:szCs w:val="28"/>
                <w:lang w:val="vi-VN"/>
              </w:rPr>
              <w:t>)</w:t>
            </w:r>
          </w:p>
        </w:tc>
      </w:tr>
      <w:tr w:rsidR="00A53F5E" w:rsidRPr="001164DE" w14:paraId="5792CC1D" w14:textId="77777777" w:rsidTr="00723DCA">
        <w:trPr>
          <w:trHeight w:val="510"/>
        </w:trPr>
        <w:tc>
          <w:tcPr>
            <w:tcW w:w="467" w:type="pct"/>
            <w:shd w:val="clear" w:color="auto" w:fill="auto"/>
          </w:tcPr>
          <w:p w14:paraId="4509849C" w14:textId="1191EA6E" w:rsidR="00A53F5E"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704" w:type="pct"/>
            <w:shd w:val="clear" w:color="auto" w:fill="auto"/>
          </w:tcPr>
          <w:p w14:paraId="19313170"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829" w:type="pct"/>
            <w:shd w:val="clear" w:color="auto" w:fill="auto"/>
          </w:tcPr>
          <w:p w14:paraId="0F424439" w14:textId="77777777" w:rsidR="0088500B" w:rsidRPr="001164DE" w:rsidRDefault="008850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Kiểm tra thông tin nhập vào</w:t>
            </w:r>
            <w:r w:rsidRPr="001164DE">
              <w:rPr>
                <w:rFonts w:ascii="Times New Roman" w:hAnsi="Times New Roman" w:cs="Times New Roman"/>
                <w:sz w:val="28"/>
                <w:szCs w:val="28"/>
              </w:rPr>
              <w:t xml:space="preserve"> bao gồm Họ tên, Email, Nội dung, Địa chỉ và Mã bảo mật, đảm bảo đáp ứng yêu cầu ở  bả</w:t>
            </w:r>
            <w:r w:rsidR="00D32A6E" w:rsidRPr="001164DE">
              <w:rPr>
                <w:rFonts w:ascii="Times New Roman" w:hAnsi="Times New Roman" w:cs="Times New Roman"/>
                <w:sz w:val="28"/>
                <w:szCs w:val="28"/>
              </w:rPr>
              <w:t>ng “</w:t>
            </w:r>
            <w:r w:rsidRPr="001164DE">
              <w:rPr>
                <w:rFonts w:ascii="Times New Roman" w:hAnsi="Times New Roman" w:cs="Times New Roman"/>
                <w:sz w:val="28"/>
                <w:szCs w:val="28"/>
              </w:rPr>
              <w:t>Thiết kế trường dữ liệu”</w:t>
            </w:r>
            <w:r w:rsidR="00D32A6E" w:rsidRPr="001164DE">
              <w:rPr>
                <w:rFonts w:ascii="Times New Roman" w:hAnsi="Times New Roman" w:cs="Times New Roman"/>
                <w:sz w:val="28"/>
                <w:szCs w:val="28"/>
              </w:rPr>
              <w:t xml:space="preserve"> </w:t>
            </w:r>
            <w:r w:rsidRPr="001164DE">
              <w:rPr>
                <w:rFonts w:ascii="Times New Roman" w:hAnsi="Times New Roman" w:cs="Times New Roman"/>
                <w:sz w:val="28"/>
                <w:szCs w:val="28"/>
              </w:rPr>
              <w:t>chức năng gửi câu hỏi:</w:t>
            </w:r>
          </w:p>
          <w:p w14:paraId="7C3FEA76" w14:textId="6A86DC9A" w:rsidR="00A53F5E" w:rsidRPr="001164DE" w:rsidRDefault="008850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w:t>
            </w:r>
            <w:r w:rsidR="00EF416F"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w:t>
            </w:r>
            <w:r w:rsidR="00A53F5E" w:rsidRPr="001164DE">
              <w:rPr>
                <w:rFonts w:ascii="Times New Roman" w:hAnsi="Times New Roman" w:cs="Times New Roman"/>
                <w:sz w:val="28"/>
                <w:szCs w:val="28"/>
                <w:lang w:val="vi-VN"/>
              </w:rPr>
              <w:t>ếu hợp lệ</w:t>
            </w:r>
            <w:r w:rsidR="00A53F5E" w:rsidRPr="001164DE">
              <w:rPr>
                <w:rFonts w:ascii="Times New Roman" w:hAnsi="Times New Roman" w:cs="Times New Roman"/>
                <w:sz w:val="28"/>
                <w:szCs w:val="28"/>
              </w:rPr>
              <w:t>,</w:t>
            </w:r>
            <w:r w:rsidR="00A53F5E" w:rsidRPr="001164DE">
              <w:rPr>
                <w:rFonts w:ascii="Times New Roman" w:hAnsi="Times New Roman" w:cs="Times New Roman"/>
                <w:sz w:val="28"/>
                <w:szCs w:val="28"/>
                <w:lang w:val="vi-VN"/>
              </w:rPr>
              <w:t xml:space="preserve"> hệ thống lưu thông tin và</w:t>
            </w:r>
            <w:r w:rsidR="00A53F5E" w:rsidRPr="001164DE">
              <w:rPr>
                <w:rFonts w:ascii="Times New Roman" w:hAnsi="Times New Roman" w:cs="Times New Roman"/>
                <w:sz w:val="28"/>
                <w:szCs w:val="28"/>
              </w:rPr>
              <w:t>o</w:t>
            </w:r>
            <w:r w:rsidR="008C7200" w:rsidRPr="001164DE">
              <w:rPr>
                <w:rFonts w:ascii="Times New Roman" w:hAnsi="Times New Roman" w:cs="Times New Roman"/>
                <w:sz w:val="28"/>
                <w:szCs w:val="28"/>
                <w:lang w:val="vi-VN"/>
              </w:rPr>
              <w:t xml:space="preserve"> thư viện nội dung/chuyên mục Giao lưu trực tuyến/thư mục tương ứng </w:t>
            </w:r>
            <w:r w:rsidR="008C7200" w:rsidRPr="001164DE">
              <w:rPr>
                <w:rFonts w:ascii="Times New Roman" w:hAnsi="Times New Roman" w:cs="Times New Roman"/>
                <w:sz w:val="28"/>
                <w:szCs w:val="28"/>
                <w:lang w:val="vi-VN"/>
              </w:rPr>
              <w:lastRenderedPageBreak/>
              <w:t>với chủ đề giao lưu trực tuyến NSD gửi câu hỏi</w:t>
            </w:r>
            <w:r w:rsidR="00A53F5E" w:rsidRPr="001164DE">
              <w:rPr>
                <w:rFonts w:ascii="Times New Roman" w:hAnsi="Times New Roman" w:cs="Times New Roman"/>
                <w:sz w:val="28"/>
                <w:szCs w:val="28"/>
                <w:lang w:val="vi-VN"/>
              </w:rPr>
              <w:t xml:space="preserve"> và hiển thị thông báo </w:t>
            </w:r>
            <w:r w:rsidR="00A53F5E" w:rsidRPr="001164DE">
              <w:rPr>
                <w:rFonts w:ascii="Times New Roman" w:hAnsi="Times New Roman" w:cs="Times New Roman"/>
                <w:sz w:val="28"/>
                <w:szCs w:val="28"/>
              </w:rPr>
              <w:t>“</w:t>
            </w:r>
            <w:r w:rsidR="00A53F5E" w:rsidRPr="001164DE">
              <w:rPr>
                <w:rFonts w:ascii="Times New Roman" w:hAnsi="Times New Roman" w:cs="Times New Roman"/>
                <w:i/>
                <w:sz w:val="28"/>
                <w:szCs w:val="28"/>
              </w:rPr>
              <w:t xml:space="preserve">Cảm ơn bạn, câu hỏi của bạn đã được gửi tới ban biên tập của </w:t>
            </w:r>
            <w:r w:rsidR="00E04DD9" w:rsidRPr="001164DE">
              <w:rPr>
                <w:rFonts w:ascii="Times New Roman" w:hAnsi="Times New Roman" w:cs="Times New Roman"/>
                <w:i/>
                <w:sz w:val="28"/>
                <w:szCs w:val="28"/>
              </w:rPr>
              <w:t>Tạp chí Thuế</w:t>
            </w:r>
            <w:r w:rsidR="00A53F5E" w:rsidRPr="001164DE">
              <w:rPr>
                <w:rFonts w:ascii="Times New Roman" w:hAnsi="Times New Roman" w:cs="Times New Roman"/>
                <w:i/>
                <w:sz w:val="28"/>
                <w:szCs w:val="28"/>
              </w:rPr>
              <w:t>!</w:t>
            </w:r>
            <w:r w:rsidR="00A53F5E" w:rsidRPr="001164DE">
              <w:rPr>
                <w:rFonts w:ascii="Times New Roman" w:hAnsi="Times New Roman" w:cs="Times New Roman"/>
                <w:sz w:val="28"/>
                <w:szCs w:val="28"/>
              </w:rPr>
              <w:t>”</w:t>
            </w:r>
          </w:p>
          <w:p w14:paraId="3774B065" w14:textId="77777777" w:rsidR="00A53F5E" w:rsidRPr="001164DE" w:rsidRDefault="008850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00A53F5E" w:rsidRPr="001164DE">
              <w:rPr>
                <w:rFonts w:ascii="Times New Roman" w:hAnsi="Times New Roman" w:cs="Times New Roman"/>
                <w:sz w:val="28"/>
                <w:szCs w:val="28"/>
                <w:lang w:val="vi-VN"/>
              </w:rPr>
              <w:t>Nếu thông tin nhập vào không hợp lệ, hệ thống hiển thị lỗi tương ứng</w:t>
            </w:r>
          </w:p>
          <w:p w14:paraId="54084C62" w14:textId="77777777" w:rsidR="00253821" w:rsidRPr="001164DE" w:rsidRDefault="00253821" w:rsidP="00253821">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5D67200B" w14:textId="1018FEBA" w:rsidR="00253821" w:rsidRPr="001164DE" w:rsidRDefault="00A84D61" w:rsidP="00253821">
            <w:pPr>
              <w:spacing w:after="0" w:line="312" w:lineRule="auto"/>
              <w:jc w:val="both"/>
              <w:rPr>
                <w:rFonts w:ascii="Times New Roman" w:hAnsi="Times New Roman" w:cs="Times New Roman"/>
                <w:b/>
                <w:sz w:val="28"/>
                <w:szCs w:val="28"/>
              </w:rPr>
            </w:pPr>
            <w:r w:rsidRPr="00A84D61">
              <w:rPr>
                <w:rFonts w:ascii="Times New Roman" w:hAnsi="Times New Roman" w:cs="Times New Roman"/>
                <w:b/>
                <w:sz w:val="28"/>
                <w:szCs w:val="28"/>
              </w:rPr>
              <w:t>V. PHỤ LỤC DANH SÁCH CÁC HÀM THỦ TỤC VÀ THUẬT TOÁN SỬ DỤNG</w:t>
            </w:r>
          </w:p>
          <w:p w14:paraId="3B12B411" w14:textId="3985DCBB" w:rsidR="00253821" w:rsidRPr="001164DE" w:rsidRDefault="006C115B" w:rsidP="00253821">
            <w:pPr>
              <w:spacing w:after="0" w:line="312" w:lineRule="auto"/>
              <w:rPr>
                <w:rFonts w:ascii="Times New Roman" w:hAnsi="Times New Roman" w:cs="Times New Roman"/>
                <w:sz w:val="28"/>
                <w:szCs w:val="28"/>
              </w:rPr>
            </w:pPr>
            <w:hyperlink w:anchor="_2._Gửi_câu" w:history="1">
              <w:r w:rsidR="00253821" w:rsidRPr="001164DE">
                <w:rPr>
                  <w:rStyle w:val="Hyperlink"/>
                  <w:rFonts w:ascii="Times New Roman" w:hAnsi="Times New Roman" w:cs="Times New Roman"/>
                  <w:b/>
                  <w:sz w:val="28"/>
                  <w:szCs w:val="28"/>
                </w:rPr>
                <w:t>2. Gửi câu hỏi tới khách mời, ban biên tập</w:t>
              </w:r>
            </w:hyperlink>
          </w:p>
        </w:tc>
      </w:tr>
    </w:tbl>
    <w:p w14:paraId="35AD4981" w14:textId="1E2C3AE3" w:rsidR="003E5211" w:rsidRPr="001164DE" w:rsidRDefault="003E5211" w:rsidP="0055188C">
      <w:pPr>
        <w:pStyle w:val="Heading3"/>
      </w:pPr>
      <w:bookmarkStart w:id="51" w:name="_Toc54886537"/>
      <w:bookmarkStart w:id="52" w:name="_Toc54886538"/>
      <w:bookmarkStart w:id="53" w:name="_Toc54886539"/>
      <w:bookmarkStart w:id="54" w:name="_Toc54886540"/>
      <w:bookmarkStart w:id="55" w:name="_Toc54886541"/>
      <w:bookmarkStart w:id="56" w:name="_Toc54886542"/>
      <w:bookmarkStart w:id="57" w:name="_Toc54886543"/>
      <w:bookmarkStart w:id="58" w:name="_Toc54886544"/>
      <w:bookmarkStart w:id="59" w:name="_Toc54886545"/>
      <w:bookmarkStart w:id="60" w:name="_Toc54886619"/>
      <w:bookmarkStart w:id="61" w:name="_Toc54886620"/>
      <w:bookmarkStart w:id="62" w:name="_Toc54886621"/>
      <w:bookmarkStart w:id="63" w:name="_Toc54886637"/>
      <w:bookmarkStart w:id="64" w:name="_Toc54886650"/>
      <w:bookmarkStart w:id="65" w:name="_Toc56522239"/>
      <w:bookmarkStart w:id="66" w:name="_Toc70073936"/>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1164DE">
        <w:lastRenderedPageBreak/>
        <w:t xml:space="preserve">(A1.1.3) Đăng ký các dịch vụ (đặt mua sách, tạp chí, dịch vụ quảng cáo) trên </w:t>
      </w:r>
      <w:r w:rsidR="00E04DD9" w:rsidRPr="001164DE">
        <w:t>Tạp chí Thuế</w:t>
      </w:r>
      <w:bookmarkEnd w:id="65"/>
      <w:bookmarkEnd w:id="66"/>
    </w:p>
    <w:p w14:paraId="53E9B2F4" w14:textId="77777777" w:rsidR="009D7060" w:rsidRPr="001164DE" w:rsidRDefault="009D7060" w:rsidP="0090566F">
      <w:pPr>
        <w:pStyle w:val="Heading4"/>
      </w:pPr>
      <w:bookmarkStart w:id="67" w:name="_Toc50105092"/>
      <w:r w:rsidRPr="001164DE">
        <w:t>Văn bản nghiệp vụ áp dụng</w:t>
      </w:r>
    </w:p>
    <w:p w14:paraId="4783135B" w14:textId="0F2F4C92" w:rsidR="00DB1FA3" w:rsidRPr="001164DE" w:rsidRDefault="00DB1FA3" w:rsidP="002B7031">
      <w:pPr>
        <w:pStyle w:val="Style2"/>
        <w:spacing w:line="312" w:lineRule="auto"/>
      </w:pPr>
      <w:r w:rsidRPr="001164DE">
        <w:t xml:space="preserve">Tài liệu phân tích yêu </w:t>
      </w:r>
      <w:r w:rsidR="00A925E3" w:rsidRPr="001164DE">
        <w:t xml:space="preserve">cầu nghiệp vụ </w:t>
      </w:r>
    </w:p>
    <w:p w14:paraId="0A8A664D" w14:textId="77777777" w:rsidR="009D7060" w:rsidRPr="001164DE" w:rsidRDefault="009D7060" w:rsidP="0090566F">
      <w:pPr>
        <w:pStyle w:val="Heading4"/>
      </w:pPr>
      <w:r w:rsidRPr="001164DE">
        <w:t>Mô tả yêu cầu</w:t>
      </w:r>
    </w:p>
    <w:p w14:paraId="7A833C16" w14:textId="052C2D2D" w:rsidR="00434641" w:rsidRPr="001164DE" w:rsidRDefault="00434641" w:rsidP="002B7031">
      <w:pPr>
        <w:pStyle w:val="Style2"/>
        <w:spacing w:line="312" w:lineRule="auto"/>
      </w:pPr>
      <w:r w:rsidRPr="001164DE">
        <w:t xml:space="preserve">Độc giả có thể tra cứu danh sách các dịch vụ được cung cấp trên </w:t>
      </w:r>
      <w:r w:rsidR="00E04DD9" w:rsidRPr="001164DE">
        <w:t>Tạp chí Thuế</w:t>
      </w:r>
      <w:r w:rsidRPr="001164DE">
        <w:t xml:space="preserve">. Hệ thống thực hiện tìm kiếm và hiển thị danh sách các dịch vụ cung cấp trên </w:t>
      </w:r>
      <w:r w:rsidR="00E04DD9" w:rsidRPr="001164DE">
        <w:t>Tạp chí Thuế</w:t>
      </w:r>
      <w:r w:rsidRPr="001164DE">
        <w:t>.</w:t>
      </w:r>
    </w:p>
    <w:p w14:paraId="17A506F7" w14:textId="1EB91DF2" w:rsidR="00434641" w:rsidRPr="001164DE" w:rsidRDefault="00434641" w:rsidP="002B7031">
      <w:pPr>
        <w:pStyle w:val="Style2"/>
        <w:spacing w:line="312" w:lineRule="auto"/>
        <w:rPr>
          <w:lang w:val="vi-VN"/>
        </w:rPr>
      </w:pPr>
      <w:r w:rsidRPr="001164DE">
        <w:t xml:space="preserve">Độc giả có thể xem chi tiết thông tin dịch vụ được cung cấp trên </w:t>
      </w:r>
      <w:r w:rsidR="00E04DD9" w:rsidRPr="001164DE">
        <w:t>Tạp chí Thuế</w:t>
      </w:r>
      <w:r w:rsidRPr="001164DE">
        <w:t xml:space="preserve">. Hệ thống thực hiện truy vấn cơ sở dữ liệu và hiển thị chi tiết thông tin, hướng dẫn sử dụng dịch vụ cung cấp trên </w:t>
      </w:r>
      <w:r w:rsidR="00E04DD9" w:rsidRPr="001164DE">
        <w:t>Tạp chí Thuế</w:t>
      </w:r>
      <w:r w:rsidRPr="001164DE">
        <w:t xml:space="preserve"> mà người sử dụng lựa chọn.</w:t>
      </w:r>
    </w:p>
    <w:p w14:paraId="3108E5A8" w14:textId="2E83E02A" w:rsidR="00434641" w:rsidRPr="001164DE" w:rsidRDefault="00434641" w:rsidP="002B7031">
      <w:pPr>
        <w:pStyle w:val="Style2"/>
        <w:spacing w:line="312" w:lineRule="auto"/>
        <w:rPr>
          <w:lang w:val="vi-VN"/>
        </w:rPr>
      </w:pPr>
      <w:r w:rsidRPr="001164DE">
        <w:t xml:space="preserve">Độc giả có thể gửi thông tin đăng ký sử dụng dịch vụ (theo hướng dẫn) trên </w:t>
      </w:r>
      <w:r w:rsidR="00E04DD9" w:rsidRPr="001164DE">
        <w:t>Tạp chí Thuế</w:t>
      </w:r>
      <w:r w:rsidRPr="001164DE">
        <w:t xml:space="preserve">. Hệ thống thực hiện kiểm tra và lưu thông tin đăng ký sử dụng dịch vụ của độc giả vào CSDL. </w:t>
      </w:r>
    </w:p>
    <w:p w14:paraId="083A1FD6" w14:textId="77777777" w:rsidR="00E6193A" w:rsidRPr="001164DE" w:rsidRDefault="009D7060" w:rsidP="0090566F">
      <w:pPr>
        <w:pStyle w:val="Heading4"/>
      </w:pPr>
      <w:r w:rsidRPr="001164DE">
        <w:t>Thiết kế giao diện</w:t>
      </w:r>
    </w:p>
    <w:p w14:paraId="38E3FEDA" w14:textId="77777777" w:rsidR="00E6193A" w:rsidRPr="001164DE" w:rsidRDefault="00E6193A" w:rsidP="002B7031">
      <w:pPr>
        <w:pStyle w:val="ListParagraph"/>
        <w:spacing w:line="312" w:lineRule="auto"/>
      </w:pPr>
      <w:r w:rsidRPr="001164DE">
        <w:t>Tra cứu danh sách các dịch vụ được cung cấp</w:t>
      </w:r>
    </w:p>
    <w:p w14:paraId="1DB4CE2F" w14:textId="77777777" w:rsidR="00E6193A" w:rsidRPr="001164DE" w:rsidRDefault="00E6193A" w:rsidP="00A02E73">
      <w:pPr>
        <w:keepNext/>
        <w:spacing w:after="0"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29063FF1" wp14:editId="2832A686">
            <wp:extent cx="5031949" cy="4306186"/>
            <wp:effectExtent l="19050" t="19050" r="1651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7275" cy="4319302"/>
                    </a:xfrm>
                    <a:prstGeom prst="rect">
                      <a:avLst/>
                    </a:prstGeom>
                    <a:ln>
                      <a:solidFill>
                        <a:schemeClr val="tx1"/>
                      </a:solidFill>
                    </a:ln>
                  </pic:spPr>
                </pic:pic>
              </a:graphicData>
            </a:graphic>
          </wp:inline>
        </w:drawing>
      </w:r>
    </w:p>
    <w:p w14:paraId="3C56A483" w14:textId="32A70366" w:rsidR="00E6193A" w:rsidRPr="001164DE" w:rsidRDefault="00E6193A"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7</w:t>
      </w:r>
      <w:r w:rsidRPr="001164DE">
        <w:rPr>
          <w:noProof/>
          <w:sz w:val="28"/>
          <w:szCs w:val="28"/>
        </w:rPr>
        <w:fldChar w:fldCharType="end"/>
      </w:r>
      <w:r w:rsidRPr="001164DE">
        <w:rPr>
          <w:sz w:val="28"/>
          <w:szCs w:val="28"/>
        </w:rPr>
        <w:t xml:space="preserve">: Tra cứu các dịch vụ được cung cấp trên </w:t>
      </w:r>
      <w:r w:rsidR="00E04DD9" w:rsidRPr="001164DE">
        <w:rPr>
          <w:sz w:val="28"/>
          <w:szCs w:val="28"/>
        </w:rPr>
        <w:t>Tạp chí Thuế</w:t>
      </w:r>
    </w:p>
    <w:p w14:paraId="62F1FB59" w14:textId="77777777" w:rsidR="00E6193A" w:rsidRPr="001164DE" w:rsidRDefault="00E6193A" w:rsidP="002B7031">
      <w:pPr>
        <w:pStyle w:val="Style2"/>
        <w:spacing w:line="312" w:lineRule="auto"/>
      </w:pPr>
      <w:r w:rsidRPr="001164DE">
        <w:t xml:space="preserve">Thiết kế </w:t>
      </w:r>
      <w:r w:rsidR="008E0EDB" w:rsidRPr="001164DE">
        <w:t>trường dữ liệu</w:t>
      </w:r>
    </w:p>
    <w:tbl>
      <w:tblPr>
        <w:tblStyle w:val="TableGrid"/>
        <w:tblW w:w="0" w:type="auto"/>
        <w:tblInd w:w="360" w:type="dxa"/>
        <w:tblLook w:val="04A0" w:firstRow="1" w:lastRow="0" w:firstColumn="1" w:lastColumn="0" w:noHBand="0" w:noVBand="1"/>
      </w:tblPr>
      <w:tblGrid>
        <w:gridCol w:w="746"/>
        <w:gridCol w:w="2111"/>
        <w:gridCol w:w="1449"/>
        <w:gridCol w:w="1210"/>
        <w:gridCol w:w="990"/>
        <w:gridCol w:w="2195"/>
      </w:tblGrid>
      <w:tr w:rsidR="00E6193A" w:rsidRPr="001164DE" w14:paraId="7512839B" w14:textId="77777777" w:rsidTr="0088500B">
        <w:trPr>
          <w:tblHeader/>
        </w:trPr>
        <w:tc>
          <w:tcPr>
            <w:tcW w:w="628" w:type="dxa"/>
            <w:shd w:val="clear" w:color="auto" w:fill="E7E6E6" w:themeFill="background2"/>
          </w:tcPr>
          <w:p w14:paraId="7844634A"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236" w:type="dxa"/>
            <w:shd w:val="clear" w:color="auto" w:fill="E7E6E6" w:themeFill="background2"/>
          </w:tcPr>
          <w:p w14:paraId="72A2058A"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10" w:type="dxa"/>
            <w:shd w:val="clear" w:color="auto" w:fill="E7E6E6" w:themeFill="background2"/>
          </w:tcPr>
          <w:p w14:paraId="4CBB827B"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257" w:type="dxa"/>
            <w:shd w:val="clear" w:color="auto" w:fill="E7E6E6" w:themeFill="background2"/>
          </w:tcPr>
          <w:p w14:paraId="5089928E"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15" w:type="dxa"/>
            <w:shd w:val="clear" w:color="auto" w:fill="E7E6E6" w:themeFill="background2"/>
          </w:tcPr>
          <w:p w14:paraId="48C844AD"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344" w:type="dxa"/>
            <w:shd w:val="clear" w:color="auto" w:fill="E7E6E6" w:themeFill="background2"/>
          </w:tcPr>
          <w:p w14:paraId="45FF7AB0"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00B" w:rsidRPr="001164DE" w14:paraId="42D1B005" w14:textId="77777777" w:rsidTr="0088500B">
        <w:tc>
          <w:tcPr>
            <w:tcW w:w="628" w:type="dxa"/>
          </w:tcPr>
          <w:p w14:paraId="624FD10F"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236" w:type="dxa"/>
          </w:tcPr>
          <w:p w14:paraId="2B14211D" w14:textId="77777777" w:rsidR="0088500B" w:rsidRPr="001164DE" w:rsidRDefault="0088500B" w:rsidP="002B7031">
            <w:pPr>
              <w:spacing w:line="312" w:lineRule="auto"/>
              <w:rPr>
                <w:rFonts w:ascii="Times New Roman" w:hAnsi="Times New Roman"/>
                <w:b/>
                <w:i/>
                <w:sz w:val="28"/>
                <w:szCs w:val="28"/>
              </w:rPr>
            </w:pPr>
            <w:r w:rsidRPr="001164DE">
              <w:rPr>
                <w:rFonts w:ascii="Times New Roman" w:hAnsi="Times New Roman"/>
                <w:sz w:val="28"/>
                <w:szCs w:val="28"/>
              </w:rPr>
              <w:t>Từ khóa tìm kiếm</w:t>
            </w:r>
          </w:p>
        </w:tc>
        <w:tc>
          <w:tcPr>
            <w:tcW w:w="1510" w:type="dxa"/>
          </w:tcPr>
          <w:p w14:paraId="3E472842" w14:textId="77777777" w:rsidR="0088500B" w:rsidRPr="001164DE" w:rsidRDefault="0088500B" w:rsidP="002B7031">
            <w:pPr>
              <w:spacing w:line="312" w:lineRule="auto"/>
              <w:rPr>
                <w:rFonts w:ascii="Times New Roman" w:hAnsi="Times New Roman"/>
                <w:b/>
                <w:i/>
                <w:sz w:val="28"/>
                <w:szCs w:val="28"/>
              </w:rPr>
            </w:pPr>
            <w:r w:rsidRPr="001164DE">
              <w:rPr>
                <w:rFonts w:ascii="Times New Roman" w:hAnsi="Times New Roman"/>
                <w:sz w:val="28"/>
                <w:szCs w:val="28"/>
              </w:rPr>
              <w:t>Chuỗi ký tự (200)</w:t>
            </w:r>
          </w:p>
        </w:tc>
        <w:tc>
          <w:tcPr>
            <w:tcW w:w="1257" w:type="dxa"/>
          </w:tcPr>
          <w:p w14:paraId="4AE033D5" w14:textId="77777777" w:rsidR="0088500B" w:rsidRPr="001164DE" w:rsidRDefault="0088500B" w:rsidP="002B7031">
            <w:pPr>
              <w:spacing w:line="312" w:lineRule="auto"/>
              <w:rPr>
                <w:rFonts w:ascii="Times New Roman" w:hAnsi="Times New Roman"/>
                <w:b/>
                <w:i/>
                <w:sz w:val="28"/>
                <w:szCs w:val="28"/>
              </w:rPr>
            </w:pPr>
          </w:p>
        </w:tc>
        <w:tc>
          <w:tcPr>
            <w:tcW w:w="1015" w:type="dxa"/>
          </w:tcPr>
          <w:p w14:paraId="163153A4" w14:textId="77777777" w:rsidR="0088500B" w:rsidRPr="001164DE" w:rsidRDefault="0088500B" w:rsidP="002B7031">
            <w:pPr>
              <w:spacing w:line="312" w:lineRule="auto"/>
              <w:rPr>
                <w:rFonts w:ascii="Times New Roman" w:hAnsi="Times New Roman"/>
                <w:b/>
                <w:i/>
                <w:sz w:val="28"/>
                <w:szCs w:val="28"/>
              </w:rPr>
            </w:pPr>
          </w:p>
        </w:tc>
        <w:tc>
          <w:tcPr>
            <w:tcW w:w="2344" w:type="dxa"/>
          </w:tcPr>
          <w:p w14:paraId="7D626535" w14:textId="77777777" w:rsidR="0088500B" w:rsidRPr="001164DE" w:rsidRDefault="0088500B" w:rsidP="00122797">
            <w:pPr>
              <w:spacing w:line="312" w:lineRule="auto"/>
              <w:jc w:val="both"/>
              <w:rPr>
                <w:rFonts w:ascii="Times New Roman" w:hAnsi="Times New Roman"/>
                <w:b/>
                <w:i/>
                <w:sz w:val="28"/>
                <w:szCs w:val="28"/>
              </w:rPr>
            </w:pPr>
            <w:r w:rsidRPr="001164DE">
              <w:rPr>
                <w:rFonts w:ascii="Times New Roman" w:hAnsi="Times New Roman"/>
                <w:sz w:val="28"/>
                <w:szCs w:val="28"/>
              </w:rPr>
              <w:t xml:space="preserve">Cho phép độc giả nhập từ khóa tìm kiếm </w:t>
            </w:r>
          </w:p>
        </w:tc>
      </w:tr>
    </w:tbl>
    <w:p w14:paraId="015A7CC6" w14:textId="12DBA56F" w:rsidR="00E6193A" w:rsidRPr="001164DE" w:rsidRDefault="00E6193A" w:rsidP="002B7031">
      <w:pPr>
        <w:pStyle w:val="ListParagraph"/>
        <w:spacing w:line="312" w:lineRule="auto"/>
      </w:pPr>
      <w:r w:rsidRPr="001164DE">
        <w:rPr>
          <w:lang w:val="en-US"/>
        </w:rPr>
        <w:t>Xem chi tiết/ Gửi thông tin đăng ký dịch vụ quảng cáo</w:t>
      </w:r>
    </w:p>
    <w:p w14:paraId="077159F3" w14:textId="77777777" w:rsidR="00E6193A" w:rsidRPr="001164DE" w:rsidRDefault="00E6193A" w:rsidP="002B7031">
      <w:pPr>
        <w:pStyle w:val="ListParagraph"/>
        <w:keepNext/>
        <w:numPr>
          <w:ilvl w:val="0"/>
          <w:numId w:val="0"/>
        </w:numPr>
        <w:spacing w:line="312" w:lineRule="auto"/>
        <w:ind w:left="90"/>
        <w:jc w:val="center"/>
      </w:pPr>
      <w:r w:rsidRPr="001164DE">
        <w:rPr>
          <w:noProof/>
          <w:lang w:val="en-US" w:eastAsia="en-US"/>
        </w:rPr>
        <w:lastRenderedPageBreak/>
        <w:drawing>
          <wp:inline distT="0" distB="0" distL="0" distR="0" wp14:anchorId="0EC9FBC0" wp14:editId="3A072FB5">
            <wp:extent cx="4623786" cy="6202392"/>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8979" cy="6209358"/>
                    </a:xfrm>
                    <a:prstGeom prst="rect">
                      <a:avLst/>
                    </a:prstGeom>
                  </pic:spPr>
                </pic:pic>
              </a:graphicData>
            </a:graphic>
          </wp:inline>
        </w:drawing>
      </w:r>
    </w:p>
    <w:p w14:paraId="22948497" w14:textId="5C2BE723" w:rsidR="00E6193A" w:rsidRPr="001164DE" w:rsidRDefault="00E6193A"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8</w:t>
      </w:r>
      <w:r w:rsidRPr="001164DE">
        <w:rPr>
          <w:sz w:val="28"/>
          <w:szCs w:val="28"/>
        </w:rPr>
        <w:fldChar w:fldCharType="end"/>
      </w:r>
      <w:r w:rsidRPr="001164DE">
        <w:rPr>
          <w:sz w:val="28"/>
          <w:szCs w:val="28"/>
        </w:rPr>
        <w:t>: Xem chi t</w:t>
      </w:r>
      <w:r w:rsidR="00C11F91" w:rsidRPr="001164DE">
        <w:rPr>
          <w:sz w:val="28"/>
          <w:szCs w:val="28"/>
        </w:rPr>
        <w:t>iết/ gửi thông tin đăng ký quảng cáo</w:t>
      </w:r>
    </w:p>
    <w:p w14:paraId="36AF5482" w14:textId="77777777" w:rsidR="00C11F91" w:rsidRPr="001164DE" w:rsidRDefault="00C11F91" w:rsidP="002B7031">
      <w:pPr>
        <w:pStyle w:val="Style2"/>
        <w:spacing w:line="312" w:lineRule="auto"/>
      </w:pPr>
      <w:r w:rsidRPr="001164DE">
        <w:t xml:space="preserve">Thiết kế trường dữ liệu </w:t>
      </w:r>
    </w:p>
    <w:tbl>
      <w:tblPr>
        <w:tblStyle w:val="TableGrid"/>
        <w:tblW w:w="0" w:type="auto"/>
        <w:tblInd w:w="-5" w:type="dxa"/>
        <w:tblLook w:val="04A0" w:firstRow="1" w:lastRow="0" w:firstColumn="1" w:lastColumn="0" w:noHBand="0" w:noVBand="1"/>
      </w:tblPr>
      <w:tblGrid>
        <w:gridCol w:w="840"/>
        <w:gridCol w:w="1630"/>
        <w:gridCol w:w="1493"/>
        <w:gridCol w:w="1100"/>
        <w:gridCol w:w="983"/>
        <w:gridCol w:w="3020"/>
      </w:tblGrid>
      <w:tr w:rsidR="00C11F91" w:rsidRPr="001164DE" w14:paraId="3EC9BCD6" w14:textId="77777777" w:rsidTr="00D32A6E">
        <w:trPr>
          <w:tblHeader/>
        </w:trPr>
        <w:tc>
          <w:tcPr>
            <w:tcW w:w="851" w:type="dxa"/>
            <w:shd w:val="clear" w:color="auto" w:fill="E7E6E6" w:themeFill="background2"/>
          </w:tcPr>
          <w:p w14:paraId="7F49D188"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01" w:type="dxa"/>
            <w:shd w:val="clear" w:color="auto" w:fill="E7E6E6" w:themeFill="background2"/>
          </w:tcPr>
          <w:p w14:paraId="4DF84FE2"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59" w:type="dxa"/>
            <w:shd w:val="clear" w:color="auto" w:fill="E7E6E6" w:themeFill="background2"/>
          </w:tcPr>
          <w:p w14:paraId="4A1D6625"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4" w:type="dxa"/>
            <w:shd w:val="clear" w:color="auto" w:fill="E7E6E6" w:themeFill="background2"/>
          </w:tcPr>
          <w:p w14:paraId="64E4797F"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2" w:type="dxa"/>
            <w:shd w:val="clear" w:color="auto" w:fill="E7E6E6" w:themeFill="background2"/>
          </w:tcPr>
          <w:p w14:paraId="2C15F818"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118" w:type="dxa"/>
            <w:shd w:val="clear" w:color="auto" w:fill="E7E6E6" w:themeFill="background2"/>
          </w:tcPr>
          <w:p w14:paraId="61DB8D54"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00B" w:rsidRPr="001164DE" w14:paraId="3829C6E1" w14:textId="77777777" w:rsidTr="00D32A6E">
        <w:tc>
          <w:tcPr>
            <w:tcW w:w="851" w:type="dxa"/>
          </w:tcPr>
          <w:p w14:paraId="5C5E381B"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01" w:type="dxa"/>
          </w:tcPr>
          <w:p w14:paraId="259B3FE6"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559" w:type="dxa"/>
          </w:tcPr>
          <w:p w14:paraId="4FEF1719"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tcPr>
          <w:p w14:paraId="2255EAEF"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552285ED"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2878AA4B"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Cho phép độc giả nhập h</w:t>
            </w:r>
            <w:r w:rsidRPr="001164DE">
              <w:rPr>
                <w:rFonts w:ascii="Times New Roman" w:hAnsi="Times New Roman"/>
                <w:sz w:val="28"/>
                <w:szCs w:val="28"/>
                <w:lang w:val="vi-VN"/>
              </w:rPr>
              <w:t xml:space="preserve">ọ và tên </w:t>
            </w:r>
          </w:p>
        </w:tc>
      </w:tr>
      <w:tr w:rsidR="0088500B" w:rsidRPr="001164DE" w14:paraId="75FA890A" w14:textId="77777777" w:rsidTr="00D32A6E">
        <w:tc>
          <w:tcPr>
            <w:tcW w:w="851" w:type="dxa"/>
          </w:tcPr>
          <w:p w14:paraId="35BF7217"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701" w:type="dxa"/>
          </w:tcPr>
          <w:p w14:paraId="0C88B9B8"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559" w:type="dxa"/>
          </w:tcPr>
          <w:p w14:paraId="744987C1"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tcPr>
          <w:p w14:paraId="43E9F4FE"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0168941C"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2406B5DD"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email</w:t>
            </w:r>
          </w:p>
          <w:p w14:paraId="307BA1E6"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lastRenderedPageBreak/>
              <w:t>Yêu cầu điền email theo cấu trúc [localpart]@[tên miền]</w:t>
            </w:r>
          </w:p>
          <w:p w14:paraId="11FEC5E4" w14:textId="77777777" w:rsidR="0088500B" w:rsidRPr="001164DE" w:rsidRDefault="0088500B" w:rsidP="00122797">
            <w:pPr>
              <w:tabs>
                <w:tab w:val="left" w:pos="960"/>
              </w:tabs>
              <w:spacing w:line="312" w:lineRule="auto"/>
              <w:jc w:val="both"/>
              <w:rPr>
                <w:rFonts w:ascii="Times New Roman" w:hAnsi="Times New Roman"/>
                <w:sz w:val="28"/>
                <w:szCs w:val="28"/>
                <w:lang w:val="vi-VN"/>
              </w:rPr>
            </w:pPr>
            <w:r w:rsidRPr="001164DE">
              <w:rPr>
                <w:rFonts w:ascii="Times New Roman" w:hAnsi="Times New Roman"/>
                <w:sz w:val="28"/>
                <w:szCs w:val="28"/>
              </w:rPr>
              <w:t>(Ví dụ: abc@gmail.com)</w:t>
            </w:r>
          </w:p>
        </w:tc>
      </w:tr>
      <w:tr w:rsidR="0088500B" w:rsidRPr="001164DE" w14:paraId="00C34C1D" w14:textId="77777777" w:rsidTr="00D32A6E">
        <w:tc>
          <w:tcPr>
            <w:tcW w:w="851" w:type="dxa"/>
          </w:tcPr>
          <w:p w14:paraId="27683896"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701" w:type="dxa"/>
          </w:tcPr>
          <w:p w14:paraId="644F9C9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Tiêu đề </w:t>
            </w:r>
          </w:p>
        </w:tc>
        <w:tc>
          <w:tcPr>
            <w:tcW w:w="1559" w:type="dxa"/>
          </w:tcPr>
          <w:p w14:paraId="5D3765B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tcPr>
          <w:p w14:paraId="3145BF93"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5BD336AE"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 Đăng ký đặt quả</w:t>
            </w:r>
            <w:r w:rsidR="00D32A6E" w:rsidRPr="001164DE">
              <w:rPr>
                <w:rFonts w:ascii="Times New Roman" w:hAnsi="Times New Roman"/>
                <w:sz w:val="28"/>
                <w:szCs w:val="28"/>
              </w:rPr>
              <w:t>ng cáo</w:t>
            </w:r>
          </w:p>
        </w:tc>
        <w:tc>
          <w:tcPr>
            <w:tcW w:w="3118" w:type="dxa"/>
          </w:tcPr>
          <w:p w14:paraId="50E5879A"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Tiêu đề của email.</w:t>
            </w:r>
          </w:p>
          <w:p w14:paraId="10900959" w14:textId="77777777" w:rsidR="0088500B" w:rsidRPr="001164DE" w:rsidRDefault="0088500B" w:rsidP="00122797">
            <w:pPr>
              <w:pStyle w:val="Style2"/>
              <w:numPr>
                <w:ilvl w:val="0"/>
                <w:numId w:val="0"/>
              </w:numPr>
              <w:spacing w:line="312" w:lineRule="auto"/>
              <w:ind w:left="91"/>
            </w:pPr>
            <w:r w:rsidRPr="001164DE">
              <w:t>Cho phép độc giả nhập tiêu đề của email</w:t>
            </w:r>
          </w:p>
        </w:tc>
      </w:tr>
      <w:tr w:rsidR="0088500B" w:rsidRPr="001164DE" w14:paraId="29003BD1" w14:textId="77777777" w:rsidTr="00D32A6E">
        <w:tc>
          <w:tcPr>
            <w:tcW w:w="851" w:type="dxa"/>
          </w:tcPr>
          <w:p w14:paraId="5F4BB186"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1701" w:type="dxa"/>
          </w:tcPr>
          <w:p w14:paraId="75E65C56"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559" w:type="dxa"/>
          </w:tcPr>
          <w:p w14:paraId="217141CF"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34" w:type="dxa"/>
          </w:tcPr>
          <w:p w14:paraId="10F671B4"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5974AF27"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6C703DD0"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độc giả nhập vào nội dung yêu cầu quảng cáo</w:t>
            </w:r>
          </w:p>
        </w:tc>
      </w:tr>
      <w:tr w:rsidR="0088500B" w:rsidRPr="001164DE" w14:paraId="69E80E45" w14:textId="77777777" w:rsidTr="00D32A6E">
        <w:tc>
          <w:tcPr>
            <w:tcW w:w="851" w:type="dxa"/>
          </w:tcPr>
          <w:p w14:paraId="09038018"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5</w:t>
            </w:r>
          </w:p>
        </w:tc>
        <w:tc>
          <w:tcPr>
            <w:tcW w:w="1701" w:type="dxa"/>
          </w:tcPr>
          <w:p w14:paraId="6655D0EA"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Tên công ty</w:t>
            </w:r>
          </w:p>
        </w:tc>
        <w:tc>
          <w:tcPr>
            <w:tcW w:w="1559" w:type="dxa"/>
          </w:tcPr>
          <w:p w14:paraId="053C83B1"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lang w:val="vi-VN"/>
              </w:rPr>
              <w:t>Chuỗ</w:t>
            </w:r>
            <w:r w:rsidRPr="001164DE">
              <w:rPr>
                <w:rFonts w:ascii="Times New Roman" w:hAnsi="Times New Roman"/>
                <w:sz w:val="28"/>
                <w:szCs w:val="28"/>
              </w:rPr>
              <w:t>i ký tự (50)</w:t>
            </w:r>
          </w:p>
        </w:tc>
        <w:tc>
          <w:tcPr>
            <w:tcW w:w="1134" w:type="dxa"/>
          </w:tcPr>
          <w:p w14:paraId="7D94D93D"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Có </w:t>
            </w:r>
          </w:p>
        </w:tc>
        <w:tc>
          <w:tcPr>
            <w:tcW w:w="992" w:type="dxa"/>
          </w:tcPr>
          <w:p w14:paraId="525F055A"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225D21D8"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 xml:space="preserve">độc giả </w:t>
            </w:r>
            <w:r w:rsidRPr="001164DE">
              <w:rPr>
                <w:rFonts w:ascii="Times New Roman" w:hAnsi="Times New Roman"/>
                <w:sz w:val="28"/>
                <w:szCs w:val="28"/>
                <w:lang w:val="vi-VN"/>
              </w:rPr>
              <w:t xml:space="preserve">nhập tên công ty </w:t>
            </w:r>
          </w:p>
        </w:tc>
      </w:tr>
      <w:tr w:rsidR="0088500B" w:rsidRPr="001164DE" w14:paraId="3E0900F3" w14:textId="77777777" w:rsidTr="00D32A6E">
        <w:tc>
          <w:tcPr>
            <w:tcW w:w="851" w:type="dxa"/>
          </w:tcPr>
          <w:p w14:paraId="06784CC1"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6</w:t>
            </w:r>
          </w:p>
        </w:tc>
        <w:tc>
          <w:tcPr>
            <w:tcW w:w="1701" w:type="dxa"/>
          </w:tcPr>
          <w:p w14:paraId="502539DD"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Số điện thoại</w:t>
            </w:r>
          </w:p>
        </w:tc>
        <w:tc>
          <w:tcPr>
            <w:tcW w:w="1559" w:type="dxa"/>
          </w:tcPr>
          <w:p w14:paraId="3F29C481"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tcPr>
          <w:p w14:paraId="40644DF3"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630F28E2"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57A05C7D"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 xml:space="preserve">độc giả </w:t>
            </w:r>
            <w:r w:rsidRPr="001164DE">
              <w:rPr>
                <w:rFonts w:ascii="Times New Roman" w:hAnsi="Times New Roman"/>
                <w:sz w:val="28"/>
                <w:szCs w:val="28"/>
                <w:lang w:val="vi-VN"/>
              </w:rPr>
              <w:t>nhập số điện thoại</w:t>
            </w:r>
          </w:p>
        </w:tc>
      </w:tr>
      <w:tr w:rsidR="0088500B" w:rsidRPr="001164DE" w14:paraId="7AA77F2D" w14:textId="77777777" w:rsidTr="00D32A6E">
        <w:trPr>
          <w:trHeight w:val="1142"/>
        </w:trPr>
        <w:tc>
          <w:tcPr>
            <w:tcW w:w="851" w:type="dxa"/>
          </w:tcPr>
          <w:p w14:paraId="7A764670"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701" w:type="dxa"/>
          </w:tcPr>
          <w:p w14:paraId="26792090"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559" w:type="dxa"/>
          </w:tcPr>
          <w:p w14:paraId="0FE3011E" w14:textId="77777777" w:rsidR="0088500B" w:rsidRPr="001164DE" w:rsidRDefault="0088500B" w:rsidP="002B7031">
            <w:pPr>
              <w:spacing w:line="312" w:lineRule="auto"/>
              <w:rPr>
                <w:rFonts w:ascii="Times New Roman" w:hAnsi="Times New Roman"/>
                <w:sz w:val="28"/>
                <w:szCs w:val="28"/>
              </w:rPr>
            </w:pPr>
          </w:p>
        </w:tc>
        <w:tc>
          <w:tcPr>
            <w:tcW w:w="1134" w:type="dxa"/>
          </w:tcPr>
          <w:p w14:paraId="12AE965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92" w:type="dxa"/>
          </w:tcPr>
          <w:p w14:paraId="4ECA7B85"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48F17715"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Cho phép người dùng nhập vào mã bảo mật</w:t>
            </w:r>
          </w:p>
          <w:p w14:paraId="72722B54"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Yêu cầu người dùng nhập đúng mã bảo mật hiển thị ở ảnh.</w:t>
            </w:r>
          </w:p>
          <w:p w14:paraId="20F53964"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Hệ thống tự động thay đổi mã bảo mật khi người dùng kích vào ảnh mã bảo mật</w:t>
            </w:r>
          </w:p>
        </w:tc>
      </w:tr>
    </w:tbl>
    <w:p w14:paraId="2FA2DF06" w14:textId="77777777" w:rsidR="00595DD9" w:rsidRPr="001164DE" w:rsidRDefault="00595DD9">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48F12ABD" w14:textId="0C799702" w:rsidR="00C11F91" w:rsidRPr="001164DE" w:rsidRDefault="00EE5B01" w:rsidP="002B7031">
      <w:pPr>
        <w:pStyle w:val="ListParagraph"/>
        <w:spacing w:line="312" w:lineRule="auto"/>
      </w:pPr>
      <w:r w:rsidRPr="001164DE">
        <w:rPr>
          <w:lang w:val="en-US"/>
        </w:rPr>
        <w:lastRenderedPageBreak/>
        <w:t>Xem chi tiết, Gửi thông tin đăng ký sử dụ</w:t>
      </w:r>
      <w:r w:rsidR="007D69C5" w:rsidRPr="001164DE">
        <w:rPr>
          <w:lang w:val="en-US"/>
        </w:rPr>
        <w:t>ng dịch</w:t>
      </w:r>
      <w:r w:rsidRPr="001164DE">
        <w:rPr>
          <w:lang w:val="en-US"/>
        </w:rPr>
        <w:t xml:space="preserve"> vụ Đặt báo và ấn phẩm</w:t>
      </w:r>
    </w:p>
    <w:p w14:paraId="6701728B" w14:textId="77777777" w:rsidR="00EE5B01" w:rsidRPr="001164DE" w:rsidRDefault="00EE5B01" w:rsidP="002B7031">
      <w:pPr>
        <w:pStyle w:val="ListParagraph"/>
        <w:numPr>
          <w:ilvl w:val="0"/>
          <w:numId w:val="0"/>
        </w:numPr>
        <w:spacing w:line="312" w:lineRule="auto"/>
        <w:ind w:left="90"/>
        <w:jc w:val="center"/>
      </w:pPr>
      <w:r w:rsidRPr="001164DE">
        <w:rPr>
          <w:noProof/>
          <w:lang w:val="en-US" w:eastAsia="en-US"/>
        </w:rPr>
        <w:drawing>
          <wp:inline distT="0" distB="0" distL="0" distR="0" wp14:anchorId="248DE1E1" wp14:editId="749E88B6">
            <wp:extent cx="4706678" cy="7060018"/>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 mua sach tap chi.png"/>
                    <pic:cNvPicPr/>
                  </pic:nvPicPr>
                  <pic:blipFill>
                    <a:blip r:embed="rId33">
                      <a:extLst>
                        <a:ext uri="{28A0092B-C50C-407E-A947-70E740481C1C}">
                          <a14:useLocalDpi xmlns:a14="http://schemas.microsoft.com/office/drawing/2010/main" val="0"/>
                        </a:ext>
                      </a:extLst>
                    </a:blip>
                    <a:stretch>
                      <a:fillRect/>
                    </a:stretch>
                  </pic:blipFill>
                  <pic:spPr>
                    <a:xfrm>
                      <a:off x="0" y="0"/>
                      <a:ext cx="4709065" cy="7063599"/>
                    </a:xfrm>
                    <a:prstGeom prst="rect">
                      <a:avLst/>
                    </a:prstGeom>
                  </pic:spPr>
                </pic:pic>
              </a:graphicData>
            </a:graphic>
          </wp:inline>
        </w:drawing>
      </w:r>
    </w:p>
    <w:p w14:paraId="3D942F30" w14:textId="53A576F1" w:rsidR="00C11F91" w:rsidRPr="001164DE" w:rsidRDefault="00C11F91"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9</w:t>
      </w:r>
      <w:r w:rsidRPr="001164DE">
        <w:rPr>
          <w:noProof/>
          <w:sz w:val="28"/>
          <w:szCs w:val="28"/>
        </w:rPr>
        <w:fldChar w:fldCharType="end"/>
      </w:r>
      <w:r w:rsidRPr="001164DE">
        <w:rPr>
          <w:sz w:val="28"/>
          <w:szCs w:val="28"/>
        </w:rPr>
        <w:t>: Xem chi tiết/ Gửi thông tin đăng ký sử dụng dịch vụ</w:t>
      </w:r>
    </w:p>
    <w:p w14:paraId="78E32577" w14:textId="77777777" w:rsidR="00C11F91" w:rsidRPr="001164DE" w:rsidRDefault="00C11F91" w:rsidP="002B7031">
      <w:pPr>
        <w:pStyle w:val="Caption"/>
        <w:spacing w:after="0" w:line="312" w:lineRule="auto"/>
        <w:rPr>
          <w:sz w:val="28"/>
          <w:szCs w:val="28"/>
          <w:lang w:val="vi-VN"/>
        </w:rPr>
      </w:pPr>
      <w:r w:rsidRPr="001164DE">
        <w:rPr>
          <w:sz w:val="28"/>
          <w:szCs w:val="28"/>
        </w:rPr>
        <w:t>Đặt báo và ấn phẩm</w:t>
      </w:r>
    </w:p>
    <w:p w14:paraId="3D214F0D" w14:textId="77777777" w:rsidR="00C11F91" w:rsidRPr="001164DE" w:rsidRDefault="00C11F91" w:rsidP="002B7031">
      <w:pPr>
        <w:pStyle w:val="Style2"/>
        <w:spacing w:line="312" w:lineRule="auto"/>
      </w:pPr>
      <w:r w:rsidRPr="001164DE">
        <w:t xml:space="preserve">Thiết kế </w:t>
      </w:r>
      <w:r w:rsidR="008E0EDB" w:rsidRPr="001164DE">
        <w:t>trường dữ liệu:</w:t>
      </w:r>
    </w:p>
    <w:tbl>
      <w:tblPr>
        <w:tblStyle w:val="TableGrid"/>
        <w:tblW w:w="0" w:type="auto"/>
        <w:tblInd w:w="360" w:type="dxa"/>
        <w:tblLook w:val="04A0" w:firstRow="1" w:lastRow="0" w:firstColumn="1" w:lastColumn="0" w:noHBand="0" w:noVBand="1"/>
      </w:tblPr>
      <w:tblGrid>
        <w:gridCol w:w="878"/>
        <w:gridCol w:w="1812"/>
        <w:gridCol w:w="1423"/>
        <w:gridCol w:w="1191"/>
        <w:gridCol w:w="1042"/>
        <w:gridCol w:w="2355"/>
      </w:tblGrid>
      <w:tr w:rsidR="00C11F91" w:rsidRPr="001164DE" w14:paraId="4F1B63FA" w14:textId="77777777" w:rsidTr="00C11F91">
        <w:trPr>
          <w:tblHeader/>
        </w:trPr>
        <w:tc>
          <w:tcPr>
            <w:tcW w:w="895" w:type="dxa"/>
            <w:shd w:val="clear" w:color="auto" w:fill="E7E6E6" w:themeFill="background2"/>
          </w:tcPr>
          <w:p w14:paraId="41E27346"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1915" w:type="dxa"/>
            <w:shd w:val="clear" w:color="auto" w:fill="E7E6E6" w:themeFill="background2"/>
          </w:tcPr>
          <w:p w14:paraId="276D1E32"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89" w:type="dxa"/>
            <w:shd w:val="clear" w:color="auto" w:fill="E7E6E6" w:themeFill="background2"/>
          </w:tcPr>
          <w:p w14:paraId="202C2EDF"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241" w:type="dxa"/>
            <w:shd w:val="clear" w:color="auto" w:fill="E7E6E6" w:themeFill="background2"/>
          </w:tcPr>
          <w:p w14:paraId="5A0ED828"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68" w:type="dxa"/>
            <w:shd w:val="clear" w:color="auto" w:fill="E7E6E6" w:themeFill="background2"/>
          </w:tcPr>
          <w:p w14:paraId="06876AC0"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382" w:type="dxa"/>
            <w:shd w:val="clear" w:color="auto" w:fill="E7E6E6" w:themeFill="background2"/>
          </w:tcPr>
          <w:p w14:paraId="1416F0AA"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00B" w:rsidRPr="001164DE" w14:paraId="66772268" w14:textId="77777777" w:rsidTr="00C11F91">
        <w:tc>
          <w:tcPr>
            <w:tcW w:w="895" w:type="dxa"/>
          </w:tcPr>
          <w:p w14:paraId="68D74CD4"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15" w:type="dxa"/>
          </w:tcPr>
          <w:p w14:paraId="26AB472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489" w:type="dxa"/>
          </w:tcPr>
          <w:p w14:paraId="13D52006"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241" w:type="dxa"/>
          </w:tcPr>
          <w:p w14:paraId="723A47E4"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40E4DB22"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26B77102"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h</w:t>
            </w:r>
            <w:r w:rsidRPr="001164DE">
              <w:rPr>
                <w:rFonts w:ascii="Times New Roman" w:hAnsi="Times New Roman"/>
                <w:sz w:val="28"/>
                <w:szCs w:val="28"/>
                <w:lang w:val="vi-VN"/>
              </w:rPr>
              <w:t>ọ và tên</w:t>
            </w:r>
          </w:p>
        </w:tc>
      </w:tr>
      <w:tr w:rsidR="0088500B" w:rsidRPr="001164DE" w14:paraId="5EB3F483" w14:textId="77777777" w:rsidTr="00C11F91">
        <w:tc>
          <w:tcPr>
            <w:tcW w:w="895" w:type="dxa"/>
          </w:tcPr>
          <w:p w14:paraId="036FD0F8"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915" w:type="dxa"/>
          </w:tcPr>
          <w:p w14:paraId="73B05DC2"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489" w:type="dxa"/>
          </w:tcPr>
          <w:p w14:paraId="5009C6FF"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241" w:type="dxa"/>
          </w:tcPr>
          <w:p w14:paraId="222417A7"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5DAC348A"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326867ED"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vào email</w:t>
            </w:r>
          </w:p>
          <w:p w14:paraId="6A67C81C"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theo cấu trúc [localpart]@[tên miền]</w:t>
            </w:r>
          </w:p>
          <w:p w14:paraId="2A74D249" w14:textId="77777777" w:rsidR="0088500B" w:rsidRPr="001164DE" w:rsidRDefault="0088500B" w:rsidP="00122797">
            <w:pPr>
              <w:tabs>
                <w:tab w:val="left" w:pos="960"/>
              </w:tabs>
              <w:spacing w:line="312" w:lineRule="auto"/>
              <w:jc w:val="both"/>
              <w:rPr>
                <w:rFonts w:ascii="Times New Roman" w:hAnsi="Times New Roman"/>
                <w:sz w:val="28"/>
                <w:szCs w:val="28"/>
                <w:lang w:val="vi-VN"/>
              </w:rPr>
            </w:pPr>
            <w:r w:rsidRPr="001164DE">
              <w:rPr>
                <w:rFonts w:ascii="Times New Roman" w:hAnsi="Times New Roman"/>
                <w:sz w:val="28"/>
                <w:szCs w:val="28"/>
              </w:rPr>
              <w:t>(Ví dụ: abc@gmail.com)</w:t>
            </w:r>
          </w:p>
        </w:tc>
      </w:tr>
      <w:tr w:rsidR="0088500B" w:rsidRPr="001164DE" w14:paraId="5A84FC6A" w14:textId="77777777" w:rsidTr="00C11F91">
        <w:tc>
          <w:tcPr>
            <w:tcW w:w="895" w:type="dxa"/>
          </w:tcPr>
          <w:p w14:paraId="38B8360F"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915" w:type="dxa"/>
          </w:tcPr>
          <w:p w14:paraId="0DFEA994"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489" w:type="dxa"/>
          </w:tcPr>
          <w:p w14:paraId="7DBC5B3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241" w:type="dxa"/>
          </w:tcPr>
          <w:p w14:paraId="3E0465FC"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68" w:type="dxa"/>
          </w:tcPr>
          <w:p w14:paraId="49C94B17"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4A528354"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 xml:space="preserve">NSD </w:t>
            </w:r>
            <w:r w:rsidRPr="001164DE">
              <w:rPr>
                <w:rFonts w:ascii="Times New Roman" w:hAnsi="Times New Roman"/>
                <w:sz w:val="28"/>
                <w:szCs w:val="28"/>
                <w:lang w:val="vi-VN"/>
              </w:rPr>
              <w:t>nhập số điện thoại</w:t>
            </w:r>
          </w:p>
        </w:tc>
      </w:tr>
      <w:tr w:rsidR="0088500B" w:rsidRPr="001164DE" w14:paraId="591F1D1C" w14:textId="77777777" w:rsidTr="00C11F91">
        <w:tc>
          <w:tcPr>
            <w:tcW w:w="895" w:type="dxa"/>
          </w:tcPr>
          <w:p w14:paraId="3AD4529D"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15" w:type="dxa"/>
          </w:tcPr>
          <w:p w14:paraId="7E721E4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Tiêu đề </w:t>
            </w:r>
          </w:p>
        </w:tc>
        <w:tc>
          <w:tcPr>
            <w:tcW w:w="1489" w:type="dxa"/>
          </w:tcPr>
          <w:p w14:paraId="7B00BAC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241" w:type="dxa"/>
          </w:tcPr>
          <w:p w14:paraId="660A1944"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2C782FBA"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 Đăng ký đặt báo và ấn phẩ</w:t>
            </w:r>
            <w:r w:rsidR="00D32A6E" w:rsidRPr="001164DE">
              <w:rPr>
                <w:rFonts w:ascii="Times New Roman" w:hAnsi="Times New Roman"/>
                <w:sz w:val="28"/>
                <w:szCs w:val="28"/>
              </w:rPr>
              <w:t>m</w:t>
            </w:r>
          </w:p>
        </w:tc>
        <w:tc>
          <w:tcPr>
            <w:tcW w:w="2382" w:type="dxa"/>
          </w:tcPr>
          <w:p w14:paraId="19CBCD3C"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Tiêu đề của email.</w:t>
            </w:r>
          </w:p>
          <w:p w14:paraId="3A8D4865" w14:textId="77777777" w:rsidR="0088500B" w:rsidRPr="001164DE" w:rsidRDefault="0088500B" w:rsidP="00122797">
            <w:pPr>
              <w:pStyle w:val="Style2"/>
              <w:numPr>
                <w:ilvl w:val="0"/>
                <w:numId w:val="0"/>
              </w:numPr>
              <w:spacing w:line="312" w:lineRule="auto"/>
              <w:ind w:left="90"/>
            </w:pPr>
            <w:r w:rsidRPr="001164DE">
              <w:t>Cho phép người dùng nhập tiêu đề của email đăng ký dịch vụ đặt báo và ấn phẩm</w:t>
            </w:r>
          </w:p>
        </w:tc>
      </w:tr>
      <w:tr w:rsidR="0088500B" w:rsidRPr="001164DE" w14:paraId="4AB7250C" w14:textId="77777777" w:rsidTr="00C11F91">
        <w:tc>
          <w:tcPr>
            <w:tcW w:w="895" w:type="dxa"/>
          </w:tcPr>
          <w:p w14:paraId="19ACB3E2"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5</w:t>
            </w:r>
          </w:p>
        </w:tc>
        <w:tc>
          <w:tcPr>
            <w:tcW w:w="1915" w:type="dxa"/>
          </w:tcPr>
          <w:p w14:paraId="117DB07C"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489" w:type="dxa"/>
          </w:tcPr>
          <w:p w14:paraId="1DE82E2F"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241" w:type="dxa"/>
          </w:tcPr>
          <w:p w14:paraId="6F409032"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1AE8C72D"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6F2DCA4F"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vào nội dung yêu cầu</w:t>
            </w:r>
          </w:p>
        </w:tc>
      </w:tr>
      <w:tr w:rsidR="0088500B" w:rsidRPr="001164DE" w14:paraId="48384FC8" w14:textId="77777777" w:rsidTr="00C11F91">
        <w:tc>
          <w:tcPr>
            <w:tcW w:w="895" w:type="dxa"/>
          </w:tcPr>
          <w:p w14:paraId="6F150A02"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915" w:type="dxa"/>
          </w:tcPr>
          <w:p w14:paraId="152DE7F7"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489" w:type="dxa"/>
          </w:tcPr>
          <w:p w14:paraId="1D289E50"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1241" w:type="dxa"/>
          </w:tcPr>
          <w:p w14:paraId="3A4E23A7"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68" w:type="dxa"/>
          </w:tcPr>
          <w:p w14:paraId="62BA872C"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28E08418"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NSD điền số lượng ấn phẩm muốn đặt</w:t>
            </w:r>
          </w:p>
        </w:tc>
      </w:tr>
      <w:tr w:rsidR="0088500B" w:rsidRPr="001164DE" w14:paraId="03EF7FFB" w14:textId="77777777" w:rsidTr="00C11F91">
        <w:tc>
          <w:tcPr>
            <w:tcW w:w="895" w:type="dxa"/>
          </w:tcPr>
          <w:p w14:paraId="335974F0"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915" w:type="dxa"/>
          </w:tcPr>
          <w:p w14:paraId="09E7E76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489" w:type="dxa"/>
          </w:tcPr>
          <w:p w14:paraId="20A4B6C1" w14:textId="77777777" w:rsidR="0088500B" w:rsidRPr="001164DE" w:rsidRDefault="0088500B" w:rsidP="002B7031">
            <w:pPr>
              <w:spacing w:line="312" w:lineRule="auto"/>
              <w:rPr>
                <w:rFonts w:ascii="Times New Roman" w:hAnsi="Times New Roman"/>
                <w:sz w:val="28"/>
                <w:szCs w:val="28"/>
              </w:rPr>
            </w:pPr>
          </w:p>
        </w:tc>
        <w:tc>
          <w:tcPr>
            <w:tcW w:w="1241" w:type="dxa"/>
          </w:tcPr>
          <w:p w14:paraId="6A03D244"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68" w:type="dxa"/>
          </w:tcPr>
          <w:p w14:paraId="2FA677D6"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20500D42"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vào mã bảo mật</w:t>
            </w:r>
          </w:p>
          <w:p w14:paraId="3A195F83"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Yêu cầu NSD nhập đúng mã bảo mật hiển thị ở ảnh.</w:t>
            </w:r>
          </w:p>
          <w:p w14:paraId="7A7209D1"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Hệ thống tự động thay đổi mã bảo mật khi NSD kích vào ảnh mã bảo mật</w:t>
            </w:r>
          </w:p>
        </w:tc>
      </w:tr>
    </w:tbl>
    <w:p w14:paraId="160D66C6" w14:textId="77777777" w:rsidR="009D7060" w:rsidRPr="001164DE" w:rsidRDefault="009D7060" w:rsidP="0090566F">
      <w:pPr>
        <w:pStyle w:val="Heading4"/>
      </w:pPr>
      <w:r w:rsidRPr="001164DE">
        <w:lastRenderedPageBreak/>
        <w:t>Điều kiện thực hiện</w:t>
      </w:r>
    </w:p>
    <w:p w14:paraId="1B2C8250" w14:textId="44B83892" w:rsidR="007D69C5" w:rsidRPr="001164DE" w:rsidRDefault="007D69C5" w:rsidP="002B7031">
      <w:pPr>
        <w:pStyle w:val="Style2"/>
        <w:spacing w:line="312" w:lineRule="auto"/>
        <w:rPr>
          <w:lang w:val="vi-VN"/>
        </w:rPr>
      </w:pPr>
      <w:r w:rsidRPr="001164DE">
        <w:rPr>
          <w:lang w:val="vi-VN"/>
        </w:rPr>
        <w:t xml:space="preserve">Độc giả: Đã truy cập vào website của </w:t>
      </w:r>
      <w:r w:rsidR="00E04DD9" w:rsidRPr="001164DE">
        <w:rPr>
          <w:lang w:val="vi-VN"/>
        </w:rPr>
        <w:t>Tạp chí Thuế</w:t>
      </w:r>
    </w:p>
    <w:p w14:paraId="158FFC60" w14:textId="77777777" w:rsidR="009D7060" w:rsidRPr="001164DE" w:rsidRDefault="009D7060" w:rsidP="0090566F">
      <w:pPr>
        <w:pStyle w:val="Heading4"/>
      </w:pPr>
      <w:r w:rsidRPr="001164DE">
        <w:t>Yêu cầu đặc biệt/ Ràng buộc</w:t>
      </w:r>
    </w:p>
    <w:p w14:paraId="4FD1A306" w14:textId="77777777" w:rsidR="007D69C5" w:rsidRPr="001164DE" w:rsidRDefault="004828CD" w:rsidP="002B7031">
      <w:pPr>
        <w:pStyle w:val="Style2"/>
        <w:spacing w:line="312" w:lineRule="auto"/>
      </w:pPr>
      <w:r w:rsidRPr="001164DE">
        <w:t>Không có yêu cầu đặc biệt</w:t>
      </w:r>
    </w:p>
    <w:p w14:paraId="38680734" w14:textId="77777777" w:rsidR="009D7060" w:rsidRPr="001164DE" w:rsidRDefault="009D7060" w:rsidP="0090566F">
      <w:pPr>
        <w:pStyle w:val="Heading4"/>
      </w:pPr>
      <w:r w:rsidRPr="001164DE">
        <w:t>Logic xử lý dữ liệu</w:t>
      </w:r>
    </w:p>
    <w:p w14:paraId="09E9308F" w14:textId="77777777" w:rsidR="00E6193A" w:rsidRPr="001164DE" w:rsidRDefault="00E6193A" w:rsidP="002B7031">
      <w:pPr>
        <w:pStyle w:val="ListParagraph"/>
        <w:spacing w:line="312" w:lineRule="auto"/>
      </w:pPr>
      <w:r w:rsidRPr="001164DE">
        <w:t>Tra cứu danh sách các dịch vụ được cung cấp</w:t>
      </w:r>
    </w:p>
    <w:tbl>
      <w:tblPr>
        <w:tblStyle w:val="TableGrid"/>
        <w:tblW w:w="0" w:type="auto"/>
        <w:tblInd w:w="-5" w:type="dxa"/>
        <w:tblLook w:val="04A0" w:firstRow="1" w:lastRow="0" w:firstColumn="1" w:lastColumn="0" w:noHBand="0" w:noVBand="1"/>
      </w:tblPr>
      <w:tblGrid>
        <w:gridCol w:w="851"/>
        <w:gridCol w:w="1519"/>
        <w:gridCol w:w="6696"/>
      </w:tblGrid>
      <w:tr w:rsidR="00E6193A" w:rsidRPr="001164DE" w14:paraId="2FB1C46D" w14:textId="77777777" w:rsidTr="00115C91">
        <w:trPr>
          <w:tblHeader/>
        </w:trPr>
        <w:tc>
          <w:tcPr>
            <w:tcW w:w="851" w:type="dxa"/>
            <w:shd w:val="clear" w:color="auto" w:fill="E7E6E6" w:themeFill="background2"/>
          </w:tcPr>
          <w:p w14:paraId="51F8892F"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Bước thực hiện</w:t>
            </w:r>
          </w:p>
        </w:tc>
        <w:tc>
          <w:tcPr>
            <w:tcW w:w="1519" w:type="dxa"/>
            <w:shd w:val="clear" w:color="auto" w:fill="E7E6E6" w:themeFill="background2"/>
          </w:tcPr>
          <w:p w14:paraId="46B3A27F"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Chủ thể thực hiện</w:t>
            </w:r>
          </w:p>
        </w:tc>
        <w:tc>
          <w:tcPr>
            <w:tcW w:w="6696" w:type="dxa"/>
            <w:shd w:val="clear" w:color="auto" w:fill="E7E6E6" w:themeFill="background2"/>
          </w:tcPr>
          <w:p w14:paraId="746DB47B"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Nội dung</w:t>
            </w:r>
          </w:p>
        </w:tc>
      </w:tr>
      <w:tr w:rsidR="003816B4" w:rsidRPr="001164DE" w14:paraId="39911136" w14:textId="77777777" w:rsidTr="00115C91">
        <w:tc>
          <w:tcPr>
            <w:tcW w:w="851" w:type="dxa"/>
          </w:tcPr>
          <w:p w14:paraId="51C9593F" w14:textId="1305C0B8"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1519" w:type="dxa"/>
          </w:tcPr>
          <w:p w14:paraId="63B54EB0" w14:textId="77777777"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3471A2F3" w14:textId="3D98ACA0" w:rsidR="003816B4" w:rsidRPr="001164DE" w:rsidRDefault="003816B4" w:rsidP="002B7031">
            <w:pPr>
              <w:spacing w:line="312" w:lineRule="auto"/>
              <w:rPr>
                <w:rFonts w:ascii="Times New Roman" w:hAnsi="Times New Roman"/>
                <w:sz w:val="28"/>
                <w:szCs w:val="28"/>
              </w:rPr>
            </w:pPr>
            <w:r w:rsidRPr="001164DE">
              <w:rPr>
                <w:rFonts w:ascii="Times New Roman" w:hAnsi="Times New Roman"/>
                <w:sz w:val="28"/>
                <w:szCs w:val="28"/>
              </w:rPr>
              <w:t>(</w:t>
            </w:r>
            <w:r w:rsidRPr="001164DE">
              <w:rPr>
                <w:rFonts w:ascii="Times New Roman" w:hAnsi="Times New Roman"/>
                <w:sz w:val="28"/>
                <w:szCs w:val="28"/>
                <w:lang w:val="vi-VN"/>
              </w:rPr>
              <w:t>Độc giả</w:t>
            </w:r>
            <w:r w:rsidRPr="001164DE">
              <w:rPr>
                <w:rFonts w:ascii="Times New Roman" w:hAnsi="Times New Roman"/>
                <w:sz w:val="28"/>
                <w:szCs w:val="28"/>
              </w:rPr>
              <w:t>)</w:t>
            </w:r>
          </w:p>
        </w:tc>
        <w:tc>
          <w:tcPr>
            <w:tcW w:w="6696" w:type="dxa"/>
          </w:tcPr>
          <w:p w14:paraId="06850EAF" w14:textId="55219B06" w:rsidR="003816B4" w:rsidRPr="001164DE" w:rsidRDefault="003816B4" w:rsidP="00122797">
            <w:pPr>
              <w:spacing w:line="312" w:lineRule="auto"/>
              <w:jc w:val="both"/>
              <w:rPr>
                <w:rFonts w:ascii="Times New Roman" w:hAnsi="Times New Roman"/>
                <w:sz w:val="28"/>
                <w:szCs w:val="28"/>
              </w:rPr>
            </w:pPr>
            <w:r w:rsidRPr="001164DE">
              <w:rPr>
                <w:rFonts w:ascii="Times New Roman" w:hAnsi="Times New Roman"/>
                <w:sz w:val="28"/>
                <w:szCs w:val="28"/>
              </w:rPr>
              <w:t>Truy cập vào website Tạp chí thuế</w:t>
            </w:r>
          </w:p>
        </w:tc>
      </w:tr>
      <w:tr w:rsidR="003816B4" w:rsidRPr="001164DE" w14:paraId="13022E77" w14:textId="77777777" w:rsidTr="00115C91">
        <w:tc>
          <w:tcPr>
            <w:tcW w:w="851" w:type="dxa"/>
          </w:tcPr>
          <w:p w14:paraId="79278448" w14:textId="0545208E"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519" w:type="dxa"/>
          </w:tcPr>
          <w:p w14:paraId="7C0AC181" w14:textId="47FEA63A"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rPr>
              <w:t>Hệ thống</w:t>
            </w:r>
          </w:p>
        </w:tc>
        <w:tc>
          <w:tcPr>
            <w:tcW w:w="6696" w:type="dxa"/>
          </w:tcPr>
          <w:p w14:paraId="43AE5BBD" w14:textId="0F3BD338" w:rsidR="003816B4" w:rsidRPr="001164DE" w:rsidRDefault="003816B4" w:rsidP="00122797">
            <w:pPr>
              <w:spacing w:line="312" w:lineRule="auto"/>
              <w:jc w:val="both"/>
              <w:rPr>
                <w:rFonts w:ascii="Times New Roman" w:hAnsi="Times New Roman"/>
                <w:sz w:val="28"/>
                <w:szCs w:val="28"/>
              </w:rPr>
            </w:pPr>
            <w:r w:rsidRPr="001164DE">
              <w:rPr>
                <w:rFonts w:ascii="Times New Roman" w:hAnsi="Times New Roman"/>
                <w:sz w:val="28"/>
                <w:szCs w:val="28"/>
              </w:rPr>
              <w:t>Hiển thị trang thông tin website Tạp chí thuế</w:t>
            </w:r>
          </w:p>
        </w:tc>
      </w:tr>
      <w:tr w:rsidR="003816B4" w:rsidRPr="001164DE" w14:paraId="396D6FDC" w14:textId="77777777" w:rsidTr="00115C91">
        <w:tc>
          <w:tcPr>
            <w:tcW w:w="851" w:type="dxa"/>
          </w:tcPr>
          <w:p w14:paraId="7ED80978" w14:textId="0522BE26"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1519" w:type="dxa"/>
          </w:tcPr>
          <w:p w14:paraId="20E57121" w14:textId="77777777"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40F04C7C" w14:textId="1D31B0BE"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Độc giả</w:t>
            </w:r>
            <w:r w:rsidRPr="001164DE">
              <w:rPr>
                <w:rFonts w:ascii="Times New Roman" w:hAnsi="Times New Roman"/>
                <w:sz w:val="28"/>
                <w:szCs w:val="28"/>
              </w:rPr>
              <w:t>)</w:t>
            </w:r>
          </w:p>
        </w:tc>
        <w:tc>
          <w:tcPr>
            <w:tcW w:w="6696" w:type="dxa"/>
          </w:tcPr>
          <w:p w14:paraId="5DB30FAE" w14:textId="3A22C329" w:rsidR="003816B4" w:rsidRPr="001164DE" w:rsidRDefault="003816B4" w:rsidP="00122797">
            <w:pPr>
              <w:spacing w:line="312" w:lineRule="auto"/>
              <w:jc w:val="both"/>
              <w:rPr>
                <w:rFonts w:ascii="Times New Roman" w:hAnsi="Times New Roman"/>
                <w:sz w:val="28"/>
                <w:szCs w:val="28"/>
              </w:rPr>
            </w:pPr>
            <w:r w:rsidRPr="001164DE">
              <w:rPr>
                <w:rFonts w:ascii="Times New Roman" w:hAnsi="Times New Roman"/>
                <w:sz w:val="28"/>
                <w:szCs w:val="28"/>
              </w:rPr>
              <w:t>Trên thanh tìm kiếm gõ từ khóa “Liên hệ” (Các dịch vụ được cung cấp bởi Tạp chí thuế đều cần Liên hệ với Tạp chí thuế) và chọn Enter</w:t>
            </w:r>
          </w:p>
        </w:tc>
      </w:tr>
      <w:tr w:rsidR="003816B4" w:rsidRPr="001164DE" w14:paraId="7CD1080C" w14:textId="77777777" w:rsidTr="00115C91">
        <w:tc>
          <w:tcPr>
            <w:tcW w:w="851" w:type="dxa"/>
          </w:tcPr>
          <w:p w14:paraId="0D4E22F5" w14:textId="1BCC7B43"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1519" w:type="dxa"/>
          </w:tcPr>
          <w:p w14:paraId="099FB86B" w14:textId="661F8E53"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6696" w:type="dxa"/>
          </w:tcPr>
          <w:p w14:paraId="2EF79846" w14:textId="193B926F" w:rsidR="00C40010" w:rsidRPr="001164DE" w:rsidRDefault="003816B4" w:rsidP="00C40010">
            <w:pPr>
              <w:spacing w:line="312" w:lineRule="auto"/>
              <w:rPr>
                <w:rFonts w:ascii="Times New Roman" w:hAnsi="Times New Roman"/>
                <w:sz w:val="28"/>
                <w:szCs w:val="28"/>
              </w:rPr>
            </w:pPr>
            <w:r w:rsidRPr="001164DE">
              <w:rPr>
                <w:rFonts w:ascii="Times New Roman" w:hAnsi="Times New Roman"/>
                <w:sz w:val="28"/>
                <w:szCs w:val="28"/>
              </w:rPr>
              <w:t>Hệ thống tìm kiếm tương đối theo từ khóa</w:t>
            </w:r>
            <w:r w:rsidR="00FE077F" w:rsidRPr="001164DE">
              <w:rPr>
                <w:rFonts w:ascii="Times New Roman" w:hAnsi="Times New Roman"/>
                <w:sz w:val="28"/>
                <w:szCs w:val="28"/>
              </w:rPr>
              <w:t xml:space="preserve"> tìm kiếm trong Thư viện nội dung Tạp chí Thuế (Tapchi) </w:t>
            </w:r>
            <w:r w:rsidRPr="001164DE">
              <w:rPr>
                <w:rFonts w:ascii="Times New Roman" w:hAnsi="Times New Roman"/>
                <w:sz w:val="28"/>
                <w:szCs w:val="28"/>
              </w:rPr>
              <w:t>và hiển thị các dịch vụ cung cấp bởi Tạp chí thuế bao gồm Liên hệ đặt sách/báo tạp chí, Liên hệ đặt quảng cáo và các kết quả khác liên quan đến từ khóa tìm kiếm</w:t>
            </w:r>
            <w:r w:rsidR="00777D93">
              <w:rPr>
                <w:rFonts w:ascii="Times New Roman" w:hAnsi="Times New Roman"/>
                <w:sz w:val="28"/>
                <w:szCs w:val="28"/>
              </w:rPr>
              <w:t xml:space="preserve"> v</w:t>
            </w:r>
            <w:r w:rsidR="00C40010" w:rsidRPr="001164DE">
              <w:rPr>
                <w:rFonts w:ascii="Times New Roman" w:hAnsi="Times New Roman"/>
                <w:sz w:val="28"/>
                <w:szCs w:val="28"/>
              </w:rPr>
              <w:t>ới</w:t>
            </w:r>
            <w:r w:rsidR="00C40010" w:rsidRPr="001164DE">
              <w:rPr>
                <w:rFonts w:ascii="Times New Roman" w:hAnsi="Times New Roman"/>
                <w:sz w:val="28"/>
                <w:szCs w:val="28"/>
                <w:lang w:val="vi-VN"/>
              </w:rPr>
              <w:t xml:space="preserve"> từ khóa người dùng nhập</w:t>
            </w:r>
            <w:r w:rsidR="00C40010" w:rsidRPr="001164DE">
              <w:rPr>
                <w:rFonts w:ascii="Times New Roman" w:hAnsi="Times New Roman"/>
                <w:sz w:val="28"/>
                <w:szCs w:val="28"/>
              </w:rPr>
              <w:t xml:space="preserve">. Thông qua </w:t>
            </w:r>
            <w:r w:rsidR="00C40010" w:rsidRPr="001164DE">
              <w:rPr>
                <w:rFonts w:ascii="Times New Roman" w:hAnsi="Times New Roman"/>
                <w:b/>
                <w:bCs/>
                <w:sz w:val="28"/>
                <w:szCs w:val="28"/>
              </w:rPr>
              <w:t>Search Component</w:t>
            </w:r>
            <w:r w:rsidR="00C40010" w:rsidRPr="001164DE">
              <w:rPr>
                <w:rFonts w:ascii="Times New Roman" w:hAnsi="Times New Roman"/>
                <w:sz w:val="28"/>
                <w:szCs w:val="28"/>
              </w:rPr>
              <w:t xml:space="preserve"> của trang quản trị Websphere Portal (</w:t>
            </w:r>
            <w:hyperlink r:id="rId34" w:history="1">
              <w:r w:rsidR="00C40010" w:rsidRPr="001164DE">
                <w:rPr>
                  <w:rStyle w:val="Hyperlink"/>
                  <w:rFonts w:ascii="Times New Roman" w:hAnsi="Times New Roman"/>
                  <w:sz w:val="28"/>
                  <w:szCs w:val="28"/>
                </w:rPr>
                <w:t>http://10.64.67.123/wps/myportal</w:t>
              </w:r>
            </w:hyperlink>
            <w:r w:rsidR="00C40010" w:rsidRPr="001164DE">
              <w:rPr>
                <w:rFonts w:ascii="Times New Roman" w:hAnsi="Times New Roman"/>
                <w:sz w:val="28"/>
                <w:szCs w:val="28"/>
              </w:rPr>
              <w:t xml:space="preserve"> </w:t>
            </w:r>
            <w:r w:rsidR="00C40010" w:rsidRPr="001164DE">
              <w:rPr>
                <w:rFonts w:ascii="Times New Roman" w:hAnsi="Times New Roman"/>
                <w:sz w:val="28"/>
                <w:szCs w:val="28"/>
              </w:rPr>
              <w:sym w:font="Wingdings" w:char="F0E0"/>
            </w:r>
            <w:r w:rsidR="00C40010" w:rsidRPr="001164DE">
              <w:rPr>
                <w:rFonts w:ascii="Times New Roman" w:hAnsi="Times New Roman"/>
                <w:sz w:val="28"/>
                <w:szCs w:val="28"/>
              </w:rPr>
              <w:t xml:space="preserve"> Web Content) để lấy kết quả trả về: </w:t>
            </w:r>
          </w:p>
          <w:p w14:paraId="16F6A723" w14:textId="6906AF7D" w:rsidR="00240DBA" w:rsidRPr="001164DE" w:rsidRDefault="00240DBA" w:rsidP="00EF416F">
            <w:pPr>
              <w:spacing w:line="312" w:lineRule="auto"/>
              <w:rPr>
                <w:rFonts w:ascii="Times New Roman" w:hAnsi="Times New Roman"/>
                <w:sz w:val="28"/>
                <w:szCs w:val="28"/>
              </w:rPr>
            </w:pPr>
            <w:r w:rsidRPr="001164DE">
              <w:rPr>
                <w:rFonts w:ascii="Times New Roman" w:hAnsi="Times New Roman"/>
                <w:sz w:val="28"/>
                <w:szCs w:val="28"/>
              </w:rPr>
              <w:lastRenderedPageBreak/>
              <w:t xml:space="preserve">Được thiết kế trong thư viện </w:t>
            </w:r>
            <w:r w:rsidRPr="001164DE">
              <w:rPr>
                <w:rFonts w:ascii="Times New Roman" w:hAnsi="Times New Roman"/>
                <w:b/>
                <w:bCs/>
                <w:sz w:val="28"/>
                <w:szCs w:val="28"/>
              </w:rPr>
              <w:t xml:space="preserve">Library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TapChi Component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Menu Components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Dùng chung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Kết quả tìm kiếm</w:t>
            </w:r>
            <w:r w:rsidRPr="001164DE">
              <w:rPr>
                <w:rFonts w:ascii="Times New Roman" w:hAnsi="Times New Roman"/>
                <w:sz w:val="28"/>
                <w:szCs w:val="28"/>
              </w:rPr>
              <w:t>.</w:t>
            </w:r>
          </w:p>
          <w:p w14:paraId="3FAFEDB1" w14:textId="77777777" w:rsidR="003816B4" w:rsidRPr="001164DE" w:rsidRDefault="00C91B14" w:rsidP="009E44E5">
            <w:pPr>
              <w:spacing w:line="312" w:lineRule="auto"/>
              <w:rPr>
                <w:rFonts w:ascii="Times New Roman" w:hAnsi="Times New Roman"/>
                <w:sz w:val="28"/>
                <w:szCs w:val="28"/>
              </w:rPr>
            </w:pPr>
            <w:r w:rsidRPr="001164DE">
              <w:rPr>
                <w:noProof/>
              </w:rPr>
              <w:drawing>
                <wp:inline distT="0" distB="0" distL="0" distR="0" wp14:anchorId="76BFBB4D" wp14:editId="370A919A">
                  <wp:extent cx="4095750" cy="1310766"/>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8247" cy="1327567"/>
                          </a:xfrm>
                          <a:prstGeom prst="rect">
                            <a:avLst/>
                          </a:prstGeom>
                        </pic:spPr>
                      </pic:pic>
                    </a:graphicData>
                  </a:graphic>
                </wp:inline>
              </w:drawing>
            </w:r>
          </w:p>
          <w:p w14:paraId="0D6595B8"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Trong Search Component kết quả tìm kiếm sử dụng</w:t>
            </w:r>
          </w:p>
          <w:p w14:paraId="0D2D6BE5"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Search Service và Search Collection mặc định của portal để truy vấn kết quả</w:t>
            </w:r>
          </w:p>
          <w:p w14:paraId="44298C1E" w14:textId="77777777" w:rsidR="00240DBA" w:rsidRPr="001164DE" w:rsidRDefault="00240DBA" w:rsidP="009E44E5">
            <w:pPr>
              <w:spacing w:line="312" w:lineRule="auto"/>
              <w:rPr>
                <w:rFonts w:ascii="Times New Roman" w:hAnsi="Times New Roman"/>
                <w:sz w:val="28"/>
                <w:szCs w:val="28"/>
              </w:rPr>
            </w:pPr>
            <w:r w:rsidRPr="001164DE">
              <w:rPr>
                <w:noProof/>
              </w:rPr>
              <w:drawing>
                <wp:inline distT="0" distB="0" distL="0" distR="0" wp14:anchorId="58F6C7FA" wp14:editId="0EFBCDB8">
                  <wp:extent cx="2838095" cy="1219048"/>
                  <wp:effectExtent l="19050" t="19050" r="1968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8095" cy="1219048"/>
                          </a:xfrm>
                          <a:prstGeom prst="rect">
                            <a:avLst/>
                          </a:prstGeom>
                          <a:ln>
                            <a:solidFill>
                              <a:schemeClr val="tx1"/>
                            </a:solidFill>
                          </a:ln>
                        </pic:spPr>
                      </pic:pic>
                    </a:graphicData>
                  </a:graphic>
                </wp:inline>
              </w:drawing>
            </w:r>
          </w:p>
          <w:p w14:paraId="1F786053"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Result design</w:t>
            </w:r>
          </w:p>
          <w:p w14:paraId="681423C5" w14:textId="77777777" w:rsidR="00240DBA" w:rsidRPr="001164DE" w:rsidRDefault="00240DBA" w:rsidP="00240DBA">
            <w:pPr>
              <w:spacing w:line="312" w:lineRule="auto"/>
              <w:rPr>
                <w:rFonts w:ascii="Times New Roman" w:hAnsi="Times New Roman"/>
                <w:sz w:val="28"/>
                <w:szCs w:val="28"/>
              </w:rPr>
            </w:pPr>
            <w:r w:rsidRPr="001164DE">
              <w:rPr>
                <w:noProof/>
              </w:rPr>
              <w:drawing>
                <wp:inline distT="0" distB="0" distL="0" distR="0" wp14:anchorId="11FC7CBC" wp14:editId="1E49F584">
                  <wp:extent cx="3879867" cy="204579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9185" cy="2055981"/>
                          </a:xfrm>
                          <a:prstGeom prst="rect">
                            <a:avLst/>
                          </a:prstGeom>
                        </pic:spPr>
                      </pic:pic>
                    </a:graphicData>
                  </a:graphic>
                </wp:inline>
              </w:drawing>
            </w:r>
          </w:p>
          <w:p w14:paraId="67AD31AD" w14:textId="77777777" w:rsidR="00240DBA" w:rsidRPr="001164DE" w:rsidRDefault="00240DBA" w:rsidP="00240DBA">
            <w:pPr>
              <w:spacing w:line="312" w:lineRule="auto"/>
              <w:rPr>
                <w:rFonts w:ascii="Times New Roman" w:hAnsi="Times New Roman"/>
                <w:i/>
                <w:sz w:val="28"/>
                <w:szCs w:val="28"/>
              </w:rPr>
            </w:pPr>
            <w:r w:rsidRPr="001164DE">
              <w:rPr>
                <w:rFonts w:ascii="Times New Roman" w:hAnsi="Times New Roman"/>
                <w:sz w:val="28"/>
                <w:szCs w:val="28"/>
                <w:lang w:val="vi-VN"/>
              </w:rPr>
              <w:t xml:space="preserve">Trong trường hợp không có kết quả nào phù hợp hệ thống hiển thị thông báo </w:t>
            </w:r>
            <w:r w:rsidRPr="001164DE">
              <w:rPr>
                <w:rFonts w:ascii="Times New Roman" w:hAnsi="Times New Roman"/>
                <w:i/>
                <w:sz w:val="28"/>
                <w:szCs w:val="28"/>
              </w:rPr>
              <w:t>“Không tìm thấy kết quả phù hợp.”</w:t>
            </w:r>
          </w:p>
          <w:p w14:paraId="7A57B660"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No result design</w:t>
            </w:r>
          </w:p>
          <w:p w14:paraId="4F72A92D" w14:textId="3AB7E004" w:rsidR="00240DBA" w:rsidRPr="001164DE" w:rsidRDefault="00240DBA" w:rsidP="009E44E5">
            <w:pPr>
              <w:spacing w:line="312" w:lineRule="auto"/>
              <w:rPr>
                <w:rFonts w:ascii="Times New Roman" w:hAnsi="Times New Roman"/>
                <w:sz w:val="28"/>
                <w:szCs w:val="28"/>
              </w:rPr>
            </w:pPr>
            <w:r w:rsidRPr="001164DE">
              <w:rPr>
                <w:noProof/>
              </w:rPr>
              <w:lastRenderedPageBreak/>
              <w:drawing>
                <wp:inline distT="0" distB="0" distL="0" distR="0" wp14:anchorId="3B19D265" wp14:editId="68A93778">
                  <wp:extent cx="3716101" cy="894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8983" cy="907447"/>
                          </a:xfrm>
                          <a:prstGeom prst="rect">
                            <a:avLst/>
                          </a:prstGeom>
                        </pic:spPr>
                      </pic:pic>
                    </a:graphicData>
                  </a:graphic>
                </wp:inline>
              </w:drawing>
            </w:r>
          </w:p>
        </w:tc>
      </w:tr>
    </w:tbl>
    <w:p w14:paraId="7A2EB95B" w14:textId="0A951749" w:rsidR="00C11F91" w:rsidRPr="001164DE" w:rsidRDefault="00C11F91" w:rsidP="002B7031">
      <w:pPr>
        <w:pStyle w:val="ListParagraph"/>
        <w:spacing w:line="312" w:lineRule="auto"/>
      </w:pPr>
      <w:r w:rsidRPr="001164DE">
        <w:lastRenderedPageBreak/>
        <w:t>Xem chi tiết thông tin các dịch vụ được cung cấp (Dịch vụ đăng ký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529"/>
        <w:gridCol w:w="6681"/>
      </w:tblGrid>
      <w:tr w:rsidR="00BA12A7" w:rsidRPr="001164DE" w14:paraId="1EE719D8" w14:textId="77777777" w:rsidTr="00F5441A">
        <w:trPr>
          <w:trHeight w:val="510"/>
          <w:tblHeader/>
        </w:trPr>
        <w:tc>
          <w:tcPr>
            <w:tcW w:w="470" w:type="pct"/>
            <w:shd w:val="clear" w:color="auto" w:fill="E7E6E6" w:themeFill="background2"/>
            <w:vAlign w:val="center"/>
          </w:tcPr>
          <w:p w14:paraId="6D89C1C8"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58" w:type="pct"/>
            <w:shd w:val="clear" w:color="auto" w:fill="E7E6E6" w:themeFill="background2"/>
            <w:vAlign w:val="center"/>
          </w:tcPr>
          <w:p w14:paraId="58DBFAE2"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73" w:type="pct"/>
            <w:shd w:val="clear" w:color="auto" w:fill="E7E6E6" w:themeFill="background2"/>
            <w:vAlign w:val="center"/>
          </w:tcPr>
          <w:p w14:paraId="0A34993B"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A12A7" w:rsidRPr="001164DE" w14:paraId="0997F609" w14:textId="77777777" w:rsidTr="00F5441A">
        <w:trPr>
          <w:trHeight w:val="510"/>
        </w:trPr>
        <w:tc>
          <w:tcPr>
            <w:tcW w:w="470" w:type="pct"/>
            <w:shd w:val="clear" w:color="auto" w:fill="auto"/>
          </w:tcPr>
          <w:p w14:paraId="22D729CB" w14:textId="36763EA5"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58" w:type="pct"/>
            <w:shd w:val="clear" w:color="auto" w:fill="auto"/>
          </w:tcPr>
          <w:p w14:paraId="34D878FC"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36B1EAC" w14:textId="299F8A17" w:rsidR="005807CF" w:rsidRPr="001164DE" w:rsidRDefault="005807CF" w:rsidP="005807C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3" w:type="pct"/>
            <w:shd w:val="clear" w:color="auto" w:fill="auto"/>
          </w:tcPr>
          <w:p w14:paraId="2F8482BA" w14:textId="31082E4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cập vào website Tạp chí thuế</w:t>
            </w:r>
          </w:p>
        </w:tc>
      </w:tr>
      <w:tr w:rsidR="00BA12A7" w:rsidRPr="001164DE" w14:paraId="4D6B3A94" w14:textId="77777777" w:rsidTr="00F5441A">
        <w:trPr>
          <w:trHeight w:val="510"/>
        </w:trPr>
        <w:tc>
          <w:tcPr>
            <w:tcW w:w="470" w:type="pct"/>
            <w:shd w:val="clear" w:color="auto" w:fill="auto"/>
          </w:tcPr>
          <w:p w14:paraId="5139AD02" w14:textId="7FB83AB4"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858" w:type="pct"/>
            <w:shd w:val="clear" w:color="auto" w:fill="auto"/>
          </w:tcPr>
          <w:p w14:paraId="2CAEFE4B" w14:textId="59B119FA"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673" w:type="pct"/>
            <w:shd w:val="clear" w:color="auto" w:fill="auto"/>
          </w:tcPr>
          <w:p w14:paraId="505E518C" w14:textId="7A3E7F2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thông tin website Tạp chí thuế</w:t>
            </w:r>
          </w:p>
        </w:tc>
      </w:tr>
      <w:tr w:rsidR="00BA12A7" w:rsidRPr="001164DE" w14:paraId="76EC12D2" w14:textId="77777777" w:rsidTr="00F5441A">
        <w:trPr>
          <w:trHeight w:val="510"/>
        </w:trPr>
        <w:tc>
          <w:tcPr>
            <w:tcW w:w="470" w:type="pct"/>
            <w:shd w:val="clear" w:color="auto" w:fill="auto"/>
          </w:tcPr>
          <w:p w14:paraId="037E3757" w14:textId="2A145667" w:rsidR="005807CF" w:rsidRPr="001164DE" w:rsidRDefault="005807C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858" w:type="pct"/>
            <w:shd w:val="clear" w:color="auto" w:fill="auto"/>
          </w:tcPr>
          <w:p w14:paraId="73448AAF"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C1DC6D8" w14:textId="278947D9"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3" w:type="pct"/>
            <w:shd w:val="clear" w:color="auto" w:fill="auto"/>
          </w:tcPr>
          <w:p w14:paraId="3D6215D3" w14:textId="477B6E4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Kích chọn trang Liên hệ quảng cáo</w:t>
            </w:r>
          </w:p>
        </w:tc>
      </w:tr>
      <w:tr w:rsidR="00BA12A7" w:rsidRPr="001164DE" w14:paraId="79EEB855" w14:textId="77777777" w:rsidTr="00F5441A">
        <w:trPr>
          <w:trHeight w:val="510"/>
        </w:trPr>
        <w:tc>
          <w:tcPr>
            <w:tcW w:w="470" w:type="pct"/>
            <w:shd w:val="clear" w:color="auto" w:fill="auto"/>
          </w:tcPr>
          <w:p w14:paraId="25C6704B" w14:textId="21E3635F" w:rsidR="00C11F91" w:rsidRPr="001164DE" w:rsidRDefault="005807C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858" w:type="pct"/>
            <w:shd w:val="clear" w:color="auto" w:fill="auto"/>
          </w:tcPr>
          <w:p w14:paraId="48CEA97D" w14:textId="77777777" w:rsidR="00C11F91" w:rsidRPr="001164DE" w:rsidRDefault="00C11F9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3" w:type="pct"/>
            <w:shd w:val="clear" w:color="auto" w:fill="auto"/>
          </w:tcPr>
          <w:p w14:paraId="5EA0E013" w14:textId="0AF58289" w:rsidR="00FE5A97" w:rsidRPr="001164DE" w:rsidRDefault="00FE077F" w:rsidP="00FE5A97">
            <w:pPr>
              <w:spacing w:line="312" w:lineRule="auto"/>
              <w:rPr>
                <w:rFonts w:ascii="Times New Roman" w:hAnsi="Times New Roman" w:cs="Times New Roman"/>
                <w:b/>
                <w:sz w:val="28"/>
                <w:szCs w:val="28"/>
              </w:rPr>
            </w:pPr>
            <w:r w:rsidRPr="001164DE">
              <w:rPr>
                <w:rFonts w:ascii="Times New Roman" w:hAnsi="Times New Roman" w:cs="Times New Roman"/>
                <w:sz w:val="28"/>
                <w:szCs w:val="28"/>
              </w:rPr>
              <w:t>Truy vấn thông tin về Liên hệ quảng cáo trong thư viện của website Tạp chí Thuế, h</w:t>
            </w:r>
            <w:r w:rsidR="00C11F91" w:rsidRPr="001164DE">
              <w:rPr>
                <w:rFonts w:ascii="Times New Roman" w:hAnsi="Times New Roman" w:cs="Times New Roman"/>
                <w:sz w:val="28"/>
                <w:szCs w:val="28"/>
              </w:rPr>
              <w:t xml:space="preserve">iển thị thông tin chi tiết của dịch vụ quảng cáo được cung cấp </w:t>
            </w:r>
            <w:r w:rsidR="00BE2C05" w:rsidRPr="001164DE">
              <w:rPr>
                <w:rFonts w:ascii="Times New Roman" w:hAnsi="Times New Roman" w:cs="Times New Roman"/>
                <w:sz w:val="28"/>
                <w:szCs w:val="28"/>
              </w:rPr>
              <w:t>t</w:t>
            </w:r>
            <w:r w:rsidR="00BE2C05" w:rsidRPr="001164DE">
              <w:rPr>
                <w:rFonts w:ascii="Times New Roman" w:hAnsi="Times New Roman"/>
                <w:sz w:val="28"/>
                <w:szCs w:val="28"/>
              </w:rPr>
              <w:t xml:space="preserve">hông qua </w:t>
            </w:r>
            <w:r w:rsidR="00BE2C05" w:rsidRPr="001164DE">
              <w:rPr>
                <w:rFonts w:ascii="Times New Roman" w:hAnsi="Times New Roman"/>
                <w:b/>
                <w:bCs/>
                <w:sz w:val="28"/>
                <w:szCs w:val="28"/>
              </w:rPr>
              <w:t>HTML Component</w:t>
            </w:r>
            <w:r w:rsidR="00BE2C05" w:rsidRPr="001164DE">
              <w:rPr>
                <w:rFonts w:ascii="Times New Roman" w:hAnsi="Times New Roman"/>
                <w:sz w:val="28"/>
                <w:szCs w:val="28"/>
              </w:rPr>
              <w:t xml:space="preserve"> của trang quản trị Websphere Portal (</w:t>
            </w:r>
            <w:hyperlink r:id="rId36" w:history="1">
              <w:r w:rsidR="00BE2C05" w:rsidRPr="001164DE">
                <w:rPr>
                  <w:rStyle w:val="Hyperlink"/>
                  <w:rFonts w:ascii="Times New Roman" w:hAnsi="Times New Roman"/>
                  <w:sz w:val="28"/>
                  <w:szCs w:val="28"/>
                </w:rPr>
                <w:t>http://10.64.67.123/wps/myportal</w:t>
              </w:r>
            </w:hyperlink>
            <w:r w:rsidR="00BE2C05" w:rsidRPr="001164DE">
              <w:rPr>
                <w:rFonts w:ascii="Times New Roman" w:hAnsi="Times New Roman"/>
                <w:sz w:val="28"/>
                <w:szCs w:val="28"/>
              </w:rPr>
              <w:t xml:space="preserve"> </w:t>
            </w:r>
            <w:r w:rsidR="00BE2C05" w:rsidRPr="001164DE">
              <w:rPr>
                <w:rFonts w:ascii="Times New Roman" w:eastAsia="Calibri" w:hAnsi="Times New Roman" w:cs="Times New Roman"/>
                <w:sz w:val="28"/>
                <w:szCs w:val="28"/>
              </w:rPr>
              <w:sym w:font="Wingdings" w:char="F0E0"/>
            </w:r>
            <w:r w:rsidR="00BE2C05" w:rsidRPr="001164DE">
              <w:rPr>
                <w:rFonts w:ascii="Times New Roman" w:hAnsi="Times New Roman"/>
                <w:sz w:val="28"/>
                <w:szCs w:val="28"/>
              </w:rPr>
              <w:t xml:space="preserve"> Web Content) </w:t>
            </w:r>
            <w:r w:rsidR="00777D93">
              <w:rPr>
                <w:rFonts w:ascii="Times New Roman" w:hAnsi="Times New Roman"/>
                <w:sz w:val="28"/>
                <w:szCs w:val="28"/>
              </w:rPr>
              <w:t>đ</w:t>
            </w:r>
            <w:r w:rsidR="00FE5A97" w:rsidRPr="001164DE">
              <w:rPr>
                <w:rFonts w:ascii="Times New Roman" w:hAnsi="Times New Roman" w:cs="Times New Roman"/>
                <w:sz w:val="28"/>
                <w:szCs w:val="28"/>
              </w:rPr>
              <w:t xml:space="preserve">ược thiết kế trong thư viện </w:t>
            </w:r>
            <w:r w:rsidR="00FE5A97" w:rsidRPr="001164DE">
              <w:rPr>
                <w:rFonts w:ascii="Times New Roman" w:hAnsi="Times New Roman" w:cs="Times New Roman"/>
                <w:b/>
                <w:sz w:val="28"/>
                <w:szCs w:val="28"/>
              </w:rPr>
              <w:t xml:space="preserve">Library </w:t>
            </w:r>
            <w:r w:rsidR="00FE5A97" w:rsidRPr="001164DE">
              <w:rPr>
                <w:rFonts w:ascii="Times New Roman" w:hAnsi="Times New Roman" w:cs="Times New Roman"/>
                <w:b/>
                <w:sz w:val="28"/>
                <w:szCs w:val="28"/>
              </w:rPr>
              <w:sym w:font="Wingdings" w:char="F0E0"/>
            </w:r>
            <w:r w:rsidR="00FE5A97" w:rsidRPr="001164DE">
              <w:rPr>
                <w:rFonts w:ascii="Times New Roman" w:hAnsi="Times New Roman" w:cs="Times New Roman"/>
                <w:b/>
                <w:sz w:val="28"/>
                <w:szCs w:val="28"/>
              </w:rPr>
              <w:t xml:space="preserve"> TapChi Component </w:t>
            </w:r>
            <w:r w:rsidR="00FE5A97" w:rsidRPr="001164DE">
              <w:rPr>
                <w:rFonts w:ascii="Times New Roman" w:hAnsi="Times New Roman" w:cs="Times New Roman"/>
                <w:b/>
                <w:sz w:val="28"/>
                <w:szCs w:val="28"/>
              </w:rPr>
              <w:sym w:font="Wingdings" w:char="F0E0"/>
            </w:r>
            <w:r w:rsidR="00FE5A97" w:rsidRPr="001164DE">
              <w:rPr>
                <w:rFonts w:ascii="Times New Roman" w:hAnsi="Times New Roman" w:cs="Times New Roman"/>
                <w:b/>
                <w:sz w:val="28"/>
                <w:szCs w:val="28"/>
              </w:rPr>
              <w:t xml:space="preserve"> HTML Components </w:t>
            </w:r>
            <w:r w:rsidR="00FE5A97" w:rsidRPr="001164DE">
              <w:rPr>
                <w:rFonts w:ascii="Times New Roman" w:hAnsi="Times New Roman" w:cs="Times New Roman"/>
                <w:b/>
                <w:sz w:val="28"/>
                <w:szCs w:val="28"/>
              </w:rPr>
              <w:sym w:font="Wingdings" w:char="F0E0"/>
            </w:r>
            <w:r w:rsidR="00FE5A97" w:rsidRPr="001164DE">
              <w:rPr>
                <w:rFonts w:ascii="Times New Roman" w:hAnsi="Times New Roman" w:cs="Times New Roman"/>
                <w:b/>
                <w:sz w:val="28"/>
                <w:szCs w:val="28"/>
              </w:rPr>
              <w:t xml:space="preserve"> Liên hệ quảng cáo</w:t>
            </w:r>
          </w:p>
          <w:p w14:paraId="51389E9B" w14:textId="242B42E3" w:rsidR="00C11F91" w:rsidRPr="001164DE" w:rsidRDefault="00C91B14" w:rsidP="00FE5A97">
            <w:pPr>
              <w:spacing w:line="312" w:lineRule="auto"/>
              <w:rPr>
                <w:rFonts w:ascii="Times New Roman" w:hAnsi="Times New Roman" w:cs="Times New Roman"/>
                <w:sz w:val="28"/>
                <w:szCs w:val="28"/>
              </w:rPr>
            </w:pPr>
            <w:r w:rsidRPr="001164DE">
              <w:rPr>
                <w:noProof/>
              </w:rPr>
              <w:drawing>
                <wp:inline distT="0" distB="0" distL="0" distR="0" wp14:anchorId="231A57F4" wp14:editId="7AF324B5">
                  <wp:extent cx="3916393" cy="1319424"/>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8542" cy="1326886"/>
                          </a:xfrm>
                          <a:prstGeom prst="rect">
                            <a:avLst/>
                          </a:prstGeom>
                        </pic:spPr>
                      </pic:pic>
                    </a:graphicData>
                  </a:graphic>
                </wp:inline>
              </w:drawing>
            </w:r>
          </w:p>
          <w:p w14:paraId="2AB1B637" w14:textId="401F3D1C" w:rsidR="00FE5A97" w:rsidRPr="001164DE" w:rsidRDefault="00FE5A97" w:rsidP="00FE5A97">
            <w:pPr>
              <w:spacing w:line="312" w:lineRule="auto"/>
              <w:rPr>
                <w:rFonts w:ascii="Times New Roman" w:hAnsi="Times New Roman" w:cs="Times New Roman"/>
                <w:sz w:val="28"/>
                <w:szCs w:val="28"/>
              </w:rPr>
            </w:pPr>
            <w:r w:rsidRPr="001164DE">
              <w:rPr>
                <w:rFonts w:ascii="Times New Roman" w:hAnsi="Times New Roman" w:cs="Times New Roman"/>
                <w:sz w:val="28"/>
                <w:szCs w:val="28"/>
              </w:rPr>
              <w:t>Dữ liệu được truy vấn trong HTML Element:</w:t>
            </w:r>
          </w:p>
          <w:p w14:paraId="3B48FBC0" w14:textId="1B36F44F" w:rsidR="00FE5A97" w:rsidRPr="001164DE" w:rsidRDefault="00FE5A97" w:rsidP="00FE5A97">
            <w:pPr>
              <w:spacing w:line="312" w:lineRule="auto"/>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26474029" wp14:editId="108E838C">
                  <wp:extent cx="4105275" cy="183970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6589" cy="1840292"/>
                          </a:xfrm>
                          <a:prstGeom prst="rect">
                            <a:avLst/>
                          </a:prstGeom>
                        </pic:spPr>
                      </pic:pic>
                    </a:graphicData>
                  </a:graphic>
                </wp:inline>
              </w:drawing>
            </w:r>
          </w:p>
        </w:tc>
      </w:tr>
    </w:tbl>
    <w:p w14:paraId="56228EF0" w14:textId="77777777" w:rsidR="00C11F91" w:rsidRPr="001164DE" w:rsidRDefault="00C11F91" w:rsidP="002B7031">
      <w:pPr>
        <w:pStyle w:val="ListParagraph"/>
        <w:spacing w:line="312" w:lineRule="auto"/>
      </w:pPr>
      <w:r w:rsidRPr="001164DE">
        <w:lastRenderedPageBreak/>
        <w:t>Gửi thông tin đăng ký sử dụng dịch vụ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1555"/>
        <w:gridCol w:w="6654"/>
      </w:tblGrid>
      <w:tr w:rsidR="00C11F91" w:rsidRPr="001164DE" w14:paraId="6572CBC9" w14:textId="77777777" w:rsidTr="00A14837">
        <w:trPr>
          <w:trHeight w:val="510"/>
          <w:tblHeader/>
        </w:trPr>
        <w:tc>
          <w:tcPr>
            <w:tcW w:w="470" w:type="pct"/>
            <w:shd w:val="clear" w:color="auto" w:fill="E7E6E6" w:themeFill="background2"/>
            <w:vAlign w:val="center"/>
          </w:tcPr>
          <w:p w14:paraId="06D262FC"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58" w:type="pct"/>
            <w:shd w:val="clear" w:color="auto" w:fill="E7E6E6" w:themeFill="background2"/>
            <w:vAlign w:val="center"/>
          </w:tcPr>
          <w:p w14:paraId="502C1033"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72" w:type="pct"/>
            <w:shd w:val="clear" w:color="auto" w:fill="E7E6E6" w:themeFill="background2"/>
            <w:vAlign w:val="center"/>
          </w:tcPr>
          <w:p w14:paraId="45764646"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816B4" w:rsidRPr="001164DE" w14:paraId="242F5DEC" w14:textId="77777777" w:rsidTr="00A14837">
        <w:trPr>
          <w:trHeight w:val="510"/>
        </w:trPr>
        <w:tc>
          <w:tcPr>
            <w:tcW w:w="470" w:type="pct"/>
            <w:shd w:val="clear" w:color="auto" w:fill="auto"/>
          </w:tcPr>
          <w:p w14:paraId="0000CE7E" w14:textId="77299D22" w:rsidR="003816B4"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58" w:type="pct"/>
            <w:shd w:val="clear" w:color="auto" w:fill="auto"/>
          </w:tcPr>
          <w:p w14:paraId="0CF6A99C" w14:textId="77777777"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9FE5D8A" w14:textId="6DD56E48" w:rsidR="003816B4" w:rsidRPr="001164DE" w:rsidRDefault="003816B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2" w:type="pct"/>
            <w:shd w:val="clear" w:color="auto" w:fill="auto"/>
          </w:tcPr>
          <w:p w14:paraId="6E573F96" w14:textId="5859BFA3" w:rsidR="003816B4" w:rsidRPr="001164DE" w:rsidRDefault="003816B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Kích chọn</w:t>
            </w:r>
            <w:r w:rsidRPr="001164DE">
              <w:rPr>
                <w:rFonts w:ascii="Times New Roman" w:hAnsi="Times New Roman" w:cs="Times New Roman"/>
                <w:sz w:val="28"/>
                <w:szCs w:val="28"/>
                <w:lang w:val="vi-VN"/>
              </w:rPr>
              <w:t xml:space="preserve"> trang “Liên hệ đặt quảng cáo” </w:t>
            </w:r>
          </w:p>
        </w:tc>
      </w:tr>
      <w:tr w:rsidR="003816B4" w:rsidRPr="001164DE" w14:paraId="6BF56B6B" w14:textId="77777777" w:rsidTr="00A14837">
        <w:trPr>
          <w:trHeight w:val="510"/>
        </w:trPr>
        <w:tc>
          <w:tcPr>
            <w:tcW w:w="470" w:type="pct"/>
            <w:shd w:val="clear" w:color="auto" w:fill="auto"/>
          </w:tcPr>
          <w:p w14:paraId="7B062F33" w14:textId="0619BBD1" w:rsidR="003816B4"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858" w:type="pct"/>
            <w:shd w:val="clear" w:color="auto" w:fill="auto"/>
          </w:tcPr>
          <w:p w14:paraId="374DB243" w14:textId="2446EE1C"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2" w:type="pct"/>
            <w:shd w:val="clear" w:color="auto" w:fill="auto"/>
          </w:tcPr>
          <w:p w14:paraId="3ABC7C32" w14:textId="50296FF4" w:rsidR="003816B4" w:rsidRPr="001164DE" w:rsidRDefault="003816B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Hiển thị màn hình “Liên hệ đặt quảng cáo”</w:t>
            </w:r>
          </w:p>
        </w:tc>
      </w:tr>
      <w:tr w:rsidR="003816B4" w:rsidRPr="001164DE" w14:paraId="662FE2CE" w14:textId="77777777" w:rsidTr="00A14837">
        <w:trPr>
          <w:trHeight w:val="510"/>
        </w:trPr>
        <w:tc>
          <w:tcPr>
            <w:tcW w:w="470" w:type="pct"/>
            <w:shd w:val="clear" w:color="auto" w:fill="auto"/>
          </w:tcPr>
          <w:p w14:paraId="40CC1F33" w14:textId="60B8BDED" w:rsidR="003816B4"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858" w:type="pct"/>
            <w:shd w:val="clear" w:color="auto" w:fill="auto"/>
          </w:tcPr>
          <w:p w14:paraId="2A5B2895" w14:textId="77777777"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71D5CCFA" w14:textId="06309CCC"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2" w:type="pct"/>
            <w:shd w:val="clear" w:color="auto" w:fill="auto"/>
          </w:tcPr>
          <w:p w14:paraId="322590C7" w14:textId="11FBE839" w:rsidR="003816B4" w:rsidRPr="001164DE" w:rsidRDefault="003816B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thông tin vào các trường</w:t>
            </w:r>
            <w:r w:rsidRPr="001164DE">
              <w:rPr>
                <w:rFonts w:ascii="Times New Roman" w:hAnsi="Times New Roman" w:cs="Times New Roman"/>
                <w:sz w:val="28"/>
                <w:szCs w:val="28"/>
              </w:rPr>
              <w:t>: Họ và tên, Email, Tiêu đề, Nội dung yêu cầu, Tên công ty, Số điện thoại, Mã bảo mật và chọn (Gửi yêu cầu)</w:t>
            </w:r>
          </w:p>
        </w:tc>
      </w:tr>
      <w:tr w:rsidR="00C11F91" w:rsidRPr="001164DE" w14:paraId="381894E8" w14:textId="77777777" w:rsidTr="00A14837">
        <w:trPr>
          <w:trHeight w:val="510"/>
        </w:trPr>
        <w:tc>
          <w:tcPr>
            <w:tcW w:w="470" w:type="pct"/>
            <w:shd w:val="clear" w:color="auto" w:fill="auto"/>
          </w:tcPr>
          <w:p w14:paraId="4832E719" w14:textId="3AD91DF1" w:rsidR="00C11F91"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858" w:type="pct"/>
            <w:shd w:val="clear" w:color="auto" w:fill="auto"/>
          </w:tcPr>
          <w:p w14:paraId="63D8850B" w14:textId="77777777" w:rsidR="00C11F91" w:rsidRPr="001164DE" w:rsidRDefault="00C11F9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2" w:type="pct"/>
            <w:shd w:val="clear" w:color="auto" w:fill="auto"/>
          </w:tcPr>
          <w:p w14:paraId="0474E478" w14:textId="77777777" w:rsidR="0088500B" w:rsidRPr="001164DE" w:rsidRDefault="008850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Hệ thống kiểm tra các trường thông tin nhập</w:t>
            </w:r>
            <w:r w:rsidRPr="001164DE">
              <w:rPr>
                <w:rFonts w:ascii="Times New Roman" w:hAnsi="Times New Roman" w:cs="Times New Roman"/>
                <w:sz w:val="28"/>
                <w:szCs w:val="28"/>
              </w:rPr>
              <w:t xml:space="preserve"> bao gồm Họ và tên, Email, Tiêu đề, Nội dung yêu cầu, Tên công ty, Số điện thoại, Mã bảo mật đảm bảo đáp ứng yêu cầu bảng “Thiết kế trường dữ liệu” chứ</w:t>
            </w:r>
            <w:r w:rsidR="006E1641" w:rsidRPr="001164DE">
              <w:rPr>
                <w:rFonts w:ascii="Times New Roman" w:hAnsi="Times New Roman" w:cs="Times New Roman"/>
                <w:sz w:val="28"/>
                <w:szCs w:val="28"/>
              </w:rPr>
              <w:t xml:space="preserve">c năng gửi thông tin đăng ký sử dụng dịch vụ quảng cáo: </w:t>
            </w:r>
          </w:p>
          <w:p w14:paraId="136D9189" w14:textId="30BB2840" w:rsidR="00C11F91" w:rsidRPr="001164DE" w:rsidRDefault="006E164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+N</w:t>
            </w:r>
            <w:r w:rsidR="00C11F91" w:rsidRPr="001164DE">
              <w:rPr>
                <w:rFonts w:ascii="Times New Roman" w:hAnsi="Times New Roman" w:cs="Times New Roman"/>
                <w:sz w:val="28"/>
                <w:szCs w:val="28"/>
                <w:lang w:val="vi-VN"/>
              </w:rPr>
              <w:t>ếu hợp lệ, hệ thống lưu thông tin và CSDL</w:t>
            </w:r>
            <w:r w:rsidR="00A70ABF" w:rsidRPr="001164DE">
              <w:rPr>
                <w:rFonts w:ascii="Times New Roman" w:hAnsi="Times New Roman" w:cs="Times New Roman"/>
                <w:sz w:val="28"/>
                <w:szCs w:val="28"/>
              </w:rPr>
              <w:t xml:space="preserve"> </w:t>
            </w:r>
            <w:r w:rsidR="00C11F91" w:rsidRPr="001164DE">
              <w:rPr>
                <w:rFonts w:ascii="Times New Roman" w:hAnsi="Times New Roman" w:cs="Times New Roman"/>
                <w:sz w:val="28"/>
                <w:szCs w:val="28"/>
                <w:lang w:val="vi-VN"/>
              </w:rPr>
              <w:t>và hiển thị thông báo</w:t>
            </w:r>
            <w:r w:rsidR="00C11F91" w:rsidRPr="001164DE">
              <w:rPr>
                <w:rFonts w:ascii="Times New Roman" w:hAnsi="Times New Roman" w:cs="Times New Roman"/>
                <w:sz w:val="28"/>
                <w:szCs w:val="28"/>
              </w:rPr>
              <w:t xml:space="preserve">: </w:t>
            </w:r>
            <w:r w:rsidR="00C11F91" w:rsidRPr="001164DE">
              <w:rPr>
                <w:rFonts w:ascii="Times New Roman" w:hAnsi="Times New Roman" w:cs="Times New Roman"/>
                <w:i/>
                <w:sz w:val="28"/>
                <w:szCs w:val="28"/>
              </w:rPr>
              <w:t>“Cảm ơn bạn, yêu cầu đặt quảng cáo của bạn đã được gửi thành công!”</w:t>
            </w:r>
          </w:p>
          <w:p w14:paraId="1C9F2420" w14:textId="77777777" w:rsidR="00BA12A7" w:rsidRPr="001164DE" w:rsidRDefault="006E1641" w:rsidP="00A1483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w:t>
            </w:r>
            <w:r w:rsidR="00C11F91" w:rsidRPr="001164DE">
              <w:rPr>
                <w:rFonts w:ascii="Times New Roman" w:hAnsi="Times New Roman" w:cs="Times New Roman"/>
                <w:sz w:val="28"/>
                <w:szCs w:val="28"/>
                <w:lang w:val="vi-VN"/>
              </w:rPr>
              <w:t>Nếu thông tin nhập vào không hợp lệ, hệ thống hiển thị lỗi tương ứng</w:t>
            </w:r>
            <w:r w:rsidR="00BA12A7" w:rsidRPr="001164DE">
              <w:rPr>
                <w:rFonts w:ascii="Times New Roman" w:hAnsi="Times New Roman" w:cs="Times New Roman"/>
                <w:sz w:val="28"/>
                <w:szCs w:val="28"/>
              </w:rPr>
              <w:t>.</w:t>
            </w:r>
          </w:p>
          <w:p w14:paraId="6DE0F7D0" w14:textId="77777777" w:rsidR="008E72AA" w:rsidRPr="001164DE" w:rsidRDefault="008E72AA" w:rsidP="008E72AA">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6A8FE4E4" w14:textId="17CEF284" w:rsidR="008E72AA" w:rsidRPr="001164DE" w:rsidRDefault="00A84D61" w:rsidP="008E72AA">
            <w:pPr>
              <w:spacing w:after="0" w:line="312" w:lineRule="auto"/>
              <w:jc w:val="both"/>
              <w:rPr>
                <w:rFonts w:ascii="Times New Roman" w:hAnsi="Times New Roman" w:cs="Times New Roman"/>
                <w:b/>
                <w:bCs/>
                <w:sz w:val="28"/>
                <w:szCs w:val="28"/>
              </w:rPr>
            </w:pPr>
            <w:r w:rsidRPr="00A84D61">
              <w:rPr>
                <w:rFonts w:ascii="Times New Roman" w:hAnsi="Times New Roman" w:cs="Times New Roman"/>
                <w:b/>
                <w:bCs/>
                <w:sz w:val="28"/>
                <w:szCs w:val="28"/>
              </w:rPr>
              <w:lastRenderedPageBreak/>
              <w:t>V. PHỤ LỤC DANH SÁCH CÁC HÀM THỦ TỤC VÀ THUẬT TOÁN SỬ DỤNG</w:t>
            </w:r>
          </w:p>
          <w:p w14:paraId="6D74E240" w14:textId="246BF8BE" w:rsidR="008E72AA" w:rsidRPr="001164DE" w:rsidRDefault="006C115B" w:rsidP="008E72AA">
            <w:pPr>
              <w:spacing w:after="0" w:line="312" w:lineRule="auto"/>
              <w:jc w:val="both"/>
              <w:rPr>
                <w:rFonts w:ascii="Times New Roman" w:hAnsi="Times New Roman" w:cs="Times New Roman"/>
                <w:sz w:val="28"/>
                <w:szCs w:val="28"/>
              </w:rPr>
            </w:pPr>
            <w:hyperlink w:anchor="_3._Gửi_thông" w:history="1">
              <w:r w:rsidR="00300FDB" w:rsidRPr="001164DE">
                <w:rPr>
                  <w:rStyle w:val="Hyperlink"/>
                  <w:rFonts w:ascii="Times New Roman" w:hAnsi="Times New Roman" w:cs="Times New Roman"/>
                  <w:b/>
                  <w:bCs/>
                  <w:sz w:val="28"/>
                  <w:szCs w:val="28"/>
                </w:rPr>
                <w:t>3</w:t>
              </w:r>
              <w:r w:rsidR="008E72AA" w:rsidRPr="001164DE">
                <w:rPr>
                  <w:rStyle w:val="Hyperlink"/>
                  <w:rFonts w:ascii="Times New Roman" w:hAnsi="Times New Roman" w:cs="Times New Roman"/>
                  <w:b/>
                  <w:bCs/>
                  <w:sz w:val="28"/>
                  <w:szCs w:val="28"/>
                </w:rPr>
                <w:t>. Gửi thông tin đăng ký sử dụng dịch vụ quảng cáo</w:t>
              </w:r>
            </w:hyperlink>
          </w:p>
        </w:tc>
      </w:tr>
    </w:tbl>
    <w:p w14:paraId="5FE0C964" w14:textId="77777777" w:rsidR="00C11F91" w:rsidRPr="001164DE" w:rsidRDefault="007D69C5" w:rsidP="002B7031">
      <w:pPr>
        <w:pStyle w:val="ListParagraph"/>
        <w:spacing w:line="312" w:lineRule="auto"/>
      </w:pPr>
      <w:r w:rsidRPr="001164DE">
        <w:rPr>
          <w:lang w:val="en-US"/>
        </w:rPr>
        <w:lastRenderedPageBreak/>
        <w:t>X</w:t>
      </w:r>
      <w:r w:rsidR="00C11F91" w:rsidRPr="001164DE">
        <w:t>em chi tiết dịch vụ liên hệ đặt báo và ấn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529"/>
        <w:gridCol w:w="6681"/>
      </w:tblGrid>
      <w:tr w:rsidR="00C11F91" w:rsidRPr="001164DE" w14:paraId="208EAC88" w14:textId="77777777" w:rsidTr="00EF1DDC">
        <w:trPr>
          <w:trHeight w:val="510"/>
          <w:tblHeader/>
        </w:trPr>
        <w:tc>
          <w:tcPr>
            <w:tcW w:w="470" w:type="pct"/>
            <w:shd w:val="clear" w:color="auto" w:fill="E7E6E6" w:themeFill="background2"/>
            <w:vAlign w:val="center"/>
          </w:tcPr>
          <w:p w14:paraId="4D9AF338"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58" w:type="pct"/>
            <w:shd w:val="clear" w:color="auto" w:fill="E7E6E6" w:themeFill="background2"/>
            <w:vAlign w:val="center"/>
          </w:tcPr>
          <w:p w14:paraId="4C7188C7"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73" w:type="pct"/>
            <w:shd w:val="clear" w:color="auto" w:fill="E7E6E6" w:themeFill="background2"/>
            <w:vAlign w:val="center"/>
          </w:tcPr>
          <w:p w14:paraId="3A99278A"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5807CF" w:rsidRPr="001164DE" w14:paraId="186E4141" w14:textId="77777777" w:rsidTr="00EF1DDC">
        <w:trPr>
          <w:trHeight w:val="510"/>
        </w:trPr>
        <w:tc>
          <w:tcPr>
            <w:tcW w:w="470" w:type="pct"/>
            <w:shd w:val="clear" w:color="auto" w:fill="auto"/>
          </w:tcPr>
          <w:p w14:paraId="1C7D9741" w14:textId="2B67F6FC"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58" w:type="pct"/>
            <w:shd w:val="clear" w:color="auto" w:fill="auto"/>
          </w:tcPr>
          <w:p w14:paraId="126163F6"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92054C9" w14:textId="5A2715AB" w:rsidR="005807CF" w:rsidRPr="001164DE" w:rsidRDefault="005807CF" w:rsidP="005807C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3" w:type="pct"/>
            <w:shd w:val="clear" w:color="auto" w:fill="auto"/>
          </w:tcPr>
          <w:p w14:paraId="08615107" w14:textId="41E1CAA0"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cập vào website Tạp chí thuế</w:t>
            </w:r>
          </w:p>
        </w:tc>
      </w:tr>
      <w:tr w:rsidR="005807CF" w:rsidRPr="001164DE" w14:paraId="6DB44520" w14:textId="77777777" w:rsidTr="00EF1DDC">
        <w:trPr>
          <w:trHeight w:val="510"/>
        </w:trPr>
        <w:tc>
          <w:tcPr>
            <w:tcW w:w="470" w:type="pct"/>
            <w:shd w:val="clear" w:color="auto" w:fill="auto"/>
          </w:tcPr>
          <w:p w14:paraId="623F9790" w14:textId="7674C2E4"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858" w:type="pct"/>
            <w:shd w:val="clear" w:color="auto" w:fill="auto"/>
          </w:tcPr>
          <w:p w14:paraId="3CA655BD" w14:textId="7865ACD2"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673" w:type="pct"/>
            <w:shd w:val="clear" w:color="auto" w:fill="auto"/>
          </w:tcPr>
          <w:p w14:paraId="5434191D" w14:textId="6FA3E833"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thông tin website Tạp chí thuế</w:t>
            </w:r>
          </w:p>
        </w:tc>
      </w:tr>
      <w:tr w:rsidR="005807CF" w:rsidRPr="001164DE" w14:paraId="596AA778" w14:textId="77777777" w:rsidTr="00EF1DDC">
        <w:trPr>
          <w:trHeight w:val="510"/>
        </w:trPr>
        <w:tc>
          <w:tcPr>
            <w:tcW w:w="470" w:type="pct"/>
            <w:shd w:val="clear" w:color="auto" w:fill="auto"/>
          </w:tcPr>
          <w:p w14:paraId="2BD9007B" w14:textId="7745E775" w:rsidR="005807CF" w:rsidRPr="001164DE" w:rsidRDefault="005807C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858" w:type="pct"/>
            <w:shd w:val="clear" w:color="auto" w:fill="auto"/>
          </w:tcPr>
          <w:p w14:paraId="26E5A6C4"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EF43C9C" w14:textId="533B6519"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p>
        </w:tc>
        <w:tc>
          <w:tcPr>
            <w:tcW w:w="3673" w:type="pct"/>
            <w:shd w:val="clear" w:color="auto" w:fill="auto"/>
          </w:tcPr>
          <w:p w14:paraId="3AC602EA" w14:textId="6294C056"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Kích chọn trang “Liên hệ đặt báo và ấn phẩm”</w:t>
            </w:r>
          </w:p>
        </w:tc>
      </w:tr>
      <w:tr w:rsidR="00C11F91" w:rsidRPr="001164DE" w14:paraId="7F273868" w14:textId="77777777" w:rsidTr="00EF1DDC">
        <w:trPr>
          <w:trHeight w:val="510"/>
        </w:trPr>
        <w:tc>
          <w:tcPr>
            <w:tcW w:w="470" w:type="pct"/>
            <w:shd w:val="clear" w:color="auto" w:fill="auto"/>
          </w:tcPr>
          <w:p w14:paraId="58CA0792" w14:textId="0E2729C1" w:rsidR="00C11F91" w:rsidRPr="001164DE" w:rsidRDefault="005807C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858" w:type="pct"/>
            <w:shd w:val="clear" w:color="auto" w:fill="auto"/>
          </w:tcPr>
          <w:p w14:paraId="59914547" w14:textId="77777777" w:rsidR="00C11F91" w:rsidRPr="001164DE" w:rsidRDefault="00C11F9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3" w:type="pct"/>
            <w:shd w:val="clear" w:color="auto" w:fill="auto"/>
          </w:tcPr>
          <w:p w14:paraId="63AA4EF2" w14:textId="127B7FE5" w:rsidR="00A70ABF" w:rsidRPr="001164DE" w:rsidRDefault="00A70AB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vấn thông tin biểu mẫu Liên hệ đặt báo và ấn phẩm trong thư viện website Tạp chí Thuế</w:t>
            </w:r>
          </w:p>
          <w:p w14:paraId="72A74CC6" w14:textId="0C1C1AA6" w:rsidR="001A3D10" w:rsidRPr="001164DE" w:rsidRDefault="00C11F91" w:rsidP="00BA12A7">
            <w:pPr>
              <w:spacing w:line="312" w:lineRule="auto"/>
              <w:rPr>
                <w:rFonts w:ascii="Times New Roman" w:hAnsi="Times New Roman" w:cs="Times New Roman"/>
                <w:b/>
                <w:sz w:val="28"/>
                <w:szCs w:val="28"/>
              </w:rPr>
            </w:pPr>
            <w:r w:rsidRPr="001164DE">
              <w:rPr>
                <w:rFonts w:ascii="Times New Roman" w:hAnsi="Times New Roman" w:cs="Times New Roman"/>
                <w:sz w:val="28"/>
                <w:szCs w:val="28"/>
              </w:rPr>
              <w:t xml:space="preserve">Hiển thị thông tin chi tiết của dịch vụ đặt báo và ấn phẩm được cung cấp </w:t>
            </w:r>
            <w:r w:rsidR="009F3740" w:rsidRPr="001164DE">
              <w:rPr>
                <w:rFonts w:ascii="Times New Roman" w:hAnsi="Times New Roman" w:cs="Times New Roman"/>
                <w:sz w:val="28"/>
                <w:szCs w:val="28"/>
              </w:rPr>
              <w:t>được cung cấp t</w:t>
            </w:r>
            <w:r w:rsidR="009F3740" w:rsidRPr="001164DE">
              <w:rPr>
                <w:rFonts w:ascii="Times New Roman" w:hAnsi="Times New Roman"/>
                <w:sz w:val="28"/>
                <w:szCs w:val="28"/>
              </w:rPr>
              <w:t xml:space="preserve">hông qua </w:t>
            </w:r>
            <w:r w:rsidR="009F3740" w:rsidRPr="001164DE">
              <w:rPr>
                <w:rFonts w:ascii="Times New Roman" w:hAnsi="Times New Roman"/>
                <w:b/>
                <w:bCs/>
                <w:sz w:val="28"/>
                <w:szCs w:val="28"/>
              </w:rPr>
              <w:t>HTML Component</w:t>
            </w:r>
            <w:r w:rsidR="009F3740" w:rsidRPr="001164DE">
              <w:rPr>
                <w:rFonts w:ascii="Times New Roman" w:hAnsi="Times New Roman"/>
                <w:sz w:val="28"/>
                <w:szCs w:val="28"/>
              </w:rPr>
              <w:t xml:space="preserve"> của trang quản trị Websphere Portal (</w:t>
            </w:r>
            <w:hyperlink r:id="rId39" w:history="1">
              <w:r w:rsidR="009F3740" w:rsidRPr="001164DE">
                <w:rPr>
                  <w:rStyle w:val="Hyperlink"/>
                  <w:rFonts w:ascii="Times New Roman" w:hAnsi="Times New Roman"/>
                  <w:sz w:val="28"/>
                  <w:szCs w:val="28"/>
                </w:rPr>
                <w:t>http://10.64.67.123/wps/myportal</w:t>
              </w:r>
            </w:hyperlink>
            <w:r w:rsidR="009F3740" w:rsidRPr="001164DE">
              <w:rPr>
                <w:rFonts w:ascii="Times New Roman" w:hAnsi="Times New Roman"/>
                <w:sz w:val="28"/>
                <w:szCs w:val="28"/>
              </w:rPr>
              <w:t xml:space="preserve"> </w:t>
            </w:r>
            <w:r w:rsidR="009F3740" w:rsidRPr="001164DE">
              <w:rPr>
                <w:rFonts w:ascii="Times New Roman" w:eastAsia="Calibri" w:hAnsi="Times New Roman" w:cs="Times New Roman"/>
                <w:sz w:val="28"/>
                <w:szCs w:val="28"/>
              </w:rPr>
              <w:sym w:font="Wingdings" w:char="F0E0"/>
            </w:r>
            <w:r w:rsidR="009F3740" w:rsidRPr="001164DE">
              <w:rPr>
                <w:rFonts w:ascii="Times New Roman" w:hAnsi="Times New Roman"/>
                <w:sz w:val="28"/>
                <w:szCs w:val="28"/>
              </w:rPr>
              <w:t xml:space="preserve"> Web Content) </w:t>
            </w:r>
            <w:r w:rsidR="00777D93">
              <w:rPr>
                <w:rFonts w:ascii="Times New Roman" w:hAnsi="Times New Roman"/>
                <w:sz w:val="28"/>
                <w:szCs w:val="28"/>
              </w:rPr>
              <w:t>đ</w:t>
            </w:r>
            <w:r w:rsidR="001A3D10" w:rsidRPr="001164DE">
              <w:rPr>
                <w:rFonts w:ascii="Times New Roman" w:hAnsi="Times New Roman" w:cs="Times New Roman"/>
                <w:sz w:val="28"/>
                <w:szCs w:val="28"/>
              </w:rPr>
              <w:t xml:space="preserve">ược thiết kế trong thư viện </w:t>
            </w:r>
            <w:r w:rsidR="001A3D10" w:rsidRPr="001164DE">
              <w:rPr>
                <w:rFonts w:ascii="Times New Roman" w:hAnsi="Times New Roman" w:cs="Times New Roman"/>
                <w:b/>
                <w:sz w:val="28"/>
                <w:szCs w:val="28"/>
              </w:rPr>
              <w:t xml:space="preserve">Library </w:t>
            </w:r>
            <w:r w:rsidR="001A3D10" w:rsidRPr="001164DE">
              <w:rPr>
                <w:rFonts w:ascii="Times New Roman" w:hAnsi="Times New Roman" w:cs="Times New Roman"/>
                <w:b/>
                <w:sz w:val="28"/>
                <w:szCs w:val="28"/>
              </w:rPr>
              <w:sym w:font="Wingdings" w:char="F0E0"/>
            </w:r>
            <w:r w:rsidR="001A3D10" w:rsidRPr="001164DE">
              <w:rPr>
                <w:rFonts w:ascii="Times New Roman" w:hAnsi="Times New Roman" w:cs="Times New Roman"/>
                <w:b/>
                <w:sz w:val="28"/>
                <w:szCs w:val="28"/>
              </w:rPr>
              <w:t xml:space="preserve"> TapChi Component </w:t>
            </w:r>
            <w:r w:rsidR="001A3D10" w:rsidRPr="001164DE">
              <w:rPr>
                <w:rFonts w:ascii="Times New Roman" w:hAnsi="Times New Roman" w:cs="Times New Roman"/>
                <w:b/>
                <w:sz w:val="28"/>
                <w:szCs w:val="28"/>
              </w:rPr>
              <w:sym w:font="Wingdings" w:char="F0E0"/>
            </w:r>
            <w:r w:rsidR="001A3D10" w:rsidRPr="001164DE">
              <w:rPr>
                <w:rFonts w:ascii="Times New Roman" w:hAnsi="Times New Roman" w:cs="Times New Roman"/>
                <w:b/>
                <w:sz w:val="28"/>
                <w:szCs w:val="28"/>
              </w:rPr>
              <w:t xml:space="preserve"> HTML Components </w:t>
            </w:r>
            <w:r w:rsidR="001A3D10" w:rsidRPr="001164DE">
              <w:rPr>
                <w:rFonts w:ascii="Times New Roman" w:hAnsi="Times New Roman" w:cs="Times New Roman"/>
                <w:b/>
                <w:sz w:val="28"/>
                <w:szCs w:val="28"/>
              </w:rPr>
              <w:sym w:font="Wingdings" w:char="F0E0"/>
            </w:r>
            <w:r w:rsidR="001A3D10" w:rsidRPr="001164DE">
              <w:rPr>
                <w:rFonts w:ascii="Times New Roman" w:hAnsi="Times New Roman" w:cs="Times New Roman"/>
                <w:b/>
                <w:sz w:val="28"/>
                <w:szCs w:val="28"/>
              </w:rPr>
              <w:t xml:space="preserve"> Liên hệ </w:t>
            </w:r>
            <w:r w:rsidR="00185C27" w:rsidRPr="001164DE">
              <w:rPr>
                <w:rFonts w:ascii="Times New Roman" w:hAnsi="Times New Roman" w:cs="Times New Roman"/>
                <w:b/>
                <w:sz w:val="28"/>
                <w:szCs w:val="28"/>
              </w:rPr>
              <w:t>đặt báo và ấn phẩm</w:t>
            </w:r>
          </w:p>
          <w:p w14:paraId="49112F5B" w14:textId="77777777" w:rsidR="00C11F91" w:rsidRPr="001164DE" w:rsidRDefault="00C91B14" w:rsidP="00122797">
            <w:pPr>
              <w:spacing w:after="0" w:line="312" w:lineRule="auto"/>
              <w:jc w:val="both"/>
              <w:rPr>
                <w:rFonts w:ascii="Times New Roman" w:hAnsi="Times New Roman" w:cs="Times New Roman"/>
                <w:sz w:val="28"/>
                <w:szCs w:val="28"/>
                <w:lang w:val="vi-VN"/>
              </w:rPr>
            </w:pPr>
            <w:r w:rsidRPr="001164DE">
              <w:rPr>
                <w:noProof/>
              </w:rPr>
              <w:drawing>
                <wp:inline distT="0" distB="0" distL="0" distR="0" wp14:anchorId="576ACB97" wp14:editId="26943CA4">
                  <wp:extent cx="4088921" cy="1359969"/>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2320" cy="1367751"/>
                          </a:xfrm>
                          <a:prstGeom prst="rect">
                            <a:avLst/>
                          </a:prstGeom>
                        </pic:spPr>
                      </pic:pic>
                    </a:graphicData>
                  </a:graphic>
                </wp:inline>
              </w:drawing>
            </w:r>
          </w:p>
          <w:p w14:paraId="4B585D52" w14:textId="77777777" w:rsidR="001A3D10" w:rsidRPr="001164DE" w:rsidRDefault="001A3D10" w:rsidP="001A3D10">
            <w:pPr>
              <w:spacing w:line="312" w:lineRule="auto"/>
              <w:rPr>
                <w:rFonts w:ascii="Times New Roman" w:hAnsi="Times New Roman" w:cs="Times New Roman"/>
                <w:sz w:val="28"/>
                <w:szCs w:val="28"/>
              </w:rPr>
            </w:pPr>
            <w:r w:rsidRPr="001164DE">
              <w:rPr>
                <w:rFonts w:ascii="Times New Roman" w:hAnsi="Times New Roman" w:cs="Times New Roman"/>
                <w:sz w:val="28"/>
                <w:szCs w:val="28"/>
              </w:rPr>
              <w:t>Dữ liệu được truy vấn trong HTML Element:</w:t>
            </w:r>
          </w:p>
          <w:p w14:paraId="351B9B72" w14:textId="4FD89E1C" w:rsidR="001A3D10" w:rsidRPr="001164DE" w:rsidRDefault="001A3D10"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noProof/>
                <w:sz w:val="28"/>
                <w:szCs w:val="28"/>
              </w:rPr>
              <w:lastRenderedPageBreak/>
              <w:drawing>
                <wp:inline distT="0" distB="0" distL="0" distR="0" wp14:anchorId="44368172" wp14:editId="7A10D41E">
                  <wp:extent cx="4105275" cy="1839703"/>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6589" cy="1840292"/>
                          </a:xfrm>
                          <a:prstGeom prst="rect">
                            <a:avLst/>
                          </a:prstGeom>
                        </pic:spPr>
                      </pic:pic>
                    </a:graphicData>
                  </a:graphic>
                </wp:inline>
              </w:drawing>
            </w:r>
          </w:p>
        </w:tc>
      </w:tr>
    </w:tbl>
    <w:p w14:paraId="1EABDF60" w14:textId="77777777" w:rsidR="00C11F91" w:rsidRPr="001164DE" w:rsidRDefault="00C11F91" w:rsidP="002B7031">
      <w:pPr>
        <w:pStyle w:val="ListParagraph"/>
        <w:spacing w:line="312" w:lineRule="auto"/>
      </w:pPr>
      <w:r w:rsidRPr="001164DE">
        <w:lastRenderedPageBreak/>
        <w:t>Gửi thông tin đăng ký sử dụng đặt báo và ấn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787"/>
        <w:gridCol w:w="6230"/>
      </w:tblGrid>
      <w:tr w:rsidR="00C11F91" w:rsidRPr="001164DE" w14:paraId="286DF07B" w14:textId="77777777" w:rsidTr="00A14837">
        <w:trPr>
          <w:trHeight w:val="510"/>
          <w:tblHeader/>
        </w:trPr>
        <w:tc>
          <w:tcPr>
            <w:tcW w:w="576" w:type="pct"/>
            <w:shd w:val="clear" w:color="auto" w:fill="E7E6E6" w:themeFill="background2"/>
            <w:vAlign w:val="center"/>
          </w:tcPr>
          <w:p w14:paraId="42A52770"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86" w:type="pct"/>
            <w:shd w:val="clear" w:color="auto" w:fill="E7E6E6" w:themeFill="background2"/>
            <w:vAlign w:val="center"/>
          </w:tcPr>
          <w:p w14:paraId="54E6CB0E"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438" w:type="pct"/>
            <w:shd w:val="clear" w:color="auto" w:fill="E7E6E6" w:themeFill="background2"/>
            <w:vAlign w:val="center"/>
          </w:tcPr>
          <w:p w14:paraId="3508A9FC"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E1641" w:rsidRPr="001164DE" w14:paraId="3FC66805" w14:textId="77777777" w:rsidTr="00A14837">
        <w:trPr>
          <w:trHeight w:val="510"/>
        </w:trPr>
        <w:tc>
          <w:tcPr>
            <w:tcW w:w="576" w:type="pct"/>
            <w:shd w:val="clear" w:color="auto" w:fill="auto"/>
          </w:tcPr>
          <w:p w14:paraId="1CAF608C" w14:textId="77777777" w:rsidR="006E1641" w:rsidRPr="001164DE" w:rsidRDefault="006E164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986" w:type="pct"/>
            <w:shd w:val="clear" w:color="auto" w:fill="auto"/>
          </w:tcPr>
          <w:p w14:paraId="0F17A7BD" w14:textId="77777777" w:rsidR="006E1641" w:rsidRPr="001164DE" w:rsidRDefault="006E164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98ABF13" w14:textId="77777777" w:rsidR="006E1641" w:rsidRPr="001164DE" w:rsidRDefault="006E164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438" w:type="pct"/>
            <w:shd w:val="clear" w:color="auto" w:fill="auto"/>
          </w:tcPr>
          <w:p w14:paraId="7AD10554" w14:textId="77777777" w:rsidR="006E1641" w:rsidRPr="001164DE" w:rsidRDefault="006E164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Kích chọn “Liên hệ đặt báo ấn phẩm”</w:t>
            </w:r>
          </w:p>
        </w:tc>
      </w:tr>
      <w:tr w:rsidR="006E1641" w:rsidRPr="001164DE" w14:paraId="35D9B199" w14:textId="77777777" w:rsidTr="00A14837">
        <w:trPr>
          <w:trHeight w:val="510"/>
        </w:trPr>
        <w:tc>
          <w:tcPr>
            <w:tcW w:w="576" w:type="pct"/>
            <w:shd w:val="clear" w:color="auto" w:fill="auto"/>
          </w:tcPr>
          <w:p w14:paraId="39914F13" w14:textId="77777777" w:rsidR="006E1641" w:rsidRPr="001164DE" w:rsidRDefault="006E164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986" w:type="pct"/>
            <w:shd w:val="clear" w:color="auto" w:fill="auto"/>
          </w:tcPr>
          <w:p w14:paraId="16935BC7" w14:textId="77777777" w:rsidR="006E1641" w:rsidRPr="001164DE" w:rsidRDefault="006E164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438" w:type="pct"/>
            <w:shd w:val="clear" w:color="auto" w:fill="auto"/>
          </w:tcPr>
          <w:p w14:paraId="2E34ACE6" w14:textId="77777777" w:rsidR="006E1641" w:rsidRPr="001164DE" w:rsidRDefault="006E164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màn hình Liên hệ đặt báo và ấn phẩm</w:t>
            </w:r>
          </w:p>
        </w:tc>
      </w:tr>
      <w:tr w:rsidR="006E1641" w:rsidRPr="001164DE" w14:paraId="5AD52500" w14:textId="77777777" w:rsidTr="00A14837">
        <w:trPr>
          <w:trHeight w:val="510"/>
        </w:trPr>
        <w:tc>
          <w:tcPr>
            <w:tcW w:w="576" w:type="pct"/>
            <w:shd w:val="clear" w:color="auto" w:fill="auto"/>
          </w:tcPr>
          <w:p w14:paraId="7B7EFD57" w14:textId="77777777" w:rsidR="006E1641" w:rsidRPr="001164DE" w:rsidRDefault="006E164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986" w:type="pct"/>
            <w:shd w:val="clear" w:color="auto" w:fill="auto"/>
          </w:tcPr>
          <w:p w14:paraId="51C9ECBD" w14:textId="77777777" w:rsidR="006E1641" w:rsidRPr="001164DE" w:rsidRDefault="006E164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4A8BEB7F" w14:textId="77777777" w:rsidR="006E1641" w:rsidRPr="001164DE" w:rsidRDefault="006E164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438" w:type="pct"/>
            <w:shd w:val="clear" w:color="auto" w:fill="auto"/>
          </w:tcPr>
          <w:p w14:paraId="74D642FF" w14:textId="77777777" w:rsidR="006E1641" w:rsidRPr="001164DE" w:rsidRDefault="006E164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thông tin vào các trườ</w:t>
            </w:r>
            <w:r w:rsidRPr="001164DE">
              <w:rPr>
                <w:rFonts w:ascii="Times New Roman" w:hAnsi="Times New Roman" w:cs="Times New Roman"/>
                <w:sz w:val="28"/>
                <w:szCs w:val="28"/>
              </w:rPr>
              <w:t>ng: Họ và tên, Email, Số điện thoại, Tiêu đề, Nội dung yêu cầu, Số lượng, Mã bảo mật và kích (Gửi yêu cầu)</w:t>
            </w:r>
          </w:p>
        </w:tc>
      </w:tr>
      <w:tr w:rsidR="006E1641" w:rsidRPr="001164DE" w14:paraId="479E27BE" w14:textId="77777777" w:rsidTr="00A14837">
        <w:trPr>
          <w:trHeight w:val="510"/>
        </w:trPr>
        <w:tc>
          <w:tcPr>
            <w:tcW w:w="576" w:type="pct"/>
            <w:shd w:val="clear" w:color="auto" w:fill="auto"/>
          </w:tcPr>
          <w:p w14:paraId="3DF94E49" w14:textId="77777777" w:rsidR="006E1641" w:rsidRPr="001164DE" w:rsidRDefault="006E164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986" w:type="pct"/>
            <w:shd w:val="clear" w:color="auto" w:fill="auto"/>
          </w:tcPr>
          <w:p w14:paraId="203D25D5" w14:textId="77777777" w:rsidR="006E1641" w:rsidRPr="001164DE" w:rsidRDefault="006E164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438" w:type="pct"/>
            <w:shd w:val="clear" w:color="auto" w:fill="auto"/>
          </w:tcPr>
          <w:p w14:paraId="64E111A7" w14:textId="37AEEAD0" w:rsidR="006E1641" w:rsidRPr="001164DE" w:rsidRDefault="006E164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 kiểm tra các trường thông tin nhập</w:t>
            </w:r>
            <w:r w:rsidRPr="001164DE">
              <w:rPr>
                <w:rFonts w:ascii="Times New Roman" w:hAnsi="Times New Roman" w:cs="Times New Roman"/>
                <w:sz w:val="28"/>
                <w:szCs w:val="28"/>
              </w:rPr>
              <w:t xml:space="preserve"> bao gồm Họ và tên, Email, Số điện thoại, tiêu đề, nội dung yêu cầu, Số lượng, Mã bảo mật đảm bảo đáp ứng yêu cầu bảng “Thiết kế trường dữ liệu”- chức năng “Gửi thông tin đăng ký sử dụng dịch vụ đặt báo và ấn phẩm”:</w:t>
            </w:r>
          </w:p>
          <w:p w14:paraId="296F1321" w14:textId="646F8F30" w:rsidR="006E1641" w:rsidRPr="001164DE" w:rsidRDefault="006E164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ếu hợp lệ, hệ thống lưu thông tin và</w:t>
            </w:r>
            <w:r w:rsidR="00A70ABF" w:rsidRPr="001164DE">
              <w:rPr>
                <w:rFonts w:ascii="Times New Roman" w:hAnsi="Times New Roman" w:cs="Times New Roman"/>
                <w:sz w:val="28"/>
                <w:szCs w:val="28"/>
              </w:rPr>
              <w:t>o</w:t>
            </w:r>
            <w:r w:rsidRPr="001164DE">
              <w:rPr>
                <w:rFonts w:ascii="Times New Roman" w:hAnsi="Times New Roman" w:cs="Times New Roman"/>
                <w:sz w:val="28"/>
                <w:szCs w:val="28"/>
                <w:lang w:val="vi-VN"/>
              </w:rPr>
              <w:t xml:space="preserve"> CSDL</w:t>
            </w:r>
            <w:r w:rsidR="00A70ABF"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và hiển thị thông báo </w:t>
            </w:r>
            <w:r w:rsidRPr="001164DE">
              <w:rPr>
                <w:rFonts w:ascii="Times New Roman" w:hAnsi="Times New Roman" w:cs="Times New Roman"/>
                <w:i/>
                <w:sz w:val="28"/>
                <w:szCs w:val="28"/>
              </w:rPr>
              <w:t>“Cảm ơn bạn, yêu cầu đặt báo và ấn phẩm của bạn đã được gửi thành công!”</w:t>
            </w:r>
          </w:p>
          <w:p w14:paraId="56D71D42" w14:textId="77777777" w:rsidR="00BA12A7" w:rsidRPr="001164DE" w:rsidRDefault="006E1641" w:rsidP="00A1483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thông tin nhập vào không hợp lệ, hệ thống hiển thị lỗi tương ứng</w:t>
            </w:r>
          </w:p>
          <w:p w14:paraId="46FFC276" w14:textId="77777777" w:rsidR="00EA11EB" w:rsidRPr="001164DE" w:rsidRDefault="00EA11EB" w:rsidP="00EA11EB">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5CD3F8F7" w14:textId="538819A5" w:rsidR="00EA11EB" w:rsidRPr="001164DE" w:rsidRDefault="00A84D61" w:rsidP="00EA11EB">
            <w:pPr>
              <w:spacing w:after="0" w:line="312" w:lineRule="auto"/>
              <w:jc w:val="both"/>
              <w:rPr>
                <w:rFonts w:ascii="Times New Roman" w:hAnsi="Times New Roman" w:cs="Times New Roman"/>
                <w:b/>
                <w:bCs/>
                <w:sz w:val="28"/>
                <w:szCs w:val="28"/>
                <w:lang w:val="vi-VN"/>
              </w:rPr>
            </w:pPr>
            <w:r w:rsidRPr="00A84D61">
              <w:rPr>
                <w:rFonts w:ascii="Times New Roman" w:hAnsi="Times New Roman" w:cs="Times New Roman"/>
                <w:b/>
                <w:bCs/>
                <w:sz w:val="28"/>
                <w:szCs w:val="28"/>
                <w:lang w:val="vi-VN"/>
              </w:rPr>
              <w:lastRenderedPageBreak/>
              <w:t>V. PHỤ LỤC DANH SÁCH CÁC HÀM THỦ TỤC VÀ THUẬT TOÁN SỬ DỤNG</w:t>
            </w:r>
          </w:p>
          <w:p w14:paraId="253D9C33" w14:textId="7038FF7C" w:rsidR="00EA11EB" w:rsidRPr="001164DE" w:rsidRDefault="006C115B" w:rsidP="00EA11EB">
            <w:pPr>
              <w:spacing w:after="0" w:line="312" w:lineRule="auto"/>
              <w:jc w:val="both"/>
              <w:rPr>
                <w:rFonts w:ascii="Times New Roman" w:hAnsi="Times New Roman" w:cs="Times New Roman"/>
                <w:sz w:val="28"/>
                <w:szCs w:val="28"/>
              </w:rPr>
            </w:pPr>
            <w:hyperlink w:anchor="_4._Gửi_thông" w:history="1">
              <w:r w:rsidR="0060152B" w:rsidRPr="001164DE">
                <w:rPr>
                  <w:rStyle w:val="Hyperlink"/>
                  <w:rFonts w:ascii="Times New Roman" w:hAnsi="Times New Roman" w:cs="Times New Roman"/>
                  <w:b/>
                  <w:bCs/>
                  <w:sz w:val="28"/>
                  <w:szCs w:val="28"/>
                </w:rPr>
                <w:t>4</w:t>
              </w:r>
              <w:r w:rsidR="004839E0" w:rsidRPr="001164DE">
                <w:rPr>
                  <w:rStyle w:val="Hyperlink"/>
                  <w:rFonts w:ascii="Times New Roman" w:hAnsi="Times New Roman" w:cs="Times New Roman"/>
                  <w:b/>
                  <w:bCs/>
                  <w:sz w:val="28"/>
                  <w:szCs w:val="28"/>
                </w:rPr>
                <w:t>. Gửi thông tin đăng ký sử dụng đặt báo và ấn phẩm</w:t>
              </w:r>
            </w:hyperlink>
          </w:p>
        </w:tc>
      </w:tr>
    </w:tbl>
    <w:p w14:paraId="19678E59" w14:textId="5AA7CF4C" w:rsidR="003E5211" w:rsidRPr="001164DE" w:rsidRDefault="003E5211" w:rsidP="0090566F">
      <w:pPr>
        <w:pStyle w:val="Heading2"/>
      </w:pPr>
      <w:bookmarkStart w:id="68" w:name="_Toc56522240"/>
      <w:bookmarkStart w:id="69" w:name="_Toc70073937"/>
      <w:r w:rsidRPr="001164DE">
        <w:lastRenderedPageBreak/>
        <w:t>(A1.2) Nhóm chức năng dành cho cán bộ quản lý</w:t>
      </w:r>
      <w:bookmarkEnd w:id="67"/>
      <w:bookmarkEnd w:id="68"/>
      <w:bookmarkEnd w:id="69"/>
    </w:p>
    <w:p w14:paraId="34CCBC82" w14:textId="77777777" w:rsidR="003E5211" w:rsidRPr="001164DE" w:rsidRDefault="003E5211" w:rsidP="0055188C">
      <w:pPr>
        <w:pStyle w:val="Heading3"/>
      </w:pPr>
      <w:bookmarkStart w:id="70" w:name="_Toc50105093"/>
      <w:bookmarkStart w:id="71" w:name="_Toc56522241"/>
      <w:bookmarkStart w:id="72" w:name="_Toc70073938"/>
      <w:r w:rsidRPr="001164DE">
        <w:t>(A1.2.1) Soạn tin bài</w:t>
      </w:r>
      <w:bookmarkEnd w:id="70"/>
      <w:bookmarkEnd w:id="71"/>
      <w:bookmarkEnd w:id="72"/>
    </w:p>
    <w:p w14:paraId="2D688857" w14:textId="77777777" w:rsidR="009D7060" w:rsidRPr="001164DE" w:rsidRDefault="009D7060" w:rsidP="0090566F">
      <w:pPr>
        <w:pStyle w:val="Heading4"/>
      </w:pPr>
      <w:r w:rsidRPr="001164DE">
        <w:t>Văn bản nghiệp vụ áp dụng</w:t>
      </w:r>
    </w:p>
    <w:p w14:paraId="1E434587" w14:textId="4F46EA5D"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3B14605" w14:textId="77777777" w:rsidR="009D7060" w:rsidRPr="001164DE" w:rsidRDefault="009D7060" w:rsidP="0090566F">
      <w:pPr>
        <w:pStyle w:val="Heading4"/>
      </w:pPr>
      <w:r w:rsidRPr="001164DE">
        <w:t>Mô tả yêu cầu</w:t>
      </w:r>
    </w:p>
    <w:p w14:paraId="02D804D0" w14:textId="71103603" w:rsidR="006E1641" w:rsidRPr="001164DE" w:rsidRDefault="006E1641" w:rsidP="002B7031">
      <w:pPr>
        <w:pStyle w:val="Style2"/>
        <w:spacing w:line="312" w:lineRule="auto"/>
        <w:rPr>
          <w:lang w:val="vi-VN"/>
        </w:rPr>
      </w:pPr>
      <w:r w:rsidRPr="001164DE">
        <w:rPr>
          <w:lang w:val="vi-VN"/>
        </w:rPr>
        <w:t xml:space="preserve">Cộng tác viên có thể tạo mới tin bài để đăng trên </w:t>
      </w:r>
      <w:r w:rsidR="00E04DD9" w:rsidRPr="001164DE">
        <w:rPr>
          <w:lang w:val="vi-VN"/>
        </w:rPr>
        <w:t>Tạp chí Thuế</w:t>
      </w:r>
      <w:r w:rsidRPr="001164DE">
        <w:rPr>
          <w:lang w:val="vi-VN"/>
        </w:rPr>
        <w:t xml:space="preserve"> theo mẫu quy định của tin bài đăng trên </w:t>
      </w:r>
      <w:r w:rsidR="00E04DD9" w:rsidRPr="001164DE">
        <w:rPr>
          <w:lang w:val="vi-VN"/>
        </w:rPr>
        <w:t>Tạp chí Thuế</w:t>
      </w:r>
      <w:r w:rsidRPr="001164DE">
        <w:rPr>
          <w:lang w:val="vi-VN"/>
        </w:rPr>
        <w:t>. Hệ thống thực hiện kiểm tra và lưu thông tin bài đăng ký vào CSDL.</w:t>
      </w:r>
    </w:p>
    <w:p w14:paraId="343D4E9E" w14:textId="77777777" w:rsidR="006E1641" w:rsidRPr="001164DE" w:rsidRDefault="006E1641" w:rsidP="002B7031">
      <w:pPr>
        <w:pStyle w:val="Style2"/>
        <w:spacing w:line="312" w:lineRule="auto"/>
        <w:rPr>
          <w:lang w:val="vi-VN"/>
        </w:rPr>
      </w:pPr>
      <w:r w:rsidRPr="001164DE">
        <w:rPr>
          <w:lang w:val="vi-VN"/>
        </w:rPr>
        <w:t>Cộng tác viên có thể sửa bài viết chưa được đăng của mình. Hệ thống thực hiện kiểm tra và lưu thông tin thay đổi vào CSDL.</w:t>
      </w:r>
    </w:p>
    <w:p w14:paraId="2EFDDFF0" w14:textId="2CDF2E0D" w:rsidR="006E1641" w:rsidRPr="001164DE" w:rsidRDefault="006E1641" w:rsidP="002B7031">
      <w:pPr>
        <w:pStyle w:val="Style2"/>
        <w:spacing w:line="312" w:lineRule="auto"/>
        <w:rPr>
          <w:lang w:val="vi-VN"/>
        </w:rPr>
      </w:pPr>
      <w:r w:rsidRPr="001164DE">
        <w:rPr>
          <w:lang w:val="vi-VN"/>
        </w:rPr>
        <w:t>Cộng tác viên có thể xóa bài viết chưa được đăng của mình. Hệ thống thực hiện kiểm tra thông tin và xóa bài viết khỏi CSDL.</w:t>
      </w:r>
    </w:p>
    <w:p w14:paraId="4A972143" w14:textId="77777777" w:rsidR="009D7060" w:rsidRPr="001164DE" w:rsidRDefault="009D7060" w:rsidP="0090566F">
      <w:pPr>
        <w:pStyle w:val="Heading4"/>
      </w:pPr>
      <w:bookmarkStart w:id="73" w:name="_Thiết_kế_giao"/>
      <w:bookmarkEnd w:id="73"/>
      <w:r w:rsidRPr="001164DE">
        <w:t>Thiết kế giao diện</w:t>
      </w:r>
    </w:p>
    <w:p w14:paraId="22E3EA6F" w14:textId="5ED04E51" w:rsidR="00EE5B01" w:rsidRPr="001164DE" w:rsidRDefault="004828CD" w:rsidP="002B7031">
      <w:pPr>
        <w:pStyle w:val="ListParagraph"/>
        <w:spacing w:line="312" w:lineRule="auto"/>
      </w:pPr>
      <w:r w:rsidRPr="001164DE">
        <w:rPr>
          <w:lang w:val="en-US"/>
        </w:rPr>
        <w:t>Tạo mớ</w:t>
      </w:r>
      <w:r w:rsidR="00421789" w:rsidRPr="001164DE">
        <w:rPr>
          <w:lang w:val="en-US"/>
        </w:rPr>
        <w:t>i</w:t>
      </w:r>
      <w:r w:rsidRPr="001164DE">
        <w:rPr>
          <w:lang w:val="en-US"/>
        </w:rPr>
        <w:t>, sử</w:t>
      </w:r>
      <w:r w:rsidR="00421789" w:rsidRPr="001164DE">
        <w:rPr>
          <w:lang w:val="en-US"/>
        </w:rPr>
        <w:t xml:space="preserve">a, xóa </w:t>
      </w:r>
      <w:r w:rsidRPr="001164DE">
        <w:rPr>
          <w:lang w:val="en-US"/>
        </w:rPr>
        <w:t>tin bài</w:t>
      </w:r>
    </w:p>
    <w:p w14:paraId="1CA55C73" w14:textId="77777777" w:rsidR="00EE5B01" w:rsidRPr="001164DE" w:rsidRDefault="00EE5B01" w:rsidP="002B7031">
      <w:pPr>
        <w:pStyle w:val="ListParagraph"/>
        <w:keepNext/>
        <w:numPr>
          <w:ilvl w:val="0"/>
          <w:numId w:val="0"/>
        </w:numPr>
        <w:spacing w:line="312" w:lineRule="auto"/>
        <w:ind w:left="90"/>
        <w:jc w:val="center"/>
      </w:pPr>
      <w:r w:rsidRPr="001164DE">
        <w:rPr>
          <w:noProof/>
          <w:lang w:val="en-US" w:eastAsia="en-US"/>
        </w:rPr>
        <w:lastRenderedPageBreak/>
        <w:drawing>
          <wp:inline distT="0" distB="0" distL="0" distR="0" wp14:anchorId="309B948D" wp14:editId="5B9EA895">
            <wp:extent cx="5943600" cy="30721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72130"/>
                    </a:xfrm>
                    <a:prstGeom prst="rect">
                      <a:avLst/>
                    </a:prstGeom>
                  </pic:spPr>
                </pic:pic>
              </a:graphicData>
            </a:graphic>
          </wp:inline>
        </w:drawing>
      </w:r>
    </w:p>
    <w:p w14:paraId="0ED85D21" w14:textId="17850558" w:rsidR="00EE5B01" w:rsidRPr="001164DE" w:rsidRDefault="00EE5B01" w:rsidP="002B7031">
      <w:pPr>
        <w:pStyle w:val="Caption"/>
        <w:spacing w:line="312" w:lineRule="auto"/>
        <w:rPr>
          <w:sz w:val="28"/>
          <w:szCs w:val="28"/>
          <w:lang w:val="x-none"/>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10</w:t>
      </w:r>
      <w:r w:rsidRPr="001164DE">
        <w:rPr>
          <w:sz w:val="28"/>
          <w:szCs w:val="28"/>
        </w:rPr>
        <w:fldChar w:fldCharType="end"/>
      </w:r>
      <w:r w:rsidRPr="001164DE">
        <w:rPr>
          <w:sz w:val="28"/>
          <w:szCs w:val="28"/>
        </w:rPr>
        <w:t>: Quản lý tin bài</w:t>
      </w:r>
    </w:p>
    <w:p w14:paraId="1D797B0E" w14:textId="7CE49ED5" w:rsidR="00EE5B01" w:rsidRPr="001164DE" w:rsidRDefault="006C7EA4" w:rsidP="002B7031">
      <w:pPr>
        <w:pStyle w:val="ListParagraph"/>
        <w:keepNext/>
        <w:numPr>
          <w:ilvl w:val="0"/>
          <w:numId w:val="0"/>
        </w:numPr>
        <w:spacing w:line="312" w:lineRule="auto"/>
        <w:jc w:val="center"/>
      </w:pPr>
      <w:r w:rsidRPr="001164DE">
        <w:rPr>
          <w:noProof/>
          <w:lang w:val="en-US" w:eastAsia="en-US"/>
        </w:rPr>
        <w:lastRenderedPageBreak/>
        <w:drawing>
          <wp:inline distT="0" distB="0" distL="0" distR="0" wp14:anchorId="6ECD8815" wp14:editId="5DEA8118">
            <wp:extent cx="5067300" cy="750227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_n_tin_b_i.png"/>
                    <pic:cNvPicPr/>
                  </pic:nvPicPr>
                  <pic:blipFill>
                    <a:blip r:embed="rId42">
                      <a:extLst>
                        <a:ext uri="{28A0092B-C50C-407E-A947-70E740481C1C}">
                          <a14:useLocalDpi xmlns:a14="http://schemas.microsoft.com/office/drawing/2010/main" val="0"/>
                        </a:ext>
                      </a:extLst>
                    </a:blip>
                    <a:stretch>
                      <a:fillRect/>
                    </a:stretch>
                  </pic:blipFill>
                  <pic:spPr>
                    <a:xfrm>
                      <a:off x="0" y="0"/>
                      <a:ext cx="5070114" cy="7506445"/>
                    </a:xfrm>
                    <a:prstGeom prst="rect">
                      <a:avLst/>
                    </a:prstGeom>
                  </pic:spPr>
                </pic:pic>
              </a:graphicData>
            </a:graphic>
          </wp:inline>
        </w:drawing>
      </w:r>
    </w:p>
    <w:p w14:paraId="5872872D" w14:textId="6339440E" w:rsidR="00EE5B01" w:rsidRPr="001164DE" w:rsidRDefault="00EE5B01"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11</w:t>
      </w:r>
      <w:r w:rsidRPr="001164DE">
        <w:rPr>
          <w:sz w:val="28"/>
          <w:szCs w:val="28"/>
        </w:rPr>
        <w:fldChar w:fldCharType="end"/>
      </w:r>
      <w:r w:rsidRPr="001164DE">
        <w:rPr>
          <w:sz w:val="28"/>
          <w:szCs w:val="28"/>
        </w:rPr>
        <w:t>: Tạo mới/ Sửa tin bài</w:t>
      </w:r>
    </w:p>
    <w:p w14:paraId="1202FDFE" w14:textId="5CB7373E" w:rsidR="00EE5B01" w:rsidRPr="001164DE" w:rsidRDefault="006C7EA4" w:rsidP="002B7031">
      <w:pPr>
        <w:pStyle w:val="ListParagraph"/>
        <w:numPr>
          <w:ilvl w:val="0"/>
          <w:numId w:val="0"/>
        </w:numPr>
        <w:spacing w:line="312" w:lineRule="auto"/>
        <w:jc w:val="center"/>
      </w:pPr>
      <w:r w:rsidRPr="001164DE">
        <w:rPr>
          <w:noProof/>
          <w:lang w:val="en-US" w:eastAsia="en-US"/>
        </w:rPr>
        <w:lastRenderedPageBreak/>
        <w:drawing>
          <wp:inline distT="0" distB="0" distL="0" distR="0" wp14:anchorId="6C2B0879" wp14:editId="49F0E884">
            <wp:extent cx="3613723" cy="6533672"/>
            <wp:effectExtent l="19050" t="19050" r="2540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723" cy="6533672"/>
                    </a:xfrm>
                    <a:prstGeom prst="rect">
                      <a:avLst/>
                    </a:prstGeom>
                    <a:ln>
                      <a:solidFill>
                        <a:schemeClr val="tx1"/>
                      </a:solidFill>
                    </a:ln>
                  </pic:spPr>
                </pic:pic>
              </a:graphicData>
            </a:graphic>
          </wp:inline>
        </w:drawing>
      </w:r>
    </w:p>
    <w:p w14:paraId="17D6B4D8" w14:textId="08CC96EA" w:rsidR="00595DD9" w:rsidRPr="001164DE" w:rsidRDefault="00EE5B01"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12</w:t>
      </w:r>
      <w:r w:rsidRPr="001164DE">
        <w:rPr>
          <w:noProof/>
          <w:sz w:val="28"/>
          <w:szCs w:val="28"/>
        </w:rPr>
        <w:fldChar w:fldCharType="end"/>
      </w:r>
      <w:r w:rsidR="003A1948" w:rsidRPr="001164DE">
        <w:rPr>
          <w:sz w:val="28"/>
          <w:szCs w:val="28"/>
        </w:rPr>
        <w:t>:</w:t>
      </w:r>
      <w:r w:rsidR="00421789" w:rsidRPr="001164DE">
        <w:rPr>
          <w:sz w:val="28"/>
          <w:szCs w:val="28"/>
        </w:rPr>
        <w:t xml:space="preserve"> Xóa</w:t>
      </w:r>
      <w:r w:rsidR="000D2C56" w:rsidRPr="001164DE">
        <w:rPr>
          <w:sz w:val="28"/>
          <w:szCs w:val="28"/>
        </w:rPr>
        <w:t xml:space="preserve"> tin bài</w:t>
      </w:r>
    </w:p>
    <w:p w14:paraId="241D4798" w14:textId="77777777" w:rsidR="00595DD9" w:rsidRPr="001164DE" w:rsidRDefault="00595DD9">
      <w:pPr>
        <w:rPr>
          <w:rFonts w:ascii="Times New Roman" w:eastAsia="Calibri" w:hAnsi="Times New Roman" w:cs="Times New Roman"/>
          <w:b/>
          <w:i/>
          <w:iCs/>
          <w:color w:val="44546A" w:themeColor="text2"/>
          <w:sz w:val="28"/>
          <w:szCs w:val="28"/>
        </w:rPr>
      </w:pPr>
      <w:r w:rsidRPr="001164DE">
        <w:rPr>
          <w:rFonts w:ascii="Times New Roman" w:hAnsi="Times New Roman" w:cs="Times New Roman"/>
          <w:sz w:val="28"/>
          <w:szCs w:val="28"/>
        </w:rPr>
        <w:br w:type="page"/>
      </w:r>
    </w:p>
    <w:p w14:paraId="22E48575" w14:textId="77777777" w:rsidR="00EE5B01" w:rsidRPr="001164DE" w:rsidRDefault="00EE5B01" w:rsidP="002B7031">
      <w:pPr>
        <w:pStyle w:val="Style2"/>
        <w:spacing w:line="312" w:lineRule="auto"/>
      </w:pPr>
      <w:r w:rsidRPr="001164DE">
        <w:lastRenderedPageBreak/>
        <w:t>Thiết kế trường dữ liệ</w:t>
      </w:r>
      <w:r w:rsidR="00A40E20" w:rsidRPr="001164DE">
        <w:t xml:space="preserve">u: </w:t>
      </w:r>
    </w:p>
    <w:tbl>
      <w:tblPr>
        <w:tblStyle w:val="TableGrid"/>
        <w:tblW w:w="8990" w:type="dxa"/>
        <w:tblInd w:w="360" w:type="dxa"/>
        <w:tblLayout w:type="fixed"/>
        <w:tblLook w:val="04A0" w:firstRow="1" w:lastRow="0" w:firstColumn="1" w:lastColumn="0" w:noHBand="0" w:noVBand="1"/>
      </w:tblPr>
      <w:tblGrid>
        <w:gridCol w:w="805"/>
        <w:gridCol w:w="1524"/>
        <w:gridCol w:w="1536"/>
        <w:gridCol w:w="990"/>
        <w:gridCol w:w="1080"/>
        <w:gridCol w:w="3055"/>
      </w:tblGrid>
      <w:tr w:rsidR="00EE5B01" w:rsidRPr="001164DE" w14:paraId="23C05B58" w14:textId="77777777" w:rsidTr="00155DC4">
        <w:trPr>
          <w:tblHeader/>
        </w:trPr>
        <w:tc>
          <w:tcPr>
            <w:tcW w:w="805" w:type="dxa"/>
            <w:shd w:val="clear" w:color="auto" w:fill="E7E6E6" w:themeFill="background2"/>
          </w:tcPr>
          <w:p w14:paraId="33E09BD1" w14:textId="77777777" w:rsidR="00EE5B01" w:rsidRPr="001164DE" w:rsidRDefault="00EE5B01"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524" w:type="dxa"/>
            <w:shd w:val="clear" w:color="auto" w:fill="E7E6E6" w:themeFill="background2"/>
          </w:tcPr>
          <w:p w14:paraId="4AC67140"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36" w:type="dxa"/>
            <w:shd w:val="clear" w:color="auto" w:fill="E7E6E6" w:themeFill="background2"/>
          </w:tcPr>
          <w:p w14:paraId="39F3734D"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0" w:type="dxa"/>
            <w:shd w:val="clear" w:color="auto" w:fill="E7E6E6" w:themeFill="background2"/>
          </w:tcPr>
          <w:p w14:paraId="4B9B1CA6"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80" w:type="dxa"/>
            <w:shd w:val="clear" w:color="auto" w:fill="E7E6E6" w:themeFill="background2"/>
          </w:tcPr>
          <w:p w14:paraId="18A6F7AE"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55" w:type="dxa"/>
            <w:shd w:val="clear" w:color="auto" w:fill="E7E6E6" w:themeFill="background2"/>
          </w:tcPr>
          <w:p w14:paraId="58788CDA" w14:textId="77777777" w:rsidR="00EE5B01" w:rsidRPr="001164DE" w:rsidRDefault="00EE5B0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7B5CA3" w:rsidRPr="001164DE" w14:paraId="53770A52" w14:textId="77777777" w:rsidTr="00155DC4">
        <w:tc>
          <w:tcPr>
            <w:tcW w:w="805" w:type="dxa"/>
          </w:tcPr>
          <w:p w14:paraId="257CF1C6" w14:textId="34869CC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524" w:type="dxa"/>
          </w:tcPr>
          <w:p w14:paraId="4553F240" w14:textId="2B39311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Alias</w:t>
            </w:r>
          </w:p>
        </w:tc>
        <w:tc>
          <w:tcPr>
            <w:tcW w:w="1536" w:type="dxa"/>
          </w:tcPr>
          <w:p w14:paraId="4081595E" w14:textId="2F295A3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(250)</w:t>
            </w:r>
          </w:p>
        </w:tc>
        <w:tc>
          <w:tcPr>
            <w:tcW w:w="990" w:type="dxa"/>
          </w:tcPr>
          <w:p w14:paraId="3D4E3601" w14:textId="60773E8E"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7C7A8972" w14:textId="77777777" w:rsidR="007B5CA3" w:rsidRPr="001164DE" w:rsidRDefault="007B5CA3" w:rsidP="007B5CA3">
            <w:pPr>
              <w:spacing w:line="312" w:lineRule="auto"/>
              <w:rPr>
                <w:rFonts w:ascii="Times New Roman" w:hAnsi="Times New Roman"/>
                <w:sz w:val="28"/>
                <w:szCs w:val="28"/>
              </w:rPr>
            </w:pPr>
          </w:p>
        </w:tc>
        <w:tc>
          <w:tcPr>
            <w:tcW w:w="3055" w:type="dxa"/>
          </w:tcPr>
          <w:p w14:paraId="1302F005"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 Cho phép NSD nhập vào nội dung hiển thị ở liên kết tin bài</w:t>
            </w:r>
          </w:p>
          <w:p w14:paraId="53829410" w14:textId="0EF41142"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7B5CA3" w:rsidRPr="001164DE" w14:paraId="17C72144" w14:textId="77777777" w:rsidTr="00155DC4">
        <w:tc>
          <w:tcPr>
            <w:tcW w:w="805" w:type="dxa"/>
          </w:tcPr>
          <w:p w14:paraId="18D3C3D5" w14:textId="4446CF9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524" w:type="dxa"/>
          </w:tcPr>
          <w:p w14:paraId="0F0C8644" w14:textId="35F611A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Tiêu đề</w:t>
            </w:r>
          </w:p>
        </w:tc>
        <w:tc>
          <w:tcPr>
            <w:tcW w:w="1536" w:type="dxa"/>
          </w:tcPr>
          <w:p w14:paraId="6E87A7E8" w14:textId="55BF6B3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65415AE0" w14:textId="2B807712"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17483D49" w14:textId="77777777" w:rsidR="007B5CA3" w:rsidRPr="001164DE" w:rsidRDefault="007B5CA3" w:rsidP="007B5CA3">
            <w:pPr>
              <w:spacing w:line="312" w:lineRule="auto"/>
              <w:rPr>
                <w:rFonts w:ascii="Times New Roman" w:hAnsi="Times New Roman"/>
                <w:sz w:val="28"/>
                <w:szCs w:val="28"/>
              </w:rPr>
            </w:pPr>
          </w:p>
        </w:tc>
        <w:tc>
          <w:tcPr>
            <w:tcW w:w="3055" w:type="dxa"/>
          </w:tcPr>
          <w:p w14:paraId="4963E14D" w14:textId="5693E92E" w:rsidR="007B5CA3" w:rsidRPr="001164DE" w:rsidRDefault="007B5CA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NSD nhập nội dung tiêu đề</w:t>
            </w:r>
          </w:p>
        </w:tc>
      </w:tr>
      <w:tr w:rsidR="007B5CA3" w:rsidRPr="001164DE" w14:paraId="3AC41C15" w14:textId="77777777" w:rsidTr="00155DC4">
        <w:tc>
          <w:tcPr>
            <w:tcW w:w="805" w:type="dxa"/>
          </w:tcPr>
          <w:p w14:paraId="4D53DC75" w14:textId="03657A2F"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524" w:type="dxa"/>
          </w:tcPr>
          <w:p w14:paraId="253D5B88" w14:textId="670D02D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Sapo</w:t>
            </w:r>
          </w:p>
        </w:tc>
        <w:tc>
          <w:tcPr>
            <w:tcW w:w="1536" w:type="dxa"/>
          </w:tcPr>
          <w:p w14:paraId="3DED40E1" w14:textId="7337F190"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(1200)</w:t>
            </w:r>
          </w:p>
        </w:tc>
        <w:tc>
          <w:tcPr>
            <w:tcW w:w="990" w:type="dxa"/>
          </w:tcPr>
          <w:p w14:paraId="51DED4B9" w14:textId="77777777" w:rsidR="007B5CA3" w:rsidRPr="001164DE" w:rsidRDefault="007B5CA3" w:rsidP="007B5CA3">
            <w:pPr>
              <w:spacing w:line="312" w:lineRule="auto"/>
              <w:rPr>
                <w:rFonts w:ascii="Times New Roman" w:hAnsi="Times New Roman"/>
                <w:sz w:val="28"/>
                <w:szCs w:val="28"/>
              </w:rPr>
            </w:pPr>
          </w:p>
        </w:tc>
        <w:tc>
          <w:tcPr>
            <w:tcW w:w="1080" w:type="dxa"/>
          </w:tcPr>
          <w:p w14:paraId="6C93A701" w14:textId="443B0651"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(TCT Online)</w:t>
            </w:r>
          </w:p>
        </w:tc>
        <w:tc>
          <w:tcPr>
            <w:tcW w:w="3055" w:type="dxa"/>
          </w:tcPr>
          <w:p w14:paraId="777ABD7B" w14:textId="2B0F0158"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nội dung sapo của tin bài</w:t>
            </w:r>
          </w:p>
        </w:tc>
      </w:tr>
      <w:tr w:rsidR="007B5CA3" w:rsidRPr="001164DE" w14:paraId="6267C3E0" w14:textId="77777777" w:rsidTr="00155DC4">
        <w:tc>
          <w:tcPr>
            <w:tcW w:w="805" w:type="dxa"/>
          </w:tcPr>
          <w:p w14:paraId="107629F9" w14:textId="79B3599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524" w:type="dxa"/>
          </w:tcPr>
          <w:p w14:paraId="2034EEDB" w14:textId="0B2B91C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Nội dung tin bài</w:t>
            </w:r>
          </w:p>
        </w:tc>
        <w:tc>
          <w:tcPr>
            <w:tcW w:w="1536" w:type="dxa"/>
          </w:tcPr>
          <w:p w14:paraId="29BC0048" w14:textId="6BF2A6DE"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(Không giới hạn ký tự)</w:t>
            </w:r>
          </w:p>
        </w:tc>
        <w:tc>
          <w:tcPr>
            <w:tcW w:w="990" w:type="dxa"/>
          </w:tcPr>
          <w:p w14:paraId="2C6390E4" w14:textId="77777777" w:rsidR="007B5CA3" w:rsidRPr="001164DE" w:rsidRDefault="007B5CA3" w:rsidP="007B5CA3">
            <w:pPr>
              <w:spacing w:line="312" w:lineRule="auto"/>
              <w:rPr>
                <w:rFonts w:ascii="Times New Roman" w:hAnsi="Times New Roman"/>
                <w:sz w:val="28"/>
                <w:szCs w:val="28"/>
              </w:rPr>
            </w:pPr>
          </w:p>
        </w:tc>
        <w:tc>
          <w:tcPr>
            <w:tcW w:w="1080" w:type="dxa"/>
          </w:tcPr>
          <w:p w14:paraId="02BA404A" w14:textId="77777777" w:rsidR="007B5CA3" w:rsidRPr="001164DE" w:rsidRDefault="007B5CA3" w:rsidP="007B5CA3">
            <w:pPr>
              <w:spacing w:line="312" w:lineRule="auto"/>
              <w:rPr>
                <w:rFonts w:ascii="Times New Roman" w:hAnsi="Times New Roman"/>
                <w:sz w:val="28"/>
                <w:szCs w:val="28"/>
              </w:rPr>
            </w:pPr>
          </w:p>
        </w:tc>
        <w:tc>
          <w:tcPr>
            <w:tcW w:w="3055" w:type="dxa"/>
          </w:tcPr>
          <w:p w14:paraId="3E4118F8" w14:textId="312FA42B"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soạn thảo nội dung tin bài</w:t>
            </w:r>
          </w:p>
        </w:tc>
      </w:tr>
      <w:tr w:rsidR="007B5CA3" w:rsidRPr="001164DE" w14:paraId="77A80012" w14:textId="77777777" w:rsidTr="00155DC4">
        <w:tc>
          <w:tcPr>
            <w:tcW w:w="805" w:type="dxa"/>
          </w:tcPr>
          <w:p w14:paraId="41D25ACA" w14:textId="0BB9DA85"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524" w:type="dxa"/>
          </w:tcPr>
          <w:p w14:paraId="3DF1DF3C" w14:textId="3ECA80C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Ảnh đại diện</w:t>
            </w:r>
          </w:p>
        </w:tc>
        <w:tc>
          <w:tcPr>
            <w:tcW w:w="1536" w:type="dxa"/>
          </w:tcPr>
          <w:p w14:paraId="030DD133" w14:textId="77777777" w:rsidR="007B5CA3" w:rsidRPr="001164DE" w:rsidRDefault="007B5CA3" w:rsidP="007B5CA3">
            <w:pPr>
              <w:spacing w:line="312" w:lineRule="auto"/>
              <w:rPr>
                <w:rFonts w:ascii="Times New Roman" w:hAnsi="Times New Roman"/>
                <w:sz w:val="28"/>
                <w:szCs w:val="28"/>
              </w:rPr>
            </w:pPr>
          </w:p>
        </w:tc>
        <w:tc>
          <w:tcPr>
            <w:tcW w:w="990" w:type="dxa"/>
          </w:tcPr>
          <w:p w14:paraId="441F412F" w14:textId="77777777" w:rsidR="007B5CA3" w:rsidRPr="001164DE" w:rsidRDefault="007B5CA3" w:rsidP="007B5CA3">
            <w:pPr>
              <w:spacing w:line="312" w:lineRule="auto"/>
              <w:rPr>
                <w:rFonts w:ascii="Times New Roman" w:hAnsi="Times New Roman"/>
                <w:sz w:val="28"/>
                <w:szCs w:val="28"/>
              </w:rPr>
            </w:pPr>
          </w:p>
        </w:tc>
        <w:tc>
          <w:tcPr>
            <w:tcW w:w="1080" w:type="dxa"/>
          </w:tcPr>
          <w:p w14:paraId="7E146FA1" w14:textId="77777777" w:rsidR="007B5CA3" w:rsidRPr="001164DE" w:rsidRDefault="007B5CA3" w:rsidP="007B5CA3">
            <w:pPr>
              <w:spacing w:line="312" w:lineRule="auto"/>
              <w:rPr>
                <w:rFonts w:ascii="Times New Roman" w:hAnsi="Times New Roman"/>
                <w:sz w:val="28"/>
                <w:szCs w:val="28"/>
              </w:rPr>
            </w:pPr>
          </w:p>
        </w:tc>
        <w:tc>
          <w:tcPr>
            <w:tcW w:w="3055" w:type="dxa"/>
          </w:tcPr>
          <w:p w14:paraId="440912EA"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tải ảnh từ thiết bị hoặc chọn ảnh trong thư viện làm ảnh đại diện tin bài</w:t>
            </w:r>
          </w:p>
          <w:p w14:paraId="5FC3DAA6" w14:textId="5C0F4B3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JPG, PNG, JPEG. GIF</w:t>
            </w:r>
          </w:p>
        </w:tc>
      </w:tr>
      <w:tr w:rsidR="007B5CA3" w:rsidRPr="001164DE" w14:paraId="6EE3D33C" w14:textId="77777777" w:rsidTr="00155DC4">
        <w:tc>
          <w:tcPr>
            <w:tcW w:w="805" w:type="dxa"/>
          </w:tcPr>
          <w:p w14:paraId="0317B6B7" w14:textId="51C56E3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524" w:type="dxa"/>
          </w:tcPr>
          <w:p w14:paraId="3FC94DD7" w14:textId="015DCFA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Tác giả</w:t>
            </w:r>
          </w:p>
        </w:tc>
        <w:tc>
          <w:tcPr>
            <w:tcW w:w="1536" w:type="dxa"/>
          </w:tcPr>
          <w:p w14:paraId="28BC1643" w14:textId="1A3CE8E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90" w:type="dxa"/>
          </w:tcPr>
          <w:p w14:paraId="52AEDB0F" w14:textId="77777777" w:rsidR="007B5CA3" w:rsidRPr="001164DE" w:rsidRDefault="007B5CA3" w:rsidP="007B5CA3">
            <w:pPr>
              <w:spacing w:line="312" w:lineRule="auto"/>
              <w:rPr>
                <w:rFonts w:ascii="Times New Roman" w:hAnsi="Times New Roman"/>
                <w:sz w:val="28"/>
                <w:szCs w:val="28"/>
              </w:rPr>
            </w:pPr>
          </w:p>
        </w:tc>
        <w:tc>
          <w:tcPr>
            <w:tcW w:w="1080" w:type="dxa"/>
          </w:tcPr>
          <w:p w14:paraId="1916BCAC" w14:textId="77777777" w:rsidR="007B5CA3" w:rsidRPr="001164DE" w:rsidRDefault="007B5CA3" w:rsidP="007B5CA3">
            <w:pPr>
              <w:spacing w:line="312" w:lineRule="auto"/>
              <w:rPr>
                <w:rFonts w:ascii="Times New Roman" w:hAnsi="Times New Roman"/>
                <w:sz w:val="28"/>
                <w:szCs w:val="28"/>
              </w:rPr>
            </w:pPr>
          </w:p>
        </w:tc>
        <w:tc>
          <w:tcPr>
            <w:tcW w:w="3055" w:type="dxa"/>
          </w:tcPr>
          <w:p w14:paraId="1850CD61" w14:textId="051C572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điền tên tác giả</w:t>
            </w:r>
          </w:p>
        </w:tc>
      </w:tr>
      <w:tr w:rsidR="007B5CA3" w:rsidRPr="001164DE" w14:paraId="6851B21E" w14:textId="77777777" w:rsidTr="00155DC4">
        <w:tc>
          <w:tcPr>
            <w:tcW w:w="805" w:type="dxa"/>
          </w:tcPr>
          <w:p w14:paraId="352B8C33" w14:textId="2B48290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524" w:type="dxa"/>
          </w:tcPr>
          <w:p w14:paraId="62AE4D7A" w14:textId="0C4FEB51"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Thẻ Tags</w:t>
            </w:r>
          </w:p>
        </w:tc>
        <w:tc>
          <w:tcPr>
            <w:tcW w:w="1536" w:type="dxa"/>
          </w:tcPr>
          <w:p w14:paraId="53DF3010" w14:textId="598CD7A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3443C17C" w14:textId="77777777" w:rsidR="007B5CA3" w:rsidRPr="001164DE" w:rsidRDefault="007B5CA3" w:rsidP="007B5CA3">
            <w:pPr>
              <w:spacing w:line="312" w:lineRule="auto"/>
              <w:rPr>
                <w:rFonts w:ascii="Times New Roman" w:hAnsi="Times New Roman"/>
                <w:sz w:val="28"/>
                <w:szCs w:val="28"/>
              </w:rPr>
            </w:pPr>
          </w:p>
        </w:tc>
        <w:tc>
          <w:tcPr>
            <w:tcW w:w="1080" w:type="dxa"/>
          </w:tcPr>
          <w:p w14:paraId="26628C90" w14:textId="77777777" w:rsidR="007B5CA3" w:rsidRPr="001164DE" w:rsidRDefault="007B5CA3" w:rsidP="007B5CA3">
            <w:pPr>
              <w:spacing w:line="312" w:lineRule="auto"/>
              <w:rPr>
                <w:rFonts w:ascii="Times New Roman" w:hAnsi="Times New Roman"/>
                <w:sz w:val="28"/>
                <w:szCs w:val="28"/>
              </w:rPr>
            </w:pPr>
          </w:p>
        </w:tc>
        <w:tc>
          <w:tcPr>
            <w:tcW w:w="3055" w:type="dxa"/>
          </w:tcPr>
          <w:p w14:paraId="2DB733F9" w14:textId="005C0FAD"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điền các thẻ Tag của tin bài, các thẻ tag được ngăn cách với nhau bởi dấu phẩy ”, “ cho phép điền thẻ tag có dấu cách và ký tự đặc biệt</w:t>
            </w:r>
          </w:p>
        </w:tc>
      </w:tr>
      <w:tr w:rsidR="007B5CA3" w:rsidRPr="001164DE" w14:paraId="2A069ACC" w14:textId="77777777" w:rsidTr="00155DC4">
        <w:tc>
          <w:tcPr>
            <w:tcW w:w="805" w:type="dxa"/>
          </w:tcPr>
          <w:p w14:paraId="212B20DC" w14:textId="66D216E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1524" w:type="dxa"/>
          </w:tcPr>
          <w:p w14:paraId="0E986A59" w14:textId="24C6229F"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File đính kèm</w:t>
            </w:r>
          </w:p>
        </w:tc>
        <w:tc>
          <w:tcPr>
            <w:tcW w:w="1536" w:type="dxa"/>
          </w:tcPr>
          <w:p w14:paraId="08348452" w14:textId="0221CBE4" w:rsidR="007B5CA3" w:rsidRPr="001164DE" w:rsidRDefault="007B5CA3" w:rsidP="007B5CA3">
            <w:pPr>
              <w:spacing w:line="312" w:lineRule="auto"/>
              <w:rPr>
                <w:rFonts w:ascii="Times New Roman" w:hAnsi="Times New Roman"/>
                <w:sz w:val="28"/>
                <w:szCs w:val="28"/>
              </w:rPr>
            </w:pPr>
          </w:p>
        </w:tc>
        <w:tc>
          <w:tcPr>
            <w:tcW w:w="990" w:type="dxa"/>
          </w:tcPr>
          <w:p w14:paraId="61C4E2CD" w14:textId="77777777" w:rsidR="007B5CA3" w:rsidRPr="001164DE" w:rsidRDefault="007B5CA3" w:rsidP="007B5CA3">
            <w:pPr>
              <w:spacing w:line="312" w:lineRule="auto"/>
              <w:rPr>
                <w:rFonts w:ascii="Times New Roman" w:hAnsi="Times New Roman"/>
                <w:sz w:val="28"/>
                <w:szCs w:val="28"/>
              </w:rPr>
            </w:pPr>
          </w:p>
        </w:tc>
        <w:tc>
          <w:tcPr>
            <w:tcW w:w="1080" w:type="dxa"/>
          </w:tcPr>
          <w:p w14:paraId="593DC855" w14:textId="77777777" w:rsidR="007B5CA3" w:rsidRPr="001164DE" w:rsidRDefault="007B5CA3" w:rsidP="007B5CA3">
            <w:pPr>
              <w:spacing w:line="312" w:lineRule="auto"/>
              <w:rPr>
                <w:rFonts w:ascii="Times New Roman" w:hAnsi="Times New Roman"/>
                <w:sz w:val="28"/>
                <w:szCs w:val="28"/>
              </w:rPr>
            </w:pPr>
          </w:p>
        </w:tc>
        <w:tc>
          <w:tcPr>
            <w:tcW w:w="3055" w:type="dxa"/>
          </w:tcPr>
          <w:p w14:paraId="323B5A5E" w14:textId="70F41455"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tải file đính kèm tin bài có định </w:t>
            </w:r>
            <w:r w:rsidRPr="001164DE">
              <w:rPr>
                <w:rFonts w:ascii="Times New Roman" w:hAnsi="Times New Roman"/>
                <w:sz w:val="28"/>
                <w:szCs w:val="28"/>
              </w:rPr>
              <w:lastRenderedPageBreak/>
              <w:t>dạng: png, jpg, doc, pdf, gif, xls, xlsx, docx</w:t>
            </w:r>
          </w:p>
        </w:tc>
      </w:tr>
      <w:tr w:rsidR="007B5CA3" w:rsidRPr="001164DE" w14:paraId="005CCEF2" w14:textId="77777777" w:rsidTr="00155DC4">
        <w:tc>
          <w:tcPr>
            <w:tcW w:w="805" w:type="dxa"/>
          </w:tcPr>
          <w:p w14:paraId="5A6D44FF" w14:textId="5EBCEA4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9</w:t>
            </w:r>
          </w:p>
        </w:tc>
        <w:tc>
          <w:tcPr>
            <w:tcW w:w="1524" w:type="dxa"/>
          </w:tcPr>
          <w:p w14:paraId="2CFCD004" w14:textId="3CACD54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Loại tin bài</w:t>
            </w:r>
          </w:p>
        </w:tc>
        <w:tc>
          <w:tcPr>
            <w:tcW w:w="1536" w:type="dxa"/>
          </w:tcPr>
          <w:p w14:paraId="79C4FA13" w14:textId="77777777" w:rsidR="007B5CA3" w:rsidRPr="001164DE" w:rsidRDefault="007B5CA3" w:rsidP="007B5CA3">
            <w:pPr>
              <w:spacing w:line="312" w:lineRule="auto"/>
              <w:rPr>
                <w:rFonts w:ascii="Times New Roman" w:hAnsi="Times New Roman"/>
                <w:sz w:val="28"/>
                <w:szCs w:val="28"/>
              </w:rPr>
            </w:pPr>
          </w:p>
        </w:tc>
        <w:tc>
          <w:tcPr>
            <w:tcW w:w="990" w:type="dxa"/>
          </w:tcPr>
          <w:p w14:paraId="14BA95D4" w14:textId="4D7E33DF"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5512A148" w14:textId="77777777" w:rsidR="007B5CA3" w:rsidRPr="001164DE" w:rsidRDefault="007B5CA3" w:rsidP="007B5CA3">
            <w:pPr>
              <w:spacing w:line="312" w:lineRule="auto"/>
              <w:rPr>
                <w:rFonts w:ascii="Times New Roman" w:hAnsi="Times New Roman"/>
                <w:sz w:val="28"/>
                <w:szCs w:val="28"/>
              </w:rPr>
            </w:pPr>
          </w:p>
        </w:tc>
        <w:tc>
          <w:tcPr>
            <w:tcW w:w="3055" w:type="dxa"/>
          </w:tcPr>
          <w:p w14:paraId="68B8B5D9"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Các lựa chọn dạng dropdown list</w:t>
            </w:r>
          </w:p>
          <w:p w14:paraId="112524D8"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1 loại tin bài</w:t>
            </w:r>
          </w:p>
          <w:p w14:paraId="494F4026" w14:textId="1E41CDD1"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Các lựa chọn: Tin, tin dài, bài, tin đã đăng trên Tạp chí giấy, Tin từ các website khác</w:t>
            </w:r>
          </w:p>
        </w:tc>
      </w:tr>
      <w:tr w:rsidR="007B5CA3" w:rsidRPr="001164DE" w14:paraId="47F81AE5" w14:textId="77777777" w:rsidTr="00155DC4">
        <w:tc>
          <w:tcPr>
            <w:tcW w:w="805" w:type="dxa"/>
          </w:tcPr>
          <w:p w14:paraId="037BC4ED" w14:textId="5D818D50"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10</w:t>
            </w:r>
          </w:p>
        </w:tc>
        <w:tc>
          <w:tcPr>
            <w:tcW w:w="1524" w:type="dxa"/>
          </w:tcPr>
          <w:p w14:paraId="3E3E759E" w14:textId="5F91A0B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Mức nhuận bút</w:t>
            </w:r>
          </w:p>
        </w:tc>
        <w:tc>
          <w:tcPr>
            <w:tcW w:w="1536" w:type="dxa"/>
          </w:tcPr>
          <w:p w14:paraId="7D32F51D" w14:textId="77777777" w:rsidR="007B5CA3" w:rsidRPr="001164DE" w:rsidRDefault="007B5CA3" w:rsidP="007B5CA3">
            <w:pPr>
              <w:spacing w:line="312" w:lineRule="auto"/>
              <w:rPr>
                <w:rFonts w:ascii="Times New Roman" w:hAnsi="Times New Roman"/>
                <w:sz w:val="28"/>
                <w:szCs w:val="28"/>
              </w:rPr>
            </w:pPr>
          </w:p>
        </w:tc>
        <w:tc>
          <w:tcPr>
            <w:tcW w:w="990" w:type="dxa"/>
          </w:tcPr>
          <w:p w14:paraId="26F254DE" w14:textId="70D06F0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 xml:space="preserve">Có </w:t>
            </w:r>
          </w:p>
        </w:tc>
        <w:tc>
          <w:tcPr>
            <w:tcW w:w="1080" w:type="dxa"/>
          </w:tcPr>
          <w:p w14:paraId="39AEA1E4" w14:textId="77777777" w:rsidR="007B5CA3" w:rsidRPr="001164DE" w:rsidRDefault="007B5CA3" w:rsidP="007B5CA3">
            <w:pPr>
              <w:spacing w:line="312" w:lineRule="auto"/>
              <w:rPr>
                <w:rFonts w:ascii="Times New Roman" w:hAnsi="Times New Roman"/>
                <w:sz w:val="28"/>
                <w:szCs w:val="28"/>
              </w:rPr>
            </w:pPr>
          </w:p>
        </w:tc>
        <w:tc>
          <w:tcPr>
            <w:tcW w:w="3055" w:type="dxa"/>
          </w:tcPr>
          <w:p w14:paraId="7B85681D" w14:textId="000340FC"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mức nhuận bút cho tin bài (phân tích chi tiết tại (A1.3.2 Quản lý danh mục nhuận bút)</w:t>
            </w:r>
          </w:p>
        </w:tc>
      </w:tr>
      <w:tr w:rsidR="007B5CA3" w:rsidRPr="001164DE" w14:paraId="302D7BFB" w14:textId="77777777" w:rsidTr="00155DC4">
        <w:tc>
          <w:tcPr>
            <w:tcW w:w="805" w:type="dxa"/>
          </w:tcPr>
          <w:p w14:paraId="142C8E7F" w14:textId="17E0C470"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11</w:t>
            </w:r>
          </w:p>
        </w:tc>
        <w:tc>
          <w:tcPr>
            <w:tcW w:w="1524" w:type="dxa"/>
          </w:tcPr>
          <w:p w14:paraId="0C6366AC" w14:textId="24DCBBB5"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w:t>
            </w:r>
          </w:p>
        </w:tc>
        <w:tc>
          <w:tcPr>
            <w:tcW w:w="1536" w:type="dxa"/>
          </w:tcPr>
          <w:p w14:paraId="5C66815D" w14:textId="77777777" w:rsidR="007B5CA3" w:rsidRPr="001164DE" w:rsidRDefault="007B5CA3" w:rsidP="007B5CA3">
            <w:pPr>
              <w:spacing w:line="312" w:lineRule="auto"/>
              <w:rPr>
                <w:rFonts w:ascii="Times New Roman" w:hAnsi="Times New Roman"/>
                <w:sz w:val="28"/>
                <w:szCs w:val="28"/>
              </w:rPr>
            </w:pPr>
          </w:p>
        </w:tc>
        <w:tc>
          <w:tcPr>
            <w:tcW w:w="990" w:type="dxa"/>
          </w:tcPr>
          <w:p w14:paraId="637DC56B" w14:textId="5D9DCF60" w:rsidR="007B5CA3" w:rsidRPr="001164DE" w:rsidRDefault="007B5CA3" w:rsidP="007B5CA3">
            <w:pPr>
              <w:spacing w:line="312" w:lineRule="auto"/>
              <w:rPr>
                <w:rFonts w:ascii="Times New Roman" w:hAnsi="Times New Roman"/>
                <w:sz w:val="28"/>
                <w:szCs w:val="28"/>
              </w:rPr>
            </w:pPr>
          </w:p>
        </w:tc>
        <w:tc>
          <w:tcPr>
            <w:tcW w:w="1080" w:type="dxa"/>
          </w:tcPr>
          <w:p w14:paraId="6B0B84A4" w14:textId="18630C70"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3055" w:type="dxa"/>
          </w:tcPr>
          <w:p w14:paraId="532C194E"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1 trong 5 vị trí hiển thị ở mục Tin hot trên trang chủ</w:t>
            </w:r>
          </w:p>
          <w:p w14:paraId="13334011" w14:textId="5F4D45E6"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Trong trường hợp nhiều tin được chọn ở cùng một vị trí, tin mới nhất được chọn sẽ được hiển thị</w:t>
            </w:r>
          </w:p>
        </w:tc>
      </w:tr>
      <w:tr w:rsidR="007B5CA3" w:rsidRPr="001164DE" w14:paraId="7CEA623F" w14:textId="77777777" w:rsidTr="00155DC4">
        <w:tc>
          <w:tcPr>
            <w:tcW w:w="805" w:type="dxa"/>
          </w:tcPr>
          <w:p w14:paraId="5BFA21AD" w14:textId="327F6EC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12</w:t>
            </w:r>
          </w:p>
        </w:tc>
        <w:tc>
          <w:tcPr>
            <w:tcW w:w="1524" w:type="dxa"/>
          </w:tcPr>
          <w:p w14:paraId="25EACD5B" w14:textId="4CF7C10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tiêu điểm</w:t>
            </w:r>
          </w:p>
        </w:tc>
        <w:tc>
          <w:tcPr>
            <w:tcW w:w="1536" w:type="dxa"/>
          </w:tcPr>
          <w:p w14:paraId="3BD4D7ED" w14:textId="77777777" w:rsidR="007B5CA3" w:rsidRPr="001164DE" w:rsidRDefault="007B5CA3" w:rsidP="007B5CA3">
            <w:pPr>
              <w:spacing w:line="312" w:lineRule="auto"/>
              <w:rPr>
                <w:rFonts w:ascii="Times New Roman" w:hAnsi="Times New Roman"/>
                <w:sz w:val="28"/>
                <w:szCs w:val="28"/>
              </w:rPr>
            </w:pPr>
          </w:p>
        </w:tc>
        <w:tc>
          <w:tcPr>
            <w:tcW w:w="990" w:type="dxa"/>
          </w:tcPr>
          <w:p w14:paraId="6F6C7DF4" w14:textId="77777777" w:rsidR="007B5CA3" w:rsidRPr="001164DE" w:rsidRDefault="007B5CA3" w:rsidP="007B5CA3">
            <w:pPr>
              <w:spacing w:line="312" w:lineRule="auto"/>
              <w:rPr>
                <w:rFonts w:ascii="Times New Roman" w:hAnsi="Times New Roman"/>
                <w:sz w:val="28"/>
                <w:szCs w:val="28"/>
              </w:rPr>
            </w:pPr>
          </w:p>
        </w:tc>
        <w:tc>
          <w:tcPr>
            <w:tcW w:w="1080" w:type="dxa"/>
          </w:tcPr>
          <w:p w14:paraId="3028F832" w14:textId="7754F77B"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3055" w:type="dxa"/>
          </w:tcPr>
          <w:p w14:paraId="6D362BE2"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1 trong 5 vị trí hiển thị ở mục Tiêu điểm trên trang chủ</w:t>
            </w:r>
          </w:p>
          <w:p w14:paraId="0C92F5BF" w14:textId="7DD80D0E"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Trong trường hợp nhiều tin được chọn ở cùng một vị trí, tin mới nhất được chọn sẽ được hiển thị</w:t>
            </w:r>
          </w:p>
        </w:tc>
      </w:tr>
      <w:tr w:rsidR="007B5CA3" w:rsidRPr="001164DE" w14:paraId="5372C2ED" w14:textId="77777777" w:rsidTr="00155DC4">
        <w:tc>
          <w:tcPr>
            <w:tcW w:w="805" w:type="dxa"/>
          </w:tcPr>
          <w:p w14:paraId="46C7FE20" w14:textId="6479C3A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13</w:t>
            </w:r>
          </w:p>
        </w:tc>
        <w:tc>
          <w:tcPr>
            <w:tcW w:w="1524" w:type="dxa"/>
          </w:tcPr>
          <w:p w14:paraId="016CF98E" w14:textId="40B50F82"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 trên trang chuyên mục</w:t>
            </w:r>
            <w:r w:rsidRPr="001164DE" w:rsidDel="001373BC">
              <w:rPr>
                <w:rFonts w:ascii="Times New Roman" w:hAnsi="Times New Roman"/>
                <w:sz w:val="28"/>
                <w:szCs w:val="28"/>
              </w:rPr>
              <w:t xml:space="preserve"> </w:t>
            </w:r>
          </w:p>
        </w:tc>
        <w:tc>
          <w:tcPr>
            <w:tcW w:w="1536" w:type="dxa"/>
          </w:tcPr>
          <w:p w14:paraId="4CAE6D97" w14:textId="77777777" w:rsidR="007B5CA3" w:rsidRPr="001164DE" w:rsidRDefault="007B5CA3" w:rsidP="007B5CA3">
            <w:pPr>
              <w:spacing w:line="312" w:lineRule="auto"/>
              <w:rPr>
                <w:rFonts w:ascii="Times New Roman" w:hAnsi="Times New Roman"/>
                <w:sz w:val="28"/>
                <w:szCs w:val="28"/>
              </w:rPr>
            </w:pPr>
          </w:p>
        </w:tc>
        <w:tc>
          <w:tcPr>
            <w:tcW w:w="990" w:type="dxa"/>
          </w:tcPr>
          <w:p w14:paraId="5AAF0BC1" w14:textId="77777777" w:rsidR="007B5CA3" w:rsidRPr="001164DE" w:rsidRDefault="007B5CA3" w:rsidP="007B5CA3">
            <w:pPr>
              <w:spacing w:line="312" w:lineRule="auto"/>
              <w:rPr>
                <w:rFonts w:ascii="Times New Roman" w:hAnsi="Times New Roman"/>
                <w:sz w:val="28"/>
                <w:szCs w:val="28"/>
              </w:rPr>
            </w:pPr>
          </w:p>
        </w:tc>
        <w:tc>
          <w:tcPr>
            <w:tcW w:w="1080" w:type="dxa"/>
          </w:tcPr>
          <w:p w14:paraId="0862BE83" w14:textId="7D20B62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Không</w:t>
            </w:r>
          </w:p>
        </w:tc>
        <w:tc>
          <w:tcPr>
            <w:tcW w:w="3055" w:type="dxa"/>
          </w:tcPr>
          <w:p w14:paraId="2E4F2DF9"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Dạng lựa chọn (Có hoặc không)</w:t>
            </w:r>
          </w:p>
          <w:p w14:paraId="012DC1DC" w14:textId="7C7E4403"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tin bài làm tin hot hiển thị ở trang chuyên mục tương ứng</w:t>
            </w:r>
          </w:p>
        </w:tc>
      </w:tr>
      <w:tr w:rsidR="007B5CA3" w:rsidRPr="001164DE" w14:paraId="2D166FDF" w14:textId="77777777" w:rsidTr="00155DC4">
        <w:tc>
          <w:tcPr>
            <w:tcW w:w="805" w:type="dxa"/>
          </w:tcPr>
          <w:p w14:paraId="74ACEC2A" w14:textId="13041B4F"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14</w:t>
            </w:r>
          </w:p>
        </w:tc>
        <w:tc>
          <w:tcPr>
            <w:tcW w:w="1524" w:type="dxa"/>
          </w:tcPr>
          <w:p w14:paraId="28ED0C68" w14:textId="0BC06FC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mới nhất</w:t>
            </w:r>
          </w:p>
        </w:tc>
        <w:tc>
          <w:tcPr>
            <w:tcW w:w="1536" w:type="dxa"/>
          </w:tcPr>
          <w:p w14:paraId="2901C315" w14:textId="77777777" w:rsidR="007B5CA3" w:rsidRPr="001164DE" w:rsidRDefault="007B5CA3" w:rsidP="007B5CA3">
            <w:pPr>
              <w:spacing w:line="312" w:lineRule="auto"/>
              <w:rPr>
                <w:rFonts w:ascii="Times New Roman" w:hAnsi="Times New Roman"/>
                <w:sz w:val="28"/>
                <w:szCs w:val="28"/>
              </w:rPr>
            </w:pPr>
          </w:p>
        </w:tc>
        <w:tc>
          <w:tcPr>
            <w:tcW w:w="990" w:type="dxa"/>
          </w:tcPr>
          <w:p w14:paraId="43A5B32D" w14:textId="77777777" w:rsidR="007B5CA3" w:rsidRPr="001164DE" w:rsidRDefault="007B5CA3" w:rsidP="007B5CA3">
            <w:pPr>
              <w:spacing w:line="312" w:lineRule="auto"/>
              <w:rPr>
                <w:rFonts w:ascii="Times New Roman" w:hAnsi="Times New Roman"/>
                <w:sz w:val="28"/>
                <w:szCs w:val="28"/>
              </w:rPr>
            </w:pPr>
          </w:p>
        </w:tc>
        <w:tc>
          <w:tcPr>
            <w:tcW w:w="1080" w:type="dxa"/>
          </w:tcPr>
          <w:p w14:paraId="46D7A82E" w14:textId="708CF8C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3055" w:type="dxa"/>
          </w:tcPr>
          <w:p w14:paraId="36B131A1"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Dạng checkbox: Có</w:t>
            </w:r>
          </w:p>
          <w:p w14:paraId="0B789C72" w14:textId="19EE13A8"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chọn tin bài hiển thị ở mục tin mới nhất </w:t>
            </w:r>
          </w:p>
        </w:tc>
      </w:tr>
    </w:tbl>
    <w:p w14:paraId="50CE892A" w14:textId="77777777" w:rsidR="009D7060" w:rsidRPr="001164DE" w:rsidRDefault="009D7060" w:rsidP="0090566F">
      <w:pPr>
        <w:pStyle w:val="Heading4"/>
      </w:pPr>
      <w:r w:rsidRPr="001164DE">
        <w:t>Điều kiện thực hiện</w:t>
      </w:r>
    </w:p>
    <w:p w14:paraId="1E70F138" w14:textId="77777777" w:rsidR="004828CD" w:rsidRPr="001164DE" w:rsidRDefault="004828CD" w:rsidP="002B7031">
      <w:pPr>
        <w:pStyle w:val="Style2"/>
        <w:spacing w:line="312" w:lineRule="auto"/>
        <w:rPr>
          <w:lang w:eastAsia="x-none"/>
        </w:rPr>
      </w:pPr>
      <w:r w:rsidRPr="001164DE">
        <w:t>Người dùng đã đăng nhập thành công vào hệ thống và truy cập vào chức năng soạn tin bài</w:t>
      </w:r>
    </w:p>
    <w:p w14:paraId="6DE2A677" w14:textId="77777777" w:rsidR="009D7060" w:rsidRPr="001164DE" w:rsidRDefault="009D7060" w:rsidP="0090566F">
      <w:pPr>
        <w:pStyle w:val="Heading4"/>
      </w:pPr>
      <w:r w:rsidRPr="001164DE">
        <w:t>Yêu cầu đặc biệt/ Ràng buộc</w:t>
      </w:r>
    </w:p>
    <w:p w14:paraId="2B191B1E" w14:textId="77777777" w:rsidR="004828CD" w:rsidRPr="001164DE" w:rsidRDefault="004828CD" w:rsidP="002B7031">
      <w:pPr>
        <w:pStyle w:val="Style2"/>
        <w:spacing w:line="312" w:lineRule="auto"/>
        <w:rPr>
          <w:lang w:val="vi-VN"/>
        </w:rPr>
      </w:pPr>
      <w:r w:rsidRPr="001164DE">
        <w:rPr>
          <w:lang w:val="vi-VN"/>
        </w:rPr>
        <w:t>Cộng tác viên/Biên tập viên</w:t>
      </w:r>
      <w:r w:rsidRPr="001164DE">
        <w:t>/Quản trị nội dung (Người phê duyệt tin bài) đã được phân quyền biên tập nội dung trong thư mục cần tạo tin bài</w:t>
      </w:r>
    </w:p>
    <w:p w14:paraId="7D321959" w14:textId="77777777" w:rsidR="004828CD" w:rsidRPr="001164DE" w:rsidRDefault="004828CD" w:rsidP="002B7031">
      <w:pPr>
        <w:pStyle w:val="Style2"/>
        <w:spacing w:line="312" w:lineRule="auto"/>
        <w:rPr>
          <w:lang w:val="vi-VN"/>
        </w:rPr>
      </w:pPr>
      <w:r w:rsidRPr="001164DE">
        <w:t>Cộng tác viên và Biên tập viên có quyền sửa, xóa tin bài khi chưa gửi phê duyệt hoặc tin bài bị từ chối duyệt</w:t>
      </w:r>
    </w:p>
    <w:p w14:paraId="0603682B" w14:textId="77777777" w:rsidR="004828CD" w:rsidRPr="001164DE" w:rsidRDefault="004828CD" w:rsidP="002B7031">
      <w:pPr>
        <w:pStyle w:val="Style2"/>
        <w:spacing w:line="312" w:lineRule="auto"/>
        <w:rPr>
          <w:lang w:val="vi-VN"/>
        </w:rPr>
      </w:pPr>
      <w:r w:rsidRPr="001164DE">
        <w:t>Cộng tác viên và Biên tập viên có quyền xem tin bài ở tất cả các trạng thái</w:t>
      </w:r>
    </w:p>
    <w:p w14:paraId="4BBFDE69" w14:textId="4E6C4329" w:rsidR="00595DD9" w:rsidRPr="001164DE" w:rsidRDefault="004828CD" w:rsidP="002B7031">
      <w:pPr>
        <w:pStyle w:val="Style2"/>
        <w:spacing w:line="312" w:lineRule="auto"/>
      </w:pPr>
      <w:r w:rsidRPr="001164DE">
        <w:t>Quản trị nội dung (Người phê duyệt tin bài) chỉ xem được các tin bài đã gửi phê duyệt</w:t>
      </w:r>
    </w:p>
    <w:p w14:paraId="2A596A7E" w14:textId="77777777" w:rsidR="00595DD9" w:rsidRPr="001164DE" w:rsidRDefault="00595DD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1AC4431B" w14:textId="77777777" w:rsidR="009D7060" w:rsidRPr="001164DE" w:rsidRDefault="009D7060" w:rsidP="0090566F">
      <w:pPr>
        <w:pStyle w:val="Heading4"/>
      </w:pPr>
      <w:r w:rsidRPr="001164DE">
        <w:lastRenderedPageBreak/>
        <w:t>Logic xử lý dữ liệu</w:t>
      </w:r>
    </w:p>
    <w:p w14:paraId="764F17EE" w14:textId="77777777" w:rsidR="00EE5B01" w:rsidRPr="001164DE" w:rsidRDefault="00EE5B01" w:rsidP="002B7031">
      <w:pPr>
        <w:pStyle w:val="ListParagraph"/>
        <w:spacing w:line="312" w:lineRule="auto"/>
      </w:pPr>
      <w:r w:rsidRPr="001164DE">
        <w:t>Tạo mới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963"/>
        <w:gridCol w:w="5054"/>
      </w:tblGrid>
      <w:tr w:rsidR="00244077" w:rsidRPr="001164DE" w14:paraId="604F6169" w14:textId="77777777" w:rsidTr="00A84F88">
        <w:trPr>
          <w:trHeight w:val="510"/>
          <w:tblHeader/>
        </w:trPr>
        <w:tc>
          <w:tcPr>
            <w:tcW w:w="576" w:type="pct"/>
            <w:shd w:val="clear" w:color="auto" w:fill="E7E6E6" w:themeFill="background2"/>
            <w:vAlign w:val="center"/>
          </w:tcPr>
          <w:p w14:paraId="5355FD58"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635" w:type="pct"/>
            <w:shd w:val="clear" w:color="auto" w:fill="E7E6E6" w:themeFill="background2"/>
            <w:vAlign w:val="center"/>
          </w:tcPr>
          <w:p w14:paraId="24E50AC9"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789" w:type="pct"/>
            <w:shd w:val="clear" w:color="auto" w:fill="E7E6E6" w:themeFill="background2"/>
            <w:vAlign w:val="center"/>
          </w:tcPr>
          <w:p w14:paraId="01DB977E"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44077" w:rsidRPr="001164DE" w14:paraId="7D631C51" w14:textId="77777777" w:rsidTr="00A84F88">
        <w:trPr>
          <w:trHeight w:val="510"/>
        </w:trPr>
        <w:tc>
          <w:tcPr>
            <w:tcW w:w="576" w:type="pct"/>
            <w:shd w:val="clear" w:color="auto" w:fill="auto"/>
          </w:tcPr>
          <w:p w14:paraId="6058F287" w14:textId="6CAB6C27"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635" w:type="pct"/>
            <w:shd w:val="clear" w:color="auto" w:fill="auto"/>
          </w:tcPr>
          <w:p w14:paraId="4F5D1FC6" w14:textId="2EBC9BD9" w:rsidR="00617EDB" w:rsidRPr="001164DE" w:rsidRDefault="00617ED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4298DD00" w14:textId="4B261C26"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Đăng nhập vào trang quản trị website Tạp chí thuế </w:t>
            </w:r>
          </w:p>
        </w:tc>
      </w:tr>
      <w:tr w:rsidR="00244077" w:rsidRPr="001164DE" w14:paraId="7D457A03" w14:textId="77777777" w:rsidTr="00A84F88">
        <w:trPr>
          <w:trHeight w:val="510"/>
        </w:trPr>
        <w:tc>
          <w:tcPr>
            <w:tcW w:w="576" w:type="pct"/>
            <w:shd w:val="clear" w:color="auto" w:fill="auto"/>
          </w:tcPr>
          <w:p w14:paraId="5E424F07" w14:textId="39CB5EBA"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635" w:type="pct"/>
            <w:shd w:val="clear" w:color="auto" w:fill="auto"/>
          </w:tcPr>
          <w:p w14:paraId="30DEA645" w14:textId="2831D631"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689D8007" w14:textId="7511160C" w:rsidR="00617EDB" w:rsidRPr="001164DE" w:rsidRDefault="00617ED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thư viện nội dung</w:t>
            </w:r>
          </w:p>
        </w:tc>
      </w:tr>
      <w:tr w:rsidR="00244077" w:rsidRPr="001164DE" w14:paraId="480D9D41" w14:textId="77777777" w:rsidTr="00A84F88">
        <w:trPr>
          <w:trHeight w:val="510"/>
        </w:trPr>
        <w:tc>
          <w:tcPr>
            <w:tcW w:w="576" w:type="pct"/>
            <w:shd w:val="clear" w:color="auto" w:fill="auto"/>
          </w:tcPr>
          <w:p w14:paraId="6D66AD63" w14:textId="14615D67"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635" w:type="pct"/>
            <w:shd w:val="clear" w:color="auto" w:fill="auto"/>
          </w:tcPr>
          <w:p w14:paraId="1716A92D" w14:textId="690F8505"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5B64E0B6" w14:textId="27207C2A"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Chọn Chuyên mục cần thêm </w:t>
            </w:r>
            <w:r w:rsidRPr="001164DE">
              <w:rPr>
                <w:rFonts w:ascii="Times New Roman" w:hAnsi="Times New Roman" w:cs="Times New Roman"/>
                <w:sz w:val="28"/>
                <w:szCs w:val="28"/>
              </w:rPr>
              <w:t>Tin bài</w:t>
            </w:r>
          </w:p>
        </w:tc>
      </w:tr>
      <w:tr w:rsidR="00244077" w:rsidRPr="001164DE" w14:paraId="729E49FE" w14:textId="77777777" w:rsidTr="00A84F88">
        <w:trPr>
          <w:trHeight w:val="510"/>
        </w:trPr>
        <w:tc>
          <w:tcPr>
            <w:tcW w:w="576" w:type="pct"/>
            <w:shd w:val="clear" w:color="auto" w:fill="auto"/>
          </w:tcPr>
          <w:p w14:paraId="4D56991C" w14:textId="7B211C58"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635" w:type="pct"/>
            <w:shd w:val="clear" w:color="auto" w:fill="auto"/>
          </w:tcPr>
          <w:p w14:paraId="0E3CA07D" w14:textId="59451706"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46E5A2AB" w14:textId="3D2DB053"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Hiển thị tin bài của chuyên mục</w:t>
            </w:r>
          </w:p>
        </w:tc>
      </w:tr>
      <w:tr w:rsidR="00244077" w:rsidRPr="001164DE" w14:paraId="6DD55A58" w14:textId="77777777" w:rsidTr="00A84F88">
        <w:trPr>
          <w:trHeight w:val="510"/>
        </w:trPr>
        <w:tc>
          <w:tcPr>
            <w:tcW w:w="576" w:type="pct"/>
            <w:shd w:val="clear" w:color="auto" w:fill="auto"/>
          </w:tcPr>
          <w:p w14:paraId="3D89873D" w14:textId="4580D40B"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635" w:type="pct"/>
            <w:shd w:val="clear" w:color="auto" w:fill="auto"/>
          </w:tcPr>
          <w:p w14:paraId="601613A3" w14:textId="71DE4FF0"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49FC444F" w14:textId="35583F27"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Chọn </w:t>
            </w:r>
            <w:r w:rsidRPr="001164DE">
              <w:rPr>
                <w:rFonts w:ascii="Times New Roman" w:hAnsi="Times New Roman" w:cs="Times New Roman"/>
                <w:sz w:val="28"/>
                <w:szCs w:val="28"/>
              </w:rPr>
              <w:t>Thêm mới (New)/ chọn biểu mẫu biên tập tin bài</w:t>
            </w:r>
            <w:r w:rsidRPr="001164DE">
              <w:rPr>
                <w:rFonts w:ascii="Times New Roman" w:hAnsi="Times New Roman" w:cs="Times New Roman"/>
                <w:sz w:val="28"/>
                <w:szCs w:val="28"/>
                <w:lang w:val="vi-VN"/>
              </w:rPr>
              <w:t xml:space="preserve"> </w:t>
            </w:r>
          </w:p>
        </w:tc>
      </w:tr>
      <w:tr w:rsidR="00244077" w:rsidRPr="001164DE" w14:paraId="6EF4FB34" w14:textId="77777777" w:rsidTr="00A84F88">
        <w:trPr>
          <w:trHeight w:val="510"/>
        </w:trPr>
        <w:tc>
          <w:tcPr>
            <w:tcW w:w="576" w:type="pct"/>
            <w:shd w:val="clear" w:color="auto" w:fill="auto"/>
          </w:tcPr>
          <w:p w14:paraId="278BC1A3" w14:textId="3CE2EF82" w:rsidR="00617EDB" w:rsidRPr="001164DE" w:rsidRDefault="00617ED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6</w:t>
            </w:r>
          </w:p>
        </w:tc>
        <w:tc>
          <w:tcPr>
            <w:tcW w:w="1635" w:type="pct"/>
            <w:shd w:val="clear" w:color="auto" w:fill="auto"/>
          </w:tcPr>
          <w:p w14:paraId="37905AEA" w14:textId="6BC22935"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37FC8E89" w14:textId="1DBF5722" w:rsidR="007F1B59" w:rsidRPr="001164DE" w:rsidRDefault="00617EDB" w:rsidP="00772A1A">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Hiển thị màn hình thêm mới tin bài</w:t>
            </w:r>
            <w:r w:rsidRPr="001164DE">
              <w:rPr>
                <w:rFonts w:ascii="Times New Roman" w:hAnsi="Times New Roman" w:cs="Times New Roman"/>
                <w:sz w:val="28"/>
                <w:szCs w:val="28"/>
              </w:rPr>
              <w:t xml:space="preserve"> gồm các trường thông tin: Alias, Tiêu đề, Sapo, Nội dung tin bài, Ảnh đại diện, Thẻ Tags, Tác giả, File đính kèm, Loại tin bài, Mức nhuận bút, Tin hot, Tin tiêu điểm, Tin hot trên trang chuyên mục, Tin mới nhất</w:t>
            </w:r>
            <w:r w:rsidR="00772A1A" w:rsidRPr="001164DE">
              <w:rPr>
                <w:rFonts w:ascii="Times New Roman" w:hAnsi="Times New Roman" w:cs="Times New Roman"/>
                <w:sz w:val="28"/>
                <w:szCs w:val="28"/>
              </w:rPr>
              <w:t xml:space="preserve">. </w:t>
            </w:r>
            <w:r w:rsidR="007F1B59" w:rsidRPr="001164DE">
              <w:rPr>
                <w:rFonts w:ascii="Times New Roman" w:hAnsi="Times New Roman" w:cs="Times New Roman"/>
                <w:sz w:val="28"/>
                <w:szCs w:val="28"/>
                <w:lang w:val="vi-VN"/>
              </w:rPr>
              <w:t>Bằng tr</w:t>
            </w:r>
            <w:r w:rsidR="007F1B59" w:rsidRPr="001164DE">
              <w:rPr>
                <w:rFonts w:ascii="Times New Roman" w:hAnsi="Times New Roman" w:cs="Times New Roman"/>
                <w:sz w:val="28"/>
                <w:szCs w:val="28"/>
              </w:rPr>
              <w:t>ình biên tập</w:t>
            </w:r>
            <w:r w:rsidR="00B5004F" w:rsidRPr="001164DE">
              <w:rPr>
                <w:rFonts w:ascii="Times New Roman" w:hAnsi="Times New Roman" w:cs="Times New Roman"/>
                <w:sz w:val="28"/>
                <w:szCs w:val="28"/>
              </w:rPr>
              <w:t xml:space="preserve"> nội dung</w:t>
            </w:r>
            <w:r w:rsidR="007F1B59" w:rsidRPr="001164DE">
              <w:rPr>
                <w:rFonts w:ascii="Times New Roman" w:hAnsi="Times New Roman" w:cs="Times New Roman"/>
                <w:sz w:val="28"/>
                <w:szCs w:val="28"/>
              </w:rPr>
              <w:t xml:space="preserve"> mặc định của WebSphere Portal</w:t>
            </w:r>
          </w:p>
        </w:tc>
      </w:tr>
      <w:tr w:rsidR="00244077" w:rsidRPr="001164DE" w14:paraId="1CE4388D" w14:textId="77777777" w:rsidTr="00A84F88">
        <w:trPr>
          <w:trHeight w:val="510"/>
        </w:trPr>
        <w:tc>
          <w:tcPr>
            <w:tcW w:w="576" w:type="pct"/>
            <w:shd w:val="clear" w:color="auto" w:fill="auto"/>
          </w:tcPr>
          <w:p w14:paraId="55A0F9F5" w14:textId="55DBDBDA" w:rsidR="00617EDB" w:rsidRPr="001164DE" w:rsidRDefault="00617ED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7</w:t>
            </w:r>
          </w:p>
        </w:tc>
        <w:tc>
          <w:tcPr>
            <w:tcW w:w="1635" w:type="pct"/>
            <w:shd w:val="clear" w:color="auto" w:fill="auto"/>
          </w:tcPr>
          <w:p w14:paraId="1BA20938" w14:textId="6E8E2710"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32485B52" w14:textId="5E7D8E17"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Nhập </w:t>
            </w:r>
            <w:r w:rsidRPr="001164DE">
              <w:rPr>
                <w:rFonts w:ascii="Times New Roman" w:hAnsi="Times New Roman" w:cs="Times New Roman"/>
                <w:sz w:val="28"/>
                <w:szCs w:val="28"/>
              </w:rPr>
              <w:t>nội dung</w:t>
            </w:r>
            <w:r w:rsidRPr="001164DE">
              <w:rPr>
                <w:rFonts w:ascii="Times New Roman" w:hAnsi="Times New Roman" w:cs="Times New Roman"/>
                <w:sz w:val="28"/>
                <w:szCs w:val="28"/>
                <w:lang w:val="vi-VN"/>
              </w:rPr>
              <w:t xml:space="preserve"> tin bài </w:t>
            </w:r>
            <w:r w:rsidRPr="001164DE">
              <w:rPr>
                <w:rFonts w:ascii="Times New Roman" w:hAnsi="Times New Roman" w:cs="Times New Roman"/>
                <w:sz w:val="28"/>
                <w:szCs w:val="28"/>
              </w:rPr>
              <w:t>vào các trường theo yêu cầu</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c</w:t>
            </w:r>
            <w:r w:rsidRPr="001164DE">
              <w:rPr>
                <w:rFonts w:ascii="Times New Roman" w:hAnsi="Times New Roman" w:cs="Times New Roman"/>
                <w:sz w:val="28"/>
                <w:szCs w:val="28"/>
                <w:lang w:val="vi-VN"/>
              </w:rPr>
              <w:t>họn</w:t>
            </w:r>
            <w:r w:rsidRPr="001164DE">
              <w:rPr>
                <w:rFonts w:ascii="Times New Roman" w:hAnsi="Times New Roman" w:cs="Times New Roman"/>
                <w:sz w:val="28"/>
                <w:szCs w:val="28"/>
              </w:rPr>
              <w:t xml:space="preserve"> Lưu và đóng </w:t>
            </w:r>
            <w:r w:rsidRPr="001164DE">
              <w:rPr>
                <w:rFonts w:ascii="Times New Roman" w:hAnsi="Times New Roman" w:cs="Times New Roman"/>
                <w:sz w:val="28"/>
                <w:szCs w:val="28"/>
                <w:lang w:val="vi-VN"/>
              </w:rPr>
              <w:t>(Save and Close)</w:t>
            </w:r>
          </w:p>
        </w:tc>
      </w:tr>
      <w:tr w:rsidR="00244077" w:rsidRPr="001164DE" w14:paraId="25479375" w14:textId="77777777" w:rsidTr="00A84F88">
        <w:trPr>
          <w:trHeight w:val="510"/>
        </w:trPr>
        <w:tc>
          <w:tcPr>
            <w:tcW w:w="576" w:type="pct"/>
            <w:shd w:val="clear" w:color="auto" w:fill="auto"/>
          </w:tcPr>
          <w:p w14:paraId="2CF7E565" w14:textId="123FAA99" w:rsidR="00EE5B01"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8</w:t>
            </w:r>
          </w:p>
        </w:tc>
        <w:tc>
          <w:tcPr>
            <w:tcW w:w="1635" w:type="pct"/>
            <w:shd w:val="clear" w:color="auto" w:fill="auto"/>
          </w:tcPr>
          <w:p w14:paraId="3D281E3F"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471D2676" w14:textId="77777777" w:rsidR="003A1948"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 các trường thông tin nhập vào</w:t>
            </w:r>
            <w:r w:rsidRPr="001164DE">
              <w:rPr>
                <w:rFonts w:ascii="Times New Roman" w:hAnsi="Times New Roman" w:cs="Times New Roman"/>
                <w:sz w:val="28"/>
                <w:szCs w:val="28"/>
              </w:rPr>
              <w:t xml:space="preserve"> bao gồm Alias, Tiêu đề, Nội dung tin bài, Tác giả, Ảnh đại diện, Thẻ Tags, File đính kèm, Loại tin bài, Mức nhuận bút, Tin hot, Tin tiêu điểm, Tin hot trên trang chuyên mục </w:t>
            </w:r>
            <w:r w:rsidRPr="001164DE">
              <w:rPr>
                <w:rFonts w:ascii="Times New Roman" w:hAnsi="Times New Roman" w:cs="Times New Roman"/>
                <w:sz w:val="28"/>
                <w:szCs w:val="28"/>
              </w:rPr>
              <w:lastRenderedPageBreak/>
              <w:t>đảm bảo đúng yêu cầu ở bảng “Thiết kế trường dữ liệu”- chức năng Tạo mới tin bài</w:t>
            </w:r>
          </w:p>
          <w:p w14:paraId="445952F6" w14:textId="058420EF" w:rsidR="003A1948" w:rsidRPr="001164DE" w:rsidRDefault="003A1948"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ếu thông tin đầu vào hợp lệ sẽ thực hiện lưu tin bài</w:t>
            </w:r>
            <w:r w:rsidR="00177930"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ở trạng thái bản Nháp (Draft)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và hiển thị thông báo tin bài đã được tạo mới thành công</w:t>
            </w:r>
          </w:p>
          <w:p w14:paraId="31D075E5" w14:textId="77777777" w:rsidR="00EE5B01"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thông tin đầu vào không hợp lệ, hệ thống hiển thị lỗi tương ứng</w:t>
            </w:r>
          </w:p>
        </w:tc>
      </w:tr>
    </w:tbl>
    <w:p w14:paraId="45F0AAFF" w14:textId="77777777" w:rsidR="00EE5B01" w:rsidRPr="001164DE" w:rsidRDefault="00EE5B01" w:rsidP="002B7031">
      <w:pPr>
        <w:pStyle w:val="ListParagraph"/>
        <w:spacing w:line="312" w:lineRule="auto"/>
      </w:pPr>
      <w:r w:rsidRPr="001164DE">
        <w:lastRenderedPageBreak/>
        <w:t>Sửa nội dung tin bài chưa gửi phê duyệt/từ chối duyệt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613"/>
        <w:gridCol w:w="5404"/>
      </w:tblGrid>
      <w:tr w:rsidR="00EE5B01" w:rsidRPr="001164DE" w14:paraId="35765F2D" w14:textId="77777777" w:rsidTr="00A84F88">
        <w:trPr>
          <w:trHeight w:val="510"/>
          <w:tblHeader/>
        </w:trPr>
        <w:tc>
          <w:tcPr>
            <w:tcW w:w="576" w:type="pct"/>
            <w:shd w:val="clear" w:color="auto" w:fill="E7E6E6" w:themeFill="background2"/>
            <w:vAlign w:val="center"/>
          </w:tcPr>
          <w:p w14:paraId="3CDCDB05"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42" w:type="pct"/>
            <w:shd w:val="clear" w:color="auto" w:fill="E7E6E6" w:themeFill="background2"/>
            <w:vAlign w:val="center"/>
          </w:tcPr>
          <w:p w14:paraId="7FCB153F"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82" w:type="pct"/>
            <w:shd w:val="clear" w:color="auto" w:fill="E7E6E6" w:themeFill="background2"/>
            <w:vAlign w:val="center"/>
          </w:tcPr>
          <w:p w14:paraId="2CFB0833"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EE5B01" w:rsidRPr="001164DE" w14:paraId="379CF004" w14:textId="77777777" w:rsidTr="00A84F88">
        <w:trPr>
          <w:trHeight w:val="510"/>
        </w:trPr>
        <w:tc>
          <w:tcPr>
            <w:tcW w:w="576" w:type="pct"/>
            <w:shd w:val="clear" w:color="auto" w:fill="auto"/>
          </w:tcPr>
          <w:p w14:paraId="192E023D"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42" w:type="pct"/>
            <w:shd w:val="clear" w:color="auto" w:fill="auto"/>
          </w:tcPr>
          <w:p w14:paraId="15189D2E"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82" w:type="pct"/>
            <w:shd w:val="clear" w:color="auto" w:fill="auto"/>
          </w:tcPr>
          <w:p w14:paraId="6C5297F8" w14:textId="77777777" w:rsidR="00EE5B01" w:rsidRPr="001164DE" w:rsidRDefault="00EE5B0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w:t>
            </w:r>
            <w:r w:rsidRPr="001164DE">
              <w:rPr>
                <w:rFonts w:ascii="Times New Roman" w:hAnsi="Times New Roman" w:cs="Times New Roman"/>
                <w:sz w:val="28"/>
                <w:szCs w:val="28"/>
              </w:rPr>
              <w:t>tin bài</w:t>
            </w:r>
            <w:r w:rsidRPr="001164DE">
              <w:rPr>
                <w:rFonts w:ascii="Times New Roman" w:hAnsi="Times New Roman" w:cs="Times New Roman"/>
                <w:sz w:val="28"/>
                <w:szCs w:val="28"/>
                <w:lang w:val="vi-VN"/>
              </w:rPr>
              <w:t>, kích chọn tin bài cần sửa</w:t>
            </w:r>
          </w:p>
        </w:tc>
      </w:tr>
      <w:tr w:rsidR="00EE5B01" w:rsidRPr="001164DE" w14:paraId="4D049927" w14:textId="77777777" w:rsidTr="00A84F88">
        <w:trPr>
          <w:trHeight w:val="510"/>
        </w:trPr>
        <w:tc>
          <w:tcPr>
            <w:tcW w:w="576" w:type="pct"/>
            <w:shd w:val="clear" w:color="auto" w:fill="auto"/>
          </w:tcPr>
          <w:p w14:paraId="1AB0AB16"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42" w:type="pct"/>
            <w:shd w:val="clear" w:color="auto" w:fill="auto"/>
          </w:tcPr>
          <w:p w14:paraId="06A03879"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82" w:type="pct"/>
            <w:shd w:val="clear" w:color="auto" w:fill="auto"/>
          </w:tcPr>
          <w:p w14:paraId="4BA32664"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nội dung của </w:t>
            </w:r>
            <w:r w:rsidRPr="001164DE">
              <w:rPr>
                <w:rFonts w:ascii="Times New Roman" w:eastAsia="Times New Roman" w:hAnsi="Times New Roman" w:cs="Times New Roman"/>
                <w:bCs/>
                <w:sz w:val="28"/>
                <w:szCs w:val="28"/>
                <w:lang w:val="vi-VN"/>
              </w:rPr>
              <w:t>tin bài</w:t>
            </w:r>
          </w:p>
        </w:tc>
      </w:tr>
      <w:tr w:rsidR="00EE5B01" w:rsidRPr="001164DE" w14:paraId="33AFF790" w14:textId="77777777" w:rsidTr="00A84F88">
        <w:trPr>
          <w:trHeight w:val="510"/>
        </w:trPr>
        <w:tc>
          <w:tcPr>
            <w:tcW w:w="576" w:type="pct"/>
            <w:shd w:val="clear" w:color="auto" w:fill="auto"/>
          </w:tcPr>
          <w:p w14:paraId="44744A4E"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442" w:type="pct"/>
            <w:shd w:val="clear" w:color="auto" w:fill="auto"/>
          </w:tcPr>
          <w:p w14:paraId="3C5363B5"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82" w:type="pct"/>
            <w:shd w:val="clear" w:color="auto" w:fill="auto"/>
          </w:tcPr>
          <w:p w14:paraId="6624FAA2"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Kích chọn</w:t>
            </w:r>
            <w:r w:rsidRPr="001164DE">
              <w:rPr>
                <w:rFonts w:ascii="Times New Roman" w:hAnsi="Times New Roman" w:cs="Times New Roman"/>
                <w:sz w:val="28"/>
                <w:szCs w:val="28"/>
              </w:rPr>
              <w:t xml:space="preserve"> sửa </w:t>
            </w:r>
            <w:r w:rsidRPr="001164DE">
              <w:rPr>
                <w:rFonts w:ascii="Times New Roman" w:hAnsi="Times New Roman" w:cs="Times New Roman"/>
                <w:sz w:val="28"/>
                <w:szCs w:val="28"/>
                <w:lang w:val="vi-VN"/>
              </w:rPr>
              <w:t xml:space="preserve">(Edit) </w:t>
            </w:r>
          </w:p>
        </w:tc>
      </w:tr>
      <w:tr w:rsidR="00EE5B01" w:rsidRPr="001164DE" w14:paraId="131562A7" w14:textId="77777777" w:rsidTr="00A84F88">
        <w:trPr>
          <w:trHeight w:val="510"/>
        </w:trPr>
        <w:tc>
          <w:tcPr>
            <w:tcW w:w="576" w:type="pct"/>
            <w:shd w:val="clear" w:color="auto" w:fill="auto"/>
          </w:tcPr>
          <w:p w14:paraId="00B91992"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442" w:type="pct"/>
            <w:shd w:val="clear" w:color="auto" w:fill="auto"/>
          </w:tcPr>
          <w:p w14:paraId="5816A9BD"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2982" w:type="pct"/>
            <w:shd w:val="clear" w:color="auto" w:fill="auto"/>
          </w:tcPr>
          <w:p w14:paraId="787A9E3C" w14:textId="28D57AFE" w:rsidR="00B27DD8" w:rsidRPr="001164DE" w:rsidRDefault="00EE5B01" w:rsidP="00E92371">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nội dung của </w:t>
            </w:r>
            <w:r w:rsidRPr="001164DE">
              <w:rPr>
                <w:rFonts w:ascii="Times New Roman" w:hAnsi="Times New Roman" w:cs="Times New Roman"/>
                <w:sz w:val="28"/>
                <w:szCs w:val="28"/>
              </w:rPr>
              <w:t>tin bài</w:t>
            </w:r>
            <w:r w:rsidRPr="001164DE">
              <w:rPr>
                <w:rFonts w:ascii="Times New Roman" w:hAnsi="Times New Roman" w:cs="Times New Roman"/>
                <w:sz w:val="28"/>
                <w:szCs w:val="28"/>
                <w:lang w:val="vi-VN"/>
              </w:rPr>
              <w:t xml:space="preserve"> ở chế độ chỉnh sửa</w:t>
            </w:r>
            <w:r w:rsidRPr="001164DE">
              <w:rPr>
                <w:rFonts w:ascii="Times New Roman" w:hAnsi="Times New Roman" w:cs="Times New Roman"/>
                <w:sz w:val="28"/>
                <w:szCs w:val="28"/>
              </w:rPr>
              <w:t xml:space="preserve"> gồm: Alias, Tiêu đề, Nội dung tin bài, Tác giả, Ảnh đại diện (nếu có), Thẻ Tags, File đính kèm, Loại tin bài, Mức nhuận bút, Tin hot, Tin tiêu điểm, Tin hot trên trang chuyên mục.</w:t>
            </w:r>
            <w:r w:rsidR="00E92371" w:rsidRPr="001164DE">
              <w:rPr>
                <w:rFonts w:ascii="Times New Roman" w:hAnsi="Times New Roman" w:cs="Times New Roman"/>
                <w:sz w:val="28"/>
                <w:szCs w:val="28"/>
              </w:rPr>
              <w:t xml:space="preserve"> </w:t>
            </w:r>
            <w:r w:rsidR="00B5004F" w:rsidRPr="001164DE">
              <w:rPr>
                <w:rFonts w:ascii="Times New Roman" w:hAnsi="Times New Roman" w:cs="Times New Roman"/>
                <w:sz w:val="28"/>
                <w:szCs w:val="28"/>
                <w:lang w:val="vi-VN"/>
              </w:rPr>
              <w:t>Bằng tr</w:t>
            </w:r>
            <w:r w:rsidR="00B5004F" w:rsidRPr="001164DE">
              <w:rPr>
                <w:rFonts w:ascii="Times New Roman" w:hAnsi="Times New Roman" w:cs="Times New Roman"/>
                <w:sz w:val="28"/>
                <w:szCs w:val="28"/>
              </w:rPr>
              <w:t>ình biên tập nội dung mặc định của WebSphere Portal</w:t>
            </w:r>
          </w:p>
        </w:tc>
      </w:tr>
      <w:tr w:rsidR="00EE5B01" w:rsidRPr="001164DE" w14:paraId="5C041E55" w14:textId="77777777" w:rsidTr="00A84F88">
        <w:trPr>
          <w:trHeight w:val="510"/>
        </w:trPr>
        <w:tc>
          <w:tcPr>
            <w:tcW w:w="576" w:type="pct"/>
            <w:shd w:val="clear" w:color="auto" w:fill="auto"/>
          </w:tcPr>
          <w:p w14:paraId="36766813"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5</w:t>
            </w:r>
          </w:p>
        </w:tc>
        <w:tc>
          <w:tcPr>
            <w:tcW w:w="1442" w:type="pct"/>
            <w:shd w:val="clear" w:color="auto" w:fill="auto"/>
          </w:tcPr>
          <w:p w14:paraId="77837EB6"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82" w:type="pct"/>
            <w:shd w:val="clear" w:color="auto" w:fill="auto"/>
          </w:tcPr>
          <w:p w14:paraId="0AA0F5D8"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Tiến hành nhập nội dung cần sửa và ấn</w:t>
            </w:r>
            <w:r w:rsidRPr="001164DE">
              <w:rPr>
                <w:rFonts w:ascii="Times New Roman" w:hAnsi="Times New Roman" w:cs="Times New Roman"/>
                <w:sz w:val="28"/>
                <w:szCs w:val="28"/>
              </w:rPr>
              <w:t xml:space="preserve"> Lưu và Đóng</w:t>
            </w:r>
            <w:r w:rsidRPr="001164DE">
              <w:rPr>
                <w:rFonts w:ascii="Times New Roman" w:hAnsi="Times New Roman" w:cs="Times New Roman"/>
                <w:sz w:val="28"/>
                <w:szCs w:val="28"/>
                <w:lang w:val="vi-VN"/>
              </w:rPr>
              <w:t xml:space="preserve"> (Save</w:t>
            </w:r>
            <w:r w:rsidRPr="001164DE">
              <w:rPr>
                <w:rFonts w:ascii="Times New Roman" w:hAnsi="Times New Roman" w:cs="Times New Roman"/>
                <w:sz w:val="28"/>
                <w:szCs w:val="28"/>
              </w:rPr>
              <w:t xml:space="preserve"> and Close</w:t>
            </w:r>
            <w:r w:rsidRPr="001164DE">
              <w:rPr>
                <w:rFonts w:ascii="Times New Roman" w:hAnsi="Times New Roman" w:cs="Times New Roman"/>
                <w:sz w:val="28"/>
                <w:szCs w:val="28"/>
                <w:lang w:val="vi-VN"/>
              </w:rPr>
              <w:t>)</w:t>
            </w:r>
          </w:p>
        </w:tc>
      </w:tr>
      <w:tr w:rsidR="00EE5B01" w:rsidRPr="001164DE" w14:paraId="3BA9995B" w14:textId="77777777" w:rsidTr="00A84F88">
        <w:trPr>
          <w:trHeight w:val="510"/>
        </w:trPr>
        <w:tc>
          <w:tcPr>
            <w:tcW w:w="576" w:type="pct"/>
            <w:shd w:val="clear" w:color="auto" w:fill="auto"/>
          </w:tcPr>
          <w:p w14:paraId="250C8BEE"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6</w:t>
            </w:r>
          </w:p>
        </w:tc>
        <w:tc>
          <w:tcPr>
            <w:tcW w:w="1442" w:type="pct"/>
            <w:shd w:val="clear" w:color="auto" w:fill="auto"/>
          </w:tcPr>
          <w:p w14:paraId="6D60F643"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82" w:type="pct"/>
            <w:shd w:val="clear" w:color="auto" w:fill="auto"/>
          </w:tcPr>
          <w:p w14:paraId="3BD44926" w14:textId="77777777" w:rsidR="003A1948"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 các trường thông tin nhập vào</w:t>
            </w:r>
            <w:r w:rsidRPr="001164DE">
              <w:rPr>
                <w:rFonts w:ascii="Times New Roman" w:hAnsi="Times New Roman" w:cs="Times New Roman"/>
                <w:sz w:val="28"/>
                <w:szCs w:val="28"/>
              </w:rPr>
              <w:t xml:space="preserve"> bao gồm Alias, Tiêu đề, Nội dung tin bài, Tác giả, Ảnh đại diện, Thẻ Tags, File đính kèm, Loại tin bài, Mức nhuận bút, Tin hot, Tin tiêu điểm, Tin hot trên trang chuyên mục đảm bảo đúng yêu cầu ở bảng “Thiết kế trường dữ liệu” chức năng Sửa nội dung tin bài:</w:t>
            </w:r>
          </w:p>
          <w:p w14:paraId="5A07045B" w14:textId="319569F5" w:rsidR="003A1948" w:rsidRPr="001164DE" w:rsidRDefault="003A1948"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ếu thông tin nhập vào hợp lệ, hệ thố</w:t>
            </w:r>
            <w:r w:rsidR="00A70ABF" w:rsidRPr="001164DE">
              <w:rPr>
                <w:rFonts w:ascii="Times New Roman" w:hAnsi="Times New Roman" w:cs="Times New Roman"/>
                <w:sz w:val="28"/>
                <w:szCs w:val="28"/>
                <w:lang w:val="vi-VN"/>
              </w:rPr>
              <w:t>ng lưu nội dung tin bài vào CSDL của WCM</w:t>
            </w:r>
            <w:r w:rsidRPr="001164DE">
              <w:rPr>
                <w:rFonts w:ascii="Times New Roman" w:hAnsi="Times New Roman" w:cs="Times New Roman"/>
                <w:sz w:val="28"/>
                <w:szCs w:val="28"/>
              </w:rPr>
              <w:t xml:space="preserve"> và hiển thị thông báo tin bài đã được lưu</w:t>
            </w:r>
          </w:p>
          <w:p w14:paraId="5A3EF0D2" w14:textId="77777777" w:rsidR="00EE5B01"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thông tin nhập vào không hợp lệ, hệ thống hiển thị lỗi tương ứng</w:t>
            </w:r>
          </w:p>
        </w:tc>
      </w:tr>
    </w:tbl>
    <w:p w14:paraId="746D1591" w14:textId="77777777" w:rsidR="00EE5B01" w:rsidRPr="001164DE" w:rsidRDefault="00EE5B01" w:rsidP="002B7031">
      <w:pPr>
        <w:pStyle w:val="ListParagraph"/>
        <w:spacing w:line="312" w:lineRule="auto"/>
      </w:pPr>
      <w:r w:rsidRPr="001164DE">
        <w:t>Xóa tin bài chưa gửi phê duyệt/từ chối duyệt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700"/>
        <w:gridCol w:w="5317"/>
      </w:tblGrid>
      <w:tr w:rsidR="00EE5B01" w:rsidRPr="001164DE" w14:paraId="02631872" w14:textId="77777777" w:rsidTr="00A84F88">
        <w:trPr>
          <w:trHeight w:val="510"/>
          <w:tblHeader/>
        </w:trPr>
        <w:tc>
          <w:tcPr>
            <w:tcW w:w="576" w:type="pct"/>
            <w:shd w:val="clear" w:color="auto" w:fill="E7E6E6" w:themeFill="background2"/>
            <w:vAlign w:val="center"/>
          </w:tcPr>
          <w:p w14:paraId="17E14FE4"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90" w:type="pct"/>
            <w:shd w:val="clear" w:color="auto" w:fill="E7E6E6" w:themeFill="background2"/>
            <w:vAlign w:val="center"/>
          </w:tcPr>
          <w:p w14:paraId="39C2AD2E"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34" w:type="pct"/>
            <w:shd w:val="clear" w:color="auto" w:fill="E7E6E6" w:themeFill="background2"/>
            <w:vAlign w:val="center"/>
          </w:tcPr>
          <w:p w14:paraId="7C7A7EE5"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EE5B01" w:rsidRPr="001164DE" w14:paraId="6C4E9AD1" w14:textId="77777777" w:rsidTr="00A84F88">
        <w:trPr>
          <w:trHeight w:val="510"/>
        </w:trPr>
        <w:tc>
          <w:tcPr>
            <w:tcW w:w="576" w:type="pct"/>
            <w:shd w:val="clear" w:color="auto" w:fill="auto"/>
          </w:tcPr>
          <w:p w14:paraId="2EAD8DA1"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90" w:type="pct"/>
            <w:shd w:val="clear" w:color="auto" w:fill="auto"/>
          </w:tcPr>
          <w:p w14:paraId="531F2684"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34" w:type="pct"/>
            <w:shd w:val="clear" w:color="auto" w:fill="auto"/>
          </w:tcPr>
          <w:p w14:paraId="6D157C4E"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w:t>
            </w:r>
            <w:r w:rsidRPr="001164DE">
              <w:rPr>
                <w:rFonts w:ascii="Times New Roman" w:hAnsi="Times New Roman" w:cs="Times New Roman"/>
                <w:sz w:val="28"/>
                <w:szCs w:val="28"/>
              </w:rPr>
              <w:t>tin bài</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chưa gửi duyệt</w:t>
            </w:r>
            <w:r w:rsidRPr="001164DE">
              <w:rPr>
                <w:rFonts w:ascii="Times New Roman" w:hAnsi="Times New Roman" w:cs="Times New Roman"/>
                <w:sz w:val="28"/>
                <w:szCs w:val="28"/>
                <w:lang w:val="vi-VN"/>
              </w:rPr>
              <w:t xml:space="preserve">, kích chọn </w:t>
            </w:r>
            <w:r w:rsidRPr="001164DE">
              <w:rPr>
                <w:rFonts w:ascii="Times New Roman" w:eastAsia="Times New Roman" w:hAnsi="Times New Roman" w:cs="Times New Roman"/>
                <w:bCs/>
                <w:sz w:val="28"/>
                <w:szCs w:val="28"/>
                <w:lang w:val="vi-VN"/>
              </w:rPr>
              <w:t xml:space="preserve">tin bài </w:t>
            </w:r>
            <w:r w:rsidRPr="001164DE">
              <w:rPr>
                <w:rFonts w:ascii="Times New Roman" w:hAnsi="Times New Roman" w:cs="Times New Roman"/>
                <w:sz w:val="28"/>
                <w:szCs w:val="28"/>
                <w:lang w:val="vi-VN"/>
              </w:rPr>
              <w:t>cần xóa</w:t>
            </w:r>
          </w:p>
        </w:tc>
      </w:tr>
      <w:tr w:rsidR="00EE5B01" w:rsidRPr="001164DE" w14:paraId="4B8FE768" w14:textId="77777777" w:rsidTr="00A84F88">
        <w:trPr>
          <w:trHeight w:val="510"/>
        </w:trPr>
        <w:tc>
          <w:tcPr>
            <w:tcW w:w="576" w:type="pct"/>
            <w:shd w:val="clear" w:color="auto" w:fill="auto"/>
          </w:tcPr>
          <w:p w14:paraId="1E964614"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90" w:type="pct"/>
            <w:shd w:val="clear" w:color="auto" w:fill="auto"/>
          </w:tcPr>
          <w:p w14:paraId="060B3460"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76E508CF"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nội dung</w:t>
            </w:r>
            <w:r w:rsidRPr="001164DE">
              <w:rPr>
                <w:rFonts w:ascii="Times New Roman" w:hAnsi="Times New Roman" w:cs="Times New Roman"/>
                <w:sz w:val="28"/>
                <w:szCs w:val="28"/>
              </w:rPr>
              <w:t xml:space="preserve"> chi tiết</w:t>
            </w:r>
            <w:r w:rsidRPr="001164DE">
              <w:rPr>
                <w:rFonts w:ascii="Times New Roman" w:hAnsi="Times New Roman" w:cs="Times New Roman"/>
                <w:sz w:val="28"/>
                <w:szCs w:val="28"/>
                <w:lang w:val="vi-VN"/>
              </w:rPr>
              <w:t xml:space="preserve"> của </w:t>
            </w:r>
            <w:r w:rsidRPr="001164DE">
              <w:rPr>
                <w:rFonts w:ascii="Times New Roman" w:eastAsia="Times New Roman" w:hAnsi="Times New Roman" w:cs="Times New Roman"/>
                <w:bCs/>
                <w:sz w:val="28"/>
                <w:szCs w:val="28"/>
                <w:lang w:val="vi-VN"/>
              </w:rPr>
              <w:t>tin bài</w:t>
            </w:r>
          </w:p>
        </w:tc>
      </w:tr>
      <w:tr w:rsidR="00EE5B01" w:rsidRPr="001164DE" w14:paraId="32C29379" w14:textId="77777777" w:rsidTr="00A84F88">
        <w:trPr>
          <w:trHeight w:val="510"/>
        </w:trPr>
        <w:tc>
          <w:tcPr>
            <w:tcW w:w="576" w:type="pct"/>
            <w:shd w:val="clear" w:color="auto" w:fill="auto"/>
          </w:tcPr>
          <w:p w14:paraId="6AAD6482"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490" w:type="pct"/>
            <w:shd w:val="clear" w:color="auto" w:fill="auto"/>
          </w:tcPr>
          <w:p w14:paraId="18F5C65E"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34" w:type="pct"/>
            <w:shd w:val="clear" w:color="auto" w:fill="auto"/>
          </w:tcPr>
          <w:p w14:paraId="27C7B048"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Kích chọn </w:t>
            </w:r>
            <w:r w:rsidRPr="001164DE">
              <w:rPr>
                <w:rFonts w:ascii="Times New Roman" w:hAnsi="Times New Roman" w:cs="Times New Roman"/>
                <w:sz w:val="28"/>
                <w:szCs w:val="28"/>
              </w:rPr>
              <w:t xml:space="preserve">Tác vụ khác </w:t>
            </w:r>
            <w:r w:rsidRPr="001164DE">
              <w:rPr>
                <w:rFonts w:ascii="Times New Roman" w:hAnsi="Times New Roman" w:cs="Times New Roman"/>
                <w:sz w:val="28"/>
                <w:szCs w:val="28"/>
                <w:lang w:val="vi-VN"/>
              </w:rPr>
              <w:t xml:space="preserve">(More)/chọn </w:t>
            </w:r>
            <w:r w:rsidRPr="001164DE">
              <w:rPr>
                <w:rFonts w:ascii="Times New Roman" w:hAnsi="Times New Roman" w:cs="Times New Roman"/>
                <w:sz w:val="28"/>
                <w:szCs w:val="28"/>
              </w:rPr>
              <w:t xml:space="preserve">Xóa </w:t>
            </w:r>
            <w:r w:rsidRPr="001164DE">
              <w:rPr>
                <w:rFonts w:ascii="Times New Roman" w:hAnsi="Times New Roman" w:cs="Times New Roman"/>
                <w:sz w:val="28"/>
                <w:szCs w:val="28"/>
                <w:lang w:val="vi-VN"/>
              </w:rPr>
              <w:t>(Delete)</w:t>
            </w:r>
          </w:p>
        </w:tc>
      </w:tr>
      <w:tr w:rsidR="00EE5B01" w:rsidRPr="001164DE" w14:paraId="13BA970B" w14:textId="77777777" w:rsidTr="00A84F88">
        <w:trPr>
          <w:trHeight w:val="510"/>
        </w:trPr>
        <w:tc>
          <w:tcPr>
            <w:tcW w:w="576" w:type="pct"/>
            <w:shd w:val="clear" w:color="auto" w:fill="auto"/>
          </w:tcPr>
          <w:p w14:paraId="6DA05036"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490" w:type="pct"/>
            <w:shd w:val="clear" w:color="auto" w:fill="auto"/>
          </w:tcPr>
          <w:p w14:paraId="3A321DDB"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2934" w:type="pct"/>
            <w:shd w:val="clear" w:color="auto" w:fill="auto"/>
          </w:tcPr>
          <w:p w14:paraId="35D293D0" w14:textId="77777777" w:rsidR="00EE5B01" w:rsidRPr="001164DE" w:rsidRDefault="00EE5B01" w:rsidP="00122797">
            <w:pPr>
              <w:spacing w:after="0" w:line="312" w:lineRule="auto"/>
              <w:jc w:val="both"/>
              <w:rPr>
                <w:rFonts w:ascii="Times New Roman" w:eastAsia="Times New Roman" w:hAnsi="Times New Roman" w:cs="Times New Roman"/>
                <w:bCs/>
                <w:sz w:val="28"/>
                <w:szCs w:val="28"/>
                <w:lang w:val="vi-VN"/>
              </w:rPr>
            </w:pPr>
            <w:r w:rsidRPr="001164DE">
              <w:rPr>
                <w:rFonts w:ascii="Times New Roman" w:hAnsi="Times New Roman" w:cs="Times New Roman"/>
                <w:sz w:val="28"/>
                <w:szCs w:val="28"/>
                <w:lang w:val="vi-VN"/>
              </w:rPr>
              <w:t xml:space="preserve">Hiển thị Popup yêu cầu xác nhận yêu cầu xóa </w:t>
            </w:r>
            <w:r w:rsidRPr="001164DE">
              <w:rPr>
                <w:rFonts w:ascii="Times New Roman" w:eastAsia="Times New Roman" w:hAnsi="Times New Roman" w:cs="Times New Roman"/>
                <w:bCs/>
                <w:sz w:val="28"/>
                <w:szCs w:val="28"/>
                <w:lang w:val="vi-VN"/>
              </w:rPr>
              <w:t>tin bài</w:t>
            </w:r>
          </w:p>
          <w:p w14:paraId="2FB02650" w14:textId="07BA53EB" w:rsidR="00573E45" w:rsidRPr="00777D93" w:rsidRDefault="00573E45"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123212F9" wp14:editId="318982F6">
                  <wp:extent cx="3199765" cy="927786"/>
                  <wp:effectExtent l="19050" t="19050" r="19685"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3965" cy="946401"/>
                          </a:xfrm>
                          <a:prstGeom prst="rect">
                            <a:avLst/>
                          </a:prstGeom>
                          <a:ln>
                            <a:solidFill>
                              <a:schemeClr val="tx1"/>
                            </a:solidFill>
                          </a:ln>
                        </pic:spPr>
                      </pic:pic>
                    </a:graphicData>
                  </a:graphic>
                </wp:inline>
              </w:drawing>
            </w:r>
          </w:p>
        </w:tc>
      </w:tr>
      <w:tr w:rsidR="00EE5B01" w:rsidRPr="001164DE" w14:paraId="42323D19" w14:textId="77777777" w:rsidTr="00A84F88">
        <w:trPr>
          <w:trHeight w:val="510"/>
        </w:trPr>
        <w:tc>
          <w:tcPr>
            <w:tcW w:w="576" w:type="pct"/>
            <w:shd w:val="clear" w:color="auto" w:fill="auto"/>
          </w:tcPr>
          <w:p w14:paraId="78413B83"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5</w:t>
            </w:r>
          </w:p>
        </w:tc>
        <w:tc>
          <w:tcPr>
            <w:tcW w:w="1490" w:type="pct"/>
            <w:shd w:val="clear" w:color="auto" w:fill="auto"/>
          </w:tcPr>
          <w:p w14:paraId="79950B78" w14:textId="77777777" w:rsidR="00EE5B01" w:rsidRPr="001164DE" w:rsidRDefault="00EE5B0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34" w:type="pct"/>
            <w:shd w:val="clear" w:color="auto" w:fill="auto"/>
          </w:tcPr>
          <w:p w14:paraId="65E5F699"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Xác nhận xóa </w:t>
            </w:r>
            <w:r w:rsidRPr="001164DE">
              <w:rPr>
                <w:rFonts w:ascii="Times New Roman" w:eastAsia="Times New Roman" w:hAnsi="Times New Roman" w:cs="Times New Roman"/>
                <w:bCs/>
                <w:sz w:val="28"/>
                <w:szCs w:val="28"/>
                <w:lang w:val="vi-VN"/>
              </w:rPr>
              <w:t>tin bài</w:t>
            </w:r>
          </w:p>
        </w:tc>
      </w:tr>
      <w:tr w:rsidR="00EE5B01" w:rsidRPr="001164DE" w14:paraId="32E6806D" w14:textId="77777777" w:rsidTr="00A84F88">
        <w:trPr>
          <w:trHeight w:val="510"/>
        </w:trPr>
        <w:tc>
          <w:tcPr>
            <w:tcW w:w="576" w:type="pct"/>
            <w:shd w:val="clear" w:color="auto" w:fill="auto"/>
          </w:tcPr>
          <w:p w14:paraId="1C5EC90B"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6</w:t>
            </w:r>
          </w:p>
        </w:tc>
        <w:tc>
          <w:tcPr>
            <w:tcW w:w="1490" w:type="pct"/>
            <w:shd w:val="clear" w:color="auto" w:fill="auto"/>
          </w:tcPr>
          <w:p w14:paraId="7B53601E"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489B56C9" w14:textId="52C90E6D" w:rsidR="00EE5B01" w:rsidRPr="001164DE" w:rsidRDefault="00EE5B0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Hệ thống xóa </w:t>
            </w:r>
            <w:r w:rsidRPr="001164DE">
              <w:rPr>
                <w:rFonts w:ascii="Times New Roman" w:eastAsia="Times New Roman" w:hAnsi="Times New Roman" w:cs="Times New Roman"/>
                <w:bCs/>
                <w:sz w:val="28"/>
                <w:szCs w:val="28"/>
                <w:lang w:val="vi-VN"/>
              </w:rPr>
              <w:t>tin bài</w:t>
            </w:r>
            <w:r w:rsidR="006D429D" w:rsidRPr="001164DE">
              <w:rPr>
                <w:rFonts w:ascii="Times New Roman" w:eastAsia="Times New Roman" w:hAnsi="Times New Roman" w:cs="Times New Roman"/>
                <w:bCs/>
                <w:sz w:val="28"/>
                <w:szCs w:val="28"/>
              </w:rPr>
              <w:t xml:space="preserve"> trong khỏi site area tương ứng của tin bài</w:t>
            </w:r>
            <w:r w:rsidRPr="001164DE">
              <w:rPr>
                <w:rFonts w:ascii="Times New Roman" w:eastAsia="Times New Roman" w:hAnsi="Times New Roman" w:cs="Times New Roman"/>
                <w:bCs/>
                <w:sz w:val="28"/>
                <w:szCs w:val="28"/>
                <w:lang w:val="vi-VN"/>
              </w:rPr>
              <w:t xml:space="preserve"> </w:t>
            </w:r>
            <w:r w:rsidRPr="001164DE">
              <w:rPr>
                <w:rFonts w:ascii="Times New Roman" w:hAnsi="Times New Roman" w:cs="Times New Roman"/>
                <w:sz w:val="28"/>
                <w:szCs w:val="28"/>
              </w:rPr>
              <w:t xml:space="preserve">và hiển thị thông báo xóa </w:t>
            </w:r>
            <w:r w:rsidRPr="001164DE">
              <w:rPr>
                <w:rFonts w:ascii="Times New Roman" w:eastAsia="Times New Roman" w:hAnsi="Times New Roman" w:cs="Times New Roman"/>
                <w:bCs/>
                <w:sz w:val="28"/>
                <w:szCs w:val="28"/>
                <w:lang w:val="vi-VN"/>
              </w:rPr>
              <w:t xml:space="preserve">tin bài </w:t>
            </w:r>
            <w:r w:rsidRPr="001164DE">
              <w:rPr>
                <w:rFonts w:ascii="Times New Roman" w:hAnsi="Times New Roman" w:cs="Times New Roman"/>
                <w:sz w:val="28"/>
                <w:szCs w:val="28"/>
              </w:rPr>
              <w:t>thành công</w:t>
            </w:r>
          </w:p>
          <w:p w14:paraId="0A5D287A" w14:textId="77777777" w:rsidR="00EE5B01" w:rsidRPr="001164DE" w:rsidRDefault="00EE5B0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Ở bước 5 nếu NSD chọn Hủy yêu cầu, hệ thống đóng pop-up xác nhận xóa tin bài</w:t>
            </w:r>
          </w:p>
        </w:tc>
      </w:tr>
    </w:tbl>
    <w:p w14:paraId="0D07F3E9" w14:textId="1AD44D14" w:rsidR="003E5211" w:rsidRPr="001164DE" w:rsidRDefault="003E5211" w:rsidP="0055188C">
      <w:pPr>
        <w:pStyle w:val="Heading3"/>
      </w:pPr>
      <w:bookmarkStart w:id="74" w:name="_Toc50105094"/>
      <w:bookmarkStart w:id="75" w:name="_Toc56522242"/>
      <w:bookmarkStart w:id="76" w:name="_Toc70073939"/>
      <w:r w:rsidRPr="001164DE">
        <w:t>(A1.2.2) Quản lý tin bài</w:t>
      </w:r>
      <w:bookmarkEnd w:id="74"/>
      <w:bookmarkEnd w:id="75"/>
      <w:bookmarkEnd w:id="76"/>
    </w:p>
    <w:p w14:paraId="0524F8FB" w14:textId="77777777" w:rsidR="009D7060" w:rsidRPr="001164DE" w:rsidRDefault="009D7060" w:rsidP="0090566F">
      <w:pPr>
        <w:pStyle w:val="Heading4"/>
      </w:pPr>
      <w:r w:rsidRPr="001164DE">
        <w:t>Văn bản nghiệp vụ áp dụng</w:t>
      </w:r>
    </w:p>
    <w:p w14:paraId="767065A9" w14:textId="366E7B6A" w:rsidR="009D7060" w:rsidRPr="001164DE" w:rsidRDefault="004828CD" w:rsidP="002B7031">
      <w:pPr>
        <w:pStyle w:val="Style2"/>
        <w:spacing w:line="312" w:lineRule="auto"/>
      </w:pPr>
      <w:r w:rsidRPr="001164DE">
        <w:t xml:space="preserve">Tài liệu phân tích yêu </w:t>
      </w:r>
      <w:r w:rsidR="00A925E3" w:rsidRPr="001164DE">
        <w:t xml:space="preserve">cầu nghiệp vụ </w:t>
      </w:r>
    </w:p>
    <w:p w14:paraId="7971F316" w14:textId="77777777" w:rsidR="009D7060" w:rsidRPr="001164DE" w:rsidRDefault="009D7060" w:rsidP="0090566F">
      <w:pPr>
        <w:pStyle w:val="Heading4"/>
      </w:pPr>
      <w:r w:rsidRPr="001164DE">
        <w:t>Mô tả yêu cầu</w:t>
      </w:r>
    </w:p>
    <w:p w14:paraId="23878689" w14:textId="77777777" w:rsidR="00434641" w:rsidRPr="001164DE" w:rsidRDefault="00434641" w:rsidP="002B7031">
      <w:pPr>
        <w:pStyle w:val="Style2"/>
        <w:spacing w:line="312" w:lineRule="auto"/>
      </w:pPr>
      <w:r w:rsidRPr="001164DE">
        <w:t>Biên tập viên/Người quản trị nội dung/Người duyệt xuất bản có thể yêu cầu hoàn thiện tin bài/hủy duyệt tin bài. Hệ thống lưu thông tin vào CSDL và chuyển thông tin cho Cộng tác viên/Biên tập viên/Người quản trị nội dung.</w:t>
      </w:r>
    </w:p>
    <w:p w14:paraId="2140ECD8" w14:textId="6F312811" w:rsidR="00434641" w:rsidRPr="001164DE" w:rsidRDefault="00434641" w:rsidP="002B7031">
      <w:pPr>
        <w:pStyle w:val="Style2"/>
        <w:spacing w:line="312" w:lineRule="auto"/>
      </w:pPr>
      <w:r w:rsidRPr="001164DE">
        <w:t xml:space="preserve">Biên tập viên/Người quản trị nội dung/Người duyệt xuất bản có thể duyệt tin bài. Hệ thống lưu thông tin vào CSDL và chuyển tin bài sang bước tiếp theo (Chuyển cho Người quản trị nội dung/Người duyệt xuất bản/Đăng tin bài lên </w:t>
      </w:r>
      <w:r w:rsidR="00E04DD9" w:rsidRPr="001164DE">
        <w:t>Tạp chí Thuế</w:t>
      </w:r>
      <w:r w:rsidRPr="001164DE">
        <w:t>).</w:t>
      </w:r>
    </w:p>
    <w:p w14:paraId="52CAE15A" w14:textId="37EBFBD4" w:rsidR="00434641" w:rsidRPr="001164DE" w:rsidRDefault="00434641" w:rsidP="002B7031">
      <w:pPr>
        <w:pStyle w:val="Style2"/>
        <w:spacing w:line="312" w:lineRule="auto"/>
      </w:pPr>
      <w:r w:rsidRPr="001164DE">
        <w:t xml:space="preserve">Người duyệt xuất bản có thể gỡ tin bài đã xuất bản khỏi trang thông tin của </w:t>
      </w:r>
      <w:r w:rsidR="00E04DD9" w:rsidRPr="001164DE">
        <w:t>Tạp chí Thuế</w:t>
      </w:r>
      <w:r w:rsidRPr="001164DE">
        <w:t xml:space="preserve">. Hệ thống kiểm tra thông tin và gỡ tin bài khỏi trang thông tin của </w:t>
      </w:r>
      <w:r w:rsidR="00E04DD9" w:rsidRPr="001164DE">
        <w:t>Tạp chí Thuế</w:t>
      </w:r>
      <w:r w:rsidRPr="001164DE">
        <w:t>.</w:t>
      </w:r>
    </w:p>
    <w:p w14:paraId="720870C5" w14:textId="77777777" w:rsidR="00A02E73" w:rsidRPr="001164DE" w:rsidRDefault="00A02E73">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03E70B91" w14:textId="77777777" w:rsidR="009D7060" w:rsidRPr="001164DE" w:rsidRDefault="009D7060" w:rsidP="0090566F">
      <w:pPr>
        <w:pStyle w:val="Heading4"/>
      </w:pPr>
      <w:r w:rsidRPr="001164DE">
        <w:lastRenderedPageBreak/>
        <w:t>Thiết kế giao diện</w:t>
      </w:r>
    </w:p>
    <w:p w14:paraId="51B375D8" w14:textId="77777777" w:rsidR="00EE5B01" w:rsidRPr="001164DE" w:rsidRDefault="00EE5B01" w:rsidP="002B7031">
      <w:pPr>
        <w:pStyle w:val="ListParagraph"/>
        <w:spacing w:line="312" w:lineRule="auto"/>
      </w:pPr>
      <w:r w:rsidRPr="001164DE">
        <w:rPr>
          <w:lang w:val="en-US"/>
        </w:rPr>
        <w:t>Yêu cầu hoàn thiện (hủy duyệt)/Duyệt xuất bản</w:t>
      </w:r>
      <w:r w:rsidR="004828CD" w:rsidRPr="001164DE">
        <w:rPr>
          <w:lang w:val="en-US"/>
        </w:rPr>
        <w:t>/ Gỡ tin bài</w:t>
      </w:r>
    </w:p>
    <w:p w14:paraId="6CBCB3D6" w14:textId="5F7E324D" w:rsidR="003B4CC4" w:rsidRPr="001164DE" w:rsidRDefault="006C7EA4" w:rsidP="002B7031">
      <w:pPr>
        <w:pStyle w:val="Style2"/>
        <w:numPr>
          <w:ilvl w:val="0"/>
          <w:numId w:val="0"/>
        </w:numPr>
        <w:spacing w:line="312" w:lineRule="auto"/>
        <w:jc w:val="center"/>
      </w:pPr>
      <w:r w:rsidRPr="001164DE">
        <w:rPr>
          <w:noProof/>
        </w:rPr>
        <w:drawing>
          <wp:inline distT="0" distB="0" distL="0" distR="0" wp14:anchorId="49F03458" wp14:editId="1F14EA37">
            <wp:extent cx="3590851" cy="6442186"/>
            <wp:effectExtent l="19050" t="19050" r="1016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0851" cy="6442186"/>
                    </a:xfrm>
                    <a:prstGeom prst="rect">
                      <a:avLst/>
                    </a:prstGeom>
                    <a:ln>
                      <a:solidFill>
                        <a:schemeClr val="tx1"/>
                      </a:solidFill>
                    </a:ln>
                  </pic:spPr>
                </pic:pic>
              </a:graphicData>
            </a:graphic>
          </wp:inline>
        </w:drawing>
      </w:r>
    </w:p>
    <w:p w14:paraId="1E4C06D0" w14:textId="7F8D7C50" w:rsidR="003B4CC4" w:rsidRPr="001164DE" w:rsidRDefault="003B4CC4"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13</w:t>
      </w:r>
      <w:r w:rsidRPr="001164DE">
        <w:rPr>
          <w:noProof/>
          <w:sz w:val="28"/>
          <w:szCs w:val="28"/>
        </w:rPr>
        <w:fldChar w:fldCharType="end"/>
      </w:r>
      <w:r w:rsidRPr="001164DE">
        <w:rPr>
          <w:sz w:val="28"/>
          <w:szCs w:val="28"/>
        </w:rPr>
        <w:t>: Yêu cầu hoàn thiện (hủy duyệt)/ duyệt xuất bản</w:t>
      </w:r>
    </w:p>
    <w:p w14:paraId="65AE2CF5" w14:textId="77777777" w:rsidR="003B4CC4" w:rsidRPr="001164DE" w:rsidRDefault="003B4CC4" w:rsidP="002B7031">
      <w:pPr>
        <w:pStyle w:val="ListParagraph"/>
        <w:numPr>
          <w:ilvl w:val="0"/>
          <w:numId w:val="0"/>
        </w:numPr>
        <w:spacing w:line="312" w:lineRule="auto"/>
        <w:ind w:left="90"/>
      </w:pPr>
    </w:p>
    <w:p w14:paraId="65FF9336" w14:textId="3EE79E9F" w:rsidR="003B4CC4" w:rsidRPr="001164DE" w:rsidRDefault="00AD7CCC" w:rsidP="002B7031">
      <w:pPr>
        <w:pStyle w:val="ListParagraph"/>
        <w:keepNext/>
        <w:numPr>
          <w:ilvl w:val="0"/>
          <w:numId w:val="0"/>
        </w:numPr>
        <w:spacing w:line="312" w:lineRule="auto"/>
        <w:jc w:val="center"/>
      </w:pPr>
      <w:r w:rsidRPr="001164DE">
        <w:rPr>
          <w:noProof/>
          <w:lang w:val="en-US" w:eastAsia="en-US"/>
        </w:rPr>
        <w:lastRenderedPageBreak/>
        <w:drawing>
          <wp:inline distT="0" distB="0" distL="0" distR="0" wp14:anchorId="4771DA9D" wp14:editId="49E31566">
            <wp:extent cx="3628971" cy="6480305"/>
            <wp:effectExtent l="19050" t="19050" r="1016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8971" cy="6480305"/>
                    </a:xfrm>
                    <a:prstGeom prst="rect">
                      <a:avLst/>
                    </a:prstGeom>
                    <a:ln>
                      <a:solidFill>
                        <a:schemeClr val="tx1"/>
                      </a:solidFill>
                    </a:ln>
                  </pic:spPr>
                </pic:pic>
              </a:graphicData>
            </a:graphic>
          </wp:inline>
        </w:drawing>
      </w:r>
    </w:p>
    <w:p w14:paraId="18BF6127" w14:textId="123D8278" w:rsidR="003B4CC4" w:rsidRPr="001164DE" w:rsidRDefault="003B4CC4"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14</w:t>
      </w:r>
      <w:r w:rsidRPr="001164DE">
        <w:rPr>
          <w:sz w:val="28"/>
          <w:szCs w:val="28"/>
        </w:rPr>
        <w:fldChar w:fldCharType="end"/>
      </w:r>
      <w:r w:rsidRPr="001164DE">
        <w:rPr>
          <w:sz w:val="28"/>
          <w:szCs w:val="28"/>
        </w:rPr>
        <w:t>: Gỡ tin bài (Hạ xuất bản tin bài)</w:t>
      </w:r>
    </w:p>
    <w:p w14:paraId="48925D0E" w14:textId="77777777" w:rsidR="003A1948" w:rsidRPr="001164DE" w:rsidRDefault="003A1948" w:rsidP="002B7031">
      <w:pPr>
        <w:pStyle w:val="Style2"/>
        <w:spacing w:line="312" w:lineRule="auto"/>
      </w:pPr>
      <w:r w:rsidRPr="001164DE">
        <w:t>Thiết kế trường dữ liệu:</w:t>
      </w:r>
    </w:p>
    <w:tbl>
      <w:tblPr>
        <w:tblStyle w:val="TableGrid"/>
        <w:tblW w:w="8990" w:type="dxa"/>
        <w:tblInd w:w="360" w:type="dxa"/>
        <w:tblLayout w:type="fixed"/>
        <w:tblLook w:val="04A0" w:firstRow="1" w:lastRow="0" w:firstColumn="1" w:lastColumn="0" w:noHBand="0" w:noVBand="1"/>
      </w:tblPr>
      <w:tblGrid>
        <w:gridCol w:w="805"/>
        <w:gridCol w:w="1260"/>
        <w:gridCol w:w="1800"/>
        <w:gridCol w:w="990"/>
        <w:gridCol w:w="1080"/>
        <w:gridCol w:w="3055"/>
      </w:tblGrid>
      <w:tr w:rsidR="003A1948" w:rsidRPr="001164DE" w14:paraId="731F5549" w14:textId="77777777" w:rsidTr="00C358E3">
        <w:trPr>
          <w:tblHeader/>
        </w:trPr>
        <w:tc>
          <w:tcPr>
            <w:tcW w:w="805" w:type="dxa"/>
            <w:shd w:val="clear" w:color="auto" w:fill="E7E6E6" w:themeFill="background2"/>
          </w:tcPr>
          <w:p w14:paraId="3208B569" w14:textId="77777777" w:rsidR="003A1948" w:rsidRPr="001164DE" w:rsidRDefault="003A1948"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260" w:type="dxa"/>
            <w:shd w:val="clear" w:color="auto" w:fill="E7E6E6" w:themeFill="background2"/>
          </w:tcPr>
          <w:p w14:paraId="13243B7D"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800" w:type="dxa"/>
            <w:shd w:val="clear" w:color="auto" w:fill="E7E6E6" w:themeFill="background2"/>
          </w:tcPr>
          <w:p w14:paraId="700AE2AE"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0" w:type="dxa"/>
            <w:shd w:val="clear" w:color="auto" w:fill="E7E6E6" w:themeFill="background2"/>
          </w:tcPr>
          <w:p w14:paraId="6CA716DC"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80" w:type="dxa"/>
            <w:shd w:val="clear" w:color="auto" w:fill="E7E6E6" w:themeFill="background2"/>
          </w:tcPr>
          <w:p w14:paraId="6124D441"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55" w:type="dxa"/>
            <w:shd w:val="clear" w:color="auto" w:fill="E7E6E6" w:themeFill="background2"/>
          </w:tcPr>
          <w:p w14:paraId="5CEFB5D3" w14:textId="77777777" w:rsidR="003A1948" w:rsidRPr="001164DE" w:rsidRDefault="003A1948"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7B5CA3" w:rsidRPr="001164DE" w14:paraId="1240D7C0" w14:textId="77777777" w:rsidTr="00C358E3">
        <w:tc>
          <w:tcPr>
            <w:tcW w:w="805" w:type="dxa"/>
          </w:tcPr>
          <w:p w14:paraId="1417D878" w14:textId="5D54A6B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260" w:type="dxa"/>
          </w:tcPr>
          <w:p w14:paraId="71D82C50" w14:textId="138D31F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Alias</w:t>
            </w:r>
          </w:p>
        </w:tc>
        <w:tc>
          <w:tcPr>
            <w:tcW w:w="1800" w:type="dxa"/>
          </w:tcPr>
          <w:p w14:paraId="0D28E629" w14:textId="0A12F35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(250)</w:t>
            </w:r>
          </w:p>
        </w:tc>
        <w:tc>
          <w:tcPr>
            <w:tcW w:w="990" w:type="dxa"/>
          </w:tcPr>
          <w:p w14:paraId="7512785A" w14:textId="140E5AE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609FFD25" w14:textId="77777777" w:rsidR="007B5CA3" w:rsidRPr="001164DE" w:rsidRDefault="007B5CA3" w:rsidP="007B5CA3">
            <w:pPr>
              <w:spacing w:line="312" w:lineRule="auto"/>
              <w:rPr>
                <w:rFonts w:ascii="Times New Roman" w:hAnsi="Times New Roman"/>
                <w:sz w:val="28"/>
                <w:szCs w:val="28"/>
              </w:rPr>
            </w:pPr>
          </w:p>
        </w:tc>
        <w:tc>
          <w:tcPr>
            <w:tcW w:w="3055" w:type="dxa"/>
          </w:tcPr>
          <w:p w14:paraId="37E819DF"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B6163DC" w14:textId="7AF7C86B"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liên kết tin bài</w:t>
            </w:r>
          </w:p>
        </w:tc>
      </w:tr>
      <w:tr w:rsidR="007B5CA3" w:rsidRPr="001164DE" w14:paraId="1308AB2E" w14:textId="77777777" w:rsidTr="00C358E3">
        <w:tc>
          <w:tcPr>
            <w:tcW w:w="805" w:type="dxa"/>
          </w:tcPr>
          <w:p w14:paraId="5CA198B8" w14:textId="0ED0B71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2</w:t>
            </w:r>
          </w:p>
        </w:tc>
        <w:tc>
          <w:tcPr>
            <w:tcW w:w="1260" w:type="dxa"/>
          </w:tcPr>
          <w:p w14:paraId="3E6CBEFC" w14:textId="7C9B92E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Tiêu đề</w:t>
            </w:r>
          </w:p>
        </w:tc>
        <w:tc>
          <w:tcPr>
            <w:tcW w:w="1800" w:type="dxa"/>
          </w:tcPr>
          <w:p w14:paraId="6CE791DA" w14:textId="7B02C3CC"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0AD33CE7" w14:textId="341E5382"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64D42230" w14:textId="77777777" w:rsidR="007B5CA3" w:rsidRPr="001164DE" w:rsidRDefault="007B5CA3" w:rsidP="007B5CA3">
            <w:pPr>
              <w:spacing w:line="312" w:lineRule="auto"/>
              <w:rPr>
                <w:rFonts w:ascii="Times New Roman" w:hAnsi="Times New Roman"/>
                <w:sz w:val="28"/>
                <w:szCs w:val="28"/>
              </w:rPr>
            </w:pPr>
          </w:p>
        </w:tc>
        <w:tc>
          <w:tcPr>
            <w:tcW w:w="3055" w:type="dxa"/>
          </w:tcPr>
          <w:p w14:paraId="441883E3"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9307516" w14:textId="52DE55C8" w:rsidR="007B5CA3" w:rsidRPr="001164DE" w:rsidRDefault="007B5CA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Hiển thị nội dung tiêu đề tin bài</w:t>
            </w:r>
          </w:p>
        </w:tc>
      </w:tr>
      <w:tr w:rsidR="007B5CA3" w:rsidRPr="001164DE" w14:paraId="1E2EC56C" w14:textId="77777777" w:rsidTr="00C358E3">
        <w:tc>
          <w:tcPr>
            <w:tcW w:w="805" w:type="dxa"/>
          </w:tcPr>
          <w:p w14:paraId="4E9BC38D" w14:textId="368DCB6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260" w:type="dxa"/>
          </w:tcPr>
          <w:p w14:paraId="48A9C8C5" w14:textId="78C0D78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Sapo</w:t>
            </w:r>
          </w:p>
        </w:tc>
        <w:tc>
          <w:tcPr>
            <w:tcW w:w="1800" w:type="dxa"/>
          </w:tcPr>
          <w:p w14:paraId="34881186" w14:textId="708528E0"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(1200)</w:t>
            </w:r>
          </w:p>
        </w:tc>
        <w:tc>
          <w:tcPr>
            <w:tcW w:w="990" w:type="dxa"/>
          </w:tcPr>
          <w:p w14:paraId="631500FE" w14:textId="77777777" w:rsidR="007B5CA3" w:rsidRPr="001164DE" w:rsidRDefault="007B5CA3" w:rsidP="007B5CA3">
            <w:pPr>
              <w:spacing w:line="312" w:lineRule="auto"/>
              <w:rPr>
                <w:rFonts w:ascii="Times New Roman" w:hAnsi="Times New Roman"/>
                <w:sz w:val="28"/>
                <w:szCs w:val="28"/>
              </w:rPr>
            </w:pPr>
          </w:p>
        </w:tc>
        <w:tc>
          <w:tcPr>
            <w:tcW w:w="1080" w:type="dxa"/>
          </w:tcPr>
          <w:p w14:paraId="37D3FCC5" w14:textId="3F7E0D3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(TCT Online)</w:t>
            </w:r>
          </w:p>
        </w:tc>
        <w:tc>
          <w:tcPr>
            <w:tcW w:w="3055" w:type="dxa"/>
          </w:tcPr>
          <w:p w14:paraId="7A131685"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A94EC01" w14:textId="609599F8"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sapo của tin bài</w:t>
            </w:r>
          </w:p>
        </w:tc>
      </w:tr>
      <w:tr w:rsidR="007B5CA3" w:rsidRPr="001164DE" w14:paraId="41AE0F6B" w14:textId="77777777" w:rsidTr="00C358E3">
        <w:tc>
          <w:tcPr>
            <w:tcW w:w="805" w:type="dxa"/>
          </w:tcPr>
          <w:p w14:paraId="035878A9" w14:textId="6640963C"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260" w:type="dxa"/>
          </w:tcPr>
          <w:p w14:paraId="74199640" w14:textId="172CA8F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Nội dung tin bài</w:t>
            </w:r>
          </w:p>
        </w:tc>
        <w:tc>
          <w:tcPr>
            <w:tcW w:w="1800" w:type="dxa"/>
          </w:tcPr>
          <w:p w14:paraId="14A6118F" w14:textId="030D9B6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(Không giới hạn ký tự)</w:t>
            </w:r>
          </w:p>
        </w:tc>
        <w:tc>
          <w:tcPr>
            <w:tcW w:w="990" w:type="dxa"/>
          </w:tcPr>
          <w:p w14:paraId="41FC5B9D" w14:textId="77777777" w:rsidR="007B5CA3" w:rsidRPr="001164DE" w:rsidRDefault="007B5CA3" w:rsidP="007B5CA3">
            <w:pPr>
              <w:spacing w:line="312" w:lineRule="auto"/>
              <w:rPr>
                <w:rFonts w:ascii="Times New Roman" w:hAnsi="Times New Roman"/>
                <w:sz w:val="28"/>
                <w:szCs w:val="28"/>
              </w:rPr>
            </w:pPr>
          </w:p>
        </w:tc>
        <w:tc>
          <w:tcPr>
            <w:tcW w:w="1080" w:type="dxa"/>
          </w:tcPr>
          <w:p w14:paraId="09536683" w14:textId="77777777" w:rsidR="007B5CA3" w:rsidRPr="001164DE" w:rsidRDefault="007B5CA3" w:rsidP="007B5CA3">
            <w:pPr>
              <w:spacing w:line="312" w:lineRule="auto"/>
              <w:rPr>
                <w:rFonts w:ascii="Times New Roman" w:hAnsi="Times New Roman"/>
                <w:sz w:val="28"/>
                <w:szCs w:val="28"/>
              </w:rPr>
            </w:pPr>
          </w:p>
        </w:tc>
        <w:tc>
          <w:tcPr>
            <w:tcW w:w="3055" w:type="dxa"/>
          </w:tcPr>
          <w:p w14:paraId="62E5E654"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F906636" w14:textId="5C499C00"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tin bài</w:t>
            </w:r>
          </w:p>
        </w:tc>
      </w:tr>
      <w:tr w:rsidR="007B5CA3" w:rsidRPr="001164DE" w14:paraId="529C2F50" w14:textId="77777777" w:rsidTr="00C358E3">
        <w:tc>
          <w:tcPr>
            <w:tcW w:w="805" w:type="dxa"/>
          </w:tcPr>
          <w:p w14:paraId="4D9241A1" w14:textId="0EF285F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260" w:type="dxa"/>
          </w:tcPr>
          <w:p w14:paraId="7EEC9B72" w14:textId="011D4A8E"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Ảnh đại diện</w:t>
            </w:r>
          </w:p>
        </w:tc>
        <w:tc>
          <w:tcPr>
            <w:tcW w:w="1800" w:type="dxa"/>
          </w:tcPr>
          <w:p w14:paraId="56145C13" w14:textId="77777777" w:rsidR="007B5CA3" w:rsidRPr="001164DE" w:rsidRDefault="007B5CA3" w:rsidP="007B5CA3">
            <w:pPr>
              <w:spacing w:line="312" w:lineRule="auto"/>
              <w:rPr>
                <w:rFonts w:ascii="Times New Roman" w:hAnsi="Times New Roman"/>
                <w:sz w:val="28"/>
                <w:szCs w:val="28"/>
              </w:rPr>
            </w:pPr>
          </w:p>
        </w:tc>
        <w:tc>
          <w:tcPr>
            <w:tcW w:w="990" w:type="dxa"/>
          </w:tcPr>
          <w:p w14:paraId="661D21E3" w14:textId="77777777" w:rsidR="007B5CA3" w:rsidRPr="001164DE" w:rsidRDefault="007B5CA3" w:rsidP="007B5CA3">
            <w:pPr>
              <w:spacing w:line="312" w:lineRule="auto"/>
              <w:rPr>
                <w:rFonts w:ascii="Times New Roman" w:hAnsi="Times New Roman"/>
                <w:sz w:val="28"/>
                <w:szCs w:val="28"/>
              </w:rPr>
            </w:pPr>
          </w:p>
        </w:tc>
        <w:tc>
          <w:tcPr>
            <w:tcW w:w="1080" w:type="dxa"/>
          </w:tcPr>
          <w:p w14:paraId="06A9EB44" w14:textId="77777777" w:rsidR="007B5CA3" w:rsidRPr="001164DE" w:rsidRDefault="007B5CA3" w:rsidP="007B5CA3">
            <w:pPr>
              <w:spacing w:line="312" w:lineRule="auto"/>
              <w:rPr>
                <w:rFonts w:ascii="Times New Roman" w:hAnsi="Times New Roman"/>
                <w:sz w:val="28"/>
                <w:szCs w:val="28"/>
              </w:rPr>
            </w:pPr>
          </w:p>
        </w:tc>
        <w:tc>
          <w:tcPr>
            <w:tcW w:w="3055" w:type="dxa"/>
          </w:tcPr>
          <w:p w14:paraId="4E3527BC"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DE26DD3" w14:textId="4E709573"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ảnh đại diện tin bài</w:t>
            </w:r>
          </w:p>
        </w:tc>
      </w:tr>
      <w:tr w:rsidR="007B5CA3" w:rsidRPr="001164DE" w14:paraId="3E835545" w14:textId="77777777" w:rsidTr="00C358E3">
        <w:tc>
          <w:tcPr>
            <w:tcW w:w="805" w:type="dxa"/>
          </w:tcPr>
          <w:p w14:paraId="467962FC" w14:textId="4CF4EDE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260" w:type="dxa"/>
          </w:tcPr>
          <w:p w14:paraId="39D74A59" w14:textId="418CFADF"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Tác giả</w:t>
            </w:r>
          </w:p>
        </w:tc>
        <w:tc>
          <w:tcPr>
            <w:tcW w:w="1800" w:type="dxa"/>
          </w:tcPr>
          <w:p w14:paraId="134BF8EC" w14:textId="58811C05"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90" w:type="dxa"/>
          </w:tcPr>
          <w:p w14:paraId="64993F3D" w14:textId="77777777" w:rsidR="007B5CA3" w:rsidRPr="001164DE" w:rsidRDefault="007B5CA3" w:rsidP="007B5CA3">
            <w:pPr>
              <w:spacing w:line="312" w:lineRule="auto"/>
              <w:rPr>
                <w:rFonts w:ascii="Times New Roman" w:hAnsi="Times New Roman"/>
                <w:sz w:val="28"/>
                <w:szCs w:val="28"/>
              </w:rPr>
            </w:pPr>
          </w:p>
        </w:tc>
        <w:tc>
          <w:tcPr>
            <w:tcW w:w="1080" w:type="dxa"/>
          </w:tcPr>
          <w:p w14:paraId="661BE844" w14:textId="77777777" w:rsidR="007B5CA3" w:rsidRPr="001164DE" w:rsidRDefault="007B5CA3" w:rsidP="007B5CA3">
            <w:pPr>
              <w:spacing w:line="312" w:lineRule="auto"/>
              <w:rPr>
                <w:rFonts w:ascii="Times New Roman" w:hAnsi="Times New Roman"/>
                <w:sz w:val="28"/>
                <w:szCs w:val="28"/>
              </w:rPr>
            </w:pPr>
          </w:p>
        </w:tc>
        <w:tc>
          <w:tcPr>
            <w:tcW w:w="3055" w:type="dxa"/>
          </w:tcPr>
          <w:p w14:paraId="19108CD6"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7AA6220" w14:textId="2AF7A8B6"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tên tác giả tin bài</w:t>
            </w:r>
          </w:p>
        </w:tc>
      </w:tr>
      <w:tr w:rsidR="007B5CA3" w:rsidRPr="001164DE" w14:paraId="69825622" w14:textId="77777777" w:rsidTr="00C358E3">
        <w:tc>
          <w:tcPr>
            <w:tcW w:w="805" w:type="dxa"/>
          </w:tcPr>
          <w:p w14:paraId="4CCFECF9" w14:textId="5022362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260" w:type="dxa"/>
          </w:tcPr>
          <w:p w14:paraId="5FC2EF49" w14:textId="433F999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Thẻ Tags</w:t>
            </w:r>
          </w:p>
        </w:tc>
        <w:tc>
          <w:tcPr>
            <w:tcW w:w="1800" w:type="dxa"/>
          </w:tcPr>
          <w:p w14:paraId="5462B3C3" w14:textId="4481C6B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69971D6C" w14:textId="77777777" w:rsidR="007B5CA3" w:rsidRPr="001164DE" w:rsidRDefault="007B5CA3" w:rsidP="007B5CA3">
            <w:pPr>
              <w:spacing w:line="312" w:lineRule="auto"/>
              <w:rPr>
                <w:rFonts w:ascii="Times New Roman" w:hAnsi="Times New Roman"/>
                <w:sz w:val="28"/>
                <w:szCs w:val="28"/>
              </w:rPr>
            </w:pPr>
          </w:p>
        </w:tc>
        <w:tc>
          <w:tcPr>
            <w:tcW w:w="1080" w:type="dxa"/>
          </w:tcPr>
          <w:p w14:paraId="6550B36A" w14:textId="77777777" w:rsidR="007B5CA3" w:rsidRPr="001164DE" w:rsidRDefault="007B5CA3" w:rsidP="007B5CA3">
            <w:pPr>
              <w:spacing w:line="312" w:lineRule="auto"/>
              <w:rPr>
                <w:rFonts w:ascii="Times New Roman" w:hAnsi="Times New Roman"/>
                <w:sz w:val="28"/>
                <w:szCs w:val="28"/>
              </w:rPr>
            </w:pPr>
          </w:p>
        </w:tc>
        <w:tc>
          <w:tcPr>
            <w:tcW w:w="3055" w:type="dxa"/>
          </w:tcPr>
          <w:p w14:paraId="0792FD40"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3FFDB06" w14:textId="0A3EE3A3"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thẻ Tags (từ khóa tìm kiếm tin bài)</w:t>
            </w:r>
          </w:p>
        </w:tc>
      </w:tr>
      <w:tr w:rsidR="007B5CA3" w:rsidRPr="001164DE" w14:paraId="62547683" w14:textId="77777777" w:rsidTr="00C358E3">
        <w:tc>
          <w:tcPr>
            <w:tcW w:w="805" w:type="dxa"/>
          </w:tcPr>
          <w:p w14:paraId="482F5834" w14:textId="29AFA4C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1260" w:type="dxa"/>
          </w:tcPr>
          <w:p w14:paraId="5B579469" w14:textId="692B4D8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File đính kèm</w:t>
            </w:r>
          </w:p>
        </w:tc>
        <w:tc>
          <w:tcPr>
            <w:tcW w:w="1800" w:type="dxa"/>
          </w:tcPr>
          <w:p w14:paraId="49E571F6" w14:textId="2080995D" w:rsidR="007B5CA3" w:rsidRPr="001164DE" w:rsidRDefault="007B5CA3" w:rsidP="007B5CA3">
            <w:pPr>
              <w:spacing w:line="312" w:lineRule="auto"/>
              <w:rPr>
                <w:rFonts w:ascii="Times New Roman" w:hAnsi="Times New Roman"/>
                <w:sz w:val="28"/>
                <w:szCs w:val="28"/>
              </w:rPr>
            </w:pPr>
          </w:p>
        </w:tc>
        <w:tc>
          <w:tcPr>
            <w:tcW w:w="990" w:type="dxa"/>
          </w:tcPr>
          <w:p w14:paraId="0251C0D7" w14:textId="77777777" w:rsidR="007B5CA3" w:rsidRPr="001164DE" w:rsidRDefault="007B5CA3" w:rsidP="007B5CA3">
            <w:pPr>
              <w:spacing w:line="312" w:lineRule="auto"/>
              <w:rPr>
                <w:rFonts w:ascii="Times New Roman" w:hAnsi="Times New Roman"/>
                <w:sz w:val="28"/>
                <w:szCs w:val="28"/>
              </w:rPr>
            </w:pPr>
          </w:p>
        </w:tc>
        <w:tc>
          <w:tcPr>
            <w:tcW w:w="1080" w:type="dxa"/>
          </w:tcPr>
          <w:p w14:paraId="155F9CC0" w14:textId="77777777" w:rsidR="007B5CA3" w:rsidRPr="001164DE" w:rsidRDefault="007B5CA3" w:rsidP="007B5CA3">
            <w:pPr>
              <w:spacing w:line="312" w:lineRule="auto"/>
              <w:rPr>
                <w:rFonts w:ascii="Times New Roman" w:hAnsi="Times New Roman"/>
                <w:sz w:val="28"/>
                <w:szCs w:val="28"/>
              </w:rPr>
            </w:pPr>
          </w:p>
        </w:tc>
        <w:tc>
          <w:tcPr>
            <w:tcW w:w="3055" w:type="dxa"/>
          </w:tcPr>
          <w:p w14:paraId="6F29E5F0"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00D1E6A" w14:textId="30123FB4"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file đính kèm tin bài có định dạng: png, jpg, doc, pdf, gif, xls, xlsx, docx</w:t>
            </w:r>
          </w:p>
        </w:tc>
      </w:tr>
      <w:tr w:rsidR="007B5CA3" w:rsidRPr="001164DE" w14:paraId="6FA8CDB0" w14:textId="77777777" w:rsidTr="00C358E3">
        <w:tc>
          <w:tcPr>
            <w:tcW w:w="805" w:type="dxa"/>
          </w:tcPr>
          <w:p w14:paraId="5D536DA8" w14:textId="4722A22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9</w:t>
            </w:r>
          </w:p>
        </w:tc>
        <w:tc>
          <w:tcPr>
            <w:tcW w:w="1260" w:type="dxa"/>
          </w:tcPr>
          <w:p w14:paraId="64A2BFB6" w14:textId="16B369C5"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Loại tin bài</w:t>
            </w:r>
          </w:p>
        </w:tc>
        <w:tc>
          <w:tcPr>
            <w:tcW w:w="1800" w:type="dxa"/>
          </w:tcPr>
          <w:p w14:paraId="52A1A8B8" w14:textId="77777777" w:rsidR="007B5CA3" w:rsidRPr="001164DE" w:rsidRDefault="007B5CA3" w:rsidP="007B5CA3">
            <w:pPr>
              <w:spacing w:line="312" w:lineRule="auto"/>
              <w:rPr>
                <w:rFonts w:ascii="Times New Roman" w:hAnsi="Times New Roman"/>
                <w:sz w:val="28"/>
                <w:szCs w:val="28"/>
              </w:rPr>
            </w:pPr>
          </w:p>
        </w:tc>
        <w:tc>
          <w:tcPr>
            <w:tcW w:w="990" w:type="dxa"/>
          </w:tcPr>
          <w:p w14:paraId="1ED2817F" w14:textId="77777777" w:rsidR="007B5CA3" w:rsidRPr="001164DE" w:rsidRDefault="007B5CA3" w:rsidP="007B5CA3">
            <w:pPr>
              <w:spacing w:line="312" w:lineRule="auto"/>
              <w:rPr>
                <w:rFonts w:ascii="Times New Roman" w:hAnsi="Times New Roman"/>
                <w:sz w:val="28"/>
                <w:szCs w:val="28"/>
              </w:rPr>
            </w:pPr>
          </w:p>
        </w:tc>
        <w:tc>
          <w:tcPr>
            <w:tcW w:w="1080" w:type="dxa"/>
          </w:tcPr>
          <w:p w14:paraId="0CBEB923" w14:textId="77777777" w:rsidR="007B5CA3" w:rsidRPr="001164DE" w:rsidRDefault="007B5CA3" w:rsidP="007B5CA3">
            <w:pPr>
              <w:spacing w:line="312" w:lineRule="auto"/>
              <w:rPr>
                <w:rFonts w:ascii="Times New Roman" w:hAnsi="Times New Roman"/>
                <w:sz w:val="28"/>
                <w:szCs w:val="28"/>
              </w:rPr>
            </w:pPr>
          </w:p>
        </w:tc>
        <w:tc>
          <w:tcPr>
            <w:tcW w:w="3055" w:type="dxa"/>
          </w:tcPr>
          <w:p w14:paraId="009172D1"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0BD11895" w14:textId="045FB4EB"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Hiển thị loại tin bài (Các lựa chọn: Tin, tin dài, bài, tin đã đăng trên Tạp chí giấy, Tin từ các website khác)</w:t>
            </w:r>
          </w:p>
        </w:tc>
      </w:tr>
      <w:tr w:rsidR="007B5CA3" w:rsidRPr="001164DE" w14:paraId="4A5B45F4" w14:textId="77777777" w:rsidTr="00C358E3">
        <w:tc>
          <w:tcPr>
            <w:tcW w:w="805" w:type="dxa"/>
          </w:tcPr>
          <w:p w14:paraId="39E7D6AB" w14:textId="66AC4A6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10</w:t>
            </w:r>
          </w:p>
        </w:tc>
        <w:tc>
          <w:tcPr>
            <w:tcW w:w="1260" w:type="dxa"/>
          </w:tcPr>
          <w:p w14:paraId="0E23302C" w14:textId="5B68D20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Mức nhuận bút</w:t>
            </w:r>
          </w:p>
        </w:tc>
        <w:tc>
          <w:tcPr>
            <w:tcW w:w="1800" w:type="dxa"/>
          </w:tcPr>
          <w:p w14:paraId="76FBB77C" w14:textId="77777777" w:rsidR="007B5CA3" w:rsidRPr="001164DE" w:rsidRDefault="007B5CA3" w:rsidP="007B5CA3">
            <w:pPr>
              <w:spacing w:line="312" w:lineRule="auto"/>
              <w:rPr>
                <w:rFonts w:ascii="Times New Roman" w:hAnsi="Times New Roman"/>
                <w:sz w:val="28"/>
                <w:szCs w:val="28"/>
              </w:rPr>
            </w:pPr>
          </w:p>
        </w:tc>
        <w:tc>
          <w:tcPr>
            <w:tcW w:w="990" w:type="dxa"/>
          </w:tcPr>
          <w:p w14:paraId="31BB1665" w14:textId="258B5233" w:rsidR="007B5CA3" w:rsidRPr="001164DE" w:rsidRDefault="007B5CA3" w:rsidP="007B5CA3">
            <w:pPr>
              <w:spacing w:line="312" w:lineRule="auto"/>
              <w:rPr>
                <w:rFonts w:ascii="Times New Roman" w:hAnsi="Times New Roman"/>
                <w:sz w:val="28"/>
                <w:szCs w:val="28"/>
              </w:rPr>
            </w:pPr>
          </w:p>
        </w:tc>
        <w:tc>
          <w:tcPr>
            <w:tcW w:w="1080" w:type="dxa"/>
          </w:tcPr>
          <w:p w14:paraId="7156EE64" w14:textId="77777777" w:rsidR="007B5CA3" w:rsidRPr="001164DE" w:rsidRDefault="007B5CA3" w:rsidP="007B5CA3">
            <w:pPr>
              <w:spacing w:line="312" w:lineRule="auto"/>
              <w:rPr>
                <w:rFonts w:ascii="Times New Roman" w:hAnsi="Times New Roman"/>
                <w:sz w:val="28"/>
                <w:szCs w:val="28"/>
              </w:rPr>
            </w:pPr>
          </w:p>
        </w:tc>
        <w:tc>
          <w:tcPr>
            <w:tcW w:w="3055" w:type="dxa"/>
          </w:tcPr>
          <w:p w14:paraId="2E8E6176"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8679F68" w14:textId="49E50490"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mức nhuận bút tin bài</w:t>
            </w:r>
          </w:p>
        </w:tc>
      </w:tr>
      <w:tr w:rsidR="007B5CA3" w:rsidRPr="001164DE" w14:paraId="0456ABB0" w14:textId="77777777" w:rsidTr="00C358E3">
        <w:tc>
          <w:tcPr>
            <w:tcW w:w="805" w:type="dxa"/>
          </w:tcPr>
          <w:p w14:paraId="2A976E12" w14:textId="71ECEF5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11</w:t>
            </w:r>
          </w:p>
        </w:tc>
        <w:tc>
          <w:tcPr>
            <w:tcW w:w="1260" w:type="dxa"/>
          </w:tcPr>
          <w:p w14:paraId="0E666682" w14:textId="362C56CB"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w:t>
            </w:r>
          </w:p>
        </w:tc>
        <w:tc>
          <w:tcPr>
            <w:tcW w:w="1800" w:type="dxa"/>
          </w:tcPr>
          <w:p w14:paraId="09774506" w14:textId="77777777" w:rsidR="007B5CA3" w:rsidRPr="001164DE" w:rsidRDefault="007B5CA3" w:rsidP="007B5CA3">
            <w:pPr>
              <w:spacing w:line="312" w:lineRule="auto"/>
              <w:rPr>
                <w:rFonts w:ascii="Times New Roman" w:hAnsi="Times New Roman"/>
                <w:sz w:val="28"/>
                <w:szCs w:val="28"/>
              </w:rPr>
            </w:pPr>
          </w:p>
        </w:tc>
        <w:tc>
          <w:tcPr>
            <w:tcW w:w="990" w:type="dxa"/>
          </w:tcPr>
          <w:p w14:paraId="3F9FA8B5" w14:textId="26396B3C" w:rsidR="007B5CA3" w:rsidRPr="001164DE" w:rsidRDefault="007B5CA3" w:rsidP="007B5CA3">
            <w:pPr>
              <w:spacing w:line="312" w:lineRule="auto"/>
              <w:rPr>
                <w:rFonts w:ascii="Times New Roman" w:hAnsi="Times New Roman"/>
                <w:sz w:val="28"/>
                <w:szCs w:val="28"/>
              </w:rPr>
            </w:pPr>
          </w:p>
        </w:tc>
        <w:tc>
          <w:tcPr>
            <w:tcW w:w="1080" w:type="dxa"/>
          </w:tcPr>
          <w:p w14:paraId="6B180410" w14:textId="77777777" w:rsidR="007B5CA3" w:rsidRPr="001164DE" w:rsidRDefault="007B5CA3" w:rsidP="007B5CA3">
            <w:pPr>
              <w:spacing w:line="312" w:lineRule="auto"/>
              <w:rPr>
                <w:rFonts w:ascii="Times New Roman" w:hAnsi="Times New Roman"/>
                <w:sz w:val="28"/>
                <w:szCs w:val="28"/>
              </w:rPr>
            </w:pPr>
          </w:p>
        </w:tc>
        <w:tc>
          <w:tcPr>
            <w:tcW w:w="3055" w:type="dxa"/>
          </w:tcPr>
          <w:p w14:paraId="1D71BDEE"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360D1A0" w14:textId="083A253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vị trí hiển thị của tin bài ở mục tin hot (các vị trí từ 1-5)</w:t>
            </w:r>
          </w:p>
        </w:tc>
      </w:tr>
      <w:tr w:rsidR="007B5CA3" w:rsidRPr="001164DE" w14:paraId="2FC76CF7" w14:textId="77777777" w:rsidTr="00C358E3">
        <w:tc>
          <w:tcPr>
            <w:tcW w:w="805" w:type="dxa"/>
          </w:tcPr>
          <w:p w14:paraId="0C053A22" w14:textId="39B25FC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12</w:t>
            </w:r>
          </w:p>
        </w:tc>
        <w:tc>
          <w:tcPr>
            <w:tcW w:w="1260" w:type="dxa"/>
          </w:tcPr>
          <w:p w14:paraId="3F93F0DC" w14:textId="0B1078D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tiêu điểm</w:t>
            </w:r>
          </w:p>
        </w:tc>
        <w:tc>
          <w:tcPr>
            <w:tcW w:w="1800" w:type="dxa"/>
          </w:tcPr>
          <w:p w14:paraId="298BFED7" w14:textId="77777777" w:rsidR="007B5CA3" w:rsidRPr="001164DE" w:rsidRDefault="007B5CA3" w:rsidP="007B5CA3">
            <w:pPr>
              <w:spacing w:line="312" w:lineRule="auto"/>
              <w:rPr>
                <w:rFonts w:ascii="Times New Roman" w:hAnsi="Times New Roman"/>
                <w:sz w:val="28"/>
                <w:szCs w:val="28"/>
              </w:rPr>
            </w:pPr>
          </w:p>
        </w:tc>
        <w:tc>
          <w:tcPr>
            <w:tcW w:w="990" w:type="dxa"/>
          </w:tcPr>
          <w:p w14:paraId="7ABC4C8D" w14:textId="77777777" w:rsidR="007B5CA3" w:rsidRPr="001164DE" w:rsidRDefault="007B5CA3" w:rsidP="007B5CA3">
            <w:pPr>
              <w:spacing w:line="312" w:lineRule="auto"/>
              <w:rPr>
                <w:rFonts w:ascii="Times New Roman" w:hAnsi="Times New Roman"/>
                <w:sz w:val="28"/>
                <w:szCs w:val="28"/>
              </w:rPr>
            </w:pPr>
          </w:p>
        </w:tc>
        <w:tc>
          <w:tcPr>
            <w:tcW w:w="1080" w:type="dxa"/>
          </w:tcPr>
          <w:p w14:paraId="24D1C43F" w14:textId="35ACF529" w:rsidR="007B5CA3" w:rsidRPr="001164DE" w:rsidRDefault="007B5CA3" w:rsidP="007B5CA3">
            <w:pPr>
              <w:spacing w:line="312" w:lineRule="auto"/>
              <w:rPr>
                <w:rFonts w:ascii="Times New Roman" w:hAnsi="Times New Roman"/>
                <w:sz w:val="28"/>
                <w:szCs w:val="28"/>
              </w:rPr>
            </w:pPr>
          </w:p>
        </w:tc>
        <w:tc>
          <w:tcPr>
            <w:tcW w:w="3055" w:type="dxa"/>
          </w:tcPr>
          <w:p w14:paraId="56CE0E66"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FBC243F" w14:textId="0E38654A"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vị trí của tin bài ở mục tiêu điểm nếu tin bài được chọn làm tin tiêu điểm các vị trí từ 1 đến 5</w:t>
            </w:r>
          </w:p>
        </w:tc>
      </w:tr>
      <w:tr w:rsidR="007B5CA3" w:rsidRPr="001164DE" w14:paraId="3BF6D4FD" w14:textId="77777777" w:rsidTr="00C358E3">
        <w:tc>
          <w:tcPr>
            <w:tcW w:w="805" w:type="dxa"/>
          </w:tcPr>
          <w:p w14:paraId="10ABFEAC" w14:textId="24928AF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13</w:t>
            </w:r>
          </w:p>
        </w:tc>
        <w:tc>
          <w:tcPr>
            <w:tcW w:w="1260" w:type="dxa"/>
          </w:tcPr>
          <w:p w14:paraId="3155D624" w14:textId="283EAE9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 trên trang chuyên mục</w:t>
            </w:r>
            <w:r w:rsidRPr="001164DE" w:rsidDel="001373BC">
              <w:rPr>
                <w:rFonts w:ascii="Times New Roman" w:hAnsi="Times New Roman"/>
                <w:sz w:val="28"/>
                <w:szCs w:val="28"/>
              </w:rPr>
              <w:t xml:space="preserve"> </w:t>
            </w:r>
          </w:p>
        </w:tc>
        <w:tc>
          <w:tcPr>
            <w:tcW w:w="1800" w:type="dxa"/>
          </w:tcPr>
          <w:p w14:paraId="4504EBC2" w14:textId="77777777" w:rsidR="007B5CA3" w:rsidRPr="001164DE" w:rsidRDefault="007B5CA3" w:rsidP="007B5CA3">
            <w:pPr>
              <w:spacing w:line="312" w:lineRule="auto"/>
              <w:rPr>
                <w:rFonts w:ascii="Times New Roman" w:hAnsi="Times New Roman"/>
                <w:sz w:val="28"/>
                <w:szCs w:val="28"/>
              </w:rPr>
            </w:pPr>
          </w:p>
        </w:tc>
        <w:tc>
          <w:tcPr>
            <w:tcW w:w="990" w:type="dxa"/>
          </w:tcPr>
          <w:p w14:paraId="68D552A8" w14:textId="77777777" w:rsidR="007B5CA3" w:rsidRPr="001164DE" w:rsidRDefault="007B5CA3" w:rsidP="007B5CA3">
            <w:pPr>
              <w:spacing w:line="312" w:lineRule="auto"/>
              <w:rPr>
                <w:rFonts w:ascii="Times New Roman" w:hAnsi="Times New Roman"/>
                <w:sz w:val="28"/>
                <w:szCs w:val="28"/>
              </w:rPr>
            </w:pPr>
          </w:p>
        </w:tc>
        <w:tc>
          <w:tcPr>
            <w:tcW w:w="1080" w:type="dxa"/>
          </w:tcPr>
          <w:p w14:paraId="5AD0E76C" w14:textId="159E5D10" w:rsidR="007B5CA3" w:rsidRPr="001164DE" w:rsidRDefault="007B5CA3" w:rsidP="007B5CA3">
            <w:pPr>
              <w:spacing w:line="312" w:lineRule="auto"/>
              <w:rPr>
                <w:rFonts w:ascii="Times New Roman" w:hAnsi="Times New Roman"/>
                <w:sz w:val="28"/>
                <w:szCs w:val="28"/>
              </w:rPr>
            </w:pPr>
          </w:p>
        </w:tc>
        <w:tc>
          <w:tcPr>
            <w:tcW w:w="3055" w:type="dxa"/>
          </w:tcPr>
          <w:p w14:paraId="3F5F281D"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092BF78"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là “Có” nếu tin bài được chọn làm tin hot trên trang chuyên mục</w:t>
            </w:r>
          </w:p>
          <w:p w14:paraId="2828B00E" w14:textId="4E89B5B1"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là “Không” nếu tin bài không được chọn làm tin hot trên trang chuyên mục</w:t>
            </w:r>
          </w:p>
        </w:tc>
      </w:tr>
      <w:tr w:rsidR="007B5CA3" w:rsidRPr="001164DE" w14:paraId="11F3E416" w14:textId="77777777" w:rsidTr="00C358E3">
        <w:tc>
          <w:tcPr>
            <w:tcW w:w="805" w:type="dxa"/>
          </w:tcPr>
          <w:p w14:paraId="0755C7D4" w14:textId="140C215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14</w:t>
            </w:r>
          </w:p>
        </w:tc>
        <w:tc>
          <w:tcPr>
            <w:tcW w:w="1260" w:type="dxa"/>
          </w:tcPr>
          <w:p w14:paraId="00DFC24C" w14:textId="3EDEF1E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mới nhất</w:t>
            </w:r>
          </w:p>
        </w:tc>
        <w:tc>
          <w:tcPr>
            <w:tcW w:w="1800" w:type="dxa"/>
          </w:tcPr>
          <w:p w14:paraId="232D8C84" w14:textId="77777777" w:rsidR="007B5CA3" w:rsidRPr="001164DE" w:rsidRDefault="007B5CA3" w:rsidP="007B5CA3">
            <w:pPr>
              <w:spacing w:line="312" w:lineRule="auto"/>
              <w:rPr>
                <w:rFonts w:ascii="Times New Roman" w:hAnsi="Times New Roman"/>
                <w:sz w:val="28"/>
                <w:szCs w:val="28"/>
              </w:rPr>
            </w:pPr>
          </w:p>
        </w:tc>
        <w:tc>
          <w:tcPr>
            <w:tcW w:w="990" w:type="dxa"/>
          </w:tcPr>
          <w:p w14:paraId="2574728E" w14:textId="77777777" w:rsidR="007B5CA3" w:rsidRPr="001164DE" w:rsidRDefault="007B5CA3" w:rsidP="007B5CA3">
            <w:pPr>
              <w:spacing w:line="312" w:lineRule="auto"/>
              <w:rPr>
                <w:rFonts w:ascii="Times New Roman" w:hAnsi="Times New Roman"/>
                <w:sz w:val="28"/>
                <w:szCs w:val="28"/>
              </w:rPr>
            </w:pPr>
          </w:p>
        </w:tc>
        <w:tc>
          <w:tcPr>
            <w:tcW w:w="1080" w:type="dxa"/>
          </w:tcPr>
          <w:p w14:paraId="7F5B8551" w14:textId="41104E32" w:rsidR="007B5CA3" w:rsidRPr="001164DE" w:rsidRDefault="007B5CA3" w:rsidP="007B5CA3">
            <w:pPr>
              <w:spacing w:line="312" w:lineRule="auto"/>
              <w:rPr>
                <w:rFonts w:ascii="Times New Roman" w:hAnsi="Times New Roman"/>
                <w:sz w:val="28"/>
                <w:szCs w:val="28"/>
              </w:rPr>
            </w:pPr>
          </w:p>
        </w:tc>
        <w:tc>
          <w:tcPr>
            <w:tcW w:w="3055" w:type="dxa"/>
          </w:tcPr>
          <w:p w14:paraId="484031ED"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768CC87A" w14:textId="1A0C7164"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là “Có” nếu tin bài được chọn làm tin mới nhất </w:t>
            </w:r>
          </w:p>
        </w:tc>
      </w:tr>
    </w:tbl>
    <w:p w14:paraId="3122A4FD" w14:textId="77777777" w:rsidR="009D7060" w:rsidRPr="001164DE" w:rsidRDefault="009D7060" w:rsidP="0090566F">
      <w:pPr>
        <w:pStyle w:val="Heading4"/>
      </w:pPr>
      <w:r w:rsidRPr="001164DE">
        <w:t>Điều kiện thực hiện</w:t>
      </w:r>
    </w:p>
    <w:p w14:paraId="19203942" w14:textId="77777777" w:rsidR="004828CD" w:rsidRPr="001164DE" w:rsidRDefault="004828CD" w:rsidP="002B7031">
      <w:pPr>
        <w:pStyle w:val="Style2"/>
        <w:spacing w:line="312" w:lineRule="auto"/>
      </w:pPr>
      <w:r w:rsidRPr="001164DE">
        <w:t>NSD đã đăng nhập vào hệ thống và truy cập vào chức năng quản lý tin bài</w:t>
      </w:r>
    </w:p>
    <w:p w14:paraId="04414710" w14:textId="77777777" w:rsidR="009D7060" w:rsidRPr="001164DE" w:rsidRDefault="009D7060" w:rsidP="0090566F">
      <w:pPr>
        <w:pStyle w:val="Heading4"/>
      </w:pPr>
      <w:r w:rsidRPr="001164DE">
        <w:t>Yêu cầu đặc biệt/ Ràng buộc</w:t>
      </w:r>
    </w:p>
    <w:p w14:paraId="574FD91F" w14:textId="77777777" w:rsidR="004828CD" w:rsidRPr="001164DE" w:rsidRDefault="004828CD" w:rsidP="002B7031">
      <w:pPr>
        <w:pStyle w:val="Style2"/>
        <w:spacing w:line="312" w:lineRule="auto"/>
        <w:rPr>
          <w:lang w:val="vi-VN"/>
        </w:rPr>
      </w:pPr>
      <w:r w:rsidRPr="001164DE">
        <w:rPr>
          <w:lang w:val="vi-VN"/>
        </w:rPr>
        <w:t>Người dùng đã được phân quyền</w:t>
      </w:r>
      <w:r w:rsidRPr="001164DE">
        <w:t xml:space="preserve"> (Biên tập viên, Người quản trị nội dung/ Người duyệt xuất bản) để phê duyệt tin bài</w:t>
      </w:r>
    </w:p>
    <w:p w14:paraId="2D496FD3" w14:textId="77777777" w:rsidR="004828CD" w:rsidRPr="001164DE" w:rsidRDefault="004828CD" w:rsidP="002B7031">
      <w:pPr>
        <w:pStyle w:val="Style2"/>
        <w:spacing w:line="312" w:lineRule="auto"/>
        <w:rPr>
          <w:lang w:eastAsia="x-none"/>
        </w:rPr>
      </w:pPr>
      <w:r w:rsidRPr="001164DE">
        <w:rPr>
          <w:lang w:val="vi-VN"/>
        </w:rPr>
        <w:t>Biên tập viên/Cộng tác viên đã gửi</w:t>
      </w:r>
      <w:r w:rsidRPr="001164DE">
        <w:t xml:space="preserve"> phê duyệt</w:t>
      </w:r>
      <w:r w:rsidRPr="001164DE">
        <w:rPr>
          <w:lang w:val="vi-VN"/>
        </w:rPr>
        <w:t xml:space="preserve"> </w:t>
      </w:r>
      <w:r w:rsidRPr="001164DE">
        <w:rPr>
          <w:bCs/>
          <w:lang w:val="vi-VN"/>
        </w:rPr>
        <w:t>tin bài</w:t>
      </w:r>
    </w:p>
    <w:p w14:paraId="7553CB43" w14:textId="77777777" w:rsidR="009D7060" w:rsidRPr="001164DE" w:rsidRDefault="009D7060" w:rsidP="0090566F">
      <w:pPr>
        <w:pStyle w:val="Heading4"/>
      </w:pPr>
      <w:r w:rsidRPr="001164DE">
        <w:t>Logic xử lý dữ liệu</w:t>
      </w:r>
    </w:p>
    <w:p w14:paraId="2AA9D2D6" w14:textId="77777777" w:rsidR="003B4CC4" w:rsidRPr="001164DE" w:rsidRDefault="003B4CC4" w:rsidP="002B7031">
      <w:pPr>
        <w:pStyle w:val="ListParagraph"/>
        <w:spacing w:line="312" w:lineRule="auto"/>
      </w:pPr>
      <w:r w:rsidRPr="001164DE">
        <w:t>Yêu cầu hoàn thiện/Hủy duyệt tin bài (từ chối duyệt)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439"/>
        <w:gridCol w:w="5578"/>
      </w:tblGrid>
      <w:tr w:rsidR="003B4CC4" w:rsidRPr="001164DE" w14:paraId="7D1D6822" w14:textId="77777777" w:rsidTr="00A84F88">
        <w:trPr>
          <w:trHeight w:val="510"/>
          <w:tblHeader/>
        </w:trPr>
        <w:tc>
          <w:tcPr>
            <w:tcW w:w="576" w:type="pct"/>
            <w:shd w:val="clear" w:color="auto" w:fill="E7E6E6" w:themeFill="background2"/>
            <w:vAlign w:val="center"/>
          </w:tcPr>
          <w:p w14:paraId="500A1B35"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46" w:type="pct"/>
            <w:shd w:val="clear" w:color="auto" w:fill="E7E6E6" w:themeFill="background2"/>
            <w:vAlign w:val="center"/>
          </w:tcPr>
          <w:p w14:paraId="2EC29453"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79C10658"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B4CC4" w:rsidRPr="001164DE" w14:paraId="7F4FF063" w14:textId="77777777" w:rsidTr="00A84F88">
        <w:trPr>
          <w:trHeight w:val="510"/>
        </w:trPr>
        <w:tc>
          <w:tcPr>
            <w:tcW w:w="576" w:type="pct"/>
            <w:shd w:val="clear" w:color="auto" w:fill="auto"/>
          </w:tcPr>
          <w:p w14:paraId="6C30DE74"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29D2FCF5"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E3EFD60"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(Người quản trị nội dung/Người duyệt xuất bản)</w:t>
            </w:r>
          </w:p>
        </w:tc>
        <w:tc>
          <w:tcPr>
            <w:tcW w:w="3078" w:type="pct"/>
            <w:shd w:val="clear" w:color="auto" w:fill="auto"/>
          </w:tcPr>
          <w:p w14:paraId="718B1274"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w:t>
            </w:r>
            <w:r w:rsidRPr="001164DE">
              <w:rPr>
                <w:rFonts w:ascii="Times New Roman" w:hAnsi="Times New Roman" w:cs="Times New Roman"/>
                <w:sz w:val="28"/>
                <w:szCs w:val="28"/>
              </w:rPr>
              <w:t xml:space="preserve"> chứa </w:t>
            </w:r>
            <w:r w:rsidRPr="001164DE">
              <w:rPr>
                <w:rFonts w:ascii="Times New Roman" w:hAnsi="Times New Roman" w:cs="Times New Roman"/>
                <w:sz w:val="28"/>
                <w:szCs w:val="28"/>
                <w:lang w:val="vi-VN"/>
              </w:rPr>
              <w:t>tin bài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cần </w:t>
            </w:r>
            <w:r w:rsidRPr="001164DE">
              <w:rPr>
                <w:rFonts w:ascii="Times New Roman" w:hAnsi="Times New Roman" w:cs="Times New Roman"/>
                <w:sz w:val="28"/>
                <w:szCs w:val="28"/>
              </w:rPr>
              <w:t>yêu cầu hoàn thiện</w:t>
            </w:r>
            <w:r w:rsidRPr="001164DE">
              <w:rPr>
                <w:rFonts w:ascii="Times New Roman" w:hAnsi="Times New Roman" w:cs="Times New Roman"/>
                <w:sz w:val="28"/>
                <w:szCs w:val="28"/>
                <w:lang w:val="vi-VN"/>
              </w:rPr>
              <w:t xml:space="preserve">, kích </w:t>
            </w:r>
            <w:r w:rsidRPr="001164DE">
              <w:rPr>
                <w:rFonts w:ascii="Times New Roman" w:hAnsi="Times New Roman" w:cs="Times New Roman"/>
                <w:sz w:val="28"/>
                <w:szCs w:val="28"/>
              </w:rPr>
              <w:t>chọn tiêu đề tin bài</w:t>
            </w:r>
            <w:r w:rsidRPr="001164DE">
              <w:rPr>
                <w:rFonts w:ascii="Times New Roman" w:hAnsi="Times New Roman" w:cs="Times New Roman"/>
                <w:sz w:val="28"/>
                <w:szCs w:val="28"/>
                <w:lang w:val="vi-VN"/>
              </w:rPr>
              <w:t xml:space="preserve"> </w:t>
            </w:r>
          </w:p>
        </w:tc>
      </w:tr>
      <w:tr w:rsidR="003B4CC4" w:rsidRPr="001164DE" w14:paraId="072BD291" w14:textId="77777777" w:rsidTr="00A84F88">
        <w:trPr>
          <w:trHeight w:val="510"/>
        </w:trPr>
        <w:tc>
          <w:tcPr>
            <w:tcW w:w="576" w:type="pct"/>
            <w:shd w:val="clear" w:color="auto" w:fill="auto"/>
          </w:tcPr>
          <w:p w14:paraId="38C5F6BC"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46" w:type="pct"/>
            <w:shd w:val="clear" w:color="auto" w:fill="auto"/>
          </w:tcPr>
          <w:p w14:paraId="1D974C03"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78" w:type="pct"/>
            <w:shd w:val="clear" w:color="auto" w:fill="auto"/>
          </w:tcPr>
          <w:p w14:paraId="504BCE07"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chi tiết tin bài</w:t>
            </w:r>
          </w:p>
        </w:tc>
      </w:tr>
      <w:tr w:rsidR="003B4CC4" w:rsidRPr="001164DE" w14:paraId="420AB00A" w14:textId="77777777" w:rsidTr="00A84F88">
        <w:trPr>
          <w:trHeight w:val="510"/>
        </w:trPr>
        <w:tc>
          <w:tcPr>
            <w:tcW w:w="576" w:type="pct"/>
            <w:shd w:val="clear" w:color="auto" w:fill="auto"/>
          </w:tcPr>
          <w:p w14:paraId="3739A6F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46" w:type="pct"/>
            <w:shd w:val="clear" w:color="auto" w:fill="auto"/>
          </w:tcPr>
          <w:p w14:paraId="39C83F75"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52373588"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(Người quản trị nội dung/Người duyệt xuất bản)</w:t>
            </w:r>
          </w:p>
        </w:tc>
        <w:tc>
          <w:tcPr>
            <w:tcW w:w="3078" w:type="pct"/>
            <w:shd w:val="clear" w:color="auto" w:fill="auto"/>
          </w:tcPr>
          <w:p w14:paraId="2B0D8DEE" w14:textId="6516E528" w:rsidR="00B1035E" w:rsidRPr="001164DE" w:rsidRDefault="003B4CC4" w:rsidP="00C91B14">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Kích chọn các </w:t>
            </w:r>
            <w:r w:rsidRPr="001164DE">
              <w:rPr>
                <w:rFonts w:ascii="Times New Roman" w:hAnsi="Times New Roman" w:cs="Times New Roman"/>
                <w:sz w:val="28"/>
                <w:szCs w:val="28"/>
              </w:rPr>
              <w:t>T</w:t>
            </w:r>
            <w:r w:rsidRPr="001164DE">
              <w:rPr>
                <w:rFonts w:ascii="Times New Roman" w:hAnsi="Times New Roman" w:cs="Times New Roman"/>
                <w:sz w:val="28"/>
                <w:szCs w:val="28"/>
                <w:lang w:val="vi-VN"/>
              </w:rPr>
              <w:t>ác vụ khác</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(More)/chọn</w:t>
            </w:r>
            <w:r w:rsidRPr="001164DE">
              <w:rPr>
                <w:rFonts w:ascii="Times New Roman" w:hAnsi="Times New Roman" w:cs="Times New Roman"/>
                <w:sz w:val="28"/>
                <w:szCs w:val="28"/>
              </w:rPr>
              <w:t xml:space="preserve"> từ chối duyệt</w:t>
            </w:r>
            <w:r w:rsidRPr="001164DE">
              <w:rPr>
                <w:rFonts w:ascii="Times New Roman" w:hAnsi="Times New Roman" w:cs="Times New Roman"/>
                <w:sz w:val="28"/>
                <w:szCs w:val="28"/>
                <w:lang w:val="vi-VN"/>
              </w:rPr>
              <w:t xml:space="preserve"> (Reject)</w:t>
            </w:r>
            <w:r w:rsidRPr="001164DE">
              <w:rPr>
                <w:rFonts w:ascii="Times New Roman" w:hAnsi="Times New Roman" w:cs="Times New Roman"/>
                <w:sz w:val="28"/>
                <w:szCs w:val="28"/>
              </w:rPr>
              <w:t>, viết lý do từ chối duyệt tin bài</w:t>
            </w:r>
          </w:p>
        </w:tc>
      </w:tr>
      <w:tr w:rsidR="003B4CC4" w:rsidRPr="001164DE" w14:paraId="0CF37EDA" w14:textId="77777777" w:rsidTr="00A84F88">
        <w:trPr>
          <w:trHeight w:val="510"/>
        </w:trPr>
        <w:tc>
          <w:tcPr>
            <w:tcW w:w="576" w:type="pct"/>
            <w:shd w:val="clear" w:color="auto" w:fill="auto"/>
          </w:tcPr>
          <w:p w14:paraId="2F103B89"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46" w:type="pct"/>
            <w:shd w:val="clear" w:color="auto" w:fill="auto"/>
          </w:tcPr>
          <w:p w14:paraId="1CC8D0B0"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078" w:type="pct"/>
            <w:shd w:val="clear" w:color="auto" w:fill="auto"/>
          </w:tcPr>
          <w:p w14:paraId="246335A8" w14:textId="30879099" w:rsidR="006D429D" w:rsidRPr="001164DE" w:rsidRDefault="006D429D"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chuyển trạng thái của tin bài trong CSDL của WCM thành Từ chối (Reject)</w:t>
            </w:r>
          </w:p>
          <w:p w14:paraId="5EFAA236" w14:textId="474E5D6F"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thông báo tin bài đã được</w:t>
            </w:r>
            <w:r w:rsidRPr="001164DE">
              <w:rPr>
                <w:rFonts w:ascii="Times New Roman" w:hAnsi="Times New Roman" w:cs="Times New Roman"/>
                <w:sz w:val="28"/>
                <w:szCs w:val="28"/>
              </w:rPr>
              <w:t xml:space="preserve"> từ chối</w:t>
            </w:r>
          </w:p>
          <w:p w14:paraId="502DED40" w14:textId="21073FBA" w:rsidR="0077208A"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Gửi email cho </w:t>
            </w:r>
            <w:r w:rsidRPr="001164DE">
              <w:rPr>
                <w:rFonts w:ascii="Times New Roman" w:hAnsi="Times New Roman" w:cs="Times New Roman"/>
                <w:sz w:val="28"/>
                <w:szCs w:val="28"/>
                <w:lang w:val="vi-VN"/>
              </w:rPr>
              <w:t>Biên tập viên/Cộng tác viên</w:t>
            </w:r>
            <w:r w:rsidRPr="001164DE">
              <w:rPr>
                <w:rFonts w:ascii="Times New Roman" w:hAnsi="Times New Roman" w:cs="Times New Roman"/>
                <w:sz w:val="28"/>
                <w:szCs w:val="28"/>
              </w:rPr>
              <w:t xml:space="preserve"> thông báo tin bài đã bị từ chối duyệt</w:t>
            </w:r>
            <w:r w:rsidR="0077208A" w:rsidRPr="001164DE">
              <w:rPr>
                <w:rFonts w:ascii="Times New Roman" w:hAnsi="Times New Roman" w:cs="Times New Roman"/>
                <w:sz w:val="28"/>
                <w:szCs w:val="28"/>
              </w:rPr>
              <w:t>.</w:t>
            </w:r>
            <w:r w:rsidR="00AC23F1" w:rsidRPr="001164DE">
              <w:rPr>
                <w:rFonts w:ascii="Times New Roman" w:hAnsi="Times New Roman" w:cs="Times New Roman"/>
                <w:sz w:val="28"/>
                <w:szCs w:val="28"/>
              </w:rPr>
              <w:t xml:space="preserve"> Bằng trình quản lý nội dung mặc định của Websphere Portal</w:t>
            </w:r>
          </w:p>
        </w:tc>
      </w:tr>
    </w:tbl>
    <w:p w14:paraId="7456396C" w14:textId="77777777" w:rsidR="003B4CC4" w:rsidRPr="001164DE" w:rsidRDefault="003B4CC4" w:rsidP="002B7031">
      <w:pPr>
        <w:pStyle w:val="ListParagraph"/>
        <w:spacing w:line="312" w:lineRule="auto"/>
      </w:pPr>
      <w:r w:rsidRPr="001164DE">
        <w:lastRenderedPageBreak/>
        <w:t>Duyệt xuất bản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439"/>
        <w:gridCol w:w="5578"/>
      </w:tblGrid>
      <w:tr w:rsidR="003B4CC4" w:rsidRPr="001164DE" w14:paraId="6938E638" w14:textId="77777777" w:rsidTr="00A84F88">
        <w:trPr>
          <w:trHeight w:val="510"/>
          <w:tblHeader/>
        </w:trPr>
        <w:tc>
          <w:tcPr>
            <w:tcW w:w="576" w:type="pct"/>
            <w:shd w:val="clear" w:color="auto" w:fill="E7E6E6" w:themeFill="background2"/>
            <w:vAlign w:val="center"/>
          </w:tcPr>
          <w:p w14:paraId="2AE5E856"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46" w:type="pct"/>
            <w:shd w:val="clear" w:color="auto" w:fill="E7E6E6" w:themeFill="background2"/>
            <w:vAlign w:val="center"/>
          </w:tcPr>
          <w:p w14:paraId="510EE7B5"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43DBFAFF"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B4CC4" w:rsidRPr="001164DE" w14:paraId="1A3C4946" w14:textId="77777777" w:rsidTr="00A84F88">
        <w:trPr>
          <w:trHeight w:val="510"/>
        </w:trPr>
        <w:tc>
          <w:tcPr>
            <w:tcW w:w="576" w:type="pct"/>
            <w:shd w:val="clear" w:color="auto" w:fill="auto"/>
          </w:tcPr>
          <w:p w14:paraId="46E4ED87"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57791F32"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5CAEA21F"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3078" w:type="pct"/>
            <w:shd w:val="clear" w:color="auto" w:fill="auto"/>
          </w:tcPr>
          <w:p w14:paraId="328E5AC0"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tin bài cần duyệt, kích vào tin bài cần duyệt</w:t>
            </w:r>
          </w:p>
        </w:tc>
      </w:tr>
      <w:tr w:rsidR="003B4CC4" w:rsidRPr="001164DE" w14:paraId="17094A18" w14:textId="77777777" w:rsidTr="00A84F88">
        <w:trPr>
          <w:trHeight w:val="510"/>
        </w:trPr>
        <w:tc>
          <w:tcPr>
            <w:tcW w:w="576" w:type="pct"/>
            <w:shd w:val="clear" w:color="auto" w:fill="auto"/>
          </w:tcPr>
          <w:p w14:paraId="15D3CDE3"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46" w:type="pct"/>
            <w:shd w:val="clear" w:color="auto" w:fill="auto"/>
          </w:tcPr>
          <w:p w14:paraId="798E2D91"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78" w:type="pct"/>
            <w:shd w:val="clear" w:color="auto" w:fill="auto"/>
          </w:tcPr>
          <w:p w14:paraId="5E77050A"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chi tiết tin bài</w:t>
            </w:r>
          </w:p>
        </w:tc>
      </w:tr>
      <w:tr w:rsidR="003B4CC4" w:rsidRPr="001164DE" w14:paraId="5BD96D8A" w14:textId="77777777" w:rsidTr="00A84F88">
        <w:trPr>
          <w:trHeight w:val="510"/>
        </w:trPr>
        <w:tc>
          <w:tcPr>
            <w:tcW w:w="576" w:type="pct"/>
            <w:shd w:val="clear" w:color="auto" w:fill="auto"/>
          </w:tcPr>
          <w:p w14:paraId="5A6C3F0D"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46" w:type="pct"/>
            <w:shd w:val="clear" w:color="auto" w:fill="auto"/>
          </w:tcPr>
          <w:p w14:paraId="05BBC8BE"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010CD89"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3078" w:type="pct"/>
            <w:shd w:val="clear" w:color="auto" w:fill="auto"/>
          </w:tcPr>
          <w:p w14:paraId="3B11F6CD" w14:textId="77777777" w:rsidR="003B4CC4"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Kích chọn</w:t>
            </w:r>
            <w:r w:rsidRPr="001164DE">
              <w:rPr>
                <w:rFonts w:ascii="Times New Roman" w:hAnsi="Times New Roman" w:cs="Times New Roman"/>
                <w:sz w:val="28"/>
                <w:szCs w:val="28"/>
              </w:rPr>
              <w:t xml:space="preserve"> Phê duyệt</w:t>
            </w:r>
            <w:r w:rsidRPr="001164DE">
              <w:rPr>
                <w:rFonts w:ascii="Times New Roman" w:hAnsi="Times New Roman" w:cs="Times New Roman"/>
                <w:sz w:val="28"/>
                <w:szCs w:val="28"/>
                <w:lang w:val="vi-VN"/>
              </w:rPr>
              <w:t xml:space="preserve"> (Publish)</w:t>
            </w:r>
            <w:r w:rsidR="005A4E0B" w:rsidRPr="001164DE">
              <w:rPr>
                <w:rFonts w:ascii="Times New Roman" w:hAnsi="Times New Roman" w:cs="Times New Roman"/>
                <w:sz w:val="28"/>
                <w:szCs w:val="28"/>
              </w:rPr>
              <w:t>, viết lý do xuất bản tin bài</w:t>
            </w:r>
          </w:p>
          <w:p w14:paraId="6FA9B032" w14:textId="2F5C96FA" w:rsidR="00B1035E" w:rsidRPr="001164DE" w:rsidRDefault="00B1035E"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E18B33D" wp14:editId="7ED7C410">
                  <wp:extent cx="3362325" cy="37815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9329" cy="378947"/>
                          </a:xfrm>
                          <a:prstGeom prst="rect">
                            <a:avLst/>
                          </a:prstGeom>
                        </pic:spPr>
                      </pic:pic>
                    </a:graphicData>
                  </a:graphic>
                </wp:inline>
              </w:drawing>
            </w:r>
          </w:p>
        </w:tc>
      </w:tr>
      <w:tr w:rsidR="003B4CC4" w:rsidRPr="001164DE" w14:paraId="583629ED" w14:textId="77777777" w:rsidTr="00A84F88">
        <w:trPr>
          <w:trHeight w:val="510"/>
        </w:trPr>
        <w:tc>
          <w:tcPr>
            <w:tcW w:w="576" w:type="pct"/>
            <w:shd w:val="clear" w:color="auto" w:fill="auto"/>
          </w:tcPr>
          <w:p w14:paraId="3F4C3F3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46" w:type="pct"/>
            <w:shd w:val="clear" w:color="auto" w:fill="auto"/>
          </w:tcPr>
          <w:p w14:paraId="6B230DE1"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078" w:type="pct"/>
            <w:shd w:val="clear" w:color="auto" w:fill="auto"/>
          </w:tcPr>
          <w:p w14:paraId="236C0000" w14:textId="0D68651E" w:rsidR="006D429D" w:rsidRPr="001164DE" w:rsidRDefault="006D429D" w:rsidP="006D429D">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chuyển trạng thái của tin bài trong CSDL của WCM thành Xuất bản (Published)</w:t>
            </w:r>
          </w:p>
          <w:p w14:paraId="1A15FA75" w14:textId="7137DE5E" w:rsidR="003B4CC4"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Hiển thị thông báo tin bài đã được phê duyệt, tin bài sẽ được hiển thị trên website cho độc giả xem</w:t>
            </w:r>
            <w:r w:rsidR="008D4B09" w:rsidRPr="001164DE">
              <w:rPr>
                <w:rFonts w:ascii="Times New Roman" w:hAnsi="Times New Roman" w:cs="Times New Roman"/>
                <w:sz w:val="28"/>
                <w:szCs w:val="28"/>
              </w:rPr>
              <w:t xml:space="preserve">. </w:t>
            </w:r>
            <w:r w:rsidR="008D4B09" w:rsidRPr="001164DE">
              <w:rPr>
                <w:rFonts w:ascii="Times New Roman" w:hAnsi="Times New Roman" w:cs="Times New Roman"/>
                <w:sz w:val="28"/>
                <w:szCs w:val="28"/>
                <w:lang w:val="vi-VN"/>
              </w:rPr>
              <w:t>Bằng tr</w:t>
            </w:r>
            <w:r w:rsidR="008D4B09" w:rsidRPr="001164DE">
              <w:rPr>
                <w:rFonts w:ascii="Times New Roman" w:hAnsi="Times New Roman" w:cs="Times New Roman"/>
                <w:sz w:val="28"/>
                <w:szCs w:val="28"/>
              </w:rPr>
              <w:t>ình biên tập nội dung mặc định của WebSphere Portal</w:t>
            </w:r>
          </w:p>
        </w:tc>
      </w:tr>
    </w:tbl>
    <w:p w14:paraId="4705069B" w14:textId="441337B6" w:rsidR="00A02E73" w:rsidRPr="001164DE" w:rsidRDefault="00A02E73">
      <w:pPr>
        <w:rPr>
          <w:rFonts w:ascii="Times New Roman" w:eastAsia="Calibri" w:hAnsi="Times New Roman" w:cs="Times New Roman"/>
          <w:sz w:val="28"/>
          <w:szCs w:val="28"/>
          <w:lang w:val="x-none" w:eastAsia="x-none"/>
        </w:rPr>
      </w:pPr>
    </w:p>
    <w:p w14:paraId="30F3579E" w14:textId="3725FA6D" w:rsidR="003B4CC4" w:rsidRPr="001164DE" w:rsidRDefault="003B4CC4" w:rsidP="002B7031">
      <w:pPr>
        <w:pStyle w:val="ListParagraph"/>
        <w:spacing w:line="312" w:lineRule="auto"/>
      </w:pPr>
      <w:r w:rsidRPr="001164DE">
        <w:t>Gỡ tin bài đã duyệt (Hạ xuất bản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34"/>
        <w:gridCol w:w="5676"/>
      </w:tblGrid>
      <w:tr w:rsidR="003B4CC4" w:rsidRPr="001164DE" w14:paraId="7244CD7A" w14:textId="77777777" w:rsidTr="00617EDB">
        <w:trPr>
          <w:trHeight w:val="510"/>
          <w:tblHeader/>
        </w:trPr>
        <w:tc>
          <w:tcPr>
            <w:tcW w:w="576" w:type="pct"/>
            <w:shd w:val="clear" w:color="auto" w:fill="E7E6E6" w:themeFill="background2"/>
            <w:vAlign w:val="center"/>
          </w:tcPr>
          <w:p w14:paraId="02751F2B"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609" w:type="pct"/>
            <w:shd w:val="clear" w:color="auto" w:fill="E7E6E6" w:themeFill="background2"/>
            <w:vAlign w:val="center"/>
          </w:tcPr>
          <w:p w14:paraId="62397522"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15" w:type="pct"/>
            <w:shd w:val="clear" w:color="auto" w:fill="E7E6E6" w:themeFill="background2"/>
            <w:vAlign w:val="center"/>
          </w:tcPr>
          <w:p w14:paraId="514F8241"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B4CC4" w:rsidRPr="001164DE" w14:paraId="07DB838F" w14:textId="77777777" w:rsidTr="00617EDB">
        <w:trPr>
          <w:trHeight w:val="510"/>
        </w:trPr>
        <w:tc>
          <w:tcPr>
            <w:tcW w:w="576" w:type="pct"/>
            <w:shd w:val="clear" w:color="auto" w:fill="auto"/>
          </w:tcPr>
          <w:p w14:paraId="548BC7AA"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609" w:type="pct"/>
            <w:shd w:val="clear" w:color="auto" w:fill="auto"/>
          </w:tcPr>
          <w:p w14:paraId="1177B8D3"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8FA37FE"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2815" w:type="pct"/>
            <w:shd w:val="clear" w:color="auto" w:fill="auto"/>
          </w:tcPr>
          <w:p w14:paraId="7242CDBB"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tin bài cần </w:t>
            </w:r>
            <w:r w:rsidRPr="001164DE">
              <w:rPr>
                <w:rFonts w:ascii="Times New Roman" w:hAnsi="Times New Roman" w:cs="Times New Roman"/>
                <w:sz w:val="28"/>
                <w:szCs w:val="28"/>
              </w:rPr>
              <w:t>hạ xuất bản,</w:t>
            </w:r>
            <w:r w:rsidRPr="001164DE">
              <w:rPr>
                <w:rFonts w:ascii="Times New Roman" w:hAnsi="Times New Roman" w:cs="Times New Roman"/>
                <w:sz w:val="28"/>
                <w:szCs w:val="28"/>
                <w:lang w:val="vi-VN"/>
              </w:rPr>
              <w:t xml:space="preserve"> kích vào tin bài đã được xuất bản</w:t>
            </w:r>
          </w:p>
        </w:tc>
      </w:tr>
      <w:tr w:rsidR="003B4CC4" w:rsidRPr="001164DE" w14:paraId="26387274" w14:textId="77777777" w:rsidTr="00617EDB">
        <w:trPr>
          <w:trHeight w:val="510"/>
        </w:trPr>
        <w:tc>
          <w:tcPr>
            <w:tcW w:w="576" w:type="pct"/>
            <w:shd w:val="clear" w:color="auto" w:fill="auto"/>
          </w:tcPr>
          <w:p w14:paraId="0B52CBE9"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609" w:type="pct"/>
            <w:shd w:val="clear" w:color="auto" w:fill="auto"/>
          </w:tcPr>
          <w:p w14:paraId="02655DA6"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15" w:type="pct"/>
            <w:shd w:val="clear" w:color="auto" w:fill="auto"/>
          </w:tcPr>
          <w:p w14:paraId="05C65F08"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chi tiết tin bài</w:t>
            </w:r>
          </w:p>
        </w:tc>
      </w:tr>
      <w:tr w:rsidR="003B4CC4" w:rsidRPr="001164DE" w14:paraId="133F9CDB" w14:textId="77777777" w:rsidTr="00617EDB">
        <w:trPr>
          <w:trHeight w:val="510"/>
        </w:trPr>
        <w:tc>
          <w:tcPr>
            <w:tcW w:w="576" w:type="pct"/>
            <w:shd w:val="clear" w:color="auto" w:fill="auto"/>
          </w:tcPr>
          <w:p w14:paraId="5E8B8D9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3</w:t>
            </w:r>
          </w:p>
        </w:tc>
        <w:tc>
          <w:tcPr>
            <w:tcW w:w="1609" w:type="pct"/>
            <w:shd w:val="clear" w:color="auto" w:fill="auto"/>
          </w:tcPr>
          <w:p w14:paraId="2AC4CDEA"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5B1C4E31"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2815" w:type="pct"/>
            <w:shd w:val="clear" w:color="auto" w:fill="auto"/>
          </w:tcPr>
          <w:p w14:paraId="14E9002A"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Kích chọn</w:t>
            </w:r>
            <w:r w:rsidRPr="001164DE">
              <w:rPr>
                <w:rFonts w:ascii="Times New Roman" w:hAnsi="Times New Roman" w:cs="Times New Roman"/>
                <w:sz w:val="28"/>
                <w:szCs w:val="28"/>
              </w:rPr>
              <w:t xml:space="preserve"> các Tác vụ khác</w:t>
            </w:r>
            <w:r w:rsidRPr="001164DE">
              <w:rPr>
                <w:rFonts w:ascii="Times New Roman" w:hAnsi="Times New Roman" w:cs="Times New Roman"/>
                <w:sz w:val="28"/>
                <w:szCs w:val="28"/>
                <w:lang w:val="vi-VN"/>
              </w:rPr>
              <w:t xml:space="preserve"> (More</w:t>
            </w:r>
            <w:r w:rsidRPr="001164DE">
              <w:rPr>
                <w:rFonts w:ascii="Times New Roman" w:hAnsi="Times New Roman" w:cs="Times New Roman"/>
                <w:sz w:val="28"/>
                <w:szCs w:val="28"/>
              </w:rPr>
              <w:t>)-&gt;</w:t>
            </w:r>
            <w:r w:rsidRPr="001164DE">
              <w:rPr>
                <w:rFonts w:ascii="Times New Roman" w:hAnsi="Times New Roman" w:cs="Times New Roman"/>
                <w:sz w:val="28"/>
                <w:szCs w:val="28"/>
                <w:lang w:val="vi-VN"/>
              </w:rPr>
              <w:t xml:space="preserve"> chọn</w:t>
            </w:r>
            <w:r w:rsidRPr="001164DE">
              <w:rPr>
                <w:rFonts w:ascii="Times New Roman" w:hAnsi="Times New Roman" w:cs="Times New Roman"/>
                <w:sz w:val="28"/>
                <w:szCs w:val="28"/>
              </w:rPr>
              <w:t xml:space="preserve"> Hạ xuất bản</w:t>
            </w:r>
            <w:r w:rsidRPr="001164DE">
              <w:rPr>
                <w:rFonts w:ascii="Times New Roman" w:hAnsi="Times New Roman" w:cs="Times New Roman"/>
                <w:sz w:val="28"/>
                <w:szCs w:val="28"/>
                <w:lang w:val="vi-VN"/>
              </w:rPr>
              <w:t xml:space="preserve"> (Expire)</w:t>
            </w:r>
          </w:p>
          <w:p w14:paraId="67F092E0" w14:textId="2148AFA5" w:rsidR="00B1035E" w:rsidRPr="00777D93" w:rsidRDefault="00B1035E"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7C87202F" wp14:editId="473F8CC1">
                  <wp:extent cx="3437398" cy="1442676"/>
                  <wp:effectExtent l="19050" t="19050" r="1079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9943" cy="1447941"/>
                          </a:xfrm>
                          <a:prstGeom prst="rect">
                            <a:avLst/>
                          </a:prstGeom>
                          <a:ln>
                            <a:solidFill>
                              <a:schemeClr val="tx1"/>
                            </a:solidFill>
                          </a:ln>
                        </pic:spPr>
                      </pic:pic>
                    </a:graphicData>
                  </a:graphic>
                </wp:inline>
              </w:drawing>
            </w:r>
          </w:p>
        </w:tc>
      </w:tr>
      <w:tr w:rsidR="003B4CC4" w:rsidRPr="001164DE" w14:paraId="06E21E6F" w14:textId="77777777" w:rsidTr="00617EDB">
        <w:trPr>
          <w:trHeight w:val="510"/>
        </w:trPr>
        <w:tc>
          <w:tcPr>
            <w:tcW w:w="576" w:type="pct"/>
            <w:shd w:val="clear" w:color="auto" w:fill="auto"/>
          </w:tcPr>
          <w:p w14:paraId="0A712C3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609" w:type="pct"/>
            <w:shd w:val="clear" w:color="auto" w:fill="auto"/>
          </w:tcPr>
          <w:p w14:paraId="32BB0038"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2815" w:type="pct"/>
            <w:shd w:val="clear" w:color="auto" w:fill="auto"/>
          </w:tcPr>
          <w:p w14:paraId="4B0438F0" w14:textId="5C8FD37D" w:rsidR="003B4CC4" w:rsidRPr="001164DE" w:rsidRDefault="006D429D" w:rsidP="006D429D">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chuyển trạng thái của tin bài trong CSDL của WCM thành Hạ xuất bả</w:t>
            </w:r>
            <w:r w:rsidR="00A14837" w:rsidRPr="001164DE">
              <w:rPr>
                <w:rFonts w:ascii="Times New Roman" w:hAnsi="Times New Roman" w:cs="Times New Roman"/>
                <w:sz w:val="28"/>
                <w:szCs w:val="28"/>
              </w:rPr>
              <w:t xml:space="preserve">n </w:t>
            </w:r>
            <w:r w:rsidR="003B4CC4" w:rsidRPr="001164DE">
              <w:rPr>
                <w:rFonts w:ascii="Times New Roman" w:hAnsi="Times New Roman" w:cs="Times New Roman"/>
                <w:sz w:val="28"/>
                <w:szCs w:val="28"/>
              </w:rPr>
              <w:t>(Expired)</w:t>
            </w:r>
          </w:p>
          <w:p w14:paraId="7C092BCC" w14:textId="29E6C034" w:rsidR="003B4CC4"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thông báo </w:t>
            </w:r>
            <w:r w:rsidRPr="001164DE">
              <w:rPr>
                <w:rFonts w:ascii="Times New Roman" w:eastAsia="Times New Roman" w:hAnsi="Times New Roman" w:cs="Times New Roman"/>
                <w:bCs/>
                <w:sz w:val="28"/>
                <w:szCs w:val="28"/>
                <w:lang w:val="vi-VN"/>
              </w:rPr>
              <w:t xml:space="preserve">tin bài </w:t>
            </w:r>
            <w:r w:rsidRPr="001164DE">
              <w:rPr>
                <w:rFonts w:ascii="Times New Roman" w:hAnsi="Times New Roman" w:cs="Times New Roman"/>
                <w:sz w:val="28"/>
                <w:szCs w:val="28"/>
                <w:lang w:val="vi-VN"/>
              </w:rPr>
              <w:t xml:space="preserve">đã được chuyển sang trạng thái </w:t>
            </w:r>
            <w:r w:rsidRPr="001164DE">
              <w:rPr>
                <w:rFonts w:ascii="Times New Roman" w:hAnsi="Times New Roman" w:cs="Times New Roman"/>
                <w:sz w:val="28"/>
                <w:szCs w:val="28"/>
              </w:rPr>
              <w:t>H</w:t>
            </w:r>
            <w:r w:rsidRPr="001164DE">
              <w:rPr>
                <w:rFonts w:ascii="Times New Roman" w:hAnsi="Times New Roman" w:cs="Times New Roman"/>
                <w:sz w:val="28"/>
                <w:szCs w:val="28"/>
                <w:lang w:val="vi-VN"/>
              </w:rPr>
              <w:t xml:space="preserve">ạ xuất bản, ẩn hiển thị trên giao diện website của </w:t>
            </w:r>
            <w:r w:rsidR="00E04DD9" w:rsidRPr="001164DE">
              <w:rPr>
                <w:rFonts w:ascii="Times New Roman" w:hAnsi="Times New Roman" w:cs="Times New Roman"/>
                <w:sz w:val="28"/>
                <w:szCs w:val="28"/>
                <w:lang w:val="vi-VN"/>
              </w:rPr>
              <w:t>Tạp chí Thuế</w:t>
            </w:r>
            <w:r w:rsidR="00846D29" w:rsidRPr="001164DE">
              <w:rPr>
                <w:rFonts w:ascii="Times New Roman" w:hAnsi="Times New Roman" w:cs="Times New Roman"/>
                <w:sz w:val="28"/>
                <w:szCs w:val="28"/>
                <w:lang w:val="vi-VN"/>
              </w:rPr>
              <w:t>. Bằng tr</w:t>
            </w:r>
            <w:r w:rsidR="00846D29" w:rsidRPr="001164DE">
              <w:rPr>
                <w:rFonts w:ascii="Times New Roman" w:hAnsi="Times New Roman" w:cs="Times New Roman"/>
                <w:sz w:val="28"/>
                <w:szCs w:val="28"/>
              </w:rPr>
              <w:t>ình biên tập nội dung mặc định của WebSphere Portal</w:t>
            </w:r>
          </w:p>
        </w:tc>
      </w:tr>
    </w:tbl>
    <w:p w14:paraId="2BB63C67" w14:textId="77777777" w:rsidR="003E5211" w:rsidRPr="001164DE" w:rsidRDefault="003E5211" w:rsidP="0055188C">
      <w:pPr>
        <w:pStyle w:val="Heading3"/>
      </w:pPr>
      <w:bookmarkStart w:id="77" w:name="_Toc50105095"/>
      <w:bookmarkStart w:id="78" w:name="_Toc56522243"/>
      <w:bookmarkStart w:id="79" w:name="_Toc70073940"/>
      <w:r w:rsidRPr="001164DE">
        <w:t>(A1.2.3) Chấm nhuận bút</w:t>
      </w:r>
      <w:bookmarkEnd w:id="77"/>
      <w:bookmarkEnd w:id="78"/>
      <w:bookmarkEnd w:id="79"/>
    </w:p>
    <w:p w14:paraId="0937F81D" w14:textId="77777777" w:rsidR="009D7060" w:rsidRPr="001164DE" w:rsidRDefault="009D7060" w:rsidP="0090566F">
      <w:pPr>
        <w:pStyle w:val="Heading4"/>
      </w:pPr>
      <w:r w:rsidRPr="001164DE">
        <w:t>Văn bản nghiệp vụ áp dụng</w:t>
      </w:r>
    </w:p>
    <w:p w14:paraId="433628F5" w14:textId="1A18E3CB"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6F515703" w14:textId="77777777" w:rsidR="009D7060" w:rsidRPr="001164DE" w:rsidRDefault="009D7060" w:rsidP="0090566F">
      <w:pPr>
        <w:pStyle w:val="Heading4"/>
      </w:pPr>
      <w:r w:rsidRPr="001164DE">
        <w:t>Mô tả yêu cầu</w:t>
      </w:r>
    </w:p>
    <w:p w14:paraId="1E83F50B" w14:textId="77777777" w:rsidR="00434641" w:rsidRPr="001164DE" w:rsidRDefault="00434641" w:rsidP="002B7031">
      <w:pPr>
        <w:pStyle w:val="Style2"/>
        <w:spacing w:line="312" w:lineRule="auto"/>
      </w:pPr>
      <w:r w:rsidRPr="001164DE">
        <w:t>Người duyệt xuất bản có thể tìm kiếm tin bài chưa được chấm nhuận bút. Hệ thống thực hiện tìm kiếm và hiển thị danh sách các tin bài chưa được chấm nhuận bút.</w:t>
      </w:r>
    </w:p>
    <w:p w14:paraId="475C70A7" w14:textId="77777777" w:rsidR="00434641" w:rsidRPr="001164DE" w:rsidRDefault="00434641" w:rsidP="002B7031">
      <w:pPr>
        <w:pStyle w:val="Style2"/>
        <w:spacing w:line="312" w:lineRule="auto"/>
      </w:pPr>
      <w:r w:rsidRPr="001164DE">
        <w:t>Người duyệt xuất bản chọn mức chấm nhuận bút cho một hoặc nhiều tin bài. Hệ thống kiểm tra &amp; lưu thông tin vào CSDL.</w:t>
      </w:r>
    </w:p>
    <w:p w14:paraId="405A7F59" w14:textId="77777777" w:rsidR="00434641" w:rsidRPr="001164DE" w:rsidRDefault="00434641" w:rsidP="002B7031">
      <w:pPr>
        <w:pStyle w:val="Style2"/>
        <w:spacing w:line="312" w:lineRule="auto"/>
      </w:pPr>
      <w:r w:rsidRPr="001164DE">
        <w:t>Người duyệt xuất bản có thể xem nhuận bút của tin bài. Hệ thống tính nhuận bút theo quy định và hiển thị số tiền nhuận bút của tin bài.</w:t>
      </w:r>
    </w:p>
    <w:p w14:paraId="6FA143FB" w14:textId="77777777" w:rsidR="009D7060" w:rsidRPr="001164DE" w:rsidRDefault="009D7060" w:rsidP="0090566F">
      <w:pPr>
        <w:pStyle w:val="Heading4"/>
      </w:pPr>
      <w:r w:rsidRPr="001164DE">
        <w:t>Thiết kế giao diện</w:t>
      </w:r>
    </w:p>
    <w:p w14:paraId="18B9DFB5" w14:textId="77777777" w:rsidR="003B4CC4" w:rsidRPr="001164DE" w:rsidRDefault="003B4CC4" w:rsidP="002B7031">
      <w:pPr>
        <w:pStyle w:val="ListParagraph"/>
        <w:spacing w:line="312" w:lineRule="auto"/>
      </w:pPr>
      <w:r w:rsidRPr="001164DE">
        <w:rPr>
          <w:lang w:val="en-US"/>
        </w:rPr>
        <w:t>Tìm kiếm (Tra cứu) tin bài chưa chấm nhuận bút</w:t>
      </w:r>
    </w:p>
    <w:p w14:paraId="2DC7EF68" w14:textId="77777777" w:rsidR="00A938FF" w:rsidRPr="001164DE" w:rsidRDefault="00A938FF"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27C86F45" wp14:editId="4F617DC3">
            <wp:extent cx="5943600" cy="261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11755"/>
                    </a:xfrm>
                    <a:prstGeom prst="rect">
                      <a:avLst/>
                    </a:prstGeom>
                  </pic:spPr>
                </pic:pic>
              </a:graphicData>
            </a:graphic>
          </wp:inline>
        </w:drawing>
      </w:r>
    </w:p>
    <w:p w14:paraId="6A383BA6" w14:textId="7C36E2AE" w:rsidR="00A938FF" w:rsidRPr="001164DE" w:rsidRDefault="00A938FF"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15</w:t>
      </w:r>
      <w:r w:rsidRPr="001164DE">
        <w:rPr>
          <w:sz w:val="28"/>
          <w:szCs w:val="28"/>
        </w:rPr>
        <w:fldChar w:fldCharType="end"/>
      </w:r>
      <w:r w:rsidRPr="001164DE">
        <w:rPr>
          <w:sz w:val="28"/>
          <w:szCs w:val="28"/>
        </w:rPr>
        <w:t>: Tìm kiếm tin bài chưa chấm nhuận bút</w:t>
      </w:r>
    </w:p>
    <w:p w14:paraId="0A554B77" w14:textId="000C6976" w:rsidR="003B4CC4" w:rsidRPr="001164DE" w:rsidRDefault="00A938FF" w:rsidP="002B7031">
      <w:pPr>
        <w:pStyle w:val="Style2"/>
        <w:spacing w:line="312" w:lineRule="auto"/>
      </w:pPr>
      <w:r w:rsidRPr="001164DE">
        <w:t>Thiết kế trường dữ liệ</w:t>
      </w:r>
      <w:r w:rsidR="00A40E20" w:rsidRPr="001164DE">
        <w:t>u:</w:t>
      </w:r>
    </w:p>
    <w:tbl>
      <w:tblPr>
        <w:tblStyle w:val="TableGrid"/>
        <w:tblW w:w="0" w:type="auto"/>
        <w:tblInd w:w="85" w:type="dxa"/>
        <w:tblLook w:val="04A0" w:firstRow="1" w:lastRow="0" w:firstColumn="1" w:lastColumn="0" w:noHBand="0" w:noVBand="1"/>
      </w:tblPr>
      <w:tblGrid>
        <w:gridCol w:w="889"/>
        <w:gridCol w:w="1796"/>
        <w:gridCol w:w="1644"/>
        <w:gridCol w:w="843"/>
        <w:gridCol w:w="761"/>
        <w:gridCol w:w="3043"/>
      </w:tblGrid>
      <w:tr w:rsidR="00A938FF" w:rsidRPr="001164DE" w14:paraId="442A5739" w14:textId="77777777" w:rsidTr="005A4E0B">
        <w:trPr>
          <w:tblHeader/>
        </w:trPr>
        <w:tc>
          <w:tcPr>
            <w:tcW w:w="900" w:type="dxa"/>
            <w:shd w:val="clear" w:color="auto" w:fill="E7E6E6" w:themeFill="background2"/>
          </w:tcPr>
          <w:p w14:paraId="053CC6E3"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843" w:type="dxa"/>
            <w:shd w:val="clear" w:color="auto" w:fill="E7E6E6" w:themeFill="background2"/>
          </w:tcPr>
          <w:p w14:paraId="07A69DDA"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3" w:type="dxa"/>
            <w:shd w:val="clear" w:color="auto" w:fill="E7E6E6" w:themeFill="background2"/>
          </w:tcPr>
          <w:p w14:paraId="1E026E31"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47" w:type="dxa"/>
            <w:shd w:val="clear" w:color="auto" w:fill="E7E6E6" w:themeFill="background2"/>
          </w:tcPr>
          <w:p w14:paraId="5E4A17E7"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761" w:type="dxa"/>
            <w:shd w:val="clear" w:color="auto" w:fill="E7E6E6" w:themeFill="background2"/>
          </w:tcPr>
          <w:p w14:paraId="5B83EB68"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211" w:type="dxa"/>
            <w:shd w:val="clear" w:color="auto" w:fill="E7E6E6" w:themeFill="background2"/>
          </w:tcPr>
          <w:p w14:paraId="6EEAE399" w14:textId="77777777" w:rsidR="00A938FF" w:rsidRPr="001164DE" w:rsidRDefault="005A4E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Ràng buộc</w:t>
            </w:r>
          </w:p>
        </w:tc>
      </w:tr>
      <w:tr w:rsidR="00A938FF" w:rsidRPr="001164DE" w14:paraId="4EB9F539" w14:textId="77777777" w:rsidTr="00A84F88">
        <w:tc>
          <w:tcPr>
            <w:tcW w:w="9265" w:type="dxa"/>
            <w:gridSpan w:val="6"/>
          </w:tcPr>
          <w:p w14:paraId="2760FC40" w14:textId="77777777" w:rsidR="00A938FF" w:rsidRPr="001164DE" w:rsidRDefault="00A938FF" w:rsidP="002B7031">
            <w:pPr>
              <w:spacing w:line="312" w:lineRule="auto"/>
              <w:rPr>
                <w:rFonts w:ascii="Times New Roman" w:hAnsi="Times New Roman"/>
                <w:b/>
                <w:i/>
                <w:sz w:val="28"/>
                <w:szCs w:val="28"/>
              </w:rPr>
            </w:pPr>
            <w:r w:rsidRPr="001164DE">
              <w:rPr>
                <w:rFonts w:ascii="Times New Roman" w:hAnsi="Times New Roman"/>
                <w:b/>
                <w:i/>
                <w:sz w:val="28"/>
                <w:szCs w:val="28"/>
              </w:rPr>
              <w:t>Tra cứu tin bài chưa chấm nhuận bút</w:t>
            </w:r>
          </w:p>
        </w:tc>
      </w:tr>
      <w:tr w:rsidR="00A938FF" w:rsidRPr="001164DE" w14:paraId="360010DE" w14:textId="77777777" w:rsidTr="005A4E0B">
        <w:tc>
          <w:tcPr>
            <w:tcW w:w="900" w:type="dxa"/>
          </w:tcPr>
          <w:p w14:paraId="4F015A9B"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843" w:type="dxa"/>
          </w:tcPr>
          <w:p w14:paraId="01FDD06B"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Tiêu đề (Title)</w:t>
            </w:r>
          </w:p>
        </w:tc>
        <w:tc>
          <w:tcPr>
            <w:tcW w:w="1703" w:type="dxa"/>
          </w:tcPr>
          <w:p w14:paraId="01313FC3"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847" w:type="dxa"/>
          </w:tcPr>
          <w:p w14:paraId="5967D9BB"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0018CD1F"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5281DE1A"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5B325BFE"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Hiển thị </w:t>
            </w:r>
            <w:r w:rsidRPr="001164DE">
              <w:rPr>
                <w:rFonts w:ascii="Times New Roman" w:hAnsi="Times New Roman"/>
                <w:sz w:val="28"/>
                <w:szCs w:val="28"/>
              </w:rPr>
              <w:t>tiêu đề tin bài</w:t>
            </w:r>
          </w:p>
        </w:tc>
      </w:tr>
      <w:tr w:rsidR="00A938FF" w:rsidRPr="001164DE" w14:paraId="6E2F628A" w14:textId="77777777" w:rsidTr="005A4E0B">
        <w:tc>
          <w:tcPr>
            <w:tcW w:w="900" w:type="dxa"/>
          </w:tcPr>
          <w:p w14:paraId="3B93D636"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843" w:type="dxa"/>
          </w:tcPr>
          <w:p w14:paraId="318DACFC"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Trạng thái</w:t>
            </w:r>
          </w:p>
          <w:p w14:paraId="23321172"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(Status)</w:t>
            </w:r>
          </w:p>
        </w:tc>
        <w:tc>
          <w:tcPr>
            <w:tcW w:w="1703" w:type="dxa"/>
          </w:tcPr>
          <w:p w14:paraId="52D40A58"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847" w:type="dxa"/>
          </w:tcPr>
          <w:p w14:paraId="2B9DBA32"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5CFCDD0A"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6BB8B068"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27547593"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Hiển thị trạng thái </w:t>
            </w:r>
            <w:r w:rsidRPr="001164DE">
              <w:rPr>
                <w:rFonts w:ascii="Times New Roman" w:hAnsi="Times New Roman"/>
                <w:sz w:val="28"/>
                <w:szCs w:val="28"/>
              </w:rPr>
              <w:t>tin bài</w:t>
            </w:r>
          </w:p>
        </w:tc>
      </w:tr>
      <w:tr w:rsidR="00A938FF" w:rsidRPr="001164DE" w14:paraId="7EEF8010" w14:textId="77777777" w:rsidTr="005A4E0B">
        <w:tc>
          <w:tcPr>
            <w:tcW w:w="900" w:type="dxa"/>
          </w:tcPr>
          <w:p w14:paraId="2AE435AE"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843" w:type="dxa"/>
          </w:tcPr>
          <w:p w14:paraId="0FEC1D45"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Ngày cập nhật</w:t>
            </w:r>
          </w:p>
          <w:p w14:paraId="702B975C"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(Last saved)</w:t>
            </w:r>
          </w:p>
        </w:tc>
        <w:tc>
          <w:tcPr>
            <w:tcW w:w="1703" w:type="dxa"/>
          </w:tcPr>
          <w:p w14:paraId="535AA692"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847" w:type="dxa"/>
          </w:tcPr>
          <w:p w14:paraId="57B51C82"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5A138F87"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3B7601E3"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3933451F"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thời gian cập n</w:t>
            </w:r>
            <w:r w:rsidRPr="001164DE">
              <w:rPr>
                <w:rFonts w:ascii="Times New Roman" w:hAnsi="Times New Roman"/>
                <w:sz w:val="28"/>
                <w:szCs w:val="28"/>
              </w:rPr>
              <w:t>hật tin bài</w:t>
            </w:r>
          </w:p>
        </w:tc>
      </w:tr>
      <w:tr w:rsidR="00A938FF" w:rsidRPr="001164DE" w14:paraId="7B8833A1" w14:textId="77777777" w:rsidTr="005A4E0B">
        <w:tc>
          <w:tcPr>
            <w:tcW w:w="900" w:type="dxa"/>
          </w:tcPr>
          <w:p w14:paraId="4510E2CB"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843" w:type="dxa"/>
          </w:tcPr>
          <w:p w14:paraId="33D95EB0"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Tác giả</w:t>
            </w:r>
          </w:p>
          <w:p w14:paraId="351250B8"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(Author)</w:t>
            </w:r>
          </w:p>
        </w:tc>
        <w:tc>
          <w:tcPr>
            <w:tcW w:w="1703" w:type="dxa"/>
          </w:tcPr>
          <w:p w14:paraId="1AAF60F6"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847" w:type="dxa"/>
          </w:tcPr>
          <w:p w14:paraId="55278718"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687699BB"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28F477FF"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45AC3C0A"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Hiển thị tác giả tin bài</w:t>
            </w:r>
          </w:p>
        </w:tc>
      </w:tr>
    </w:tbl>
    <w:p w14:paraId="1B319529" w14:textId="77777777" w:rsidR="00A938FF" w:rsidRPr="001164DE" w:rsidRDefault="00A938FF" w:rsidP="002B7031">
      <w:pPr>
        <w:pStyle w:val="ListParagraph"/>
        <w:spacing w:line="312" w:lineRule="auto"/>
      </w:pPr>
      <w:r w:rsidRPr="001164DE">
        <w:rPr>
          <w:lang w:val="en-US"/>
        </w:rPr>
        <w:t xml:space="preserve">Xem/Chọn mức chấm nhuận bút </w:t>
      </w:r>
    </w:p>
    <w:p w14:paraId="5834001D" w14:textId="2E3C1BC9" w:rsidR="00A938FF" w:rsidRPr="001164DE" w:rsidRDefault="00AD7CCC" w:rsidP="002B7031">
      <w:pPr>
        <w:pStyle w:val="Style2"/>
        <w:numPr>
          <w:ilvl w:val="0"/>
          <w:numId w:val="0"/>
        </w:numPr>
        <w:spacing w:line="312" w:lineRule="auto"/>
        <w:jc w:val="center"/>
      </w:pPr>
      <w:r w:rsidRPr="001164DE">
        <w:rPr>
          <w:noProof/>
        </w:rPr>
        <w:lastRenderedPageBreak/>
        <w:drawing>
          <wp:inline distT="0" distB="0" distL="0" distR="0" wp14:anchorId="7BC734F0" wp14:editId="2446DF5D">
            <wp:extent cx="4000500" cy="7057249"/>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1749" cy="7059452"/>
                    </a:xfrm>
                    <a:prstGeom prst="rect">
                      <a:avLst/>
                    </a:prstGeom>
                    <a:ln>
                      <a:solidFill>
                        <a:schemeClr val="tx1"/>
                      </a:solidFill>
                    </a:ln>
                  </pic:spPr>
                </pic:pic>
              </a:graphicData>
            </a:graphic>
          </wp:inline>
        </w:drawing>
      </w:r>
    </w:p>
    <w:p w14:paraId="5DF5378B" w14:textId="0810B03C" w:rsidR="00A938FF" w:rsidRPr="001164DE" w:rsidRDefault="00A938FF"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16</w:t>
      </w:r>
      <w:r w:rsidRPr="001164DE">
        <w:rPr>
          <w:noProof/>
          <w:sz w:val="28"/>
          <w:szCs w:val="28"/>
        </w:rPr>
        <w:fldChar w:fldCharType="end"/>
      </w:r>
      <w:r w:rsidRPr="001164DE">
        <w:rPr>
          <w:sz w:val="28"/>
          <w:szCs w:val="28"/>
        </w:rPr>
        <w:t>: Xem/ chọn mức chấm nhuận bút tin bài</w:t>
      </w:r>
    </w:p>
    <w:p w14:paraId="1FB7440C" w14:textId="77777777" w:rsidR="00421789" w:rsidRPr="001164DE" w:rsidRDefault="0042178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2360B5A0" w14:textId="4C742B8B" w:rsidR="00A938FF" w:rsidRPr="001164DE" w:rsidRDefault="00A938FF" w:rsidP="002B7031">
      <w:pPr>
        <w:pStyle w:val="Style2"/>
        <w:spacing w:line="312" w:lineRule="auto"/>
      </w:pPr>
      <w:r w:rsidRPr="001164DE">
        <w:lastRenderedPageBreak/>
        <w:t>Thiết kế trường dữ liệu chứ</w:t>
      </w:r>
      <w:r w:rsidR="00817E3B" w:rsidRPr="001164DE">
        <w:t>c năng xem/c</w:t>
      </w:r>
      <w:r w:rsidRPr="001164DE">
        <w:t>họn mức nhuận bút tin bài</w:t>
      </w:r>
    </w:p>
    <w:tbl>
      <w:tblPr>
        <w:tblStyle w:val="TableGrid"/>
        <w:tblW w:w="0" w:type="auto"/>
        <w:tblInd w:w="175" w:type="dxa"/>
        <w:tblLook w:val="04A0" w:firstRow="1" w:lastRow="0" w:firstColumn="1" w:lastColumn="0" w:noHBand="0" w:noVBand="1"/>
      </w:tblPr>
      <w:tblGrid>
        <w:gridCol w:w="917"/>
        <w:gridCol w:w="2076"/>
        <w:gridCol w:w="1410"/>
        <w:gridCol w:w="911"/>
        <w:gridCol w:w="988"/>
        <w:gridCol w:w="2584"/>
      </w:tblGrid>
      <w:tr w:rsidR="00A938FF" w:rsidRPr="001164DE" w14:paraId="1C2A62DA" w14:textId="77777777" w:rsidTr="00A84F88">
        <w:trPr>
          <w:tblHeader/>
        </w:trPr>
        <w:tc>
          <w:tcPr>
            <w:tcW w:w="931" w:type="dxa"/>
            <w:shd w:val="clear" w:color="auto" w:fill="E7E6E6" w:themeFill="background2"/>
          </w:tcPr>
          <w:p w14:paraId="502484B4"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67" w:type="dxa"/>
            <w:shd w:val="clear" w:color="auto" w:fill="E7E6E6" w:themeFill="background2"/>
          </w:tcPr>
          <w:p w14:paraId="2403D578"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62" w:type="dxa"/>
            <w:shd w:val="clear" w:color="auto" w:fill="E7E6E6" w:themeFill="background2"/>
          </w:tcPr>
          <w:p w14:paraId="42211B89"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21" w:type="dxa"/>
            <w:shd w:val="clear" w:color="auto" w:fill="E7E6E6" w:themeFill="background2"/>
          </w:tcPr>
          <w:p w14:paraId="0B2A206D"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07" w:type="dxa"/>
            <w:shd w:val="clear" w:color="auto" w:fill="E7E6E6" w:themeFill="background2"/>
          </w:tcPr>
          <w:p w14:paraId="6A2ABE47"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87" w:type="dxa"/>
            <w:shd w:val="clear" w:color="auto" w:fill="E7E6E6" w:themeFill="background2"/>
          </w:tcPr>
          <w:p w14:paraId="04D28AFB" w14:textId="77777777" w:rsidR="00A938FF"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938FF" w:rsidRPr="001164DE" w14:paraId="4A62357E" w14:textId="77777777" w:rsidTr="00A84F88">
        <w:trPr>
          <w:trHeight w:val="1043"/>
        </w:trPr>
        <w:tc>
          <w:tcPr>
            <w:tcW w:w="931" w:type="dxa"/>
          </w:tcPr>
          <w:p w14:paraId="211F0A5B"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1</w:t>
            </w:r>
          </w:p>
        </w:tc>
        <w:tc>
          <w:tcPr>
            <w:tcW w:w="2167" w:type="dxa"/>
          </w:tcPr>
          <w:p w14:paraId="3EDD11A3"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Mức nhuận bút</w:t>
            </w:r>
          </w:p>
        </w:tc>
        <w:tc>
          <w:tcPr>
            <w:tcW w:w="1462" w:type="dxa"/>
          </w:tcPr>
          <w:p w14:paraId="41FA661E"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 xml:space="preserve"> Kiểu số (10)</w:t>
            </w:r>
          </w:p>
        </w:tc>
        <w:tc>
          <w:tcPr>
            <w:tcW w:w="921" w:type="dxa"/>
          </w:tcPr>
          <w:p w14:paraId="3E2C66D0"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07" w:type="dxa"/>
          </w:tcPr>
          <w:p w14:paraId="48711234" w14:textId="77777777" w:rsidR="00A938FF" w:rsidRPr="001164DE" w:rsidRDefault="00A938FF" w:rsidP="002B7031">
            <w:pPr>
              <w:spacing w:line="312" w:lineRule="auto"/>
              <w:rPr>
                <w:rFonts w:ascii="Times New Roman" w:hAnsi="Times New Roman"/>
                <w:sz w:val="28"/>
                <w:szCs w:val="28"/>
                <w:lang w:val="vi-VN"/>
              </w:rPr>
            </w:pPr>
          </w:p>
        </w:tc>
        <w:tc>
          <w:tcPr>
            <w:tcW w:w="2687" w:type="dxa"/>
          </w:tcPr>
          <w:p w14:paraId="34D42A29"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Dạng dropdown list, cho phép người dùng chọn 1 mức nhuận bút trên danh mục nhuận bút (được quản lý tại chức năng</w:t>
            </w:r>
            <w:r w:rsidR="005A4E0B" w:rsidRPr="001164DE">
              <w:rPr>
                <w:rFonts w:ascii="Times New Roman" w:hAnsi="Times New Roman"/>
                <w:sz w:val="28"/>
                <w:szCs w:val="28"/>
              </w:rPr>
              <w:t xml:space="preserve"> (A1.3.2)</w:t>
            </w:r>
            <w:r w:rsidRPr="001164DE">
              <w:rPr>
                <w:rFonts w:ascii="Times New Roman" w:hAnsi="Times New Roman"/>
                <w:sz w:val="28"/>
                <w:szCs w:val="28"/>
              </w:rPr>
              <w:t xml:space="preserve"> Quản lý danh mục nhuận bút)</w:t>
            </w:r>
          </w:p>
        </w:tc>
      </w:tr>
    </w:tbl>
    <w:p w14:paraId="15D89AD6" w14:textId="77777777" w:rsidR="009D7060" w:rsidRPr="001164DE" w:rsidRDefault="009D7060" w:rsidP="0090566F">
      <w:pPr>
        <w:pStyle w:val="Heading4"/>
      </w:pPr>
      <w:r w:rsidRPr="001164DE">
        <w:t>Điều kiện thực hiện</w:t>
      </w:r>
    </w:p>
    <w:p w14:paraId="31B8BF16" w14:textId="77777777" w:rsidR="00817E3B" w:rsidRPr="001164DE" w:rsidRDefault="00817E3B" w:rsidP="002B7031">
      <w:pPr>
        <w:pStyle w:val="Style2"/>
        <w:spacing w:line="312" w:lineRule="auto"/>
      </w:pPr>
      <w:r w:rsidRPr="001164DE">
        <w:t>NSD đã đăng nhập vào hệ thống và truy cập vào chức năng chấm nhuận bút</w:t>
      </w:r>
    </w:p>
    <w:p w14:paraId="17878370" w14:textId="77777777" w:rsidR="009D7060" w:rsidRPr="001164DE" w:rsidRDefault="009D7060" w:rsidP="0090566F">
      <w:pPr>
        <w:pStyle w:val="Heading4"/>
      </w:pPr>
      <w:r w:rsidRPr="001164DE">
        <w:t>Yêu cầu đặc biệt/ Ràng buộc</w:t>
      </w:r>
    </w:p>
    <w:p w14:paraId="44CA2E5D" w14:textId="77777777" w:rsidR="00817E3B" w:rsidRPr="001164DE" w:rsidRDefault="00817E3B" w:rsidP="002B7031">
      <w:pPr>
        <w:pStyle w:val="Style2"/>
        <w:spacing w:line="312" w:lineRule="auto"/>
      </w:pPr>
      <w:r w:rsidRPr="001164DE">
        <w:t>NSD đã được phân quyền chấm nhuận bút tin bài</w:t>
      </w:r>
    </w:p>
    <w:p w14:paraId="1B6174FD" w14:textId="77777777" w:rsidR="00817E3B" w:rsidRPr="001164DE" w:rsidRDefault="00817E3B" w:rsidP="002B7031">
      <w:pPr>
        <w:pStyle w:val="Style2"/>
        <w:spacing w:line="312" w:lineRule="auto"/>
      </w:pPr>
      <w:r w:rsidRPr="001164DE">
        <w:t>Biên tập viên/CTV đã gửi phê duyệt tin bài</w:t>
      </w:r>
    </w:p>
    <w:p w14:paraId="04D1C12A" w14:textId="77777777" w:rsidR="009D7060" w:rsidRPr="001164DE" w:rsidRDefault="009D7060" w:rsidP="0090566F">
      <w:pPr>
        <w:pStyle w:val="Heading4"/>
      </w:pPr>
      <w:r w:rsidRPr="001164DE">
        <w:t>Logic xử lý dữ liệu</w:t>
      </w:r>
    </w:p>
    <w:p w14:paraId="7DEC2505" w14:textId="77777777" w:rsidR="00A938FF" w:rsidRPr="001164DE" w:rsidRDefault="00A938FF" w:rsidP="002B7031">
      <w:pPr>
        <w:pStyle w:val="ListParagraph"/>
        <w:spacing w:line="312" w:lineRule="auto"/>
        <w:rPr>
          <w:lang w:val="vi-VN"/>
        </w:rPr>
      </w:pPr>
      <w:r w:rsidRPr="001164DE">
        <w:rPr>
          <w:lang w:val="vi-VN"/>
        </w:rPr>
        <w:t>Tìm ki</w:t>
      </w:r>
      <w:r w:rsidRPr="001164DE">
        <w:t xml:space="preserve">ếm (tra cứu) tin bài chưa chấm nhuận bút </w:t>
      </w:r>
    </w:p>
    <w:tbl>
      <w:tblPr>
        <w:tblStyle w:val="TableGrid"/>
        <w:tblW w:w="0" w:type="auto"/>
        <w:tblInd w:w="85" w:type="dxa"/>
        <w:tblLook w:val="04A0" w:firstRow="1" w:lastRow="0" w:firstColumn="1" w:lastColumn="0" w:noHBand="0" w:noVBand="1"/>
      </w:tblPr>
      <w:tblGrid>
        <w:gridCol w:w="919"/>
        <w:gridCol w:w="1901"/>
        <w:gridCol w:w="6156"/>
      </w:tblGrid>
      <w:tr w:rsidR="00A938FF" w:rsidRPr="001164DE" w14:paraId="7534BCB7" w14:textId="77777777" w:rsidTr="005A4E0B">
        <w:trPr>
          <w:tblHeader/>
        </w:trPr>
        <w:tc>
          <w:tcPr>
            <w:tcW w:w="1126" w:type="dxa"/>
            <w:shd w:val="clear" w:color="auto" w:fill="E7E6E6" w:themeFill="background2"/>
            <w:vAlign w:val="center"/>
          </w:tcPr>
          <w:p w14:paraId="67553CEE"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895" w:type="dxa"/>
            <w:shd w:val="clear" w:color="auto" w:fill="E7E6E6" w:themeFill="background2"/>
            <w:vAlign w:val="center"/>
          </w:tcPr>
          <w:p w14:paraId="4C0F6A13"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244" w:type="dxa"/>
            <w:shd w:val="clear" w:color="auto" w:fill="E7E6E6" w:themeFill="background2"/>
            <w:vAlign w:val="center"/>
          </w:tcPr>
          <w:p w14:paraId="06653F29"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5A4E0B" w:rsidRPr="001164DE" w14:paraId="2CFC5C91" w14:textId="77777777" w:rsidTr="005A4E0B">
        <w:tc>
          <w:tcPr>
            <w:tcW w:w="1126" w:type="dxa"/>
          </w:tcPr>
          <w:p w14:paraId="0338BADC" w14:textId="77777777" w:rsidR="005A4E0B"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1</w:t>
            </w:r>
          </w:p>
        </w:tc>
        <w:tc>
          <w:tcPr>
            <w:tcW w:w="2895" w:type="dxa"/>
          </w:tcPr>
          <w:p w14:paraId="32653F7F"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7141C01B"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5244" w:type="dxa"/>
          </w:tcPr>
          <w:p w14:paraId="0273BBE8" w14:textId="69EBB29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Đăng nhập vào trang quản trị website </w:t>
            </w:r>
            <w:r w:rsidR="00E04DD9" w:rsidRPr="001164DE">
              <w:rPr>
                <w:rFonts w:ascii="Times New Roman" w:hAnsi="Times New Roman"/>
                <w:sz w:val="28"/>
                <w:szCs w:val="28"/>
              </w:rPr>
              <w:t>Tạp chí Thuế</w:t>
            </w:r>
          </w:p>
        </w:tc>
      </w:tr>
      <w:tr w:rsidR="005A4E0B" w:rsidRPr="001164DE" w14:paraId="09FAD356" w14:textId="77777777" w:rsidTr="005A4E0B">
        <w:tc>
          <w:tcPr>
            <w:tcW w:w="1126" w:type="dxa"/>
          </w:tcPr>
          <w:p w14:paraId="687803BD"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895" w:type="dxa"/>
          </w:tcPr>
          <w:p w14:paraId="5F344B11"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244" w:type="dxa"/>
          </w:tcPr>
          <w:p w14:paraId="7430AA1B" w14:textId="3737BFF9"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thư viện nội dung website </w:t>
            </w:r>
            <w:r w:rsidR="00E04DD9" w:rsidRPr="001164DE">
              <w:rPr>
                <w:rFonts w:ascii="Times New Roman" w:hAnsi="Times New Roman"/>
                <w:sz w:val="28"/>
                <w:szCs w:val="28"/>
              </w:rPr>
              <w:t>Tạp chí Thuế</w:t>
            </w:r>
          </w:p>
        </w:tc>
      </w:tr>
      <w:tr w:rsidR="005A4E0B" w:rsidRPr="001164DE" w14:paraId="1613CF7F" w14:textId="77777777" w:rsidTr="005A4E0B">
        <w:tc>
          <w:tcPr>
            <w:tcW w:w="1126" w:type="dxa"/>
          </w:tcPr>
          <w:p w14:paraId="768A31BA" w14:textId="77777777" w:rsidR="005A4E0B"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2895" w:type="dxa"/>
          </w:tcPr>
          <w:p w14:paraId="2EA2A236"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w:t>
            </w:r>
            <w:r w:rsidRPr="001164DE">
              <w:rPr>
                <w:rFonts w:ascii="Times New Roman" w:hAnsi="Times New Roman"/>
                <w:sz w:val="28"/>
                <w:szCs w:val="28"/>
                <w:lang w:val="vi-VN"/>
              </w:rPr>
              <w:t xml:space="preserve">Biên tập viên/Người quản trị nội dung/Người </w:t>
            </w:r>
            <w:r w:rsidRPr="001164DE">
              <w:rPr>
                <w:rFonts w:ascii="Times New Roman" w:hAnsi="Times New Roman"/>
                <w:sz w:val="28"/>
                <w:szCs w:val="28"/>
                <w:lang w:val="vi-VN"/>
              </w:rPr>
              <w:lastRenderedPageBreak/>
              <w:t>duyệt xuất bản</w:t>
            </w:r>
            <w:r w:rsidRPr="001164DE">
              <w:rPr>
                <w:rFonts w:ascii="Times New Roman" w:hAnsi="Times New Roman"/>
                <w:sz w:val="28"/>
                <w:szCs w:val="28"/>
              </w:rPr>
              <w:t>)</w:t>
            </w:r>
          </w:p>
        </w:tc>
        <w:tc>
          <w:tcPr>
            <w:tcW w:w="5244" w:type="dxa"/>
          </w:tcPr>
          <w:p w14:paraId="3035ABFD"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 xml:space="preserve">Chọn </w:t>
            </w:r>
            <w:r w:rsidRPr="001164DE">
              <w:rPr>
                <w:rFonts w:ascii="Times New Roman" w:hAnsi="Times New Roman"/>
                <w:sz w:val="28"/>
                <w:szCs w:val="28"/>
                <w:lang w:val="vi-VN"/>
              </w:rPr>
              <w:t xml:space="preserve">thư mục chứa </w:t>
            </w:r>
            <w:r w:rsidRPr="001164DE">
              <w:rPr>
                <w:rFonts w:ascii="Times New Roman" w:hAnsi="Times New Roman"/>
                <w:sz w:val="28"/>
                <w:szCs w:val="28"/>
              </w:rPr>
              <w:t xml:space="preserve">các </w:t>
            </w:r>
            <w:r w:rsidRPr="001164DE">
              <w:rPr>
                <w:rFonts w:ascii="Times New Roman" w:eastAsia="Times New Roman" w:hAnsi="Times New Roman"/>
                <w:bCs/>
                <w:sz w:val="28"/>
                <w:szCs w:val="28"/>
                <w:lang w:val="vi-VN"/>
              </w:rPr>
              <w:t xml:space="preserve">tin bài </w:t>
            </w:r>
            <w:r w:rsidRPr="001164DE">
              <w:rPr>
                <w:rFonts w:ascii="Times New Roman" w:hAnsi="Times New Roman"/>
                <w:sz w:val="28"/>
                <w:szCs w:val="28"/>
              </w:rPr>
              <w:t>chờ phê duyệt (My pending Approvals) chưa được chấm nhuận bút</w:t>
            </w:r>
          </w:p>
        </w:tc>
      </w:tr>
      <w:tr w:rsidR="005A4E0B" w:rsidRPr="001164DE" w14:paraId="3753779E" w14:textId="77777777" w:rsidTr="005A4E0B">
        <w:tc>
          <w:tcPr>
            <w:tcW w:w="1126" w:type="dxa"/>
          </w:tcPr>
          <w:p w14:paraId="110BF2A9" w14:textId="77777777" w:rsidR="005A4E0B"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2895" w:type="dxa"/>
          </w:tcPr>
          <w:p w14:paraId="126907BA"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244" w:type="dxa"/>
          </w:tcPr>
          <w:p w14:paraId="50E2FED7" w14:textId="77777777" w:rsidR="005A4E0B" w:rsidRPr="001164DE" w:rsidRDefault="006D429D" w:rsidP="006D429D">
            <w:pPr>
              <w:spacing w:line="312" w:lineRule="auto"/>
              <w:jc w:val="both"/>
              <w:rPr>
                <w:rFonts w:ascii="Times New Roman" w:hAnsi="Times New Roman"/>
                <w:sz w:val="28"/>
                <w:szCs w:val="28"/>
              </w:rPr>
            </w:pPr>
            <w:r w:rsidRPr="001164DE">
              <w:rPr>
                <w:rFonts w:ascii="Times New Roman" w:hAnsi="Times New Roman"/>
                <w:sz w:val="28"/>
                <w:szCs w:val="28"/>
              </w:rPr>
              <w:t>Truy vấn vào cơ sở dữ liệu của WCM, h</w:t>
            </w:r>
            <w:r w:rsidR="005A4E0B" w:rsidRPr="001164DE">
              <w:rPr>
                <w:rFonts w:ascii="Times New Roman" w:hAnsi="Times New Roman"/>
                <w:sz w:val="28"/>
                <w:szCs w:val="28"/>
              </w:rPr>
              <w:t xml:space="preserve">iển thị các </w:t>
            </w:r>
            <w:r w:rsidR="005A4E0B" w:rsidRPr="001164DE">
              <w:rPr>
                <w:rFonts w:ascii="Times New Roman" w:eastAsia="Times New Roman" w:hAnsi="Times New Roman"/>
                <w:bCs/>
                <w:sz w:val="28"/>
                <w:szCs w:val="28"/>
                <w:lang w:val="vi-VN"/>
              </w:rPr>
              <w:t xml:space="preserve">tin bài </w:t>
            </w:r>
            <w:r w:rsidR="005A4E0B" w:rsidRPr="001164DE">
              <w:rPr>
                <w:rFonts w:ascii="Times New Roman" w:hAnsi="Times New Roman"/>
                <w:sz w:val="28"/>
                <w:szCs w:val="28"/>
              </w:rPr>
              <w:t>chờ phê duyệt chưa được chấm nhuận bút</w:t>
            </w:r>
          </w:p>
          <w:p w14:paraId="1BC889E2" w14:textId="77777777" w:rsidR="00AC4763" w:rsidRPr="00777D93" w:rsidRDefault="00AC4763" w:rsidP="00777D93">
            <w:pPr>
              <w:pStyle w:val="Header"/>
              <w:tabs>
                <w:tab w:val="clear" w:pos="4680"/>
                <w:tab w:val="clear" w:pos="9360"/>
              </w:tabs>
              <w:spacing w:line="312" w:lineRule="auto"/>
              <w:rPr>
                <w:noProof/>
                <w:szCs w:val="28"/>
              </w:rPr>
            </w:pPr>
            <w:r w:rsidRPr="00777D93">
              <w:rPr>
                <w:noProof/>
                <w:szCs w:val="28"/>
              </w:rPr>
              <w:drawing>
                <wp:inline distT="0" distB="0" distL="0" distR="0" wp14:anchorId="2E5151F2" wp14:editId="1EDB5748">
                  <wp:extent cx="3738880" cy="1783912"/>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9661" cy="1793827"/>
                          </a:xfrm>
                          <a:prstGeom prst="rect">
                            <a:avLst/>
                          </a:prstGeom>
                          <a:ln>
                            <a:solidFill>
                              <a:schemeClr val="tx1"/>
                            </a:solidFill>
                          </a:ln>
                        </pic:spPr>
                      </pic:pic>
                    </a:graphicData>
                  </a:graphic>
                </wp:inline>
              </w:drawing>
            </w:r>
          </w:p>
          <w:p w14:paraId="625A253D" w14:textId="775E5B85" w:rsidR="0096049A" w:rsidRPr="001164DE" w:rsidRDefault="0096049A" w:rsidP="006D429D">
            <w:pPr>
              <w:spacing w:line="312" w:lineRule="auto"/>
              <w:jc w:val="both"/>
              <w:rPr>
                <w:rFonts w:ascii="Times New Roman" w:hAnsi="Times New Roman"/>
                <w:sz w:val="28"/>
                <w:szCs w:val="28"/>
              </w:rPr>
            </w:pPr>
            <w:r w:rsidRPr="001164DE">
              <w:rPr>
                <w:rFonts w:ascii="Times New Roman" w:hAnsi="Times New Roman"/>
                <w:sz w:val="28"/>
                <w:szCs w:val="28"/>
                <w:lang w:val="vi-VN"/>
              </w:rPr>
              <w:t>Bằng tr</w:t>
            </w:r>
            <w:r w:rsidRPr="001164DE">
              <w:rPr>
                <w:rFonts w:ascii="Times New Roman" w:hAnsi="Times New Roman"/>
                <w:sz w:val="28"/>
                <w:szCs w:val="28"/>
              </w:rPr>
              <w:t>ình biên tập nội dung mặc định của WebSphere Portal</w:t>
            </w:r>
          </w:p>
        </w:tc>
      </w:tr>
    </w:tbl>
    <w:p w14:paraId="1820B5CD" w14:textId="77777777" w:rsidR="00A938FF" w:rsidRPr="001164DE" w:rsidRDefault="00A938FF" w:rsidP="002B7031">
      <w:pPr>
        <w:pStyle w:val="ListParagraph"/>
        <w:spacing w:line="312" w:lineRule="auto"/>
        <w:rPr>
          <w:lang w:val="vi-VN"/>
        </w:rPr>
      </w:pPr>
      <w:r w:rsidRPr="001164DE">
        <w:t>Chọn mức chấm nhuận bút</w:t>
      </w:r>
    </w:p>
    <w:tbl>
      <w:tblPr>
        <w:tblStyle w:val="TableGrid"/>
        <w:tblW w:w="0" w:type="auto"/>
        <w:tblInd w:w="175" w:type="dxa"/>
        <w:tblLook w:val="04A0" w:firstRow="1" w:lastRow="0" w:firstColumn="1" w:lastColumn="0" w:noHBand="0" w:noVBand="1"/>
      </w:tblPr>
      <w:tblGrid>
        <w:gridCol w:w="851"/>
        <w:gridCol w:w="1954"/>
        <w:gridCol w:w="6081"/>
      </w:tblGrid>
      <w:tr w:rsidR="00A938FF" w:rsidRPr="001164DE" w14:paraId="530DC63F" w14:textId="77777777" w:rsidTr="004B0081">
        <w:trPr>
          <w:tblHeader/>
        </w:trPr>
        <w:tc>
          <w:tcPr>
            <w:tcW w:w="851" w:type="dxa"/>
            <w:shd w:val="clear" w:color="auto" w:fill="E7E6E6" w:themeFill="background2"/>
            <w:vAlign w:val="center"/>
          </w:tcPr>
          <w:p w14:paraId="39EB454D"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1954" w:type="dxa"/>
            <w:shd w:val="clear" w:color="auto" w:fill="E7E6E6" w:themeFill="background2"/>
            <w:vAlign w:val="center"/>
          </w:tcPr>
          <w:p w14:paraId="11CE6DEC"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6081" w:type="dxa"/>
            <w:shd w:val="clear" w:color="auto" w:fill="E7E6E6" w:themeFill="background2"/>
            <w:vAlign w:val="center"/>
          </w:tcPr>
          <w:p w14:paraId="375BAD22"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A938FF" w:rsidRPr="001164DE" w14:paraId="4449CD8B" w14:textId="77777777" w:rsidTr="004B0081">
        <w:tc>
          <w:tcPr>
            <w:tcW w:w="851" w:type="dxa"/>
          </w:tcPr>
          <w:p w14:paraId="527B3102"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1954" w:type="dxa"/>
          </w:tcPr>
          <w:p w14:paraId="5B13F690"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27E6CE2D"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6081" w:type="dxa"/>
          </w:tcPr>
          <w:p w14:paraId="5C806259"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Chọn </w:t>
            </w:r>
            <w:r w:rsidRPr="001164DE">
              <w:rPr>
                <w:rFonts w:ascii="Times New Roman" w:hAnsi="Times New Roman"/>
                <w:sz w:val="28"/>
                <w:szCs w:val="28"/>
                <w:lang w:val="vi-VN"/>
              </w:rPr>
              <w:t xml:space="preserve">thư mục chứa </w:t>
            </w:r>
            <w:r w:rsidRPr="001164DE">
              <w:rPr>
                <w:rFonts w:ascii="Times New Roman" w:hAnsi="Times New Roman"/>
                <w:sz w:val="28"/>
                <w:szCs w:val="28"/>
              </w:rPr>
              <w:t xml:space="preserve">các </w:t>
            </w:r>
            <w:r w:rsidRPr="001164DE">
              <w:rPr>
                <w:rFonts w:ascii="Times New Roman" w:eastAsia="Times New Roman" w:hAnsi="Times New Roman"/>
                <w:bCs/>
                <w:sz w:val="28"/>
                <w:szCs w:val="28"/>
                <w:lang w:val="vi-VN"/>
              </w:rPr>
              <w:t xml:space="preserve">tin bài </w:t>
            </w:r>
            <w:r w:rsidRPr="001164DE">
              <w:rPr>
                <w:rFonts w:ascii="Times New Roman" w:hAnsi="Times New Roman"/>
                <w:sz w:val="28"/>
                <w:szCs w:val="28"/>
              </w:rPr>
              <w:t>chờ phê duyệt (My pending Approvals) chưa được chấm nhuận bút</w:t>
            </w:r>
          </w:p>
        </w:tc>
      </w:tr>
      <w:tr w:rsidR="00A938FF" w:rsidRPr="001164DE" w14:paraId="36AFEC3A" w14:textId="77777777" w:rsidTr="004B0081">
        <w:tc>
          <w:tcPr>
            <w:tcW w:w="851" w:type="dxa"/>
          </w:tcPr>
          <w:p w14:paraId="5E5F25D6"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1954" w:type="dxa"/>
          </w:tcPr>
          <w:p w14:paraId="033B6281"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6081" w:type="dxa"/>
          </w:tcPr>
          <w:p w14:paraId="183EA796" w14:textId="13C88052"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các </w:t>
            </w:r>
            <w:r w:rsidRPr="001164DE">
              <w:rPr>
                <w:rFonts w:ascii="Times New Roman" w:eastAsia="Times New Roman" w:hAnsi="Times New Roman"/>
                <w:bCs/>
                <w:sz w:val="28"/>
                <w:szCs w:val="28"/>
                <w:lang w:val="vi-VN"/>
              </w:rPr>
              <w:t xml:space="preserve">tin bài </w:t>
            </w:r>
            <w:r w:rsidRPr="001164DE">
              <w:rPr>
                <w:rFonts w:ascii="Times New Roman" w:hAnsi="Times New Roman"/>
                <w:sz w:val="28"/>
                <w:szCs w:val="28"/>
              </w:rPr>
              <w:t>chờ phê duyệt chưa được chấm nhuận bút</w:t>
            </w:r>
            <w:r w:rsidR="0030386F" w:rsidRPr="001164DE">
              <w:rPr>
                <w:rFonts w:ascii="Times New Roman" w:hAnsi="Times New Roman"/>
                <w:sz w:val="28"/>
                <w:szCs w:val="28"/>
              </w:rPr>
              <w:t xml:space="preserve">. </w:t>
            </w:r>
            <w:r w:rsidR="0030386F" w:rsidRPr="001164DE">
              <w:rPr>
                <w:rFonts w:ascii="Times New Roman" w:hAnsi="Times New Roman"/>
                <w:sz w:val="28"/>
                <w:szCs w:val="28"/>
                <w:lang w:val="vi-VN"/>
              </w:rPr>
              <w:t>Bằng tr</w:t>
            </w:r>
            <w:r w:rsidR="0030386F" w:rsidRPr="001164DE">
              <w:rPr>
                <w:rFonts w:ascii="Times New Roman" w:hAnsi="Times New Roman"/>
                <w:sz w:val="28"/>
                <w:szCs w:val="28"/>
              </w:rPr>
              <w:t>ình biên tập nội dung mặc định của WebSphere Portal</w:t>
            </w:r>
          </w:p>
        </w:tc>
      </w:tr>
      <w:tr w:rsidR="00A938FF" w:rsidRPr="001164DE" w14:paraId="339963D6" w14:textId="77777777" w:rsidTr="004B0081">
        <w:tc>
          <w:tcPr>
            <w:tcW w:w="851" w:type="dxa"/>
          </w:tcPr>
          <w:p w14:paraId="16064989"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3</w:t>
            </w:r>
          </w:p>
        </w:tc>
        <w:tc>
          <w:tcPr>
            <w:tcW w:w="1954" w:type="dxa"/>
          </w:tcPr>
          <w:p w14:paraId="0A3FC5CB"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4B93B8FD"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 xml:space="preserve">Biên tập viên/Người </w:t>
            </w:r>
            <w:r w:rsidRPr="001164DE">
              <w:rPr>
                <w:rFonts w:ascii="Times New Roman" w:hAnsi="Times New Roman"/>
                <w:sz w:val="28"/>
                <w:szCs w:val="28"/>
                <w:lang w:val="vi-VN"/>
              </w:rPr>
              <w:lastRenderedPageBreak/>
              <w:t>quản trị nội dung/Người duyệt xuất bản</w:t>
            </w:r>
            <w:r w:rsidRPr="001164DE">
              <w:rPr>
                <w:rFonts w:ascii="Times New Roman" w:hAnsi="Times New Roman"/>
                <w:sz w:val="28"/>
                <w:szCs w:val="28"/>
              </w:rPr>
              <w:t>)</w:t>
            </w:r>
          </w:p>
        </w:tc>
        <w:tc>
          <w:tcPr>
            <w:tcW w:w="6081" w:type="dxa"/>
          </w:tcPr>
          <w:p w14:paraId="7D2C9D3F"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Kích</w:t>
            </w:r>
            <w:r w:rsidRPr="001164DE">
              <w:rPr>
                <w:rFonts w:ascii="Times New Roman" w:hAnsi="Times New Roman"/>
                <w:sz w:val="28"/>
                <w:szCs w:val="28"/>
                <w:lang w:val="vi-VN"/>
              </w:rPr>
              <w:t xml:space="preserve"> vào tiêu đề của tin bài</w:t>
            </w:r>
            <w:r w:rsidRPr="001164DE">
              <w:rPr>
                <w:rFonts w:ascii="Times New Roman" w:hAnsi="Times New Roman"/>
                <w:sz w:val="28"/>
                <w:szCs w:val="28"/>
              </w:rPr>
              <w:t>/ chọn Sửa (Edit)</w:t>
            </w:r>
          </w:p>
        </w:tc>
      </w:tr>
      <w:tr w:rsidR="00A938FF" w:rsidRPr="001164DE" w14:paraId="4D1F004A" w14:textId="77777777" w:rsidTr="004B0081">
        <w:tc>
          <w:tcPr>
            <w:tcW w:w="851" w:type="dxa"/>
          </w:tcPr>
          <w:p w14:paraId="1E97DC97"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4</w:t>
            </w:r>
          </w:p>
        </w:tc>
        <w:tc>
          <w:tcPr>
            <w:tcW w:w="1954" w:type="dxa"/>
          </w:tcPr>
          <w:p w14:paraId="42F64A26"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Hệ thống </w:t>
            </w:r>
          </w:p>
        </w:tc>
        <w:tc>
          <w:tcPr>
            <w:tcW w:w="6081" w:type="dxa"/>
          </w:tcPr>
          <w:p w14:paraId="26B51D3E"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nội dung chi tiết của tin bài và mục để chọn mức nhuận bút</w:t>
            </w:r>
          </w:p>
          <w:p w14:paraId="3ED5C664" w14:textId="77777777" w:rsidR="00AC4763" w:rsidRPr="00777D93" w:rsidRDefault="00AC4763" w:rsidP="00777D93">
            <w:pPr>
              <w:pStyle w:val="Header"/>
              <w:tabs>
                <w:tab w:val="clear" w:pos="4680"/>
                <w:tab w:val="clear" w:pos="9360"/>
              </w:tabs>
              <w:spacing w:line="312" w:lineRule="auto"/>
              <w:rPr>
                <w:noProof/>
                <w:szCs w:val="28"/>
                <w:lang w:val="vi-VN"/>
              </w:rPr>
            </w:pPr>
            <w:r w:rsidRPr="00777D93">
              <w:rPr>
                <w:noProof/>
                <w:szCs w:val="28"/>
              </w:rPr>
              <w:drawing>
                <wp:inline distT="0" distB="0" distL="0" distR="0" wp14:anchorId="06EE2E5C" wp14:editId="2F356FE5">
                  <wp:extent cx="2715004" cy="1486107"/>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5004" cy="1486107"/>
                          </a:xfrm>
                          <a:prstGeom prst="rect">
                            <a:avLst/>
                          </a:prstGeom>
                          <a:ln>
                            <a:solidFill>
                              <a:schemeClr val="tx1"/>
                            </a:solidFill>
                          </a:ln>
                        </pic:spPr>
                      </pic:pic>
                    </a:graphicData>
                  </a:graphic>
                </wp:inline>
              </w:drawing>
            </w:r>
          </w:p>
          <w:p w14:paraId="7D875D9B" w14:textId="2A28B230" w:rsidR="00241CF3" w:rsidRPr="001164DE" w:rsidRDefault="00241CF3"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Bằng tr</w:t>
            </w:r>
            <w:r w:rsidRPr="001164DE">
              <w:rPr>
                <w:rFonts w:ascii="Times New Roman" w:hAnsi="Times New Roman"/>
                <w:sz w:val="28"/>
                <w:szCs w:val="28"/>
              </w:rPr>
              <w:t>ình biên tập nội dung mặc định của WebSphere Portal</w:t>
            </w:r>
          </w:p>
        </w:tc>
      </w:tr>
      <w:tr w:rsidR="00A938FF" w:rsidRPr="001164DE" w14:paraId="06860C2E" w14:textId="77777777" w:rsidTr="004B0081">
        <w:tc>
          <w:tcPr>
            <w:tcW w:w="851" w:type="dxa"/>
          </w:tcPr>
          <w:p w14:paraId="395AEFD3"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5</w:t>
            </w:r>
          </w:p>
        </w:tc>
        <w:tc>
          <w:tcPr>
            <w:tcW w:w="1954" w:type="dxa"/>
          </w:tcPr>
          <w:p w14:paraId="70AF3C6E"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0DAE2C71"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6081" w:type="dxa"/>
          </w:tcPr>
          <w:p w14:paraId="6DEBB4DA"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Chọn mức nhuận bút và kích</w:t>
            </w:r>
            <w:r w:rsidRPr="001164DE">
              <w:rPr>
                <w:rFonts w:ascii="Times New Roman" w:hAnsi="Times New Roman"/>
                <w:sz w:val="28"/>
                <w:szCs w:val="28"/>
              </w:rPr>
              <w:t xml:space="preserve"> Lưu và Đóng (Save and Close)</w:t>
            </w:r>
          </w:p>
        </w:tc>
      </w:tr>
      <w:tr w:rsidR="00A938FF" w:rsidRPr="001164DE" w14:paraId="76B4BE1A" w14:textId="77777777" w:rsidTr="004B0081">
        <w:tc>
          <w:tcPr>
            <w:tcW w:w="851" w:type="dxa"/>
          </w:tcPr>
          <w:p w14:paraId="5F8DF349" w14:textId="77777777" w:rsidR="00A938FF"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6</w:t>
            </w:r>
          </w:p>
        </w:tc>
        <w:tc>
          <w:tcPr>
            <w:tcW w:w="1954" w:type="dxa"/>
          </w:tcPr>
          <w:p w14:paraId="63BB28A9"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Hệ thống </w:t>
            </w:r>
          </w:p>
        </w:tc>
        <w:tc>
          <w:tcPr>
            <w:tcW w:w="6081" w:type="dxa"/>
          </w:tcPr>
          <w:p w14:paraId="1E13BFE0" w14:textId="28F91AE7" w:rsidR="00A938FF" w:rsidRPr="001164DE" w:rsidRDefault="005A4E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Cập nhật mức nhuận bút của tin bài</w:t>
            </w:r>
            <w:r w:rsidR="006D429D" w:rsidRPr="001164DE">
              <w:rPr>
                <w:rFonts w:ascii="Times New Roman" w:hAnsi="Times New Roman"/>
                <w:sz w:val="28"/>
                <w:szCs w:val="28"/>
              </w:rPr>
              <w:t xml:space="preserve"> vào</w:t>
            </w:r>
            <w:r w:rsidR="00077FA3" w:rsidRPr="001164DE">
              <w:rPr>
                <w:rFonts w:ascii="Times New Roman" w:hAnsi="Times New Roman"/>
                <w:sz w:val="28"/>
                <w:szCs w:val="28"/>
              </w:rPr>
              <w:t xml:space="preserve"> CSDL WCM</w:t>
            </w:r>
            <w:r w:rsidRPr="001164DE">
              <w:rPr>
                <w:rFonts w:ascii="Times New Roman" w:hAnsi="Times New Roman"/>
                <w:sz w:val="28"/>
                <w:szCs w:val="28"/>
                <w:lang w:val="vi-VN"/>
              </w:rPr>
              <w:t xml:space="preserve">, hiển thị thông báo </w:t>
            </w:r>
            <w:r w:rsidRPr="001164DE">
              <w:rPr>
                <w:rFonts w:ascii="Times New Roman" w:hAnsi="Times New Roman"/>
                <w:sz w:val="28"/>
                <w:szCs w:val="28"/>
              </w:rPr>
              <w:t>mức nhuận bút tin bài đã được cập nhật</w:t>
            </w:r>
          </w:p>
        </w:tc>
      </w:tr>
    </w:tbl>
    <w:p w14:paraId="69C6DC83" w14:textId="56DAC355" w:rsidR="00595DD9" w:rsidRPr="001164DE" w:rsidRDefault="00595DD9">
      <w:pPr>
        <w:rPr>
          <w:rFonts w:ascii="Times New Roman" w:eastAsia="Calibri" w:hAnsi="Times New Roman" w:cs="Times New Roman"/>
          <w:sz w:val="28"/>
          <w:szCs w:val="28"/>
          <w:lang w:val="x-none" w:eastAsia="x-none"/>
        </w:rPr>
      </w:pPr>
    </w:p>
    <w:p w14:paraId="0EEDE176" w14:textId="33128D63" w:rsidR="00A938FF" w:rsidRPr="001164DE" w:rsidRDefault="00A938FF" w:rsidP="002B7031">
      <w:pPr>
        <w:pStyle w:val="ListParagraph"/>
        <w:spacing w:line="312" w:lineRule="auto"/>
      </w:pPr>
      <w:r w:rsidRPr="001164DE">
        <w:t xml:space="preserve">Xem nhuận bút theo tin bài: </w:t>
      </w:r>
    </w:p>
    <w:tbl>
      <w:tblPr>
        <w:tblStyle w:val="TableGrid"/>
        <w:tblW w:w="0" w:type="auto"/>
        <w:tblInd w:w="175" w:type="dxa"/>
        <w:tblLook w:val="04A0" w:firstRow="1" w:lastRow="0" w:firstColumn="1" w:lastColumn="0" w:noHBand="0" w:noVBand="1"/>
      </w:tblPr>
      <w:tblGrid>
        <w:gridCol w:w="1026"/>
        <w:gridCol w:w="2822"/>
        <w:gridCol w:w="5038"/>
      </w:tblGrid>
      <w:tr w:rsidR="00A938FF" w:rsidRPr="001164DE" w14:paraId="5FFB613D" w14:textId="77777777" w:rsidTr="005A4E0B">
        <w:trPr>
          <w:tblHeader/>
        </w:trPr>
        <w:tc>
          <w:tcPr>
            <w:tcW w:w="1036" w:type="dxa"/>
            <w:shd w:val="clear" w:color="auto" w:fill="E7E6E6" w:themeFill="background2"/>
            <w:vAlign w:val="center"/>
          </w:tcPr>
          <w:p w14:paraId="56EF22A4"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lastRenderedPageBreak/>
              <w:t>Bước thực hiện</w:t>
            </w:r>
          </w:p>
        </w:tc>
        <w:tc>
          <w:tcPr>
            <w:tcW w:w="2895" w:type="dxa"/>
            <w:shd w:val="clear" w:color="auto" w:fill="E7E6E6" w:themeFill="background2"/>
            <w:vAlign w:val="center"/>
          </w:tcPr>
          <w:p w14:paraId="2F10BEF4"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244" w:type="dxa"/>
            <w:shd w:val="clear" w:color="auto" w:fill="E7E6E6" w:themeFill="background2"/>
            <w:vAlign w:val="center"/>
          </w:tcPr>
          <w:p w14:paraId="307A5428"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A938FF" w:rsidRPr="001164DE" w14:paraId="1A6F39E1" w14:textId="77777777" w:rsidTr="005A4E0B">
        <w:tc>
          <w:tcPr>
            <w:tcW w:w="1036" w:type="dxa"/>
          </w:tcPr>
          <w:p w14:paraId="49CE51C7"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895" w:type="dxa"/>
          </w:tcPr>
          <w:p w14:paraId="0B24195C"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02ED9EA4"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 xml:space="preserve">(Cộng tác viên/ </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5244" w:type="dxa"/>
          </w:tcPr>
          <w:p w14:paraId="70EBA03D"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Trong thư mục chứa t</w:t>
            </w:r>
            <w:r w:rsidRPr="001164DE">
              <w:rPr>
                <w:rFonts w:ascii="Times New Roman" w:hAnsi="Times New Roman"/>
                <w:sz w:val="28"/>
                <w:szCs w:val="28"/>
              </w:rPr>
              <w:t xml:space="preserve">ất cả các tin bài, kích chọn </w:t>
            </w:r>
            <w:r w:rsidRPr="001164DE">
              <w:rPr>
                <w:rFonts w:ascii="Times New Roman" w:hAnsi="Times New Roman"/>
                <w:sz w:val="28"/>
                <w:szCs w:val="28"/>
                <w:lang w:val="vi-VN"/>
              </w:rPr>
              <w:t>tin bài</w:t>
            </w:r>
            <w:r w:rsidRPr="001164DE">
              <w:rPr>
                <w:rFonts w:ascii="Times New Roman" w:hAnsi="Times New Roman"/>
                <w:sz w:val="28"/>
                <w:szCs w:val="28"/>
              </w:rPr>
              <w:t xml:space="preserve"> cần xem nhuận bút</w:t>
            </w:r>
          </w:p>
        </w:tc>
      </w:tr>
      <w:tr w:rsidR="00A938FF" w:rsidRPr="001164DE" w14:paraId="405AF037" w14:textId="77777777" w:rsidTr="005A4E0B">
        <w:tc>
          <w:tcPr>
            <w:tcW w:w="1036" w:type="dxa"/>
          </w:tcPr>
          <w:p w14:paraId="380C1E91"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895" w:type="dxa"/>
          </w:tcPr>
          <w:p w14:paraId="43FD727F"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244" w:type="dxa"/>
          </w:tcPr>
          <w:p w14:paraId="5BABD822" w14:textId="6D4DEE74" w:rsidR="0027541D" w:rsidRPr="001164DE" w:rsidRDefault="0027541D" w:rsidP="00122797">
            <w:pPr>
              <w:spacing w:line="312" w:lineRule="auto"/>
              <w:jc w:val="both"/>
              <w:rPr>
                <w:rFonts w:ascii="Times New Roman" w:hAnsi="Times New Roman"/>
                <w:sz w:val="28"/>
                <w:szCs w:val="28"/>
              </w:rPr>
            </w:pPr>
            <w:r w:rsidRPr="001164DE">
              <w:rPr>
                <w:rFonts w:ascii="Times New Roman" w:hAnsi="Times New Roman"/>
                <w:sz w:val="28"/>
                <w:szCs w:val="28"/>
              </w:rPr>
              <w:t>Truy vấn vào CSDL của WCM</w:t>
            </w:r>
          </w:p>
          <w:p w14:paraId="6D1E5976" w14:textId="586D0583" w:rsidR="00EE12E5"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chi tiết </w:t>
            </w:r>
            <w:r w:rsidRPr="001164DE">
              <w:rPr>
                <w:rFonts w:ascii="Times New Roman" w:hAnsi="Times New Roman"/>
                <w:sz w:val="28"/>
                <w:szCs w:val="28"/>
                <w:lang w:val="vi-VN"/>
              </w:rPr>
              <w:t>tin bài</w:t>
            </w:r>
            <w:r w:rsidRPr="001164DE">
              <w:rPr>
                <w:rFonts w:ascii="Times New Roman" w:hAnsi="Times New Roman"/>
                <w:sz w:val="28"/>
                <w:szCs w:val="28"/>
              </w:rPr>
              <w:t xml:space="preserve"> bao gồm mức nhuận bút của </w:t>
            </w:r>
            <w:r w:rsidRPr="001164DE">
              <w:rPr>
                <w:rFonts w:ascii="Times New Roman" w:hAnsi="Times New Roman"/>
                <w:sz w:val="28"/>
                <w:szCs w:val="28"/>
                <w:lang w:val="vi-VN"/>
              </w:rPr>
              <w:t>tin bài</w:t>
            </w:r>
            <w:r w:rsidR="00777D93">
              <w:rPr>
                <w:rFonts w:ascii="Times New Roman" w:hAnsi="Times New Roman"/>
                <w:sz w:val="28"/>
                <w:szCs w:val="28"/>
              </w:rPr>
              <w:t xml:space="preserve"> b</w:t>
            </w:r>
            <w:r w:rsidR="00F17FE7" w:rsidRPr="001164DE">
              <w:rPr>
                <w:rFonts w:ascii="Times New Roman" w:hAnsi="Times New Roman"/>
                <w:sz w:val="28"/>
                <w:szCs w:val="28"/>
                <w:lang w:val="vi-VN"/>
              </w:rPr>
              <w:t>ằng tr</w:t>
            </w:r>
            <w:r w:rsidR="00F17FE7" w:rsidRPr="001164DE">
              <w:rPr>
                <w:rFonts w:ascii="Times New Roman" w:hAnsi="Times New Roman"/>
                <w:sz w:val="28"/>
                <w:szCs w:val="28"/>
              </w:rPr>
              <w:t>ình biên tập nội dung mặc định của WebSphere Portal</w:t>
            </w:r>
          </w:p>
        </w:tc>
      </w:tr>
    </w:tbl>
    <w:p w14:paraId="7BBE3AA1" w14:textId="77777777" w:rsidR="003E5211" w:rsidRPr="001164DE" w:rsidRDefault="003E5211" w:rsidP="0055188C">
      <w:pPr>
        <w:pStyle w:val="Heading3"/>
      </w:pPr>
      <w:bookmarkStart w:id="80" w:name="_Toc56522244"/>
      <w:bookmarkStart w:id="81" w:name="_Toc70073941"/>
      <w:r w:rsidRPr="001164DE">
        <w:t>(A1.2.4) Quản lý sự kiện gắn với tin bài</w:t>
      </w:r>
      <w:bookmarkEnd w:id="80"/>
      <w:bookmarkEnd w:id="81"/>
    </w:p>
    <w:p w14:paraId="4BDC2BB9" w14:textId="77777777" w:rsidR="009D7060" w:rsidRPr="001164DE" w:rsidRDefault="009D7060" w:rsidP="0090566F">
      <w:pPr>
        <w:pStyle w:val="Heading4"/>
      </w:pPr>
      <w:r w:rsidRPr="001164DE">
        <w:t>Văn bản nghiệp vụ áp dụng</w:t>
      </w:r>
    </w:p>
    <w:p w14:paraId="58862E26" w14:textId="285F96B3"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2EA54EC2" w14:textId="77777777" w:rsidR="009D7060" w:rsidRPr="001164DE" w:rsidRDefault="009D7060" w:rsidP="0090566F">
      <w:pPr>
        <w:pStyle w:val="Heading4"/>
      </w:pPr>
      <w:r w:rsidRPr="001164DE">
        <w:t>Mô tả yêu cầu</w:t>
      </w:r>
    </w:p>
    <w:p w14:paraId="16CB31FC" w14:textId="77777777" w:rsidR="00434641" w:rsidRPr="001164DE" w:rsidRDefault="00434641" w:rsidP="002B7031">
      <w:pPr>
        <w:pStyle w:val="Style2"/>
        <w:spacing w:line="312" w:lineRule="auto"/>
      </w:pPr>
      <w:r w:rsidRPr="001164DE">
        <w:t>Biên tập viên thêm mới sự kiện, thiết lập ngày hết hạn của sự kiện. Hệ thống kiểm tra và lưu thông tin vào CSDL.</w:t>
      </w:r>
    </w:p>
    <w:p w14:paraId="0C494B4B" w14:textId="77777777" w:rsidR="00434641" w:rsidRPr="001164DE" w:rsidRDefault="00434641" w:rsidP="002B7031">
      <w:pPr>
        <w:pStyle w:val="Style2"/>
        <w:spacing w:line="312" w:lineRule="auto"/>
      </w:pPr>
      <w:r w:rsidRPr="001164DE">
        <w:t>Biên tập viên có thể sửa sự kiện. Hệ thống kiểm tra và lưu thông tin vào CSDL</w:t>
      </w:r>
    </w:p>
    <w:p w14:paraId="72DA3F4E" w14:textId="77777777" w:rsidR="00434641" w:rsidRPr="001164DE" w:rsidRDefault="00434641" w:rsidP="002B7031">
      <w:pPr>
        <w:pStyle w:val="Style2"/>
        <w:spacing w:line="312" w:lineRule="auto"/>
      </w:pPr>
      <w:r w:rsidRPr="001164DE">
        <w:t>Biên tập viên xóa sự kiện. Hệ thống kiểm tra và thực hiện xóa theo yêu cầu.</w:t>
      </w:r>
    </w:p>
    <w:p w14:paraId="3A45F618" w14:textId="77777777" w:rsidR="00A02E73" w:rsidRPr="001164DE" w:rsidRDefault="00A02E73">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699CA389" w14:textId="77777777" w:rsidR="009D7060" w:rsidRPr="001164DE" w:rsidRDefault="009D7060" w:rsidP="0090566F">
      <w:pPr>
        <w:pStyle w:val="Heading4"/>
      </w:pPr>
      <w:r w:rsidRPr="001164DE">
        <w:lastRenderedPageBreak/>
        <w:t>Thiết kế giao diện</w:t>
      </w:r>
    </w:p>
    <w:p w14:paraId="393A9C22" w14:textId="77777777" w:rsidR="00817E3B" w:rsidRPr="001164DE" w:rsidRDefault="00817E3B" w:rsidP="002B7031">
      <w:pPr>
        <w:pStyle w:val="ListParagraph"/>
        <w:spacing w:line="312" w:lineRule="auto"/>
      </w:pPr>
      <w:r w:rsidRPr="001164DE">
        <w:rPr>
          <w:lang w:val="en-US"/>
        </w:rPr>
        <w:t>Thêm mới/Sửa/ Xóa/ Thiết lập ngày hết hạn sự kiện gắn với tin bài</w:t>
      </w:r>
    </w:p>
    <w:p w14:paraId="18848445" w14:textId="77777777" w:rsidR="00A938FF" w:rsidRPr="001164DE" w:rsidRDefault="00A938FF" w:rsidP="002B7031">
      <w:pPr>
        <w:pStyle w:val="ListParagraph"/>
        <w:keepNext/>
        <w:numPr>
          <w:ilvl w:val="0"/>
          <w:numId w:val="0"/>
        </w:numPr>
        <w:spacing w:line="312" w:lineRule="auto"/>
        <w:jc w:val="center"/>
      </w:pPr>
      <w:r w:rsidRPr="001164DE">
        <w:rPr>
          <w:noProof/>
          <w:lang w:val="en-US" w:eastAsia="en-US"/>
        </w:rPr>
        <w:drawing>
          <wp:inline distT="0" distB="0" distL="0" distR="0" wp14:anchorId="1BE85E82" wp14:editId="3C7E5AD9">
            <wp:extent cx="5943600" cy="29190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19095"/>
                    </a:xfrm>
                    <a:prstGeom prst="rect">
                      <a:avLst/>
                    </a:prstGeom>
                  </pic:spPr>
                </pic:pic>
              </a:graphicData>
            </a:graphic>
          </wp:inline>
        </w:drawing>
      </w:r>
    </w:p>
    <w:p w14:paraId="2ED2FC39" w14:textId="5CC77E13" w:rsidR="00A938FF" w:rsidRPr="001164DE" w:rsidRDefault="00A938FF"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17</w:t>
      </w:r>
      <w:r w:rsidRPr="001164DE">
        <w:rPr>
          <w:sz w:val="28"/>
          <w:szCs w:val="28"/>
        </w:rPr>
        <w:fldChar w:fldCharType="end"/>
      </w:r>
      <w:r w:rsidRPr="001164DE">
        <w:rPr>
          <w:sz w:val="28"/>
          <w:szCs w:val="28"/>
        </w:rPr>
        <w:t>: Danh sách sự kiện</w:t>
      </w:r>
    </w:p>
    <w:p w14:paraId="6F22D02D" w14:textId="77777777" w:rsidR="00A938FF" w:rsidRPr="001164DE" w:rsidRDefault="00A938FF" w:rsidP="00A02E73">
      <w:pPr>
        <w:pStyle w:val="Style2"/>
        <w:numPr>
          <w:ilvl w:val="0"/>
          <w:numId w:val="0"/>
        </w:numPr>
        <w:spacing w:line="312" w:lineRule="auto"/>
        <w:ind w:left="360"/>
        <w:jc w:val="center"/>
      </w:pPr>
      <w:r w:rsidRPr="001164DE">
        <w:rPr>
          <w:noProof/>
        </w:rPr>
        <w:drawing>
          <wp:inline distT="0" distB="0" distL="0" distR="0" wp14:anchorId="56700475" wp14:editId="0A87200D">
            <wp:extent cx="4444409" cy="4500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2974" cy="4509342"/>
                    </a:xfrm>
                    <a:prstGeom prst="rect">
                      <a:avLst/>
                    </a:prstGeom>
                  </pic:spPr>
                </pic:pic>
              </a:graphicData>
            </a:graphic>
          </wp:inline>
        </w:drawing>
      </w:r>
    </w:p>
    <w:p w14:paraId="25993467" w14:textId="0F81E55C" w:rsidR="00A938FF" w:rsidRPr="001164DE" w:rsidRDefault="00A938FF" w:rsidP="002B7031">
      <w:pPr>
        <w:pStyle w:val="Caption"/>
        <w:spacing w:after="0" w:line="312" w:lineRule="auto"/>
        <w:rPr>
          <w:sz w:val="28"/>
          <w:szCs w:val="28"/>
        </w:rPr>
      </w:pPr>
      <w:r w:rsidRPr="001164DE">
        <w:rPr>
          <w:sz w:val="28"/>
          <w:szCs w:val="28"/>
        </w:rPr>
        <w:lastRenderedPageBreak/>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18</w:t>
      </w:r>
      <w:r w:rsidRPr="001164DE">
        <w:rPr>
          <w:noProof/>
          <w:sz w:val="28"/>
          <w:szCs w:val="28"/>
        </w:rPr>
        <w:fldChar w:fldCharType="end"/>
      </w:r>
      <w:r w:rsidRPr="001164DE">
        <w:rPr>
          <w:sz w:val="28"/>
          <w:szCs w:val="28"/>
        </w:rPr>
        <w:t>: Thêm mới/ sửa/ xóa/ thiết lập ngày hết hạn sự kiện gắn với tin bài</w:t>
      </w:r>
    </w:p>
    <w:p w14:paraId="017C162F" w14:textId="77777777" w:rsidR="00A938FF" w:rsidRPr="001164DE" w:rsidRDefault="00A938FF" w:rsidP="002B7031">
      <w:pPr>
        <w:pStyle w:val="Style2"/>
        <w:spacing w:line="312" w:lineRule="auto"/>
      </w:pPr>
      <w:r w:rsidRPr="001164DE">
        <w:t>Thiết kế trường dữ liệ</w:t>
      </w:r>
      <w:r w:rsidR="00A40E20" w:rsidRPr="001164DE">
        <w:t xml:space="preserve">u: </w:t>
      </w:r>
    </w:p>
    <w:tbl>
      <w:tblPr>
        <w:tblStyle w:val="TableGrid"/>
        <w:tblW w:w="0" w:type="auto"/>
        <w:tblInd w:w="85" w:type="dxa"/>
        <w:tblLook w:val="04A0" w:firstRow="1" w:lastRow="0" w:firstColumn="1" w:lastColumn="0" w:noHBand="0" w:noVBand="1"/>
      </w:tblPr>
      <w:tblGrid>
        <w:gridCol w:w="746"/>
        <w:gridCol w:w="1940"/>
        <w:gridCol w:w="1513"/>
        <w:gridCol w:w="973"/>
        <w:gridCol w:w="761"/>
        <w:gridCol w:w="3043"/>
      </w:tblGrid>
      <w:tr w:rsidR="00A938FF" w:rsidRPr="001164DE" w14:paraId="5FCF8DAA" w14:textId="77777777" w:rsidTr="005A4E0B">
        <w:trPr>
          <w:tblHeader/>
        </w:trPr>
        <w:tc>
          <w:tcPr>
            <w:tcW w:w="746" w:type="dxa"/>
            <w:shd w:val="clear" w:color="auto" w:fill="E7E6E6" w:themeFill="background2"/>
          </w:tcPr>
          <w:p w14:paraId="106BB67C"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999" w:type="dxa"/>
            <w:shd w:val="clear" w:color="auto" w:fill="E7E6E6" w:themeFill="background2"/>
          </w:tcPr>
          <w:p w14:paraId="0F446960"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60" w:type="dxa"/>
            <w:shd w:val="clear" w:color="auto" w:fill="E7E6E6" w:themeFill="background2"/>
          </w:tcPr>
          <w:p w14:paraId="4E8B3AF0"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2" w:type="dxa"/>
            <w:shd w:val="clear" w:color="auto" w:fill="E7E6E6" w:themeFill="background2"/>
          </w:tcPr>
          <w:p w14:paraId="4E60EE14"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709" w:type="dxa"/>
            <w:shd w:val="clear" w:color="auto" w:fill="E7E6E6" w:themeFill="background2"/>
          </w:tcPr>
          <w:p w14:paraId="779A522C"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259" w:type="dxa"/>
            <w:shd w:val="clear" w:color="auto" w:fill="E7E6E6" w:themeFill="background2"/>
          </w:tcPr>
          <w:p w14:paraId="764F6B2D"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5A4E0B" w:rsidRPr="001164DE" w14:paraId="52BD5F77" w14:textId="77777777" w:rsidTr="005A4E0B">
        <w:tc>
          <w:tcPr>
            <w:tcW w:w="746" w:type="dxa"/>
          </w:tcPr>
          <w:p w14:paraId="387A9763"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99" w:type="dxa"/>
          </w:tcPr>
          <w:p w14:paraId="520E88A1"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Alias</w:t>
            </w:r>
          </w:p>
        </w:tc>
        <w:tc>
          <w:tcPr>
            <w:tcW w:w="1560" w:type="dxa"/>
          </w:tcPr>
          <w:p w14:paraId="129C7643" w14:textId="008F5E9E"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7B5CA3" w:rsidRPr="001164DE">
              <w:rPr>
                <w:rFonts w:ascii="Times New Roman" w:hAnsi="Times New Roman"/>
                <w:sz w:val="28"/>
                <w:szCs w:val="28"/>
              </w:rPr>
              <w:t>250</w:t>
            </w:r>
            <w:r w:rsidRPr="001164DE">
              <w:rPr>
                <w:rFonts w:ascii="Times New Roman" w:hAnsi="Times New Roman"/>
                <w:sz w:val="28"/>
                <w:szCs w:val="28"/>
              </w:rPr>
              <w:t>)</w:t>
            </w:r>
          </w:p>
        </w:tc>
        <w:tc>
          <w:tcPr>
            <w:tcW w:w="992" w:type="dxa"/>
          </w:tcPr>
          <w:p w14:paraId="17719FCA"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709" w:type="dxa"/>
          </w:tcPr>
          <w:p w14:paraId="7D0BCBBD"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48941D2D"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liên kết hiển thị của sự kiện</w:t>
            </w:r>
          </w:p>
          <w:p w14:paraId="75302993"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Định danh của sự kiện trên hệ thống</w:t>
            </w:r>
          </w:p>
          <w:p w14:paraId="53B7F1A0"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_. ! ()</w:t>
            </w:r>
          </w:p>
        </w:tc>
      </w:tr>
      <w:tr w:rsidR="005A4E0B" w:rsidRPr="001164DE" w14:paraId="41ABD835" w14:textId="77777777" w:rsidTr="005A4E0B">
        <w:tc>
          <w:tcPr>
            <w:tcW w:w="746" w:type="dxa"/>
          </w:tcPr>
          <w:p w14:paraId="460437FD"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999" w:type="dxa"/>
          </w:tcPr>
          <w:p w14:paraId="2AE4C3FF"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Tiêu đề sự kiện (Display title)</w:t>
            </w:r>
          </w:p>
        </w:tc>
        <w:tc>
          <w:tcPr>
            <w:tcW w:w="1560" w:type="dxa"/>
          </w:tcPr>
          <w:p w14:paraId="253FD45F"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lang w:val="vi-VN"/>
              </w:rPr>
              <w:t>Chuỗ</w:t>
            </w:r>
            <w:r w:rsidRPr="001164DE">
              <w:rPr>
                <w:rFonts w:ascii="Times New Roman" w:hAnsi="Times New Roman"/>
                <w:sz w:val="28"/>
                <w:szCs w:val="28"/>
              </w:rPr>
              <w:t>i ký tự (200)</w:t>
            </w:r>
          </w:p>
        </w:tc>
        <w:tc>
          <w:tcPr>
            <w:tcW w:w="992" w:type="dxa"/>
          </w:tcPr>
          <w:p w14:paraId="1CC305F9"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709" w:type="dxa"/>
          </w:tcPr>
          <w:p w14:paraId="00C8E38C"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35CE2D47" w14:textId="77777777" w:rsidR="005A4E0B" w:rsidRPr="001164DE" w:rsidRDefault="005A4E0B"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Cho phép nhập </w:t>
            </w:r>
            <w:r w:rsidRPr="001164DE">
              <w:rPr>
                <w:rFonts w:ascii="Times New Roman" w:hAnsi="Times New Roman"/>
                <w:sz w:val="28"/>
                <w:szCs w:val="28"/>
                <w:lang w:val="vi-VN"/>
              </w:rPr>
              <w:t>Tiêu đề của sự kiện</w:t>
            </w:r>
          </w:p>
        </w:tc>
      </w:tr>
      <w:tr w:rsidR="005A4E0B" w:rsidRPr="001164DE" w14:paraId="4595A515" w14:textId="77777777" w:rsidTr="005A4E0B">
        <w:tc>
          <w:tcPr>
            <w:tcW w:w="746" w:type="dxa"/>
          </w:tcPr>
          <w:p w14:paraId="78923F45"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999" w:type="dxa"/>
          </w:tcPr>
          <w:p w14:paraId="1D9227FD"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Nội dung sự kiện</w:t>
            </w:r>
          </w:p>
        </w:tc>
        <w:tc>
          <w:tcPr>
            <w:tcW w:w="1560" w:type="dxa"/>
          </w:tcPr>
          <w:p w14:paraId="0B14DA5F"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(Không giới hạn)</w:t>
            </w:r>
          </w:p>
        </w:tc>
        <w:tc>
          <w:tcPr>
            <w:tcW w:w="992" w:type="dxa"/>
          </w:tcPr>
          <w:p w14:paraId="3A0A3099" w14:textId="77777777" w:rsidR="005A4E0B" w:rsidRPr="001164DE" w:rsidRDefault="005A4E0B" w:rsidP="002B7031">
            <w:pPr>
              <w:spacing w:line="312" w:lineRule="auto"/>
              <w:rPr>
                <w:rFonts w:ascii="Times New Roman" w:hAnsi="Times New Roman"/>
                <w:sz w:val="28"/>
                <w:szCs w:val="28"/>
              </w:rPr>
            </w:pPr>
          </w:p>
        </w:tc>
        <w:tc>
          <w:tcPr>
            <w:tcW w:w="709" w:type="dxa"/>
          </w:tcPr>
          <w:p w14:paraId="33F73F5D"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2F46AE33"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mô tả tóm tắt nội dung sự kiện</w:t>
            </w:r>
          </w:p>
        </w:tc>
      </w:tr>
      <w:tr w:rsidR="005A4E0B" w:rsidRPr="001164DE" w14:paraId="2E68EE9F" w14:textId="77777777" w:rsidTr="005A4E0B">
        <w:tc>
          <w:tcPr>
            <w:tcW w:w="746" w:type="dxa"/>
          </w:tcPr>
          <w:p w14:paraId="18EAE635"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99" w:type="dxa"/>
          </w:tcPr>
          <w:p w14:paraId="068E2EFD"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Vị trí lưu (Location)</w:t>
            </w:r>
          </w:p>
        </w:tc>
        <w:tc>
          <w:tcPr>
            <w:tcW w:w="1560" w:type="dxa"/>
          </w:tcPr>
          <w:p w14:paraId="17AD4813" w14:textId="77777777" w:rsidR="005A4E0B" w:rsidRPr="001164DE" w:rsidRDefault="005A4E0B" w:rsidP="002B7031">
            <w:pPr>
              <w:spacing w:line="312" w:lineRule="auto"/>
              <w:rPr>
                <w:rFonts w:ascii="Times New Roman" w:hAnsi="Times New Roman"/>
                <w:sz w:val="28"/>
                <w:szCs w:val="28"/>
              </w:rPr>
            </w:pPr>
          </w:p>
        </w:tc>
        <w:tc>
          <w:tcPr>
            <w:tcW w:w="992" w:type="dxa"/>
          </w:tcPr>
          <w:p w14:paraId="6DB2C22A" w14:textId="08A61460" w:rsidR="005A4E0B" w:rsidRPr="001164DE" w:rsidRDefault="008773A9"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709" w:type="dxa"/>
          </w:tcPr>
          <w:p w14:paraId="7DCFA71C"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224AE611" w14:textId="77777777" w:rsidR="005A4E0B" w:rsidRPr="001164DE" w:rsidRDefault="005A4E0B"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Chọn NSD chọn vị trí lưu sự kiện </w:t>
            </w:r>
          </w:p>
        </w:tc>
      </w:tr>
      <w:tr w:rsidR="005A4E0B" w:rsidRPr="001164DE" w14:paraId="1570CB46" w14:textId="77777777" w:rsidTr="005A4E0B">
        <w:tc>
          <w:tcPr>
            <w:tcW w:w="746" w:type="dxa"/>
          </w:tcPr>
          <w:p w14:paraId="0A971871"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999" w:type="dxa"/>
          </w:tcPr>
          <w:p w14:paraId="61914FE3"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Ngày hết hạn</w:t>
            </w:r>
            <w:r w:rsidR="00FF3651" w:rsidRPr="001164DE">
              <w:rPr>
                <w:rFonts w:ascii="Times New Roman" w:hAnsi="Times New Roman"/>
                <w:sz w:val="28"/>
                <w:szCs w:val="28"/>
              </w:rPr>
              <w:t xml:space="preserve"> (Expiry date)</w:t>
            </w:r>
          </w:p>
        </w:tc>
        <w:tc>
          <w:tcPr>
            <w:tcW w:w="1560" w:type="dxa"/>
          </w:tcPr>
          <w:p w14:paraId="1EB29115"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92" w:type="dxa"/>
          </w:tcPr>
          <w:p w14:paraId="43748F65" w14:textId="77777777" w:rsidR="005A4E0B" w:rsidRPr="001164DE" w:rsidRDefault="005A4E0B" w:rsidP="002B7031">
            <w:pPr>
              <w:spacing w:line="312" w:lineRule="auto"/>
              <w:rPr>
                <w:rFonts w:ascii="Times New Roman" w:hAnsi="Times New Roman"/>
                <w:sz w:val="28"/>
                <w:szCs w:val="28"/>
              </w:rPr>
            </w:pPr>
          </w:p>
        </w:tc>
        <w:tc>
          <w:tcPr>
            <w:tcW w:w="709" w:type="dxa"/>
          </w:tcPr>
          <w:p w14:paraId="69ADFB71"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52941184"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người sử dụng điền ngày kết thúc sự kiện</w:t>
            </w:r>
          </w:p>
        </w:tc>
      </w:tr>
    </w:tbl>
    <w:p w14:paraId="2332F980" w14:textId="77777777" w:rsidR="009D7060" w:rsidRPr="001164DE" w:rsidRDefault="009D7060" w:rsidP="0090566F">
      <w:pPr>
        <w:pStyle w:val="Heading4"/>
      </w:pPr>
      <w:r w:rsidRPr="001164DE">
        <w:t>Điều kiện thực hiện</w:t>
      </w:r>
    </w:p>
    <w:p w14:paraId="759A5865" w14:textId="77777777" w:rsidR="00817E3B" w:rsidRPr="001164DE" w:rsidRDefault="00817E3B" w:rsidP="002B7031">
      <w:pPr>
        <w:pStyle w:val="Style2"/>
        <w:spacing w:line="312" w:lineRule="auto"/>
      </w:pPr>
      <w:r w:rsidRPr="001164DE">
        <w:t>NSD đã đăng nhập vào hệ thống và truy cập vào chức năng quản lý sự kiện gắn với tin bài</w:t>
      </w:r>
    </w:p>
    <w:p w14:paraId="3D3E2409" w14:textId="77777777" w:rsidR="009D7060" w:rsidRPr="001164DE" w:rsidRDefault="009D7060" w:rsidP="0090566F">
      <w:pPr>
        <w:pStyle w:val="Heading4"/>
      </w:pPr>
      <w:r w:rsidRPr="001164DE">
        <w:t>Yêu cầu đặc biệt/ Ràng buộc</w:t>
      </w:r>
    </w:p>
    <w:p w14:paraId="13F9452A" w14:textId="21E0DA58" w:rsidR="00595DD9" w:rsidRPr="001164DE" w:rsidRDefault="00817E3B" w:rsidP="002B7031">
      <w:pPr>
        <w:pStyle w:val="Style2"/>
        <w:spacing w:line="312" w:lineRule="auto"/>
        <w:rPr>
          <w:lang w:val="vi-VN"/>
        </w:rPr>
      </w:pPr>
      <w:r w:rsidRPr="001164DE">
        <w:rPr>
          <w:lang w:val="vi-VN"/>
        </w:rPr>
        <w:t>Người sử dụng</w:t>
      </w:r>
      <w:r w:rsidR="00A40E20" w:rsidRPr="001164DE">
        <w:t xml:space="preserve"> đã</w:t>
      </w:r>
      <w:r w:rsidRPr="001164DE">
        <w:rPr>
          <w:lang w:val="vi-VN"/>
        </w:rPr>
        <w:t xml:space="preserve"> được phân quyền quản lý sự kiện gắn với tin bài</w:t>
      </w:r>
    </w:p>
    <w:p w14:paraId="4A25215C" w14:textId="77777777" w:rsidR="00595DD9" w:rsidRPr="001164DE" w:rsidRDefault="00595DD9">
      <w:pPr>
        <w:rPr>
          <w:rFonts w:ascii="Times New Roman" w:eastAsia="Calibri" w:hAnsi="Times New Roman" w:cs="Times New Roman"/>
          <w:sz w:val="28"/>
          <w:szCs w:val="28"/>
          <w:lang w:val="vi-VN"/>
        </w:rPr>
      </w:pPr>
      <w:r w:rsidRPr="001164DE">
        <w:rPr>
          <w:rFonts w:ascii="Times New Roman" w:hAnsi="Times New Roman" w:cs="Times New Roman"/>
          <w:sz w:val="28"/>
          <w:szCs w:val="28"/>
          <w:lang w:val="vi-VN"/>
        </w:rPr>
        <w:br w:type="page"/>
      </w:r>
    </w:p>
    <w:p w14:paraId="5CDF1234" w14:textId="77777777" w:rsidR="009D7060" w:rsidRPr="001164DE" w:rsidRDefault="009D7060" w:rsidP="0090566F">
      <w:pPr>
        <w:pStyle w:val="Heading4"/>
      </w:pPr>
      <w:r w:rsidRPr="001164DE">
        <w:lastRenderedPageBreak/>
        <w:t>Logic xử lý dữ liệu</w:t>
      </w:r>
    </w:p>
    <w:p w14:paraId="74CA4CB3" w14:textId="77777777" w:rsidR="00A938FF" w:rsidRPr="001164DE" w:rsidRDefault="00A938FF" w:rsidP="002B7031">
      <w:pPr>
        <w:pStyle w:val="ListParagraph"/>
        <w:spacing w:line="312" w:lineRule="auto"/>
      </w:pPr>
      <w:r w:rsidRPr="001164DE">
        <w:t>Thêm mới sự kiện (Nhập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2329"/>
        <w:gridCol w:w="5711"/>
      </w:tblGrid>
      <w:tr w:rsidR="00A938FF" w:rsidRPr="001164DE" w14:paraId="46EF09BF" w14:textId="77777777" w:rsidTr="00A84F88">
        <w:trPr>
          <w:trHeight w:val="510"/>
          <w:tblHeader/>
        </w:trPr>
        <w:tc>
          <w:tcPr>
            <w:tcW w:w="576" w:type="pct"/>
            <w:shd w:val="clear" w:color="auto" w:fill="E7E6E6" w:themeFill="background2"/>
            <w:vAlign w:val="center"/>
          </w:tcPr>
          <w:p w14:paraId="0FED59E1"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shd w:val="clear" w:color="auto" w:fill="E7E6E6" w:themeFill="background2"/>
            <w:vAlign w:val="center"/>
          </w:tcPr>
          <w:p w14:paraId="1F9DC11E"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shd w:val="clear" w:color="auto" w:fill="E7E6E6" w:themeFill="background2"/>
            <w:vAlign w:val="center"/>
          </w:tcPr>
          <w:p w14:paraId="02064E1B"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5A4E0B" w:rsidRPr="001164DE" w14:paraId="22647BE8" w14:textId="77777777" w:rsidTr="00A84F88">
        <w:trPr>
          <w:trHeight w:val="510"/>
        </w:trPr>
        <w:tc>
          <w:tcPr>
            <w:tcW w:w="576" w:type="pct"/>
            <w:shd w:val="clear" w:color="auto" w:fill="auto"/>
          </w:tcPr>
          <w:p w14:paraId="5B55B71C"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shd w:val="clear" w:color="auto" w:fill="auto"/>
          </w:tcPr>
          <w:p w14:paraId="025E8C09" w14:textId="77777777" w:rsidR="005A4E0B" w:rsidRPr="001164DE" w:rsidRDefault="005A4E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002EE71A" w14:textId="1DAE8254"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website </w:t>
            </w:r>
            <w:r w:rsidR="00E04DD9" w:rsidRPr="001164DE">
              <w:rPr>
                <w:rFonts w:ascii="Times New Roman" w:hAnsi="Times New Roman" w:cs="Times New Roman"/>
                <w:sz w:val="28"/>
                <w:szCs w:val="28"/>
              </w:rPr>
              <w:t>Tạp chí Thuế</w:t>
            </w:r>
          </w:p>
        </w:tc>
      </w:tr>
      <w:tr w:rsidR="005A4E0B" w:rsidRPr="001164DE" w14:paraId="61BE95D8" w14:textId="77777777" w:rsidTr="00A84F88">
        <w:trPr>
          <w:trHeight w:val="510"/>
        </w:trPr>
        <w:tc>
          <w:tcPr>
            <w:tcW w:w="576" w:type="pct"/>
            <w:shd w:val="clear" w:color="auto" w:fill="auto"/>
          </w:tcPr>
          <w:p w14:paraId="03F24B3F"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98" w:type="pct"/>
            <w:shd w:val="clear" w:color="auto" w:fill="auto"/>
          </w:tcPr>
          <w:p w14:paraId="013D5C8C"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2A14243A"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thư viện nội dung</w:t>
            </w:r>
          </w:p>
        </w:tc>
      </w:tr>
      <w:tr w:rsidR="005A4E0B" w:rsidRPr="001164DE" w14:paraId="17E34A58" w14:textId="77777777" w:rsidTr="00A84F88">
        <w:trPr>
          <w:trHeight w:val="510"/>
        </w:trPr>
        <w:tc>
          <w:tcPr>
            <w:tcW w:w="576" w:type="pct"/>
            <w:shd w:val="clear" w:color="auto" w:fill="auto"/>
          </w:tcPr>
          <w:p w14:paraId="67875D77"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98" w:type="pct"/>
            <w:shd w:val="clear" w:color="auto" w:fill="auto"/>
          </w:tcPr>
          <w:p w14:paraId="4F19863B"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213F63C5"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Chọn chuyên mục cần thêm sự kiện</w:t>
            </w:r>
          </w:p>
        </w:tc>
      </w:tr>
      <w:tr w:rsidR="005A4E0B" w:rsidRPr="001164DE" w14:paraId="2E8A3F32" w14:textId="77777777" w:rsidTr="00A84F88">
        <w:trPr>
          <w:trHeight w:val="510"/>
        </w:trPr>
        <w:tc>
          <w:tcPr>
            <w:tcW w:w="576" w:type="pct"/>
            <w:shd w:val="clear" w:color="auto" w:fill="auto"/>
          </w:tcPr>
          <w:p w14:paraId="05A7DA47"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98" w:type="pct"/>
            <w:shd w:val="clear" w:color="auto" w:fill="auto"/>
          </w:tcPr>
          <w:p w14:paraId="136D9423" w14:textId="77777777" w:rsidR="005A4E0B" w:rsidRPr="001164DE" w:rsidRDefault="005A4E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6DD8BAFC"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Chọn</w:t>
            </w:r>
            <w:r w:rsidRPr="001164DE">
              <w:rPr>
                <w:rFonts w:ascii="Times New Roman" w:hAnsi="Times New Roman" w:cs="Times New Roman"/>
                <w:sz w:val="28"/>
                <w:szCs w:val="28"/>
              </w:rPr>
              <w:t xml:space="preserve"> biểu mẫu biên tập sự kiện</w:t>
            </w:r>
            <w:r w:rsidRPr="001164DE">
              <w:rPr>
                <w:rFonts w:ascii="Times New Roman" w:hAnsi="Times New Roman" w:cs="Times New Roman"/>
                <w:sz w:val="28"/>
                <w:szCs w:val="28"/>
                <w:lang w:val="vi-VN"/>
              </w:rPr>
              <w:t xml:space="preserve"> và ấn </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Ok</w:t>
            </w:r>
            <w:r w:rsidRPr="001164DE">
              <w:rPr>
                <w:rFonts w:ascii="Times New Roman" w:hAnsi="Times New Roman" w:cs="Times New Roman"/>
                <w:sz w:val="28"/>
                <w:szCs w:val="28"/>
              </w:rPr>
              <w:t>)</w:t>
            </w:r>
          </w:p>
        </w:tc>
      </w:tr>
      <w:tr w:rsidR="005A4E0B" w:rsidRPr="001164DE" w14:paraId="1B3FF6CA" w14:textId="77777777" w:rsidTr="00A84F88">
        <w:trPr>
          <w:trHeight w:val="510"/>
        </w:trPr>
        <w:tc>
          <w:tcPr>
            <w:tcW w:w="576" w:type="pct"/>
            <w:shd w:val="clear" w:color="auto" w:fill="auto"/>
          </w:tcPr>
          <w:p w14:paraId="08A73F81"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98" w:type="pct"/>
            <w:shd w:val="clear" w:color="auto" w:fill="auto"/>
          </w:tcPr>
          <w:p w14:paraId="133BDF47"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7018DC0A"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màn hình thêm mới </w:t>
            </w:r>
            <w:r w:rsidRPr="001164DE">
              <w:rPr>
                <w:rFonts w:ascii="Times New Roman" w:hAnsi="Times New Roman" w:cs="Times New Roman"/>
                <w:sz w:val="28"/>
                <w:szCs w:val="28"/>
              </w:rPr>
              <w:t>sự kiện</w:t>
            </w:r>
          </w:p>
          <w:p w14:paraId="20759801" w14:textId="77777777" w:rsidR="00D74C6F" w:rsidRPr="001164DE" w:rsidRDefault="00D74C6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88F8F2F" wp14:editId="77DC7123">
                  <wp:extent cx="3489808" cy="2914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4097" cy="2918232"/>
                          </a:xfrm>
                          <a:prstGeom prst="rect">
                            <a:avLst/>
                          </a:prstGeom>
                        </pic:spPr>
                      </pic:pic>
                    </a:graphicData>
                  </a:graphic>
                </wp:inline>
              </w:drawing>
            </w:r>
          </w:p>
          <w:p w14:paraId="7AF16F18" w14:textId="4B74257F" w:rsidR="006A3C64" w:rsidRPr="001164DE" w:rsidRDefault="006A3C6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5A4E0B" w:rsidRPr="001164DE" w14:paraId="6C0F9A9E" w14:textId="77777777" w:rsidTr="00A84F88">
        <w:trPr>
          <w:trHeight w:val="510"/>
        </w:trPr>
        <w:tc>
          <w:tcPr>
            <w:tcW w:w="576" w:type="pct"/>
            <w:shd w:val="clear" w:color="auto" w:fill="auto"/>
          </w:tcPr>
          <w:p w14:paraId="7FEB5BA6"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6</w:t>
            </w:r>
          </w:p>
        </w:tc>
        <w:tc>
          <w:tcPr>
            <w:tcW w:w="1298" w:type="pct"/>
            <w:shd w:val="clear" w:color="auto" w:fill="auto"/>
          </w:tcPr>
          <w:p w14:paraId="0327FF52" w14:textId="77777777" w:rsidR="005A4E0B" w:rsidRPr="001164DE" w:rsidRDefault="005A4E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307AA4C3" w14:textId="77777777" w:rsidR="005A4E0B" w:rsidRPr="001164DE" w:rsidRDefault="005A4E0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Nhập thông tin </w:t>
            </w:r>
            <w:r w:rsidRPr="001164DE">
              <w:rPr>
                <w:rFonts w:ascii="Times New Roman" w:hAnsi="Times New Roman" w:cs="Times New Roman"/>
                <w:sz w:val="28"/>
                <w:szCs w:val="28"/>
              </w:rPr>
              <w:t>sự kiện</w:t>
            </w:r>
            <w:r w:rsidRPr="001164DE">
              <w:rPr>
                <w:rFonts w:ascii="Times New Roman" w:hAnsi="Times New Roman" w:cs="Times New Roman"/>
                <w:sz w:val="28"/>
                <w:szCs w:val="28"/>
                <w:lang w:val="vi-VN"/>
              </w:rPr>
              <w:t xml:space="preserve"> bao gồm: </w:t>
            </w:r>
            <w:r w:rsidRPr="001164DE">
              <w:rPr>
                <w:rFonts w:ascii="Times New Roman" w:hAnsi="Times New Roman" w:cs="Times New Roman"/>
                <w:sz w:val="28"/>
                <w:szCs w:val="28"/>
              </w:rPr>
              <w:t>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lastRenderedPageBreak/>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điền Ngày hết hạn (Expiry date), </w:t>
            </w:r>
            <w:r w:rsidRPr="001164DE">
              <w:rPr>
                <w:rFonts w:ascii="Times New Roman" w:hAnsi="Times New Roman" w:cs="Times New Roman"/>
                <w:sz w:val="28"/>
                <w:szCs w:val="28"/>
                <w:lang w:val="vi-VN"/>
              </w:rPr>
              <w:t>Chọn</w:t>
            </w:r>
            <w:r w:rsidRPr="001164DE">
              <w:rPr>
                <w:rFonts w:ascii="Times New Roman" w:hAnsi="Times New Roman" w:cs="Times New Roman"/>
                <w:sz w:val="28"/>
                <w:szCs w:val="28"/>
              </w:rPr>
              <w:t xml:space="preserve"> Lưu và Đóng</w:t>
            </w:r>
            <w:r w:rsidRPr="001164DE">
              <w:rPr>
                <w:rFonts w:ascii="Times New Roman" w:hAnsi="Times New Roman" w:cs="Times New Roman"/>
                <w:sz w:val="28"/>
                <w:szCs w:val="28"/>
                <w:lang w:val="vi-VN"/>
              </w:rPr>
              <w:t xml:space="preserve"> (Save and Close)</w:t>
            </w:r>
          </w:p>
        </w:tc>
      </w:tr>
      <w:tr w:rsidR="005A4E0B" w:rsidRPr="001164DE" w14:paraId="1BC312A6" w14:textId="77777777" w:rsidTr="00A84F88">
        <w:trPr>
          <w:trHeight w:val="510"/>
        </w:trPr>
        <w:tc>
          <w:tcPr>
            <w:tcW w:w="576" w:type="pct"/>
            <w:shd w:val="clear" w:color="auto" w:fill="auto"/>
          </w:tcPr>
          <w:p w14:paraId="2DAB7EB5"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7</w:t>
            </w:r>
          </w:p>
        </w:tc>
        <w:tc>
          <w:tcPr>
            <w:tcW w:w="1298" w:type="pct"/>
            <w:shd w:val="clear" w:color="auto" w:fill="auto"/>
          </w:tcPr>
          <w:p w14:paraId="2728C165"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618FF8C9"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các trường </w:t>
            </w:r>
            <w:r w:rsidRPr="001164DE">
              <w:rPr>
                <w:rFonts w:ascii="Times New Roman" w:hAnsi="Times New Roman" w:cs="Times New Roman"/>
                <w:sz w:val="28"/>
                <w:szCs w:val="28"/>
                <w:lang w:val="vi-VN"/>
              </w:rPr>
              <w:t>thông tin nhập vào</w:t>
            </w:r>
            <w:r w:rsidRPr="001164DE">
              <w:rPr>
                <w:rFonts w:ascii="Times New Roman" w:hAnsi="Times New Roman" w:cs="Times New Roman"/>
                <w:sz w:val="28"/>
                <w:szCs w:val="28"/>
              </w:rPr>
              <w:t xml:space="preserve"> bao gồm 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Ngày hết hạn đảm bảo đúng yêu cầu ở bảng “Thiết kế trường dữ liệu”-chức năng “Thêm mới sự kiện”</w:t>
            </w:r>
          </w:p>
          <w:p w14:paraId="6B482097" w14:textId="2B6748C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 xml:space="preserve">ếu thông tin đầu vào hợp lệ sẽ thực hiện lưu </w:t>
            </w:r>
            <w:r w:rsidRPr="001164DE">
              <w:rPr>
                <w:rFonts w:ascii="Times New Roman" w:hAnsi="Times New Roman" w:cs="Times New Roman"/>
                <w:sz w:val="28"/>
                <w:szCs w:val="28"/>
              </w:rPr>
              <w:t>Sự kiện</w:t>
            </w:r>
            <w:r w:rsidR="00003DD7" w:rsidRPr="001164DE">
              <w:rPr>
                <w:rFonts w:ascii="Times New Roman" w:hAnsi="Times New Roman" w:cs="Times New Roman"/>
                <w:sz w:val="28"/>
                <w:szCs w:val="28"/>
              </w:rPr>
              <w:t xml:space="preserve"> vào CSDL của</w:t>
            </w:r>
            <w:r w:rsidR="0027541D" w:rsidRPr="001164DE">
              <w:rPr>
                <w:rFonts w:ascii="Times New Roman" w:hAnsi="Times New Roman" w:cs="Times New Roman"/>
                <w:sz w:val="28"/>
                <w:szCs w:val="28"/>
              </w:rPr>
              <w:t xml:space="preserve"> WCM</w:t>
            </w:r>
            <w:r w:rsidRPr="001164DE">
              <w:rPr>
                <w:rFonts w:ascii="Times New Roman" w:hAnsi="Times New Roman" w:cs="Times New Roman"/>
                <w:sz w:val="28"/>
                <w:szCs w:val="28"/>
              </w:rPr>
              <w:t>, hiển thị thông báo sự kiện đã được lưu thành công</w:t>
            </w:r>
          </w:p>
          <w:p w14:paraId="49173E6F" w14:textId="77777777" w:rsidR="005A4E0B" w:rsidRPr="001164DE" w:rsidRDefault="005A4E0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Nếu thông tin đầu vào không hợp lệ, hệ thống hiển thị lỗi tương ứng </w:t>
            </w:r>
          </w:p>
        </w:tc>
      </w:tr>
    </w:tbl>
    <w:p w14:paraId="48A71CE0" w14:textId="77777777" w:rsidR="00595DD9" w:rsidRPr="001164DE" w:rsidRDefault="00595DD9">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25AF3A7B" w14:textId="1F16CC44" w:rsidR="00A938FF" w:rsidRPr="001164DE" w:rsidRDefault="00A938FF" w:rsidP="002B7031">
      <w:pPr>
        <w:pStyle w:val="ListParagraph"/>
        <w:spacing w:line="312" w:lineRule="auto"/>
      </w:pPr>
      <w:r w:rsidRPr="001164DE">
        <w:lastRenderedPageBreak/>
        <w:t xml:space="preserve">Thiết lập ngày hết hạn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3"/>
        <w:gridCol w:w="2182"/>
        <w:gridCol w:w="6006"/>
      </w:tblGrid>
      <w:tr w:rsidR="00A938FF" w:rsidRPr="001164DE" w14:paraId="20E94D4E" w14:textId="77777777" w:rsidTr="00A84F88">
        <w:trPr>
          <w:trHeight w:val="510"/>
          <w:tblHeader/>
        </w:trPr>
        <w:tc>
          <w:tcPr>
            <w:tcW w:w="576" w:type="pct"/>
            <w:shd w:val="clear" w:color="auto" w:fill="E7E6E6" w:themeFill="background2"/>
            <w:vAlign w:val="center"/>
          </w:tcPr>
          <w:p w14:paraId="4E6341CC"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shd w:val="clear" w:color="auto" w:fill="E7E6E6" w:themeFill="background2"/>
            <w:vAlign w:val="center"/>
          </w:tcPr>
          <w:p w14:paraId="50E00307"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shd w:val="clear" w:color="auto" w:fill="E7E6E6" w:themeFill="background2"/>
            <w:vAlign w:val="center"/>
          </w:tcPr>
          <w:p w14:paraId="3CE10E2B"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8773A9" w:rsidRPr="001164DE" w14:paraId="67D10BC6" w14:textId="77777777" w:rsidTr="00A84F88">
        <w:trPr>
          <w:trHeight w:val="510"/>
        </w:trPr>
        <w:tc>
          <w:tcPr>
            <w:tcW w:w="576" w:type="pct"/>
            <w:shd w:val="clear" w:color="auto" w:fill="auto"/>
          </w:tcPr>
          <w:p w14:paraId="31478054" w14:textId="0F33B39A" w:rsidR="008773A9" w:rsidRPr="001164DE" w:rsidRDefault="008773A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shd w:val="clear" w:color="auto" w:fill="auto"/>
          </w:tcPr>
          <w:p w14:paraId="1F12EBF0" w14:textId="713096B4" w:rsidR="008773A9" w:rsidRPr="001164DE" w:rsidRDefault="008773A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33F20C5D" w14:textId="0B24A65A" w:rsidR="008773A9" w:rsidRPr="001164DE" w:rsidRDefault="008773A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Truy cập vào Thư viện nội dung cần biên tập/ chọn Thư mục cần thêm sự kiện / Chọn </w:t>
            </w:r>
            <w:r w:rsidRPr="001164DE">
              <w:rPr>
                <w:rFonts w:ascii="Times New Roman" w:hAnsi="Times New Roman" w:cs="Times New Roman"/>
                <w:sz w:val="28"/>
                <w:szCs w:val="28"/>
              </w:rPr>
              <w:t>biểu mẫu biên tập sự kiện</w:t>
            </w:r>
            <w:r w:rsidRPr="001164DE">
              <w:rPr>
                <w:rFonts w:ascii="Times New Roman" w:hAnsi="Times New Roman" w:cs="Times New Roman"/>
                <w:sz w:val="28"/>
                <w:szCs w:val="28"/>
                <w:lang w:val="vi-VN"/>
              </w:rPr>
              <w:t xml:space="preserve"> và ấn Ok</w:t>
            </w:r>
          </w:p>
        </w:tc>
      </w:tr>
      <w:tr w:rsidR="008773A9" w:rsidRPr="001164DE" w14:paraId="1D752806" w14:textId="77777777" w:rsidTr="00A84F88">
        <w:trPr>
          <w:trHeight w:val="510"/>
        </w:trPr>
        <w:tc>
          <w:tcPr>
            <w:tcW w:w="576" w:type="pct"/>
            <w:shd w:val="clear" w:color="auto" w:fill="auto"/>
          </w:tcPr>
          <w:p w14:paraId="59BD896A" w14:textId="7FDA2657" w:rsidR="008773A9" w:rsidRPr="001164DE" w:rsidRDefault="008773A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98" w:type="pct"/>
            <w:shd w:val="clear" w:color="auto" w:fill="auto"/>
          </w:tcPr>
          <w:p w14:paraId="574D8338" w14:textId="1CC2A123" w:rsidR="008773A9" w:rsidRPr="001164DE" w:rsidRDefault="008773A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53AFE1C5" w14:textId="00632EC5" w:rsidR="008773A9" w:rsidRPr="001164DE" w:rsidRDefault="008773A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màn hình thêm mới </w:t>
            </w:r>
            <w:r w:rsidRPr="001164DE">
              <w:rPr>
                <w:rFonts w:ascii="Times New Roman" w:hAnsi="Times New Roman" w:cs="Times New Roman"/>
                <w:sz w:val="28"/>
                <w:szCs w:val="28"/>
              </w:rPr>
              <w:t>sự kiện gồm các trường: Alias, tiêu đề sự kiện, vị trí lưu và Nội dung sự kiện</w:t>
            </w:r>
          </w:p>
        </w:tc>
      </w:tr>
      <w:tr w:rsidR="008773A9" w:rsidRPr="001164DE" w14:paraId="304103A8" w14:textId="77777777" w:rsidTr="00A84F88">
        <w:trPr>
          <w:trHeight w:val="510"/>
        </w:trPr>
        <w:tc>
          <w:tcPr>
            <w:tcW w:w="576" w:type="pct"/>
            <w:shd w:val="clear" w:color="auto" w:fill="auto"/>
          </w:tcPr>
          <w:p w14:paraId="328D1F69" w14:textId="1465E50E" w:rsidR="008773A9" w:rsidRPr="001164DE" w:rsidRDefault="008773A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98" w:type="pct"/>
            <w:shd w:val="clear" w:color="auto" w:fill="auto"/>
          </w:tcPr>
          <w:p w14:paraId="6AFABF95" w14:textId="3C747C9F" w:rsidR="008773A9" w:rsidRPr="001164DE" w:rsidRDefault="008773A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629F2C34" w14:textId="77777777" w:rsidR="008773A9" w:rsidRPr="001164DE" w:rsidRDefault="008773A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 Chọn các thuộc tính (Properties)/ Ở trường Ngày hết hạn (Expiry date): Thiết lập ngày hết hạn của sự kiện</w:t>
            </w:r>
          </w:p>
          <w:p w14:paraId="769EC0BB" w14:textId="77777777" w:rsidR="008773A9" w:rsidRPr="001164DE" w:rsidRDefault="008773A9"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/Chọn</w:t>
            </w:r>
            <w:r w:rsidRPr="001164DE">
              <w:rPr>
                <w:rFonts w:ascii="Times New Roman" w:hAnsi="Times New Roman" w:cs="Times New Roman"/>
                <w:sz w:val="28"/>
                <w:szCs w:val="28"/>
              </w:rPr>
              <w:t xml:space="preserve"> Lưu và Đóng</w:t>
            </w:r>
            <w:r w:rsidRPr="001164DE">
              <w:rPr>
                <w:rFonts w:ascii="Times New Roman" w:hAnsi="Times New Roman" w:cs="Times New Roman"/>
                <w:sz w:val="28"/>
                <w:szCs w:val="28"/>
                <w:lang w:val="vi-VN"/>
              </w:rPr>
              <w:t xml:space="preserve"> (Save and Close)</w:t>
            </w:r>
          </w:p>
          <w:p w14:paraId="14D5017A" w14:textId="77777777" w:rsidR="00D74C6F" w:rsidRPr="00777D93" w:rsidRDefault="00D74C6F"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11489A61" wp14:editId="572E8686">
                  <wp:extent cx="3636313" cy="3343275"/>
                  <wp:effectExtent l="19050" t="19050" r="215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9558" cy="3346259"/>
                          </a:xfrm>
                          <a:prstGeom prst="rect">
                            <a:avLst/>
                          </a:prstGeom>
                          <a:ln>
                            <a:solidFill>
                              <a:schemeClr val="tx1"/>
                            </a:solidFill>
                          </a:ln>
                        </pic:spPr>
                      </pic:pic>
                    </a:graphicData>
                  </a:graphic>
                </wp:inline>
              </w:drawing>
            </w:r>
          </w:p>
          <w:p w14:paraId="4FC0BDDF" w14:textId="4AA668FB" w:rsidR="00425183" w:rsidRPr="001164DE" w:rsidRDefault="00425183"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A938FF" w:rsidRPr="001164DE" w14:paraId="027B86EA" w14:textId="77777777" w:rsidTr="00A84F88">
        <w:trPr>
          <w:trHeight w:val="510"/>
        </w:trPr>
        <w:tc>
          <w:tcPr>
            <w:tcW w:w="576" w:type="pct"/>
            <w:shd w:val="clear" w:color="auto" w:fill="auto"/>
          </w:tcPr>
          <w:p w14:paraId="4936103C"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98" w:type="pct"/>
            <w:shd w:val="clear" w:color="auto" w:fill="auto"/>
          </w:tcPr>
          <w:p w14:paraId="3A199D39" w14:textId="77777777" w:rsidR="00A938FF" w:rsidRPr="001164DE" w:rsidRDefault="00A938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03B15BDE" w14:textId="77777777" w:rsidR="00FF3651" w:rsidRPr="001164DE" w:rsidRDefault="00FF365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trường dữ liệu và ràng buộc dữ liệu của trường Ngày hết hạn đảm bảo đúng yêu cầu ở bảng “Thiết kế trường dữ liệu”</w:t>
            </w:r>
          </w:p>
          <w:p w14:paraId="461E040D" w14:textId="2A406F35" w:rsidR="00FF3651" w:rsidRPr="001164DE" w:rsidRDefault="00FF365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lastRenderedPageBreak/>
              <w:t>+ N</w:t>
            </w:r>
            <w:r w:rsidRPr="001164DE">
              <w:rPr>
                <w:rFonts w:ascii="Times New Roman" w:hAnsi="Times New Roman" w:cs="Times New Roman"/>
                <w:sz w:val="28"/>
                <w:szCs w:val="28"/>
                <w:lang w:val="vi-VN"/>
              </w:rPr>
              <w:t>ếu thông tin đầu vào hợp lệ</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thực hiện lưu</w:t>
            </w:r>
            <w:r w:rsidR="0027541D" w:rsidRPr="001164DE">
              <w:rPr>
                <w:rFonts w:ascii="Times New Roman" w:hAnsi="Times New Roman" w:cs="Times New Roman"/>
                <w:sz w:val="28"/>
                <w:szCs w:val="28"/>
              </w:rPr>
              <w:t xml:space="preserve"> ngày hết hạn của</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sự kiện </w:t>
            </w:r>
            <w:r w:rsidR="0027541D" w:rsidRPr="001164DE">
              <w:rPr>
                <w:rFonts w:ascii="Times New Roman" w:hAnsi="Times New Roman" w:cs="Times New Roman"/>
                <w:sz w:val="28"/>
                <w:szCs w:val="28"/>
              </w:rPr>
              <w:t xml:space="preserve">vào CSDL của WCM </w:t>
            </w:r>
            <w:r w:rsidRPr="001164DE">
              <w:rPr>
                <w:rFonts w:ascii="Times New Roman" w:hAnsi="Times New Roman" w:cs="Times New Roman"/>
                <w:sz w:val="28"/>
                <w:szCs w:val="28"/>
              </w:rPr>
              <w:t>và hiển thị thông báo tương ứng</w:t>
            </w:r>
          </w:p>
          <w:p w14:paraId="088E4D9A" w14:textId="77777777" w:rsidR="00FF3651" w:rsidRPr="001164DE" w:rsidRDefault="00FF365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Nếu thông tin đầu vào không hợp lệ, hệ thống hiển thị lỗi tương ứng </w:t>
            </w:r>
          </w:p>
          <w:p w14:paraId="5643CF7B" w14:textId="77777777" w:rsidR="00A938FF" w:rsidRPr="001164DE" w:rsidRDefault="00FF365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Sự kiện và các tin bài thuộc sự kiện sẽ được hạ xuất bản vào ngày hết hạn sự kiện đã thiết lập</w:t>
            </w:r>
          </w:p>
        </w:tc>
      </w:tr>
    </w:tbl>
    <w:p w14:paraId="57F381B1" w14:textId="77777777" w:rsidR="00A938FF" w:rsidRPr="001164DE" w:rsidRDefault="00A938FF" w:rsidP="002B7031">
      <w:pPr>
        <w:pStyle w:val="ListParagraph"/>
        <w:spacing w:line="312" w:lineRule="auto"/>
      </w:pPr>
      <w:r w:rsidRPr="001164DE">
        <w:lastRenderedPageBreak/>
        <w:t>Sửa thông tin sự kiện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287"/>
        <w:gridCol w:w="5796"/>
      </w:tblGrid>
      <w:tr w:rsidR="00A938FF" w:rsidRPr="001164DE" w14:paraId="0EA06E46" w14:textId="77777777" w:rsidTr="00A84F88">
        <w:trPr>
          <w:trHeight w:val="510"/>
          <w:tblHeader/>
        </w:trPr>
        <w:tc>
          <w:tcPr>
            <w:tcW w:w="576" w:type="pct"/>
            <w:shd w:val="clear" w:color="auto" w:fill="E7E6E6" w:themeFill="background2"/>
            <w:vAlign w:val="center"/>
          </w:tcPr>
          <w:p w14:paraId="33C35678"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shd w:val="clear" w:color="auto" w:fill="E7E6E6" w:themeFill="background2"/>
            <w:vAlign w:val="center"/>
          </w:tcPr>
          <w:p w14:paraId="67D90B0A"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shd w:val="clear" w:color="auto" w:fill="E7E6E6" w:themeFill="background2"/>
            <w:vAlign w:val="center"/>
          </w:tcPr>
          <w:p w14:paraId="0C89697C"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938FF" w:rsidRPr="001164DE" w14:paraId="63670CC9" w14:textId="77777777" w:rsidTr="00A84F88">
        <w:trPr>
          <w:trHeight w:val="510"/>
        </w:trPr>
        <w:tc>
          <w:tcPr>
            <w:tcW w:w="576" w:type="pct"/>
            <w:shd w:val="clear" w:color="auto" w:fill="auto"/>
          </w:tcPr>
          <w:p w14:paraId="3BB33E0F"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shd w:val="clear" w:color="auto" w:fill="auto"/>
          </w:tcPr>
          <w:p w14:paraId="66609BFD"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234D313F" w14:textId="77777777" w:rsidR="00A938FF" w:rsidRPr="001164DE" w:rsidRDefault="00A938F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Trong thư mục</w:t>
            </w:r>
            <w:r w:rsidRPr="001164DE">
              <w:rPr>
                <w:rFonts w:ascii="Times New Roman" w:hAnsi="Times New Roman" w:cs="Times New Roman"/>
                <w:sz w:val="28"/>
                <w:szCs w:val="28"/>
              </w:rPr>
              <w:t xml:space="preserve"> chứa các</w:t>
            </w:r>
            <w:r w:rsidRPr="001164DE">
              <w:rPr>
                <w:rFonts w:ascii="Times New Roman" w:hAnsi="Times New Roman" w:cs="Times New Roman"/>
                <w:sz w:val="28"/>
                <w:szCs w:val="28"/>
                <w:lang w:val="vi-VN"/>
              </w:rPr>
              <w:t xml:space="preserve"> sự kiện, </w:t>
            </w:r>
            <w:r w:rsidRPr="001164DE">
              <w:rPr>
                <w:rFonts w:ascii="Times New Roman" w:hAnsi="Times New Roman" w:cs="Times New Roman"/>
                <w:sz w:val="28"/>
                <w:szCs w:val="28"/>
              </w:rPr>
              <w:t xml:space="preserve">chọn </w:t>
            </w:r>
            <w:r w:rsidRPr="001164DE">
              <w:rPr>
                <w:rFonts w:ascii="Times New Roman" w:hAnsi="Times New Roman" w:cs="Times New Roman"/>
                <w:sz w:val="28"/>
                <w:szCs w:val="28"/>
                <w:lang w:val="vi-VN"/>
              </w:rPr>
              <w:t>sự kiện cần sửa</w:t>
            </w:r>
            <w:r w:rsidRPr="001164DE">
              <w:rPr>
                <w:rFonts w:ascii="Times New Roman" w:hAnsi="Times New Roman" w:cs="Times New Roman"/>
                <w:sz w:val="28"/>
                <w:szCs w:val="28"/>
              </w:rPr>
              <w:t>, kích chọn Sửa</w:t>
            </w:r>
            <w:r w:rsidRPr="001164DE">
              <w:rPr>
                <w:rFonts w:ascii="Times New Roman" w:hAnsi="Times New Roman" w:cs="Times New Roman"/>
                <w:sz w:val="28"/>
                <w:szCs w:val="28"/>
                <w:lang w:val="vi-VN"/>
              </w:rPr>
              <w:t xml:space="preserve"> (Edit)</w:t>
            </w:r>
          </w:p>
        </w:tc>
      </w:tr>
      <w:tr w:rsidR="00A938FF" w:rsidRPr="001164DE" w14:paraId="3E8FAFD4" w14:textId="77777777" w:rsidTr="00A84F88">
        <w:trPr>
          <w:trHeight w:val="510"/>
        </w:trPr>
        <w:tc>
          <w:tcPr>
            <w:tcW w:w="576" w:type="pct"/>
            <w:shd w:val="clear" w:color="auto" w:fill="auto"/>
          </w:tcPr>
          <w:p w14:paraId="03625F21"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98" w:type="pct"/>
            <w:shd w:val="clear" w:color="auto" w:fill="auto"/>
          </w:tcPr>
          <w:p w14:paraId="6FE81BE0" w14:textId="77777777" w:rsidR="00A938FF" w:rsidRPr="001164DE" w:rsidRDefault="00A938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126" w:type="pct"/>
            <w:shd w:val="clear" w:color="auto" w:fill="auto"/>
          </w:tcPr>
          <w:p w14:paraId="368244A1" w14:textId="7F56C8AF" w:rsidR="00A938FF" w:rsidRPr="001164DE" w:rsidRDefault="00A938FF" w:rsidP="00122797">
            <w:pPr>
              <w:widowControl w:val="0"/>
              <w:spacing w:after="0" w:line="312" w:lineRule="auto"/>
              <w:contextualSpacing/>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nội dung của sự kiện ở chế độ chỉnh sửa</w:t>
            </w:r>
            <w:r w:rsidRPr="001164DE">
              <w:rPr>
                <w:rFonts w:ascii="Times New Roman" w:hAnsi="Times New Roman" w:cs="Times New Roman"/>
                <w:sz w:val="28"/>
                <w:szCs w:val="28"/>
              </w:rPr>
              <w:t xml:space="preserve"> gồm các trường: 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sự kiện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Ngày hết hạn</w:t>
            </w:r>
            <w:r w:rsidR="008773A9" w:rsidRPr="001164DE">
              <w:rPr>
                <w:rFonts w:ascii="Times New Roman" w:hAnsi="Times New Roman" w:cs="Times New Roman"/>
                <w:sz w:val="28"/>
                <w:szCs w:val="28"/>
              </w:rPr>
              <w:t xml:space="preserve"> (Expiry date)</w:t>
            </w:r>
          </w:p>
        </w:tc>
      </w:tr>
      <w:tr w:rsidR="00A938FF" w:rsidRPr="001164DE" w14:paraId="5BD640A8" w14:textId="77777777" w:rsidTr="00A84F88">
        <w:trPr>
          <w:trHeight w:val="510"/>
        </w:trPr>
        <w:tc>
          <w:tcPr>
            <w:tcW w:w="576" w:type="pct"/>
            <w:shd w:val="clear" w:color="auto" w:fill="auto"/>
          </w:tcPr>
          <w:p w14:paraId="29591B9A"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98" w:type="pct"/>
            <w:shd w:val="clear" w:color="auto" w:fill="auto"/>
          </w:tcPr>
          <w:p w14:paraId="5A84B6A4"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(Biên tập viên/ Người quản trị nội dung)</w:t>
            </w:r>
          </w:p>
        </w:tc>
        <w:tc>
          <w:tcPr>
            <w:tcW w:w="3126" w:type="pct"/>
            <w:shd w:val="clear" w:color="auto" w:fill="auto"/>
          </w:tcPr>
          <w:p w14:paraId="305F874C" w14:textId="77777777" w:rsidR="00A938FF" w:rsidRPr="001164DE" w:rsidRDefault="00A938FF" w:rsidP="00122797">
            <w:pPr>
              <w:widowControl w:val="0"/>
              <w:spacing w:after="0" w:line="312" w:lineRule="auto"/>
              <w:contextualSpacing/>
              <w:jc w:val="both"/>
              <w:rPr>
                <w:rFonts w:ascii="Times New Roman" w:hAnsi="Times New Roman" w:cs="Times New Roman"/>
                <w:sz w:val="28"/>
                <w:szCs w:val="28"/>
              </w:rPr>
            </w:pPr>
            <w:r w:rsidRPr="001164DE">
              <w:rPr>
                <w:rFonts w:ascii="Times New Roman" w:hAnsi="Times New Roman" w:cs="Times New Roman"/>
                <w:sz w:val="28"/>
                <w:szCs w:val="28"/>
              </w:rPr>
              <w:t>Sửa thông tin sự kiện và chọn Lưu và đóng (Save and Close)</w:t>
            </w:r>
          </w:p>
        </w:tc>
      </w:tr>
      <w:tr w:rsidR="00A938FF" w:rsidRPr="001164DE" w14:paraId="05EE7B6B" w14:textId="77777777" w:rsidTr="00A84F88">
        <w:trPr>
          <w:trHeight w:val="510"/>
        </w:trPr>
        <w:tc>
          <w:tcPr>
            <w:tcW w:w="576" w:type="pct"/>
            <w:shd w:val="clear" w:color="auto" w:fill="auto"/>
          </w:tcPr>
          <w:p w14:paraId="457B42E6"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98" w:type="pct"/>
            <w:shd w:val="clear" w:color="auto" w:fill="auto"/>
          </w:tcPr>
          <w:p w14:paraId="24C2518A"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26" w:type="pct"/>
            <w:shd w:val="clear" w:color="auto" w:fill="auto"/>
          </w:tcPr>
          <w:p w14:paraId="4DBEE8C2" w14:textId="794BB5A5" w:rsidR="00FF3651" w:rsidRPr="001164DE" w:rsidRDefault="00FF365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Kiểm tra</w:t>
            </w:r>
            <w:r w:rsidRPr="001164DE">
              <w:rPr>
                <w:rFonts w:ascii="Times New Roman" w:hAnsi="Times New Roman" w:cs="Times New Roman"/>
                <w:sz w:val="28"/>
                <w:szCs w:val="28"/>
              </w:rPr>
              <w:t xml:space="preserve"> các trường </w:t>
            </w:r>
            <w:r w:rsidRPr="001164DE">
              <w:rPr>
                <w:rFonts w:ascii="Times New Roman" w:hAnsi="Times New Roman" w:cs="Times New Roman"/>
                <w:sz w:val="28"/>
                <w:szCs w:val="28"/>
                <w:lang w:val="vi-VN"/>
              </w:rPr>
              <w:t>thông tin nhập vào</w:t>
            </w:r>
            <w:r w:rsidRPr="001164DE">
              <w:rPr>
                <w:rFonts w:ascii="Times New Roman" w:hAnsi="Times New Roman" w:cs="Times New Roman"/>
                <w:sz w:val="28"/>
                <w:szCs w:val="28"/>
              </w:rPr>
              <w:t xml:space="preserve"> bao gồm 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Ngày hết hạn</w:t>
            </w:r>
            <w:r w:rsidR="008773A9" w:rsidRPr="001164DE">
              <w:rPr>
                <w:rFonts w:ascii="Times New Roman" w:hAnsi="Times New Roman" w:cs="Times New Roman"/>
                <w:sz w:val="28"/>
                <w:szCs w:val="28"/>
              </w:rPr>
              <w:t xml:space="preserve"> (Expiry date)</w:t>
            </w:r>
            <w:r w:rsidRPr="001164DE">
              <w:rPr>
                <w:rFonts w:ascii="Times New Roman" w:hAnsi="Times New Roman" w:cs="Times New Roman"/>
                <w:sz w:val="28"/>
                <w:szCs w:val="28"/>
              </w:rPr>
              <w:t xml:space="preserve"> đảm bảo đúng yêu cầu ở bảng “Thiết kế trường dữ liệu”- chức năng “Sửa thông tin sự kiện”:</w:t>
            </w:r>
          </w:p>
          <w:p w14:paraId="2FF43B36" w14:textId="7F74B9DF" w:rsidR="00FF3651" w:rsidRPr="001164DE" w:rsidRDefault="00FF3651" w:rsidP="00122797">
            <w:pPr>
              <w:widowControl w:val="0"/>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hợp lệ, hệ thống cập nhật thông tin sự kiện</w:t>
            </w:r>
            <w:r w:rsidR="0027541D"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và hiển thị thông báo sự kiện đã được cập nhật thành công</w:t>
            </w:r>
          </w:p>
          <w:p w14:paraId="1A460FF5" w14:textId="77777777" w:rsidR="00A938FF" w:rsidRPr="001164DE" w:rsidRDefault="00FF3651" w:rsidP="00122797">
            <w:pPr>
              <w:widowControl w:val="0"/>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lastRenderedPageBreak/>
              <w:t>+ Nếu thông tin nhập vào không hợp lệ, hệ thống hiển thị thông báo lỗi tương ứng</w:t>
            </w:r>
          </w:p>
          <w:p w14:paraId="35374042" w14:textId="77777777" w:rsidR="00902414" w:rsidRPr="00777D93" w:rsidRDefault="00902414" w:rsidP="00777D93">
            <w:pPr>
              <w:pStyle w:val="Header"/>
              <w:widowControl w:val="0"/>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4592509A" wp14:editId="0136E3BE">
                  <wp:extent cx="3506910" cy="2177757"/>
                  <wp:effectExtent l="19050" t="19050" r="17780"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4108" cy="2188437"/>
                          </a:xfrm>
                          <a:prstGeom prst="rect">
                            <a:avLst/>
                          </a:prstGeom>
                          <a:ln>
                            <a:solidFill>
                              <a:schemeClr val="tx1"/>
                            </a:solidFill>
                          </a:ln>
                        </pic:spPr>
                      </pic:pic>
                    </a:graphicData>
                  </a:graphic>
                </wp:inline>
              </w:drawing>
            </w:r>
          </w:p>
          <w:p w14:paraId="47904D33" w14:textId="23A8F068" w:rsidR="0014423E" w:rsidRPr="001164DE" w:rsidRDefault="0014423E" w:rsidP="00122797">
            <w:pPr>
              <w:widowControl w:val="0"/>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29015BD7" w14:textId="77777777" w:rsidR="00A938FF" w:rsidRPr="001164DE" w:rsidRDefault="00A938FF" w:rsidP="002B7031">
      <w:pPr>
        <w:pStyle w:val="ListParagraph"/>
        <w:spacing w:line="312" w:lineRule="auto"/>
      </w:pPr>
      <w:r w:rsidRPr="001164DE">
        <w:lastRenderedPageBreak/>
        <w:t>Xóa sự kiện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2345"/>
        <w:gridCol w:w="5766"/>
      </w:tblGrid>
      <w:tr w:rsidR="00A938FF" w:rsidRPr="001164DE" w14:paraId="403F9BFA" w14:textId="77777777" w:rsidTr="00A84F88">
        <w:trPr>
          <w:trHeight w:val="510"/>
          <w:tblHeader/>
        </w:trPr>
        <w:tc>
          <w:tcPr>
            <w:tcW w:w="576" w:type="pct"/>
            <w:shd w:val="clear" w:color="auto" w:fill="E7E6E6" w:themeFill="background2"/>
            <w:vAlign w:val="center"/>
          </w:tcPr>
          <w:p w14:paraId="342D01C6"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46" w:type="pct"/>
            <w:shd w:val="clear" w:color="auto" w:fill="E7E6E6" w:themeFill="background2"/>
            <w:vAlign w:val="center"/>
          </w:tcPr>
          <w:p w14:paraId="3DA9EB63"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3AB8025E"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938FF" w:rsidRPr="001164DE" w14:paraId="50558F52" w14:textId="77777777" w:rsidTr="00A84F88">
        <w:trPr>
          <w:trHeight w:val="510"/>
        </w:trPr>
        <w:tc>
          <w:tcPr>
            <w:tcW w:w="576" w:type="pct"/>
            <w:shd w:val="clear" w:color="auto" w:fill="auto"/>
          </w:tcPr>
          <w:p w14:paraId="634F98C4"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7FA473F6"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078" w:type="pct"/>
            <w:shd w:val="clear" w:color="auto" w:fill="auto"/>
          </w:tcPr>
          <w:p w14:paraId="63019F9F"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Trong thư mục sự kiện</w:t>
            </w:r>
            <w:r w:rsidRPr="001164DE">
              <w:rPr>
                <w:rFonts w:ascii="Times New Roman" w:hAnsi="Times New Roman" w:cs="Times New Roman"/>
                <w:sz w:val="28"/>
                <w:szCs w:val="28"/>
              </w:rPr>
              <w:t xml:space="preserve"> kích chọn sự kiện cần xóa và chọn xóa</w:t>
            </w:r>
            <w:r w:rsidRPr="001164DE">
              <w:rPr>
                <w:rFonts w:ascii="Times New Roman" w:hAnsi="Times New Roman" w:cs="Times New Roman"/>
                <w:sz w:val="28"/>
                <w:szCs w:val="28"/>
                <w:lang w:val="vi-VN"/>
              </w:rPr>
              <w:t xml:space="preserve"> (Delete)</w:t>
            </w:r>
          </w:p>
        </w:tc>
      </w:tr>
      <w:tr w:rsidR="00A938FF" w:rsidRPr="001164DE" w14:paraId="043EFF96" w14:textId="77777777" w:rsidTr="00A84F88">
        <w:trPr>
          <w:trHeight w:val="510"/>
        </w:trPr>
        <w:tc>
          <w:tcPr>
            <w:tcW w:w="576" w:type="pct"/>
            <w:shd w:val="clear" w:color="auto" w:fill="auto"/>
          </w:tcPr>
          <w:p w14:paraId="7D682097"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346" w:type="pct"/>
            <w:shd w:val="clear" w:color="auto" w:fill="auto"/>
          </w:tcPr>
          <w:p w14:paraId="1EB73EF6" w14:textId="77777777" w:rsidR="00A938FF" w:rsidRPr="001164DE" w:rsidRDefault="00A938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078" w:type="pct"/>
            <w:shd w:val="clear" w:color="auto" w:fill="auto"/>
          </w:tcPr>
          <w:p w14:paraId="2BB792BC"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yêu cầu xác nhận yêu cầu xóa </w:t>
            </w:r>
            <w:r w:rsidRPr="001164DE">
              <w:rPr>
                <w:rFonts w:ascii="Times New Roman" w:hAnsi="Times New Roman" w:cs="Times New Roman"/>
                <w:sz w:val="28"/>
                <w:szCs w:val="28"/>
              </w:rPr>
              <w:t>Sự kiện</w:t>
            </w:r>
          </w:p>
          <w:p w14:paraId="76F731D0" w14:textId="0EC91F0E" w:rsidR="00902414" w:rsidRPr="00777D93" w:rsidRDefault="00902414"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54B9066B" wp14:editId="4613267C">
                  <wp:extent cx="3495674" cy="982911"/>
                  <wp:effectExtent l="19050" t="19050" r="1016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6828" cy="994483"/>
                          </a:xfrm>
                          <a:prstGeom prst="rect">
                            <a:avLst/>
                          </a:prstGeom>
                          <a:ln>
                            <a:solidFill>
                              <a:schemeClr val="tx1"/>
                            </a:solidFill>
                          </a:ln>
                        </pic:spPr>
                      </pic:pic>
                    </a:graphicData>
                  </a:graphic>
                </wp:inline>
              </w:drawing>
            </w:r>
          </w:p>
        </w:tc>
      </w:tr>
      <w:tr w:rsidR="00A938FF" w:rsidRPr="001164DE" w14:paraId="2A1F3171" w14:textId="77777777" w:rsidTr="00A84F88">
        <w:trPr>
          <w:trHeight w:val="510"/>
        </w:trPr>
        <w:tc>
          <w:tcPr>
            <w:tcW w:w="576" w:type="pct"/>
            <w:shd w:val="clear" w:color="auto" w:fill="auto"/>
          </w:tcPr>
          <w:p w14:paraId="7FDFDD41"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46" w:type="pct"/>
            <w:shd w:val="clear" w:color="auto" w:fill="auto"/>
          </w:tcPr>
          <w:p w14:paraId="4A37F68E"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(Biên tập viên/ Người quản trị nội dung)</w:t>
            </w:r>
          </w:p>
        </w:tc>
        <w:tc>
          <w:tcPr>
            <w:tcW w:w="3078" w:type="pct"/>
            <w:shd w:val="clear" w:color="auto" w:fill="auto"/>
          </w:tcPr>
          <w:p w14:paraId="5FFA8DCF"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Xác nhận yêu cầu xóa sự kiện</w:t>
            </w:r>
          </w:p>
        </w:tc>
      </w:tr>
      <w:tr w:rsidR="00A938FF" w:rsidRPr="001164DE" w14:paraId="7203278B" w14:textId="77777777" w:rsidTr="00A84F88">
        <w:trPr>
          <w:trHeight w:val="510"/>
        </w:trPr>
        <w:tc>
          <w:tcPr>
            <w:tcW w:w="576" w:type="pct"/>
            <w:shd w:val="clear" w:color="auto" w:fill="auto"/>
          </w:tcPr>
          <w:p w14:paraId="09B87D78"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4</w:t>
            </w:r>
          </w:p>
        </w:tc>
        <w:tc>
          <w:tcPr>
            <w:tcW w:w="1346" w:type="pct"/>
            <w:shd w:val="clear" w:color="auto" w:fill="auto"/>
          </w:tcPr>
          <w:p w14:paraId="05B207AA"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78" w:type="pct"/>
            <w:shd w:val="clear" w:color="auto" w:fill="auto"/>
          </w:tcPr>
          <w:p w14:paraId="19DCB889" w14:textId="0750B405"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Xóa dữ liệu sự kiện và các tin bài thuộc sự kiện và hiển thị thông báo sự kiện đã được xóa</w:t>
            </w:r>
          </w:p>
          <w:p w14:paraId="43A026F4"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Ở bước 3 nếu người dùng chọn Hủy, hệ thống đóng popup xóa sự kiện.</w:t>
            </w:r>
          </w:p>
        </w:tc>
      </w:tr>
    </w:tbl>
    <w:p w14:paraId="7E10F594" w14:textId="77777777" w:rsidR="003E5211" w:rsidRPr="001164DE" w:rsidRDefault="003E5211" w:rsidP="0055188C">
      <w:pPr>
        <w:pStyle w:val="Heading3"/>
      </w:pPr>
      <w:bookmarkStart w:id="82" w:name="_Toc50105097"/>
      <w:bookmarkStart w:id="83" w:name="_Toc56522245"/>
      <w:bookmarkStart w:id="84" w:name="_Toc70073942"/>
      <w:r w:rsidRPr="001164DE">
        <w:t>(A1.2.5)</w:t>
      </w:r>
      <w:r w:rsidRPr="001164DE">
        <w:rPr>
          <w:lang w:val="en-US"/>
        </w:rPr>
        <w:t xml:space="preserve"> </w:t>
      </w:r>
      <w:r w:rsidRPr="001164DE">
        <w:t>Quản lý từ khóa tìm kiếm</w:t>
      </w:r>
      <w:bookmarkEnd w:id="82"/>
      <w:bookmarkEnd w:id="83"/>
      <w:bookmarkEnd w:id="84"/>
    </w:p>
    <w:p w14:paraId="6BAA3928" w14:textId="77777777" w:rsidR="009D7060" w:rsidRPr="001164DE" w:rsidRDefault="009D7060" w:rsidP="0090566F">
      <w:pPr>
        <w:pStyle w:val="Heading4"/>
      </w:pPr>
      <w:r w:rsidRPr="001164DE">
        <w:t>Văn bản nghiệp vụ áp dụng</w:t>
      </w:r>
    </w:p>
    <w:p w14:paraId="7C5FA040" w14:textId="5A0137E7"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B93A6AA" w14:textId="77777777" w:rsidR="009D7060" w:rsidRPr="001164DE" w:rsidRDefault="009D7060" w:rsidP="0090566F">
      <w:pPr>
        <w:pStyle w:val="Heading4"/>
      </w:pPr>
      <w:r w:rsidRPr="001164DE">
        <w:t>Mô tả yêu cầu</w:t>
      </w:r>
    </w:p>
    <w:p w14:paraId="6A6DCBDB" w14:textId="77777777" w:rsidR="00FF3651" w:rsidRPr="001164DE" w:rsidRDefault="00FF3651" w:rsidP="002B7031">
      <w:pPr>
        <w:pStyle w:val="Style2"/>
        <w:spacing w:line="312" w:lineRule="auto"/>
      </w:pPr>
      <w:r w:rsidRPr="001164DE">
        <w:t>Người quản trị nội dung có thể thêm mới từ khóa tìm kiếm. Hệ thống kiểm tra và lưu thông tin vào CSDL.</w:t>
      </w:r>
    </w:p>
    <w:p w14:paraId="11327364" w14:textId="77777777" w:rsidR="00FF3651" w:rsidRPr="001164DE" w:rsidRDefault="00FF3651" w:rsidP="002B7031">
      <w:pPr>
        <w:pStyle w:val="Style2"/>
        <w:spacing w:line="312" w:lineRule="auto"/>
      </w:pPr>
      <w:r w:rsidRPr="001164DE">
        <w:t>Người quản trị nội dung có thể sửa từ khóa tìm kiếm. Hệ thống kiểm tra và lưu thông tin vào CSDL.</w:t>
      </w:r>
    </w:p>
    <w:p w14:paraId="57818D35" w14:textId="77777777" w:rsidR="00FF3651" w:rsidRPr="001164DE" w:rsidRDefault="00FF3651" w:rsidP="002B7031">
      <w:pPr>
        <w:pStyle w:val="Style2"/>
        <w:spacing w:line="312" w:lineRule="auto"/>
        <w:rPr>
          <w:lang w:val="vi-VN"/>
        </w:rPr>
      </w:pPr>
      <w:r w:rsidRPr="001164DE">
        <w:t>Người quản trị nội dung có thể xem, xóa từ khóa tìm kiếm. Hệ thống kiểm tra và thực hiện xóa theo yêu cầu.</w:t>
      </w:r>
    </w:p>
    <w:p w14:paraId="152097ED" w14:textId="77777777" w:rsidR="007C2D48" w:rsidRPr="001164DE" w:rsidRDefault="007C2D48" w:rsidP="002B7031">
      <w:pPr>
        <w:spacing w:line="312" w:lineRule="auto"/>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1E712A41" w14:textId="77777777" w:rsidR="009D7060" w:rsidRPr="001164DE" w:rsidRDefault="009D7060" w:rsidP="0090566F">
      <w:pPr>
        <w:pStyle w:val="Heading4"/>
      </w:pPr>
      <w:r w:rsidRPr="001164DE">
        <w:lastRenderedPageBreak/>
        <w:t>Thiết kế giao diện</w:t>
      </w:r>
    </w:p>
    <w:p w14:paraId="766EBA34" w14:textId="77777777" w:rsidR="00A938FF" w:rsidRPr="001164DE" w:rsidRDefault="00C60DD7" w:rsidP="002B7031">
      <w:pPr>
        <w:pStyle w:val="ListParagraph"/>
        <w:spacing w:line="312" w:lineRule="auto"/>
      </w:pPr>
      <w:r w:rsidRPr="001164DE">
        <w:rPr>
          <w:lang w:val="en-US"/>
        </w:rPr>
        <w:t>Thêm mới, xem, sửa, xóa từ khóa tìm kiếm</w:t>
      </w:r>
    </w:p>
    <w:p w14:paraId="10EA5EBF" w14:textId="77777777" w:rsidR="00C60DD7" w:rsidRPr="001164DE" w:rsidRDefault="00C60DD7" w:rsidP="002B7031">
      <w:pPr>
        <w:pStyle w:val="ListParagraph"/>
        <w:keepNext/>
        <w:numPr>
          <w:ilvl w:val="0"/>
          <w:numId w:val="0"/>
        </w:numPr>
        <w:spacing w:line="312" w:lineRule="auto"/>
        <w:jc w:val="center"/>
      </w:pPr>
      <w:r w:rsidRPr="001164DE">
        <w:rPr>
          <w:noProof/>
          <w:lang w:val="en-US" w:eastAsia="en-US"/>
        </w:rPr>
        <w:drawing>
          <wp:inline distT="0" distB="0" distL="0" distR="0" wp14:anchorId="059F33BF" wp14:editId="1CFAF3B3">
            <wp:extent cx="4047706" cy="80619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3109" cy="8092638"/>
                    </a:xfrm>
                    <a:prstGeom prst="rect">
                      <a:avLst/>
                    </a:prstGeom>
                  </pic:spPr>
                </pic:pic>
              </a:graphicData>
            </a:graphic>
          </wp:inline>
        </w:drawing>
      </w:r>
    </w:p>
    <w:p w14:paraId="0A4170A0" w14:textId="69E56976" w:rsidR="00C60DD7" w:rsidRPr="001164DE" w:rsidRDefault="00C60DD7"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19</w:t>
      </w:r>
      <w:r w:rsidRPr="001164DE">
        <w:rPr>
          <w:sz w:val="28"/>
          <w:szCs w:val="28"/>
        </w:rPr>
        <w:fldChar w:fldCharType="end"/>
      </w:r>
      <w:r w:rsidRPr="001164DE">
        <w:rPr>
          <w:sz w:val="28"/>
          <w:szCs w:val="28"/>
        </w:rPr>
        <w:t>: Thêm mới, xem, sửa, xóa từ khóa tìm kiếm</w:t>
      </w:r>
    </w:p>
    <w:p w14:paraId="55191B6B" w14:textId="77777777" w:rsidR="00C60DD7" w:rsidRPr="001164DE" w:rsidRDefault="00817E3B" w:rsidP="002B7031">
      <w:pPr>
        <w:pStyle w:val="Style2"/>
        <w:spacing w:line="312" w:lineRule="auto"/>
      </w:pPr>
      <w:r w:rsidRPr="001164DE">
        <w:lastRenderedPageBreak/>
        <w:t>Thiết kế trường dữ liệu</w:t>
      </w:r>
      <w:r w:rsidR="00A40E20" w:rsidRPr="001164DE">
        <w:t>:</w:t>
      </w:r>
    </w:p>
    <w:tbl>
      <w:tblPr>
        <w:tblStyle w:val="TableGrid"/>
        <w:tblW w:w="0" w:type="auto"/>
        <w:tblInd w:w="-5" w:type="dxa"/>
        <w:tblLook w:val="04A0" w:firstRow="1" w:lastRow="0" w:firstColumn="1" w:lastColumn="0" w:noHBand="0" w:noVBand="1"/>
      </w:tblPr>
      <w:tblGrid>
        <w:gridCol w:w="973"/>
        <w:gridCol w:w="2053"/>
        <w:gridCol w:w="1515"/>
        <w:gridCol w:w="882"/>
        <w:gridCol w:w="993"/>
        <w:gridCol w:w="2650"/>
      </w:tblGrid>
      <w:tr w:rsidR="00A40E20" w:rsidRPr="001164DE" w14:paraId="33A6B45E" w14:textId="77777777" w:rsidTr="00FF3651">
        <w:trPr>
          <w:tblHeader/>
        </w:trPr>
        <w:tc>
          <w:tcPr>
            <w:tcW w:w="990" w:type="dxa"/>
            <w:shd w:val="clear" w:color="auto" w:fill="E7E6E6" w:themeFill="background2"/>
          </w:tcPr>
          <w:p w14:paraId="3F3DC99D" w14:textId="77777777" w:rsidR="00A40E20" w:rsidRPr="001164DE" w:rsidRDefault="00A40E20"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29" w:type="dxa"/>
            <w:shd w:val="clear" w:color="auto" w:fill="E7E6E6" w:themeFill="background2"/>
          </w:tcPr>
          <w:p w14:paraId="406C5B89"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59" w:type="dxa"/>
            <w:shd w:val="clear" w:color="auto" w:fill="E7E6E6" w:themeFill="background2"/>
          </w:tcPr>
          <w:p w14:paraId="180065E6"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88" w:type="dxa"/>
            <w:shd w:val="clear" w:color="auto" w:fill="E7E6E6" w:themeFill="background2"/>
          </w:tcPr>
          <w:p w14:paraId="6251D4D6"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10" w:type="dxa"/>
            <w:shd w:val="clear" w:color="auto" w:fill="E7E6E6" w:themeFill="background2"/>
          </w:tcPr>
          <w:p w14:paraId="785EFCFE"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79" w:type="dxa"/>
            <w:shd w:val="clear" w:color="auto" w:fill="E7E6E6" w:themeFill="background2"/>
          </w:tcPr>
          <w:p w14:paraId="6F1C81A6" w14:textId="77777777" w:rsidR="00A40E20"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40E20" w:rsidRPr="001164DE" w14:paraId="68C9CCC5" w14:textId="77777777" w:rsidTr="00FF3651">
        <w:tc>
          <w:tcPr>
            <w:tcW w:w="990" w:type="dxa"/>
          </w:tcPr>
          <w:p w14:paraId="1D6245C1" w14:textId="77777777" w:rsidR="00A40E20" w:rsidRPr="001164DE" w:rsidRDefault="00A40E20"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129" w:type="dxa"/>
          </w:tcPr>
          <w:p w14:paraId="5E1ABB27" w14:textId="77777777" w:rsidR="00A40E20" w:rsidRPr="001164DE" w:rsidRDefault="00A40E20" w:rsidP="002B7031">
            <w:pPr>
              <w:spacing w:line="312" w:lineRule="auto"/>
              <w:rPr>
                <w:rFonts w:ascii="Times New Roman" w:hAnsi="Times New Roman"/>
                <w:sz w:val="28"/>
                <w:szCs w:val="28"/>
              </w:rPr>
            </w:pPr>
            <w:r w:rsidRPr="001164DE">
              <w:rPr>
                <w:rFonts w:ascii="Times New Roman" w:hAnsi="Times New Roman"/>
                <w:sz w:val="28"/>
                <w:szCs w:val="28"/>
              </w:rPr>
              <w:t>Thẻ tags</w:t>
            </w:r>
          </w:p>
          <w:p w14:paraId="428AB04B" w14:textId="77777777" w:rsidR="00A40E20" w:rsidRPr="001164DE" w:rsidRDefault="00A40E20" w:rsidP="002B7031">
            <w:pPr>
              <w:spacing w:line="312" w:lineRule="auto"/>
              <w:rPr>
                <w:rFonts w:ascii="Times New Roman" w:hAnsi="Times New Roman"/>
                <w:sz w:val="28"/>
                <w:szCs w:val="28"/>
              </w:rPr>
            </w:pPr>
            <w:r w:rsidRPr="001164DE">
              <w:rPr>
                <w:rFonts w:ascii="Times New Roman" w:hAnsi="Times New Roman"/>
                <w:sz w:val="28"/>
                <w:szCs w:val="28"/>
              </w:rPr>
              <w:t>(Từ khóa tìm kiếm)</w:t>
            </w:r>
          </w:p>
        </w:tc>
        <w:tc>
          <w:tcPr>
            <w:tcW w:w="1559" w:type="dxa"/>
          </w:tcPr>
          <w:p w14:paraId="5D9A0104" w14:textId="17FABF5F" w:rsidR="00A40E20" w:rsidRPr="001164DE" w:rsidRDefault="00A40E20" w:rsidP="002B7031">
            <w:pPr>
              <w:spacing w:line="312" w:lineRule="auto"/>
              <w:rPr>
                <w:rFonts w:ascii="Times New Roman" w:hAnsi="Times New Roman"/>
                <w:sz w:val="28"/>
                <w:szCs w:val="28"/>
              </w:rPr>
            </w:pPr>
            <w:r w:rsidRPr="001164DE">
              <w:rPr>
                <w:rFonts w:ascii="Times New Roman" w:hAnsi="Times New Roman"/>
                <w:sz w:val="28"/>
                <w:szCs w:val="28"/>
              </w:rPr>
              <w:t>Chuỗi ký tự</w:t>
            </w:r>
            <w:r w:rsidR="008773A9" w:rsidRPr="001164DE">
              <w:rPr>
                <w:rFonts w:ascii="Times New Roman" w:hAnsi="Times New Roman"/>
                <w:sz w:val="28"/>
                <w:szCs w:val="28"/>
              </w:rPr>
              <w:t xml:space="preserve"> (2</w:t>
            </w:r>
            <w:r w:rsidRPr="001164DE">
              <w:rPr>
                <w:rFonts w:ascii="Times New Roman" w:hAnsi="Times New Roman"/>
                <w:sz w:val="28"/>
                <w:szCs w:val="28"/>
              </w:rPr>
              <w:t>00)</w:t>
            </w:r>
          </w:p>
        </w:tc>
        <w:tc>
          <w:tcPr>
            <w:tcW w:w="888" w:type="dxa"/>
          </w:tcPr>
          <w:p w14:paraId="7825D323" w14:textId="77777777" w:rsidR="00A40E20" w:rsidRPr="001164DE" w:rsidRDefault="00A40E20" w:rsidP="002B7031">
            <w:pPr>
              <w:spacing w:line="312" w:lineRule="auto"/>
              <w:rPr>
                <w:rFonts w:ascii="Times New Roman" w:hAnsi="Times New Roman"/>
                <w:sz w:val="28"/>
                <w:szCs w:val="28"/>
              </w:rPr>
            </w:pPr>
          </w:p>
        </w:tc>
        <w:tc>
          <w:tcPr>
            <w:tcW w:w="1010" w:type="dxa"/>
          </w:tcPr>
          <w:p w14:paraId="5E21DA01" w14:textId="77777777" w:rsidR="00A40E20" w:rsidRPr="001164DE" w:rsidRDefault="00A40E20" w:rsidP="002B7031">
            <w:pPr>
              <w:spacing w:line="312" w:lineRule="auto"/>
              <w:rPr>
                <w:rFonts w:ascii="Times New Roman" w:hAnsi="Times New Roman"/>
                <w:sz w:val="28"/>
                <w:szCs w:val="28"/>
              </w:rPr>
            </w:pPr>
          </w:p>
        </w:tc>
        <w:tc>
          <w:tcPr>
            <w:tcW w:w="2779" w:type="dxa"/>
          </w:tcPr>
          <w:p w14:paraId="53B52E9B" w14:textId="7FDE81C6" w:rsidR="00A40E20" w:rsidRPr="001164DE" w:rsidRDefault="008773A9" w:rsidP="00A44A2C">
            <w:pPr>
              <w:spacing w:line="312" w:lineRule="auto"/>
              <w:jc w:val="both"/>
              <w:rPr>
                <w:rFonts w:ascii="Times New Roman" w:hAnsi="Times New Roman"/>
                <w:sz w:val="28"/>
                <w:szCs w:val="28"/>
              </w:rPr>
            </w:pPr>
            <w:r w:rsidRPr="001164DE">
              <w:rPr>
                <w:rFonts w:ascii="Times New Roman" w:hAnsi="Times New Roman"/>
                <w:sz w:val="28"/>
                <w:szCs w:val="28"/>
              </w:rPr>
              <w:t>Cho phép NSD điền các thẻ Tag của tin bài, các thẻ tag được ngăn cách với nhau bởi dấu phẩy ”, “ cho phép điền thẻ tag có dấu cách và ký tự đặc biệt</w:t>
            </w:r>
          </w:p>
        </w:tc>
      </w:tr>
    </w:tbl>
    <w:p w14:paraId="20C180F4" w14:textId="77777777" w:rsidR="009D7060" w:rsidRPr="001164DE" w:rsidRDefault="009D7060" w:rsidP="0090566F">
      <w:pPr>
        <w:pStyle w:val="Heading4"/>
      </w:pPr>
      <w:r w:rsidRPr="001164DE">
        <w:t>Điều kiện thực hiện</w:t>
      </w:r>
    </w:p>
    <w:p w14:paraId="3A7CCCE2" w14:textId="77777777" w:rsidR="00817E3B" w:rsidRPr="001164DE" w:rsidRDefault="00817E3B" w:rsidP="002B7031">
      <w:pPr>
        <w:pStyle w:val="Style2"/>
        <w:spacing w:line="312" w:lineRule="auto"/>
      </w:pPr>
      <w:r w:rsidRPr="001164DE">
        <w:t>NSD đã đăng nhập vào hệ thống và truy cập vào chức năng quản lý từ khóa tìm kiếm</w:t>
      </w:r>
    </w:p>
    <w:p w14:paraId="60CCD570" w14:textId="77777777" w:rsidR="009D7060" w:rsidRPr="001164DE" w:rsidRDefault="009D7060" w:rsidP="0090566F">
      <w:pPr>
        <w:pStyle w:val="Heading4"/>
      </w:pPr>
      <w:r w:rsidRPr="001164DE">
        <w:t>Yêu cầu đặc biệt/ Ràng buộc</w:t>
      </w:r>
    </w:p>
    <w:p w14:paraId="2D2513A3" w14:textId="77777777" w:rsidR="00817E3B" w:rsidRPr="001164DE" w:rsidRDefault="00817E3B" w:rsidP="002B7031">
      <w:pPr>
        <w:pStyle w:val="Style2"/>
        <w:spacing w:line="312" w:lineRule="auto"/>
      </w:pPr>
      <w:r w:rsidRPr="001164DE">
        <w:t>NSD đã được phân quyền thêm mới, sửa, xóa từ khóa tìm kiếm</w:t>
      </w:r>
    </w:p>
    <w:p w14:paraId="026F27EA" w14:textId="77777777" w:rsidR="009D7060" w:rsidRPr="001164DE" w:rsidRDefault="009D7060" w:rsidP="0090566F">
      <w:pPr>
        <w:pStyle w:val="Heading4"/>
      </w:pPr>
      <w:r w:rsidRPr="001164DE">
        <w:t>Logic xử lý dữ liệu</w:t>
      </w:r>
    </w:p>
    <w:p w14:paraId="7D5AEB5C" w14:textId="77777777" w:rsidR="00C60DD7" w:rsidRPr="001164DE" w:rsidRDefault="00C60DD7" w:rsidP="002B7031">
      <w:pPr>
        <w:pStyle w:val="ListParagraph"/>
        <w:spacing w:line="312" w:lineRule="auto"/>
      </w:pPr>
      <w:r w:rsidRPr="001164DE">
        <w:t>Thêm mới từ khóa tìm kiếm (Nhập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04"/>
        <w:gridCol w:w="5706"/>
      </w:tblGrid>
      <w:tr w:rsidR="00C60DD7" w:rsidRPr="001164DE" w14:paraId="2D4F6E13" w14:textId="77777777" w:rsidTr="00A84F88">
        <w:trPr>
          <w:trHeight w:val="510"/>
          <w:tblHeader/>
        </w:trPr>
        <w:tc>
          <w:tcPr>
            <w:tcW w:w="576" w:type="pct"/>
            <w:shd w:val="clear" w:color="auto" w:fill="E7E6E6" w:themeFill="background2"/>
            <w:vAlign w:val="center"/>
          </w:tcPr>
          <w:p w14:paraId="240420D6"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39" w:type="pct"/>
            <w:shd w:val="clear" w:color="auto" w:fill="E7E6E6" w:themeFill="background2"/>
            <w:vAlign w:val="center"/>
          </w:tcPr>
          <w:p w14:paraId="4D6C7840"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85" w:type="pct"/>
            <w:shd w:val="clear" w:color="auto" w:fill="E7E6E6" w:themeFill="background2"/>
            <w:vAlign w:val="center"/>
          </w:tcPr>
          <w:p w14:paraId="554E062A"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F3651" w:rsidRPr="001164DE" w14:paraId="225511F3" w14:textId="77777777" w:rsidTr="00A84F88">
        <w:trPr>
          <w:trHeight w:val="510"/>
        </w:trPr>
        <w:tc>
          <w:tcPr>
            <w:tcW w:w="576" w:type="pct"/>
            <w:shd w:val="clear" w:color="auto" w:fill="auto"/>
          </w:tcPr>
          <w:p w14:paraId="5B3E8932"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539" w:type="pct"/>
            <w:shd w:val="clear" w:color="auto" w:fill="auto"/>
          </w:tcPr>
          <w:p w14:paraId="09222925"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7E912C15" w14:textId="436BB848"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FF3651" w:rsidRPr="001164DE" w14:paraId="0BAB9692" w14:textId="77777777" w:rsidTr="00A84F88">
        <w:trPr>
          <w:trHeight w:val="510"/>
        </w:trPr>
        <w:tc>
          <w:tcPr>
            <w:tcW w:w="576" w:type="pct"/>
            <w:shd w:val="clear" w:color="auto" w:fill="auto"/>
          </w:tcPr>
          <w:p w14:paraId="349E558B"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539" w:type="pct"/>
            <w:shd w:val="clear" w:color="auto" w:fill="auto"/>
          </w:tcPr>
          <w:p w14:paraId="39448D2A"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85" w:type="pct"/>
            <w:shd w:val="clear" w:color="auto" w:fill="auto"/>
          </w:tcPr>
          <w:p w14:paraId="15E84BAB" w14:textId="3197EC22"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Hiển thị thư viện nội dung website </w:t>
            </w:r>
            <w:r w:rsidR="00E04DD9" w:rsidRPr="001164DE">
              <w:rPr>
                <w:rFonts w:ascii="Times New Roman" w:hAnsi="Times New Roman" w:cs="Times New Roman"/>
                <w:sz w:val="28"/>
                <w:szCs w:val="28"/>
              </w:rPr>
              <w:t>Tạp chí Thuế</w:t>
            </w:r>
          </w:p>
        </w:tc>
      </w:tr>
      <w:tr w:rsidR="00FF3651" w:rsidRPr="001164DE" w14:paraId="064F232B" w14:textId="77777777" w:rsidTr="00A84F88">
        <w:trPr>
          <w:trHeight w:val="510"/>
        </w:trPr>
        <w:tc>
          <w:tcPr>
            <w:tcW w:w="576" w:type="pct"/>
            <w:shd w:val="clear" w:color="auto" w:fill="auto"/>
          </w:tcPr>
          <w:p w14:paraId="50BC2266"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39" w:type="pct"/>
            <w:shd w:val="clear" w:color="auto" w:fill="auto"/>
          </w:tcPr>
          <w:p w14:paraId="5C808835"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49F63B56"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Chọn thư mục chứa tin bài cần thêm từ khóa</w:t>
            </w:r>
          </w:p>
        </w:tc>
      </w:tr>
      <w:tr w:rsidR="00FF3651" w:rsidRPr="001164DE" w14:paraId="120FA1EF" w14:textId="77777777" w:rsidTr="00A84F88">
        <w:trPr>
          <w:trHeight w:val="510"/>
        </w:trPr>
        <w:tc>
          <w:tcPr>
            <w:tcW w:w="576" w:type="pct"/>
            <w:shd w:val="clear" w:color="auto" w:fill="auto"/>
          </w:tcPr>
          <w:p w14:paraId="2504E2B1"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539" w:type="pct"/>
            <w:shd w:val="clear" w:color="auto" w:fill="auto"/>
          </w:tcPr>
          <w:p w14:paraId="47797160"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85" w:type="pct"/>
            <w:shd w:val="clear" w:color="auto" w:fill="auto"/>
          </w:tcPr>
          <w:p w14:paraId="18FF37E2"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danh sách tin bài</w:t>
            </w:r>
          </w:p>
        </w:tc>
      </w:tr>
      <w:tr w:rsidR="00FF3651" w:rsidRPr="001164DE" w14:paraId="3E2B236E" w14:textId="77777777" w:rsidTr="00A84F88">
        <w:trPr>
          <w:trHeight w:val="510"/>
        </w:trPr>
        <w:tc>
          <w:tcPr>
            <w:tcW w:w="576" w:type="pct"/>
            <w:shd w:val="clear" w:color="auto" w:fill="auto"/>
          </w:tcPr>
          <w:p w14:paraId="7CC41694"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539" w:type="pct"/>
            <w:shd w:val="clear" w:color="auto" w:fill="auto"/>
          </w:tcPr>
          <w:p w14:paraId="09A313EB"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503FE46E"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Chọn tin bài cần thêm từ khóa</w:t>
            </w:r>
          </w:p>
        </w:tc>
      </w:tr>
      <w:tr w:rsidR="00FF3651" w:rsidRPr="001164DE" w14:paraId="641B67B2" w14:textId="77777777" w:rsidTr="00A84F88">
        <w:trPr>
          <w:trHeight w:val="510"/>
        </w:trPr>
        <w:tc>
          <w:tcPr>
            <w:tcW w:w="576" w:type="pct"/>
            <w:shd w:val="clear" w:color="auto" w:fill="auto"/>
          </w:tcPr>
          <w:p w14:paraId="17FB1A24"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6</w:t>
            </w:r>
          </w:p>
        </w:tc>
        <w:tc>
          <w:tcPr>
            <w:tcW w:w="1539" w:type="pct"/>
            <w:shd w:val="clear" w:color="auto" w:fill="auto"/>
          </w:tcPr>
          <w:p w14:paraId="17268F21"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2885" w:type="pct"/>
            <w:shd w:val="clear" w:color="auto" w:fill="auto"/>
          </w:tcPr>
          <w:p w14:paraId="3D4D935F"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nội dung chi tiết tin bài</w:t>
            </w:r>
          </w:p>
        </w:tc>
      </w:tr>
      <w:tr w:rsidR="00FF3651" w:rsidRPr="001164DE" w14:paraId="36E1B989" w14:textId="77777777" w:rsidTr="00A84F88">
        <w:trPr>
          <w:trHeight w:val="510"/>
        </w:trPr>
        <w:tc>
          <w:tcPr>
            <w:tcW w:w="576" w:type="pct"/>
            <w:shd w:val="clear" w:color="auto" w:fill="auto"/>
          </w:tcPr>
          <w:p w14:paraId="0A65FCBF"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7</w:t>
            </w:r>
          </w:p>
        </w:tc>
        <w:tc>
          <w:tcPr>
            <w:tcW w:w="1539" w:type="pct"/>
            <w:shd w:val="clear" w:color="auto" w:fill="auto"/>
          </w:tcPr>
          <w:p w14:paraId="059DE024"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4DBF1CCF"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Thêm từ khóa tìm kiếm ở trường thẻ Tag và chọn Lưu và Đóng (Save and Close)</w:t>
            </w:r>
          </w:p>
          <w:p w14:paraId="0F808053" w14:textId="77777777" w:rsidR="00E645AE" w:rsidRPr="00777D93" w:rsidRDefault="00E645AE"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25D67AFF" wp14:editId="60B4AAD0">
                  <wp:extent cx="3449632" cy="1228725"/>
                  <wp:effectExtent l="19050" t="19050" r="1778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3157" cy="1233543"/>
                          </a:xfrm>
                          <a:prstGeom prst="rect">
                            <a:avLst/>
                          </a:prstGeom>
                          <a:ln>
                            <a:solidFill>
                              <a:schemeClr val="tx1"/>
                            </a:solidFill>
                          </a:ln>
                        </pic:spPr>
                      </pic:pic>
                    </a:graphicData>
                  </a:graphic>
                </wp:inline>
              </w:drawing>
            </w:r>
          </w:p>
          <w:p w14:paraId="14AC73C3" w14:textId="4FC79C0F" w:rsidR="00F04346" w:rsidRPr="001164DE" w:rsidRDefault="00F04346"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FF3651" w:rsidRPr="001164DE" w14:paraId="065EA7FB" w14:textId="77777777" w:rsidTr="00A84F88">
        <w:trPr>
          <w:trHeight w:val="510"/>
        </w:trPr>
        <w:tc>
          <w:tcPr>
            <w:tcW w:w="576" w:type="pct"/>
            <w:shd w:val="clear" w:color="auto" w:fill="auto"/>
          </w:tcPr>
          <w:p w14:paraId="0C97915E"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8</w:t>
            </w:r>
          </w:p>
        </w:tc>
        <w:tc>
          <w:tcPr>
            <w:tcW w:w="1539" w:type="pct"/>
            <w:shd w:val="clear" w:color="auto" w:fill="auto"/>
          </w:tcPr>
          <w:p w14:paraId="2DB07966"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85" w:type="pct"/>
            <w:shd w:val="clear" w:color="auto" w:fill="auto"/>
          </w:tcPr>
          <w:p w14:paraId="662E0503"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kiểm tra trường từ khóa tìm kiếm đảm bảo đúng yêu cầu ở bảng “Thiết kế trường dữ liệu”:</w:t>
            </w:r>
          </w:p>
          <w:p w14:paraId="0E831E75" w14:textId="2C40DFFA"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hợp lệ, hệ thống lưu từ khóa tìm kiếm đã được điền vào với tin bài</w:t>
            </w:r>
            <w:r w:rsidR="0086415D"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hiển thị thông báo tin bài đã được cập nhật</w:t>
            </w:r>
          </w:p>
          <w:p w14:paraId="5734243A"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tc>
      </w:tr>
    </w:tbl>
    <w:p w14:paraId="785EF2AA" w14:textId="77777777" w:rsidR="00C60DD7" w:rsidRPr="001164DE" w:rsidRDefault="00C60DD7" w:rsidP="002B7031">
      <w:pPr>
        <w:pStyle w:val="ListParagraph"/>
        <w:spacing w:line="312" w:lineRule="auto"/>
      </w:pPr>
      <w:r w:rsidRPr="001164DE">
        <w:t>Xem từ khóa tìm kiếm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14"/>
        <w:gridCol w:w="6396"/>
      </w:tblGrid>
      <w:tr w:rsidR="00E645AE" w:rsidRPr="001164DE" w14:paraId="7FEB820A" w14:textId="77777777" w:rsidTr="00A84F88">
        <w:trPr>
          <w:trHeight w:val="510"/>
          <w:tblHeader/>
        </w:trPr>
        <w:tc>
          <w:tcPr>
            <w:tcW w:w="576" w:type="pct"/>
            <w:shd w:val="clear" w:color="auto" w:fill="E7E6E6" w:themeFill="background2"/>
            <w:vAlign w:val="center"/>
          </w:tcPr>
          <w:p w14:paraId="6D906395"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39" w:type="pct"/>
            <w:shd w:val="clear" w:color="auto" w:fill="E7E6E6" w:themeFill="background2"/>
            <w:vAlign w:val="center"/>
          </w:tcPr>
          <w:p w14:paraId="574946D6"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85" w:type="pct"/>
            <w:shd w:val="clear" w:color="auto" w:fill="E7E6E6" w:themeFill="background2"/>
            <w:vAlign w:val="center"/>
          </w:tcPr>
          <w:p w14:paraId="312F5563"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E645AE" w:rsidRPr="001164DE" w14:paraId="7C291713" w14:textId="77777777" w:rsidTr="00A84F88">
        <w:trPr>
          <w:trHeight w:val="510"/>
        </w:trPr>
        <w:tc>
          <w:tcPr>
            <w:tcW w:w="576" w:type="pct"/>
            <w:shd w:val="clear" w:color="auto" w:fill="auto"/>
          </w:tcPr>
          <w:p w14:paraId="08E8B9FD"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39" w:type="pct"/>
            <w:shd w:val="clear" w:color="auto" w:fill="auto"/>
          </w:tcPr>
          <w:p w14:paraId="6333D83A"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(Cộng tác viên/</w:t>
            </w:r>
            <w:r w:rsidRPr="001164DE">
              <w:rPr>
                <w:rFonts w:ascii="Times New Roman" w:hAnsi="Times New Roman" w:cs="Times New Roman"/>
                <w:sz w:val="28"/>
                <w:szCs w:val="28"/>
                <w:lang w:val="vi-VN"/>
              </w:rPr>
              <w:t>Biên tập viên/Người quản trị nội dung/Người duyệt xuất bản</w:t>
            </w:r>
            <w:r w:rsidRPr="001164DE">
              <w:rPr>
                <w:rFonts w:ascii="Times New Roman" w:hAnsi="Times New Roman" w:cs="Times New Roman"/>
                <w:sz w:val="28"/>
                <w:szCs w:val="28"/>
              </w:rPr>
              <w:t>)</w:t>
            </w:r>
          </w:p>
        </w:tc>
        <w:tc>
          <w:tcPr>
            <w:tcW w:w="2885" w:type="pct"/>
            <w:shd w:val="clear" w:color="auto" w:fill="auto"/>
          </w:tcPr>
          <w:p w14:paraId="56FB278C" w14:textId="77777777" w:rsidR="00FF3651" w:rsidRPr="001164DE" w:rsidRDefault="00FF3651"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Trong thư mục chứa tin bài, kích chọn tin bài cần xem từ khóa</w:t>
            </w:r>
          </w:p>
        </w:tc>
      </w:tr>
      <w:tr w:rsidR="00E645AE" w:rsidRPr="001164DE" w14:paraId="052163BF" w14:textId="77777777" w:rsidTr="00A84F88">
        <w:trPr>
          <w:trHeight w:val="510"/>
        </w:trPr>
        <w:tc>
          <w:tcPr>
            <w:tcW w:w="576" w:type="pct"/>
            <w:shd w:val="clear" w:color="auto" w:fill="auto"/>
          </w:tcPr>
          <w:p w14:paraId="4F671F59"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2</w:t>
            </w:r>
          </w:p>
        </w:tc>
        <w:tc>
          <w:tcPr>
            <w:tcW w:w="1539" w:type="pct"/>
            <w:shd w:val="clear" w:color="auto" w:fill="auto"/>
          </w:tcPr>
          <w:p w14:paraId="422A8574"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85" w:type="pct"/>
            <w:shd w:val="clear" w:color="auto" w:fill="auto"/>
          </w:tcPr>
          <w:p w14:paraId="4FDC14E0" w14:textId="77777777" w:rsidR="00FF3651" w:rsidRPr="001164DE" w:rsidRDefault="0027541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Truy vấn vào CSDL và tìm kiếm theo tiêu đề tin bài, </w:t>
            </w:r>
            <w:r w:rsidR="00FF3651" w:rsidRPr="001164DE">
              <w:rPr>
                <w:rFonts w:ascii="Times New Roman" w:hAnsi="Times New Roman" w:cs="Times New Roman"/>
                <w:sz w:val="28"/>
                <w:szCs w:val="28"/>
              </w:rPr>
              <w:t>hiển thị nội dung tin bài bao gồm các từ khóa tìm kiếm của tin bài</w:t>
            </w:r>
          </w:p>
          <w:p w14:paraId="5451B3DF" w14:textId="77777777" w:rsidR="00E645AE" w:rsidRPr="00777D93" w:rsidRDefault="00E645AE"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2FEF0C9B" wp14:editId="7DAE7ECB">
                  <wp:extent cx="3889270" cy="1371600"/>
                  <wp:effectExtent l="19050" t="19050" r="1651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3267" cy="1397696"/>
                          </a:xfrm>
                          <a:prstGeom prst="rect">
                            <a:avLst/>
                          </a:prstGeom>
                          <a:ln>
                            <a:solidFill>
                              <a:schemeClr val="tx1"/>
                            </a:solidFill>
                          </a:ln>
                        </pic:spPr>
                      </pic:pic>
                    </a:graphicData>
                  </a:graphic>
                </wp:inline>
              </w:drawing>
            </w:r>
          </w:p>
          <w:p w14:paraId="744E9119" w14:textId="5D6E47A7" w:rsidR="00F04346" w:rsidRPr="001164DE" w:rsidRDefault="00F04346"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6CFC4D02" w14:textId="77777777" w:rsidR="00C60DD7" w:rsidRPr="001164DE" w:rsidRDefault="00C60DD7" w:rsidP="002B7031">
      <w:pPr>
        <w:pStyle w:val="ListParagraph"/>
        <w:spacing w:line="312" w:lineRule="auto"/>
      </w:pPr>
      <w:r w:rsidRPr="001164DE">
        <w:t>Sửa từ khóa tìm kiếm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14"/>
        <w:gridCol w:w="6396"/>
      </w:tblGrid>
      <w:tr w:rsidR="00C60DD7" w:rsidRPr="001164DE" w14:paraId="1487DCA0" w14:textId="77777777" w:rsidTr="00A84F88">
        <w:trPr>
          <w:trHeight w:val="510"/>
          <w:tblHeader/>
        </w:trPr>
        <w:tc>
          <w:tcPr>
            <w:tcW w:w="576" w:type="pct"/>
            <w:shd w:val="clear" w:color="auto" w:fill="E7E6E6" w:themeFill="background2"/>
            <w:vAlign w:val="center"/>
          </w:tcPr>
          <w:p w14:paraId="26232F87"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87" w:type="pct"/>
            <w:shd w:val="clear" w:color="auto" w:fill="E7E6E6" w:themeFill="background2"/>
            <w:vAlign w:val="center"/>
          </w:tcPr>
          <w:p w14:paraId="2EE313CD"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37" w:type="pct"/>
            <w:shd w:val="clear" w:color="auto" w:fill="E7E6E6" w:themeFill="background2"/>
            <w:vAlign w:val="center"/>
          </w:tcPr>
          <w:p w14:paraId="587B7D6E"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F3651" w:rsidRPr="001164DE" w14:paraId="471A6412" w14:textId="77777777" w:rsidTr="00A84F88">
        <w:trPr>
          <w:trHeight w:val="773"/>
        </w:trPr>
        <w:tc>
          <w:tcPr>
            <w:tcW w:w="576" w:type="pct"/>
            <w:shd w:val="clear" w:color="auto" w:fill="auto"/>
          </w:tcPr>
          <w:p w14:paraId="3B279CAC"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87" w:type="pct"/>
            <w:shd w:val="clear" w:color="auto" w:fill="auto"/>
          </w:tcPr>
          <w:p w14:paraId="79B25550"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497FCE4E" w14:textId="77777777" w:rsidR="00FF3651" w:rsidRPr="001164DE" w:rsidRDefault="00FF3651"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Chọn tin bài cần sửa từ khóa</w:t>
            </w:r>
          </w:p>
        </w:tc>
      </w:tr>
      <w:tr w:rsidR="00FF3651" w:rsidRPr="001164DE" w14:paraId="765AAD9F" w14:textId="77777777" w:rsidTr="00A84F88">
        <w:trPr>
          <w:trHeight w:val="510"/>
        </w:trPr>
        <w:tc>
          <w:tcPr>
            <w:tcW w:w="576" w:type="pct"/>
            <w:shd w:val="clear" w:color="auto" w:fill="auto"/>
          </w:tcPr>
          <w:p w14:paraId="5A7DE94B"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587" w:type="pct"/>
            <w:shd w:val="clear" w:color="auto" w:fill="auto"/>
          </w:tcPr>
          <w:p w14:paraId="2B6BCB86"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37" w:type="pct"/>
            <w:shd w:val="clear" w:color="auto" w:fill="auto"/>
          </w:tcPr>
          <w:p w14:paraId="616B8F05"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chi tiết tin bài cần sửa từ khóa</w:t>
            </w:r>
          </w:p>
        </w:tc>
      </w:tr>
      <w:tr w:rsidR="00FF3651" w:rsidRPr="001164DE" w14:paraId="18D7B9FF" w14:textId="77777777" w:rsidTr="00A84F88">
        <w:trPr>
          <w:trHeight w:val="510"/>
        </w:trPr>
        <w:tc>
          <w:tcPr>
            <w:tcW w:w="576" w:type="pct"/>
            <w:shd w:val="clear" w:color="auto" w:fill="auto"/>
          </w:tcPr>
          <w:p w14:paraId="0FC3A1CE"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87" w:type="pct"/>
            <w:shd w:val="clear" w:color="auto" w:fill="auto"/>
          </w:tcPr>
          <w:p w14:paraId="5F2304D2"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38156EEE"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Sửa các thẻ tag (từ khóa tìm kiếm) và chọn Lưu và Đóng (Save and Close)</w:t>
            </w:r>
          </w:p>
          <w:p w14:paraId="5AAD39FE" w14:textId="77777777" w:rsidR="00E645AE" w:rsidRPr="00777D93" w:rsidRDefault="00E645AE"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1FA3E23A" wp14:editId="77298562">
                  <wp:extent cx="3889270" cy="1371600"/>
                  <wp:effectExtent l="19050" t="19050" r="1651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3267" cy="1397696"/>
                          </a:xfrm>
                          <a:prstGeom prst="rect">
                            <a:avLst/>
                          </a:prstGeom>
                          <a:ln>
                            <a:solidFill>
                              <a:schemeClr val="tx1"/>
                            </a:solidFill>
                          </a:ln>
                        </pic:spPr>
                      </pic:pic>
                    </a:graphicData>
                  </a:graphic>
                </wp:inline>
              </w:drawing>
            </w:r>
          </w:p>
          <w:p w14:paraId="5D7CD3D7" w14:textId="4296A81B" w:rsidR="002623FE" w:rsidRPr="001164DE" w:rsidRDefault="002623FE"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FF3651" w:rsidRPr="001164DE" w14:paraId="08053A0B" w14:textId="77777777" w:rsidTr="00177930">
        <w:trPr>
          <w:trHeight w:val="3585"/>
        </w:trPr>
        <w:tc>
          <w:tcPr>
            <w:tcW w:w="576" w:type="pct"/>
            <w:shd w:val="clear" w:color="auto" w:fill="auto"/>
          </w:tcPr>
          <w:p w14:paraId="27072BC7"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4</w:t>
            </w:r>
          </w:p>
        </w:tc>
        <w:tc>
          <w:tcPr>
            <w:tcW w:w="1587" w:type="pct"/>
            <w:shd w:val="clear" w:color="auto" w:fill="auto"/>
          </w:tcPr>
          <w:p w14:paraId="5927375A"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37" w:type="pct"/>
            <w:shd w:val="clear" w:color="auto" w:fill="auto"/>
          </w:tcPr>
          <w:p w14:paraId="50834B2A" w14:textId="1123E063"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kiểm tra trường từ khóa tìm kiếm đảm bảo đúng yêu cầu ở bảng “Thiết kế trường dữ liệ</w:t>
            </w:r>
            <w:r w:rsidR="00F27326" w:rsidRPr="001164DE">
              <w:rPr>
                <w:rFonts w:ascii="Times New Roman" w:hAnsi="Times New Roman" w:cs="Times New Roman"/>
                <w:sz w:val="28"/>
                <w:szCs w:val="28"/>
              </w:rPr>
              <w:t>u”- chức năng sửa từ khóa tìm kiếm:</w:t>
            </w:r>
          </w:p>
          <w:p w14:paraId="57E7716F" w14:textId="1015024D"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hợp lệ, hệ thống lưu từ khóa tìm kiếm đã được điền vào với tin bài</w:t>
            </w:r>
            <w:r w:rsidR="0086415D"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hiển thị thông báo tin bài đã được cập nhật</w:t>
            </w:r>
          </w:p>
          <w:p w14:paraId="64F78DBB" w14:textId="77777777" w:rsidR="00FF3651" w:rsidRPr="001164DE" w:rsidRDefault="00FF3651"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Nếu không hợp lệ, hệ thống hiển thị thông báo lỗi tương ứng</w:t>
            </w:r>
          </w:p>
        </w:tc>
      </w:tr>
    </w:tbl>
    <w:p w14:paraId="4B907C2E" w14:textId="77777777" w:rsidR="00C60DD7" w:rsidRPr="001164DE" w:rsidRDefault="00C60DD7" w:rsidP="002B7031">
      <w:pPr>
        <w:pStyle w:val="ListParagraph"/>
        <w:spacing w:line="312" w:lineRule="auto"/>
      </w:pPr>
      <w:r w:rsidRPr="001164DE">
        <w:t>Xóa từ khóa tìm kiếm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04"/>
        <w:gridCol w:w="5706"/>
      </w:tblGrid>
      <w:tr w:rsidR="00C60DD7" w:rsidRPr="001164DE" w14:paraId="3635623C" w14:textId="77777777" w:rsidTr="00A84F88">
        <w:trPr>
          <w:trHeight w:val="510"/>
          <w:tblHeader/>
        </w:trPr>
        <w:tc>
          <w:tcPr>
            <w:tcW w:w="576" w:type="pct"/>
            <w:shd w:val="clear" w:color="auto" w:fill="E7E6E6" w:themeFill="background2"/>
            <w:vAlign w:val="center"/>
          </w:tcPr>
          <w:p w14:paraId="00F8D5CB"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87" w:type="pct"/>
            <w:shd w:val="clear" w:color="auto" w:fill="E7E6E6" w:themeFill="background2"/>
            <w:vAlign w:val="center"/>
          </w:tcPr>
          <w:p w14:paraId="652E817E"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37" w:type="pct"/>
            <w:shd w:val="clear" w:color="auto" w:fill="E7E6E6" w:themeFill="background2"/>
            <w:vAlign w:val="center"/>
          </w:tcPr>
          <w:p w14:paraId="442ABA2E"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D2016" w:rsidRPr="001164DE" w14:paraId="01AA57E6" w14:textId="77777777" w:rsidTr="00A84F88">
        <w:trPr>
          <w:trHeight w:val="510"/>
        </w:trPr>
        <w:tc>
          <w:tcPr>
            <w:tcW w:w="576" w:type="pct"/>
            <w:shd w:val="clear" w:color="auto" w:fill="auto"/>
          </w:tcPr>
          <w:p w14:paraId="39066460" w14:textId="211E395F"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87" w:type="pct"/>
            <w:shd w:val="clear" w:color="auto" w:fill="auto"/>
          </w:tcPr>
          <w:p w14:paraId="454582C7" w14:textId="7284320C" w:rsidR="00AD2016" w:rsidRPr="001164DE" w:rsidRDefault="00AD2016" w:rsidP="00AD2016">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16B6E636" w14:textId="775786AD" w:rsidR="00AD2016" w:rsidRPr="001164DE" w:rsidRDefault="00AD2016"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Chọn tin bài chứa từ khóa cần xóa</w:t>
            </w:r>
          </w:p>
        </w:tc>
      </w:tr>
      <w:tr w:rsidR="00AD2016" w:rsidRPr="001164DE" w14:paraId="072CF517" w14:textId="77777777" w:rsidTr="00A84F88">
        <w:trPr>
          <w:trHeight w:val="510"/>
        </w:trPr>
        <w:tc>
          <w:tcPr>
            <w:tcW w:w="576" w:type="pct"/>
            <w:shd w:val="clear" w:color="auto" w:fill="auto"/>
          </w:tcPr>
          <w:p w14:paraId="2C8C86D8" w14:textId="64E1A738"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587" w:type="pct"/>
            <w:shd w:val="clear" w:color="auto" w:fill="auto"/>
          </w:tcPr>
          <w:p w14:paraId="261DE004" w14:textId="3FD908BA" w:rsidR="00AD2016" w:rsidRPr="001164DE" w:rsidRDefault="00AD2016" w:rsidP="00AD2016">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2837" w:type="pct"/>
            <w:shd w:val="clear" w:color="auto" w:fill="auto"/>
          </w:tcPr>
          <w:p w14:paraId="6327C13C" w14:textId="0430AB4E"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từ khóa tìm kiếm tin bài</w:t>
            </w:r>
          </w:p>
        </w:tc>
      </w:tr>
      <w:tr w:rsidR="00AD2016" w:rsidRPr="001164DE" w14:paraId="517ECDF2" w14:textId="77777777" w:rsidTr="00A84F88">
        <w:trPr>
          <w:trHeight w:val="510"/>
        </w:trPr>
        <w:tc>
          <w:tcPr>
            <w:tcW w:w="576" w:type="pct"/>
            <w:shd w:val="clear" w:color="auto" w:fill="auto"/>
          </w:tcPr>
          <w:p w14:paraId="3B8F7061" w14:textId="5A2879BE"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587" w:type="pct"/>
            <w:shd w:val="clear" w:color="auto" w:fill="auto"/>
          </w:tcPr>
          <w:p w14:paraId="08D7067E" w14:textId="5DD366E2" w:rsidR="00AD2016" w:rsidRPr="001164DE" w:rsidRDefault="00AD2016" w:rsidP="00AD2016">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75C5CDB8" w14:textId="77777777"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Xóa các từ khóa muốn xóa và chọn Lưu và Đóng (Save and Close)</w:t>
            </w:r>
          </w:p>
          <w:p w14:paraId="5CD5D4A7" w14:textId="77777777" w:rsidR="00E645AE" w:rsidRPr="00777D93" w:rsidRDefault="00E645AE"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08BE5AE4" wp14:editId="678B9D6E">
                  <wp:extent cx="3449632" cy="1228725"/>
                  <wp:effectExtent l="19050" t="19050" r="1778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3157" cy="1233543"/>
                          </a:xfrm>
                          <a:prstGeom prst="rect">
                            <a:avLst/>
                          </a:prstGeom>
                          <a:ln>
                            <a:solidFill>
                              <a:schemeClr val="tx1"/>
                            </a:solidFill>
                          </a:ln>
                        </pic:spPr>
                      </pic:pic>
                    </a:graphicData>
                  </a:graphic>
                </wp:inline>
              </w:drawing>
            </w:r>
          </w:p>
          <w:p w14:paraId="3C20CDAA" w14:textId="124BEBA1" w:rsidR="002623FE" w:rsidRPr="001164DE" w:rsidRDefault="002623FE"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AD2016" w:rsidRPr="001164DE" w14:paraId="660EDEA4" w14:textId="77777777" w:rsidTr="00A84F88">
        <w:trPr>
          <w:trHeight w:val="510"/>
        </w:trPr>
        <w:tc>
          <w:tcPr>
            <w:tcW w:w="576" w:type="pct"/>
            <w:shd w:val="clear" w:color="auto" w:fill="auto"/>
          </w:tcPr>
          <w:p w14:paraId="7EFAC175" w14:textId="73D69BDF"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587" w:type="pct"/>
            <w:shd w:val="clear" w:color="auto" w:fill="auto"/>
          </w:tcPr>
          <w:p w14:paraId="74DC9A77" w14:textId="11AFEAF4" w:rsidR="00AD2016" w:rsidRPr="001164DE" w:rsidRDefault="00AD2016" w:rsidP="00AD2016">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37" w:type="pct"/>
            <w:shd w:val="clear" w:color="auto" w:fill="auto"/>
          </w:tcPr>
          <w:p w14:paraId="70E35523" w14:textId="4AB36E13"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Xóa từ khóa đã lưu ở trường thẻ tag</w:t>
            </w:r>
            <w:r w:rsidR="00177930" w:rsidRPr="001164DE">
              <w:rPr>
                <w:rFonts w:ascii="Times New Roman" w:hAnsi="Times New Roman" w:cs="Times New Roman"/>
                <w:sz w:val="28"/>
                <w:szCs w:val="28"/>
              </w:rPr>
              <w:t xml:space="preserve"> của tin bào trong CSDL của WCM</w:t>
            </w:r>
          </w:p>
          <w:p w14:paraId="0CEFC96C" w14:textId="781FD8CB"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thông báo tin bài đã được cập nhật</w:t>
            </w:r>
          </w:p>
        </w:tc>
      </w:tr>
    </w:tbl>
    <w:p w14:paraId="63803270" w14:textId="77777777" w:rsidR="003E5211" w:rsidRPr="001164DE" w:rsidRDefault="003E5211" w:rsidP="0090566F">
      <w:pPr>
        <w:pStyle w:val="Heading2"/>
      </w:pPr>
      <w:bookmarkStart w:id="85" w:name="_Toc50105098"/>
      <w:bookmarkStart w:id="86" w:name="_Toc56522246"/>
      <w:bookmarkStart w:id="87" w:name="_Toc70073943"/>
      <w:r w:rsidRPr="001164DE">
        <w:lastRenderedPageBreak/>
        <w:t xml:space="preserve">(A1.3) Nhóm </w:t>
      </w:r>
      <w:r w:rsidRPr="001164DE">
        <w:rPr>
          <w:lang w:val="en-US"/>
        </w:rPr>
        <w:t>chức năng</w:t>
      </w:r>
      <w:r w:rsidRPr="001164DE">
        <w:t xml:space="preserve"> dành cho quản trị nội dung</w:t>
      </w:r>
      <w:bookmarkEnd w:id="85"/>
      <w:bookmarkEnd w:id="86"/>
      <w:bookmarkEnd w:id="87"/>
    </w:p>
    <w:p w14:paraId="481BCC00" w14:textId="77777777" w:rsidR="003E5211" w:rsidRPr="001164DE" w:rsidRDefault="003E5211" w:rsidP="0055188C">
      <w:pPr>
        <w:pStyle w:val="Heading3"/>
      </w:pPr>
      <w:bookmarkStart w:id="88" w:name="_Toc50105099"/>
      <w:bookmarkStart w:id="89" w:name="_Toc56522247"/>
      <w:bookmarkStart w:id="90" w:name="_Toc70073944"/>
      <w:r w:rsidRPr="001164DE">
        <w:t>(A1.3.1) Thống kê tin bài</w:t>
      </w:r>
      <w:bookmarkEnd w:id="88"/>
      <w:bookmarkEnd w:id="89"/>
      <w:bookmarkEnd w:id="90"/>
    </w:p>
    <w:p w14:paraId="6D6E099E" w14:textId="77777777" w:rsidR="009D7060" w:rsidRPr="001164DE" w:rsidRDefault="009D7060" w:rsidP="0090566F">
      <w:pPr>
        <w:pStyle w:val="Heading4"/>
      </w:pPr>
      <w:r w:rsidRPr="001164DE">
        <w:t>Văn bản nghiệp vụ áp dụng</w:t>
      </w:r>
    </w:p>
    <w:p w14:paraId="3173E8A3" w14:textId="59900152"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6B080F8" w14:textId="77777777" w:rsidR="009D7060" w:rsidRPr="001164DE" w:rsidRDefault="009D7060" w:rsidP="0090566F">
      <w:pPr>
        <w:pStyle w:val="Heading4"/>
      </w:pPr>
      <w:r w:rsidRPr="001164DE">
        <w:t>Mô tả yêu cầu</w:t>
      </w:r>
    </w:p>
    <w:p w14:paraId="7C507611" w14:textId="77777777" w:rsidR="00434641" w:rsidRPr="001164DE" w:rsidRDefault="00434641" w:rsidP="002B7031">
      <w:pPr>
        <w:pStyle w:val="Style2"/>
        <w:spacing w:line="312" w:lineRule="auto"/>
      </w:pPr>
      <w:r w:rsidRPr="001164DE">
        <w:t>Người quản trị nội dung có thể thống kê tin bài theo nhiều tiêu chí khác nhau như tác giả, thời gian xuất bản, trạng thái duyệt xuất bản, chuyên mục. Hệ thống hiển thị thông tin theo quy định. Ví dụ: trong tháng 9/2017 số tin bài đã đăng của từng chuyên mục là bao nhiêu...).</w:t>
      </w:r>
    </w:p>
    <w:p w14:paraId="35CE716C" w14:textId="77777777" w:rsidR="00434641" w:rsidRPr="001164DE" w:rsidRDefault="00434641" w:rsidP="002B7031">
      <w:pPr>
        <w:pStyle w:val="Style2"/>
        <w:spacing w:line="312" w:lineRule="auto"/>
      </w:pPr>
      <w:r w:rsidRPr="001164DE">
        <w:t>Người quản trị có thể xem lịch sử hoạt động của người dùng. Ví dụ: trong tháng 9/2017 user phongvienthue1 đã đăng nhập bao nhiêu lần, lần đăng nhập gần nhất khi nào, đã cập nhật bao nhiêu tin bài... Hệ thống hiển thị thông tin theo quy định.</w:t>
      </w:r>
    </w:p>
    <w:p w14:paraId="4BE210D4" w14:textId="77777777" w:rsidR="00434641" w:rsidRPr="001164DE" w:rsidRDefault="00434641" w:rsidP="002B7031">
      <w:pPr>
        <w:pStyle w:val="Style2"/>
        <w:spacing w:line="312" w:lineRule="auto"/>
      </w:pPr>
      <w:r w:rsidRPr="001164DE">
        <w:t>Người quản trị nội dung có thể thống kê tin bài được nhiều người truy cập nhất. Hệ thống hiển thị thông tin theo quy định</w:t>
      </w:r>
    </w:p>
    <w:p w14:paraId="21A193C8" w14:textId="77777777" w:rsidR="009D7060" w:rsidRPr="001164DE" w:rsidRDefault="009D7060" w:rsidP="0090566F">
      <w:pPr>
        <w:pStyle w:val="Heading4"/>
      </w:pPr>
      <w:r w:rsidRPr="001164DE">
        <w:t>Thiết kế giao diện</w:t>
      </w:r>
    </w:p>
    <w:p w14:paraId="4EAF1561" w14:textId="77777777" w:rsidR="00C60DD7" w:rsidRPr="001164DE" w:rsidRDefault="00C60DD7" w:rsidP="002B7031">
      <w:pPr>
        <w:pStyle w:val="ListParagraph"/>
        <w:spacing w:line="312" w:lineRule="auto"/>
      </w:pPr>
      <w:r w:rsidRPr="001164DE">
        <w:rPr>
          <w:lang w:val="en-US"/>
        </w:rPr>
        <w:t>Thống kê tin bài theo nhiều tiêu chí</w:t>
      </w:r>
    </w:p>
    <w:p w14:paraId="2DD40D25" w14:textId="77777777" w:rsidR="00C60DD7" w:rsidRPr="001164DE" w:rsidRDefault="00C60DD7" w:rsidP="002B7031">
      <w:pPr>
        <w:pStyle w:val="Style2"/>
        <w:numPr>
          <w:ilvl w:val="0"/>
          <w:numId w:val="0"/>
        </w:numPr>
        <w:spacing w:line="312" w:lineRule="auto"/>
        <w:jc w:val="center"/>
      </w:pPr>
      <w:r w:rsidRPr="001164DE">
        <w:rPr>
          <w:noProof/>
        </w:rPr>
        <w:lastRenderedPageBreak/>
        <w:drawing>
          <wp:inline distT="0" distB="0" distL="0" distR="0" wp14:anchorId="1B9DFDFA" wp14:editId="4DCBC4C7">
            <wp:extent cx="4259580" cy="4729386"/>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7944" cy="4738672"/>
                    </a:xfrm>
                    <a:prstGeom prst="rect">
                      <a:avLst/>
                    </a:prstGeom>
                  </pic:spPr>
                </pic:pic>
              </a:graphicData>
            </a:graphic>
          </wp:inline>
        </w:drawing>
      </w:r>
    </w:p>
    <w:p w14:paraId="3B09154A" w14:textId="029633E6"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20</w:t>
      </w:r>
      <w:r w:rsidRPr="001164DE">
        <w:rPr>
          <w:noProof/>
          <w:sz w:val="28"/>
          <w:szCs w:val="28"/>
        </w:rPr>
        <w:fldChar w:fldCharType="end"/>
      </w:r>
      <w:r w:rsidRPr="001164DE">
        <w:rPr>
          <w:sz w:val="28"/>
          <w:szCs w:val="28"/>
        </w:rPr>
        <w:t>: Thống kê tin bài theo nhiều tiêu chí khác nhau</w:t>
      </w:r>
    </w:p>
    <w:p w14:paraId="66829158" w14:textId="77777777" w:rsidR="00C60DD7" w:rsidRPr="001164DE" w:rsidRDefault="00C60DD7" w:rsidP="002B7031">
      <w:pPr>
        <w:pStyle w:val="Style2"/>
        <w:spacing w:line="312" w:lineRule="auto"/>
      </w:pPr>
      <w:r w:rsidRPr="001164DE">
        <w:t>Thiết kế trường dữ liệ</w:t>
      </w:r>
      <w:r w:rsidR="006B0F5F" w:rsidRPr="001164DE">
        <w:t xml:space="preserve">u: </w:t>
      </w:r>
    </w:p>
    <w:tbl>
      <w:tblPr>
        <w:tblStyle w:val="TableGrid"/>
        <w:tblW w:w="0" w:type="auto"/>
        <w:tblInd w:w="-5" w:type="dxa"/>
        <w:tblLook w:val="04A0" w:firstRow="1" w:lastRow="0" w:firstColumn="1" w:lastColumn="0" w:noHBand="0" w:noVBand="1"/>
      </w:tblPr>
      <w:tblGrid>
        <w:gridCol w:w="747"/>
        <w:gridCol w:w="1931"/>
        <w:gridCol w:w="1275"/>
        <w:gridCol w:w="792"/>
        <w:gridCol w:w="1201"/>
        <w:gridCol w:w="3120"/>
      </w:tblGrid>
      <w:tr w:rsidR="00C60DD7" w:rsidRPr="001164DE" w14:paraId="13CFD7F8" w14:textId="77777777" w:rsidTr="007C2D48">
        <w:trPr>
          <w:tblHeader/>
        </w:trPr>
        <w:tc>
          <w:tcPr>
            <w:tcW w:w="747" w:type="dxa"/>
            <w:shd w:val="clear" w:color="auto" w:fill="E7E6E6" w:themeFill="background2"/>
          </w:tcPr>
          <w:p w14:paraId="3A0ED887"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039" w:type="dxa"/>
            <w:shd w:val="clear" w:color="auto" w:fill="E7E6E6" w:themeFill="background2"/>
          </w:tcPr>
          <w:p w14:paraId="66957AAC"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325" w:type="dxa"/>
            <w:shd w:val="clear" w:color="auto" w:fill="E7E6E6" w:themeFill="background2"/>
          </w:tcPr>
          <w:p w14:paraId="0F900B34"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641" w:type="dxa"/>
            <w:shd w:val="clear" w:color="auto" w:fill="E7E6E6" w:themeFill="background2"/>
          </w:tcPr>
          <w:p w14:paraId="240A80E4"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250" w:type="dxa"/>
            <w:shd w:val="clear" w:color="auto" w:fill="E7E6E6" w:themeFill="background2"/>
          </w:tcPr>
          <w:p w14:paraId="41FF6ABE"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353" w:type="dxa"/>
            <w:shd w:val="clear" w:color="auto" w:fill="E7E6E6" w:themeFill="background2"/>
          </w:tcPr>
          <w:p w14:paraId="7EAED289" w14:textId="77777777" w:rsidR="00C60DD7" w:rsidRPr="001164DE" w:rsidRDefault="00522B4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Ràng buộc</w:t>
            </w:r>
          </w:p>
        </w:tc>
      </w:tr>
      <w:tr w:rsidR="00C60DD7" w:rsidRPr="001164DE" w14:paraId="694307D5" w14:textId="77777777" w:rsidTr="007C2D48">
        <w:tc>
          <w:tcPr>
            <w:tcW w:w="747" w:type="dxa"/>
          </w:tcPr>
          <w:p w14:paraId="279D04DC"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039" w:type="dxa"/>
          </w:tcPr>
          <w:p w14:paraId="4DD03580"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Phạm vi tìm kiếm</w:t>
            </w:r>
            <w:r w:rsidRPr="001164DE" w:rsidDel="00517ADB">
              <w:rPr>
                <w:rFonts w:ascii="Times New Roman" w:hAnsi="Times New Roman"/>
                <w:sz w:val="28"/>
                <w:szCs w:val="28"/>
              </w:rPr>
              <w:t xml:space="preserve"> </w:t>
            </w:r>
            <w:r w:rsidRPr="001164DE">
              <w:rPr>
                <w:rFonts w:ascii="Times New Roman" w:hAnsi="Times New Roman"/>
                <w:sz w:val="28"/>
                <w:szCs w:val="28"/>
              </w:rPr>
              <w:t>(tất cả)</w:t>
            </w:r>
          </w:p>
        </w:tc>
        <w:tc>
          <w:tcPr>
            <w:tcW w:w="1325" w:type="dxa"/>
          </w:tcPr>
          <w:p w14:paraId="47A15793" w14:textId="77777777" w:rsidR="00C60DD7" w:rsidRPr="001164DE" w:rsidRDefault="00C60DD7" w:rsidP="002B7031">
            <w:pPr>
              <w:spacing w:line="312" w:lineRule="auto"/>
              <w:rPr>
                <w:rFonts w:ascii="Times New Roman" w:hAnsi="Times New Roman"/>
                <w:sz w:val="28"/>
                <w:szCs w:val="28"/>
              </w:rPr>
            </w:pPr>
          </w:p>
        </w:tc>
        <w:tc>
          <w:tcPr>
            <w:tcW w:w="641" w:type="dxa"/>
          </w:tcPr>
          <w:p w14:paraId="13A987B5" w14:textId="77777777" w:rsidR="00C60DD7" w:rsidRPr="001164DE" w:rsidRDefault="00C60DD7" w:rsidP="002B7031">
            <w:pPr>
              <w:spacing w:line="312" w:lineRule="auto"/>
              <w:rPr>
                <w:rFonts w:ascii="Times New Roman" w:hAnsi="Times New Roman"/>
                <w:sz w:val="28"/>
                <w:szCs w:val="28"/>
              </w:rPr>
            </w:pPr>
          </w:p>
        </w:tc>
        <w:tc>
          <w:tcPr>
            <w:tcW w:w="1250" w:type="dxa"/>
          </w:tcPr>
          <w:p w14:paraId="69C7F468"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Tìm kiếm tất cả nội dung của thư viện</w:t>
            </w:r>
          </w:p>
        </w:tc>
        <w:tc>
          <w:tcPr>
            <w:tcW w:w="3353" w:type="dxa"/>
          </w:tcPr>
          <w:p w14:paraId="36F828D3" w14:textId="77777777" w:rsidR="00C60DD7" w:rsidRPr="001164DE" w:rsidRDefault="00C60DD7"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22B44" w:rsidRPr="001164DE">
              <w:rPr>
                <w:rFonts w:ascii="Times New Roman" w:hAnsi="Times New Roman"/>
                <w:sz w:val="28"/>
                <w:szCs w:val="28"/>
              </w:rPr>
              <w:t xml:space="preserve"> NSD</w:t>
            </w:r>
            <w:r w:rsidRPr="001164DE">
              <w:rPr>
                <w:rFonts w:ascii="Times New Roman" w:hAnsi="Times New Roman"/>
                <w:sz w:val="28"/>
                <w:szCs w:val="28"/>
              </w:rPr>
              <w:t xml:space="preserve"> chọn phạm vi tìm kiếm: Nội dung, các Chuyên mục </w:t>
            </w:r>
          </w:p>
        </w:tc>
      </w:tr>
      <w:tr w:rsidR="00C60DD7" w:rsidRPr="001164DE" w14:paraId="592EEC9C" w14:textId="77777777" w:rsidTr="007C2D48">
        <w:tc>
          <w:tcPr>
            <w:tcW w:w="747" w:type="dxa"/>
          </w:tcPr>
          <w:p w14:paraId="4B9066C5"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039" w:type="dxa"/>
          </w:tcPr>
          <w:p w14:paraId="7DC37F16"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Trạng thái</w:t>
            </w:r>
          </w:p>
        </w:tc>
        <w:tc>
          <w:tcPr>
            <w:tcW w:w="1325" w:type="dxa"/>
          </w:tcPr>
          <w:p w14:paraId="4FEF61EE" w14:textId="77777777" w:rsidR="00C60DD7" w:rsidRPr="001164DE" w:rsidRDefault="00C60DD7" w:rsidP="002B7031">
            <w:pPr>
              <w:spacing w:line="312" w:lineRule="auto"/>
              <w:rPr>
                <w:rFonts w:ascii="Times New Roman" w:hAnsi="Times New Roman"/>
                <w:sz w:val="28"/>
                <w:szCs w:val="28"/>
              </w:rPr>
            </w:pPr>
          </w:p>
        </w:tc>
        <w:tc>
          <w:tcPr>
            <w:tcW w:w="641" w:type="dxa"/>
          </w:tcPr>
          <w:p w14:paraId="2D8CD9E1" w14:textId="77777777" w:rsidR="00C60DD7" w:rsidRPr="001164DE" w:rsidRDefault="00C60DD7" w:rsidP="002B7031">
            <w:pPr>
              <w:spacing w:line="312" w:lineRule="auto"/>
              <w:rPr>
                <w:rFonts w:ascii="Times New Roman" w:hAnsi="Times New Roman"/>
                <w:sz w:val="28"/>
                <w:szCs w:val="28"/>
              </w:rPr>
            </w:pPr>
          </w:p>
        </w:tc>
        <w:tc>
          <w:tcPr>
            <w:tcW w:w="1250" w:type="dxa"/>
          </w:tcPr>
          <w:p w14:paraId="0F8F4E3B" w14:textId="77777777" w:rsidR="00C60DD7" w:rsidRPr="001164DE" w:rsidRDefault="00C60DD7" w:rsidP="002B7031">
            <w:pPr>
              <w:spacing w:line="312" w:lineRule="auto"/>
              <w:rPr>
                <w:rFonts w:ascii="Times New Roman" w:hAnsi="Times New Roman"/>
                <w:sz w:val="28"/>
                <w:szCs w:val="28"/>
              </w:rPr>
            </w:pPr>
          </w:p>
        </w:tc>
        <w:tc>
          <w:tcPr>
            <w:tcW w:w="3353" w:type="dxa"/>
          </w:tcPr>
          <w:p w14:paraId="07B8D779" w14:textId="77777777" w:rsidR="00C60DD7"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l</w:t>
            </w:r>
            <w:r w:rsidR="00C60DD7" w:rsidRPr="001164DE">
              <w:rPr>
                <w:rFonts w:ascii="Times New Roman" w:hAnsi="Times New Roman"/>
                <w:sz w:val="28"/>
                <w:szCs w:val="28"/>
              </w:rPr>
              <w:t>ựa chọn trạng thái tin bài: Đã xuất bản, Hạ xuất bản, Chờ phê duyệt, Bản nháp</w:t>
            </w:r>
          </w:p>
        </w:tc>
      </w:tr>
      <w:tr w:rsidR="00C60DD7" w:rsidRPr="001164DE" w14:paraId="1B2B371B" w14:textId="77777777" w:rsidTr="007C2D48">
        <w:tc>
          <w:tcPr>
            <w:tcW w:w="747" w:type="dxa"/>
          </w:tcPr>
          <w:p w14:paraId="78380A97" w14:textId="77777777" w:rsidR="00C60DD7" w:rsidRPr="001164DE" w:rsidRDefault="00C60DD7" w:rsidP="002B7031">
            <w:pPr>
              <w:tabs>
                <w:tab w:val="center" w:pos="834"/>
              </w:tabs>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039" w:type="dxa"/>
          </w:tcPr>
          <w:p w14:paraId="18FB2E9B"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Tác giả</w:t>
            </w:r>
          </w:p>
        </w:tc>
        <w:tc>
          <w:tcPr>
            <w:tcW w:w="1325" w:type="dxa"/>
          </w:tcPr>
          <w:p w14:paraId="7737AB93" w14:textId="77777777" w:rsidR="00C60DD7" w:rsidRPr="001164DE" w:rsidRDefault="00C60DD7" w:rsidP="002B7031">
            <w:pPr>
              <w:spacing w:line="312" w:lineRule="auto"/>
              <w:rPr>
                <w:rFonts w:ascii="Times New Roman" w:hAnsi="Times New Roman"/>
                <w:sz w:val="28"/>
                <w:szCs w:val="28"/>
              </w:rPr>
            </w:pPr>
          </w:p>
        </w:tc>
        <w:tc>
          <w:tcPr>
            <w:tcW w:w="641" w:type="dxa"/>
          </w:tcPr>
          <w:p w14:paraId="2DBE1A3E" w14:textId="77777777" w:rsidR="00C60DD7" w:rsidRPr="001164DE" w:rsidRDefault="00C60DD7" w:rsidP="002B7031">
            <w:pPr>
              <w:spacing w:line="312" w:lineRule="auto"/>
              <w:rPr>
                <w:rFonts w:ascii="Times New Roman" w:hAnsi="Times New Roman"/>
                <w:sz w:val="28"/>
                <w:szCs w:val="28"/>
              </w:rPr>
            </w:pPr>
          </w:p>
        </w:tc>
        <w:tc>
          <w:tcPr>
            <w:tcW w:w="1250" w:type="dxa"/>
          </w:tcPr>
          <w:p w14:paraId="71018F77" w14:textId="77777777" w:rsidR="00C60DD7" w:rsidRPr="001164DE" w:rsidRDefault="00C60DD7" w:rsidP="002B7031">
            <w:pPr>
              <w:spacing w:line="312" w:lineRule="auto"/>
              <w:rPr>
                <w:rFonts w:ascii="Times New Roman" w:hAnsi="Times New Roman"/>
                <w:sz w:val="28"/>
                <w:szCs w:val="28"/>
              </w:rPr>
            </w:pPr>
          </w:p>
        </w:tc>
        <w:tc>
          <w:tcPr>
            <w:tcW w:w="3353" w:type="dxa"/>
          </w:tcPr>
          <w:p w14:paraId="63E9CB5A" w14:textId="77777777" w:rsidR="00C60DD7" w:rsidRPr="001164DE" w:rsidRDefault="00C60DD7"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22B44" w:rsidRPr="001164DE">
              <w:rPr>
                <w:rFonts w:ascii="Times New Roman" w:hAnsi="Times New Roman"/>
                <w:sz w:val="28"/>
                <w:szCs w:val="28"/>
              </w:rPr>
              <w:t xml:space="preserve"> NSD</w:t>
            </w:r>
            <w:r w:rsidRPr="001164DE">
              <w:rPr>
                <w:rFonts w:ascii="Times New Roman" w:hAnsi="Times New Roman"/>
                <w:sz w:val="28"/>
                <w:szCs w:val="28"/>
              </w:rPr>
              <w:t xml:space="preserve"> chọn tác giả tin bài để tìm kiếm</w:t>
            </w:r>
          </w:p>
        </w:tc>
      </w:tr>
      <w:tr w:rsidR="00C60DD7" w:rsidRPr="001164DE" w14:paraId="5F534015" w14:textId="77777777" w:rsidTr="007C2D48">
        <w:tc>
          <w:tcPr>
            <w:tcW w:w="747" w:type="dxa"/>
          </w:tcPr>
          <w:p w14:paraId="63EDC080"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039" w:type="dxa"/>
          </w:tcPr>
          <w:p w14:paraId="32FEE975"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Thời gian xuất bản</w:t>
            </w:r>
          </w:p>
        </w:tc>
        <w:tc>
          <w:tcPr>
            <w:tcW w:w="1325" w:type="dxa"/>
          </w:tcPr>
          <w:p w14:paraId="784F0A1D"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641" w:type="dxa"/>
          </w:tcPr>
          <w:p w14:paraId="0B43E7DC" w14:textId="77777777" w:rsidR="00C60DD7" w:rsidRPr="001164DE" w:rsidRDefault="00C60DD7" w:rsidP="002B7031">
            <w:pPr>
              <w:spacing w:line="312" w:lineRule="auto"/>
              <w:rPr>
                <w:rFonts w:ascii="Times New Roman" w:hAnsi="Times New Roman"/>
                <w:sz w:val="28"/>
                <w:szCs w:val="28"/>
              </w:rPr>
            </w:pPr>
          </w:p>
        </w:tc>
        <w:tc>
          <w:tcPr>
            <w:tcW w:w="1250" w:type="dxa"/>
          </w:tcPr>
          <w:p w14:paraId="472296FF" w14:textId="77777777" w:rsidR="00C60DD7" w:rsidRPr="001164DE" w:rsidRDefault="00C60DD7" w:rsidP="002B7031">
            <w:pPr>
              <w:spacing w:line="312" w:lineRule="auto"/>
              <w:rPr>
                <w:rFonts w:ascii="Times New Roman" w:hAnsi="Times New Roman"/>
                <w:sz w:val="28"/>
                <w:szCs w:val="28"/>
              </w:rPr>
            </w:pPr>
          </w:p>
        </w:tc>
        <w:tc>
          <w:tcPr>
            <w:tcW w:w="3353" w:type="dxa"/>
          </w:tcPr>
          <w:p w14:paraId="150797B2" w14:textId="77777777" w:rsidR="00C60DD7" w:rsidRPr="001164DE" w:rsidRDefault="00C60DD7"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22B44" w:rsidRPr="001164DE">
              <w:rPr>
                <w:rFonts w:ascii="Times New Roman" w:hAnsi="Times New Roman"/>
                <w:sz w:val="28"/>
                <w:szCs w:val="28"/>
              </w:rPr>
              <w:t xml:space="preserve"> NSD</w:t>
            </w:r>
            <w:r w:rsidRPr="001164DE">
              <w:rPr>
                <w:rFonts w:ascii="Times New Roman" w:hAnsi="Times New Roman"/>
                <w:sz w:val="28"/>
                <w:szCs w:val="28"/>
              </w:rPr>
              <w:t xml:space="preserve"> nhập thời gian xuất bản tin bài</w:t>
            </w:r>
          </w:p>
        </w:tc>
      </w:tr>
    </w:tbl>
    <w:p w14:paraId="17CE5D38" w14:textId="77777777" w:rsidR="00C60DD7" w:rsidRPr="001164DE" w:rsidRDefault="00C60DD7" w:rsidP="002B7031">
      <w:pPr>
        <w:pStyle w:val="ListParagraph"/>
        <w:spacing w:line="312" w:lineRule="auto"/>
      </w:pPr>
      <w:r w:rsidRPr="001164DE">
        <w:rPr>
          <w:lang w:val="en-US"/>
        </w:rPr>
        <w:t>Lịch sử hoạt động người dùng</w:t>
      </w:r>
    </w:p>
    <w:p w14:paraId="62DADCEC" w14:textId="77777777" w:rsidR="00C60DD7" w:rsidRPr="001164DE" w:rsidRDefault="00C60DD7" w:rsidP="002B7031">
      <w:pPr>
        <w:pStyle w:val="Style2"/>
        <w:numPr>
          <w:ilvl w:val="0"/>
          <w:numId w:val="0"/>
        </w:numPr>
        <w:spacing w:line="312" w:lineRule="auto"/>
      </w:pPr>
      <w:r w:rsidRPr="001164DE">
        <w:rPr>
          <w:noProof/>
        </w:rPr>
        <w:drawing>
          <wp:inline distT="0" distB="0" distL="0" distR="0" wp14:anchorId="05760FDF" wp14:editId="1D4B850D">
            <wp:extent cx="5943600" cy="2860040"/>
            <wp:effectExtent l="19050" t="19050" r="19050"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60040"/>
                    </a:xfrm>
                    <a:prstGeom prst="rect">
                      <a:avLst/>
                    </a:prstGeom>
                    <a:ln>
                      <a:solidFill>
                        <a:schemeClr val="tx1"/>
                      </a:solidFill>
                    </a:ln>
                  </pic:spPr>
                </pic:pic>
              </a:graphicData>
            </a:graphic>
          </wp:inline>
        </w:drawing>
      </w:r>
    </w:p>
    <w:p w14:paraId="015A30B1" w14:textId="06FFEE3E"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21</w:t>
      </w:r>
      <w:r w:rsidRPr="001164DE">
        <w:rPr>
          <w:noProof/>
          <w:sz w:val="28"/>
          <w:szCs w:val="28"/>
        </w:rPr>
        <w:fldChar w:fldCharType="end"/>
      </w:r>
      <w:r w:rsidRPr="001164DE">
        <w:rPr>
          <w:sz w:val="28"/>
          <w:szCs w:val="28"/>
        </w:rPr>
        <w:t>: Lịch sử hoạt động người dùng</w:t>
      </w:r>
    </w:p>
    <w:p w14:paraId="5BEE8650" w14:textId="77777777" w:rsidR="00595DD9" w:rsidRPr="001164DE" w:rsidRDefault="00595DD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7C0A9970" w14:textId="748636BA" w:rsidR="00C60DD7" w:rsidRPr="001164DE" w:rsidRDefault="00C60DD7" w:rsidP="002B7031">
      <w:pPr>
        <w:pStyle w:val="Style2"/>
        <w:spacing w:line="312" w:lineRule="auto"/>
      </w:pPr>
      <w:r w:rsidRPr="001164DE">
        <w:lastRenderedPageBreak/>
        <w:t>Thiết kế trường dữ liệu</w:t>
      </w:r>
      <w:r w:rsidR="006B0F5F" w:rsidRPr="001164DE">
        <w:t>:</w:t>
      </w:r>
    </w:p>
    <w:tbl>
      <w:tblPr>
        <w:tblStyle w:val="TableGrid"/>
        <w:tblW w:w="0" w:type="auto"/>
        <w:tblInd w:w="-5" w:type="dxa"/>
        <w:tblLook w:val="04A0" w:firstRow="1" w:lastRow="0" w:firstColumn="1" w:lastColumn="0" w:noHBand="0" w:noVBand="1"/>
      </w:tblPr>
      <w:tblGrid>
        <w:gridCol w:w="885"/>
        <w:gridCol w:w="2211"/>
        <w:gridCol w:w="1151"/>
        <w:gridCol w:w="903"/>
        <w:gridCol w:w="989"/>
        <w:gridCol w:w="2927"/>
      </w:tblGrid>
      <w:tr w:rsidR="00C60DD7" w:rsidRPr="001164DE" w14:paraId="35DF8216" w14:textId="77777777" w:rsidTr="00A84F88">
        <w:trPr>
          <w:tblHeader/>
        </w:trPr>
        <w:tc>
          <w:tcPr>
            <w:tcW w:w="900" w:type="dxa"/>
            <w:shd w:val="clear" w:color="auto" w:fill="E7E6E6" w:themeFill="background2"/>
          </w:tcPr>
          <w:p w14:paraId="3DAD6529"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337" w:type="dxa"/>
            <w:shd w:val="clear" w:color="auto" w:fill="E7E6E6" w:themeFill="background2"/>
          </w:tcPr>
          <w:p w14:paraId="400EA47F"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177" w:type="dxa"/>
            <w:shd w:val="clear" w:color="auto" w:fill="E7E6E6" w:themeFill="background2"/>
          </w:tcPr>
          <w:p w14:paraId="0CC9645F"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14" w:type="dxa"/>
            <w:shd w:val="clear" w:color="auto" w:fill="E7E6E6" w:themeFill="background2"/>
          </w:tcPr>
          <w:p w14:paraId="251C47E3"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13" w:type="dxa"/>
            <w:shd w:val="clear" w:color="auto" w:fill="E7E6E6" w:themeFill="background2"/>
          </w:tcPr>
          <w:p w14:paraId="48FE8BDB"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14" w:type="dxa"/>
            <w:shd w:val="clear" w:color="auto" w:fill="E7E6E6" w:themeFill="background2"/>
          </w:tcPr>
          <w:p w14:paraId="684839D5" w14:textId="77777777" w:rsidR="00C60D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C60DD7" w:rsidRPr="001164DE" w14:paraId="2230495D" w14:textId="77777777" w:rsidTr="00A84F88">
        <w:tc>
          <w:tcPr>
            <w:tcW w:w="9355" w:type="dxa"/>
            <w:gridSpan w:val="6"/>
          </w:tcPr>
          <w:p w14:paraId="5A8E5A6F"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b/>
                <w:i/>
                <w:sz w:val="28"/>
                <w:szCs w:val="28"/>
              </w:rPr>
              <w:t>Xem lịch sử hoạt động người dùng</w:t>
            </w:r>
          </w:p>
        </w:tc>
      </w:tr>
      <w:tr w:rsidR="00522B44" w:rsidRPr="001164DE" w14:paraId="439F1573" w14:textId="77777777" w:rsidTr="00A84F88">
        <w:tc>
          <w:tcPr>
            <w:tcW w:w="900" w:type="dxa"/>
          </w:tcPr>
          <w:p w14:paraId="317B43FC"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37" w:type="dxa"/>
          </w:tcPr>
          <w:p w14:paraId="60EBF42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Tên đăng nhập</w:t>
            </w:r>
          </w:p>
        </w:tc>
        <w:tc>
          <w:tcPr>
            <w:tcW w:w="1177" w:type="dxa"/>
          </w:tcPr>
          <w:p w14:paraId="5702AC06"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14" w:type="dxa"/>
          </w:tcPr>
          <w:p w14:paraId="1C8E47EF"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196A68EE"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2248226B"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45D1FF0"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tên đăng nhập của người dùng</w:t>
            </w:r>
          </w:p>
        </w:tc>
      </w:tr>
      <w:tr w:rsidR="00522B44" w:rsidRPr="001164DE" w14:paraId="4E098F22" w14:textId="77777777" w:rsidTr="00A84F88">
        <w:tc>
          <w:tcPr>
            <w:tcW w:w="900" w:type="dxa"/>
          </w:tcPr>
          <w:p w14:paraId="4906BFC2"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337" w:type="dxa"/>
          </w:tcPr>
          <w:p w14:paraId="22F74D4B"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lần đăng nhập</w:t>
            </w:r>
          </w:p>
        </w:tc>
        <w:tc>
          <w:tcPr>
            <w:tcW w:w="1177" w:type="dxa"/>
          </w:tcPr>
          <w:p w14:paraId="045D0B98"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14" w:type="dxa"/>
          </w:tcPr>
          <w:p w14:paraId="0092756E"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0DAF9AB6"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24CEEFDE"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1D4DC06"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lần đăng nhập trong thời gian đã chọn</w:t>
            </w:r>
          </w:p>
        </w:tc>
      </w:tr>
      <w:tr w:rsidR="00522B44" w:rsidRPr="001164DE" w14:paraId="0FEDEA7A" w14:textId="77777777" w:rsidTr="00A84F88">
        <w:tc>
          <w:tcPr>
            <w:tcW w:w="900" w:type="dxa"/>
          </w:tcPr>
          <w:p w14:paraId="5FC4EF57"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337" w:type="dxa"/>
          </w:tcPr>
          <w:p w14:paraId="211ED8FD"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tin bài đã tạo</w:t>
            </w:r>
          </w:p>
        </w:tc>
        <w:tc>
          <w:tcPr>
            <w:tcW w:w="1177" w:type="dxa"/>
          </w:tcPr>
          <w:p w14:paraId="37772978"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14" w:type="dxa"/>
          </w:tcPr>
          <w:p w14:paraId="717EA5FA"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22B2494E"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2CB2F4F4"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86BF048"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tin bài đã tạo trong khoảng thời gian được chọn</w:t>
            </w:r>
          </w:p>
        </w:tc>
      </w:tr>
      <w:tr w:rsidR="00522B44" w:rsidRPr="001164DE" w14:paraId="6006EE02" w14:textId="77777777" w:rsidTr="00A84F88">
        <w:tc>
          <w:tcPr>
            <w:tcW w:w="900" w:type="dxa"/>
          </w:tcPr>
          <w:p w14:paraId="35490883"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337" w:type="dxa"/>
          </w:tcPr>
          <w:p w14:paraId="4DD85A4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Lần cuối đăng nhập</w:t>
            </w:r>
          </w:p>
        </w:tc>
        <w:tc>
          <w:tcPr>
            <w:tcW w:w="1177" w:type="dxa"/>
          </w:tcPr>
          <w:p w14:paraId="000C946A"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14" w:type="dxa"/>
          </w:tcPr>
          <w:p w14:paraId="7DA65D94"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7260E402"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0A18284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BCDCF88"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thời điểm đăng nhập cuối cùng</w:t>
            </w:r>
          </w:p>
          <w:p w14:paraId="019F86E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MM/DD/YYYY hh:mm:ss</w:t>
            </w:r>
          </w:p>
        </w:tc>
      </w:tr>
      <w:tr w:rsidR="00C60DD7" w:rsidRPr="001164DE" w14:paraId="7B6BB900" w14:textId="77777777" w:rsidTr="00A84F88">
        <w:tc>
          <w:tcPr>
            <w:tcW w:w="9355" w:type="dxa"/>
            <w:gridSpan w:val="6"/>
          </w:tcPr>
          <w:p w14:paraId="04E5B55F"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b/>
                <w:i/>
                <w:sz w:val="28"/>
                <w:szCs w:val="28"/>
              </w:rPr>
              <w:t xml:space="preserve">Tìm kiếm lịch sử hoạt động </w:t>
            </w:r>
          </w:p>
        </w:tc>
      </w:tr>
      <w:tr w:rsidR="00522B44" w:rsidRPr="001164DE" w14:paraId="07645AB6" w14:textId="77777777" w:rsidTr="00A84F88">
        <w:tc>
          <w:tcPr>
            <w:tcW w:w="900" w:type="dxa"/>
          </w:tcPr>
          <w:p w14:paraId="6EA53DBE"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37" w:type="dxa"/>
          </w:tcPr>
          <w:p w14:paraId="543E8EE5"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Từ ngày</w:t>
            </w:r>
          </w:p>
        </w:tc>
        <w:tc>
          <w:tcPr>
            <w:tcW w:w="1177" w:type="dxa"/>
          </w:tcPr>
          <w:p w14:paraId="7EFCBE2E"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14" w:type="dxa"/>
          </w:tcPr>
          <w:p w14:paraId="4118E67E"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734F4C4F"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442F590D" w14:textId="4101D0AC"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chọn ngày bắt đầu muốn tìm kiếm</w:t>
            </w:r>
          </w:p>
          <w:p w14:paraId="7DAF38F0" w14:textId="49534206" w:rsidR="00F27326" w:rsidRPr="001164DE" w:rsidRDefault="00F27326"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MM/DD/YYYY hh:mm:ss</w:t>
            </w:r>
          </w:p>
          <w:p w14:paraId="6778265B"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chọn từ lịch </w:t>
            </w:r>
          </w:p>
        </w:tc>
      </w:tr>
      <w:tr w:rsidR="00522B44" w:rsidRPr="001164DE" w14:paraId="32782DC9" w14:textId="77777777" w:rsidTr="00A84F88">
        <w:tc>
          <w:tcPr>
            <w:tcW w:w="900" w:type="dxa"/>
          </w:tcPr>
          <w:p w14:paraId="2FF8AFF1"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2</w:t>
            </w:r>
          </w:p>
        </w:tc>
        <w:tc>
          <w:tcPr>
            <w:tcW w:w="2337" w:type="dxa"/>
          </w:tcPr>
          <w:p w14:paraId="72827063"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Đến ngày</w:t>
            </w:r>
          </w:p>
        </w:tc>
        <w:tc>
          <w:tcPr>
            <w:tcW w:w="1177" w:type="dxa"/>
          </w:tcPr>
          <w:p w14:paraId="111E7CE1"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14" w:type="dxa"/>
          </w:tcPr>
          <w:p w14:paraId="59A98167"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56D63910"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7358032F" w14:textId="432440AA"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chọn ngày kết thúc muốn tìm kiếm</w:t>
            </w:r>
          </w:p>
          <w:p w14:paraId="60D1952B" w14:textId="1ED12DDF" w:rsidR="00F27326" w:rsidRPr="001164DE" w:rsidRDefault="00F27326"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MM/DD/YYYY hh:mm:ss</w:t>
            </w:r>
          </w:p>
          <w:p w14:paraId="127F2341"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chọn từ lịch </w:t>
            </w:r>
          </w:p>
        </w:tc>
      </w:tr>
      <w:tr w:rsidR="00522B44" w:rsidRPr="001164DE" w14:paraId="1551E674" w14:textId="77777777" w:rsidTr="00A84F88">
        <w:tc>
          <w:tcPr>
            <w:tcW w:w="900" w:type="dxa"/>
          </w:tcPr>
          <w:p w14:paraId="47814233"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337" w:type="dxa"/>
          </w:tcPr>
          <w:p w14:paraId="44D5719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Tên đăng nhập</w:t>
            </w:r>
          </w:p>
        </w:tc>
        <w:tc>
          <w:tcPr>
            <w:tcW w:w="1177" w:type="dxa"/>
          </w:tcPr>
          <w:p w14:paraId="4B74CB76"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14" w:type="dxa"/>
          </w:tcPr>
          <w:p w14:paraId="5AAE3A84"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6907D32F"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6C3DAE3A"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tên đăng nhập của người dùng muốn tìm kiếm</w:t>
            </w:r>
          </w:p>
        </w:tc>
      </w:tr>
    </w:tbl>
    <w:p w14:paraId="02029B87" w14:textId="77777777" w:rsidR="00C60DD7" w:rsidRPr="001164DE" w:rsidRDefault="00C60DD7" w:rsidP="002B7031">
      <w:pPr>
        <w:pStyle w:val="ListParagraph"/>
        <w:spacing w:line="312" w:lineRule="auto"/>
      </w:pPr>
      <w:r w:rsidRPr="001164DE">
        <w:rPr>
          <w:lang w:val="en-US"/>
        </w:rPr>
        <w:t>Thống kê tin bài được nhiều người truy cập nhất</w:t>
      </w:r>
    </w:p>
    <w:p w14:paraId="3915440A" w14:textId="77777777" w:rsidR="00C60DD7" w:rsidRPr="001164DE" w:rsidRDefault="00C60DD7" w:rsidP="002B7031">
      <w:pPr>
        <w:pStyle w:val="Style2"/>
        <w:numPr>
          <w:ilvl w:val="0"/>
          <w:numId w:val="0"/>
        </w:numPr>
        <w:spacing w:line="312" w:lineRule="auto"/>
        <w:jc w:val="center"/>
      </w:pPr>
      <w:r w:rsidRPr="001164DE">
        <w:rPr>
          <w:noProof/>
        </w:rPr>
        <w:drawing>
          <wp:inline distT="0" distB="0" distL="0" distR="0" wp14:anchorId="753C0F8C" wp14:editId="5BCD2C72">
            <wp:extent cx="5561676" cy="391278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 tin bài.png"/>
                    <pic:cNvPicPr/>
                  </pic:nvPicPr>
                  <pic:blipFill>
                    <a:blip r:embed="rId64">
                      <a:extLst>
                        <a:ext uri="{28A0092B-C50C-407E-A947-70E740481C1C}">
                          <a14:useLocalDpi xmlns:a14="http://schemas.microsoft.com/office/drawing/2010/main" val="0"/>
                        </a:ext>
                      </a:extLst>
                    </a:blip>
                    <a:stretch>
                      <a:fillRect/>
                    </a:stretch>
                  </pic:blipFill>
                  <pic:spPr>
                    <a:xfrm>
                      <a:off x="0" y="0"/>
                      <a:ext cx="5570709" cy="3919137"/>
                    </a:xfrm>
                    <a:prstGeom prst="rect">
                      <a:avLst/>
                    </a:prstGeom>
                  </pic:spPr>
                </pic:pic>
              </a:graphicData>
            </a:graphic>
          </wp:inline>
        </w:drawing>
      </w:r>
    </w:p>
    <w:p w14:paraId="7FDFFDBC" w14:textId="3924E4EE"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22</w:t>
      </w:r>
      <w:r w:rsidRPr="001164DE">
        <w:rPr>
          <w:noProof/>
          <w:sz w:val="28"/>
          <w:szCs w:val="28"/>
        </w:rPr>
        <w:fldChar w:fldCharType="end"/>
      </w:r>
      <w:r w:rsidRPr="001164DE">
        <w:rPr>
          <w:sz w:val="28"/>
          <w:szCs w:val="28"/>
        </w:rPr>
        <w:t>: Thống kê tin bài được nhiều người truy cập nhất</w:t>
      </w:r>
    </w:p>
    <w:p w14:paraId="06E704D3" w14:textId="77777777" w:rsidR="00595DD9" w:rsidRPr="001164DE" w:rsidRDefault="00595DD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4F161ECA" w14:textId="17392903" w:rsidR="00C60DD7" w:rsidRPr="001164DE" w:rsidRDefault="00C60DD7" w:rsidP="002B7031">
      <w:pPr>
        <w:pStyle w:val="Style2"/>
        <w:spacing w:line="312" w:lineRule="auto"/>
      </w:pPr>
      <w:r w:rsidRPr="001164DE">
        <w:lastRenderedPageBreak/>
        <w:t>Thiết kế trường dữ liệu</w:t>
      </w:r>
      <w:r w:rsidR="006B0F5F" w:rsidRPr="001164DE">
        <w:t xml:space="preserve">: </w:t>
      </w:r>
    </w:p>
    <w:tbl>
      <w:tblPr>
        <w:tblStyle w:val="TableGrid"/>
        <w:tblW w:w="0" w:type="auto"/>
        <w:tblInd w:w="85" w:type="dxa"/>
        <w:tblLook w:val="04A0" w:firstRow="1" w:lastRow="0" w:firstColumn="1" w:lastColumn="0" w:noHBand="0" w:noVBand="1"/>
      </w:tblPr>
      <w:tblGrid>
        <w:gridCol w:w="887"/>
        <w:gridCol w:w="1448"/>
        <w:gridCol w:w="1731"/>
        <w:gridCol w:w="973"/>
        <w:gridCol w:w="1053"/>
        <w:gridCol w:w="2884"/>
      </w:tblGrid>
      <w:tr w:rsidR="00C60DD7" w:rsidRPr="001164DE" w14:paraId="3E0EF387" w14:textId="77777777" w:rsidTr="00A84F88">
        <w:trPr>
          <w:tblHeader/>
        </w:trPr>
        <w:tc>
          <w:tcPr>
            <w:tcW w:w="899" w:type="dxa"/>
            <w:shd w:val="clear" w:color="auto" w:fill="E7E6E6" w:themeFill="background2"/>
          </w:tcPr>
          <w:p w14:paraId="1EA81136"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476" w:type="dxa"/>
            <w:shd w:val="clear" w:color="auto" w:fill="E7E6E6" w:themeFill="background2"/>
          </w:tcPr>
          <w:p w14:paraId="30A918B0"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96" w:type="dxa"/>
            <w:shd w:val="clear" w:color="auto" w:fill="E7E6E6" w:themeFill="background2"/>
          </w:tcPr>
          <w:p w14:paraId="6224EA22"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87" w:type="dxa"/>
            <w:shd w:val="clear" w:color="auto" w:fill="E7E6E6" w:themeFill="background2"/>
          </w:tcPr>
          <w:p w14:paraId="3D36FE28"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76" w:type="dxa"/>
            <w:shd w:val="clear" w:color="auto" w:fill="E7E6E6" w:themeFill="background2"/>
          </w:tcPr>
          <w:p w14:paraId="01C11C47"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31" w:type="dxa"/>
            <w:shd w:val="clear" w:color="auto" w:fill="E7E6E6" w:themeFill="background2"/>
          </w:tcPr>
          <w:p w14:paraId="686677CD" w14:textId="77777777" w:rsidR="00C60DD7" w:rsidRPr="001164DE" w:rsidRDefault="00522B4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60DD7" w:rsidRPr="001164DE" w14:paraId="6F713D38" w14:textId="77777777" w:rsidTr="00A84F88">
        <w:tc>
          <w:tcPr>
            <w:tcW w:w="9265" w:type="dxa"/>
            <w:gridSpan w:val="6"/>
          </w:tcPr>
          <w:p w14:paraId="5EA15CC8" w14:textId="346366B4" w:rsidR="00C60DD7" w:rsidRPr="001164DE" w:rsidRDefault="00035EF7" w:rsidP="002B7031">
            <w:pPr>
              <w:pStyle w:val="Style2"/>
              <w:numPr>
                <w:ilvl w:val="0"/>
                <w:numId w:val="0"/>
              </w:numPr>
              <w:spacing w:line="312" w:lineRule="auto"/>
              <w:rPr>
                <w:b/>
                <w:i/>
              </w:rPr>
            </w:pPr>
            <w:r w:rsidRPr="001164DE">
              <w:rPr>
                <w:b/>
                <w:i/>
              </w:rPr>
              <w:t>T</w:t>
            </w:r>
            <w:r w:rsidR="00C60DD7" w:rsidRPr="001164DE">
              <w:rPr>
                <w:b/>
                <w:i/>
              </w:rPr>
              <w:t>hống kê tin bài theo lượng truy cập</w:t>
            </w:r>
          </w:p>
        </w:tc>
      </w:tr>
      <w:tr w:rsidR="00522B44" w:rsidRPr="001164DE" w14:paraId="090EB7E4" w14:textId="77777777" w:rsidTr="00A84F88">
        <w:tc>
          <w:tcPr>
            <w:tcW w:w="899" w:type="dxa"/>
          </w:tcPr>
          <w:p w14:paraId="66468201"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1</w:t>
            </w:r>
          </w:p>
        </w:tc>
        <w:tc>
          <w:tcPr>
            <w:tcW w:w="1476" w:type="dxa"/>
          </w:tcPr>
          <w:p w14:paraId="39F65986"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Tiêu đề</w:t>
            </w:r>
          </w:p>
        </w:tc>
        <w:tc>
          <w:tcPr>
            <w:tcW w:w="1796" w:type="dxa"/>
          </w:tcPr>
          <w:p w14:paraId="3AD53881"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87" w:type="dxa"/>
          </w:tcPr>
          <w:p w14:paraId="20E58A00"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20EBF360"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16E46765"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35F4609"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Hiển thị t</w:t>
            </w:r>
            <w:r w:rsidRPr="001164DE">
              <w:rPr>
                <w:rFonts w:ascii="Times New Roman" w:hAnsi="Times New Roman"/>
                <w:sz w:val="28"/>
                <w:szCs w:val="28"/>
                <w:lang w:val="vi-VN"/>
              </w:rPr>
              <w:t>iêu đề của tin bài</w:t>
            </w:r>
          </w:p>
        </w:tc>
      </w:tr>
      <w:tr w:rsidR="00522B44" w:rsidRPr="001164DE" w14:paraId="5086E9C7" w14:textId="77777777" w:rsidTr="00A84F88">
        <w:tc>
          <w:tcPr>
            <w:tcW w:w="899" w:type="dxa"/>
          </w:tcPr>
          <w:p w14:paraId="14B15988"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476" w:type="dxa"/>
          </w:tcPr>
          <w:p w14:paraId="72C4769E"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lang w:val="vi-VN"/>
              </w:rPr>
              <w:t>Tác giả</w:t>
            </w:r>
          </w:p>
        </w:tc>
        <w:tc>
          <w:tcPr>
            <w:tcW w:w="1796" w:type="dxa"/>
          </w:tcPr>
          <w:p w14:paraId="76077EC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7" w:type="dxa"/>
          </w:tcPr>
          <w:p w14:paraId="1897DABC"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14AF1F90"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1D5A92CF"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6BECB38"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tên tác giả</w:t>
            </w:r>
          </w:p>
        </w:tc>
      </w:tr>
      <w:tr w:rsidR="00522B44" w:rsidRPr="001164DE" w14:paraId="0F8B00B8" w14:textId="77777777" w:rsidTr="00A84F88">
        <w:tc>
          <w:tcPr>
            <w:tcW w:w="899" w:type="dxa"/>
          </w:tcPr>
          <w:p w14:paraId="62C3473D"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476" w:type="dxa"/>
          </w:tcPr>
          <w:p w14:paraId="7890E817"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rPr>
              <w:t xml:space="preserve">Ngày </w:t>
            </w:r>
            <w:r w:rsidRPr="001164DE">
              <w:rPr>
                <w:rFonts w:ascii="Times New Roman" w:hAnsi="Times New Roman"/>
                <w:sz w:val="28"/>
                <w:szCs w:val="28"/>
                <w:lang w:val="vi-VN"/>
              </w:rPr>
              <w:t>cập nhật</w:t>
            </w:r>
          </w:p>
        </w:tc>
        <w:tc>
          <w:tcPr>
            <w:tcW w:w="1796" w:type="dxa"/>
          </w:tcPr>
          <w:p w14:paraId="6A24C100"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7" w:type="dxa"/>
          </w:tcPr>
          <w:p w14:paraId="1F0D0694"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51C20C9E"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1C6AF3B9"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E14D061"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thời gian cập nhật nội dung, trạng thái tin bài</w:t>
            </w:r>
          </w:p>
        </w:tc>
      </w:tr>
      <w:tr w:rsidR="00522B44" w:rsidRPr="001164DE" w14:paraId="3185E335" w14:textId="77777777" w:rsidTr="00A84F88">
        <w:tc>
          <w:tcPr>
            <w:tcW w:w="899" w:type="dxa"/>
          </w:tcPr>
          <w:p w14:paraId="62A74066"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1476" w:type="dxa"/>
          </w:tcPr>
          <w:p w14:paraId="455E73AD"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Chuyên mục</w:t>
            </w:r>
          </w:p>
        </w:tc>
        <w:tc>
          <w:tcPr>
            <w:tcW w:w="1796" w:type="dxa"/>
          </w:tcPr>
          <w:p w14:paraId="53889FE5"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(100)</w:t>
            </w:r>
          </w:p>
        </w:tc>
        <w:tc>
          <w:tcPr>
            <w:tcW w:w="987" w:type="dxa"/>
          </w:tcPr>
          <w:p w14:paraId="3B6AEB2F"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0FCD3F7F"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5009A14F"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C7E3A0E"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chuyên mục của tin bài</w:t>
            </w:r>
          </w:p>
        </w:tc>
      </w:tr>
      <w:tr w:rsidR="00522B44" w:rsidRPr="001164DE" w14:paraId="0F24A67E" w14:textId="77777777" w:rsidTr="00A84F88">
        <w:tc>
          <w:tcPr>
            <w:tcW w:w="899" w:type="dxa"/>
          </w:tcPr>
          <w:p w14:paraId="786A43F7"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5</w:t>
            </w:r>
          </w:p>
        </w:tc>
        <w:tc>
          <w:tcPr>
            <w:tcW w:w="1476" w:type="dxa"/>
          </w:tcPr>
          <w:p w14:paraId="1FBE4129"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Lượng truy cập</w:t>
            </w:r>
          </w:p>
        </w:tc>
        <w:tc>
          <w:tcPr>
            <w:tcW w:w="1796" w:type="dxa"/>
          </w:tcPr>
          <w:p w14:paraId="60D6810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87" w:type="dxa"/>
          </w:tcPr>
          <w:p w14:paraId="2021FB03"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52A75E68"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79DD9E15"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60697D2"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w:t>
            </w:r>
            <w:r w:rsidRPr="001164DE">
              <w:rPr>
                <w:rFonts w:ascii="Times New Roman" w:hAnsi="Times New Roman"/>
                <w:sz w:val="28"/>
                <w:szCs w:val="28"/>
              </w:rPr>
              <w:t>iển</w:t>
            </w:r>
            <w:r w:rsidRPr="001164DE">
              <w:rPr>
                <w:rFonts w:ascii="Times New Roman" w:hAnsi="Times New Roman"/>
                <w:sz w:val="28"/>
                <w:szCs w:val="28"/>
                <w:lang w:val="vi-VN"/>
              </w:rPr>
              <w:t xml:space="preserve"> thị số lượt xem của tin bài</w:t>
            </w:r>
          </w:p>
          <w:p w14:paraId="05FB2770"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Mặc định sắp xếp theo cột lượng truy cập thứ tự giảm dần</w:t>
            </w:r>
          </w:p>
        </w:tc>
      </w:tr>
    </w:tbl>
    <w:p w14:paraId="0C13E919" w14:textId="77777777" w:rsidR="009D7060" w:rsidRPr="001164DE" w:rsidRDefault="009D7060" w:rsidP="0090566F">
      <w:pPr>
        <w:pStyle w:val="Heading4"/>
      </w:pPr>
      <w:r w:rsidRPr="001164DE">
        <w:t>Điều kiện thực hiện</w:t>
      </w:r>
    </w:p>
    <w:p w14:paraId="72E215D5" w14:textId="77777777" w:rsidR="00A80242" w:rsidRPr="001164DE" w:rsidRDefault="00A80242" w:rsidP="002B7031">
      <w:pPr>
        <w:pStyle w:val="Style2"/>
        <w:spacing w:line="312" w:lineRule="auto"/>
      </w:pPr>
      <w:r w:rsidRPr="001164DE">
        <w:t>NSD đã đăng nhập và truy cập vào chức năng Thống kê tin bài</w:t>
      </w:r>
    </w:p>
    <w:p w14:paraId="3E8616BF" w14:textId="77777777" w:rsidR="00F27326" w:rsidRPr="001164DE" w:rsidRDefault="00F27326" w:rsidP="00A44A2C">
      <w:pPr>
        <w:pStyle w:val="NormalTB"/>
        <w:keepNext w:val="0"/>
        <w:widowControl/>
        <w:tabs>
          <w:tab w:val="clear" w:pos="443"/>
        </w:tabs>
        <w:spacing w:before="0" w:after="160" w:line="259" w:lineRule="auto"/>
        <w:rPr>
          <w:rFonts w:eastAsiaTheme="minorHAnsi"/>
          <w:lang w:eastAsia="x-none"/>
        </w:rPr>
      </w:pPr>
      <w:r w:rsidRPr="001164DE">
        <w:rPr>
          <w:rFonts w:eastAsiaTheme="minorHAnsi"/>
        </w:rPr>
        <w:br w:type="page"/>
      </w:r>
    </w:p>
    <w:p w14:paraId="666C7D98" w14:textId="4477AF1F" w:rsidR="009D7060" w:rsidRPr="001164DE" w:rsidRDefault="009D7060" w:rsidP="0090566F">
      <w:pPr>
        <w:pStyle w:val="Heading4"/>
      </w:pPr>
      <w:r w:rsidRPr="001164DE">
        <w:lastRenderedPageBreak/>
        <w:t>Yêu cầu đặc biệt/ Ràng buộc</w:t>
      </w:r>
    </w:p>
    <w:p w14:paraId="6B1B1BBD" w14:textId="77777777" w:rsidR="00A80242" w:rsidRPr="001164DE" w:rsidRDefault="00A80242" w:rsidP="002B7031">
      <w:pPr>
        <w:pStyle w:val="Style2"/>
        <w:spacing w:line="312" w:lineRule="auto"/>
      </w:pPr>
      <w:r w:rsidRPr="001164DE">
        <w:t>NSD được phân quyền đối với chức năng Thống kê tin bài</w:t>
      </w:r>
    </w:p>
    <w:p w14:paraId="0A04149B" w14:textId="77777777" w:rsidR="009D7060" w:rsidRPr="001164DE" w:rsidRDefault="009D7060" w:rsidP="0090566F">
      <w:pPr>
        <w:pStyle w:val="Heading4"/>
      </w:pPr>
      <w:r w:rsidRPr="001164DE">
        <w:t>Logic xử lý dữ liệu</w:t>
      </w:r>
    </w:p>
    <w:p w14:paraId="599723FF" w14:textId="3FACB1EB" w:rsidR="00C60DD7" w:rsidRDefault="00C60DD7" w:rsidP="002B7031">
      <w:pPr>
        <w:pStyle w:val="ListParagraph"/>
        <w:spacing w:line="312" w:lineRule="auto"/>
      </w:pPr>
      <w:r w:rsidRPr="001164DE">
        <w:t>Thống kê tin bài theo nhiều tiêu chí khác nhau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1783"/>
        <w:gridCol w:w="6426"/>
      </w:tblGrid>
      <w:tr w:rsidR="00C60DD7" w:rsidRPr="001164DE" w14:paraId="4BD106E6" w14:textId="77777777" w:rsidTr="00827936">
        <w:trPr>
          <w:trHeight w:val="510"/>
          <w:tblHeader/>
        </w:trPr>
        <w:tc>
          <w:tcPr>
            <w:tcW w:w="470" w:type="pct"/>
            <w:shd w:val="clear" w:color="auto" w:fill="E7E6E6" w:themeFill="background2"/>
            <w:vAlign w:val="center"/>
          </w:tcPr>
          <w:p w14:paraId="164CD57D"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84" w:type="pct"/>
            <w:shd w:val="clear" w:color="auto" w:fill="E7E6E6" w:themeFill="background2"/>
            <w:vAlign w:val="center"/>
          </w:tcPr>
          <w:p w14:paraId="1CA6ECD0"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546" w:type="pct"/>
            <w:shd w:val="clear" w:color="auto" w:fill="E7E6E6" w:themeFill="background2"/>
            <w:vAlign w:val="center"/>
          </w:tcPr>
          <w:p w14:paraId="4AD79737"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522B44" w:rsidRPr="001164DE" w14:paraId="7B3E8108" w14:textId="77777777" w:rsidTr="00827936">
        <w:trPr>
          <w:trHeight w:val="510"/>
        </w:trPr>
        <w:tc>
          <w:tcPr>
            <w:tcW w:w="470" w:type="pct"/>
            <w:shd w:val="clear" w:color="auto" w:fill="auto"/>
          </w:tcPr>
          <w:p w14:paraId="2D02914E" w14:textId="77777777" w:rsidR="00522B44" w:rsidRPr="001164DE" w:rsidRDefault="00522B4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984" w:type="pct"/>
            <w:shd w:val="clear" w:color="auto" w:fill="auto"/>
          </w:tcPr>
          <w:p w14:paraId="568D1874" w14:textId="77777777" w:rsidR="00522B44" w:rsidRPr="001164DE" w:rsidRDefault="00522B4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546" w:type="pct"/>
            <w:shd w:val="clear" w:color="auto" w:fill="auto"/>
          </w:tcPr>
          <w:p w14:paraId="7DF0000A"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N</w:t>
            </w:r>
            <w:r w:rsidRPr="001164DE">
              <w:rPr>
                <w:rFonts w:ascii="Times New Roman" w:hAnsi="Times New Roman" w:cs="Times New Roman"/>
                <w:sz w:val="28"/>
                <w:szCs w:val="28"/>
                <w:lang w:val="vi-VN"/>
              </w:rPr>
              <w:t xml:space="preserve">gười dùng kích vào thanh </w:t>
            </w:r>
            <w:r w:rsidRPr="001164DE">
              <w:rPr>
                <w:rFonts w:ascii="Times New Roman" w:hAnsi="Times New Roman" w:cs="Times New Roman"/>
                <w:sz w:val="28"/>
                <w:szCs w:val="28"/>
              </w:rPr>
              <w:t>tìm kiếm</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kích chọn Tìm kiếm nâng cao (Advanced Search)</w:t>
            </w:r>
          </w:p>
        </w:tc>
      </w:tr>
      <w:tr w:rsidR="00522B44" w:rsidRPr="001164DE" w14:paraId="3529F668" w14:textId="77777777" w:rsidTr="00827936">
        <w:trPr>
          <w:trHeight w:val="510"/>
        </w:trPr>
        <w:tc>
          <w:tcPr>
            <w:tcW w:w="470" w:type="pct"/>
            <w:shd w:val="clear" w:color="auto" w:fill="auto"/>
          </w:tcPr>
          <w:p w14:paraId="27E9046C" w14:textId="77777777" w:rsidR="00522B44" w:rsidRPr="001164DE" w:rsidRDefault="00522B4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984" w:type="pct"/>
            <w:shd w:val="clear" w:color="auto" w:fill="auto"/>
          </w:tcPr>
          <w:p w14:paraId="315B6818" w14:textId="77777777" w:rsidR="00522B44" w:rsidRPr="001164DE" w:rsidRDefault="00522B4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46" w:type="pct"/>
            <w:shd w:val="clear" w:color="auto" w:fill="auto"/>
          </w:tcPr>
          <w:p w14:paraId="1AB537CA"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Hiển thị màn hình Tìm kiếm nâng cao (Advanced Search) </w:t>
            </w:r>
          </w:p>
        </w:tc>
      </w:tr>
      <w:tr w:rsidR="00522B44" w:rsidRPr="001164DE" w14:paraId="1D6AEA3D" w14:textId="77777777" w:rsidTr="00827936">
        <w:trPr>
          <w:trHeight w:val="510"/>
        </w:trPr>
        <w:tc>
          <w:tcPr>
            <w:tcW w:w="470" w:type="pct"/>
            <w:shd w:val="clear" w:color="auto" w:fill="auto"/>
          </w:tcPr>
          <w:p w14:paraId="25DECC33" w14:textId="77777777" w:rsidR="00522B44" w:rsidRPr="001164DE" w:rsidRDefault="00522B4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984" w:type="pct"/>
            <w:shd w:val="clear" w:color="auto" w:fill="auto"/>
          </w:tcPr>
          <w:p w14:paraId="6F4C80E3" w14:textId="77777777" w:rsidR="00522B44" w:rsidRPr="001164DE" w:rsidRDefault="00522B4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w:t>
            </w:r>
          </w:p>
        </w:tc>
        <w:tc>
          <w:tcPr>
            <w:tcW w:w="3546" w:type="pct"/>
            <w:shd w:val="clear" w:color="auto" w:fill="auto"/>
          </w:tcPr>
          <w:p w14:paraId="64F985CA"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Thêm tiêu chí tìm kiếm (Add an Entry) và lựa chọn các điều kiện tìm kiếm: Tác giả (Author), Ngày xuất bản (Published date), Trạng thái, Chuyên mục (Site Area), Nội dung (content)</w:t>
            </w:r>
          </w:p>
          <w:p w14:paraId="538E8401"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Kích chọn tìm kiếm (Search)</w:t>
            </w:r>
          </w:p>
        </w:tc>
      </w:tr>
      <w:tr w:rsidR="00522B44" w:rsidRPr="001164DE" w14:paraId="3BD6B513" w14:textId="77777777" w:rsidTr="00827936">
        <w:trPr>
          <w:trHeight w:val="510"/>
        </w:trPr>
        <w:tc>
          <w:tcPr>
            <w:tcW w:w="470" w:type="pct"/>
            <w:shd w:val="clear" w:color="auto" w:fill="auto"/>
          </w:tcPr>
          <w:p w14:paraId="29A8F1C4" w14:textId="77777777" w:rsidR="00522B44" w:rsidRPr="001164DE" w:rsidRDefault="00522B4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984" w:type="pct"/>
            <w:shd w:val="clear" w:color="auto" w:fill="auto"/>
          </w:tcPr>
          <w:p w14:paraId="514FAA3E" w14:textId="77777777" w:rsidR="00522B44" w:rsidRPr="001164DE" w:rsidRDefault="00522B4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546" w:type="pct"/>
            <w:shd w:val="clear" w:color="auto" w:fill="auto"/>
          </w:tcPr>
          <w:p w14:paraId="0F31AD0A" w14:textId="77777777" w:rsidR="00522B44" w:rsidRPr="001164DE" w:rsidRDefault="0086415D" w:rsidP="0086415D">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vấn vào CSDL của WCM, tìm kiếm theo các tiêu chí NSD đã nhập, h</w:t>
            </w:r>
            <w:r w:rsidR="00522B44" w:rsidRPr="001164DE">
              <w:rPr>
                <w:rFonts w:ascii="Times New Roman" w:hAnsi="Times New Roman" w:cs="Times New Roman"/>
                <w:sz w:val="28"/>
                <w:szCs w:val="28"/>
                <w:lang w:val="vi-VN"/>
              </w:rPr>
              <w:t xml:space="preserve">iển thị các kết quả </w:t>
            </w:r>
            <w:r w:rsidR="00522B44" w:rsidRPr="001164DE">
              <w:rPr>
                <w:rFonts w:ascii="Times New Roman" w:hAnsi="Times New Roman" w:cs="Times New Roman"/>
                <w:sz w:val="28"/>
                <w:szCs w:val="28"/>
              </w:rPr>
              <w:t>thỏa mãn tất cả các tiêu chí tìm kiếm</w:t>
            </w:r>
          </w:p>
          <w:p w14:paraId="102A16E3" w14:textId="39BCCD78" w:rsidR="00C5645D" w:rsidRPr="00777D93" w:rsidRDefault="00C5645D"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lastRenderedPageBreak/>
              <w:drawing>
                <wp:inline distT="0" distB="0" distL="0" distR="0" wp14:anchorId="71D5C56D" wp14:editId="58E5BD92">
                  <wp:extent cx="3914392" cy="3589020"/>
                  <wp:effectExtent l="19050" t="19050" r="1016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28134" cy="3601620"/>
                          </a:xfrm>
                          <a:prstGeom prst="rect">
                            <a:avLst/>
                          </a:prstGeom>
                          <a:ln>
                            <a:solidFill>
                              <a:schemeClr val="tx1"/>
                            </a:solidFill>
                          </a:ln>
                        </pic:spPr>
                      </pic:pic>
                    </a:graphicData>
                  </a:graphic>
                </wp:inline>
              </w:drawing>
            </w:r>
          </w:p>
          <w:p w14:paraId="7842F5A5" w14:textId="0EE971BE" w:rsidR="002623FE" w:rsidRPr="001164DE" w:rsidRDefault="002623FE" w:rsidP="002623FE">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36ED76BD" w14:textId="11C2283A" w:rsidR="00C60DD7" w:rsidRDefault="00C60DD7" w:rsidP="002B7031">
      <w:pPr>
        <w:pStyle w:val="ListParagraph"/>
        <w:spacing w:line="312" w:lineRule="auto"/>
      </w:pPr>
      <w:r w:rsidRPr="001164DE">
        <w:lastRenderedPageBreak/>
        <w:t>Tra cứu và xem lịch sử</w:t>
      </w:r>
      <w:r w:rsidR="00522B44" w:rsidRPr="001164DE">
        <w:rPr>
          <w:lang w:val="en-US"/>
        </w:rPr>
        <w:t xml:space="preserve"> hoạt động của</w:t>
      </w:r>
      <w:r w:rsidRPr="001164DE">
        <w:t xml:space="preserve"> người dùng</w:t>
      </w:r>
    </w:p>
    <w:p w14:paraId="608DF4A3" w14:textId="63B9C1D0" w:rsidR="00827936" w:rsidRPr="001164DE" w:rsidRDefault="00827936" w:rsidP="00827936">
      <w:pPr>
        <w:pStyle w:val="ListParagraph"/>
        <w:numPr>
          <w:ilvl w:val="0"/>
          <w:numId w:val="0"/>
        </w:numPr>
        <w:spacing w:line="312" w:lineRule="auto"/>
        <w:ind w:left="90"/>
      </w:pPr>
      <w:r>
        <w:rPr>
          <w:noProof/>
          <w:lang w:val="en-US" w:eastAsia="en-US"/>
        </w:rPr>
        <w:drawing>
          <wp:inline distT="0" distB="0" distL="0" distR="0" wp14:anchorId="684D33C8" wp14:editId="54FBF318">
            <wp:extent cx="5463540" cy="2302510"/>
            <wp:effectExtent l="19050" t="19050" r="2286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3540" cy="230251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C60DD7" w:rsidRPr="001164DE" w14:paraId="31A2E593" w14:textId="77777777" w:rsidTr="00A84F88">
        <w:trPr>
          <w:trHeight w:val="510"/>
          <w:tblHeader/>
        </w:trPr>
        <w:tc>
          <w:tcPr>
            <w:tcW w:w="576" w:type="pct"/>
            <w:shd w:val="clear" w:color="auto" w:fill="E7E6E6" w:themeFill="background2"/>
            <w:vAlign w:val="center"/>
          </w:tcPr>
          <w:p w14:paraId="4EF10C86"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202" w:type="pct"/>
            <w:shd w:val="clear" w:color="auto" w:fill="E7E6E6" w:themeFill="background2"/>
            <w:vAlign w:val="center"/>
          </w:tcPr>
          <w:p w14:paraId="107A3EAF"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3CC3766C"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0DD7" w:rsidRPr="001164DE" w14:paraId="609AC6D4" w14:textId="77777777" w:rsidTr="00A84F88">
        <w:trPr>
          <w:trHeight w:val="510"/>
        </w:trPr>
        <w:tc>
          <w:tcPr>
            <w:tcW w:w="576" w:type="pct"/>
            <w:shd w:val="clear" w:color="auto" w:fill="auto"/>
          </w:tcPr>
          <w:p w14:paraId="514E1829" w14:textId="77777777" w:rsidR="00C60DD7" w:rsidRPr="001164DE" w:rsidRDefault="00C60D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1</w:t>
            </w:r>
          </w:p>
        </w:tc>
        <w:tc>
          <w:tcPr>
            <w:tcW w:w="1202" w:type="pct"/>
            <w:shd w:val="clear" w:color="auto" w:fill="auto"/>
          </w:tcPr>
          <w:p w14:paraId="3C01BBFB"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222" w:type="pct"/>
            <w:shd w:val="clear" w:color="auto" w:fill="auto"/>
          </w:tcPr>
          <w:p w14:paraId="299552EB" w14:textId="071A6108" w:rsidR="00C60DD7" w:rsidRPr="001164DE" w:rsidRDefault="00C60DD7" w:rsidP="00827936">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r w:rsidR="00827936">
              <w:rPr>
                <w:rFonts w:ascii="Times New Roman" w:hAnsi="Times New Roman" w:cs="Times New Roman"/>
                <w:sz w:val="28"/>
                <w:szCs w:val="28"/>
              </w:rPr>
              <w:t>, nhập điều kiện tra cứu</w:t>
            </w:r>
          </w:p>
        </w:tc>
      </w:tr>
      <w:tr w:rsidR="00827936" w:rsidRPr="001164DE" w14:paraId="3F584C16" w14:textId="77777777" w:rsidTr="00A84F88">
        <w:trPr>
          <w:trHeight w:val="510"/>
        </w:trPr>
        <w:tc>
          <w:tcPr>
            <w:tcW w:w="576" w:type="pct"/>
            <w:shd w:val="clear" w:color="auto" w:fill="auto"/>
          </w:tcPr>
          <w:p w14:paraId="0449DA75" w14:textId="6A78E289" w:rsidR="00827936" w:rsidRPr="001164DE" w:rsidRDefault="00827936"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202" w:type="pct"/>
            <w:shd w:val="clear" w:color="auto" w:fill="auto"/>
          </w:tcPr>
          <w:p w14:paraId="204E65AA" w14:textId="6B9B2CF6" w:rsidR="00827936" w:rsidRPr="00827936" w:rsidRDefault="00827936" w:rsidP="002B7031">
            <w:pPr>
              <w:spacing w:after="0" w:line="312" w:lineRule="auto"/>
              <w:rPr>
                <w:rFonts w:ascii="Times New Roman" w:hAnsi="Times New Roman" w:cs="Times New Roman"/>
                <w:sz w:val="28"/>
                <w:szCs w:val="28"/>
              </w:rPr>
            </w:pPr>
            <w:r>
              <w:rPr>
                <w:rFonts w:ascii="Times New Roman" w:hAnsi="Times New Roman" w:cs="Times New Roman"/>
                <w:sz w:val="28"/>
                <w:szCs w:val="28"/>
              </w:rPr>
              <w:t>Hệ thống</w:t>
            </w:r>
          </w:p>
        </w:tc>
        <w:tc>
          <w:tcPr>
            <w:tcW w:w="3222" w:type="pct"/>
            <w:shd w:val="clear" w:color="auto" w:fill="auto"/>
          </w:tcPr>
          <w:p w14:paraId="7A9EF635" w14:textId="2FDADB5C" w:rsidR="00827936" w:rsidRPr="001164DE" w:rsidRDefault="00827936" w:rsidP="00827936">
            <w:pPr>
              <w:spacing w:after="0" w:line="312" w:lineRule="auto"/>
              <w:jc w:val="both"/>
              <w:rPr>
                <w:rFonts w:ascii="Times New Roman" w:hAnsi="Times New Roman" w:cs="Times New Roman"/>
                <w:sz w:val="28"/>
                <w:szCs w:val="28"/>
              </w:rPr>
            </w:pPr>
            <w:r>
              <w:rPr>
                <w:rFonts w:ascii="Times New Roman" w:hAnsi="Times New Roman" w:cs="Times New Roman"/>
                <w:sz w:val="28"/>
                <w:szCs w:val="28"/>
              </w:rPr>
              <w:t>Tìm kiếm theo điều kiện tra cứu</w:t>
            </w:r>
          </w:p>
        </w:tc>
      </w:tr>
      <w:tr w:rsidR="00C60DD7" w:rsidRPr="001164DE" w14:paraId="0B967C0C" w14:textId="77777777" w:rsidTr="00A84F88">
        <w:trPr>
          <w:trHeight w:val="510"/>
        </w:trPr>
        <w:tc>
          <w:tcPr>
            <w:tcW w:w="576" w:type="pct"/>
            <w:shd w:val="clear" w:color="auto" w:fill="auto"/>
          </w:tcPr>
          <w:p w14:paraId="703B4FE1" w14:textId="47D555B6" w:rsidR="00C60DD7" w:rsidRPr="001164DE" w:rsidRDefault="00827936" w:rsidP="002B7031">
            <w:pPr>
              <w:spacing w:after="0" w:line="312" w:lineRule="auto"/>
              <w:jc w:val="center"/>
              <w:rPr>
                <w:rFonts w:ascii="Times New Roman" w:hAnsi="Times New Roman" w:cs="Times New Roman"/>
                <w:sz w:val="28"/>
                <w:szCs w:val="28"/>
                <w:lang w:val="vi-VN"/>
              </w:rPr>
            </w:pPr>
            <w:r>
              <w:rPr>
                <w:rFonts w:ascii="Times New Roman" w:hAnsi="Times New Roman" w:cs="Times New Roman"/>
                <w:sz w:val="28"/>
                <w:szCs w:val="28"/>
              </w:rPr>
              <w:t>3</w:t>
            </w:r>
          </w:p>
        </w:tc>
        <w:tc>
          <w:tcPr>
            <w:tcW w:w="1202" w:type="pct"/>
            <w:shd w:val="clear" w:color="auto" w:fill="auto"/>
          </w:tcPr>
          <w:p w14:paraId="2E7460E7"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18713ECE" w14:textId="77777777" w:rsidR="00A046AC" w:rsidRPr="001164DE" w:rsidRDefault="00A046AC" w:rsidP="00A046A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w:t>
            </w:r>
            <w:r w:rsidR="00C60DD7" w:rsidRPr="001164DE">
              <w:rPr>
                <w:rFonts w:ascii="Times New Roman" w:hAnsi="Times New Roman" w:cs="Times New Roman"/>
                <w:sz w:val="28"/>
                <w:szCs w:val="28"/>
              </w:rPr>
              <w:t>iển thị lịch sử người dùng gồm các thông tin: Tên đăng nhập, Số lần đăng nhập, Số tin bài đã tạo trong khoảng thời gian tìm kiếm, thời gian đăng nhập cuối</w:t>
            </w:r>
            <w:r w:rsidRPr="001164DE">
              <w:rPr>
                <w:rFonts w:ascii="Times New Roman" w:hAnsi="Times New Roman" w:cs="Times New Roman"/>
                <w:sz w:val="28"/>
                <w:szCs w:val="28"/>
              </w:rPr>
              <w:t xml:space="preserve">. </w:t>
            </w:r>
          </w:p>
          <w:p w14:paraId="006F9B6B" w14:textId="7F96233D" w:rsidR="00A046AC" w:rsidRPr="001164DE" w:rsidRDefault="00A046AC" w:rsidP="00A046A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122517B0" w14:textId="447AC0BD" w:rsidR="00A046AC" w:rsidRPr="001164DE" w:rsidRDefault="00A84D61" w:rsidP="00A046AC">
            <w:pPr>
              <w:spacing w:after="0" w:line="312" w:lineRule="auto"/>
              <w:jc w:val="both"/>
              <w:rPr>
                <w:rFonts w:ascii="Times New Roman" w:hAnsi="Times New Roman" w:cs="Times New Roman"/>
                <w:b/>
                <w:sz w:val="28"/>
                <w:szCs w:val="28"/>
              </w:rPr>
            </w:pPr>
            <w:r w:rsidRPr="00A84D61">
              <w:rPr>
                <w:rFonts w:ascii="Times New Roman" w:hAnsi="Times New Roman" w:cs="Times New Roman"/>
                <w:b/>
                <w:sz w:val="28"/>
                <w:szCs w:val="28"/>
              </w:rPr>
              <w:t>V. PHỤ LỤC DANH SÁCH CÁC HÀM THỦ TỤC VÀ THUẬT TOÁN SỬ DỤNG</w:t>
            </w:r>
          </w:p>
          <w:p w14:paraId="41B6598E" w14:textId="583673F1" w:rsidR="00BC031B" w:rsidRPr="001164DE" w:rsidRDefault="006C115B" w:rsidP="00AD7D42">
            <w:pPr>
              <w:spacing w:after="0" w:line="312" w:lineRule="auto"/>
              <w:jc w:val="both"/>
              <w:rPr>
                <w:rFonts w:ascii="Times New Roman" w:hAnsi="Times New Roman" w:cs="Times New Roman"/>
                <w:sz w:val="28"/>
                <w:szCs w:val="28"/>
              </w:rPr>
            </w:pPr>
            <w:hyperlink w:anchor="_5._Tra_cứu" w:history="1">
              <w:r w:rsidR="006833B3" w:rsidRPr="001164DE">
                <w:rPr>
                  <w:rStyle w:val="Hyperlink"/>
                  <w:rFonts w:ascii="Times New Roman" w:hAnsi="Times New Roman" w:cs="Times New Roman"/>
                  <w:b/>
                  <w:sz w:val="28"/>
                  <w:szCs w:val="28"/>
                </w:rPr>
                <w:t>5</w:t>
              </w:r>
              <w:r w:rsidR="00A046AC" w:rsidRPr="001164DE">
                <w:rPr>
                  <w:rStyle w:val="Hyperlink"/>
                  <w:rFonts w:ascii="Times New Roman" w:hAnsi="Times New Roman" w:cs="Times New Roman"/>
                  <w:b/>
                  <w:sz w:val="28"/>
                  <w:szCs w:val="28"/>
                </w:rPr>
                <w:t>.</w:t>
              </w:r>
              <w:r w:rsidR="00AD7D42" w:rsidRPr="001164DE">
                <w:rPr>
                  <w:rStyle w:val="Hyperlink"/>
                  <w:rFonts w:ascii="Times New Roman" w:hAnsi="Times New Roman" w:cs="Times New Roman"/>
                  <w:b/>
                  <w:sz w:val="28"/>
                  <w:szCs w:val="28"/>
                </w:rPr>
                <w:t xml:space="preserve"> </w:t>
              </w:r>
              <w:r w:rsidR="00A046AC" w:rsidRPr="001164DE">
                <w:rPr>
                  <w:rStyle w:val="Hyperlink"/>
                  <w:rFonts w:ascii="Times New Roman" w:hAnsi="Times New Roman" w:cs="Times New Roman"/>
                  <w:b/>
                  <w:sz w:val="28"/>
                  <w:szCs w:val="28"/>
                </w:rPr>
                <w:t>Tra cứu và xem lịch sử hoạt động của người dùng</w:t>
              </w:r>
            </w:hyperlink>
          </w:p>
        </w:tc>
      </w:tr>
    </w:tbl>
    <w:p w14:paraId="4BD532F0" w14:textId="7B21CBFD" w:rsidR="00C60DD7" w:rsidRDefault="00C60DD7" w:rsidP="002B7031">
      <w:pPr>
        <w:pStyle w:val="ListParagraph"/>
        <w:spacing w:line="312" w:lineRule="auto"/>
      </w:pPr>
      <w:r w:rsidRPr="001164DE">
        <w:t>Thống kê tin bài được nhiều người truy cập nhất</w:t>
      </w:r>
    </w:p>
    <w:p w14:paraId="5A9BA810" w14:textId="57D689C5" w:rsidR="001142C0" w:rsidRPr="001164DE" w:rsidRDefault="004B137E" w:rsidP="001142C0">
      <w:pPr>
        <w:pStyle w:val="ListParagraph"/>
        <w:numPr>
          <w:ilvl w:val="0"/>
          <w:numId w:val="0"/>
        </w:numPr>
        <w:spacing w:line="312" w:lineRule="auto"/>
        <w:ind w:left="90"/>
      </w:pPr>
      <w:r>
        <w:rPr>
          <w:noProof/>
          <w:lang w:val="en-US" w:eastAsia="en-US"/>
        </w:rPr>
        <w:drawing>
          <wp:inline distT="0" distB="0" distL="0" distR="0" wp14:anchorId="5C7025AE" wp14:editId="12908B50">
            <wp:extent cx="5760085" cy="2551430"/>
            <wp:effectExtent l="19050" t="19050" r="1206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5143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645"/>
        <w:gridCol w:w="6372"/>
      </w:tblGrid>
      <w:tr w:rsidR="00C60DD7" w:rsidRPr="001164DE" w14:paraId="64EB3094" w14:textId="77777777" w:rsidTr="00003DD7">
        <w:trPr>
          <w:trHeight w:val="510"/>
          <w:tblHeader/>
        </w:trPr>
        <w:tc>
          <w:tcPr>
            <w:tcW w:w="576" w:type="pct"/>
            <w:shd w:val="clear" w:color="auto" w:fill="E7E6E6" w:themeFill="background2"/>
            <w:vAlign w:val="center"/>
          </w:tcPr>
          <w:p w14:paraId="4D0FF15C"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08" w:type="pct"/>
            <w:shd w:val="clear" w:color="auto" w:fill="E7E6E6" w:themeFill="background2"/>
            <w:vAlign w:val="center"/>
          </w:tcPr>
          <w:p w14:paraId="77AB3DE5"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516" w:type="pct"/>
            <w:shd w:val="clear" w:color="auto" w:fill="E7E6E6" w:themeFill="background2"/>
            <w:vAlign w:val="center"/>
          </w:tcPr>
          <w:p w14:paraId="7F727479"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0DD7" w:rsidRPr="001164DE" w14:paraId="3F259747" w14:textId="77777777" w:rsidTr="00003DD7">
        <w:trPr>
          <w:trHeight w:val="510"/>
        </w:trPr>
        <w:tc>
          <w:tcPr>
            <w:tcW w:w="576" w:type="pct"/>
            <w:shd w:val="clear" w:color="auto" w:fill="auto"/>
          </w:tcPr>
          <w:p w14:paraId="2DB389E3" w14:textId="77777777" w:rsidR="00C60DD7" w:rsidRPr="001164DE" w:rsidRDefault="00C60D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908" w:type="pct"/>
            <w:shd w:val="clear" w:color="auto" w:fill="auto"/>
          </w:tcPr>
          <w:p w14:paraId="5BBDA76C"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5CCD1E6"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eastAsia="Times New Roman" w:hAnsi="Times New Roman" w:cs="Times New Roman"/>
                <w:sz w:val="28"/>
                <w:szCs w:val="28"/>
              </w:rPr>
              <w:t>(Người quản trị nội dung)</w:t>
            </w:r>
          </w:p>
        </w:tc>
        <w:tc>
          <w:tcPr>
            <w:tcW w:w="3516" w:type="pct"/>
            <w:shd w:val="clear" w:color="auto" w:fill="auto"/>
          </w:tcPr>
          <w:p w14:paraId="6D9D1B1A" w14:textId="77777777" w:rsidR="00C60DD7" w:rsidRPr="001164DE" w:rsidRDefault="00C60D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thư mục “Thống kê tin bài theo lượng truy cập”</w:t>
            </w:r>
          </w:p>
        </w:tc>
      </w:tr>
      <w:tr w:rsidR="00C60DD7" w:rsidRPr="001164DE" w14:paraId="2E8E1BDB" w14:textId="77777777" w:rsidTr="00003DD7">
        <w:trPr>
          <w:trHeight w:val="510"/>
        </w:trPr>
        <w:tc>
          <w:tcPr>
            <w:tcW w:w="576" w:type="pct"/>
            <w:shd w:val="clear" w:color="auto" w:fill="auto"/>
          </w:tcPr>
          <w:p w14:paraId="202948C0" w14:textId="77777777" w:rsidR="00C60DD7" w:rsidRPr="001164DE" w:rsidRDefault="00C60D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2</w:t>
            </w:r>
          </w:p>
        </w:tc>
        <w:tc>
          <w:tcPr>
            <w:tcW w:w="908" w:type="pct"/>
            <w:shd w:val="clear" w:color="auto" w:fill="auto"/>
          </w:tcPr>
          <w:p w14:paraId="6AD8ABF0"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16" w:type="pct"/>
            <w:shd w:val="clear" w:color="auto" w:fill="auto"/>
          </w:tcPr>
          <w:p w14:paraId="2C09F8D6" w14:textId="6C6A1BA0" w:rsidR="00BC031B" w:rsidRPr="001164DE" w:rsidRDefault="0086415D" w:rsidP="00DC5BF7">
            <w:pPr>
              <w:spacing w:after="0" w:line="312" w:lineRule="auto"/>
              <w:rPr>
                <w:rFonts w:ascii="Times New Roman" w:hAnsi="Times New Roman" w:cs="Times New Roman"/>
                <w:noProof/>
                <w:sz w:val="28"/>
                <w:szCs w:val="28"/>
              </w:rPr>
            </w:pPr>
            <w:r w:rsidRPr="001164DE">
              <w:rPr>
                <w:rFonts w:ascii="Times New Roman" w:hAnsi="Times New Roman" w:cs="Times New Roman"/>
                <w:sz w:val="28"/>
                <w:szCs w:val="28"/>
              </w:rPr>
              <w:t xml:space="preserve">Truy vấn vào CSDL </w:t>
            </w:r>
            <w:r w:rsidR="00DC5BF7" w:rsidRPr="001164DE">
              <w:rPr>
                <w:rFonts w:ascii="Times New Roman" w:hAnsi="Times New Roman" w:cs="Times New Roman"/>
                <w:sz w:val="28"/>
                <w:szCs w:val="28"/>
              </w:rPr>
              <w:t>h</w:t>
            </w:r>
            <w:r w:rsidR="00C60DD7" w:rsidRPr="001164DE">
              <w:rPr>
                <w:rFonts w:ascii="Times New Roman" w:hAnsi="Times New Roman" w:cs="Times New Roman"/>
                <w:sz w:val="28"/>
                <w:szCs w:val="28"/>
              </w:rPr>
              <w:t xml:space="preserve">iển thị danh sách 20 tin bài có lượng truy cập nhiều nhất trên website </w:t>
            </w:r>
            <w:r w:rsidR="00E04DD9" w:rsidRPr="001164DE">
              <w:rPr>
                <w:rFonts w:ascii="Times New Roman" w:hAnsi="Times New Roman" w:cs="Times New Roman"/>
                <w:sz w:val="28"/>
                <w:szCs w:val="28"/>
              </w:rPr>
              <w:t>Tạp chí Thuế</w:t>
            </w:r>
            <w:r w:rsidR="001628E5" w:rsidRPr="001164DE">
              <w:rPr>
                <w:rFonts w:ascii="Times New Roman" w:hAnsi="Times New Roman" w:cs="Times New Roman"/>
                <w:sz w:val="28"/>
                <w:szCs w:val="28"/>
              </w:rPr>
              <w:t>.</w:t>
            </w:r>
            <w:r w:rsidR="00DC5BF7" w:rsidRPr="001164DE">
              <w:rPr>
                <w:rFonts w:ascii="Times New Roman" w:hAnsi="Times New Roman" w:cs="Times New Roman"/>
                <w:noProof/>
                <w:sz w:val="28"/>
                <w:szCs w:val="28"/>
              </w:rPr>
              <w:t xml:space="preserve"> </w:t>
            </w:r>
            <w:r w:rsidR="00BC031B" w:rsidRPr="001164DE">
              <w:rPr>
                <w:rFonts w:ascii="Times New Roman" w:hAnsi="Times New Roman" w:cs="Times New Roman"/>
                <w:noProof/>
                <w:sz w:val="28"/>
                <w:szCs w:val="28"/>
              </w:rPr>
              <w:drawing>
                <wp:inline distT="0" distB="0" distL="0" distR="0" wp14:anchorId="362FB7AC" wp14:editId="73D12B6A">
                  <wp:extent cx="3502487" cy="2161495"/>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8807" cy="2165395"/>
                          </a:xfrm>
                          <a:prstGeom prst="rect">
                            <a:avLst/>
                          </a:prstGeom>
                          <a:ln>
                            <a:solidFill>
                              <a:schemeClr val="tx1"/>
                            </a:solidFill>
                          </a:ln>
                        </pic:spPr>
                      </pic:pic>
                    </a:graphicData>
                  </a:graphic>
                </wp:inline>
              </w:drawing>
            </w:r>
          </w:p>
          <w:p w14:paraId="7527ED23" w14:textId="77777777" w:rsidR="00DF0612" w:rsidRPr="001164DE" w:rsidRDefault="00DF0612" w:rsidP="00DF061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17C148EF" w14:textId="3BEB6315" w:rsidR="00DF0612" w:rsidRPr="001164DE" w:rsidRDefault="00A84D61" w:rsidP="00DF061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15490D40" w14:textId="187C5A6E" w:rsidR="00DF0612" w:rsidRPr="001164DE" w:rsidRDefault="006C115B" w:rsidP="00DF0612">
            <w:pPr>
              <w:spacing w:after="0" w:line="312" w:lineRule="auto"/>
              <w:rPr>
                <w:rFonts w:ascii="Times New Roman" w:hAnsi="Times New Roman" w:cs="Times New Roman"/>
                <w:sz w:val="28"/>
                <w:szCs w:val="28"/>
              </w:rPr>
            </w:pPr>
            <w:hyperlink w:anchor="_6._Thống_kê" w:history="1">
              <w:r w:rsidR="00750114" w:rsidRPr="001164DE">
                <w:rPr>
                  <w:rStyle w:val="Hyperlink"/>
                  <w:rFonts w:ascii="Times New Roman" w:hAnsi="Times New Roman" w:cs="Times New Roman"/>
                  <w:b/>
                  <w:bCs/>
                  <w:sz w:val="28"/>
                  <w:szCs w:val="28"/>
                </w:rPr>
                <w:t>6</w:t>
              </w:r>
              <w:r w:rsidR="00DF0612" w:rsidRPr="001164DE">
                <w:rPr>
                  <w:rStyle w:val="Hyperlink"/>
                  <w:rFonts w:ascii="Times New Roman" w:hAnsi="Times New Roman" w:cs="Times New Roman"/>
                  <w:b/>
                  <w:bCs/>
                  <w:sz w:val="28"/>
                  <w:szCs w:val="28"/>
                </w:rPr>
                <w:t>.</w:t>
              </w:r>
              <w:r w:rsidR="00DF0612" w:rsidRPr="001164DE">
                <w:rPr>
                  <w:rStyle w:val="Hyperlink"/>
                  <w:b/>
                  <w:bCs/>
                </w:rPr>
                <w:t xml:space="preserve"> </w:t>
              </w:r>
              <w:r w:rsidR="00DF0612" w:rsidRPr="001164DE">
                <w:rPr>
                  <w:rStyle w:val="Hyperlink"/>
                  <w:rFonts w:ascii="Times New Roman" w:hAnsi="Times New Roman" w:cs="Times New Roman"/>
                  <w:b/>
                  <w:bCs/>
                  <w:sz w:val="28"/>
                  <w:szCs w:val="28"/>
                </w:rPr>
                <w:t>Thống kê tin bài được nhiều người truy cập nhất</w:t>
              </w:r>
            </w:hyperlink>
          </w:p>
        </w:tc>
      </w:tr>
    </w:tbl>
    <w:p w14:paraId="1CCF5E9A" w14:textId="77777777" w:rsidR="003E5211" w:rsidRPr="001164DE" w:rsidRDefault="003E5211" w:rsidP="0055188C">
      <w:pPr>
        <w:pStyle w:val="Heading3"/>
      </w:pPr>
      <w:bookmarkStart w:id="91" w:name="_Toc56522248"/>
      <w:bookmarkStart w:id="92" w:name="_Toc70073945"/>
      <w:r w:rsidRPr="001164DE">
        <w:rPr>
          <w:lang w:val="vi-VN"/>
        </w:rPr>
        <w:t>(A1.3.2)</w:t>
      </w:r>
      <w:r w:rsidRPr="001164DE">
        <w:rPr>
          <w:lang w:val="en-US"/>
        </w:rPr>
        <w:t xml:space="preserve"> </w:t>
      </w:r>
      <w:r w:rsidRPr="001164DE">
        <w:t>Quản lý danh mục nhuận bút</w:t>
      </w:r>
      <w:bookmarkEnd w:id="91"/>
      <w:bookmarkEnd w:id="92"/>
    </w:p>
    <w:p w14:paraId="5A6CFCB5" w14:textId="77777777" w:rsidR="009D7060" w:rsidRPr="001164DE" w:rsidRDefault="009D7060" w:rsidP="0090566F">
      <w:pPr>
        <w:pStyle w:val="Heading4"/>
      </w:pPr>
      <w:r w:rsidRPr="001164DE">
        <w:t>Văn bản nghiệp vụ áp dụng</w:t>
      </w:r>
    </w:p>
    <w:p w14:paraId="22277F87" w14:textId="6C45D40F"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149E2814" w14:textId="77777777" w:rsidR="009D7060" w:rsidRPr="001164DE" w:rsidRDefault="009D7060" w:rsidP="0090566F">
      <w:pPr>
        <w:pStyle w:val="Heading4"/>
      </w:pPr>
      <w:r w:rsidRPr="001164DE">
        <w:t>Mô tả yêu cầu</w:t>
      </w:r>
    </w:p>
    <w:p w14:paraId="12743726" w14:textId="77777777" w:rsidR="00434641" w:rsidRPr="001164DE" w:rsidRDefault="00434641" w:rsidP="002B7031">
      <w:pPr>
        <w:pStyle w:val="Style2"/>
        <w:spacing w:line="312" w:lineRule="auto"/>
      </w:pPr>
      <w:r w:rsidRPr="001164DE">
        <w:t>Người quản trị nội dung có thể thêm mới danh mục nhuận bút. Hệ thống thực hiện kiểm tra &amp; lưu thông tin vào CSDL.</w:t>
      </w:r>
    </w:p>
    <w:p w14:paraId="0F7462E8" w14:textId="77777777" w:rsidR="00434641" w:rsidRPr="001164DE" w:rsidRDefault="00434641" w:rsidP="002B7031">
      <w:pPr>
        <w:pStyle w:val="Style2"/>
        <w:spacing w:line="312" w:lineRule="auto"/>
      </w:pPr>
      <w:r w:rsidRPr="001164DE">
        <w:t>Người quản trị nội dung có thể sửa danh mục nhuận bút. Hệ thống thực hiện kiểm tra và lưu thông tin vào CSDL.</w:t>
      </w:r>
    </w:p>
    <w:p w14:paraId="7F03174C" w14:textId="77777777" w:rsidR="00434641" w:rsidRPr="001164DE" w:rsidRDefault="00434641" w:rsidP="002B7031">
      <w:pPr>
        <w:pStyle w:val="Style2"/>
        <w:spacing w:line="312" w:lineRule="auto"/>
      </w:pPr>
      <w:r w:rsidRPr="001164DE">
        <w:t>Người quản trị nội dung có thể xóa thông tin danh mục nhuận bút. Hệ thống thực hiện kiểm tra và xóa thông tin khỏi CSDL.</w:t>
      </w:r>
    </w:p>
    <w:p w14:paraId="3D72541B" w14:textId="77777777" w:rsidR="009D7060" w:rsidRPr="001164DE" w:rsidRDefault="009D7060" w:rsidP="0090566F">
      <w:pPr>
        <w:pStyle w:val="Heading4"/>
      </w:pPr>
      <w:r w:rsidRPr="001164DE">
        <w:t>Thiết kế giao diện</w:t>
      </w:r>
    </w:p>
    <w:p w14:paraId="66115364" w14:textId="77777777" w:rsidR="00C60DD7" w:rsidRPr="001164DE" w:rsidRDefault="00C60DD7" w:rsidP="002B7031">
      <w:pPr>
        <w:pStyle w:val="ListParagraph"/>
        <w:spacing w:line="312" w:lineRule="auto"/>
      </w:pPr>
      <w:r w:rsidRPr="001164DE">
        <w:rPr>
          <w:lang w:val="en-US"/>
        </w:rPr>
        <w:t>Quản lý danh mục nhuận bút</w:t>
      </w:r>
    </w:p>
    <w:p w14:paraId="41B91D63" w14:textId="77777777" w:rsidR="00C60DD7" w:rsidRPr="001164DE" w:rsidRDefault="00C60DD7" w:rsidP="002B7031">
      <w:pPr>
        <w:pStyle w:val="Style2"/>
        <w:numPr>
          <w:ilvl w:val="0"/>
          <w:numId w:val="0"/>
        </w:numPr>
        <w:spacing w:line="312" w:lineRule="auto"/>
      </w:pPr>
      <w:r w:rsidRPr="001164DE">
        <w:rPr>
          <w:noProof/>
        </w:rPr>
        <w:lastRenderedPageBreak/>
        <w:drawing>
          <wp:inline distT="0" distB="0" distL="0" distR="0" wp14:anchorId="14DBB976" wp14:editId="4C66995E">
            <wp:extent cx="5943600" cy="3999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99865"/>
                    </a:xfrm>
                    <a:prstGeom prst="rect">
                      <a:avLst/>
                    </a:prstGeom>
                  </pic:spPr>
                </pic:pic>
              </a:graphicData>
            </a:graphic>
          </wp:inline>
        </w:drawing>
      </w:r>
    </w:p>
    <w:p w14:paraId="75A934AE" w14:textId="0EFF582F"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23</w:t>
      </w:r>
      <w:r w:rsidRPr="001164DE">
        <w:rPr>
          <w:noProof/>
          <w:sz w:val="28"/>
          <w:szCs w:val="28"/>
        </w:rPr>
        <w:fldChar w:fldCharType="end"/>
      </w:r>
      <w:r w:rsidRPr="001164DE">
        <w:rPr>
          <w:sz w:val="28"/>
          <w:szCs w:val="28"/>
        </w:rPr>
        <w:t>: Danh mục nhuận bút</w:t>
      </w:r>
    </w:p>
    <w:p w14:paraId="7756EF9E" w14:textId="77777777" w:rsidR="00C60DD7" w:rsidRPr="001164DE" w:rsidRDefault="00C60DD7"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889"/>
        <w:gridCol w:w="2384"/>
        <w:gridCol w:w="1407"/>
        <w:gridCol w:w="1028"/>
        <w:gridCol w:w="905"/>
        <w:gridCol w:w="2363"/>
      </w:tblGrid>
      <w:tr w:rsidR="00C60DD7" w:rsidRPr="001164DE" w14:paraId="6E88F23B" w14:textId="77777777" w:rsidTr="00A84F88">
        <w:trPr>
          <w:tblHeader/>
        </w:trPr>
        <w:tc>
          <w:tcPr>
            <w:tcW w:w="900" w:type="dxa"/>
            <w:shd w:val="clear" w:color="auto" w:fill="E7E6E6" w:themeFill="background2"/>
          </w:tcPr>
          <w:p w14:paraId="5D337CB4"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478" w:type="dxa"/>
            <w:shd w:val="clear" w:color="auto" w:fill="E7E6E6" w:themeFill="background2"/>
          </w:tcPr>
          <w:p w14:paraId="1B43EC6B"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47" w:type="dxa"/>
            <w:shd w:val="clear" w:color="auto" w:fill="E7E6E6" w:themeFill="background2"/>
          </w:tcPr>
          <w:p w14:paraId="17D19559"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047" w:type="dxa"/>
            <w:shd w:val="clear" w:color="auto" w:fill="E7E6E6" w:themeFill="background2"/>
          </w:tcPr>
          <w:p w14:paraId="5E5B2DF4"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16" w:type="dxa"/>
            <w:shd w:val="clear" w:color="auto" w:fill="E7E6E6" w:themeFill="background2"/>
          </w:tcPr>
          <w:p w14:paraId="6AFED370"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477" w:type="dxa"/>
            <w:shd w:val="clear" w:color="auto" w:fill="E7E6E6" w:themeFill="background2"/>
          </w:tcPr>
          <w:p w14:paraId="4D025BCF" w14:textId="77777777" w:rsidR="00C60DD7" w:rsidRPr="001164DE" w:rsidRDefault="00522B4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60DD7" w:rsidRPr="001164DE" w14:paraId="21F1FEC1" w14:textId="77777777" w:rsidTr="00A84F88">
        <w:tc>
          <w:tcPr>
            <w:tcW w:w="9265" w:type="dxa"/>
            <w:gridSpan w:val="6"/>
          </w:tcPr>
          <w:p w14:paraId="16C1C011" w14:textId="77777777" w:rsidR="00C60DD7" w:rsidRPr="001164DE" w:rsidRDefault="00C60DD7" w:rsidP="002B7031">
            <w:pPr>
              <w:spacing w:line="312" w:lineRule="auto"/>
              <w:rPr>
                <w:rFonts w:ascii="Times New Roman" w:hAnsi="Times New Roman"/>
                <w:b/>
                <w:i/>
                <w:sz w:val="28"/>
                <w:szCs w:val="28"/>
              </w:rPr>
            </w:pPr>
            <w:r w:rsidRPr="001164DE">
              <w:rPr>
                <w:rFonts w:ascii="Times New Roman" w:hAnsi="Times New Roman"/>
                <w:b/>
                <w:i/>
                <w:sz w:val="28"/>
                <w:szCs w:val="28"/>
              </w:rPr>
              <w:t xml:space="preserve">Danh mục nhuận bút </w:t>
            </w:r>
          </w:p>
        </w:tc>
      </w:tr>
      <w:tr w:rsidR="00C60DD7" w:rsidRPr="001164DE" w14:paraId="31D392E2" w14:textId="77777777" w:rsidTr="00A84F88">
        <w:tc>
          <w:tcPr>
            <w:tcW w:w="900" w:type="dxa"/>
          </w:tcPr>
          <w:p w14:paraId="5BC6FCE4"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478" w:type="dxa"/>
          </w:tcPr>
          <w:p w14:paraId="7BE09B4E"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Mức nhuận bút</w:t>
            </w:r>
          </w:p>
          <w:p w14:paraId="72B2EF6D"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(Title)</w:t>
            </w:r>
          </w:p>
        </w:tc>
        <w:tc>
          <w:tcPr>
            <w:tcW w:w="1447" w:type="dxa"/>
          </w:tcPr>
          <w:p w14:paraId="55981E9C"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1047" w:type="dxa"/>
          </w:tcPr>
          <w:p w14:paraId="47DB23CF"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3CF98D92"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4CB8FDEB"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FF1FF14"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số tiền tương ứng với </w:t>
            </w:r>
            <w:r w:rsidRPr="001164DE">
              <w:rPr>
                <w:rFonts w:ascii="Times New Roman" w:hAnsi="Times New Roman"/>
                <w:sz w:val="28"/>
                <w:szCs w:val="28"/>
              </w:rPr>
              <w:t xml:space="preserve">mức </w:t>
            </w:r>
            <w:r w:rsidRPr="001164DE">
              <w:rPr>
                <w:rFonts w:ascii="Times New Roman" w:hAnsi="Times New Roman"/>
                <w:sz w:val="28"/>
                <w:szCs w:val="28"/>
                <w:lang w:val="vi-VN"/>
              </w:rPr>
              <w:t>nhuận bút</w:t>
            </w:r>
          </w:p>
        </w:tc>
      </w:tr>
      <w:tr w:rsidR="00C60DD7" w:rsidRPr="001164DE" w14:paraId="314D247B" w14:textId="77777777" w:rsidTr="00A84F88">
        <w:tc>
          <w:tcPr>
            <w:tcW w:w="900" w:type="dxa"/>
          </w:tcPr>
          <w:p w14:paraId="1CB6C23E"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478" w:type="dxa"/>
          </w:tcPr>
          <w:p w14:paraId="2A468BB5"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Trạng thái</w:t>
            </w:r>
          </w:p>
          <w:p w14:paraId="6F6A67A8"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(Status)</w:t>
            </w:r>
          </w:p>
        </w:tc>
        <w:tc>
          <w:tcPr>
            <w:tcW w:w="1447" w:type="dxa"/>
          </w:tcPr>
          <w:p w14:paraId="60178E1E"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047" w:type="dxa"/>
          </w:tcPr>
          <w:p w14:paraId="02B3F8EF"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4D6188BE"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31C7C96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8863FDF"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trạng thái của </w:t>
            </w:r>
            <w:r w:rsidRPr="001164DE">
              <w:rPr>
                <w:rFonts w:ascii="Times New Roman" w:hAnsi="Times New Roman"/>
                <w:sz w:val="28"/>
                <w:szCs w:val="28"/>
              </w:rPr>
              <w:t>mức nhuận bút</w:t>
            </w:r>
          </w:p>
        </w:tc>
      </w:tr>
      <w:tr w:rsidR="00C60DD7" w:rsidRPr="001164DE" w14:paraId="66B22899" w14:textId="77777777" w:rsidTr="00A84F88">
        <w:tc>
          <w:tcPr>
            <w:tcW w:w="900" w:type="dxa"/>
          </w:tcPr>
          <w:p w14:paraId="777D4DAF"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478" w:type="dxa"/>
          </w:tcPr>
          <w:p w14:paraId="1D1A2BF6"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Ngày cập nhật</w:t>
            </w:r>
          </w:p>
          <w:p w14:paraId="101539BD"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(Last saved)</w:t>
            </w:r>
          </w:p>
        </w:tc>
        <w:tc>
          <w:tcPr>
            <w:tcW w:w="1447" w:type="dxa"/>
          </w:tcPr>
          <w:p w14:paraId="1954B212"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047" w:type="dxa"/>
          </w:tcPr>
          <w:p w14:paraId="61402F09"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76594595"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59CF52BF"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01A65FB4"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lastRenderedPageBreak/>
              <w:t>Hiển thị thời gian cập n</w:t>
            </w:r>
            <w:r w:rsidRPr="001164DE">
              <w:rPr>
                <w:rFonts w:ascii="Times New Roman" w:hAnsi="Times New Roman"/>
                <w:sz w:val="28"/>
                <w:szCs w:val="28"/>
              </w:rPr>
              <w:t>hật mức</w:t>
            </w:r>
            <w:r w:rsidRPr="001164DE">
              <w:rPr>
                <w:rFonts w:ascii="Times New Roman" w:hAnsi="Times New Roman"/>
                <w:sz w:val="28"/>
                <w:szCs w:val="28"/>
                <w:lang w:val="vi-VN"/>
              </w:rPr>
              <w:t xml:space="preserve"> nhuận bút</w:t>
            </w:r>
          </w:p>
        </w:tc>
      </w:tr>
      <w:tr w:rsidR="00C60DD7" w:rsidRPr="001164DE" w14:paraId="48AB6332" w14:textId="77777777" w:rsidTr="00A84F88">
        <w:tc>
          <w:tcPr>
            <w:tcW w:w="900" w:type="dxa"/>
          </w:tcPr>
          <w:p w14:paraId="5BCC55DD"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2478" w:type="dxa"/>
          </w:tcPr>
          <w:p w14:paraId="4906F43F"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 xml:space="preserve">Người tạo </w:t>
            </w:r>
          </w:p>
          <w:p w14:paraId="2AD5037C"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(Author)</w:t>
            </w:r>
          </w:p>
        </w:tc>
        <w:tc>
          <w:tcPr>
            <w:tcW w:w="1447" w:type="dxa"/>
          </w:tcPr>
          <w:p w14:paraId="48F3636B"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1047" w:type="dxa"/>
          </w:tcPr>
          <w:p w14:paraId="3C39E2A1"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13B7FD67"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148113C4"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6DFF449"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Hiển thị người tạo mức nhuận bút</w:t>
            </w:r>
          </w:p>
        </w:tc>
      </w:tr>
    </w:tbl>
    <w:p w14:paraId="7209445C" w14:textId="77777777" w:rsidR="00C60DD7" w:rsidRPr="001164DE" w:rsidRDefault="00C60DD7" w:rsidP="002B7031">
      <w:pPr>
        <w:pStyle w:val="ListParagraph"/>
        <w:spacing w:line="312" w:lineRule="auto"/>
      </w:pPr>
      <w:r w:rsidRPr="001164DE">
        <w:rPr>
          <w:lang w:val="en-US"/>
        </w:rPr>
        <w:t>Thêm mới/ Sửa danh mục nhuận bút</w:t>
      </w:r>
    </w:p>
    <w:p w14:paraId="68907D66" w14:textId="77777777" w:rsidR="00C60DD7" w:rsidRPr="001164DE" w:rsidRDefault="00C60DD7" w:rsidP="002B7031">
      <w:pPr>
        <w:pStyle w:val="Style2"/>
        <w:numPr>
          <w:ilvl w:val="0"/>
          <w:numId w:val="0"/>
        </w:numPr>
        <w:spacing w:line="312" w:lineRule="auto"/>
        <w:jc w:val="center"/>
      </w:pPr>
      <w:r w:rsidRPr="001164DE">
        <w:rPr>
          <w:noProof/>
        </w:rPr>
        <w:drawing>
          <wp:inline distT="0" distB="0" distL="0" distR="0" wp14:anchorId="17167927" wp14:editId="54328404">
            <wp:extent cx="4133850" cy="3019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3850" cy="3019425"/>
                    </a:xfrm>
                    <a:prstGeom prst="rect">
                      <a:avLst/>
                    </a:prstGeom>
                  </pic:spPr>
                </pic:pic>
              </a:graphicData>
            </a:graphic>
          </wp:inline>
        </w:drawing>
      </w:r>
    </w:p>
    <w:p w14:paraId="0A279530" w14:textId="56D9C1A9"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24</w:t>
      </w:r>
      <w:r w:rsidRPr="001164DE">
        <w:rPr>
          <w:noProof/>
          <w:sz w:val="28"/>
          <w:szCs w:val="28"/>
        </w:rPr>
        <w:fldChar w:fldCharType="end"/>
      </w:r>
      <w:r w:rsidRPr="001164DE">
        <w:rPr>
          <w:sz w:val="28"/>
          <w:szCs w:val="28"/>
        </w:rPr>
        <w:t>: Thêm mới/ sửa danh mục nhuận bút</w:t>
      </w:r>
    </w:p>
    <w:p w14:paraId="08C7392C" w14:textId="77777777" w:rsidR="00F27326" w:rsidRPr="001164DE" w:rsidRDefault="00F27326">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2B9311D4" w14:textId="4D63CD49" w:rsidR="00C60DD7" w:rsidRPr="001164DE" w:rsidRDefault="00BB3D0B" w:rsidP="002B7031">
      <w:pPr>
        <w:pStyle w:val="Style2"/>
        <w:spacing w:line="312" w:lineRule="auto"/>
      </w:pPr>
      <w:r w:rsidRPr="001164DE">
        <w:lastRenderedPageBreak/>
        <w:t>Thiết kế trường dữ liệu chức năng thêm mới/ Sửa danh mục nhuận bút</w:t>
      </w:r>
    </w:p>
    <w:tbl>
      <w:tblPr>
        <w:tblStyle w:val="TableGrid"/>
        <w:tblW w:w="0" w:type="auto"/>
        <w:tblInd w:w="-5" w:type="dxa"/>
        <w:tblLook w:val="04A0" w:firstRow="1" w:lastRow="0" w:firstColumn="1" w:lastColumn="0" w:noHBand="0" w:noVBand="1"/>
      </w:tblPr>
      <w:tblGrid>
        <w:gridCol w:w="1133"/>
        <w:gridCol w:w="2176"/>
        <w:gridCol w:w="1416"/>
        <w:gridCol w:w="1033"/>
        <w:gridCol w:w="907"/>
        <w:gridCol w:w="2401"/>
      </w:tblGrid>
      <w:tr w:rsidR="00BB3D0B" w:rsidRPr="001164DE" w14:paraId="361C1A28" w14:textId="77777777" w:rsidTr="00A84F88">
        <w:trPr>
          <w:tblHeader/>
        </w:trPr>
        <w:tc>
          <w:tcPr>
            <w:tcW w:w="1170" w:type="dxa"/>
            <w:shd w:val="clear" w:color="auto" w:fill="E7E6E6" w:themeFill="background2"/>
          </w:tcPr>
          <w:p w14:paraId="441FBF1E" w14:textId="77777777" w:rsidR="00BB3D0B" w:rsidRPr="001164DE" w:rsidRDefault="00BB3D0B"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219" w:type="dxa"/>
            <w:shd w:val="clear" w:color="auto" w:fill="E7E6E6" w:themeFill="background2"/>
          </w:tcPr>
          <w:p w14:paraId="10F3B838"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64" w:type="dxa"/>
            <w:shd w:val="clear" w:color="auto" w:fill="E7E6E6" w:themeFill="background2"/>
          </w:tcPr>
          <w:p w14:paraId="70EEF968"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055" w:type="dxa"/>
            <w:shd w:val="clear" w:color="auto" w:fill="E7E6E6" w:themeFill="background2"/>
          </w:tcPr>
          <w:p w14:paraId="1AE30C69"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20" w:type="dxa"/>
            <w:shd w:val="clear" w:color="auto" w:fill="E7E6E6" w:themeFill="background2"/>
          </w:tcPr>
          <w:p w14:paraId="135FD4EA"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27" w:type="dxa"/>
            <w:shd w:val="clear" w:color="auto" w:fill="E7E6E6" w:themeFill="background2"/>
          </w:tcPr>
          <w:p w14:paraId="5E77D465" w14:textId="77777777" w:rsidR="00BB3D0B"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BB3D0B" w:rsidRPr="001164DE" w14:paraId="5DBED643" w14:textId="77777777" w:rsidTr="00A84F88">
        <w:tc>
          <w:tcPr>
            <w:tcW w:w="9355" w:type="dxa"/>
            <w:gridSpan w:val="6"/>
          </w:tcPr>
          <w:p w14:paraId="6F2446D9" w14:textId="77777777" w:rsidR="00BB3D0B" w:rsidRPr="001164DE" w:rsidRDefault="00BB3D0B" w:rsidP="002B7031">
            <w:pPr>
              <w:spacing w:line="312" w:lineRule="auto"/>
              <w:rPr>
                <w:rFonts w:ascii="Times New Roman" w:hAnsi="Times New Roman"/>
                <w:b/>
                <w:i/>
                <w:sz w:val="28"/>
                <w:szCs w:val="28"/>
              </w:rPr>
            </w:pPr>
            <w:r w:rsidRPr="001164DE">
              <w:rPr>
                <w:rFonts w:ascii="Times New Roman" w:hAnsi="Times New Roman"/>
                <w:b/>
                <w:i/>
                <w:sz w:val="28"/>
                <w:szCs w:val="28"/>
              </w:rPr>
              <w:t>Thêm mới/Sửa danh mục nhuận bút</w:t>
            </w:r>
          </w:p>
        </w:tc>
      </w:tr>
      <w:tr w:rsidR="00522B44" w:rsidRPr="001164DE" w14:paraId="573B0186" w14:textId="77777777" w:rsidTr="00A84F88">
        <w:tc>
          <w:tcPr>
            <w:tcW w:w="1170" w:type="dxa"/>
          </w:tcPr>
          <w:p w14:paraId="7D2EA3AD"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219" w:type="dxa"/>
          </w:tcPr>
          <w:p w14:paraId="014A0DCD"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Tên</w:t>
            </w:r>
            <w:r w:rsidRPr="001164DE" w:rsidDel="008855D7">
              <w:rPr>
                <w:rFonts w:ascii="Times New Roman" w:hAnsi="Times New Roman"/>
                <w:sz w:val="28"/>
                <w:szCs w:val="28"/>
              </w:rPr>
              <w:t xml:space="preserve"> </w:t>
            </w:r>
            <w:r w:rsidRPr="001164DE">
              <w:rPr>
                <w:rFonts w:ascii="Times New Roman" w:hAnsi="Times New Roman"/>
                <w:sz w:val="28"/>
                <w:szCs w:val="28"/>
              </w:rPr>
              <w:t>(Name)</w:t>
            </w:r>
          </w:p>
        </w:tc>
        <w:tc>
          <w:tcPr>
            <w:tcW w:w="1464" w:type="dxa"/>
          </w:tcPr>
          <w:p w14:paraId="11001EF5"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055" w:type="dxa"/>
          </w:tcPr>
          <w:p w14:paraId="4CB05A4C"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20" w:type="dxa"/>
          </w:tcPr>
          <w:p w14:paraId="2484EAEB" w14:textId="77777777" w:rsidR="00522B44" w:rsidRPr="001164DE" w:rsidRDefault="00522B44" w:rsidP="002B7031">
            <w:pPr>
              <w:spacing w:line="312" w:lineRule="auto"/>
              <w:rPr>
                <w:rFonts w:ascii="Times New Roman" w:hAnsi="Times New Roman"/>
                <w:sz w:val="28"/>
                <w:szCs w:val="28"/>
                <w:lang w:val="vi-VN"/>
              </w:rPr>
            </w:pPr>
          </w:p>
        </w:tc>
        <w:tc>
          <w:tcPr>
            <w:tcW w:w="2527" w:type="dxa"/>
          </w:tcPr>
          <w:p w14:paraId="1A34F850"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định danh mức nhuận bút trên hệ thống</w:t>
            </w:r>
          </w:p>
          <w:p w14:paraId="7D26DEB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522B44" w:rsidRPr="001164DE" w14:paraId="6C3087D4" w14:textId="77777777" w:rsidTr="00A84F88">
        <w:tc>
          <w:tcPr>
            <w:tcW w:w="1170" w:type="dxa"/>
          </w:tcPr>
          <w:p w14:paraId="0DB65304"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2219" w:type="dxa"/>
          </w:tcPr>
          <w:p w14:paraId="269B720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Mức nhuận bút</w:t>
            </w:r>
            <w:r w:rsidRPr="001164DE" w:rsidDel="008855D7">
              <w:rPr>
                <w:rFonts w:ascii="Times New Roman" w:hAnsi="Times New Roman"/>
                <w:sz w:val="28"/>
                <w:szCs w:val="28"/>
              </w:rPr>
              <w:t xml:space="preserve"> </w:t>
            </w:r>
            <w:r w:rsidRPr="001164DE">
              <w:rPr>
                <w:rFonts w:ascii="Times New Roman" w:hAnsi="Times New Roman"/>
                <w:sz w:val="28"/>
                <w:szCs w:val="28"/>
              </w:rPr>
              <w:t>(Display title)</w:t>
            </w:r>
          </w:p>
        </w:tc>
        <w:tc>
          <w:tcPr>
            <w:tcW w:w="1464" w:type="dxa"/>
          </w:tcPr>
          <w:p w14:paraId="3473665E"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1055" w:type="dxa"/>
          </w:tcPr>
          <w:p w14:paraId="4A2AF17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20" w:type="dxa"/>
          </w:tcPr>
          <w:p w14:paraId="6C7E9A2D" w14:textId="77777777" w:rsidR="00522B44" w:rsidRPr="001164DE" w:rsidRDefault="00522B44" w:rsidP="002B7031">
            <w:pPr>
              <w:spacing w:line="312" w:lineRule="auto"/>
              <w:rPr>
                <w:rFonts w:ascii="Times New Roman" w:hAnsi="Times New Roman"/>
                <w:sz w:val="28"/>
                <w:szCs w:val="28"/>
                <w:lang w:val="vi-VN"/>
              </w:rPr>
            </w:pPr>
          </w:p>
        </w:tc>
        <w:tc>
          <w:tcPr>
            <w:tcW w:w="2527" w:type="dxa"/>
          </w:tcPr>
          <w:p w14:paraId="4FEDADC7"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Cho phép NSD nhập </w:t>
            </w:r>
            <w:r w:rsidRPr="001164DE">
              <w:rPr>
                <w:rFonts w:ascii="Times New Roman" w:hAnsi="Times New Roman"/>
                <w:sz w:val="28"/>
                <w:szCs w:val="28"/>
                <w:lang w:val="vi-VN"/>
              </w:rPr>
              <w:t xml:space="preserve">số tiền tương ứng với </w:t>
            </w:r>
            <w:r w:rsidRPr="001164DE">
              <w:rPr>
                <w:rFonts w:ascii="Times New Roman" w:hAnsi="Times New Roman"/>
                <w:sz w:val="28"/>
                <w:szCs w:val="28"/>
              </w:rPr>
              <w:t xml:space="preserve">mức </w:t>
            </w:r>
            <w:r w:rsidRPr="001164DE">
              <w:rPr>
                <w:rFonts w:ascii="Times New Roman" w:hAnsi="Times New Roman"/>
                <w:sz w:val="28"/>
                <w:szCs w:val="28"/>
                <w:lang w:val="vi-VN"/>
              </w:rPr>
              <w:t>nhuận bút</w:t>
            </w:r>
            <w:r w:rsidRPr="001164DE" w:rsidDel="008855D7">
              <w:rPr>
                <w:rFonts w:ascii="Times New Roman" w:hAnsi="Times New Roman"/>
                <w:sz w:val="28"/>
                <w:szCs w:val="28"/>
                <w:lang w:val="vi-VN"/>
              </w:rPr>
              <w:t xml:space="preserve"> </w:t>
            </w:r>
          </w:p>
        </w:tc>
      </w:tr>
      <w:tr w:rsidR="00522B44" w:rsidRPr="001164DE" w14:paraId="55016E50" w14:textId="77777777" w:rsidTr="00A84F88">
        <w:tc>
          <w:tcPr>
            <w:tcW w:w="1170" w:type="dxa"/>
          </w:tcPr>
          <w:p w14:paraId="1CD7B65F"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19" w:type="dxa"/>
          </w:tcPr>
          <w:p w14:paraId="1A7C12C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Mô tả</w:t>
            </w:r>
            <w:r w:rsidRPr="001164DE" w:rsidDel="008855D7">
              <w:rPr>
                <w:rFonts w:ascii="Times New Roman" w:hAnsi="Times New Roman"/>
                <w:sz w:val="28"/>
                <w:szCs w:val="28"/>
              </w:rPr>
              <w:t xml:space="preserve"> </w:t>
            </w:r>
            <w:r w:rsidRPr="001164DE">
              <w:rPr>
                <w:rFonts w:ascii="Times New Roman" w:hAnsi="Times New Roman"/>
                <w:sz w:val="28"/>
                <w:szCs w:val="28"/>
              </w:rPr>
              <w:t>(Description)</w:t>
            </w:r>
          </w:p>
        </w:tc>
        <w:tc>
          <w:tcPr>
            <w:tcW w:w="1464" w:type="dxa"/>
          </w:tcPr>
          <w:p w14:paraId="24E96C4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055" w:type="dxa"/>
          </w:tcPr>
          <w:p w14:paraId="29ECCA86" w14:textId="77777777" w:rsidR="00522B44" w:rsidRPr="001164DE" w:rsidRDefault="00522B44" w:rsidP="002B7031">
            <w:pPr>
              <w:spacing w:line="312" w:lineRule="auto"/>
              <w:rPr>
                <w:rFonts w:ascii="Times New Roman" w:hAnsi="Times New Roman"/>
                <w:sz w:val="28"/>
                <w:szCs w:val="28"/>
              </w:rPr>
            </w:pPr>
          </w:p>
        </w:tc>
        <w:tc>
          <w:tcPr>
            <w:tcW w:w="920" w:type="dxa"/>
          </w:tcPr>
          <w:p w14:paraId="7C223684" w14:textId="77777777" w:rsidR="00522B44" w:rsidRPr="001164DE" w:rsidRDefault="00522B44" w:rsidP="002B7031">
            <w:pPr>
              <w:spacing w:line="312" w:lineRule="auto"/>
              <w:rPr>
                <w:rFonts w:ascii="Times New Roman" w:hAnsi="Times New Roman"/>
                <w:sz w:val="28"/>
                <w:szCs w:val="28"/>
                <w:lang w:val="vi-VN"/>
              </w:rPr>
            </w:pPr>
          </w:p>
        </w:tc>
        <w:tc>
          <w:tcPr>
            <w:tcW w:w="2527" w:type="dxa"/>
          </w:tcPr>
          <w:p w14:paraId="47925CDD"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mô tả mức nhuận bút</w:t>
            </w:r>
          </w:p>
        </w:tc>
      </w:tr>
    </w:tbl>
    <w:p w14:paraId="32F1DFB6" w14:textId="77777777" w:rsidR="009D7060" w:rsidRPr="001164DE" w:rsidRDefault="009D7060" w:rsidP="0090566F">
      <w:pPr>
        <w:pStyle w:val="Heading4"/>
      </w:pPr>
      <w:r w:rsidRPr="001164DE">
        <w:t>Điều kiện thực hiện</w:t>
      </w:r>
    </w:p>
    <w:p w14:paraId="04200B22" w14:textId="77777777" w:rsidR="00A80242" w:rsidRPr="001164DE" w:rsidRDefault="00A80242" w:rsidP="002B7031">
      <w:pPr>
        <w:pStyle w:val="Style2"/>
        <w:spacing w:line="312" w:lineRule="auto"/>
        <w:rPr>
          <w:lang w:eastAsia="x-none"/>
        </w:rPr>
      </w:pPr>
      <w:r w:rsidRPr="001164DE">
        <w:rPr>
          <w:lang w:val="vi-VN"/>
        </w:rPr>
        <w:t>N</w:t>
      </w:r>
      <w:r w:rsidRPr="001164DE">
        <w:t>SD đã đăng nhập thành công vào hệ thống</w:t>
      </w:r>
      <w:r w:rsidRPr="001164DE">
        <w:rPr>
          <w:lang w:val="vi-VN"/>
        </w:rPr>
        <w:t xml:space="preserve"> </w:t>
      </w:r>
      <w:r w:rsidRPr="001164DE">
        <w:t>và truy cập vào chức năng quản lý</w:t>
      </w:r>
      <w:r w:rsidRPr="001164DE">
        <w:rPr>
          <w:lang w:val="vi-VN"/>
        </w:rPr>
        <w:t xml:space="preserve"> Danh mục nhuận bút</w:t>
      </w:r>
    </w:p>
    <w:p w14:paraId="5C57CBCD" w14:textId="77777777" w:rsidR="009D7060" w:rsidRPr="001164DE" w:rsidRDefault="009D7060" w:rsidP="0090566F">
      <w:pPr>
        <w:pStyle w:val="Heading4"/>
      </w:pPr>
      <w:r w:rsidRPr="001164DE">
        <w:t>Yêu cầu đặc biệt/ Ràng buộc</w:t>
      </w:r>
    </w:p>
    <w:p w14:paraId="2F325702" w14:textId="77777777" w:rsidR="00A80242" w:rsidRPr="001164DE" w:rsidRDefault="00A80242" w:rsidP="002B7031">
      <w:pPr>
        <w:pStyle w:val="Style2"/>
        <w:spacing w:line="312" w:lineRule="auto"/>
        <w:rPr>
          <w:lang w:eastAsia="x-none"/>
        </w:rPr>
      </w:pPr>
      <w:r w:rsidRPr="001164DE">
        <w:t>NSD đã</w:t>
      </w:r>
      <w:r w:rsidRPr="001164DE">
        <w:rPr>
          <w:lang w:val="vi-VN"/>
        </w:rPr>
        <w:t xml:space="preserve"> được phân quyền </w:t>
      </w:r>
      <w:r w:rsidRPr="001164DE">
        <w:t>quản lý</w:t>
      </w:r>
      <w:r w:rsidRPr="001164DE">
        <w:rPr>
          <w:lang w:val="vi-VN"/>
        </w:rPr>
        <w:t xml:space="preserve"> Danh mục nhuận bút</w:t>
      </w:r>
    </w:p>
    <w:p w14:paraId="3F2A0F84" w14:textId="77777777" w:rsidR="00F27326" w:rsidRPr="001164DE" w:rsidRDefault="00F27326">
      <w:pPr>
        <w:rPr>
          <w:rFonts w:ascii="Times New Roman" w:eastAsia="Calibri" w:hAnsi="Times New Roman" w:cs="Times New Roman"/>
          <w:b/>
          <w:sz w:val="28"/>
          <w:szCs w:val="28"/>
          <w:lang w:eastAsia="x-none"/>
        </w:rPr>
      </w:pPr>
      <w:r w:rsidRPr="001164DE">
        <w:rPr>
          <w:rFonts w:ascii="Times New Roman" w:hAnsi="Times New Roman" w:cs="Times New Roman"/>
          <w:sz w:val="28"/>
          <w:szCs w:val="28"/>
        </w:rPr>
        <w:br w:type="page"/>
      </w:r>
    </w:p>
    <w:p w14:paraId="3940B1E8" w14:textId="51DA4F89" w:rsidR="00BB3D0B" w:rsidRPr="001164DE" w:rsidRDefault="009D7060" w:rsidP="0090566F">
      <w:pPr>
        <w:pStyle w:val="Heading4"/>
      </w:pPr>
      <w:r w:rsidRPr="001164DE">
        <w:lastRenderedPageBreak/>
        <w:t>Logic xử lý dữ liệu</w:t>
      </w:r>
    </w:p>
    <w:p w14:paraId="01F5E461" w14:textId="77777777" w:rsidR="00BB3D0B" w:rsidRPr="001164DE" w:rsidRDefault="00BB3D0B" w:rsidP="002B7031">
      <w:pPr>
        <w:pStyle w:val="ListParagraph"/>
        <w:spacing w:line="312" w:lineRule="auto"/>
      </w:pPr>
      <w:r w:rsidRPr="001164DE">
        <w:t>Thêm mới danh mục nhuận bút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2123"/>
        <w:gridCol w:w="6036"/>
      </w:tblGrid>
      <w:tr w:rsidR="00BB3D0B" w:rsidRPr="001164DE" w14:paraId="35F97D18" w14:textId="77777777" w:rsidTr="00A84F88">
        <w:trPr>
          <w:trHeight w:val="510"/>
          <w:tblHeader/>
        </w:trPr>
        <w:tc>
          <w:tcPr>
            <w:tcW w:w="576" w:type="pct"/>
            <w:shd w:val="clear" w:color="auto" w:fill="E7E6E6" w:themeFill="background2"/>
            <w:vAlign w:val="center"/>
          </w:tcPr>
          <w:p w14:paraId="51472192"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30DFD10F"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1563EFF6"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B3D0B" w:rsidRPr="001164DE" w14:paraId="68D63D64" w14:textId="77777777" w:rsidTr="00A84F88">
        <w:trPr>
          <w:trHeight w:val="510"/>
        </w:trPr>
        <w:tc>
          <w:tcPr>
            <w:tcW w:w="576" w:type="pct"/>
            <w:shd w:val="clear" w:color="auto" w:fill="auto"/>
          </w:tcPr>
          <w:p w14:paraId="3F40DB8F"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1</w:t>
            </w:r>
          </w:p>
        </w:tc>
        <w:tc>
          <w:tcPr>
            <w:tcW w:w="1250" w:type="pct"/>
            <w:shd w:val="clear" w:color="auto" w:fill="auto"/>
          </w:tcPr>
          <w:p w14:paraId="3633CE9F" w14:textId="77777777" w:rsidR="00BB3D0B" w:rsidRPr="001164DE" w:rsidRDefault="00BB3D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7C8A8326" w14:textId="48BF3FFF"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BB3D0B" w:rsidRPr="001164DE" w14:paraId="3C8910E1" w14:textId="77777777" w:rsidTr="00A84F88">
        <w:trPr>
          <w:trHeight w:val="510"/>
        </w:trPr>
        <w:tc>
          <w:tcPr>
            <w:tcW w:w="576" w:type="pct"/>
            <w:shd w:val="clear" w:color="auto" w:fill="auto"/>
          </w:tcPr>
          <w:p w14:paraId="7DFE1771"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50" w:type="pct"/>
            <w:shd w:val="clear" w:color="auto" w:fill="auto"/>
          </w:tcPr>
          <w:p w14:paraId="17D63C65"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10D7A95D"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Chọn thư mục danh mục nhuận bút</w:t>
            </w:r>
          </w:p>
        </w:tc>
      </w:tr>
      <w:tr w:rsidR="00BB3D0B" w:rsidRPr="001164DE" w14:paraId="1AA7C1D6" w14:textId="77777777" w:rsidTr="00A84F88">
        <w:trPr>
          <w:trHeight w:val="510"/>
        </w:trPr>
        <w:tc>
          <w:tcPr>
            <w:tcW w:w="576" w:type="pct"/>
            <w:shd w:val="clear" w:color="auto" w:fill="auto"/>
          </w:tcPr>
          <w:p w14:paraId="71595523"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250" w:type="pct"/>
            <w:shd w:val="clear" w:color="auto" w:fill="auto"/>
          </w:tcPr>
          <w:p w14:paraId="0B2411E9" w14:textId="77777777" w:rsidR="00BB3D0B" w:rsidRPr="001164DE" w:rsidRDefault="00BB3D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01CFC43B" w14:textId="11150FC3"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Danh mục nhuận bút, kích vào nút</w:t>
            </w:r>
            <w:r w:rsidRPr="001164DE">
              <w:rPr>
                <w:rFonts w:ascii="Times New Roman" w:hAnsi="Times New Roman" w:cs="Times New Roman"/>
                <w:sz w:val="28"/>
                <w:szCs w:val="28"/>
              </w:rPr>
              <w:t xml:space="preserve"> thêm mới </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New</w:t>
            </w:r>
            <w:r w:rsidRPr="001164DE">
              <w:rPr>
                <w:rFonts w:ascii="Times New Roman" w:hAnsi="Times New Roman" w:cs="Times New Roman"/>
                <w:sz w:val="28"/>
                <w:szCs w:val="28"/>
                <w:lang w:val="vi-VN"/>
              </w:rPr>
              <w:t>)</w:t>
            </w:r>
            <w:r w:rsidR="00522B44" w:rsidRPr="001164DE">
              <w:rPr>
                <w:rFonts w:ascii="Times New Roman" w:hAnsi="Times New Roman" w:cs="Times New Roman"/>
                <w:sz w:val="28"/>
                <w:szCs w:val="28"/>
              </w:rPr>
              <w:t>/ chọn Danh mục (categories)</w:t>
            </w:r>
            <w:r w:rsidR="00035EF7" w:rsidRPr="001164DE">
              <w:rPr>
                <w:rFonts w:ascii="Times New Roman" w:hAnsi="Times New Roman" w:cs="Times New Roman"/>
                <w:sz w:val="28"/>
                <w:szCs w:val="28"/>
              </w:rPr>
              <w:t xml:space="preserve"> </w:t>
            </w:r>
            <w:r w:rsidRPr="001164DE">
              <w:rPr>
                <w:rFonts w:ascii="Times New Roman" w:hAnsi="Times New Roman" w:cs="Times New Roman"/>
                <w:sz w:val="28"/>
                <w:szCs w:val="28"/>
              </w:rPr>
              <w:t>để thêm mức nhuận bút</w:t>
            </w:r>
          </w:p>
        </w:tc>
      </w:tr>
      <w:tr w:rsidR="00BB3D0B" w:rsidRPr="001164DE" w14:paraId="20A8DE7F" w14:textId="77777777" w:rsidTr="00A84F88">
        <w:trPr>
          <w:trHeight w:val="510"/>
        </w:trPr>
        <w:tc>
          <w:tcPr>
            <w:tcW w:w="576" w:type="pct"/>
            <w:shd w:val="clear" w:color="auto" w:fill="auto"/>
          </w:tcPr>
          <w:p w14:paraId="30C3DD47"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250" w:type="pct"/>
            <w:shd w:val="clear" w:color="auto" w:fill="auto"/>
          </w:tcPr>
          <w:p w14:paraId="650CAF8D"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2B7AE5B"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màn hình</w:t>
            </w:r>
            <w:r w:rsidRPr="001164DE">
              <w:rPr>
                <w:rFonts w:ascii="Times New Roman" w:hAnsi="Times New Roman" w:cs="Times New Roman"/>
                <w:sz w:val="28"/>
                <w:szCs w:val="28"/>
                <w:lang w:val="vi-VN"/>
              </w:rPr>
              <w:t xml:space="preserve"> thêm mới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w:t>
            </w:r>
          </w:p>
          <w:p w14:paraId="4BA8B5BF"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Các trường thông tin:</w:t>
            </w:r>
          </w:p>
          <w:p w14:paraId="22512E50" w14:textId="77777777"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+Tên (Name): Định danh mức nhuận bút</w:t>
            </w:r>
          </w:p>
          <w:p w14:paraId="1F6A894F" w14:textId="77777777"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+Mức nhuận bút (Display title): Giá trị mức nhuận bút</w:t>
            </w:r>
          </w:p>
          <w:p w14:paraId="18C4D51E" w14:textId="7EF207FE"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+Mô tả (Description): Mô tả cho mức nhuận bút</w:t>
            </w:r>
          </w:p>
          <w:p w14:paraId="26299329" w14:textId="38536357" w:rsidR="00BC031B" w:rsidRPr="001164DE" w:rsidRDefault="00BC031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Thông qua component của Websphere Portal trong Web Content Management</w:t>
            </w:r>
          </w:p>
          <w:p w14:paraId="0D6F9EC8" w14:textId="77777777" w:rsidR="00BC031B" w:rsidRPr="001164DE" w:rsidRDefault="00BC031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3AA04D51" wp14:editId="5A7A7FFC">
                  <wp:extent cx="3693146" cy="1288590"/>
                  <wp:effectExtent l="0" t="0" r="317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3740" cy="1292286"/>
                          </a:xfrm>
                          <a:prstGeom prst="rect">
                            <a:avLst/>
                          </a:prstGeom>
                        </pic:spPr>
                      </pic:pic>
                    </a:graphicData>
                  </a:graphic>
                </wp:inline>
              </w:drawing>
            </w:r>
          </w:p>
          <w:p w14:paraId="552251CC" w14:textId="0E2B1A3A" w:rsidR="000A2D88" w:rsidRPr="001164DE" w:rsidRDefault="000A2D88"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BB3D0B" w:rsidRPr="001164DE" w14:paraId="03D57365" w14:textId="77777777" w:rsidTr="00A84F88">
        <w:trPr>
          <w:trHeight w:val="510"/>
        </w:trPr>
        <w:tc>
          <w:tcPr>
            <w:tcW w:w="576" w:type="pct"/>
            <w:shd w:val="clear" w:color="auto" w:fill="auto"/>
          </w:tcPr>
          <w:p w14:paraId="096C6A62"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50" w:type="pct"/>
            <w:shd w:val="clear" w:color="auto" w:fill="auto"/>
          </w:tcPr>
          <w:p w14:paraId="1F39E694"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0B4F7F5B"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Điền thông tin của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 và chọn</w:t>
            </w:r>
            <w:r w:rsidRPr="001164DE">
              <w:rPr>
                <w:rFonts w:ascii="Times New Roman" w:hAnsi="Times New Roman" w:cs="Times New Roman"/>
                <w:sz w:val="28"/>
                <w:szCs w:val="28"/>
              </w:rPr>
              <w:t xml:space="preserve"> Lưu và Đóng </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Save and Close</w:t>
            </w:r>
            <w:r w:rsidRPr="001164DE">
              <w:rPr>
                <w:rFonts w:ascii="Times New Roman" w:hAnsi="Times New Roman" w:cs="Times New Roman"/>
                <w:sz w:val="28"/>
                <w:szCs w:val="28"/>
                <w:lang w:val="vi-VN"/>
              </w:rPr>
              <w:t>)</w:t>
            </w:r>
          </w:p>
        </w:tc>
      </w:tr>
      <w:tr w:rsidR="00BB3D0B" w:rsidRPr="001164DE" w14:paraId="3E7F7DBE" w14:textId="77777777" w:rsidTr="00A84F88">
        <w:trPr>
          <w:trHeight w:val="510"/>
        </w:trPr>
        <w:tc>
          <w:tcPr>
            <w:tcW w:w="576" w:type="pct"/>
            <w:shd w:val="clear" w:color="auto" w:fill="auto"/>
          </w:tcPr>
          <w:p w14:paraId="2EB8990C"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6</w:t>
            </w:r>
          </w:p>
        </w:tc>
        <w:tc>
          <w:tcPr>
            <w:tcW w:w="1250" w:type="pct"/>
            <w:shd w:val="clear" w:color="auto" w:fill="auto"/>
          </w:tcPr>
          <w:p w14:paraId="7AD43367"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9C4F2A6"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nhập vào</w:t>
            </w:r>
            <w:r w:rsidRPr="001164DE">
              <w:rPr>
                <w:rFonts w:ascii="Times New Roman" w:hAnsi="Times New Roman" w:cs="Times New Roman"/>
                <w:sz w:val="28"/>
                <w:szCs w:val="28"/>
              </w:rPr>
              <w:t xml:space="preserve"> bao gồm Tên, Mức nhuận bút và Mô tả, đảm bảo đúng yêu cầu tại bảng “Thiết kế trường dữ liệu”- chức năng “Thêm mới danh mục nhuận bút”</w:t>
            </w:r>
          </w:p>
          <w:p w14:paraId="539DAA70" w14:textId="093DAEFA"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Nếu hợp lệ, lưu thông tin vào cơ sở dữ liệu</w:t>
            </w:r>
            <w:r w:rsidR="0086415D" w:rsidRPr="001164DE">
              <w:rPr>
                <w:rFonts w:ascii="Times New Roman" w:hAnsi="Times New Roman" w:cs="Times New Roman"/>
                <w:sz w:val="28"/>
                <w:szCs w:val="28"/>
              </w:rPr>
              <w:t xml:space="preserve"> của wcm</w:t>
            </w:r>
            <w:r w:rsidRPr="001164DE">
              <w:rPr>
                <w:rFonts w:ascii="Times New Roman" w:hAnsi="Times New Roman" w:cs="Times New Roman"/>
                <w:sz w:val="28"/>
                <w:szCs w:val="28"/>
                <w:lang w:val="vi-VN"/>
              </w:rPr>
              <w:t xml:space="preserve">, hiển thị thông báo thêm mới </w:t>
            </w:r>
            <w:r w:rsidRPr="001164DE">
              <w:rPr>
                <w:rFonts w:ascii="Times New Roman" w:hAnsi="Times New Roman" w:cs="Times New Roman"/>
                <w:sz w:val="28"/>
                <w:szCs w:val="28"/>
              </w:rPr>
              <w:t>mức nhuận bút</w:t>
            </w:r>
            <w:r w:rsidRPr="001164DE">
              <w:rPr>
                <w:rFonts w:ascii="Times New Roman" w:hAnsi="Times New Roman" w:cs="Times New Roman"/>
                <w:sz w:val="28"/>
                <w:szCs w:val="28"/>
                <w:lang w:val="vi-VN"/>
              </w:rPr>
              <w:t xml:space="preserve"> thành công</w:t>
            </w:r>
          </w:p>
          <w:p w14:paraId="62A06640"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hiển thị lỗi tương ứng</w:t>
            </w:r>
          </w:p>
        </w:tc>
      </w:tr>
    </w:tbl>
    <w:p w14:paraId="3C07A95B" w14:textId="788CB8FC" w:rsidR="00BB3D0B" w:rsidRPr="001164DE" w:rsidRDefault="00BB3D0B" w:rsidP="002B7031">
      <w:pPr>
        <w:pStyle w:val="ListParagraph"/>
        <w:spacing w:line="312" w:lineRule="auto"/>
      </w:pPr>
      <w:r w:rsidRPr="001164DE">
        <w:t>Sửa danh mục nhuận bút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928"/>
        <w:gridCol w:w="6089"/>
      </w:tblGrid>
      <w:tr w:rsidR="00BB3D0B" w:rsidRPr="001164DE" w14:paraId="7C2ACCFA" w14:textId="77777777" w:rsidTr="00177930">
        <w:trPr>
          <w:trHeight w:val="510"/>
          <w:tblHeader/>
        </w:trPr>
        <w:tc>
          <w:tcPr>
            <w:tcW w:w="576" w:type="pct"/>
            <w:shd w:val="clear" w:color="auto" w:fill="E7E6E6" w:themeFill="background2"/>
            <w:vAlign w:val="center"/>
          </w:tcPr>
          <w:p w14:paraId="0CF8DEE7"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064" w:type="pct"/>
            <w:shd w:val="clear" w:color="auto" w:fill="E7E6E6" w:themeFill="background2"/>
            <w:vAlign w:val="center"/>
          </w:tcPr>
          <w:p w14:paraId="428C0B66"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360" w:type="pct"/>
            <w:shd w:val="clear" w:color="auto" w:fill="E7E6E6" w:themeFill="background2"/>
            <w:vAlign w:val="center"/>
          </w:tcPr>
          <w:p w14:paraId="119E2CD6"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447753" w:rsidRPr="001164DE" w14:paraId="34E4143E" w14:textId="77777777" w:rsidTr="00177930">
        <w:trPr>
          <w:trHeight w:val="510"/>
        </w:trPr>
        <w:tc>
          <w:tcPr>
            <w:tcW w:w="576" w:type="pct"/>
            <w:shd w:val="clear" w:color="auto" w:fill="auto"/>
          </w:tcPr>
          <w:p w14:paraId="11069EB7"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064" w:type="pct"/>
            <w:shd w:val="clear" w:color="auto" w:fill="auto"/>
          </w:tcPr>
          <w:p w14:paraId="46038AC0"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0" w:type="pct"/>
            <w:shd w:val="clear" w:color="auto" w:fill="auto"/>
          </w:tcPr>
          <w:p w14:paraId="10EED167"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Danh mục nhuận bút, </w:t>
            </w:r>
            <w:r w:rsidRPr="001164DE">
              <w:rPr>
                <w:rFonts w:ascii="Times New Roman" w:hAnsi="Times New Roman" w:cs="Times New Roman"/>
                <w:sz w:val="28"/>
                <w:szCs w:val="28"/>
              </w:rPr>
              <w:t xml:space="preserve">kích chọn mức nhuận bút cần sửa và </w:t>
            </w:r>
            <w:r w:rsidRPr="001164DE">
              <w:rPr>
                <w:rFonts w:ascii="Times New Roman" w:hAnsi="Times New Roman" w:cs="Times New Roman"/>
                <w:sz w:val="28"/>
                <w:szCs w:val="28"/>
                <w:lang w:val="vi-VN"/>
              </w:rPr>
              <w:t>kích vào nút</w:t>
            </w:r>
            <w:r w:rsidRPr="001164DE">
              <w:rPr>
                <w:rFonts w:ascii="Times New Roman" w:hAnsi="Times New Roman" w:cs="Times New Roman"/>
                <w:sz w:val="28"/>
                <w:szCs w:val="28"/>
              </w:rPr>
              <w:t xml:space="preserve"> Sửa </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Edit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trên thanh công cụ</w:t>
            </w:r>
          </w:p>
        </w:tc>
      </w:tr>
      <w:tr w:rsidR="00447753" w:rsidRPr="001164DE" w14:paraId="29FC0095" w14:textId="77777777" w:rsidTr="00177930">
        <w:trPr>
          <w:trHeight w:val="510"/>
        </w:trPr>
        <w:tc>
          <w:tcPr>
            <w:tcW w:w="576" w:type="pct"/>
            <w:shd w:val="clear" w:color="auto" w:fill="auto"/>
          </w:tcPr>
          <w:p w14:paraId="2CE94E5D"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064" w:type="pct"/>
            <w:shd w:val="clear" w:color="auto" w:fill="auto"/>
          </w:tcPr>
          <w:p w14:paraId="0D701656"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0" w:type="pct"/>
            <w:shd w:val="clear" w:color="auto" w:fill="auto"/>
          </w:tcPr>
          <w:p w14:paraId="20159ED6"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 xml:space="preserve">màn hình </w:t>
            </w:r>
            <w:r w:rsidRPr="001164DE">
              <w:rPr>
                <w:rFonts w:ascii="Times New Roman" w:hAnsi="Times New Roman" w:cs="Times New Roman"/>
                <w:sz w:val="28"/>
                <w:szCs w:val="28"/>
                <w:lang w:val="vi-VN"/>
              </w:rPr>
              <w:t>Sửa</w:t>
            </w:r>
            <w:r w:rsidRPr="001164DE">
              <w:rPr>
                <w:rFonts w:ascii="Times New Roman" w:hAnsi="Times New Roman" w:cs="Times New Roman"/>
                <w:sz w:val="28"/>
                <w:szCs w:val="28"/>
              </w:rPr>
              <w:t xml:space="preserve"> mức</w:t>
            </w:r>
            <w:r w:rsidRPr="001164DE">
              <w:rPr>
                <w:rFonts w:ascii="Times New Roman" w:hAnsi="Times New Roman" w:cs="Times New Roman"/>
                <w:sz w:val="28"/>
                <w:szCs w:val="28"/>
                <w:lang w:val="vi-VN"/>
              </w:rPr>
              <w:t xml:space="preserve"> nhuận bút</w:t>
            </w:r>
          </w:p>
          <w:p w14:paraId="5BCD46A6" w14:textId="12524FCE"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Các trường thông tin: </w:t>
            </w:r>
            <w:r w:rsidRPr="001164DE">
              <w:rPr>
                <w:rFonts w:ascii="Times New Roman" w:hAnsi="Times New Roman" w:cs="Times New Roman"/>
                <w:sz w:val="28"/>
                <w:szCs w:val="28"/>
              </w:rPr>
              <w:t>Tên (Name), Mức nhuận bút (Display title) và Mô tả (Description</w:t>
            </w:r>
            <w:r w:rsidR="005F3D75" w:rsidRPr="001164DE">
              <w:rPr>
                <w:rFonts w:ascii="Times New Roman" w:hAnsi="Times New Roman" w:cs="Times New Roman"/>
                <w:sz w:val="28"/>
                <w:szCs w:val="28"/>
              </w:rPr>
              <w:t>).</w:t>
            </w:r>
          </w:p>
          <w:p w14:paraId="228CD502" w14:textId="1155D515" w:rsidR="005F3D75" w:rsidRPr="001164DE" w:rsidRDefault="005F3D7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Thông qua component của Websphere Portal trong Web Content Management</w:t>
            </w:r>
          </w:p>
          <w:p w14:paraId="56E4A64E" w14:textId="77777777" w:rsidR="005F3D75" w:rsidRPr="001164DE" w:rsidRDefault="005F3D7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6FFDB5D4" wp14:editId="66EDBDA5">
                  <wp:extent cx="3443969" cy="2366849"/>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763" cy="2374267"/>
                          </a:xfrm>
                          <a:prstGeom prst="rect">
                            <a:avLst/>
                          </a:prstGeom>
                        </pic:spPr>
                      </pic:pic>
                    </a:graphicData>
                  </a:graphic>
                </wp:inline>
              </w:drawing>
            </w:r>
          </w:p>
          <w:p w14:paraId="787B370E" w14:textId="1CCCF061" w:rsidR="000A2D88" w:rsidRPr="001164DE" w:rsidRDefault="000A2D88"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Bằng tr</w:t>
            </w:r>
            <w:r w:rsidRPr="001164DE">
              <w:rPr>
                <w:rFonts w:ascii="Times New Roman" w:hAnsi="Times New Roman" w:cs="Times New Roman"/>
                <w:sz w:val="28"/>
                <w:szCs w:val="28"/>
              </w:rPr>
              <w:t>ình biên tập nội dung mặc định của WebSphere Portal</w:t>
            </w:r>
          </w:p>
        </w:tc>
      </w:tr>
      <w:tr w:rsidR="00447753" w:rsidRPr="001164DE" w14:paraId="224D6311" w14:textId="77777777" w:rsidTr="00177930">
        <w:trPr>
          <w:trHeight w:val="510"/>
        </w:trPr>
        <w:tc>
          <w:tcPr>
            <w:tcW w:w="576" w:type="pct"/>
            <w:shd w:val="clear" w:color="auto" w:fill="auto"/>
          </w:tcPr>
          <w:p w14:paraId="43AF2E91"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3</w:t>
            </w:r>
          </w:p>
        </w:tc>
        <w:tc>
          <w:tcPr>
            <w:tcW w:w="1064" w:type="pct"/>
            <w:shd w:val="clear" w:color="auto" w:fill="auto"/>
          </w:tcPr>
          <w:p w14:paraId="329A53BB"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0" w:type="pct"/>
            <w:shd w:val="clear" w:color="auto" w:fill="auto"/>
          </w:tcPr>
          <w:p w14:paraId="658B0BB7"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Sửa thông tin của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 </w:t>
            </w:r>
            <w:r w:rsidRPr="001164DE">
              <w:rPr>
                <w:rFonts w:ascii="Times New Roman" w:hAnsi="Times New Roman" w:cs="Times New Roman"/>
                <w:sz w:val="28"/>
                <w:szCs w:val="28"/>
              </w:rPr>
              <w:t>và chọn Lưu và đóng “Save and Close”</w:t>
            </w:r>
          </w:p>
        </w:tc>
      </w:tr>
      <w:tr w:rsidR="00447753" w:rsidRPr="001164DE" w14:paraId="08796A94" w14:textId="77777777" w:rsidTr="00177930">
        <w:trPr>
          <w:trHeight w:val="510"/>
        </w:trPr>
        <w:tc>
          <w:tcPr>
            <w:tcW w:w="576" w:type="pct"/>
            <w:shd w:val="clear" w:color="auto" w:fill="auto"/>
          </w:tcPr>
          <w:p w14:paraId="0DDE591F"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064" w:type="pct"/>
            <w:shd w:val="clear" w:color="auto" w:fill="auto"/>
          </w:tcPr>
          <w:p w14:paraId="260DBADA"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0" w:type="pct"/>
            <w:shd w:val="clear" w:color="auto" w:fill="auto"/>
          </w:tcPr>
          <w:p w14:paraId="77C606B2" w14:textId="2B3D1186"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nhập vào</w:t>
            </w:r>
            <w:r w:rsidRPr="001164DE">
              <w:rPr>
                <w:rFonts w:ascii="Times New Roman" w:hAnsi="Times New Roman" w:cs="Times New Roman"/>
                <w:sz w:val="28"/>
                <w:szCs w:val="28"/>
              </w:rPr>
              <w:t xml:space="preserve"> bao gồm Tên, Mức nhuận bút và Mô tả</w:t>
            </w:r>
            <w:r w:rsidR="00035EF7" w:rsidRPr="001164DE">
              <w:rPr>
                <w:rFonts w:ascii="Times New Roman" w:hAnsi="Times New Roman" w:cs="Times New Roman"/>
                <w:sz w:val="28"/>
                <w:szCs w:val="28"/>
              </w:rPr>
              <w:t>,</w:t>
            </w:r>
            <w:r w:rsidRPr="001164DE">
              <w:rPr>
                <w:rFonts w:ascii="Times New Roman" w:hAnsi="Times New Roman" w:cs="Times New Roman"/>
                <w:sz w:val="28"/>
                <w:szCs w:val="28"/>
              </w:rPr>
              <w:t xml:space="preserve"> đảm bảo đúng yêu cầu tại bảng “Thiết kế trường dữ liệu”- chức năng Sửa danh mục nhuận bút</w:t>
            </w:r>
          </w:p>
          <w:p w14:paraId="02FBE223" w14:textId="468A7CB5"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 Nếu hợp lệ, </w:t>
            </w:r>
            <w:r w:rsidRPr="001164DE">
              <w:rPr>
                <w:rFonts w:ascii="Times New Roman" w:hAnsi="Times New Roman" w:cs="Times New Roman"/>
                <w:sz w:val="28"/>
                <w:szCs w:val="28"/>
              </w:rPr>
              <w:t>Lưu thông tin</w:t>
            </w:r>
            <w:r w:rsidR="0086415D" w:rsidRPr="001164DE">
              <w:rPr>
                <w:rFonts w:ascii="Times New Roman" w:hAnsi="Times New Roman" w:cs="Times New Roman"/>
                <w:sz w:val="28"/>
                <w:szCs w:val="28"/>
              </w:rPr>
              <w:t xml:space="preserve"> về mức thay đổi nhuận bút vào CSDL của WCM</w:t>
            </w:r>
            <w:r w:rsidRPr="001164DE">
              <w:rPr>
                <w:rFonts w:ascii="Times New Roman" w:hAnsi="Times New Roman" w:cs="Times New Roman"/>
                <w:sz w:val="28"/>
                <w:szCs w:val="28"/>
              </w:rPr>
              <w:t xml:space="preserve"> và </w:t>
            </w:r>
            <w:r w:rsidRPr="001164DE">
              <w:rPr>
                <w:rFonts w:ascii="Times New Roman" w:hAnsi="Times New Roman" w:cs="Times New Roman"/>
                <w:sz w:val="28"/>
                <w:szCs w:val="28"/>
                <w:lang w:val="vi-VN"/>
              </w:rPr>
              <w:t>hiển thị thông báo thay đổi đã được lưu</w:t>
            </w:r>
          </w:p>
          <w:p w14:paraId="141F1BC7"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tc>
      </w:tr>
    </w:tbl>
    <w:p w14:paraId="34FA6C9C" w14:textId="77777777" w:rsidR="00BB3D0B" w:rsidRPr="001164DE" w:rsidRDefault="00BB3D0B" w:rsidP="002B7031">
      <w:pPr>
        <w:pStyle w:val="ListParagraph"/>
        <w:spacing w:line="312" w:lineRule="auto"/>
      </w:pPr>
      <w:r w:rsidRPr="001164DE">
        <w:t>Xóa danh mục nhuận bút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2204"/>
        <w:gridCol w:w="5856"/>
      </w:tblGrid>
      <w:tr w:rsidR="00BB3D0B" w:rsidRPr="001164DE" w14:paraId="31F66F71" w14:textId="77777777" w:rsidTr="00447753">
        <w:trPr>
          <w:trHeight w:val="510"/>
          <w:tblHeader/>
        </w:trPr>
        <w:tc>
          <w:tcPr>
            <w:tcW w:w="576" w:type="pct"/>
            <w:shd w:val="clear" w:color="auto" w:fill="E7E6E6" w:themeFill="background2"/>
            <w:vAlign w:val="center"/>
          </w:tcPr>
          <w:p w14:paraId="06256309"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40" w:type="pct"/>
            <w:shd w:val="clear" w:color="auto" w:fill="E7E6E6" w:themeFill="background2"/>
            <w:vAlign w:val="center"/>
          </w:tcPr>
          <w:p w14:paraId="6354F2E2"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84" w:type="pct"/>
            <w:shd w:val="clear" w:color="auto" w:fill="E7E6E6" w:themeFill="background2"/>
            <w:vAlign w:val="center"/>
          </w:tcPr>
          <w:p w14:paraId="4CF6C528"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447753" w:rsidRPr="001164DE" w14:paraId="6B29B325" w14:textId="77777777" w:rsidTr="00447753">
        <w:trPr>
          <w:trHeight w:val="510"/>
        </w:trPr>
        <w:tc>
          <w:tcPr>
            <w:tcW w:w="576" w:type="pct"/>
            <w:shd w:val="clear" w:color="auto" w:fill="auto"/>
          </w:tcPr>
          <w:p w14:paraId="561E08B5"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40" w:type="pct"/>
            <w:shd w:val="clear" w:color="auto" w:fill="auto"/>
          </w:tcPr>
          <w:p w14:paraId="5940EC9B"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84" w:type="pct"/>
            <w:shd w:val="clear" w:color="auto" w:fill="auto"/>
          </w:tcPr>
          <w:p w14:paraId="2AC1E2E2"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Danh mục nhuận bút, </w:t>
            </w:r>
            <w:r w:rsidRPr="001164DE">
              <w:rPr>
                <w:rFonts w:ascii="Times New Roman" w:hAnsi="Times New Roman" w:cs="Times New Roman"/>
                <w:sz w:val="28"/>
                <w:szCs w:val="28"/>
              </w:rPr>
              <w:t xml:space="preserve">kích chọn mức cần xóa và </w:t>
            </w:r>
            <w:r w:rsidRPr="001164DE">
              <w:rPr>
                <w:rFonts w:ascii="Times New Roman" w:hAnsi="Times New Roman" w:cs="Times New Roman"/>
                <w:sz w:val="28"/>
                <w:szCs w:val="28"/>
                <w:lang w:val="vi-VN"/>
              </w:rPr>
              <w:t>kích vào nút</w:t>
            </w:r>
            <w:r w:rsidRPr="001164DE">
              <w:rPr>
                <w:rFonts w:ascii="Times New Roman" w:hAnsi="Times New Roman" w:cs="Times New Roman"/>
                <w:sz w:val="28"/>
                <w:szCs w:val="28"/>
              </w:rPr>
              <w:t xml:space="preserve"> xóa</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Delete</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trên thanh công cụ</w:t>
            </w:r>
          </w:p>
        </w:tc>
      </w:tr>
      <w:tr w:rsidR="00447753" w:rsidRPr="001164DE" w14:paraId="099D50B0" w14:textId="77777777" w:rsidTr="00447753">
        <w:trPr>
          <w:trHeight w:val="510"/>
        </w:trPr>
        <w:tc>
          <w:tcPr>
            <w:tcW w:w="576" w:type="pct"/>
            <w:shd w:val="clear" w:color="auto" w:fill="auto"/>
          </w:tcPr>
          <w:p w14:paraId="39CA7160"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40" w:type="pct"/>
            <w:shd w:val="clear" w:color="auto" w:fill="auto"/>
          </w:tcPr>
          <w:p w14:paraId="266C4F1C"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6649570E"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xác nhận yêu cầu xóa </w:t>
            </w:r>
            <w:r w:rsidRPr="001164DE">
              <w:rPr>
                <w:rFonts w:ascii="Times New Roman" w:hAnsi="Times New Roman" w:cs="Times New Roman"/>
                <w:sz w:val="28"/>
                <w:szCs w:val="28"/>
              </w:rPr>
              <w:t>mức nhuận bút</w:t>
            </w:r>
          </w:p>
          <w:p w14:paraId="2423B9D8" w14:textId="47115447" w:rsidR="005F3D75" w:rsidRPr="001164DE" w:rsidRDefault="005F3D7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7EDAF75D" wp14:editId="5BBBCEE1">
                  <wp:extent cx="3581399" cy="905548"/>
                  <wp:effectExtent l="0" t="0" r="63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60" cy="913326"/>
                          </a:xfrm>
                          <a:prstGeom prst="rect">
                            <a:avLst/>
                          </a:prstGeom>
                        </pic:spPr>
                      </pic:pic>
                    </a:graphicData>
                  </a:graphic>
                </wp:inline>
              </w:drawing>
            </w:r>
          </w:p>
        </w:tc>
      </w:tr>
      <w:tr w:rsidR="00447753" w:rsidRPr="001164DE" w14:paraId="2636D61C" w14:textId="77777777" w:rsidTr="00447753">
        <w:trPr>
          <w:trHeight w:val="510"/>
        </w:trPr>
        <w:tc>
          <w:tcPr>
            <w:tcW w:w="576" w:type="pct"/>
            <w:shd w:val="clear" w:color="auto" w:fill="auto"/>
          </w:tcPr>
          <w:p w14:paraId="732D32C5"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40" w:type="pct"/>
            <w:shd w:val="clear" w:color="auto" w:fill="auto"/>
          </w:tcPr>
          <w:p w14:paraId="2801B0AB"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84" w:type="pct"/>
            <w:shd w:val="clear" w:color="auto" w:fill="auto"/>
          </w:tcPr>
          <w:p w14:paraId="63E368C2"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Xác nhận yêu cầu xóa </w:t>
            </w:r>
            <w:r w:rsidRPr="001164DE">
              <w:rPr>
                <w:rFonts w:ascii="Times New Roman" w:hAnsi="Times New Roman" w:cs="Times New Roman"/>
                <w:sz w:val="28"/>
                <w:szCs w:val="28"/>
              </w:rPr>
              <w:t>mức nhuận bút</w:t>
            </w:r>
          </w:p>
        </w:tc>
      </w:tr>
      <w:tr w:rsidR="00447753" w:rsidRPr="001164DE" w14:paraId="16A23ECD" w14:textId="77777777" w:rsidTr="00447753">
        <w:trPr>
          <w:trHeight w:val="510"/>
        </w:trPr>
        <w:tc>
          <w:tcPr>
            <w:tcW w:w="576" w:type="pct"/>
            <w:shd w:val="clear" w:color="auto" w:fill="auto"/>
          </w:tcPr>
          <w:p w14:paraId="20C0BEC6"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4</w:t>
            </w:r>
          </w:p>
        </w:tc>
        <w:tc>
          <w:tcPr>
            <w:tcW w:w="1240" w:type="pct"/>
            <w:shd w:val="clear" w:color="auto" w:fill="auto"/>
          </w:tcPr>
          <w:p w14:paraId="1D637A2A"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0C5254A2" w14:textId="271C937D"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Xóa </w:t>
            </w:r>
            <w:r w:rsidR="0086415D" w:rsidRPr="001164DE">
              <w:rPr>
                <w:rFonts w:ascii="Times New Roman" w:hAnsi="Times New Roman" w:cs="Times New Roman"/>
                <w:sz w:val="28"/>
                <w:szCs w:val="28"/>
              </w:rPr>
              <w:t xml:space="preserve">dữ liệu về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w:t>
            </w:r>
            <w:r w:rsidR="0086415D" w:rsidRPr="001164DE">
              <w:rPr>
                <w:rFonts w:ascii="Times New Roman" w:hAnsi="Times New Roman" w:cs="Times New Roman"/>
                <w:sz w:val="28"/>
                <w:szCs w:val="28"/>
              </w:rPr>
              <w:t xml:space="preserve"> trong CSDL của WCM</w:t>
            </w:r>
            <w:r w:rsidRPr="001164DE">
              <w:rPr>
                <w:rFonts w:ascii="Times New Roman" w:hAnsi="Times New Roman" w:cs="Times New Roman"/>
                <w:sz w:val="28"/>
                <w:szCs w:val="28"/>
                <w:lang w:val="vi-VN"/>
              </w:rPr>
              <w:t>, hiển thị thông báo xóa thành công</w:t>
            </w:r>
            <w:r w:rsidR="00BB53E1" w:rsidRPr="001164DE">
              <w:rPr>
                <w:rFonts w:ascii="Times New Roman" w:hAnsi="Times New Roman" w:cs="Times New Roman"/>
                <w:sz w:val="28"/>
                <w:szCs w:val="28"/>
              </w:rPr>
              <w:t xml:space="preserve">. </w:t>
            </w:r>
            <w:r w:rsidR="00BB53E1" w:rsidRPr="001164DE">
              <w:rPr>
                <w:rFonts w:ascii="Times New Roman" w:hAnsi="Times New Roman" w:cs="Times New Roman"/>
                <w:sz w:val="28"/>
                <w:szCs w:val="28"/>
                <w:lang w:val="vi-VN"/>
              </w:rPr>
              <w:t>Bằng tr</w:t>
            </w:r>
            <w:r w:rsidR="00BB53E1" w:rsidRPr="001164DE">
              <w:rPr>
                <w:rFonts w:ascii="Times New Roman" w:hAnsi="Times New Roman" w:cs="Times New Roman"/>
                <w:sz w:val="28"/>
                <w:szCs w:val="28"/>
              </w:rPr>
              <w:t>ình biên tập nội dung mặc định của WebSphere Portal</w:t>
            </w:r>
            <w:r w:rsidRPr="001164DE">
              <w:rPr>
                <w:rFonts w:ascii="Times New Roman" w:hAnsi="Times New Roman" w:cs="Times New Roman"/>
                <w:sz w:val="28"/>
                <w:szCs w:val="28"/>
                <w:lang w:val="vi-VN"/>
              </w:rPr>
              <w:t xml:space="preserve"> </w:t>
            </w:r>
          </w:p>
          <w:p w14:paraId="4D85873E"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bước 3 nếu người dùng chọn Hủy yêu cầu, hệ thống đóng pop-up xác nhận yêu cầu xóa mức nhuận bút</w:t>
            </w:r>
          </w:p>
        </w:tc>
      </w:tr>
    </w:tbl>
    <w:p w14:paraId="694FF9D0" w14:textId="77777777" w:rsidR="003E5211" w:rsidRPr="001164DE" w:rsidRDefault="003E5211" w:rsidP="0055188C">
      <w:pPr>
        <w:pStyle w:val="Heading3"/>
      </w:pPr>
      <w:bookmarkStart w:id="93" w:name="_Toc50105101"/>
      <w:bookmarkStart w:id="94" w:name="_Toc56522249"/>
      <w:bookmarkStart w:id="95" w:name="_Toc70073946"/>
      <w:r w:rsidRPr="001164DE">
        <w:rPr>
          <w:lang w:val="en-US"/>
        </w:rPr>
        <w:t>(</w:t>
      </w:r>
      <w:r w:rsidRPr="001164DE">
        <w:t>A1.3.3) Thống kê nhuận bút</w:t>
      </w:r>
      <w:bookmarkEnd w:id="93"/>
      <w:bookmarkEnd w:id="94"/>
      <w:bookmarkEnd w:id="95"/>
    </w:p>
    <w:p w14:paraId="3C2F9B5F" w14:textId="77777777" w:rsidR="009D7060" w:rsidRPr="001164DE" w:rsidRDefault="009D7060" w:rsidP="0090566F">
      <w:pPr>
        <w:pStyle w:val="Heading4"/>
      </w:pPr>
      <w:r w:rsidRPr="001164DE">
        <w:t>Văn bản nghiệp vụ áp dụng</w:t>
      </w:r>
    </w:p>
    <w:p w14:paraId="09685A31" w14:textId="64D660B2"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CC9F0D3" w14:textId="77777777" w:rsidR="009D7060" w:rsidRPr="001164DE" w:rsidRDefault="009D7060" w:rsidP="0090566F">
      <w:pPr>
        <w:pStyle w:val="Heading4"/>
      </w:pPr>
      <w:r w:rsidRPr="001164DE">
        <w:t>Mô tả yêu cầu</w:t>
      </w:r>
    </w:p>
    <w:p w14:paraId="6A28D825" w14:textId="77777777" w:rsidR="00434641" w:rsidRPr="001164DE" w:rsidRDefault="00434641" w:rsidP="002B7031">
      <w:pPr>
        <w:pStyle w:val="Style2"/>
        <w:spacing w:line="312" w:lineRule="auto"/>
      </w:pPr>
      <w:r w:rsidRPr="001164DE">
        <w:t>Người quản trị nội dung, người duyệt xuất bản có thể xem bảng thống kê tính nhuận bút của tất cả tác giả theo khoảng thời gian, thống kê nhuận bút hàng tháng của một tác giả. Hệ thống hiển thị thông tin theo quy định.</w:t>
      </w:r>
    </w:p>
    <w:p w14:paraId="0AB53DED" w14:textId="5443FF38" w:rsidR="00F27326" w:rsidRPr="001164DE" w:rsidRDefault="00434641" w:rsidP="00B442F0">
      <w:pPr>
        <w:pStyle w:val="Style2"/>
        <w:spacing w:line="312" w:lineRule="auto"/>
      </w:pPr>
      <w:r w:rsidRPr="001164DE">
        <w:t>Người quản trị nội dung có thể in, xuất báo cáo thống kê ra các định dạng file PDF, Word, Excel.</w:t>
      </w:r>
    </w:p>
    <w:p w14:paraId="1452A0EA" w14:textId="77777777" w:rsidR="009D7060" w:rsidRPr="001164DE" w:rsidRDefault="009D7060" w:rsidP="0090566F">
      <w:pPr>
        <w:pStyle w:val="Heading4"/>
      </w:pPr>
      <w:r w:rsidRPr="001164DE">
        <w:t>Thiết kế giao diện</w:t>
      </w:r>
    </w:p>
    <w:p w14:paraId="40F3EE73" w14:textId="77777777" w:rsidR="00BB3D0B" w:rsidRPr="001164DE" w:rsidRDefault="00BB3D0B" w:rsidP="002B7031">
      <w:pPr>
        <w:pStyle w:val="ListParagraph"/>
        <w:spacing w:line="312" w:lineRule="auto"/>
      </w:pPr>
      <w:r w:rsidRPr="001164DE">
        <w:rPr>
          <w:lang w:val="en-US"/>
        </w:rPr>
        <w:t>Xem bảng thống kê nhuận bút</w:t>
      </w:r>
    </w:p>
    <w:p w14:paraId="690F8984" w14:textId="77777777" w:rsidR="00BB3D0B" w:rsidRPr="001164DE" w:rsidRDefault="00BB3D0B" w:rsidP="002B7031">
      <w:pPr>
        <w:pStyle w:val="Style2"/>
        <w:numPr>
          <w:ilvl w:val="0"/>
          <w:numId w:val="0"/>
        </w:numPr>
        <w:spacing w:line="312" w:lineRule="auto"/>
        <w:jc w:val="center"/>
      </w:pPr>
      <w:r w:rsidRPr="001164DE">
        <w:rPr>
          <w:noProof/>
        </w:rPr>
        <w:lastRenderedPageBreak/>
        <w:drawing>
          <wp:inline distT="0" distB="0" distL="0" distR="0" wp14:anchorId="30FF65CB" wp14:editId="50F0FC81">
            <wp:extent cx="5943600" cy="4155440"/>
            <wp:effectExtent l="19050" t="19050" r="1905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55440"/>
                    </a:xfrm>
                    <a:prstGeom prst="rect">
                      <a:avLst/>
                    </a:prstGeom>
                    <a:ln>
                      <a:solidFill>
                        <a:schemeClr val="accent3">
                          <a:lumMod val="75000"/>
                        </a:schemeClr>
                      </a:solidFill>
                    </a:ln>
                  </pic:spPr>
                </pic:pic>
              </a:graphicData>
            </a:graphic>
          </wp:inline>
        </w:drawing>
      </w:r>
    </w:p>
    <w:p w14:paraId="141B81B2" w14:textId="1EAC5853" w:rsidR="00BB3D0B" w:rsidRPr="001164DE" w:rsidRDefault="00BB3D0B"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25</w:t>
      </w:r>
      <w:r w:rsidRPr="001164DE">
        <w:rPr>
          <w:noProof/>
          <w:sz w:val="28"/>
          <w:szCs w:val="28"/>
        </w:rPr>
        <w:fldChar w:fldCharType="end"/>
      </w:r>
      <w:r w:rsidRPr="001164DE">
        <w:rPr>
          <w:sz w:val="28"/>
          <w:szCs w:val="28"/>
        </w:rPr>
        <w:t>: Thống kê nhuận bút theo tin bài</w:t>
      </w:r>
    </w:p>
    <w:p w14:paraId="38C7B983" w14:textId="1038ED55" w:rsidR="00545A89" w:rsidRPr="001164DE" w:rsidRDefault="00BB3D0B" w:rsidP="00DC4CB5">
      <w:pPr>
        <w:pStyle w:val="Style2"/>
      </w:pPr>
      <w:r w:rsidRPr="001164DE">
        <w:t>Thiết kế trường dữ liệ</w:t>
      </w:r>
      <w:r w:rsidR="006B0F5F" w:rsidRPr="001164DE">
        <w:t xml:space="preserve">u: </w:t>
      </w:r>
    </w:p>
    <w:tbl>
      <w:tblPr>
        <w:tblStyle w:val="TableGrid"/>
        <w:tblW w:w="0" w:type="auto"/>
        <w:tblInd w:w="360" w:type="dxa"/>
        <w:tblLook w:val="04A0" w:firstRow="1" w:lastRow="0" w:firstColumn="1" w:lastColumn="0" w:noHBand="0" w:noVBand="1"/>
      </w:tblPr>
      <w:tblGrid>
        <w:gridCol w:w="788"/>
        <w:gridCol w:w="1753"/>
        <w:gridCol w:w="1484"/>
        <w:gridCol w:w="792"/>
        <w:gridCol w:w="1137"/>
        <w:gridCol w:w="2747"/>
      </w:tblGrid>
      <w:tr w:rsidR="00545A89" w:rsidRPr="001164DE" w14:paraId="4D2C1746" w14:textId="77777777" w:rsidTr="00DC4CB5">
        <w:trPr>
          <w:tblHeader/>
        </w:trPr>
        <w:tc>
          <w:tcPr>
            <w:tcW w:w="787" w:type="dxa"/>
            <w:shd w:val="clear" w:color="auto" w:fill="E7E6E6" w:themeFill="background2"/>
          </w:tcPr>
          <w:p w14:paraId="60F97AF2" w14:textId="77777777" w:rsidR="00545A89" w:rsidRPr="001164DE" w:rsidRDefault="00545A89" w:rsidP="00DC4CB5">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56" w:type="dxa"/>
            <w:shd w:val="clear" w:color="auto" w:fill="E7E6E6" w:themeFill="background2"/>
          </w:tcPr>
          <w:p w14:paraId="5DEE881A"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87" w:type="dxa"/>
            <w:shd w:val="clear" w:color="auto" w:fill="E7E6E6" w:themeFill="background2"/>
          </w:tcPr>
          <w:p w14:paraId="22E846C2"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78" w:type="dxa"/>
            <w:shd w:val="clear" w:color="auto" w:fill="E7E6E6" w:themeFill="background2"/>
          </w:tcPr>
          <w:p w14:paraId="43EF36E0"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139" w:type="dxa"/>
            <w:shd w:val="clear" w:color="auto" w:fill="E7E6E6" w:themeFill="background2"/>
          </w:tcPr>
          <w:p w14:paraId="4B190445"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54" w:type="dxa"/>
            <w:shd w:val="clear" w:color="auto" w:fill="E7E6E6" w:themeFill="background2"/>
          </w:tcPr>
          <w:p w14:paraId="19C59D31" w14:textId="77777777" w:rsidR="00545A89" w:rsidRPr="001164DE" w:rsidRDefault="00545A89" w:rsidP="00DC4CB5">
            <w:pPr>
              <w:spacing w:line="312" w:lineRule="auto"/>
              <w:rPr>
                <w:rFonts w:ascii="Times New Roman" w:hAnsi="Times New Roman"/>
                <w:b/>
                <w:sz w:val="28"/>
                <w:szCs w:val="28"/>
                <w:lang w:val="vi-VN"/>
              </w:rPr>
            </w:pPr>
            <w:r w:rsidRPr="001164DE">
              <w:rPr>
                <w:rFonts w:ascii="Times New Roman" w:hAnsi="Times New Roman"/>
                <w:b/>
                <w:sz w:val="28"/>
                <w:szCs w:val="28"/>
              </w:rPr>
              <w:t>Ràng buộc</w:t>
            </w:r>
          </w:p>
        </w:tc>
      </w:tr>
      <w:tr w:rsidR="00545A89" w:rsidRPr="001164DE" w14:paraId="37626F3F" w14:textId="77777777" w:rsidTr="00545A89">
        <w:tc>
          <w:tcPr>
            <w:tcW w:w="8701" w:type="dxa"/>
            <w:gridSpan w:val="6"/>
          </w:tcPr>
          <w:p w14:paraId="2F85B44B" w14:textId="5EC5B3D0" w:rsidR="00545A89" w:rsidRPr="001164DE" w:rsidRDefault="00545A89" w:rsidP="00DC4CB5">
            <w:pPr>
              <w:spacing w:line="312" w:lineRule="auto"/>
              <w:rPr>
                <w:rFonts w:ascii="Times New Roman" w:hAnsi="Times New Roman"/>
                <w:b/>
                <w:i/>
                <w:sz w:val="28"/>
                <w:szCs w:val="28"/>
                <w:lang w:val="vi-VN"/>
              </w:rPr>
            </w:pPr>
            <w:r w:rsidRPr="001164DE">
              <w:rPr>
                <w:rFonts w:ascii="Times New Roman" w:hAnsi="Times New Roman"/>
                <w:b/>
                <w:i/>
                <w:sz w:val="28"/>
                <w:szCs w:val="28"/>
              </w:rPr>
              <w:t>Xem bảng thống kê tính nhuận bút</w:t>
            </w:r>
          </w:p>
        </w:tc>
      </w:tr>
      <w:tr w:rsidR="00545A89" w:rsidRPr="001164DE" w14:paraId="4624E934" w14:textId="77777777" w:rsidTr="00DC4CB5">
        <w:tc>
          <w:tcPr>
            <w:tcW w:w="787" w:type="dxa"/>
          </w:tcPr>
          <w:p w14:paraId="5652A119" w14:textId="3B3968B8"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1</w:t>
            </w:r>
          </w:p>
        </w:tc>
        <w:tc>
          <w:tcPr>
            <w:tcW w:w="1756" w:type="dxa"/>
            <w:vAlign w:val="center"/>
          </w:tcPr>
          <w:p w14:paraId="3AFB146C" w14:textId="16A34736"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Tiêu đề</w:t>
            </w:r>
          </w:p>
        </w:tc>
        <w:tc>
          <w:tcPr>
            <w:tcW w:w="1487" w:type="dxa"/>
            <w:vAlign w:val="center"/>
          </w:tcPr>
          <w:p w14:paraId="4D4B52FE" w14:textId="3DACA603"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(200)</w:t>
            </w:r>
          </w:p>
        </w:tc>
        <w:tc>
          <w:tcPr>
            <w:tcW w:w="778" w:type="dxa"/>
            <w:vAlign w:val="center"/>
          </w:tcPr>
          <w:p w14:paraId="5DBBB95B"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05C2C528"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1040392C"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0ADE12BF"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Hiển thị tiêu đề của tin bài đã được xuất bản</w:t>
            </w:r>
          </w:p>
          <w:p w14:paraId="0653565D" w14:textId="0481E0FD"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tối đa 100 kí tự, nếu lớn hơn 100 kí tự thì để dấu ba chấm</w:t>
            </w:r>
          </w:p>
        </w:tc>
      </w:tr>
      <w:tr w:rsidR="00545A89" w:rsidRPr="001164DE" w14:paraId="2D11FE01" w14:textId="77777777" w:rsidTr="00DC4CB5">
        <w:tc>
          <w:tcPr>
            <w:tcW w:w="787" w:type="dxa"/>
          </w:tcPr>
          <w:p w14:paraId="11134B4E" w14:textId="0ADDDF62"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2</w:t>
            </w:r>
          </w:p>
        </w:tc>
        <w:tc>
          <w:tcPr>
            <w:tcW w:w="1756" w:type="dxa"/>
            <w:vAlign w:val="center"/>
          </w:tcPr>
          <w:p w14:paraId="2C3CB9E4" w14:textId="30F6199C"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Chuyên mục</w:t>
            </w:r>
          </w:p>
        </w:tc>
        <w:tc>
          <w:tcPr>
            <w:tcW w:w="1487" w:type="dxa"/>
            <w:vAlign w:val="center"/>
          </w:tcPr>
          <w:p w14:paraId="30B42F67" w14:textId="38905F41"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0B8B5884"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7BCF681D"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6208086A"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6D77EED3" w14:textId="6937B73A"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tên chuyên mục chứa tin bài</w:t>
            </w:r>
          </w:p>
        </w:tc>
      </w:tr>
      <w:tr w:rsidR="00545A89" w:rsidRPr="001164DE" w14:paraId="5C9CFB67" w14:textId="77777777" w:rsidTr="00DC4CB5">
        <w:tc>
          <w:tcPr>
            <w:tcW w:w="787" w:type="dxa"/>
          </w:tcPr>
          <w:p w14:paraId="264A2ED4" w14:textId="6F918833"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lastRenderedPageBreak/>
              <w:t>3</w:t>
            </w:r>
          </w:p>
        </w:tc>
        <w:tc>
          <w:tcPr>
            <w:tcW w:w="1756" w:type="dxa"/>
            <w:vAlign w:val="center"/>
          </w:tcPr>
          <w:p w14:paraId="06F332EA" w14:textId="2D1E5A80"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Người tạo</w:t>
            </w:r>
          </w:p>
        </w:tc>
        <w:tc>
          <w:tcPr>
            <w:tcW w:w="1487" w:type="dxa"/>
            <w:vAlign w:val="center"/>
          </w:tcPr>
          <w:p w14:paraId="3AF501D1" w14:textId="2D7C2398"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64537B5A"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71B01006"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609C9F89"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29D7F349" w14:textId="73A124FB"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tên đăng nhập của người tạo tin bài</w:t>
            </w:r>
          </w:p>
        </w:tc>
      </w:tr>
      <w:tr w:rsidR="00545A89" w:rsidRPr="001164DE" w14:paraId="7E214C84" w14:textId="77777777" w:rsidTr="00DC4CB5">
        <w:tc>
          <w:tcPr>
            <w:tcW w:w="787" w:type="dxa"/>
          </w:tcPr>
          <w:p w14:paraId="0D658DFD" w14:textId="1B2588E4"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4</w:t>
            </w:r>
          </w:p>
        </w:tc>
        <w:tc>
          <w:tcPr>
            <w:tcW w:w="1756" w:type="dxa"/>
            <w:vAlign w:val="center"/>
          </w:tcPr>
          <w:p w14:paraId="0C04E826" w14:textId="2762F39F"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Ngày xuất bản</w:t>
            </w:r>
          </w:p>
        </w:tc>
        <w:tc>
          <w:tcPr>
            <w:tcW w:w="1487" w:type="dxa"/>
            <w:vAlign w:val="center"/>
          </w:tcPr>
          <w:p w14:paraId="334AA6FD" w14:textId="41916B2C"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Ngày tháng</w:t>
            </w:r>
          </w:p>
        </w:tc>
        <w:tc>
          <w:tcPr>
            <w:tcW w:w="778" w:type="dxa"/>
            <w:vAlign w:val="center"/>
          </w:tcPr>
          <w:p w14:paraId="51F4FFB1"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3F020397"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0E81F8B3"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6C3D137B" w14:textId="2B2E9DE8"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ngày tin bài được chuyển sang trạng thái Xuất bản</w:t>
            </w:r>
          </w:p>
        </w:tc>
      </w:tr>
      <w:tr w:rsidR="00545A89" w:rsidRPr="001164DE" w14:paraId="2EDBAD9C" w14:textId="77777777" w:rsidTr="00DC4CB5">
        <w:tc>
          <w:tcPr>
            <w:tcW w:w="787" w:type="dxa"/>
          </w:tcPr>
          <w:p w14:paraId="5E816773" w14:textId="7D7FEE08"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5</w:t>
            </w:r>
          </w:p>
        </w:tc>
        <w:tc>
          <w:tcPr>
            <w:tcW w:w="1756" w:type="dxa"/>
            <w:vAlign w:val="center"/>
          </w:tcPr>
          <w:p w14:paraId="256A9E97" w14:textId="630B1D2B"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Nhuận bút</w:t>
            </w:r>
          </w:p>
        </w:tc>
        <w:tc>
          <w:tcPr>
            <w:tcW w:w="1487" w:type="dxa"/>
            <w:vAlign w:val="center"/>
          </w:tcPr>
          <w:p w14:paraId="0652CB58" w14:textId="7DEAC779" w:rsidR="00545A89" w:rsidRPr="001164DE" w:rsidRDefault="00545A89" w:rsidP="00545A89">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78" w:type="dxa"/>
            <w:vAlign w:val="center"/>
          </w:tcPr>
          <w:p w14:paraId="314FA332"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57347FCB"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7012F1F5"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663C3575" w14:textId="21D92FE7"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Nhuận bút tính theo tin bài</w:t>
            </w:r>
          </w:p>
        </w:tc>
      </w:tr>
      <w:tr w:rsidR="00545A89" w:rsidRPr="001164DE" w14:paraId="62366FFD" w14:textId="77777777" w:rsidTr="00545A89">
        <w:tc>
          <w:tcPr>
            <w:tcW w:w="8701" w:type="dxa"/>
            <w:gridSpan w:val="6"/>
          </w:tcPr>
          <w:p w14:paraId="3CA006EC" w14:textId="46FA2984" w:rsidR="00545A89" w:rsidRPr="001164DE" w:rsidRDefault="00545A89" w:rsidP="00A44A2C">
            <w:pPr>
              <w:spacing w:line="312" w:lineRule="auto"/>
              <w:jc w:val="both"/>
              <w:rPr>
                <w:rFonts w:ascii="Times New Roman" w:hAnsi="Times New Roman"/>
                <w:b/>
                <w:i/>
                <w:sz w:val="28"/>
                <w:szCs w:val="28"/>
                <w:lang w:val="vi-VN"/>
              </w:rPr>
            </w:pPr>
            <w:r w:rsidRPr="001164DE">
              <w:rPr>
                <w:rFonts w:ascii="Times New Roman" w:hAnsi="Times New Roman"/>
                <w:b/>
                <w:i/>
                <w:color w:val="000000"/>
                <w:sz w:val="28"/>
                <w:szCs w:val="28"/>
              </w:rPr>
              <w:t>Tìm kiếm tin bài đã chấm nhuận bút</w:t>
            </w:r>
          </w:p>
        </w:tc>
      </w:tr>
      <w:tr w:rsidR="00545A89" w:rsidRPr="001164DE" w14:paraId="6F8073C5" w14:textId="77777777" w:rsidTr="00DC4CB5">
        <w:tc>
          <w:tcPr>
            <w:tcW w:w="787" w:type="dxa"/>
          </w:tcPr>
          <w:p w14:paraId="5D731819" w14:textId="11896700"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1</w:t>
            </w:r>
          </w:p>
        </w:tc>
        <w:tc>
          <w:tcPr>
            <w:tcW w:w="1756" w:type="dxa"/>
            <w:vAlign w:val="center"/>
          </w:tcPr>
          <w:p w14:paraId="23705319" w14:textId="7ECA4F60"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Từ ngày</w:t>
            </w:r>
          </w:p>
        </w:tc>
        <w:tc>
          <w:tcPr>
            <w:tcW w:w="1487" w:type="dxa"/>
            <w:vAlign w:val="center"/>
          </w:tcPr>
          <w:p w14:paraId="27309BA8" w14:textId="325403DF"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Ngày tháng</w:t>
            </w:r>
          </w:p>
        </w:tc>
        <w:tc>
          <w:tcPr>
            <w:tcW w:w="778" w:type="dxa"/>
            <w:vAlign w:val="center"/>
          </w:tcPr>
          <w:p w14:paraId="0ED05101"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68C04616" w14:textId="42414DB2"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678EE55B" w14:textId="77777777" w:rsidR="00545A89" w:rsidRPr="001164DE" w:rsidRDefault="00545A89" w:rsidP="00A44A2C">
            <w:pPr>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Thanh tìm kiếm</w:t>
            </w:r>
          </w:p>
          <w:p w14:paraId="47C1C3C7" w14:textId="7001C26D"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Cho phép NSD nhập hoặc chọn từ lịch ngày bắt đầu của khoảng thời gian cần lọc</w:t>
            </w:r>
          </w:p>
        </w:tc>
      </w:tr>
      <w:tr w:rsidR="00545A89" w:rsidRPr="001164DE" w14:paraId="4611A0C1" w14:textId="77777777" w:rsidTr="00DC4CB5">
        <w:tc>
          <w:tcPr>
            <w:tcW w:w="787" w:type="dxa"/>
          </w:tcPr>
          <w:p w14:paraId="2DE63B89" w14:textId="4BF2B2DF"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2</w:t>
            </w:r>
          </w:p>
        </w:tc>
        <w:tc>
          <w:tcPr>
            <w:tcW w:w="1756" w:type="dxa"/>
            <w:vAlign w:val="center"/>
          </w:tcPr>
          <w:p w14:paraId="7486D10E" w14:textId="2F3EA1AD"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Đến ngày</w:t>
            </w:r>
          </w:p>
        </w:tc>
        <w:tc>
          <w:tcPr>
            <w:tcW w:w="1487" w:type="dxa"/>
            <w:vAlign w:val="center"/>
          </w:tcPr>
          <w:p w14:paraId="730F0191" w14:textId="10CD3288"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Ngày tháng</w:t>
            </w:r>
          </w:p>
        </w:tc>
        <w:tc>
          <w:tcPr>
            <w:tcW w:w="778" w:type="dxa"/>
            <w:vAlign w:val="center"/>
          </w:tcPr>
          <w:p w14:paraId="21BBFEB4"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44270FF0"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59718B4B" w14:textId="77777777" w:rsidR="00545A89" w:rsidRPr="001164DE" w:rsidRDefault="00545A89" w:rsidP="00A44A2C">
            <w:pPr>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Thanh tìm kiếm</w:t>
            </w:r>
          </w:p>
          <w:p w14:paraId="299B4E25" w14:textId="73F999E7"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Cho phép NSD nhập hoặc chọn từ lịch ngày kết thúc của khoảng thời gian cần lọc</w:t>
            </w:r>
          </w:p>
        </w:tc>
      </w:tr>
      <w:tr w:rsidR="00545A89" w:rsidRPr="001164DE" w14:paraId="7282A388" w14:textId="77777777" w:rsidTr="00DC4CB5">
        <w:tc>
          <w:tcPr>
            <w:tcW w:w="787" w:type="dxa"/>
          </w:tcPr>
          <w:p w14:paraId="2D50F89C" w14:textId="090ABAA6"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t>3</w:t>
            </w:r>
          </w:p>
        </w:tc>
        <w:tc>
          <w:tcPr>
            <w:tcW w:w="1756" w:type="dxa"/>
            <w:vAlign w:val="center"/>
          </w:tcPr>
          <w:p w14:paraId="165E531D" w14:textId="0E43B3E2"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Tiêu đề</w:t>
            </w:r>
          </w:p>
        </w:tc>
        <w:tc>
          <w:tcPr>
            <w:tcW w:w="1487" w:type="dxa"/>
            <w:vAlign w:val="center"/>
          </w:tcPr>
          <w:p w14:paraId="3BA73C3A" w14:textId="56588F83"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(200)</w:t>
            </w:r>
          </w:p>
        </w:tc>
        <w:tc>
          <w:tcPr>
            <w:tcW w:w="778" w:type="dxa"/>
            <w:vAlign w:val="center"/>
          </w:tcPr>
          <w:p w14:paraId="19BE5BDB"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36D6B1C8" w14:textId="77777777" w:rsidR="00545A89" w:rsidRPr="001164DE" w:rsidRDefault="00545A89" w:rsidP="00545A89">
            <w:pPr>
              <w:spacing w:line="312" w:lineRule="auto"/>
              <w:rPr>
                <w:rFonts w:ascii="Times New Roman" w:hAnsi="Times New Roman"/>
                <w:sz w:val="28"/>
                <w:szCs w:val="28"/>
              </w:rPr>
            </w:pPr>
          </w:p>
        </w:tc>
        <w:tc>
          <w:tcPr>
            <w:tcW w:w="2754" w:type="dxa"/>
            <w:vAlign w:val="center"/>
          </w:tcPr>
          <w:p w14:paraId="7A27BBEA"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Textbox</w:t>
            </w:r>
          </w:p>
          <w:p w14:paraId="656F1B99" w14:textId="61610202" w:rsidR="00545A89" w:rsidRPr="001164DE" w:rsidRDefault="00545A89" w:rsidP="00A44A2C">
            <w:pPr>
              <w:spacing w:line="312" w:lineRule="auto"/>
              <w:jc w:val="both"/>
              <w:rPr>
                <w:rFonts w:ascii="Times New Roman" w:hAnsi="Times New Roman"/>
                <w:sz w:val="28"/>
                <w:szCs w:val="28"/>
              </w:rPr>
            </w:pPr>
            <w:r w:rsidRPr="001164DE">
              <w:rPr>
                <w:rFonts w:ascii="Times New Roman" w:hAnsi="Times New Roman"/>
                <w:color w:val="000000"/>
                <w:sz w:val="28"/>
                <w:szCs w:val="28"/>
              </w:rPr>
              <w:t>Cho phép NSD nhập từ khóa,  tìm kiếm tương đối trong cột tiêu đề</w:t>
            </w:r>
          </w:p>
        </w:tc>
      </w:tr>
      <w:tr w:rsidR="00545A89" w:rsidRPr="001164DE" w14:paraId="0191FDAA" w14:textId="77777777" w:rsidTr="00DC4CB5">
        <w:tc>
          <w:tcPr>
            <w:tcW w:w="787" w:type="dxa"/>
          </w:tcPr>
          <w:p w14:paraId="34998910" w14:textId="6196E642"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t>4</w:t>
            </w:r>
          </w:p>
        </w:tc>
        <w:tc>
          <w:tcPr>
            <w:tcW w:w="1756" w:type="dxa"/>
            <w:vAlign w:val="center"/>
          </w:tcPr>
          <w:p w14:paraId="012BF4C5" w14:textId="750C6284"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Chuyên mục</w:t>
            </w:r>
          </w:p>
        </w:tc>
        <w:tc>
          <w:tcPr>
            <w:tcW w:w="1487" w:type="dxa"/>
            <w:vAlign w:val="center"/>
          </w:tcPr>
          <w:p w14:paraId="0E59E7C3" w14:textId="772C5B69"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2A1CCE2D"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2E1E6B61" w14:textId="77777777" w:rsidR="00545A89" w:rsidRPr="001164DE" w:rsidRDefault="00545A89" w:rsidP="00545A89">
            <w:pPr>
              <w:spacing w:line="312" w:lineRule="auto"/>
              <w:rPr>
                <w:rFonts w:ascii="Times New Roman" w:hAnsi="Times New Roman"/>
                <w:sz w:val="28"/>
                <w:szCs w:val="28"/>
              </w:rPr>
            </w:pPr>
          </w:p>
        </w:tc>
        <w:tc>
          <w:tcPr>
            <w:tcW w:w="2754" w:type="dxa"/>
            <w:vAlign w:val="center"/>
          </w:tcPr>
          <w:p w14:paraId="7BBBB5EA"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Textbox</w:t>
            </w:r>
          </w:p>
          <w:p w14:paraId="600A2DF5" w14:textId="6B3ECC10" w:rsidR="00545A89" w:rsidRPr="001164DE" w:rsidRDefault="00545A89" w:rsidP="00A44A2C">
            <w:pPr>
              <w:spacing w:line="312" w:lineRule="auto"/>
              <w:jc w:val="both"/>
              <w:rPr>
                <w:rFonts w:ascii="Times New Roman" w:hAnsi="Times New Roman"/>
                <w:sz w:val="28"/>
                <w:szCs w:val="28"/>
              </w:rPr>
            </w:pPr>
            <w:r w:rsidRPr="001164DE">
              <w:rPr>
                <w:rFonts w:ascii="Times New Roman" w:hAnsi="Times New Roman"/>
                <w:color w:val="000000"/>
                <w:sz w:val="28"/>
                <w:szCs w:val="28"/>
              </w:rPr>
              <w:lastRenderedPageBreak/>
              <w:t>Cho phép NSD nhập từ khóa,  tìm kiếm tương đối trong cột chuyên mục</w:t>
            </w:r>
          </w:p>
        </w:tc>
      </w:tr>
      <w:tr w:rsidR="00545A89" w:rsidRPr="001164DE" w14:paraId="699780F1" w14:textId="77777777" w:rsidTr="00DC4CB5">
        <w:tc>
          <w:tcPr>
            <w:tcW w:w="787" w:type="dxa"/>
          </w:tcPr>
          <w:p w14:paraId="06D01813" w14:textId="63277DF8"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lastRenderedPageBreak/>
              <w:t>5</w:t>
            </w:r>
          </w:p>
        </w:tc>
        <w:tc>
          <w:tcPr>
            <w:tcW w:w="1756" w:type="dxa"/>
            <w:vAlign w:val="center"/>
          </w:tcPr>
          <w:p w14:paraId="783836D0" w14:textId="7D186C2E"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Người tạo</w:t>
            </w:r>
          </w:p>
        </w:tc>
        <w:tc>
          <w:tcPr>
            <w:tcW w:w="1487" w:type="dxa"/>
            <w:vAlign w:val="center"/>
          </w:tcPr>
          <w:p w14:paraId="1F9BC652" w14:textId="2CFB1FCA"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3613FBE6"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37B384AA" w14:textId="77777777" w:rsidR="00545A89" w:rsidRPr="001164DE" w:rsidRDefault="00545A89" w:rsidP="00545A89">
            <w:pPr>
              <w:spacing w:line="312" w:lineRule="auto"/>
              <w:rPr>
                <w:rFonts w:ascii="Times New Roman" w:hAnsi="Times New Roman"/>
                <w:sz w:val="28"/>
                <w:szCs w:val="28"/>
              </w:rPr>
            </w:pPr>
          </w:p>
        </w:tc>
        <w:tc>
          <w:tcPr>
            <w:tcW w:w="2754" w:type="dxa"/>
            <w:vAlign w:val="center"/>
          </w:tcPr>
          <w:p w14:paraId="38FF649F"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Textbox</w:t>
            </w:r>
          </w:p>
          <w:p w14:paraId="7CF54CFD" w14:textId="38C3F23E" w:rsidR="00545A89" w:rsidRPr="001164DE" w:rsidRDefault="00545A89" w:rsidP="00A44A2C">
            <w:pPr>
              <w:spacing w:line="312" w:lineRule="auto"/>
              <w:jc w:val="both"/>
              <w:rPr>
                <w:rFonts w:ascii="Times New Roman" w:hAnsi="Times New Roman"/>
                <w:sz w:val="28"/>
                <w:szCs w:val="28"/>
              </w:rPr>
            </w:pPr>
            <w:r w:rsidRPr="001164DE">
              <w:rPr>
                <w:rFonts w:ascii="Times New Roman" w:hAnsi="Times New Roman"/>
                <w:color w:val="000000"/>
                <w:sz w:val="28"/>
                <w:szCs w:val="28"/>
              </w:rPr>
              <w:t>Cho phép NSD nhập từ khóa,  tìm kiếm tương đối ở cột người tạo</w:t>
            </w:r>
          </w:p>
        </w:tc>
      </w:tr>
    </w:tbl>
    <w:p w14:paraId="28A911F7" w14:textId="1466AB79" w:rsidR="00BB3D0B" w:rsidRPr="001164DE" w:rsidRDefault="00595DD9">
      <w:pPr>
        <w:pStyle w:val="ListParagraph"/>
        <w:spacing w:line="312" w:lineRule="auto"/>
        <w:rPr>
          <w:lang w:val="en-US"/>
        </w:rPr>
      </w:pPr>
      <w:r w:rsidRPr="001164DE">
        <w:rPr>
          <w:lang w:val="en-US"/>
        </w:rPr>
        <w:t xml:space="preserve"> </w:t>
      </w:r>
      <w:r w:rsidR="00BB3D0B" w:rsidRPr="001164DE">
        <w:rPr>
          <w:lang w:val="en-US"/>
        </w:rPr>
        <w:t>In báo cáo</w:t>
      </w:r>
    </w:p>
    <w:p w14:paraId="7922FE0E" w14:textId="77777777" w:rsidR="00BB3D0B" w:rsidRPr="001164DE" w:rsidRDefault="00BB3D0B" w:rsidP="002B7031">
      <w:pPr>
        <w:pStyle w:val="Style2"/>
        <w:numPr>
          <w:ilvl w:val="0"/>
          <w:numId w:val="0"/>
        </w:numPr>
        <w:spacing w:line="312" w:lineRule="auto"/>
        <w:jc w:val="center"/>
      </w:pPr>
      <w:r w:rsidRPr="001164DE">
        <w:rPr>
          <w:noProof/>
        </w:rPr>
        <w:drawing>
          <wp:inline distT="0" distB="0" distL="0" distR="0" wp14:anchorId="4813BFF2" wp14:editId="38B79403">
            <wp:extent cx="4393870" cy="3760238"/>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 báo cáo.png"/>
                    <pic:cNvPicPr/>
                  </pic:nvPicPr>
                  <pic:blipFill>
                    <a:blip r:embed="rId75">
                      <a:extLst>
                        <a:ext uri="{28A0092B-C50C-407E-A947-70E740481C1C}">
                          <a14:useLocalDpi xmlns:a14="http://schemas.microsoft.com/office/drawing/2010/main" val="0"/>
                        </a:ext>
                      </a:extLst>
                    </a:blip>
                    <a:stretch>
                      <a:fillRect/>
                    </a:stretch>
                  </pic:blipFill>
                  <pic:spPr>
                    <a:xfrm>
                      <a:off x="0" y="0"/>
                      <a:ext cx="4407272" cy="3771707"/>
                    </a:xfrm>
                    <a:prstGeom prst="rect">
                      <a:avLst/>
                    </a:prstGeom>
                  </pic:spPr>
                </pic:pic>
              </a:graphicData>
            </a:graphic>
          </wp:inline>
        </w:drawing>
      </w:r>
    </w:p>
    <w:p w14:paraId="4E794A4F" w14:textId="5A80CE8E" w:rsidR="0086415D" w:rsidRPr="001164DE" w:rsidRDefault="00BB3D0B"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26</w:t>
      </w:r>
      <w:r w:rsidRPr="001164DE">
        <w:rPr>
          <w:noProof/>
          <w:sz w:val="28"/>
          <w:szCs w:val="28"/>
        </w:rPr>
        <w:fldChar w:fldCharType="end"/>
      </w:r>
      <w:r w:rsidRPr="001164DE">
        <w:rPr>
          <w:sz w:val="28"/>
          <w:szCs w:val="28"/>
        </w:rPr>
        <w:t>: In báo cáo</w:t>
      </w:r>
    </w:p>
    <w:p w14:paraId="51DFBD05" w14:textId="77777777" w:rsidR="0086415D" w:rsidRPr="001164DE" w:rsidRDefault="0086415D">
      <w:pPr>
        <w:rPr>
          <w:rFonts w:ascii="Times New Roman" w:eastAsia="Calibri" w:hAnsi="Times New Roman" w:cs="Times New Roman"/>
          <w:b/>
          <w:i/>
          <w:iCs/>
          <w:color w:val="44546A" w:themeColor="text2"/>
          <w:sz w:val="28"/>
          <w:szCs w:val="28"/>
        </w:rPr>
      </w:pPr>
      <w:r w:rsidRPr="001164DE">
        <w:rPr>
          <w:rFonts w:ascii="Times New Roman" w:hAnsi="Times New Roman" w:cs="Times New Roman"/>
          <w:sz w:val="28"/>
          <w:szCs w:val="28"/>
        </w:rPr>
        <w:br w:type="page"/>
      </w:r>
    </w:p>
    <w:p w14:paraId="7BAF0E75" w14:textId="77777777" w:rsidR="00BB3D0B" w:rsidRPr="001164DE" w:rsidRDefault="00BB3D0B" w:rsidP="002B7031">
      <w:pPr>
        <w:pStyle w:val="Style2"/>
        <w:spacing w:line="312" w:lineRule="auto"/>
      </w:pPr>
      <w:r w:rsidRPr="001164DE">
        <w:lastRenderedPageBreak/>
        <w:t>Thiết kế trường dữ liệ</w:t>
      </w:r>
      <w:r w:rsidR="006B0F5F" w:rsidRPr="001164DE">
        <w:t xml:space="preserve">u: </w:t>
      </w:r>
    </w:p>
    <w:tbl>
      <w:tblPr>
        <w:tblpPr w:leftFromText="180" w:rightFromText="180" w:vertAnchor="text" w:horzAnchor="margin" w:tblpY="318"/>
        <w:tblW w:w="9205" w:type="dxa"/>
        <w:tblLayout w:type="fixed"/>
        <w:tblLook w:val="04A0" w:firstRow="1" w:lastRow="0" w:firstColumn="1" w:lastColumn="0" w:noHBand="0" w:noVBand="1"/>
      </w:tblPr>
      <w:tblGrid>
        <w:gridCol w:w="924"/>
        <w:gridCol w:w="2117"/>
        <w:gridCol w:w="1600"/>
        <w:gridCol w:w="844"/>
        <w:gridCol w:w="1182"/>
        <w:gridCol w:w="2538"/>
      </w:tblGrid>
      <w:tr w:rsidR="00BB3D0B" w:rsidRPr="001164DE" w14:paraId="41FF4F66" w14:textId="77777777" w:rsidTr="0086415D">
        <w:trPr>
          <w:trHeight w:val="505"/>
          <w:tblHeader/>
        </w:trPr>
        <w:tc>
          <w:tcPr>
            <w:tcW w:w="924" w:type="dxa"/>
            <w:tcBorders>
              <w:top w:val="single" w:sz="4" w:space="0" w:color="auto"/>
              <w:left w:val="single" w:sz="4" w:space="0" w:color="auto"/>
              <w:bottom w:val="single" w:sz="4" w:space="0" w:color="auto"/>
              <w:right w:val="single" w:sz="4" w:space="0" w:color="auto"/>
            </w:tcBorders>
            <w:shd w:val="clear" w:color="auto" w:fill="E7E6E6" w:themeFill="background2"/>
          </w:tcPr>
          <w:p w14:paraId="05CA992A"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STT</w:t>
            </w:r>
          </w:p>
        </w:tc>
        <w:tc>
          <w:tcPr>
            <w:tcW w:w="21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862A112"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Thông tin</w:t>
            </w:r>
          </w:p>
        </w:tc>
        <w:tc>
          <w:tcPr>
            <w:tcW w:w="1600" w:type="dxa"/>
            <w:tcBorders>
              <w:top w:val="single" w:sz="4" w:space="0" w:color="auto"/>
              <w:left w:val="nil"/>
              <w:bottom w:val="single" w:sz="4" w:space="0" w:color="auto"/>
              <w:right w:val="single" w:sz="4" w:space="0" w:color="auto"/>
            </w:tcBorders>
            <w:shd w:val="clear" w:color="auto" w:fill="E7E6E6" w:themeFill="background2"/>
            <w:vAlign w:val="center"/>
            <w:hideMark/>
          </w:tcPr>
          <w:p w14:paraId="0ACA0DF4"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Kiểu dữ liệu/độ dài</w:t>
            </w:r>
          </w:p>
        </w:tc>
        <w:tc>
          <w:tcPr>
            <w:tcW w:w="844" w:type="dxa"/>
            <w:tcBorders>
              <w:top w:val="single" w:sz="4" w:space="0" w:color="auto"/>
              <w:left w:val="nil"/>
              <w:bottom w:val="single" w:sz="4" w:space="0" w:color="auto"/>
              <w:right w:val="nil"/>
            </w:tcBorders>
            <w:shd w:val="clear" w:color="auto" w:fill="E7E6E6" w:themeFill="background2"/>
            <w:vAlign w:val="center"/>
            <w:hideMark/>
          </w:tcPr>
          <w:p w14:paraId="0485F806"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Bắt buộc</w:t>
            </w:r>
          </w:p>
        </w:tc>
        <w:tc>
          <w:tcPr>
            <w:tcW w:w="11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288C25E"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Mặc định</w:t>
            </w:r>
          </w:p>
        </w:tc>
        <w:tc>
          <w:tcPr>
            <w:tcW w:w="2534" w:type="dxa"/>
            <w:tcBorders>
              <w:top w:val="single" w:sz="4" w:space="0" w:color="auto"/>
              <w:left w:val="nil"/>
              <w:bottom w:val="single" w:sz="4" w:space="0" w:color="auto"/>
              <w:right w:val="single" w:sz="4" w:space="0" w:color="auto"/>
            </w:tcBorders>
            <w:shd w:val="clear" w:color="auto" w:fill="E7E6E6" w:themeFill="background2"/>
            <w:vAlign w:val="center"/>
            <w:hideMark/>
          </w:tcPr>
          <w:p w14:paraId="73954EDC"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Ràng buộc</w:t>
            </w:r>
          </w:p>
        </w:tc>
      </w:tr>
      <w:tr w:rsidR="00BB3D0B" w:rsidRPr="001164DE" w14:paraId="60838C23" w14:textId="77777777" w:rsidTr="0086415D">
        <w:trPr>
          <w:trHeight w:val="505"/>
        </w:trPr>
        <w:tc>
          <w:tcPr>
            <w:tcW w:w="9205" w:type="dxa"/>
            <w:gridSpan w:val="6"/>
            <w:tcBorders>
              <w:top w:val="single" w:sz="4" w:space="0" w:color="auto"/>
              <w:left w:val="single" w:sz="4" w:space="0" w:color="auto"/>
              <w:bottom w:val="single" w:sz="4" w:space="0" w:color="auto"/>
              <w:right w:val="single" w:sz="4" w:space="0" w:color="auto"/>
            </w:tcBorders>
          </w:tcPr>
          <w:p w14:paraId="7A95D118" w14:textId="77777777" w:rsidR="00BB3D0B" w:rsidRPr="001164DE" w:rsidRDefault="00BB3D0B" w:rsidP="002B7031">
            <w:pPr>
              <w:widowControl w:val="0"/>
              <w:spacing w:after="0" w:line="312" w:lineRule="auto"/>
              <w:rPr>
                <w:rFonts w:ascii="Times New Roman" w:hAnsi="Times New Roman" w:cs="Times New Roman"/>
                <w:b/>
                <w:i/>
                <w:color w:val="000000"/>
                <w:sz w:val="28"/>
                <w:szCs w:val="28"/>
              </w:rPr>
            </w:pPr>
            <w:r w:rsidRPr="001164DE">
              <w:rPr>
                <w:rFonts w:ascii="Times New Roman" w:hAnsi="Times New Roman" w:cs="Times New Roman"/>
                <w:b/>
                <w:i/>
                <w:color w:val="000000"/>
                <w:sz w:val="28"/>
                <w:szCs w:val="28"/>
              </w:rPr>
              <w:t>Giao diện in báo cáo</w:t>
            </w:r>
          </w:p>
        </w:tc>
      </w:tr>
      <w:tr w:rsidR="00CE6A2D" w:rsidRPr="001164DE" w14:paraId="6C98DEE4"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31A415D3"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color w:val="000000"/>
                <w:sz w:val="28"/>
                <w:szCs w:val="28"/>
              </w:rPr>
              <w:t>1</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7EE603D5"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Máy in đích</w:t>
            </w:r>
          </w:p>
        </w:tc>
        <w:tc>
          <w:tcPr>
            <w:tcW w:w="1600" w:type="dxa"/>
            <w:tcBorders>
              <w:top w:val="single" w:sz="4" w:space="0" w:color="auto"/>
              <w:left w:val="nil"/>
              <w:bottom w:val="single" w:sz="4" w:space="0" w:color="auto"/>
              <w:right w:val="single" w:sz="4" w:space="0" w:color="auto"/>
            </w:tcBorders>
            <w:shd w:val="clear" w:color="auto" w:fill="auto"/>
            <w:vAlign w:val="center"/>
          </w:tcPr>
          <w:p w14:paraId="592E0DD2"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Lựa chọn</w:t>
            </w:r>
          </w:p>
        </w:tc>
        <w:tc>
          <w:tcPr>
            <w:tcW w:w="844" w:type="dxa"/>
            <w:tcBorders>
              <w:top w:val="single" w:sz="4" w:space="0" w:color="auto"/>
              <w:left w:val="nil"/>
              <w:bottom w:val="single" w:sz="4" w:space="0" w:color="auto"/>
              <w:right w:val="single" w:sz="4" w:space="0" w:color="auto"/>
            </w:tcBorders>
            <w:shd w:val="clear" w:color="auto" w:fill="auto"/>
            <w:vAlign w:val="center"/>
          </w:tcPr>
          <w:p w14:paraId="56D50C7A"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464C8055"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2534" w:type="dxa"/>
            <w:tcBorders>
              <w:top w:val="single" w:sz="4" w:space="0" w:color="auto"/>
              <w:left w:val="nil"/>
              <w:bottom w:val="single" w:sz="4" w:space="0" w:color="auto"/>
              <w:right w:val="single" w:sz="4" w:space="0" w:color="auto"/>
            </w:tcBorders>
            <w:shd w:val="clear" w:color="auto" w:fill="auto"/>
            <w:vAlign w:val="center"/>
          </w:tcPr>
          <w:p w14:paraId="7FE418D0"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người dùng chọn máy in đích</w:t>
            </w:r>
          </w:p>
        </w:tc>
      </w:tr>
      <w:tr w:rsidR="00CE6A2D" w:rsidRPr="001164DE" w14:paraId="665933C5"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3FABD06E"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color w:val="000000"/>
                <w:sz w:val="28"/>
                <w:szCs w:val="28"/>
              </w:rPr>
              <w:t>2</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3D67F2B0"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Trang</w:t>
            </w:r>
          </w:p>
        </w:tc>
        <w:tc>
          <w:tcPr>
            <w:tcW w:w="1600" w:type="dxa"/>
            <w:tcBorders>
              <w:top w:val="single" w:sz="4" w:space="0" w:color="auto"/>
              <w:left w:val="nil"/>
              <w:bottom w:val="single" w:sz="4" w:space="0" w:color="auto"/>
              <w:right w:val="single" w:sz="4" w:space="0" w:color="auto"/>
            </w:tcBorders>
            <w:shd w:val="clear" w:color="auto" w:fill="auto"/>
            <w:vAlign w:val="center"/>
          </w:tcPr>
          <w:p w14:paraId="57D624E6"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Chuỗi ký tự (50)</w:t>
            </w:r>
          </w:p>
        </w:tc>
        <w:tc>
          <w:tcPr>
            <w:tcW w:w="844" w:type="dxa"/>
            <w:tcBorders>
              <w:top w:val="single" w:sz="4" w:space="0" w:color="auto"/>
              <w:left w:val="nil"/>
              <w:bottom w:val="single" w:sz="4" w:space="0" w:color="auto"/>
              <w:right w:val="single" w:sz="4" w:space="0" w:color="auto"/>
            </w:tcBorders>
            <w:shd w:val="clear" w:color="auto" w:fill="auto"/>
            <w:vAlign w:val="center"/>
          </w:tcPr>
          <w:p w14:paraId="4D527906"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6FF9C37A"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Chọn tất cả</w:t>
            </w:r>
          </w:p>
        </w:tc>
        <w:tc>
          <w:tcPr>
            <w:tcW w:w="2534" w:type="dxa"/>
            <w:tcBorders>
              <w:top w:val="single" w:sz="4" w:space="0" w:color="auto"/>
              <w:left w:val="nil"/>
              <w:bottom w:val="single" w:sz="4" w:space="0" w:color="auto"/>
              <w:right w:val="single" w:sz="4" w:space="0" w:color="auto"/>
            </w:tcBorders>
            <w:shd w:val="clear" w:color="auto" w:fill="auto"/>
            <w:vAlign w:val="center"/>
          </w:tcPr>
          <w:p w14:paraId="5BCD1987"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NSD chọn trang để in, các trang được ngăn cách với nhau bởi dấu phẩy</w:t>
            </w:r>
          </w:p>
        </w:tc>
      </w:tr>
      <w:tr w:rsidR="00CE6A2D" w:rsidRPr="001164DE" w14:paraId="1A4284CC"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072403B5"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color w:val="000000"/>
                <w:sz w:val="28"/>
                <w:szCs w:val="28"/>
              </w:rPr>
              <w:t>3</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0BAEE2E4"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Bản sao</w:t>
            </w:r>
          </w:p>
        </w:tc>
        <w:tc>
          <w:tcPr>
            <w:tcW w:w="1600" w:type="dxa"/>
            <w:tcBorders>
              <w:top w:val="single" w:sz="4" w:space="0" w:color="auto"/>
              <w:left w:val="nil"/>
              <w:bottom w:val="single" w:sz="4" w:space="0" w:color="auto"/>
              <w:right w:val="single" w:sz="4" w:space="0" w:color="auto"/>
            </w:tcBorders>
            <w:shd w:val="clear" w:color="auto" w:fill="auto"/>
            <w:vAlign w:val="center"/>
          </w:tcPr>
          <w:p w14:paraId="4F42F7C7"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Số tự nhiên (10)</w:t>
            </w:r>
          </w:p>
        </w:tc>
        <w:tc>
          <w:tcPr>
            <w:tcW w:w="844" w:type="dxa"/>
            <w:tcBorders>
              <w:top w:val="single" w:sz="4" w:space="0" w:color="auto"/>
              <w:left w:val="nil"/>
              <w:bottom w:val="single" w:sz="4" w:space="0" w:color="auto"/>
              <w:right w:val="single" w:sz="4" w:space="0" w:color="auto"/>
            </w:tcBorders>
            <w:shd w:val="clear" w:color="auto" w:fill="auto"/>
            <w:vAlign w:val="center"/>
          </w:tcPr>
          <w:p w14:paraId="57287AE9"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470032E2"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1</w:t>
            </w:r>
          </w:p>
        </w:tc>
        <w:tc>
          <w:tcPr>
            <w:tcW w:w="2534" w:type="dxa"/>
            <w:tcBorders>
              <w:top w:val="single" w:sz="4" w:space="0" w:color="auto"/>
              <w:left w:val="nil"/>
              <w:bottom w:val="single" w:sz="4" w:space="0" w:color="auto"/>
              <w:right w:val="single" w:sz="4" w:space="0" w:color="auto"/>
            </w:tcBorders>
            <w:shd w:val="clear" w:color="auto" w:fill="auto"/>
            <w:vAlign w:val="center"/>
          </w:tcPr>
          <w:p w14:paraId="6DACD3B4"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NSD chọn số bản in cần in</w:t>
            </w:r>
          </w:p>
        </w:tc>
      </w:tr>
      <w:tr w:rsidR="00CE6A2D" w:rsidRPr="001164DE" w14:paraId="6D3EA78D"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04ED48E0"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color w:val="000000"/>
                <w:sz w:val="28"/>
                <w:szCs w:val="28"/>
              </w:rPr>
              <w:t>4</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1E1166C9"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Bố cục</w:t>
            </w:r>
          </w:p>
        </w:tc>
        <w:tc>
          <w:tcPr>
            <w:tcW w:w="1600" w:type="dxa"/>
            <w:tcBorders>
              <w:top w:val="single" w:sz="4" w:space="0" w:color="auto"/>
              <w:left w:val="nil"/>
              <w:bottom w:val="single" w:sz="4" w:space="0" w:color="auto"/>
              <w:right w:val="single" w:sz="4" w:space="0" w:color="auto"/>
            </w:tcBorders>
            <w:shd w:val="clear" w:color="auto" w:fill="auto"/>
            <w:vAlign w:val="center"/>
          </w:tcPr>
          <w:p w14:paraId="1CA0E358" w14:textId="77777777" w:rsidR="00CE6A2D" w:rsidRPr="001164DE" w:rsidRDefault="00CE6A2D" w:rsidP="002B7031">
            <w:pPr>
              <w:spacing w:after="0" w:line="312" w:lineRule="auto"/>
              <w:rPr>
                <w:rFonts w:ascii="Times New Roman" w:hAnsi="Times New Roman" w:cs="Times New Roman"/>
                <w:sz w:val="28"/>
                <w:szCs w:val="28"/>
              </w:rPr>
            </w:pPr>
          </w:p>
        </w:tc>
        <w:tc>
          <w:tcPr>
            <w:tcW w:w="844" w:type="dxa"/>
            <w:tcBorders>
              <w:top w:val="single" w:sz="4" w:space="0" w:color="auto"/>
              <w:left w:val="nil"/>
              <w:bottom w:val="single" w:sz="4" w:space="0" w:color="auto"/>
              <w:right w:val="single" w:sz="4" w:space="0" w:color="auto"/>
            </w:tcBorders>
            <w:shd w:val="clear" w:color="auto" w:fill="auto"/>
            <w:vAlign w:val="center"/>
          </w:tcPr>
          <w:p w14:paraId="633E74E4"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6E174B6E"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Khổ dọc</w:t>
            </w:r>
          </w:p>
        </w:tc>
        <w:tc>
          <w:tcPr>
            <w:tcW w:w="2534" w:type="dxa"/>
            <w:tcBorders>
              <w:top w:val="single" w:sz="4" w:space="0" w:color="auto"/>
              <w:left w:val="nil"/>
              <w:bottom w:val="single" w:sz="4" w:space="0" w:color="auto"/>
              <w:right w:val="single" w:sz="4" w:space="0" w:color="auto"/>
            </w:tcBorders>
            <w:shd w:val="clear" w:color="auto" w:fill="auto"/>
            <w:vAlign w:val="center"/>
          </w:tcPr>
          <w:p w14:paraId="0EB5BDCA"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NSD chọn khổ in gồm khổ dọc và khổ ngang</w:t>
            </w:r>
          </w:p>
        </w:tc>
      </w:tr>
    </w:tbl>
    <w:p w14:paraId="17AEBCC5" w14:textId="77777777" w:rsidR="00BB3D0B" w:rsidRPr="001164DE" w:rsidRDefault="002E606A" w:rsidP="002B7031">
      <w:pPr>
        <w:pStyle w:val="ListParagraph"/>
        <w:spacing w:line="312" w:lineRule="auto"/>
      </w:pPr>
      <w:r w:rsidRPr="001164DE">
        <w:rPr>
          <w:lang w:val="en-US"/>
        </w:rPr>
        <w:t>Xuất báo cáo theo định dạng Pdf, Word, Excel</w:t>
      </w:r>
    </w:p>
    <w:p w14:paraId="258C7E73" w14:textId="77777777" w:rsidR="002E606A" w:rsidRPr="001164DE" w:rsidRDefault="002E606A" w:rsidP="002B7031">
      <w:pPr>
        <w:pStyle w:val="Style2"/>
        <w:numPr>
          <w:ilvl w:val="0"/>
          <w:numId w:val="0"/>
        </w:numPr>
        <w:spacing w:line="312" w:lineRule="auto"/>
        <w:jc w:val="center"/>
      </w:pPr>
      <w:r w:rsidRPr="001164DE">
        <w:rPr>
          <w:noProof/>
        </w:rPr>
        <w:drawing>
          <wp:inline distT="0" distB="0" distL="0" distR="0" wp14:anchorId="75B5FC8C" wp14:editId="43ACDA5D">
            <wp:extent cx="3705308" cy="1942189"/>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27147" cy="1953636"/>
                    </a:xfrm>
                    <a:prstGeom prst="rect">
                      <a:avLst/>
                    </a:prstGeom>
                  </pic:spPr>
                </pic:pic>
              </a:graphicData>
            </a:graphic>
          </wp:inline>
        </w:drawing>
      </w:r>
    </w:p>
    <w:p w14:paraId="19DBD40D" w14:textId="6760D44E" w:rsidR="0086415D" w:rsidRPr="001164DE" w:rsidRDefault="002E606A"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27</w:t>
      </w:r>
      <w:r w:rsidRPr="001164DE">
        <w:rPr>
          <w:noProof/>
          <w:sz w:val="28"/>
          <w:szCs w:val="28"/>
        </w:rPr>
        <w:fldChar w:fldCharType="end"/>
      </w:r>
      <w:r w:rsidRPr="001164DE">
        <w:rPr>
          <w:sz w:val="28"/>
          <w:szCs w:val="28"/>
        </w:rPr>
        <w:t>: Xuất báo cáo</w:t>
      </w:r>
    </w:p>
    <w:p w14:paraId="39117757" w14:textId="77777777" w:rsidR="0086415D" w:rsidRPr="001164DE" w:rsidRDefault="0086415D">
      <w:pPr>
        <w:rPr>
          <w:rFonts w:ascii="Times New Roman" w:eastAsia="Calibri" w:hAnsi="Times New Roman" w:cs="Times New Roman"/>
          <w:b/>
          <w:i/>
          <w:iCs/>
          <w:color w:val="44546A" w:themeColor="text2"/>
          <w:sz w:val="28"/>
          <w:szCs w:val="28"/>
        </w:rPr>
      </w:pPr>
      <w:r w:rsidRPr="001164DE">
        <w:rPr>
          <w:rFonts w:ascii="Times New Roman" w:hAnsi="Times New Roman" w:cs="Times New Roman"/>
          <w:sz w:val="28"/>
          <w:szCs w:val="28"/>
        </w:rPr>
        <w:br w:type="page"/>
      </w:r>
    </w:p>
    <w:p w14:paraId="63B1DAF8" w14:textId="77777777" w:rsidR="002E606A" w:rsidRPr="001164DE" w:rsidRDefault="002E606A" w:rsidP="002B7031">
      <w:pPr>
        <w:pStyle w:val="Style2"/>
        <w:spacing w:line="312" w:lineRule="auto"/>
      </w:pPr>
      <w:r w:rsidRPr="001164DE">
        <w:lastRenderedPageBreak/>
        <w:t>Thiết kế trường dữ liệ</w:t>
      </w:r>
      <w:r w:rsidR="006B0F5F" w:rsidRPr="001164DE">
        <w:t xml:space="preserve">u: </w:t>
      </w:r>
    </w:p>
    <w:tbl>
      <w:tblPr>
        <w:tblpPr w:leftFromText="180" w:rightFromText="180" w:vertAnchor="text" w:horzAnchor="margin" w:tblpY="318"/>
        <w:tblW w:w="8965" w:type="dxa"/>
        <w:tblLayout w:type="fixed"/>
        <w:tblLook w:val="04A0" w:firstRow="1" w:lastRow="0" w:firstColumn="1" w:lastColumn="0" w:noHBand="0" w:noVBand="1"/>
      </w:tblPr>
      <w:tblGrid>
        <w:gridCol w:w="849"/>
        <w:gridCol w:w="1623"/>
        <w:gridCol w:w="1209"/>
        <w:gridCol w:w="992"/>
        <w:gridCol w:w="958"/>
        <w:gridCol w:w="3334"/>
      </w:tblGrid>
      <w:tr w:rsidR="002E606A" w:rsidRPr="001164DE" w14:paraId="0770B4D0" w14:textId="77777777" w:rsidTr="0086415D">
        <w:trPr>
          <w:trHeight w:val="924"/>
          <w:tblHeader/>
        </w:trPr>
        <w:tc>
          <w:tcPr>
            <w:tcW w:w="849" w:type="dxa"/>
            <w:tcBorders>
              <w:top w:val="single" w:sz="4" w:space="0" w:color="auto"/>
              <w:left w:val="single" w:sz="4" w:space="0" w:color="auto"/>
              <w:bottom w:val="single" w:sz="4" w:space="0" w:color="auto"/>
              <w:right w:val="single" w:sz="4" w:space="0" w:color="auto"/>
            </w:tcBorders>
            <w:shd w:val="clear" w:color="auto" w:fill="E7E6E6" w:themeFill="background2"/>
          </w:tcPr>
          <w:p w14:paraId="392A5135"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STT</w:t>
            </w:r>
          </w:p>
        </w:tc>
        <w:tc>
          <w:tcPr>
            <w:tcW w:w="162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77A346C"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Thông tin</w:t>
            </w:r>
          </w:p>
        </w:tc>
        <w:tc>
          <w:tcPr>
            <w:tcW w:w="1209" w:type="dxa"/>
            <w:tcBorders>
              <w:top w:val="single" w:sz="4" w:space="0" w:color="auto"/>
              <w:left w:val="nil"/>
              <w:bottom w:val="single" w:sz="4" w:space="0" w:color="auto"/>
              <w:right w:val="single" w:sz="4" w:space="0" w:color="auto"/>
            </w:tcBorders>
            <w:shd w:val="clear" w:color="auto" w:fill="E7E6E6" w:themeFill="background2"/>
            <w:vAlign w:val="center"/>
            <w:hideMark/>
          </w:tcPr>
          <w:p w14:paraId="1639E8BB"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Kiểu dữ liệu</w:t>
            </w:r>
          </w:p>
        </w:tc>
        <w:tc>
          <w:tcPr>
            <w:tcW w:w="992" w:type="dxa"/>
            <w:tcBorders>
              <w:top w:val="single" w:sz="4" w:space="0" w:color="auto"/>
              <w:left w:val="nil"/>
              <w:bottom w:val="single" w:sz="4" w:space="0" w:color="auto"/>
              <w:right w:val="nil"/>
            </w:tcBorders>
            <w:shd w:val="clear" w:color="auto" w:fill="E7E6E6" w:themeFill="background2"/>
            <w:vAlign w:val="center"/>
            <w:hideMark/>
          </w:tcPr>
          <w:p w14:paraId="46A20B13"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Bắt buộc</w:t>
            </w:r>
          </w:p>
        </w:tc>
        <w:tc>
          <w:tcPr>
            <w:tcW w:w="95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18FBA22"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Mặc định</w:t>
            </w:r>
          </w:p>
        </w:tc>
        <w:tc>
          <w:tcPr>
            <w:tcW w:w="3334" w:type="dxa"/>
            <w:tcBorders>
              <w:top w:val="single" w:sz="4" w:space="0" w:color="auto"/>
              <w:left w:val="nil"/>
              <w:bottom w:val="single" w:sz="4" w:space="0" w:color="auto"/>
              <w:right w:val="single" w:sz="4" w:space="0" w:color="auto"/>
            </w:tcBorders>
            <w:shd w:val="clear" w:color="auto" w:fill="E7E6E6" w:themeFill="background2"/>
            <w:vAlign w:val="center"/>
            <w:hideMark/>
          </w:tcPr>
          <w:p w14:paraId="11E48937"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Ràng buộc</w:t>
            </w:r>
          </w:p>
        </w:tc>
      </w:tr>
      <w:tr w:rsidR="002E606A" w:rsidRPr="001164DE" w14:paraId="54461624" w14:textId="77777777" w:rsidTr="00003DD7">
        <w:trPr>
          <w:trHeight w:val="333"/>
        </w:trPr>
        <w:tc>
          <w:tcPr>
            <w:tcW w:w="8965" w:type="dxa"/>
            <w:gridSpan w:val="6"/>
            <w:tcBorders>
              <w:top w:val="single" w:sz="4" w:space="0" w:color="auto"/>
              <w:left w:val="single" w:sz="4" w:space="0" w:color="auto"/>
              <w:bottom w:val="single" w:sz="4" w:space="0" w:color="auto"/>
              <w:right w:val="single" w:sz="4" w:space="0" w:color="auto"/>
            </w:tcBorders>
          </w:tcPr>
          <w:p w14:paraId="09D53B06" w14:textId="77777777" w:rsidR="002E606A" w:rsidRPr="001164DE" w:rsidRDefault="002E606A" w:rsidP="002B7031">
            <w:pPr>
              <w:widowControl w:val="0"/>
              <w:spacing w:after="0" w:line="312" w:lineRule="auto"/>
              <w:rPr>
                <w:rFonts w:ascii="Times New Roman" w:hAnsi="Times New Roman" w:cs="Times New Roman"/>
                <w:b/>
                <w:i/>
                <w:color w:val="000000"/>
                <w:sz w:val="28"/>
                <w:szCs w:val="28"/>
              </w:rPr>
            </w:pPr>
            <w:r w:rsidRPr="001164DE">
              <w:rPr>
                <w:rFonts w:ascii="Times New Roman" w:hAnsi="Times New Roman" w:cs="Times New Roman"/>
                <w:b/>
                <w:i/>
                <w:color w:val="000000"/>
                <w:sz w:val="28"/>
                <w:szCs w:val="28"/>
              </w:rPr>
              <w:t>Giao diện xuất báo cáo</w:t>
            </w:r>
          </w:p>
        </w:tc>
      </w:tr>
      <w:tr w:rsidR="002E606A" w:rsidRPr="001164DE" w14:paraId="6BD0B4AF" w14:textId="77777777" w:rsidTr="0086415D">
        <w:trPr>
          <w:trHeight w:val="924"/>
        </w:trPr>
        <w:tc>
          <w:tcPr>
            <w:tcW w:w="849" w:type="dxa"/>
            <w:tcBorders>
              <w:top w:val="single" w:sz="4" w:space="0" w:color="auto"/>
              <w:left w:val="single" w:sz="4" w:space="0" w:color="auto"/>
              <w:bottom w:val="single" w:sz="4" w:space="0" w:color="auto"/>
              <w:right w:val="single" w:sz="4" w:space="0" w:color="auto"/>
            </w:tcBorders>
          </w:tcPr>
          <w:p w14:paraId="1FCC4F6D" w14:textId="77777777" w:rsidR="002E606A" w:rsidRPr="001164DE" w:rsidRDefault="002E606A" w:rsidP="002B7031">
            <w:pPr>
              <w:widowControl w:val="0"/>
              <w:spacing w:after="0" w:line="312" w:lineRule="auto"/>
              <w:jc w:val="center"/>
              <w:rPr>
                <w:rFonts w:ascii="Times New Roman" w:hAnsi="Times New Roman" w:cs="Times New Roman"/>
                <w:color w:val="000000"/>
                <w:sz w:val="28"/>
                <w:szCs w:val="28"/>
              </w:rPr>
            </w:pPr>
            <w:r w:rsidRPr="001164DE">
              <w:rPr>
                <w:rFonts w:ascii="Times New Roman" w:hAnsi="Times New Roman" w:cs="Times New Roman"/>
                <w:color w:val="000000"/>
                <w:sz w:val="28"/>
                <w:szCs w:val="28"/>
              </w:rPr>
              <w:t>1</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7C0FD519" w14:textId="77777777" w:rsidR="002E606A" w:rsidRPr="001164DE" w:rsidRDefault="00CE6A2D" w:rsidP="002B7031">
            <w:pPr>
              <w:widowControl w:val="0"/>
              <w:spacing w:after="0" w:line="312" w:lineRule="auto"/>
              <w:rPr>
                <w:rFonts w:ascii="Times New Roman" w:hAnsi="Times New Roman" w:cs="Times New Roman"/>
                <w:color w:val="000000"/>
                <w:sz w:val="28"/>
                <w:szCs w:val="28"/>
              </w:rPr>
            </w:pPr>
            <w:r w:rsidRPr="001164DE">
              <w:rPr>
                <w:rFonts w:ascii="Times New Roman" w:hAnsi="Times New Roman" w:cs="Times New Roman"/>
                <w:sz w:val="28"/>
                <w:szCs w:val="28"/>
              </w:rPr>
              <w:t>Loại file</w:t>
            </w:r>
          </w:p>
        </w:tc>
        <w:tc>
          <w:tcPr>
            <w:tcW w:w="1209" w:type="dxa"/>
            <w:tcBorders>
              <w:top w:val="single" w:sz="4" w:space="0" w:color="auto"/>
              <w:left w:val="nil"/>
              <w:bottom w:val="single" w:sz="4" w:space="0" w:color="auto"/>
              <w:right w:val="single" w:sz="4" w:space="0" w:color="auto"/>
            </w:tcBorders>
            <w:shd w:val="clear" w:color="auto" w:fill="auto"/>
            <w:vAlign w:val="center"/>
          </w:tcPr>
          <w:p w14:paraId="066F0B62" w14:textId="77777777" w:rsidR="002E606A" w:rsidRPr="001164DE" w:rsidRDefault="002E606A" w:rsidP="002B7031">
            <w:pPr>
              <w:widowControl w:val="0"/>
              <w:spacing w:after="0" w:line="312" w:lineRule="auto"/>
              <w:rPr>
                <w:rFonts w:ascii="Times New Roman" w:hAnsi="Times New Roman" w:cs="Times New Roman"/>
                <w:color w:val="000000"/>
                <w:sz w:val="28"/>
                <w:szCs w:val="28"/>
              </w:rPr>
            </w:pPr>
          </w:p>
        </w:tc>
        <w:tc>
          <w:tcPr>
            <w:tcW w:w="992" w:type="dxa"/>
            <w:tcBorders>
              <w:top w:val="single" w:sz="4" w:space="0" w:color="auto"/>
              <w:left w:val="nil"/>
              <w:bottom w:val="single" w:sz="4" w:space="0" w:color="auto"/>
              <w:right w:val="single" w:sz="4" w:space="0" w:color="auto"/>
            </w:tcBorders>
            <w:shd w:val="clear" w:color="auto" w:fill="auto"/>
            <w:vAlign w:val="center"/>
          </w:tcPr>
          <w:p w14:paraId="6D146645" w14:textId="77777777" w:rsidR="002E606A" w:rsidRPr="001164DE" w:rsidRDefault="002E606A" w:rsidP="002B7031">
            <w:pPr>
              <w:widowControl w:val="0"/>
              <w:spacing w:after="0" w:line="312" w:lineRule="auto"/>
              <w:jc w:val="center"/>
              <w:rPr>
                <w:rFonts w:ascii="Times New Roman" w:hAnsi="Times New Roman" w:cs="Times New Roman"/>
                <w:color w:val="000000"/>
                <w:sz w:val="28"/>
                <w:szCs w:val="28"/>
              </w:rPr>
            </w:pPr>
            <w:r w:rsidRPr="001164DE">
              <w:rPr>
                <w:rFonts w:ascii="Times New Roman" w:hAnsi="Times New Roman" w:cs="Times New Roman"/>
                <w:color w:val="000000"/>
                <w:sz w:val="28"/>
                <w:szCs w:val="28"/>
              </w:rPr>
              <w:t>Có</w:t>
            </w:r>
          </w:p>
        </w:tc>
        <w:tc>
          <w:tcPr>
            <w:tcW w:w="958" w:type="dxa"/>
            <w:tcBorders>
              <w:top w:val="single" w:sz="4" w:space="0" w:color="auto"/>
              <w:left w:val="nil"/>
              <w:bottom w:val="single" w:sz="4" w:space="0" w:color="auto"/>
              <w:right w:val="single" w:sz="4" w:space="0" w:color="auto"/>
            </w:tcBorders>
            <w:shd w:val="clear" w:color="auto" w:fill="auto"/>
            <w:vAlign w:val="center"/>
          </w:tcPr>
          <w:p w14:paraId="42A463B2" w14:textId="77777777" w:rsidR="002E606A" w:rsidRPr="001164DE" w:rsidRDefault="002E606A" w:rsidP="002B7031">
            <w:pPr>
              <w:widowControl w:val="0"/>
              <w:spacing w:after="0" w:line="312" w:lineRule="auto"/>
              <w:jc w:val="center"/>
              <w:rPr>
                <w:rFonts w:ascii="Times New Roman" w:hAnsi="Times New Roman" w:cs="Times New Roman"/>
                <w:color w:val="000000"/>
                <w:sz w:val="28"/>
                <w:szCs w:val="28"/>
              </w:rPr>
            </w:pPr>
            <w:r w:rsidRPr="001164DE">
              <w:rPr>
                <w:rFonts w:ascii="Times New Roman" w:hAnsi="Times New Roman" w:cs="Times New Roman"/>
                <w:color w:val="000000"/>
                <w:sz w:val="28"/>
                <w:szCs w:val="28"/>
              </w:rPr>
              <w:t>Loại file: Excel</w:t>
            </w:r>
          </w:p>
        </w:tc>
        <w:tc>
          <w:tcPr>
            <w:tcW w:w="3334" w:type="dxa"/>
            <w:tcBorders>
              <w:top w:val="single" w:sz="4" w:space="0" w:color="auto"/>
              <w:left w:val="nil"/>
              <w:bottom w:val="single" w:sz="4" w:space="0" w:color="auto"/>
              <w:right w:val="single" w:sz="4" w:space="0" w:color="auto"/>
            </w:tcBorders>
            <w:shd w:val="clear" w:color="auto" w:fill="auto"/>
            <w:vAlign w:val="center"/>
          </w:tcPr>
          <w:p w14:paraId="37917C9B" w14:textId="77777777" w:rsidR="002E606A" w:rsidRPr="001164DE" w:rsidRDefault="002E606A" w:rsidP="00A44A2C">
            <w:pPr>
              <w:widowControl w:val="0"/>
              <w:spacing w:after="0" w:line="312" w:lineRule="auto"/>
              <w:jc w:val="both"/>
              <w:rPr>
                <w:rFonts w:ascii="Times New Roman" w:hAnsi="Times New Roman" w:cs="Times New Roman"/>
                <w:color w:val="000000"/>
                <w:sz w:val="28"/>
                <w:szCs w:val="28"/>
              </w:rPr>
            </w:pPr>
            <w:r w:rsidRPr="001164DE">
              <w:rPr>
                <w:rFonts w:ascii="Times New Roman" w:hAnsi="Times New Roman" w:cs="Times New Roman"/>
                <w:color w:val="000000"/>
                <w:sz w:val="28"/>
                <w:szCs w:val="28"/>
              </w:rPr>
              <w:t>Dạng dropdown list</w:t>
            </w:r>
          </w:p>
          <w:p w14:paraId="63661116" w14:textId="77777777" w:rsidR="002E606A" w:rsidRPr="001164DE" w:rsidRDefault="002E606A" w:rsidP="00A44A2C">
            <w:pPr>
              <w:widowControl w:val="0"/>
              <w:spacing w:after="0" w:line="312" w:lineRule="auto"/>
              <w:jc w:val="both"/>
              <w:rPr>
                <w:rFonts w:ascii="Times New Roman" w:hAnsi="Times New Roman" w:cs="Times New Roman"/>
                <w:color w:val="000000"/>
                <w:sz w:val="28"/>
                <w:szCs w:val="28"/>
              </w:rPr>
            </w:pPr>
            <w:r w:rsidRPr="001164DE">
              <w:rPr>
                <w:rFonts w:ascii="Times New Roman" w:hAnsi="Times New Roman" w:cs="Times New Roman"/>
                <w:color w:val="000000"/>
                <w:sz w:val="28"/>
                <w:szCs w:val="28"/>
              </w:rPr>
              <w:t>Cho phép người dùng chọn loại file cần xuất:</w:t>
            </w:r>
          </w:p>
          <w:p w14:paraId="5DAA5D78" w14:textId="77777777" w:rsidR="002E606A" w:rsidRPr="001164DE" w:rsidRDefault="002E606A" w:rsidP="00A44A2C">
            <w:pPr>
              <w:widowControl w:val="0"/>
              <w:spacing w:after="0" w:line="312" w:lineRule="auto"/>
              <w:jc w:val="both"/>
              <w:rPr>
                <w:rFonts w:ascii="Times New Roman" w:hAnsi="Times New Roman" w:cs="Times New Roman"/>
                <w:color w:val="000000"/>
                <w:sz w:val="28"/>
                <w:szCs w:val="28"/>
              </w:rPr>
            </w:pPr>
            <w:r w:rsidRPr="001164DE">
              <w:rPr>
                <w:rFonts w:ascii="Times New Roman" w:hAnsi="Times New Roman" w:cs="Times New Roman"/>
                <w:color w:val="000000"/>
                <w:sz w:val="28"/>
                <w:szCs w:val="28"/>
              </w:rPr>
              <w:t>Các lựa chọn: Excel, Word và PDF</w:t>
            </w:r>
          </w:p>
        </w:tc>
      </w:tr>
    </w:tbl>
    <w:p w14:paraId="40B09396" w14:textId="77777777" w:rsidR="009D7060" w:rsidRPr="001164DE" w:rsidRDefault="009D7060" w:rsidP="0090566F">
      <w:pPr>
        <w:pStyle w:val="Heading4"/>
      </w:pPr>
      <w:r w:rsidRPr="001164DE">
        <w:t>Điều kiện thực hiện</w:t>
      </w:r>
    </w:p>
    <w:p w14:paraId="511ABEA1" w14:textId="77777777" w:rsidR="00A80242" w:rsidRPr="001164DE" w:rsidRDefault="00A80242" w:rsidP="002B7031">
      <w:pPr>
        <w:pStyle w:val="Style2"/>
        <w:spacing w:line="312" w:lineRule="auto"/>
      </w:pPr>
      <w:r w:rsidRPr="001164DE">
        <w:t>NSD đã đăng nhập thành công vào hệ thống và truy cập vào chức năng thống kê nhuận bút tin bài</w:t>
      </w:r>
    </w:p>
    <w:p w14:paraId="0A0FF7DD" w14:textId="77777777" w:rsidR="009D7060" w:rsidRPr="001164DE" w:rsidRDefault="009D7060" w:rsidP="0090566F">
      <w:pPr>
        <w:pStyle w:val="Heading4"/>
      </w:pPr>
      <w:r w:rsidRPr="001164DE">
        <w:t>Yêu cầu đặc biệt/ Ràng buộc</w:t>
      </w:r>
    </w:p>
    <w:p w14:paraId="3D9DB1C3" w14:textId="350C4B2C" w:rsidR="00F27326" w:rsidRPr="001164DE" w:rsidRDefault="00A80242" w:rsidP="0090566F">
      <w:pPr>
        <w:pStyle w:val="Style2"/>
        <w:spacing w:line="312" w:lineRule="auto"/>
      </w:pPr>
      <w:r w:rsidRPr="001164DE">
        <w:t>NSD đã được phân quyền thống kê nhuận bút tin bài</w:t>
      </w:r>
    </w:p>
    <w:p w14:paraId="423A152F" w14:textId="77777777" w:rsidR="009D7060" w:rsidRPr="001164DE" w:rsidRDefault="009D7060" w:rsidP="0090566F">
      <w:pPr>
        <w:pStyle w:val="Heading4"/>
      </w:pPr>
      <w:r w:rsidRPr="001164DE">
        <w:t>Logic xử lý dữ liệu</w:t>
      </w:r>
    </w:p>
    <w:p w14:paraId="494B7654" w14:textId="77BCBCFE" w:rsidR="00BB3D0B" w:rsidRDefault="00BB3D0B" w:rsidP="002B7031">
      <w:pPr>
        <w:pStyle w:val="ListParagraph"/>
        <w:spacing w:line="312" w:lineRule="auto"/>
      </w:pPr>
      <w:r w:rsidRPr="001164DE">
        <w:t>Xem bảng thống kê nhuận bút</w:t>
      </w:r>
    </w:p>
    <w:p w14:paraId="1EAB5882" w14:textId="79E563C1" w:rsidR="004B137E" w:rsidRPr="001164DE" w:rsidRDefault="004B137E" w:rsidP="004B137E">
      <w:pPr>
        <w:pStyle w:val="ListParagraph"/>
        <w:numPr>
          <w:ilvl w:val="0"/>
          <w:numId w:val="0"/>
        </w:numPr>
        <w:spacing w:line="312" w:lineRule="auto"/>
        <w:ind w:left="90"/>
      </w:pPr>
      <w:r>
        <w:rPr>
          <w:noProof/>
          <w:lang w:val="en-US" w:eastAsia="en-US"/>
        </w:rPr>
        <w:drawing>
          <wp:inline distT="0" distB="0" distL="0" distR="0" wp14:anchorId="7030DEF8" wp14:editId="33C29AF1">
            <wp:extent cx="5654040" cy="2467059"/>
            <wp:effectExtent l="19050" t="19050" r="2286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2559" cy="2470776"/>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664"/>
        <w:gridCol w:w="6546"/>
      </w:tblGrid>
      <w:tr w:rsidR="00300BF0" w:rsidRPr="001164DE" w14:paraId="1971ABDC" w14:textId="77777777" w:rsidTr="004B137E">
        <w:trPr>
          <w:trHeight w:val="1232"/>
          <w:tblHeader/>
        </w:trPr>
        <w:tc>
          <w:tcPr>
            <w:tcW w:w="470" w:type="pct"/>
            <w:shd w:val="clear" w:color="auto" w:fill="E7E6E6" w:themeFill="background2"/>
            <w:vAlign w:val="center"/>
          </w:tcPr>
          <w:p w14:paraId="6F074E94"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18" w:type="pct"/>
            <w:shd w:val="clear" w:color="auto" w:fill="E7E6E6" w:themeFill="background2"/>
            <w:vAlign w:val="center"/>
          </w:tcPr>
          <w:p w14:paraId="065E6A59"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12" w:type="pct"/>
            <w:shd w:val="clear" w:color="auto" w:fill="E7E6E6" w:themeFill="background2"/>
            <w:vAlign w:val="center"/>
          </w:tcPr>
          <w:p w14:paraId="6F227F11"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00BF0" w:rsidRPr="001164DE" w14:paraId="2C9314ED" w14:textId="77777777" w:rsidTr="004B137E">
        <w:trPr>
          <w:trHeight w:val="510"/>
        </w:trPr>
        <w:tc>
          <w:tcPr>
            <w:tcW w:w="470" w:type="pct"/>
            <w:shd w:val="clear" w:color="auto" w:fill="auto"/>
          </w:tcPr>
          <w:p w14:paraId="0CDFD8A1" w14:textId="0B647104"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918" w:type="pct"/>
            <w:shd w:val="clear" w:color="auto" w:fill="auto"/>
          </w:tcPr>
          <w:p w14:paraId="0286557C"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w:t>
            </w:r>
            <w:r w:rsidRPr="001164DE">
              <w:rPr>
                <w:rFonts w:ascii="Times New Roman" w:hAnsi="Times New Roman" w:cs="Times New Roman"/>
                <w:sz w:val="28"/>
                <w:szCs w:val="28"/>
              </w:rPr>
              <w:lastRenderedPageBreak/>
              <w:t>duyệt xuất bản)</w:t>
            </w:r>
          </w:p>
        </w:tc>
        <w:tc>
          <w:tcPr>
            <w:tcW w:w="3612" w:type="pct"/>
            <w:shd w:val="clear" w:color="auto" w:fill="auto"/>
          </w:tcPr>
          <w:p w14:paraId="768A23FA"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 xml:space="preserve">Chọn </w:t>
            </w:r>
            <w:r w:rsidRPr="001164DE">
              <w:rPr>
                <w:rFonts w:ascii="Times New Roman" w:hAnsi="Times New Roman" w:cs="Times New Roman"/>
                <w:sz w:val="28"/>
                <w:szCs w:val="28"/>
                <w:lang w:val="vi-VN"/>
              </w:rPr>
              <w:t>thư mục Thống kê nhuận bút</w:t>
            </w:r>
          </w:p>
        </w:tc>
      </w:tr>
      <w:tr w:rsidR="00300BF0" w:rsidRPr="001164DE" w14:paraId="5B17F56F" w14:textId="77777777" w:rsidTr="004B137E">
        <w:trPr>
          <w:trHeight w:val="510"/>
        </w:trPr>
        <w:tc>
          <w:tcPr>
            <w:tcW w:w="470" w:type="pct"/>
            <w:shd w:val="clear" w:color="auto" w:fill="auto"/>
          </w:tcPr>
          <w:p w14:paraId="21969041" w14:textId="06A75193"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918" w:type="pct"/>
            <w:shd w:val="clear" w:color="auto" w:fill="auto"/>
          </w:tcPr>
          <w:p w14:paraId="2828E462"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612" w:type="pct"/>
            <w:shd w:val="clear" w:color="auto" w:fill="auto"/>
          </w:tcPr>
          <w:p w14:paraId="725573A8" w14:textId="0D4E9367" w:rsidR="00CE6A2D" w:rsidRPr="001164DE" w:rsidRDefault="004165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trong CSDL </w:t>
            </w:r>
            <w:r w:rsidR="00052CA9" w:rsidRPr="001164DE">
              <w:rPr>
                <w:rFonts w:ascii="Times New Roman" w:hAnsi="Times New Roman" w:cs="Times New Roman"/>
                <w:sz w:val="28"/>
                <w:szCs w:val="28"/>
              </w:rPr>
              <w:t>h</w:t>
            </w:r>
            <w:r w:rsidR="00CE6A2D" w:rsidRPr="001164DE">
              <w:rPr>
                <w:rFonts w:ascii="Times New Roman" w:hAnsi="Times New Roman" w:cs="Times New Roman"/>
                <w:sz w:val="28"/>
                <w:szCs w:val="28"/>
              </w:rPr>
              <w:t>iển thị màn hình Thống kê nhuận bút</w:t>
            </w:r>
          </w:p>
          <w:p w14:paraId="21066893" w14:textId="77777777" w:rsidR="00300BF0" w:rsidRPr="001164DE" w:rsidRDefault="00300BF0"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470BBB74" wp14:editId="2C297E05">
                  <wp:extent cx="3987572" cy="249074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51" cy="2496108"/>
                          </a:xfrm>
                          <a:prstGeom prst="rect">
                            <a:avLst/>
                          </a:prstGeom>
                        </pic:spPr>
                      </pic:pic>
                    </a:graphicData>
                  </a:graphic>
                </wp:inline>
              </w:drawing>
            </w:r>
          </w:p>
          <w:p w14:paraId="0F69201C" w14:textId="77777777" w:rsidR="00591612" w:rsidRPr="001164DE" w:rsidRDefault="00591612" w:rsidP="0059161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4F018D11" w14:textId="018AA171" w:rsidR="00591612" w:rsidRPr="001164DE" w:rsidRDefault="00A84D61" w:rsidP="00591612">
            <w:pPr>
              <w:spacing w:after="0" w:line="312" w:lineRule="auto"/>
              <w:rPr>
                <w:rFonts w:ascii="Times New Roman" w:hAnsi="Times New Roman" w:cs="Times New Roman"/>
                <w:b/>
                <w:bCs/>
                <w:sz w:val="28"/>
                <w:szCs w:val="28"/>
                <w:lang w:val="vi-VN"/>
              </w:rPr>
            </w:pPr>
            <w:r w:rsidRPr="00A84D61">
              <w:rPr>
                <w:rFonts w:ascii="Times New Roman" w:hAnsi="Times New Roman" w:cs="Times New Roman"/>
                <w:b/>
                <w:bCs/>
                <w:sz w:val="28"/>
                <w:szCs w:val="28"/>
                <w:lang w:val="vi-VN"/>
              </w:rPr>
              <w:t>V. PHỤ LỤC DANH SÁCH CÁC HÀM THỦ TỤC VÀ THUẬT TOÁN SỬ DỤNG</w:t>
            </w:r>
          </w:p>
          <w:p w14:paraId="43CE441D" w14:textId="70D45D5C" w:rsidR="00591612" w:rsidRPr="001164DE" w:rsidRDefault="006C115B" w:rsidP="00591612">
            <w:pPr>
              <w:spacing w:after="0" w:line="312" w:lineRule="auto"/>
              <w:rPr>
                <w:rFonts w:ascii="Times New Roman" w:hAnsi="Times New Roman" w:cs="Times New Roman"/>
                <w:sz w:val="28"/>
                <w:szCs w:val="28"/>
              </w:rPr>
            </w:pPr>
            <w:hyperlink w:anchor="_7._Xem_bảng" w:history="1">
              <w:r w:rsidR="007173E4" w:rsidRPr="001164DE">
                <w:rPr>
                  <w:rStyle w:val="Hyperlink"/>
                  <w:rFonts w:ascii="Times New Roman" w:hAnsi="Times New Roman" w:cs="Times New Roman"/>
                  <w:b/>
                  <w:bCs/>
                  <w:sz w:val="28"/>
                  <w:szCs w:val="28"/>
                </w:rPr>
                <w:t>7</w:t>
              </w:r>
              <w:r w:rsidR="00591612" w:rsidRPr="001164DE">
                <w:rPr>
                  <w:rStyle w:val="Hyperlink"/>
                  <w:rFonts w:ascii="Times New Roman" w:hAnsi="Times New Roman" w:cs="Times New Roman"/>
                  <w:b/>
                  <w:bCs/>
                  <w:sz w:val="28"/>
                  <w:szCs w:val="28"/>
                </w:rPr>
                <w:t>. Xem bảng thống kê nhuận bút</w:t>
              </w:r>
            </w:hyperlink>
          </w:p>
        </w:tc>
      </w:tr>
      <w:tr w:rsidR="00300BF0" w:rsidRPr="001164DE" w14:paraId="4CD11C3E" w14:textId="77777777" w:rsidTr="004B137E">
        <w:trPr>
          <w:trHeight w:val="510"/>
        </w:trPr>
        <w:tc>
          <w:tcPr>
            <w:tcW w:w="470" w:type="pct"/>
            <w:shd w:val="clear" w:color="auto" w:fill="auto"/>
          </w:tcPr>
          <w:p w14:paraId="412F888D" w14:textId="45BF6235" w:rsidR="00CE6A2D" w:rsidRPr="001164DE" w:rsidRDefault="004B137E" w:rsidP="002B7031">
            <w:pPr>
              <w:spacing w:after="0" w:line="312" w:lineRule="auto"/>
              <w:jc w:val="center"/>
              <w:rPr>
                <w:rFonts w:ascii="Times New Roman" w:hAnsi="Times New Roman" w:cs="Times New Roman"/>
                <w:sz w:val="28"/>
                <w:szCs w:val="28"/>
                <w:lang w:val="vi-VN"/>
              </w:rPr>
            </w:pPr>
            <w:r>
              <w:rPr>
                <w:rFonts w:ascii="Times New Roman" w:hAnsi="Times New Roman" w:cs="Times New Roman"/>
                <w:sz w:val="28"/>
                <w:szCs w:val="28"/>
              </w:rPr>
              <w:t>3</w:t>
            </w:r>
          </w:p>
        </w:tc>
        <w:tc>
          <w:tcPr>
            <w:tcW w:w="918" w:type="pct"/>
            <w:shd w:val="clear" w:color="auto" w:fill="auto"/>
          </w:tcPr>
          <w:p w14:paraId="57967245"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612" w:type="pct"/>
            <w:shd w:val="clear" w:color="auto" w:fill="auto"/>
          </w:tcPr>
          <w:p w14:paraId="41AAB43B"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các điều kiện tìm kiếm và lọc mong muốn bao gồm (ngày xuất bản, tiêu đề tin bài, tên tác giả, chuyên mục)</w:t>
            </w:r>
          </w:p>
        </w:tc>
      </w:tr>
      <w:tr w:rsidR="00300BF0" w:rsidRPr="001164DE" w14:paraId="3AC4142A" w14:textId="77777777" w:rsidTr="004B137E">
        <w:trPr>
          <w:trHeight w:val="510"/>
        </w:trPr>
        <w:tc>
          <w:tcPr>
            <w:tcW w:w="470" w:type="pct"/>
            <w:shd w:val="clear" w:color="auto" w:fill="auto"/>
          </w:tcPr>
          <w:p w14:paraId="0D354414" w14:textId="17B5FA1E" w:rsidR="00CE6A2D" w:rsidRPr="001164DE" w:rsidRDefault="004B137E" w:rsidP="002B7031">
            <w:pPr>
              <w:spacing w:after="0" w:line="312" w:lineRule="auto"/>
              <w:jc w:val="center"/>
              <w:rPr>
                <w:rFonts w:ascii="Times New Roman" w:hAnsi="Times New Roman" w:cs="Times New Roman"/>
                <w:sz w:val="28"/>
                <w:szCs w:val="28"/>
                <w:lang w:val="vi-VN"/>
              </w:rPr>
            </w:pPr>
            <w:r>
              <w:rPr>
                <w:rFonts w:ascii="Times New Roman" w:hAnsi="Times New Roman" w:cs="Times New Roman"/>
                <w:sz w:val="28"/>
                <w:szCs w:val="28"/>
              </w:rPr>
              <w:t>4</w:t>
            </w:r>
          </w:p>
        </w:tc>
        <w:tc>
          <w:tcPr>
            <w:tcW w:w="918" w:type="pct"/>
            <w:shd w:val="clear" w:color="auto" w:fill="auto"/>
          </w:tcPr>
          <w:p w14:paraId="4F8166AA"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12" w:type="pct"/>
            <w:shd w:val="clear" w:color="auto" w:fill="auto"/>
          </w:tcPr>
          <w:p w14:paraId="324C78D3"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Tìm kiếm </w:t>
            </w:r>
            <w:r w:rsidRPr="001164DE">
              <w:rPr>
                <w:rFonts w:ascii="Times New Roman" w:hAnsi="Times New Roman" w:cs="Times New Roman"/>
                <w:sz w:val="28"/>
                <w:szCs w:val="28"/>
              </w:rPr>
              <w:t xml:space="preserve">Theo điều kiện </w:t>
            </w:r>
          </w:p>
        </w:tc>
      </w:tr>
      <w:tr w:rsidR="00300BF0" w:rsidRPr="001164DE" w14:paraId="6091B0A5" w14:textId="77777777" w:rsidTr="004B137E">
        <w:trPr>
          <w:trHeight w:val="510"/>
        </w:trPr>
        <w:tc>
          <w:tcPr>
            <w:tcW w:w="470" w:type="pct"/>
            <w:shd w:val="clear" w:color="auto" w:fill="auto"/>
          </w:tcPr>
          <w:p w14:paraId="0F465D1D" w14:textId="02543B8F"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18" w:type="pct"/>
            <w:shd w:val="clear" w:color="auto" w:fill="auto"/>
          </w:tcPr>
          <w:p w14:paraId="196ECA73"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12" w:type="pct"/>
            <w:shd w:val="clear" w:color="auto" w:fill="auto"/>
          </w:tcPr>
          <w:p w14:paraId="7DF447E9" w14:textId="5FFEF27E" w:rsidR="00612CD2" w:rsidRPr="001164DE" w:rsidRDefault="0041650B" w:rsidP="001E2A2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vào CSDL </w:t>
            </w:r>
          </w:p>
          <w:p w14:paraId="7787D201" w14:textId="318E0C89" w:rsidR="001E2A2F"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kết quả thỏa mãn tất cả các điều kiện tìm kiế</w:t>
            </w:r>
            <w:r w:rsidR="001E2A2F" w:rsidRPr="001164DE">
              <w:rPr>
                <w:rFonts w:ascii="Times New Roman" w:hAnsi="Times New Roman" w:cs="Times New Roman"/>
                <w:sz w:val="28"/>
                <w:szCs w:val="28"/>
              </w:rPr>
              <w:t>m</w:t>
            </w:r>
          </w:p>
          <w:p w14:paraId="5E798647" w14:textId="77777777" w:rsidR="00300BF0" w:rsidRPr="001164DE" w:rsidRDefault="00300BF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3552F591" wp14:editId="3628CA2A">
                  <wp:extent cx="4016738" cy="1061417"/>
                  <wp:effectExtent l="0" t="0" r="317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8009" cy="1067038"/>
                          </a:xfrm>
                          <a:prstGeom prst="rect">
                            <a:avLst/>
                          </a:prstGeom>
                        </pic:spPr>
                      </pic:pic>
                    </a:graphicData>
                  </a:graphic>
                </wp:inline>
              </w:drawing>
            </w:r>
          </w:p>
          <w:p w14:paraId="5C4B627F" w14:textId="77777777" w:rsidR="001E2A2F" w:rsidRPr="001164DE" w:rsidRDefault="001E2A2F" w:rsidP="001E2A2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Chi tiết tại mục:</w:t>
            </w:r>
          </w:p>
          <w:p w14:paraId="530E7CB9" w14:textId="07A39B5C" w:rsidR="001E2A2F" w:rsidRPr="001164DE" w:rsidRDefault="00A84D61" w:rsidP="001E2A2F">
            <w:pPr>
              <w:spacing w:after="0" w:line="312" w:lineRule="auto"/>
              <w:rPr>
                <w:rFonts w:ascii="Times New Roman" w:hAnsi="Times New Roman" w:cs="Times New Roman"/>
                <w:b/>
                <w:bCs/>
                <w:sz w:val="28"/>
                <w:szCs w:val="28"/>
                <w:lang w:val="vi-VN"/>
              </w:rPr>
            </w:pPr>
            <w:r w:rsidRPr="00A84D61">
              <w:rPr>
                <w:rFonts w:ascii="Times New Roman" w:hAnsi="Times New Roman" w:cs="Times New Roman"/>
                <w:b/>
                <w:bCs/>
                <w:sz w:val="28"/>
                <w:szCs w:val="28"/>
                <w:lang w:val="vi-VN"/>
              </w:rPr>
              <w:t>V. PHỤ LỤC DANH SÁCH CÁC HÀM THỦ TỤC VÀ THUẬT TOÁN SỬ DỤNG</w:t>
            </w:r>
          </w:p>
          <w:p w14:paraId="4A5957FF" w14:textId="4EC6039A" w:rsidR="001E2A2F" w:rsidRPr="001164DE" w:rsidRDefault="007173E4" w:rsidP="001E2A2F">
            <w:pPr>
              <w:spacing w:after="0" w:line="312" w:lineRule="auto"/>
              <w:rPr>
                <w:rFonts w:ascii="Times New Roman" w:hAnsi="Times New Roman" w:cs="Times New Roman"/>
                <w:sz w:val="28"/>
                <w:szCs w:val="28"/>
              </w:rPr>
            </w:pPr>
            <w:r w:rsidRPr="001164DE">
              <w:rPr>
                <w:rFonts w:ascii="Times New Roman" w:hAnsi="Times New Roman" w:cs="Times New Roman"/>
                <w:b/>
                <w:bCs/>
                <w:sz w:val="28"/>
                <w:szCs w:val="28"/>
              </w:rPr>
              <w:t>7</w:t>
            </w:r>
            <w:r w:rsidR="00FF3723" w:rsidRPr="001164DE">
              <w:rPr>
                <w:rFonts w:ascii="Times New Roman" w:hAnsi="Times New Roman" w:cs="Times New Roman"/>
                <w:b/>
                <w:bCs/>
                <w:sz w:val="28"/>
                <w:szCs w:val="28"/>
              </w:rPr>
              <w:t>.</w:t>
            </w:r>
            <w:r w:rsidR="00425D57" w:rsidRPr="001164DE">
              <w:rPr>
                <w:rFonts w:ascii="Times New Roman" w:hAnsi="Times New Roman" w:cs="Times New Roman"/>
                <w:b/>
                <w:bCs/>
                <w:sz w:val="28"/>
                <w:szCs w:val="28"/>
              </w:rPr>
              <w:t xml:space="preserve"> Xem bảng</w:t>
            </w:r>
            <w:r w:rsidR="00FF3723" w:rsidRPr="001164DE">
              <w:rPr>
                <w:rFonts w:ascii="Times New Roman" w:hAnsi="Times New Roman" w:cs="Times New Roman"/>
                <w:b/>
                <w:bCs/>
                <w:sz w:val="28"/>
                <w:szCs w:val="28"/>
              </w:rPr>
              <w:t xml:space="preserve"> </w:t>
            </w:r>
            <w:r w:rsidR="00425D57" w:rsidRPr="001164DE">
              <w:rPr>
                <w:rFonts w:ascii="Times New Roman" w:hAnsi="Times New Roman" w:cs="Times New Roman"/>
                <w:b/>
                <w:bCs/>
                <w:sz w:val="28"/>
                <w:szCs w:val="28"/>
              </w:rPr>
              <w:t>t</w:t>
            </w:r>
            <w:r w:rsidR="00FF3723" w:rsidRPr="001164DE">
              <w:rPr>
                <w:rFonts w:ascii="Times New Roman" w:hAnsi="Times New Roman" w:cs="Times New Roman"/>
                <w:b/>
                <w:bCs/>
                <w:sz w:val="28"/>
                <w:szCs w:val="28"/>
              </w:rPr>
              <w:t>hống kê nhuận bút</w:t>
            </w:r>
          </w:p>
        </w:tc>
      </w:tr>
      <w:tr w:rsidR="00300BF0" w:rsidRPr="001164DE" w14:paraId="78D96FC2" w14:textId="77777777" w:rsidTr="004B137E">
        <w:trPr>
          <w:trHeight w:val="510"/>
        </w:trPr>
        <w:tc>
          <w:tcPr>
            <w:tcW w:w="470" w:type="pct"/>
            <w:shd w:val="clear" w:color="auto" w:fill="auto"/>
          </w:tcPr>
          <w:p w14:paraId="50329011" w14:textId="2CA579D6"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lastRenderedPageBreak/>
              <w:t>6</w:t>
            </w:r>
          </w:p>
        </w:tc>
        <w:tc>
          <w:tcPr>
            <w:tcW w:w="918" w:type="pct"/>
            <w:shd w:val="clear" w:color="auto" w:fill="auto"/>
          </w:tcPr>
          <w:p w14:paraId="3ECDCC1E"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dung/Người duyệt xuất bản)</w:t>
            </w:r>
          </w:p>
        </w:tc>
        <w:tc>
          <w:tcPr>
            <w:tcW w:w="3612" w:type="pct"/>
            <w:shd w:val="clear" w:color="auto" w:fill="auto"/>
          </w:tcPr>
          <w:p w14:paraId="781C82F9"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Xem bảng thống kê nhuận bút</w:t>
            </w:r>
          </w:p>
        </w:tc>
      </w:tr>
    </w:tbl>
    <w:p w14:paraId="48A1557F" w14:textId="77777777" w:rsidR="002E606A" w:rsidRPr="001164DE" w:rsidRDefault="002E606A" w:rsidP="002B7031">
      <w:pPr>
        <w:pStyle w:val="ListParagraph"/>
        <w:spacing w:line="312" w:lineRule="auto"/>
      </w:pPr>
      <w:r w:rsidRPr="001164DE">
        <w:t>In báo cáo</w:t>
      </w:r>
    </w:p>
    <w:tbl>
      <w:tblPr>
        <w:tblW w:w="497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441"/>
        <w:gridCol w:w="5534"/>
      </w:tblGrid>
      <w:tr w:rsidR="002E606A" w:rsidRPr="001164DE" w14:paraId="245DABFF" w14:textId="77777777" w:rsidTr="00E04DD9">
        <w:trPr>
          <w:trHeight w:val="510"/>
          <w:tblHeader/>
        </w:trPr>
        <w:tc>
          <w:tcPr>
            <w:tcW w:w="579" w:type="pct"/>
            <w:shd w:val="clear" w:color="auto" w:fill="E7E6E6" w:themeFill="background2"/>
            <w:vAlign w:val="center"/>
          </w:tcPr>
          <w:p w14:paraId="7059B1E4"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53" w:type="pct"/>
            <w:shd w:val="clear" w:color="auto" w:fill="E7E6E6" w:themeFill="background2"/>
            <w:vAlign w:val="center"/>
          </w:tcPr>
          <w:p w14:paraId="3C0A5FFB"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69" w:type="pct"/>
            <w:shd w:val="clear" w:color="auto" w:fill="E7E6E6" w:themeFill="background2"/>
            <w:vAlign w:val="center"/>
          </w:tcPr>
          <w:p w14:paraId="7510E63D"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E6A2D" w:rsidRPr="001164DE" w14:paraId="08E775AB" w14:textId="77777777" w:rsidTr="00E04DD9">
        <w:trPr>
          <w:trHeight w:val="510"/>
        </w:trPr>
        <w:tc>
          <w:tcPr>
            <w:tcW w:w="579" w:type="pct"/>
            <w:shd w:val="clear" w:color="auto" w:fill="auto"/>
          </w:tcPr>
          <w:p w14:paraId="389C169A"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53" w:type="pct"/>
            <w:shd w:val="clear" w:color="auto" w:fill="auto"/>
          </w:tcPr>
          <w:p w14:paraId="571BD7ED"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69" w:type="pct"/>
            <w:shd w:val="clear" w:color="auto" w:fill="auto"/>
          </w:tcPr>
          <w:p w14:paraId="623791F6"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Thống kê nhuận bút, ở </w:t>
            </w:r>
            <w:r w:rsidRPr="001164DE">
              <w:rPr>
                <w:rFonts w:ascii="Times New Roman" w:hAnsi="Times New Roman" w:cs="Times New Roman"/>
                <w:sz w:val="28"/>
                <w:szCs w:val="28"/>
              </w:rPr>
              <w:t>màn hình</w:t>
            </w:r>
            <w:r w:rsidRPr="001164DE">
              <w:rPr>
                <w:rFonts w:ascii="Times New Roman" w:hAnsi="Times New Roman" w:cs="Times New Roman"/>
                <w:sz w:val="28"/>
                <w:szCs w:val="28"/>
                <w:lang w:val="vi-VN"/>
              </w:rPr>
              <w:t xml:space="preserve"> cần in, người dùng chọn In báo cáo</w:t>
            </w:r>
          </w:p>
        </w:tc>
      </w:tr>
      <w:tr w:rsidR="00CE6A2D" w:rsidRPr="001164DE" w14:paraId="7F438B45" w14:textId="77777777" w:rsidTr="00E04DD9">
        <w:trPr>
          <w:trHeight w:val="510"/>
        </w:trPr>
        <w:tc>
          <w:tcPr>
            <w:tcW w:w="579" w:type="pct"/>
            <w:shd w:val="clear" w:color="auto" w:fill="auto"/>
          </w:tcPr>
          <w:p w14:paraId="3299D8CB"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53" w:type="pct"/>
            <w:shd w:val="clear" w:color="auto" w:fill="auto"/>
          </w:tcPr>
          <w:p w14:paraId="531EBC03"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69" w:type="pct"/>
            <w:shd w:val="clear" w:color="auto" w:fill="auto"/>
          </w:tcPr>
          <w:p w14:paraId="5D1F97E1"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Kết nối tới máy in đang kết nối với thiết bị của người dùng</w:t>
            </w:r>
          </w:p>
          <w:p w14:paraId="201275F2"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pop-up in báo cáo cho phép người dùng chọn máy in đích, Số trang in, Bản sao (Số bản in)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Bố cục in, màu</w:t>
            </w:r>
          </w:p>
        </w:tc>
      </w:tr>
      <w:tr w:rsidR="00CE6A2D" w:rsidRPr="001164DE" w14:paraId="2D3AA91C" w14:textId="77777777" w:rsidTr="00E04DD9">
        <w:trPr>
          <w:trHeight w:val="510"/>
        </w:trPr>
        <w:tc>
          <w:tcPr>
            <w:tcW w:w="579" w:type="pct"/>
            <w:shd w:val="clear" w:color="auto" w:fill="auto"/>
          </w:tcPr>
          <w:p w14:paraId="5D42C569"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53" w:type="pct"/>
            <w:shd w:val="clear" w:color="auto" w:fill="auto"/>
          </w:tcPr>
          <w:p w14:paraId="659C23FC"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69" w:type="pct"/>
            <w:shd w:val="clear" w:color="auto" w:fill="auto"/>
          </w:tcPr>
          <w:p w14:paraId="321D6865"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Thay đổi các lựa chọn theo nhu cầu và In</w:t>
            </w:r>
          </w:p>
        </w:tc>
      </w:tr>
      <w:tr w:rsidR="00CE6A2D" w:rsidRPr="001164DE" w14:paraId="4D6D90AD" w14:textId="77777777" w:rsidTr="00E04DD9">
        <w:trPr>
          <w:trHeight w:val="510"/>
        </w:trPr>
        <w:tc>
          <w:tcPr>
            <w:tcW w:w="579" w:type="pct"/>
            <w:shd w:val="clear" w:color="auto" w:fill="auto"/>
          </w:tcPr>
          <w:p w14:paraId="3E765669"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53" w:type="pct"/>
            <w:shd w:val="clear" w:color="auto" w:fill="auto"/>
          </w:tcPr>
          <w:p w14:paraId="5CDDDFAC"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69" w:type="pct"/>
            <w:shd w:val="clear" w:color="auto" w:fill="auto"/>
          </w:tcPr>
          <w:p w14:paraId="46DAA80B" w14:textId="7BF71400" w:rsidR="00E11B43"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In </w:t>
            </w:r>
            <w:r w:rsidRPr="001164DE">
              <w:rPr>
                <w:rFonts w:ascii="Times New Roman" w:hAnsi="Times New Roman" w:cs="Times New Roman"/>
                <w:sz w:val="28"/>
                <w:szCs w:val="28"/>
              </w:rPr>
              <w:t>báo cáo (Bảng thống kê nhuận bút tin bài)</w:t>
            </w:r>
            <w:r w:rsidR="00E11B43" w:rsidRPr="001164DE">
              <w:rPr>
                <w:rFonts w:ascii="Times New Roman" w:hAnsi="Times New Roman" w:cs="Times New Roman"/>
                <w:sz w:val="28"/>
                <w:szCs w:val="28"/>
              </w:rPr>
              <w:t>.</w:t>
            </w:r>
          </w:p>
        </w:tc>
      </w:tr>
    </w:tbl>
    <w:p w14:paraId="7F541F26" w14:textId="77777777" w:rsidR="002E606A" w:rsidRPr="001164DE" w:rsidRDefault="002E606A" w:rsidP="002B7031">
      <w:pPr>
        <w:pStyle w:val="ListParagraph"/>
        <w:spacing w:line="312" w:lineRule="auto"/>
      </w:pPr>
      <w:r w:rsidRPr="001164DE">
        <w:t>Xuất báo cáo theo định dạng Pdf, Word, Excel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8"/>
        <w:gridCol w:w="5489"/>
      </w:tblGrid>
      <w:tr w:rsidR="002E606A" w:rsidRPr="001164DE" w14:paraId="72611F1F" w14:textId="77777777" w:rsidTr="00A84F88">
        <w:trPr>
          <w:trHeight w:val="510"/>
          <w:tblHeader/>
        </w:trPr>
        <w:tc>
          <w:tcPr>
            <w:tcW w:w="576" w:type="pct"/>
            <w:shd w:val="clear" w:color="auto" w:fill="E7E6E6" w:themeFill="background2"/>
            <w:vAlign w:val="center"/>
          </w:tcPr>
          <w:p w14:paraId="593C00FF"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395" w:type="pct"/>
            <w:shd w:val="clear" w:color="auto" w:fill="E7E6E6" w:themeFill="background2"/>
            <w:vAlign w:val="center"/>
          </w:tcPr>
          <w:p w14:paraId="6DFF0AC7"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6C4D73D2"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E606A" w:rsidRPr="001164DE" w14:paraId="632C2140" w14:textId="77777777" w:rsidTr="00A84F88">
        <w:trPr>
          <w:trHeight w:val="510"/>
        </w:trPr>
        <w:tc>
          <w:tcPr>
            <w:tcW w:w="576" w:type="pct"/>
            <w:shd w:val="clear" w:color="auto" w:fill="auto"/>
          </w:tcPr>
          <w:p w14:paraId="12F3CE64"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2E419BFC"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29" w:type="pct"/>
            <w:shd w:val="clear" w:color="auto" w:fill="auto"/>
          </w:tcPr>
          <w:p w14:paraId="2609DB3B"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Thống kê nhuận bút, kích vào nút (Xuất file) ở </w:t>
            </w:r>
            <w:r w:rsidRPr="001164DE">
              <w:rPr>
                <w:rFonts w:ascii="Times New Roman" w:hAnsi="Times New Roman" w:cs="Times New Roman"/>
                <w:sz w:val="28"/>
                <w:szCs w:val="28"/>
              </w:rPr>
              <w:t>danh sách</w:t>
            </w:r>
            <w:r w:rsidRPr="001164DE">
              <w:rPr>
                <w:rFonts w:ascii="Times New Roman" w:hAnsi="Times New Roman" w:cs="Times New Roman"/>
                <w:sz w:val="28"/>
                <w:szCs w:val="28"/>
                <w:lang w:val="vi-VN"/>
              </w:rPr>
              <w:t xml:space="preserve"> cần xuất file</w:t>
            </w:r>
          </w:p>
        </w:tc>
      </w:tr>
      <w:tr w:rsidR="002E606A" w:rsidRPr="001164DE" w14:paraId="0CBAAA8C" w14:textId="77777777" w:rsidTr="00A84F88">
        <w:trPr>
          <w:trHeight w:val="510"/>
        </w:trPr>
        <w:tc>
          <w:tcPr>
            <w:tcW w:w="576" w:type="pct"/>
            <w:shd w:val="clear" w:color="auto" w:fill="auto"/>
          </w:tcPr>
          <w:p w14:paraId="2F0484A5"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5B617319"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44897906"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Pop-up xuất file gồm các trường thông tin: </w:t>
            </w:r>
          </w:p>
          <w:p w14:paraId="68F4A714"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Chọn loại file muốn xuất: Cho phép chọn loại file: PDF, Word, Excel (mặc định chọn Excel)</w:t>
            </w:r>
          </w:p>
        </w:tc>
      </w:tr>
      <w:tr w:rsidR="002E606A" w:rsidRPr="001164DE" w14:paraId="70F659C6" w14:textId="77777777" w:rsidTr="00A84F88">
        <w:trPr>
          <w:trHeight w:val="510"/>
        </w:trPr>
        <w:tc>
          <w:tcPr>
            <w:tcW w:w="576" w:type="pct"/>
            <w:shd w:val="clear" w:color="auto" w:fill="auto"/>
          </w:tcPr>
          <w:p w14:paraId="702D6F22"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95" w:type="pct"/>
            <w:shd w:val="clear" w:color="auto" w:fill="auto"/>
          </w:tcPr>
          <w:p w14:paraId="1A0D66FC"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29" w:type="pct"/>
            <w:shd w:val="clear" w:color="auto" w:fill="auto"/>
          </w:tcPr>
          <w:p w14:paraId="0F34A04D"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Chọn loại file muốn xuất</w:t>
            </w:r>
            <w:r w:rsidRPr="001164DE">
              <w:rPr>
                <w:rFonts w:ascii="Times New Roman" w:hAnsi="Times New Roman" w:cs="Times New Roman"/>
                <w:sz w:val="28"/>
                <w:szCs w:val="28"/>
                <w:lang w:val="vi-VN"/>
              </w:rPr>
              <w:t xml:space="preserve"> và </w:t>
            </w:r>
            <w:r w:rsidRPr="001164DE">
              <w:rPr>
                <w:rFonts w:ascii="Times New Roman" w:hAnsi="Times New Roman" w:cs="Times New Roman"/>
                <w:sz w:val="28"/>
                <w:szCs w:val="28"/>
              </w:rPr>
              <w:t>kích</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Xuất file</w:t>
            </w:r>
            <w:r w:rsidRPr="001164DE">
              <w:rPr>
                <w:rFonts w:ascii="Times New Roman" w:hAnsi="Times New Roman" w:cs="Times New Roman"/>
                <w:sz w:val="28"/>
                <w:szCs w:val="28"/>
              </w:rPr>
              <w:t>)</w:t>
            </w:r>
          </w:p>
        </w:tc>
      </w:tr>
      <w:tr w:rsidR="002E606A" w:rsidRPr="001164DE" w14:paraId="3CF46E42" w14:textId="77777777" w:rsidTr="00A84F88">
        <w:trPr>
          <w:trHeight w:val="510"/>
        </w:trPr>
        <w:tc>
          <w:tcPr>
            <w:tcW w:w="576" w:type="pct"/>
            <w:shd w:val="clear" w:color="auto" w:fill="auto"/>
          </w:tcPr>
          <w:p w14:paraId="35DEFCC9"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5" w:type="pct"/>
            <w:shd w:val="clear" w:color="auto" w:fill="auto"/>
          </w:tcPr>
          <w:p w14:paraId="46948E99"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4C2F6CC8" w14:textId="6F52D1BE"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Download</w:t>
            </w:r>
            <w:r w:rsidRPr="001164DE">
              <w:rPr>
                <w:rFonts w:ascii="Times New Roman" w:hAnsi="Times New Roman" w:cs="Times New Roman"/>
                <w:sz w:val="28"/>
                <w:szCs w:val="28"/>
              </w:rPr>
              <w:t xml:space="preserve"> file thống kê nhuận bút</w:t>
            </w:r>
            <w:r w:rsidRPr="001164DE">
              <w:rPr>
                <w:rFonts w:ascii="Times New Roman" w:hAnsi="Times New Roman" w:cs="Times New Roman"/>
                <w:sz w:val="28"/>
                <w:szCs w:val="28"/>
                <w:lang w:val="vi-VN"/>
              </w:rPr>
              <w:t xml:space="preserve"> về thiết bị người dùng</w:t>
            </w:r>
          </w:p>
          <w:p w14:paraId="526D0F65"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Tên file: Mặc định tên file có format: “Nhuan_but_DDMMYYY_XX” (DDMMYYYY- ngày download file; XX số lần download file trong ngày. Ví dụ: Đối với lần đầu tiên download file trong ngày 9/3/2020 file có tên Nhuan_but_09032020_01)- cho phép sửa tên file</w:t>
            </w:r>
          </w:p>
        </w:tc>
      </w:tr>
    </w:tbl>
    <w:p w14:paraId="0836A848" w14:textId="77777777" w:rsidR="003E5211" w:rsidRPr="001164DE" w:rsidRDefault="003E5211" w:rsidP="0055188C">
      <w:pPr>
        <w:pStyle w:val="Heading3"/>
      </w:pPr>
      <w:bookmarkStart w:id="96" w:name="_Toc50105102"/>
      <w:bookmarkStart w:id="97" w:name="_Toc56522250"/>
      <w:bookmarkStart w:id="98" w:name="_Toc70073947"/>
      <w:r w:rsidRPr="001164DE">
        <w:t>(A1.3.4) Quản lý tạp chí giấy</w:t>
      </w:r>
      <w:bookmarkEnd w:id="96"/>
      <w:bookmarkEnd w:id="97"/>
      <w:bookmarkEnd w:id="98"/>
    </w:p>
    <w:p w14:paraId="33E27E84" w14:textId="77777777" w:rsidR="009D7060" w:rsidRPr="001164DE" w:rsidRDefault="009D7060" w:rsidP="0090566F">
      <w:pPr>
        <w:pStyle w:val="Heading4"/>
      </w:pPr>
      <w:r w:rsidRPr="001164DE">
        <w:t>Văn bản nghiệp vụ áp dụng</w:t>
      </w:r>
    </w:p>
    <w:p w14:paraId="131C55D0" w14:textId="2275716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114C775" w14:textId="77777777" w:rsidR="009D7060" w:rsidRPr="001164DE" w:rsidRDefault="009D7060" w:rsidP="0090566F">
      <w:pPr>
        <w:pStyle w:val="Heading4"/>
      </w:pPr>
      <w:r w:rsidRPr="001164DE">
        <w:t>Mô tả yêu cầu</w:t>
      </w:r>
    </w:p>
    <w:p w14:paraId="5534A480" w14:textId="77777777" w:rsidR="00434641" w:rsidRPr="001164DE" w:rsidRDefault="00434641" w:rsidP="002B7031">
      <w:pPr>
        <w:pStyle w:val="Style2"/>
        <w:spacing w:line="312" w:lineRule="auto"/>
      </w:pPr>
      <w:r w:rsidRPr="001164DE">
        <w:t>Người quản trị nội dung có thể tạo mới thông tin tạp chí giấy. Hệ thống thực hiện kiểm tra và lưu thông tin vào CSDL.</w:t>
      </w:r>
    </w:p>
    <w:p w14:paraId="5F97A9E6" w14:textId="77777777" w:rsidR="00434641" w:rsidRPr="001164DE" w:rsidRDefault="00434641" w:rsidP="002B7031">
      <w:pPr>
        <w:pStyle w:val="Style2"/>
        <w:spacing w:line="312" w:lineRule="auto"/>
      </w:pPr>
      <w:r w:rsidRPr="001164DE">
        <w:t>Người quản trị nội dung có thể sửa thông tin tạp chí giấy. Hệ thống thực hiện kiểm tra và lưu thông tin vào CSDL.</w:t>
      </w:r>
    </w:p>
    <w:p w14:paraId="5EA5C5FC" w14:textId="7C5D8F75" w:rsidR="00F27326" w:rsidRPr="001164DE" w:rsidRDefault="00434641" w:rsidP="008B161F">
      <w:pPr>
        <w:pStyle w:val="Style2"/>
        <w:spacing w:line="312" w:lineRule="auto"/>
      </w:pPr>
      <w:r w:rsidRPr="001164DE">
        <w:t>Người quản trị nội dung có thể xóa thông tin tạp chí giấy. Hệ thống thực hiện kiểm tra &amp; xóa theo yêu cầu.</w:t>
      </w:r>
      <w:r w:rsidR="00F27326" w:rsidRPr="001164DE">
        <w:br w:type="page"/>
      </w:r>
    </w:p>
    <w:p w14:paraId="6AF0F5FF" w14:textId="77777777" w:rsidR="009D7060" w:rsidRPr="001164DE" w:rsidRDefault="009D7060" w:rsidP="0090566F">
      <w:pPr>
        <w:pStyle w:val="Heading4"/>
      </w:pPr>
      <w:r w:rsidRPr="001164DE">
        <w:lastRenderedPageBreak/>
        <w:t>Thiết kế giao diện</w:t>
      </w:r>
    </w:p>
    <w:p w14:paraId="391A3884" w14:textId="77777777" w:rsidR="00A80242" w:rsidRPr="001164DE" w:rsidRDefault="00A80242" w:rsidP="002B7031">
      <w:pPr>
        <w:pStyle w:val="ListParagraph"/>
        <w:spacing w:line="312" w:lineRule="auto"/>
      </w:pPr>
      <w:r w:rsidRPr="001164DE">
        <w:rPr>
          <w:lang w:val="en-US"/>
        </w:rPr>
        <w:t>Tạo mới/ sửa/ xóa thông tin Tạp chí giấy</w:t>
      </w:r>
    </w:p>
    <w:p w14:paraId="3DF6E39D" w14:textId="77777777" w:rsidR="002E606A" w:rsidRPr="001164DE" w:rsidRDefault="002E606A" w:rsidP="002B7031">
      <w:pPr>
        <w:pStyle w:val="Style2"/>
        <w:numPr>
          <w:ilvl w:val="0"/>
          <w:numId w:val="0"/>
        </w:numPr>
        <w:spacing w:line="312" w:lineRule="auto"/>
      </w:pPr>
      <w:r w:rsidRPr="001164DE">
        <w:rPr>
          <w:noProof/>
        </w:rPr>
        <w:drawing>
          <wp:inline distT="0" distB="0" distL="0" distR="0" wp14:anchorId="49090BA1" wp14:editId="7B1008D6">
            <wp:extent cx="5943600" cy="32651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65170"/>
                    </a:xfrm>
                    <a:prstGeom prst="rect">
                      <a:avLst/>
                    </a:prstGeom>
                  </pic:spPr>
                </pic:pic>
              </a:graphicData>
            </a:graphic>
          </wp:inline>
        </w:drawing>
      </w:r>
    </w:p>
    <w:p w14:paraId="4386D8B3" w14:textId="5EB2F9F6" w:rsidR="002E606A" w:rsidRPr="001164DE" w:rsidRDefault="002E606A" w:rsidP="002B7031">
      <w:pPr>
        <w:pStyle w:val="Caption"/>
        <w:spacing w:after="0" w:line="312" w:lineRule="auto"/>
        <w:rPr>
          <w:sz w:val="28"/>
          <w:szCs w:val="28"/>
        </w:rPr>
      </w:pPr>
      <w:r w:rsidRPr="001164DE">
        <w:rPr>
          <w:sz w:val="28"/>
          <w:szCs w:val="28"/>
        </w:rPr>
        <w:t xml:space="preserve">Giao diện </w:t>
      </w:r>
      <w:r w:rsidRPr="001164DE">
        <w:rPr>
          <w:b w:val="0"/>
          <w:i w:val="0"/>
          <w:iCs w:val="0"/>
          <w:sz w:val="28"/>
          <w:szCs w:val="28"/>
        </w:rPr>
        <w:fldChar w:fldCharType="begin"/>
      </w:r>
      <w:r w:rsidRPr="001164DE">
        <w:rPr>
          <w:sz w:val="28"/>
          <w:szCs w:val="28"/>
        </w:rPr>
        <w:instrText xml:space="preserve"> SEQ Giao_diện \* ARABIC </w:instrText>
      </w:r>
      <w:r w:rsidRPr="001164DE">
        <w:rPr>
          <w:b w:val="0"/>
          <w:i w:val="0"/>
          <w:iCs w:val="0"/>
          <w:sz w:val="28"/>
          <w:szCs w:val="28"/>
        </w:rPr>
        <w:fldChar w:fldCharType="separate"/>
      </w:r>
      <w:r w:rsidR="0045178B">
        <w:rPr>
          <w:noProof/>
          <w:sz w:val="28"/>
          <w:szCs w:val="28"/>
        </w:rPr>
        <w:t>28</w:t>
      </w:r>
      <w:r w:rsidRPr="001164DE">
        <w:rPr>
          <w:b w:val="0"/>
          <w:i w:val="0"/>
          <w:iCs w:val="0"/>
          <w:noProof/>
          <w:sz w:val="28"/>
          <w:szCs w:val="28"/>
        </w:rPr>
        <w:fldChar w:fldCharType="end"/>
      </w:r>
      <w:r w:rsidRPr="001164DE">
        <w:rPr>
          <w:sz w:val="28"/>
          <w:szCs w:val="28"/>
        </w:rPr>
        <w:t>: Danh sách tạp chí giấy</w:t>
      </w:r>
    </w:p>
    <w:p w14:paraId="27341CA0" w14:textId="77777777" w:rsidR="002E606A" w:rsidRPr="001164DE" w:rsidRDefault="002E606A" w:rsidP="002B7031">
      <w:pPr>
        <w:pStyle w:val="Style2"/>
        <w:numPr>
          <w:ilvl w:val="0"/>
          <w:numId w:val="0"/>
        </w:numPr>
        <w:spacing w:line="312" w:lineRule="auto"/>
      </w:pPr>
      <w:r w:rsidRPr="001164DE">
        <w:rPr>
          <w:noProof/>
        </w:rPr>
        <w:drawing>
          <wp:inline distT="0" distB="0" distL="0" distR="0" wp14:anchorId="312FE26B" wp14:editId="3A9556A7">
            <wp:extent cx="5915166" cy="4608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p_chi_giay.png"/>
                    <pic:cNvPicPr/>
                  </pic:nvPicPr>
                  <pic:blipFill>
                    <a:blip r:embed="rId81">
                      <a:extLst>
                        <a:ext uri="{28A0092B-C50C-407E-A947-70E740481C1C}">
                          <a14:useLocalDpi xmlns:a14="http://schemas.microsoft.com/office/drawing/2010/main" val="0"/>
                        </a:ext>
                      </a:extLst>
                    </a:blip>
                    <a:stretch>
                      <a:fillRect/>
                    </a:stretch>
                  </pic:blipFill>
                  <pic:spPr>
                    <a:xfrm>
                      <a:off x="0" y="0"/>
                      <a:ext cx="5935301" cy="4624263"/>
                    </a:xfrm>
                    <a:prstGeom prst="rect">
                      <a:avLst/>
                    </a:prstGeom>
                  </pic:spPr>
                </pic:pic>
              </a:graphicData>
            </a:graphic>
          </wp:inline>
        </w:drawing>
      </w:r>
    </w:p>
    <w:p w14:paraId="153AF88D" w14:textId="2B24E7A0" w:rsidR="002E606A" w:rsidRPr="001164DE" w:rsidRDefault="002E606A" w:rsidP="002B7031">
      <w:pPr>
        <w:pStyle w:val="Caption"/>
        <w:spacing w:after="0" w:line="312" w:lineRule="auto"/>
        <w:rPr>
          <w:sz w:val="28"/>
          <w:szCs w:val="28"/>
        </w:rPr>
      </w:pPr>
      <w:r w:rsidRPr="001164DE">
        <w:rPr>
          <w:sz w:val="28"/>
          <w:szCs w:val="28"/>
        </w:rPr>
        <w:lastRenderedPageBreak/>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29</w:t>
      </w:r>
      <w:r w:rsidRPr="001164DE">
        <w:rPr>
          <w:noProof/>
          <w:sz w:val="28"/>
          <w:szCs w:val="28"/>
        </w:rPr>
        <w:fldChar w:fldCharType="end"/>
      </w:r>
      <w:r w:rsidRPr="001164DE">
        <w:rPr>
          <w:sz w:val="28"/>
          <w:szCs w:val="28"/>
        </w:rPr>
        <w:t>: Tạo mới/Sửa/ Xóa thông tin tạp chí giấy</w:t>
      </w:r>
    </w:p>
    <w:p w14:paraId="125DE535" w14:textId="77777777" w:rsidR="002E606A" w:rsidRPr="001164DE" w:rsidRDefault="002E606A" w:rsidP="002B7031">
      <w:pPr>
        <w:pStyle w:val="Style2"/>
        <w:spacing w:line="312" w:lineRule="auto"/>
      </w:pPr>
      <w:r w:rsidRPr="001164DE">
        <w:t>Thiết kế trường dữ liệu</w:t>
      </w:r>
      <w:r w:rsidR="006B0F5F" w:rsidRPr="001164DE">
        <w:t>:</w:t>
      </w:r>
    </w:p>
    <w:tbl>
      <w:tblPr>
        <w:tblStyle w:val="TableGrid"/>
        <w:tblW w:w="0" w:type="auto"/>
        <w:tblInd w:w="85" w:type="dxa"/>
        <w:tblLook w:val="04A0" w:firstRow="1" w:lastRow="0" w:firstColumn="1" w:lastColumn="0" w:noHBand="0" w:noVBand="1"/>
      </w:tblPr>
      <w:tblGrid>
        <w:gridCol w:w="760"/>
        <w:gridCol w:w="1676"/>
        <w:gridCol w:w="1641"/>
        <w:gridCol w:w="976"/>
        <w:gridCol w:w="973"/>
        <w:gridCol w:w="2950"/>
      </w:tblGrid>
      <w:tr w:rsidR="002E606A" w:rsidRPr="001164DE" w14:paraId="0A1048C8" w14:textId="77777777" w:rsidTr="009E2D37">
        <w:trPr>
          <w:tblHeader/>
        </w:trPr>
        <w:tc>
          <w:tcPr>
            <w:tcW w:w="761" w:type="dxa"/>
            <w:shd w:val="clear" w:color="auto" w:fill="E7E6E6" w:themeFill="background2"/>
          </w:tcPr>
          <w:p w14:paraId="372EEDA2" w14:textId="77777777" w:rsidR="002E606A" w:rsidRPr="001164DE" w:rsidRDefault="002E606A"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01" w:type="dxa"/>
            <w:shd w:val="clear" w:color="auto" w:fill="E7E6E6" w:themeFill="background2"/>
          </w:tcPr>
          <w:p w14:paraId="1E5F2F5A"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1" w:type="dxa"/>
            <w:shd w:val="clear" w:color="auto" w:fill="E7E6E6" w:themeFill="background2"/>
          </w:tcPr>
          <w:p w14:paraId="44A85ED2"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2" w:type="dxa"/>
            <w:shd w:val="clear" w:color="auto" w:fill="E7E6E6" w:themeFill="background2"/>
          </w:tcPr>
          <w:p w14:paraId="0A4A70F0"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2" w:type="dxa"/>
            <w:shd w:val="clear" w:color="auto" w:fill="E7E6E6" w:themeFill="background2"/>
          </w:tcPr>
          <w:p w14:paraId="64DB6813"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118" w:type="dxa"/>
            <w:shd w:val="clear" w:color="auto" w:fill="E7E6E6" w:themeFill="background2"/>
          </w:tcPr>
          <w:p w14:paraId="50348648" w14:textId="77777777" w:rsidR="002E606A" w:rsidRPr="001164DE" w:rsidRDefault="002E606A"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2E606A" w:rsidRPr="001164DE" w14:paraId="759A5089" w14:textId="77777777" w:rsidTr="00A84F88">
        <w:tc>
          <w:tcPr>
            <w:tcW w:w="9265" w:type="dxa"/>
            <w:gridSpan w:val="6"/>
          </w:tcPr>
          <w:p w14:paraId="2DC4E538" w14:textId="77777777" w:rsidR="002E606A" w:rsidRPr="001164DE" w:rsidRDefault="002E606A" w:rsidP="002B7031">
            <w:pPr>
              <w:spacing w:line="312" w:lineRule="auto"/>
              <w:rPr>
                <w:rFonts w:ascii="Times New Roman" w:hAnsi="Times New Roman"/>
                <w:b/>
                <w:i/>
                <w:sz w:val="28"/>
                <w:szCs w:val="28"/>
              </w:rPr>
            </w:pPr>
            <w:r w:rsidRPr="001164DE">
              <w:rPr>
                <w:rFonts w:ascii="Times New Roman" w:hAnsi="Times New Roman"/>
                <w:b/>
                <w:i/>
                <w:sz w:val="28"/>
                <w:szCs w:val="28"/>
              </w:rPr>
              <w:t>Tạo mới/ Sửa/ Xóa thông tin Tạp chí giấy</w:t>
            </w:r>
          </w:p>
        </w:tc>
      </w:tr>
      <w:tr w:rsidR="00CE6A2D" w:rsidRPr="001164DE" w14:paraId="394462A6" w14:textId="77777777" w:rsidTr="009E2D37">
        <w:tc>
          <w:tcPr>
            <w:tcW w:w="761" w:type="dxa"/>
          </w:tcPr>
          <w:p w14:paraId="3C1084A4"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01" w:type="dxa"/>
          </w:tcPr>
          <w:p w14:paraId="60BD5E91"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Alias</w:t>
            </w:r>
          </w:p>
        </w:tc>
        <w:tc>
          <w:tcPr>
            <w:tcW w:w="1701" w:type="dxa"/>
          </w:tcPr>
          <w:p w14:paraId="5BE1DC7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 xml:space="preserve">Chuỗi ký tự </w:t>
            </w:r>
          </w:p>
          <w:p w14:paraId="02D3510B" w14:textId="22EC4913"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w:t>
            </w:r>
            <w:r w:rsidR="007B5CA3" w:rsidRPr="001164DE">
              <w:rPr>
                <w:rFonts w:ascii="Times New Roman" w:hAnsi="Times New Roman"/>
                <w:sz w:val="28"/>
                <w:szCs w:val="28"/>
              </w:rPr>
              <w:t>250</w:t>
            </w:r>
            <w:r w:rsidRPr="001164DE">
              <w:rPr>
                <w:rFonts w:ascii="Times New Roman" w:hAnsi="Times New Roman"/>
                <w:sz w:val="28"/>
                <w:szCs w:val="28"/>
              </w:rPr>
              <w:t>)</w:t>
            </w:r>
          </w:p>
        </w:tc>
        <w:tc>
          <w:tcPr>
            <w:tcW w:w="992" w:type="dxa"/>
          </w:tcPr>
          <w:p w14:paraId="7FD8D2FB"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92" w:type="dxa"/>
          </w:tcPr>
          <w:p w14:paraId="3C22EC09"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22C5E1A0"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nhập </w:t>
            </w:r>
          </w:p>
          <w:p w14:paraId="1C6D6E20"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Định danh tạp chí giấy trên hệ thống</w:t>
            </w:r>
          </w:p>
          <w:p w14:paraId="2D26818A"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w:t>
            </w:r>
            <w:r w:rsidRPr="001164DE">
              <w:rPr>
                <w:rFonts w:ascii="Times New Roman" w:hAnsi="Times New Roman"/>
                <w:sz w:val="28"/>
                <w:szCs w:val="28"/>
                <w:lang w:val="vi-VN"/>
              </w:rPr>
              <w:t>ho phép nhập số và chữ (a-z, A-Z, 0-9), khoảng trống và các ký tự $, - . ! ()</w:t>
            </w:r>
          </w:p>
        </w:tc>
      </w:tr>
      <w:tr w:rsidR="00CE6A2D" w:rsidRPr="001164DE" w14:paraId="6E4F5C37" w14:textId="77777777" w:rsidTr="009E2D37">
        <w:tc>
          <w:tcPr>
            <w:tcW w:w="761" w:type="dxa"/>
          </w:tcPr>
          <w:p w14:paraId="0F895A24"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01" w:type="dxa"/>
          </w:tcPr>
          <w:p w14:paraId="2353D6C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Thông tin Tạp chí</w:t>
            </w:r>
          </w:p>
        </w:tc>
        <w:tc>
          <w:tcPr>
            <w:tcW w:w="1701" w:type="dxa"/>
          </w:tcPr>
          <w:p w14:paraId="6263062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2" w:type="dxa"/>
          </w:tcPr>
          <w:p w14:paraId="0BF0D88C" w14:textId="77777777" w:rsidR="00CE6A2D" w:rsidRPr="001164DE" w:rsidRDefault="00CE6A2D" w:rsidP="002B7031">
            <w:pPr>
              <w:spacing w:line="312" w:lineRule="auto"/>
              <w:rPr>
                <w:rFonts w:ascii="Times New Roman" w:hAnsi="Times New Roman"/>
                <w:sz w:val="28"/>
                <w:szCs w:val="28"/>
                <w:lang w:val="vi-VN"/>
              </w:rPr>
            </w:pPr>
          </w:p>
        </w:tc>
        <w:tc>
          <w:tcPr>
            <w:tcW w:w="992" w:type="dxa"/>
          </w:tcPr>
          <w:p w14:paraId="31B0316D"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4F64EFC6"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Cho phép NSD nhập tiêu đề của Tạp chí Giấy</w:t>
            </w:r>
          </w:p>
        </w:tc>
      </w:tr>
      <w:tr w:rsidR="00CE6A2D" w:rsidRPr="001164DE" w14:paraId="475BE47E" w14:textId="77777777" w:rsidTr="009E2D37">
        <w:tc>
          <w:tcPr>
            <w:tcW w:w="761" w:type="dxa"/>
          </w:tcPr>
          <w:p w14:paraId="75918949"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01" w:type="dxa"/>
          </w:tcPr>
          <w:p w14:paraId="6B4CB78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Mô tả nội dung</w:t>
            </w:r>
          </w:p>
        </w:tc>
        <w:tc>
          <w:tcPr>
            <w:tcW w:w="1701" w:type="dxa"/>
          </w:tcPr>
          <w:p w14:paraId="792948D9"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(1000)</w:t>
            </w:r>
          </w:p>
        </w:tc>
        <w:tc>
          <w:tcPr>
            <w:tcW w:w="992" w:type="dxa"/>
          </w:tcPr>
          <w:p w14:paraId="3FDC9D73" w14:textId="77777777" w:rsidR="00CE6A2D" w:rsidRPr="001164DE" w:rsidRDefault="00CE6A2D" w:rsidP="002B7031">
            <w:pPr>
              <w:spacing w:line="312" w:lineRule="auto"/>
              <w:rPr>
                <w:rFonts w:ascii="Times New Roman" w:hAnsi="Times New Roman"/>
                <w:sz w:val="28"/>
                <w:szCs w:val="28"/>
              </w:rPr>
            </w:pPr>
          </w:p>
        </w:tc>
        <w:tc>
          <w:tcPr>
            <w:tcW w:w="992" w:type="dxa"/>
          </w:tcPr>
          <w:p w14:paraId="0D911EEB"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135BE48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mô tả của Tạp chí Giấy</w:t>
            </w:r>
          </w:p>
        </w:tc>
      </w:tr>
      <w:tr w:rsidR="00CE6A2D" w:rsidRPr="001164DE" w14:paraId="69D637AA" w14:textId="77777777" w:rsidTr="009E2D37">
        <w:tc>
          <w:tcPr>
            <w:tcW w:w="761" w:type="dxa"/>
          </w:tcPr>
          <w:p w14:paraId="2B598580"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01" w:type="dxa"/>
          </w:tcPr>
          <w:p w14:paraId="24633D2B"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Vị trí lưu</w:t>
            </w:r>
          </w:p>
          <w:p w14:paraId="0E2E60E8"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(Location)</w:t>
            </w:r>
          </w:p>
        </w:tc>
        <w:tc>
          <w:tcPr>
            <w:tcW w:w="1701" w:type="dxa"/>
          </w:tcPr>
          <w:p w14:paraId="2448664C" w14:textId="77777777" w:rsidR="00CE6A2D" w:rsidRPr="001164DE" w:rsidRDefault="00CE6A2D" w:rsidP="002B7031">
            <w:pPr>
              <w:spacing w:line="312" w:lineRule="auto"/>
              <w:rPr>
                <w:rFonts w:ascii="Times New Roman" w:hAnsi="Times New Roman"/>
                <w:sz w:val="28"/>
                <w:szCs w:val="28"/>
              </w:rPr>
            </w:pPr>
          </w:p>
        </w:tc>
        <w:tc>
          <w:tcPr>
            <w:tcW w:w="992" w:type="dxa"/>
          </w:tcPr>
          <w:p w14:paraId="08892610"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992" w:type="dxa"/>
          </w:tcPr>
          <w:p w14:paraId="1085ECFC"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7CE149B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chọn vị trí lưu Tạp chí Giấy</w:t>
            </w:r>
          </w:p>
        </w:tc>
      </w:tr>
      <w:tr w:rsidR="00CE6A2D" w:rsidRPr="001164DE" w14:paraId="6CF956F2" w14:textId="77777777" w:rsidTr="009E2D37">
        <w:tc>
          <w:tcPr>
            <w:tcW w:w="761" w:type="dxa"/>
          </w:tcPr>
          <w:p w14:paraId="5A225F88"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01" w:type="dxa"/>
          </w:tcPr>
          <w:p w14:paraId="73B7B80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Bìa tạp chí Giấy</w:t>
            </w:r>
          </w:p>
        </w:tc>
        <w:tc>
          <w:tcPr>
            <w:tcW w:w="1701" w:type="dxa"/>
          </w:tcPr>
          <w:p w14:paraId="6A1BB34A" w14:textId="77777777" w:rsidR="00CE6A2D" w:rsidRPr="001164DE" w:rsidRDefault="00CE6A2D" w:rsidP="002B7031">
            <w:pPr>
              <w:spacing w:line="312" w:lineRule="auto"/>
              <w:rPr>
                <w:rFonts w:ascii="Times New Roman" w:hAnsi="Times New Roman"/>
                <w:sz w:val="28"/>
                <w:szCs w:val="28"/>
              </w:rPr>
            </w:pPr>
          </w:p>
        </w:tc>
        <w:tc>
          <w:tcPr>
            <w:tcW w:w="992" w:type="dxa"/>
          </w:tcPr>
          <w:p w14:paraId="43BA1A7D" w14:textId="77777777" w:rsidR="00CE6A2D" w:rsidRPr="001164DE" w:rsidRDefault="00CE6A2D" w:rsidP="002B7031">
            <w:pPr>
              <w:spacing w:line="312" w:lineRule="auto"/>
              <w:rPr>
                <w:rFonts w:ascii="Times New Roman" w:hAnsi="Times New Roman"/>
                <w:sz w:val="28"/>
                <w:szCs w:val="28"/>
                <w:lang w:val="vi-VN"/>
              </w:rPr>
            </w:pPr>
          </w:p>
        </w:tc>
        <w:tc>
          <w:tcPr>
            <w:tcW w:w="992" w:type="dxa"/>
          </w:tcPr>
          <w:p w14:paraId="559709DF"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1E628F66"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nhập tải lên file ảnh bìa của Tạp chí </w:t>
            </w:r>
          </w:p>
          <w:p w14:paraId="4623F84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PNG, JPG, JPEG</w:t>
            </w:r>
          </w:p>
        </w:tc>
      </w:tr>
      <w:tr w:rsidR="00CE6A2D" w:rsidRPr="001164DE" w14:paraId="5658FE03" w14:textId="77777777" w:rsidTr="009E2D37">
        <w:tc>
          <w:tcPr>
            <w:tcW w:w="761" w:type="dxa"/>
          </w:tcPr>
          <w:p w14:paraId="34896BDD"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701" w:type="dxa"/>
          </w:tcPr>
          <w:p w14:paraId="16FBD122"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rPr>
              <w:t>File đính kèm</w:t>
            </w:r>
          </w:p>
        </w:tc>
        <w:tc>
          <w:tcPr>
            <w:tcW w:w="1701" w:type="dxa"/>
          </w:tcPr>
          <w:p w14:paraId="5592C2A4" w14:textId="77777777" w:rsidR="00CE6A2D" w:rsidRPr="001164DE" w:rsidRDefault="00CE6A2D" w:rsidP="002B7031">
            <w:pPr>
              <w:spacing w:line="312" w:lineRule="auto"/>
              <w:rPr>
                <w:rFonts w:ascii="Times New Roman" w:hAnsi="Times New Roman"/>
                <w:sz w:val="28"/>
                <w:szCs w:val="28"/>
              </w:rPr>
            </w:pPr>
          </w:p>
        </w:tc>
        <w:tc>
          <w:tcPr>
            <w:tcW w:w="992" w:type="dxa"/>
          </w:tcPr>
          <w:p w14:paraId="7A41FDBE" w14:textId="77777777" w:rsidR="00CE6A2D" w:rsidRPr="001164DE" w:rsidRDefault="00CE6A2D" w:rsidP="002B7031">
            <w:pPr>
              <w:spacing w:line="312" w:lineRule="auto"/>
              <w:rPr>
                <w:rFonts w:ascii="Times New Roman" w:hAnsi="Times New Roman"/>
                <w:sz w:val="28"/>
                <w:szCs w:val="28"/>
                <w:lang w:val="vi-VN"/>
              </w:rPr>
            </w:pPr>
          </w:p>
        </w:tc>
        <w:tc>
          <w:tcPr>
            <w:tcW w:w="992" w:type="dxa"/>
          </w:tcPr>
          <w:p w14:paraId="50B05F01"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1939824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tải lên nội dung của Tạp chí giấy nhằm mục đích lưu trữ</w:t>
            </w:r>
          </w:p>
          <w:p w14:paraId="4E48B51D"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Cho phép đính kèm các định dạng doc, docx, pdf, xls, xlsx</w:t>
            </w:r>
          </w:p>
        </w:tc>
      </w:tr>
    </w:tbl>
    <w:p w14:paraId="2F15A92F" w14:textId="77777777" w:rsidR="009D7060" w:rsidRPr="001164DE" w:rsidRDefault="009D7060" w:rsidP="0090566F">
      <w:pPr>
        <w:pStyle w:val="Heading4"/>
      </w:pPr>
      <w:r w:rsidRPr="001164DE">
        <w:t>Điều kiện thực hiện</w:t>
      </w:r>
    </w:p>
    <w:p w14:paraId="6D083FB8" w14:textId="77777777" w:rsidR="00A80242" w:rsidRPr="001164DE" w:rsidRDefault="00A80242" w:rsidP="002B7031">
      <w:pPr>
        <w:pStyle w:val="Style2"/>
        <w:spacing w:line="312" w:lineRule="auto"/>
      </w:pPr>
      <w:r w:rsidRPr="001164DE">
        <w:t>NSD đã đăng nhập vào hệ thống và truy cập chức năng quản lý Tạp chí giấy</w:t>
      </w:r>
    </w:p>
    <w:p w14:paraId="70817944" w14:textId="77777777" w:rsidR="009D7060" w:rsidRPr="001164DE" w:rsidRDefault="009D7060" w:rsidP="0090566F">
      <w:pPr>
        <w:pStyle w:val="Heading4"/>
      </w:pPr>
      <w:r w:rsidRPr="001164DE">
        <w:t>Yêu cầu đặc biệt/ Ràng buộc</w:t>
      </w:r>
    </w:p>
    <w:p w14:paraId="3216169F" w14:textId="77777777" w:rsidR="00A80242" w:rsidRPr="001164DE" w:rsidRDefault="00A80242" w:rsidP="002B7031">
      <w:pPr>
        <w:pStyle w:val="Style2"/>
        <w:spacing w:line="312" w:lineRule="auto"/>
      </w:pPr>
      <w:r w:rsidRPr="001164DE">
        <w:t>NSD đã được phân quyền quản lý Tạp chí Giấy</w:t>
      </w:r>
    </w:p>
    <w:p w14:paraId="146EA16A" w14:textId="77777777" w:rsidR="009D7060" w:rsidRPr="001164DE" w:rsidRDefault="009D7060" w:rsidP="0090566F">
      <w:pPr>
        <w:pStyle w:val="Heading4"/>
      </w:pPr>
      <w:r w:rsidRPr="001164DE">
        <w:lastRenderedPageBreak/>
        <w:t>Logic xử lý dữ liệu</w:t>
      </w:r>
    </w:p>
    <w:p w14:paraId="73331634" w14:textId="77777777" w:rsidR="002E606A" w:rsidRPr="001164DE" w:rsidRDefault="002E606A" w:rsidP="002B7031">
      <w:pPr>
        <w:pStyle w:val="ListParagraph"/>
        <w:spacing w:line="312" w:lineRule="auto"/>
      </w:pPr>
      <w:r w:rsidRPr="001164DE">
        <w:t>Tạo mới thông tin Tạp chí giấy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44"/>
        <w:gridCol w:w="6366"/>
      </w:tblGrid>
      <w:tr w:rsidR="002E606A" w:rsidRPr="001164DE" w14:paraId="4274C931" w14:textId="77777777" w:rsidTr="00A84F88">
        <w:trPr>
          <w:trHeight w:val="1340"/>
          <w:tblHeader/>
        </w:trPr>
        <w:tc>
          <w:tcPr>
            <w:tcW w:w="576" w:type="pct"/>
            <w:shd w:val="clear" w:color="auto" w:fill="E7E6E6" w:themeFill="background2"/>
            <w:vAlign w:val="center"/>
          </w:tcPr>
          <w:p w14:paraId="09E7B9A9"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19CA4A1C"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0089D31E"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E6A2D" w:rsidRPr="001164DE" w14:paraId="118EF7A5" w14:textId="77777777" w:rsidTr="00A84F88">
        <w:trPr>
          <w:trHeight w:val="510"/>
        </w:trPr>
        <w:tc>
          <w:tcPr>
            <w:tcW w:w="576" w:type="pct"/>
            <w:shd w:val="clear" w:color="auto" w:fill="auto"/>
          </w:tcPr>
          <w:p w14:paraId="1557257C"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395" w:type="pct"/>
            <w:shd w:val="clear" w:color="auto" w:fill="auto"/>
          </w:tcPr>
          <w:p w14:paraId="4B45CC54"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4FBC9AE4" w14:textId="0B1ECE58"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CE6A2D" w:rsidRPr="001164DE" w14:paraId="04556D1B" w14:textId="77777777" w:rsidTr="00A84F88">
        <w:trPr>
          <w:trHeight w:val="510"/>
        </w:trPr>
        <w:tc>
          <w:tcPr>
            <w:tcW w:w="576" w:type="pct"/>
            <w:shd w:val="clear" w:color="auto" w:fill="auto"/>
          </w:tcPr>
          <w:p w14:paraId="34BF2E1D"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395" w:type="pct"/>
            <w:shd w:val="clear" w:color="auto" w:fill="auto"/>
          </w:tcPr>
          <w:p w14:paraId="2558D8B7"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5C7EB793" w14:textId="79B616F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thư viện nội dung website </w:t>
            </w:r>
            <w:r w:rsidR="00E04DD9" w:rsidRPr="001164DE">
              <w:rPr>
                <w:rFonts w:ascii="Times New Roman" w:hAnsi="Times New Roman" w:cs="Times New Roman"/>
                <w:sz w:val="28"/>
                <w:szCs w:val="28"/>
              </w:rPr>
              <w:t>Tạp chí Thuế</w:t>
            </w:r>
          </w:p>
        </w:tc>
      </w:tr>
      <w:tr w:rsidR="00CE6A2D" w:rsidRPr="001164DE" w14:paraId="4C3ED957" w14:textId="77777777" w:rsidTr="00A84F88">
        <w:trPr>
          <w:trHeight w:val="510"/>
        </w:trPr>
        <w:tc>
          <w:tcPr>
            <w:tcW w:w="576" w:type="pct"/>
            <w:shd w:val="clear" w:color="auto" w:fill="auto"/>
          </w:tcPr>
          <w:p w14:paraId="5C474B18"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lang w:val="vi-VN"/>
              </w:rPr>
              <w:t>3</w:t>
            </w:r>
          </w:p>
        </w:tc>
        <w:tc>
          <w:tcPr>
            <w:tcW w:w="1395" w:type="pct"/>
            <w:shd w:val="clear" w:color="auto" w:fill="auto"/>
          </w:tcPr>
          <w:p w14:paraId="3618D0F4"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7114F66E"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thư mục quản lý Tạp chí giấy</w:t>
            </w:r>
          </w:p>
        </w:tc>
      </w:tr>
      <w:tr w:rsidR="00CE6A2D" w:rsidRPr="001164DE" w14:paraId="71ECC5C9" w14:textId="77777777" w:rsidTr="00A84F88">
        <w:trPr>
          <w:trHeight w:val="510"/>
        </w:trPr>
        <w:tc>
          <w:tcPr>
            <w:tcW w:w="576" w:type="pct"/>
            <w:shd w:val="clear" w:color="auto" w:fill="auto"/>
          </w:tcPr>
          <w:p w14:paraId="2224B05B"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5" w:type="pct"/>
            <w:shd w:val="clear" w:color="auto" w:fill="auto"/>
          </w:tcPr>
          <w:p w14:paraId="748E4D0D"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122EDC31"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tạp chí giấy, kích vào</w:t>
            </w:r>
            <w:r w:rsidRPr="001164DE">
              <w:rPr>
                <w:rFonts w:ascii="Times New Roman" w:hAnsi="Times New Roman" w:cs="Times New Roman"/>
                <w:sz w:val="28"/>
                <w:szCs w:val="28"/>
              </w:rPr>
              <w:t xml:space="preserve"> t</w:t>
            </w:r>
            <w:r w:rsidRPr="001164DE">
              <w:rPr>
                <w:rFonts w:ascii="Times New Roman" w:hAnsi="Times New Roman" w:cs="Times New Roman"/>
                <w:sz w:val="28"/>
                <w:szCs w:val="28"/>
                <w:lang w:val="vi-VN"/>
              </w:rPr>
              <w:t>hêm mới</w:t>
            </w:r>
          </w:p>
          <w:p w14:paraId="2AC21001"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(New)/ chọn Biểu mẫu biên tập Tạp chí giấy</w:t>
            </w:r>
          </w:p>
        </w:tc>
      </w:tr>
      <w:tr w:rsidR="00CE6A2D" w:rsidRPr="001164DE" w14:paraId="299CE15B" w14:textId="77777777" w:rsidTr="00A84F88">
        <w:trPr>
          <w:trHeight w:val="510"/>
        </w:trPr>
        <w:tc>
          <w:tcPr>
            <w:tcW w:w="576" w:type="pct"/>
            <w:shd w:val="clear" w:color="auto" w:fill="auto"/>
          </w:tcPr>
          <w:p w14:paraId="236C9E8A"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395" w:type="pct"/>
            <w:shd w:val="clear" w:color="auto" w:fill="auto"/>
          </w:tcPr>
          <w:p w14:paraId="190AEAFA"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58A71C6B" w14:textId="4696753D" w:rsidR="0041650B" w:rsidRPr="001164DE" w:rsidRDefault="00262B9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Thêm mới</w:t>
            </w:r>
            <w:r w:rsidR="0041650B" w:rsidRPr="001164DE">
              <w:rPr>
                <w:rFonts w:ascii="Times New Roman" w:hAnsi="Times New Roman" w:cs="Times New Roman"/>
                <w:sz w:val="28"/>
                <w:szCs w:val="28"/>
              </w:rPr>
              <w:t xml:space="preserve"> thông tin trong CSDL của WCM, thư viện Tạp chí thuế</w:t>
            </w:r>
          </w:p>
          <w:p w14:paraId="3C00238B" w14:textId="5953B71C"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 xml:space="preserve">màn hình </w:t>
            </w:r>
            <w:r w:rsidRPr="001164DE">
              <w:rPr>
                <w:rFonts w:ascii="Times New Roman" w:hAnsi="Times New Roman" w:cs="Times New Roman"/>
                <w:sz w:val="28"/>
                <w:szCs w:val="28"/>
                <w:lang w:val="vi-VN"/>
              </w:rPr>
              <w:t>thêm mới tạp chí giấy gồm các trường</w:t>
            </w:r>
            <w:r w:rsidR="0016610A" w:rsidRPr="001164DE">
              <w:rPr>
                <w:rFonts w:ascii="Times New Roman" w:hAnsi="Times New Roman" w:cs="Times New Roman"/>
                <w:sz w:val="28"/>
                <w:szCs w:val="28"/>
              </w:rPr>
              <w:t xml:space="preserve">: </w:t>
            </w:r>
            <w:r w:rsidRPr="001164DE">
              <w:rPr>
                <w:rFonts w:ascii="Times New Roman" w:hAnsi="Times New Roman" w:cs="Times New Roman"/>
                <w:sz w:val="28"/>
                <w:szCs w:val="28"/>
              </w:rPr>
              <w:t>Alias, Thông tin Tạp chí, Mô tả nội dung, Vị trí lưu (Location), Bìa tạp chí Giấy, File đính kèm</w:t>
            </w:r>
          </w:p>
          <w:p w14:paraId="00D3B997" w14:textId="77777777" w:rsidR="003B1F86" w:rsidRPr="001164DE" w:rsidRDefault="003B1F86"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51668FF" wp14:editId="2AB9D000">
                  <wp:extent cx="3897342" cy="303847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0183" cy="3040690"/>
                          </a:xfrm>
                          <a:prstGeom prst="rect">
                            <a:avLst/>
                          </a:prstGeom>
                        </pic:spPr>
                      </pic:pic>
                    </a:graphicData>
                  </a:graphic>
                </wp:inline>
              </w:drawing>
            </w:r>
          </w:p>
          <w:p w14:paraId="3FE0AEC0" w14:textId="55838C07" w:rsidR="00262B90" w:rsidRPr="001164DE" w:rsidRDefault="00262B9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lastRenderedPageBreak/>
              <w:t>Bằng tr</w:t>
            </w:r>
            <w:r w:rsidRPr="001164DE">
              <w:rPr>
                <w:rFonts w:ascii="Times New Roman" w:hAnsi="Times New Roman" w:cs="Times New Roman"/>
                <w:sz w:val="28"/>
                <w:szCs w:val="28"/>
              </w:rPr>
              <w:t>ình biên tập nội dung mặc định của WebSphere Portal</w:t>
            </w:r>
          </w:p>
        </w:tc>
      </w:tr>
      <w:tr w:rsidR="00CE6A2D" w:rsidRPr="001164DE" w14:paraId="6A529BE9" w14:textId="77777777" w:rsidTr="00A84F88">
        <w:trPr>
          <w:trHeight w:val="510"/>
        </w:trPr>
        <w:tc>
          <w:tcPr>
            <w:tcW w:w="576" w:type="pct"/>
            <w:shd w:val="clear" w:color="auto" w:fill="auto"/>
          </w:tcPr>
          <w:p w14:paraId="027E1F3A"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6</w:t>
            </w:r>
          </w:p>
        </w:tc>
        <w:tc>
          <w:tcPr>
            <w:tcW w:w="1395" w:type="pct"/>
            <w:shd w:val="clear" w:color="auto" w:fill="auto"/>
          </w:tcPr>
          <w:p w14:paraId="3B80AC44"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525D8F63"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Nhập thông tin theo yêu cầu và chọn </w:t>
            </w:r>
            <w:r w:rsidRPr="001164DE">
              <w:rPr>
                <w:rFonts w:ascii="Times New Roman" w:hAnsi="Times New Roman" w:cs="Times New Roman"/>
                <w:sz w:val="28"/>
                <w:szCs w:val="28"/>
              </w:rPr>
              <w:t>Lưu và Đóng (Save and close)</w:t>
            </w:r>
          </w:p>
        </w:tc>
      </w:tr>
      <w:tr w:rsidR="00CE6A2D" w:rsidRPr="001164DE" w14:paraId="3709905B" w14:textId="77777777" w:rsidTr="00A84F88">
        <w:trPr>
          <w:trHeight w:val="510"/>
        </w:trPr>
        <w:tc>
          <w:tcPr>
            <w:tcW w:w="576" w:type="pct"/>
            <w:shd w:val="clear" w:color="auto" w:fill="auto"/>
          </w:tcPr>
          <w:p w14:paraId="7E341667"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7</w:t>
            </w:r>
          </w:p>
        </w:tc>
        <w:tc>
          <w:tcPr>
            <w:tcW w:w="1395" w:type="pct"/>
            <w:shd w:val="clear" w:color="auto" w:fill="auto"/>
          </w:tcPr>
          <w:p w14:paraId="2F4C68AD"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2158870C"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w:t>
            </w:r>
            <w:r w:rsidRPr="001164DE">
              <w:rPr>
                <w:rFonts w:ascii="Times New Roman" w:hAnsi="Times New Roman" w:cs="Times New Roman"/>
                <w:sz w:val="28"/>
                <w:szCs w:val="28"/>
              </w:rPr>
              <w:t>Alias, Thông tin Tạp chí, Mô tả nội dung, Vị trí lưu (Location), Bìa tạp chí Giấy, File đính kèm</w:t>
            </w:r>
            <w:r w:rsidRPr="001164DE" w:rsidDel="00D20411">
              <w:rPr>
                <w:rFonts w:ascii="Times New Roman" w:hAnsi="Times New Roman" w:cs="Times New Roman"/>
                <w:sz w:val="28"/>
                <w:szCs w:val="28"/>
                <w:lang w:val="vi-VN"/>
              </w:rPr>
              <w:t xml:space="preserve"> </w:t>
            </w:r>
            <w:r w:rsidRPr="001164DE">
              <w:rPr>
                <w:rFonts w:ascii="Times New Roman" w:hAnsi="Times New Roman" w:cs="Times New Roman"/>
                <w:sz w:val="28"/>
                <w:szCs w:val="28"/>
              </w:rPr>
              <w:t>đảm bảo đúng yêu cầu ở bảng “Thiết kế trường dữ liệu” chức năng Tạo mới thông tin Tạp chí giấy:</w:t>
            </w:r>
          </w:p>
          <w:p w14:paraId="5C4194CD" w14:textId="580BAF5C" w:rsidR="00CE6A2D" w:rsidRPr="001164DE" w:rsidRDefault="000F099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 </w:t>
            </w:r>
            <w:r w:rsidR="00CE6A2D" w:rsidRPr="001164DE">
              <w:rPr>
                <w:rFonts w:ascii="Times New Roman" w:hAnsi="Times New Roman" w:cs="Times New Roman"/>
                <w:sz w:val="28"/>
                <w:szCs w:val="28"/>
                <w:lang w:val="vi-VN"/>
              </w:rPr>
              <w:t>Nếu hợp lệ: Hệ thống lưu thông tin vào CSDL</w:t>
            </w:r>
            <w:r w:rsidR="0041650B" w:rsidRPr="001164DE">
              <w:rPr>
                <w:rFonts w:ascii="Times New Roman" w:hAnsi="Times New Roman" w:cs="Times New Roman"/>
                <w:sz w:val="28"/>
                <w:szCs w:val="28"/>
              </w:rPr>
              <w:t xml:space="preserve"> của WCM</w:t>
            </w:r>
            <w:r w:rsidR="00CE6A2D" w:rsidRPr="001164DE">
              <w:rPr>
                <w:rFonts w:ascii="Times New Roman" w:hAnsi="Times New Roman" w:cs="Times New Roman"/>
                <w:sz w:val="28"/>
                <w:szCs w:val="28"/>
                <w:lang w:val="vi-VN"/>
              </w:rPr>
              <w:t xml:space="preserve"> và hiển thị thông báo thêm mới thành công </w:t>
            </w:r>
          </w:p>
          <w:p w14:paraId="5AF65436" w14:textId="52ABA982" w:rsidR="00A65750" w:rsidRPr="001164DE" w:rsidRDefault="009E2D3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w:t>
            </w:r>
            <w:r w:rsidR="000F0990" w:rsidRPr="001164DE">
              <w:rPr>
                <w:rFonts w:ascii="Times New Roman" w:hAnsi="Times New Roman" w:cs="Times New Roman"/>
                <w:sz w:val="28"/>
                <w:szCs w:val="28"/>
              </w:rPr>
              <w:t xml:space="preserve"> </w:t>
            </w:r>
            <w:r w:rsidR="00CE6A2D" w:rsidRPr="001164DE">
              <w:rPr>
                <w:rFonts w:ascii="Times New Roman" w:hAnsi="Times New Roman" w:cs="Times New Roman"/>
                <w:sz w:val="28"/>
                <w:szCs w:val="28"/>
                <w:lang w:val="vi-VN"/>
              </w:rPr>
              <w:t>Nếu không hợp lệ: Hệ thống hiển thị lỗi tương ứ</w:t>
            </w:r>
            <w:r w:rsidR="00E545D0" w:rsidRPr="001164DE">
              <w:rPr>
                <w:rFonts w:ascii="Times New Roman" w:hAnsi="Times New Roman" w:cs="Times New Roman"/>
                <w:sz w:val="28"/>
                <w:szCs w:val="28"/>
                <w:lang w:val="vi-VN"/>
              </w:rPr>
              <w:t>ng</w:t>
            </w:r>
          </w:p>
        </w:tc>
      </w:tr>
    </w:tbl>
    <w:p w14:paraId="04F3CCC0" w14:textId="3AEC0720" w:rsidR="002E606A" w:rsidRPr="001164DE" w:rsidRDefault="002E606A" w:rsidP="002B7031">
      <w:pPr>
        <w:pStyle w:val="ListParagraph"/>
        <w:spacing w:line="312" w:lineRule="auto"/>
      </w:pPr>
      <w:r w:rsidRPr="001164DE">
        <w:t>Sửa thông tin Tạp chí Giấy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2520"/>
        <w:gridCol w:w="5505"/>
      </w:tblGrid>
      <w:tr w:rsidR="002E606A" w:rsidRPr="001164DE" w14:paraId="554D71BB" w14:textId="77777777" w:rsidTr="00A84F88">
        <w:trPr>
          <w:trHeight w:val="510"/>
          <w:tblHeader/>
        </w:trPr>
        <w:tc>
          <w:tcPr>
            <w:tcW w:w="576" w:type="pct"/>
            <w:shd w:val="clear" w:color="auto" w:fill="E7E6E6" w:themeFill="background2"/>
            <w:vAlign w:val="center"/>
          </w:tcPr>
          <w:p w14:paraId="1802A57D"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389367AE"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09FD4BB1"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E606A" w:rsidRPr="001164DE" w14:paraId="257CE57B" w14:textId="77777777" w:rsidTr="00A84F88">
        <w:trPr>
          <w:trHeight w:val="510"/>
        </w:trPr>
        <w:tc>
          <w:tcPr>
            <w:tcW w:w="576" w:type="pct"/>
            <w:shd w:val="clear" w:color="auto" w:fill="auto"/>
          </w:tcPr>
          <w:p w14:paraId="17110820"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03716A67"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310B9C6E"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Quản lý tạp chí giấy, </w:t>
            </w:r>
            <w:r w:rsidRPr="001164DE">
              <w:rPr>
                <w:rFonts w:ascii="Times New Roman" w:hAnsi="Times New Roman" w:cs="Times New Roman"/>
                <w:sz w:val="28"/>
                <w:szCs w:val="28"/>
              </w:rPr>
              <w:t xml:space="preserve">chọn tạp chí giấy cần sửa, </w:t>
            </w:r>
            <w:r w:rsidRPr="001164DE">
              <w:rPr>
                <w:rFonts w:ascii="Times New Roman" w:hAnsi="Times New Roman" w:cs="Times New Roman"/>
                <w:sz w:val="28"/>
                <w:szCs w:val="28"/>
                <w:lang w:val="vi-VN"/>
              </w:rPr>
              <w:t xml:space="preserve">kích vào nút </w:t>
            </w:r>
            <w:r w:rsidRPr="001164DE">
              <w:rPr>
                <w:rFonts w:ascii="Times New Roman" w:hAnsi="Times New Roman" w:cs="Times New Roman"/>
                <w:sz w:val="28"/>
                <w:szCs w:val="28"/>
              </w:rPr>
              <w:t>s</w:t>
            </w:r>
            <w:r w:rsidRPr="001164DE">
              <w:rPr>
                <w:rFonts w:ascii="Times New Roman" w:hAnsi="Times New Roman" w:cs="Times New Roman"/>
                <w:sz w:val="28"/>
                <w:szCs w:val="28"/>
                <w:lang w:val="vi-VN"/>
              </w:rPr>
              <w:t xml:space="preserve">ửa </w:t>
            </w:r>
            <w:r w:rsidRPr="001164DE">
              <w:rPr>
                <w:rFonts w:ascii="Times New Roman" w:hAnsi="Times New Roman" w:cs="Times New Roman"/>
                <w:sz w:val="28"/>
                <w:szCs w:val="28"/>
              </w:rPr>
              <w:t>(Edit)</w:t>
            </w:r>
          </w:p>
        </w:tc>
      </w:tr>
      <w:tr w:rsidR="002E606A" w:rsidRPr="001164DE" w14:paraId="3EC0613B" w14:textId="77777777" w:rsidTr="00A84F88">
        <w:trPr>
          <w:trHeight w:val="510"/>
        </w:trPr>
        <w:tc>
          <w:tcPr>
            <w:tcW w:w="576" w:type="pct"/>
            <w:shd w:val="clear" w:color="auto" w:fill="auto"/>
          </w:tcPr>
          <w:p w14:paraId="437C5808"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1449F52A"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744EFFF5"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màn hình Sửa Tạp chí giấy gồm các trường:</w:t>
            </w:r>
          </w:p>
          <w:p w14:paraId="15BE4095"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Alias, Thông tin Tạp chí, Mô tả nội dung, Bìa tạp chí Giấy, File đính kèm</w:t>
            </w:r>
          </w:p>
        </w:tc>
      </w:tr>
      <w:tr w:rsidR="002E606A" w:rsidRPr="001164DE" w14:paraId="5BE0B94E" w14:textId="77777777" w:rsidTr="00A84F88">
        <w:trPr>
          <w:trHeight w:val="510"/>
        </w:trPr>
        <w:tc>
          <w:tcPr>
            <w:tcW w:w="576" w:type="pct"/>
            <w:shd w:val="clear" w:color="auto" w:fill="auto"/>
          </w:tcPr>
          <w:p w14:paraId="755EEAC0"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95" w:type="pct"/>
            <w:shd w:val="clear" w:color="auto" w:fill="auto"/>
          </w:tcPr>
          <w:p w14:paraId="5560AB2E"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7893DF0C"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Sửa các trường thông tin cần thay đổi và chọn Lưu và Đóng (Save and close)</w:t>
            </w:r>
          </w:p>
        </w:tc>
      </w:tr>
      <w:tr w:rsidR="002E606A" w:rsidRPr="001164DE" w14:paraId="28F5E540" w14:textId="77777777" w:rsidTr="00A84F88">
        <w:trPr>
          <w:trHeight w:val="510"/>
        </w:trPr>
        <w:tc>
          <w:tcPr>
            <w:tcW w:w="576" w:type="pct"/>
            <w:shd w:val="clear" w:color="auto" w:fill="auto"/>
          </w:tcPr>
          <w:p w14:paraId="5731DF8B"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5" w:type="pct"/>
            <w:shd w:val="clear" w:color="auto" w:fill="auto"/>
          </w:tcPr>
          <w:p w14:paraId="2F59BB27"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206D90F9"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w:t>
            </w:r>
            <w:r w:rsidRPr="001164DE">
              <w:rPr>
                <w:rFonts w:ascii="Times New Roman" w:hAnsi="Times New Roman" w:cs="Times New Roman"/>
                <w:sz w:val="28"/>
                <w:szCs w:val="28"/>
              </w:rPr>
              <w:t>Alias, Thông tin Tạp chí, Mô tả nội dung, Vị trí lưu (Location), Bìa tạp chí Giấy, File đính kèm</w:t>
            </w:r>
            <w:r w:rsidRPr="001164DE" w:rsidDel="00D20411">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đảm bảo đúng yêu cầu ở bảng “Thiết kế </w:t>
            </w:r>
            <w:r w:rsidRPr="001164DE">
              <w:rPr>
                <w:rFonts w:ascii="Times New Roman" w:hAnsi="Times New Roman" w:cs="Times New Roman"/>
                <w:sz w:val="28"/>
                <w:szCs w:val="28"/>
              </w:rPr>
              <w:lastRenderedPageBreak/>
              <w:t>trường dữ liệu” chức năng Sửa thông tin Tạp chí giấy</w:t>
            </w:r>
          </w:p>
          <w:p w14:paraId="265F7713" w14:textId="1D9EFF1F"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w:t>
            </w:r>
            <w:r w:rsidR="000F0990"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hợp lệ: Hệ thống lưu thông tin vào CSDL</w:t>
            </w:r>
            <w:r w:rsidR="0041650B" w:rsidRPr="001164DE">
              <w:rPr>
                <w:rFonts w:ascii="Times New Roman" w:hAnsi="Times New Roman" w:cs="Times New Roman"/>
                <w:sz w:val="28"/>
                <w:szCs w:val="28"/>
              </w:rPr>
              <w:t xml:space="preserve"> của WCM</w:t>
            </w:r>
            <w:r w:rsidRPr="001164DE">
              <w:rPr>
                <w:rFonts w:ascii="Times New Roman" w:hAnsi="Times New Roman" w:cs="Times New Roman"/>
                <w:sz w:val="28"/>
                <w:szCs w:val="28"/>
                <w:lang w:val="vi-VN"/>
              </w:rPr>
              <w:t xml:space="preserve"> và hiển thị thông báo thông tin của Tạp chí Giấy đã được cập nhật</w:t>
            </w:r>
          </w:p>
          <w:p w14:paraId="4251C89D" w14:textId="60D5C968" w:rsidR="002E606A"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p w14:paraId="447D4ECD" w14:textId="77777777" w:rsidR="00923016" w:rsidRPr="001164DE" w:rsidRDefault="0092301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689A4CF4" wp14:editId="7756E6F4">
                  <wp:extent cx="3358515" cy="34510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8452" cy="3461288"/>
                          </a:xfrm>
                          <a:prstGeom prst="rect">
                            <a:avLst/>
                          </a:prstGeom>
                        </pic:spPr>
                      </pic:pic>
                    </a:graphicData>
                  </a:graphic>
                </wp:inline>
              </w:drawing>
            </w:r>
          </w:p>
          <w:p w14:paraId="3767ECD8" w14:textId="1644F80D" w:rsidR="00D1138C" w:rsidRPr="001164DE" w:rsidRDefault="00D1138C"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7C68865D" w14:textId="77777777" w:rsidR="002E606A" w:rsidRPr="001164DE" w:rsidRDefault="002E606A" w:rsidP="002B7031">
      <w:pPr>
        <w:pStyle w:val="ListParagraph"/>
        <w:spacing w:line="312" w:lineRule="auto"/>
      </w:pPr>
      <w:r w:rsidRPr="001164DE">
        <w:lastRenderedPageBreak/>
        <w:t>Xóa thông tin Tạp chí Giấy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2509"/>
        <w:gridCol w:w="5526"/>
      </w:tblGrid>
      <w:tr w:rsidR="002E606A" w:rsidRPr="001164DE" w14:paraId="2CE09DF3" w14:textId="77777777" w:rsidTr="00A84F88">
        <w:trPr>
          <w:trHeight w:val="510"/>
          <w:tblHeader/>
        </w:trPr>
        <w:tc>
          <w:tcPr>
            <w:tcW w:w="576" w:type="pct"/>
            <w:shd w:val="clear" w:color="auto" w:fill="E7E6E6" w:themeFill="background2"/>
            <w:vAlign w:val="center"/>
          </w:tcPr>
          <w:p w14:paraId="50F78DE1"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440AC063"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6B837306"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E606A" w:rsidRPr="001164DE" w14:paraId="64A34BF8" w14:textId="77777777" w:rsidTr="00A84F88">
        <w:trPr>
          <w:trHeight w:val="510"/>
        </w:trPr>
        <w:tc>
          <w:tcPr>
            <w:tcW w:w="576" w:type="pct"/>
            <w:shd w:val="clear" w:color="auto" w:fill="auto"/>
          </w:tcPr>
          <w:p w14:paraId="401834FD"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4" w:type="pct"/>
            <w:shd w:val="clear" w:color="auto" w:fill="auto"/>
          </w:tcPr>
          <w:p w14:paraId="7BB5B336"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04A90EA4"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tạp chí giấy,</w:t>
            </w:r>
            <w:r w:rsidRPr="001164DE">
              <w:rPr>
                <w:rFonts w:ascii="Times New Roman" w:hAnsi="Times New Roman" w:cs="Times New Roman"/>
                <w:sz w:val="28"/>
                <w:szCs w:val="28"/>
              </w:rPr>
              <w:t xml:space="preserve"> chọn tạp chí giấy cần xóa và chọn</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x</w:t>
            </w:r>
            <w:r w:rsidRPr="001164DE">
              <w:rPr>
                <w:rFonts w:ascii="Times New Roman" w:hAnsi="Times New Roman" w:cs="Times New Roman"/>
                <w:sz w:val="28"/>
                <w:szCs w:val="28"/>
                <w:lang w:val="vi-VN"/>
              </w:rPr>
              <w:t>óa</w:t>
            </w:r>
            <w:r w:rsidRPr="001164DE">
              <w:rPr>
                <w:rFonts w:ascii="Times New Roman" w:hAnsi="Times New Roman" w:cs="Times New Roman"/>
                <w:sz w:val="28"/>
                <w:szCs w:val="28"/>
              </w:rPr>
              <w:t xml:space="preserve"> (Delete)</w:t>
            </w:r>
          </w:p>
        </w:tc>
      </w:tr>
      <w:tr w:rsidR="002E606A" w:rsidRPr="001164DE" w14:paraId="15A41900" w14:textId="77777777" w:rsidTr="00A84F88">
        <w:trPr>
          <w:trHeight w:val="510"/>
        </w:trPr>
        <w:tc>
          <w:tcPr>
            <w:tcW w:w="576" w:type="pct"/>
            <w:shd w:val="clear" w:color="auto" w:fill="auto"/>
          </w:tcPr>
          <w:p w14:paraId="67A6513E"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4" w:type="pct"/>
            <w:shd w:val="clear" w:color="auto" w:fill="auto"/>
          </w:tcPr>
          <w:p w14:paraId="7287A3CB"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58A38EA4"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pop-up </w:t>
            </w:r>
            <w:r w:rsidRPr="001164DE">
              <w:rPr>
                <w:rFonts w:ascii="Times New Roman" w:hAnsi="Times New Roman" w:cs="Times New Roman"/>
                <w:sz w:val="28"/>
                <w:szCs w:val="28"/>
              </w:rPr>
              <w:t>x</w:t>
            </w:r>
            <w:r w:rsidRPr="001164DE">
              <w:rPr>
                <w:rFonts w:ascii="Times New Roman" w:hAnsi="Times New Roman" w:cs="Times New Roman"/>
                <w:sz w:val="28"/>
                <w:szCs w:val="28"/>
                <w:lang w:val="vi-VN"/>
              </w:rPr>
              <w:t xml:space="preserve">ác nhận yêu cầu </w:t>
            </w:r>
            <w:r w:rsidRPr="001164DE">
              <w:rPr>
                <w:rFonts w:ascii="Times New Roman" w:hAnsi="Times New Roman" w:cs="Times New Roman"/>
                <w:sz w:val="28"/>
                <w:szCs w:val="28"/>
              </w:rPr>
              <w:t>x</w:t>
            </w:r>
            <w:r w:rsidRPr="001164DE">
              <w:rPr>
                <w:rFonts w:ascii="Times New Roman" w:hAnsi="Times New Roman" w:cs="Times New Roman"/>
                <w:sz w:val="28"/>
                <w:szCs w:val="28"/>
                <w:lang w:val="vi-VN"/>
              </w:rPr>
              <w:t xml:space="preserve">óa </w:t>
            </w:r>
          </w:p>
        </w:tc>
      </w:tr>
      <w:tr w:rsidR="002E606A" w:rsidRPr="001164DE" w14:paraId="686D7052" w14:textId="77777777" w:rsidTr="00A84F88">
        <w:trPr>
          <w:trHeight w:val="510"/>
        </w:trPr>
        <w:tc>
          <w:tcPr>
            <w:tcW w:w="576" w:type="pct"/>
            <w:shd w:val="clear" w:color="auto" w:fill="auto"/>
          </w:tcPr>
          <w:p w14:paraId="535FCC4C"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3</w:t>
            </w:r>
          </w:p>
        </w:tc>
        <w:tc>
          <w:tcPr>
            <w:tcW w:w="1394" w:type="pct"/>
            <w:shd w:val="clear" w:color="auto" w:fill="auto"/>
          </w:tcPr>
          <w:p w14:paraId="1D2D5B66"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56AB6A46"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Xác nhận yêu cầu Xóa tạp chí giấy</w:t>
            </w:r>
          </w:p>
          <w:p w14:paraId="70181F16" w14:textId="6315345A" w:rsidR="00EE26D8" w:rsidRPr="001164DE" w:rsidRDefault="00EE26D8"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3F86410E" wp14:editId="63B35BE0">
                  <wp:extent cx="3371848" cy="608806"/>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06025" cy="614977"/>
                          </a:xfrm>
                          <a:prstGeom prst="rect">
                            <a:avLst/>
                          </a:prstGeom>
                        </pic:spPr>
                      </pic:pic>
                    </a:graphicData>
                  </a:graphic>
                </wp:inline>
              </w:drawing>
            </w:r>
          </w:p>
        </w:tc>
      </w:tr>
      <w:tr w:rsidR="002E606A" w:rsidRPr="001164DE" w14:paraId="07FB6836" w14:textId="77777777" w:rsidTr="00A84F88">
        <w:trPr>
          <w:trHeight w:val="510"/>
        </w:trPr>
        <w:tc>
          <w:tcPr>
            <w:tcW w:w="576" w:type="pct"/>
            <w:shd w:val="clear" w:color="auto" w:fill="auto"/>
          </w:tcPr>
          <w:p w14:paraId="497AF831"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4" w:type="pct"/>
            <w:shd w:val="clear" w:color="auto" w:fill="auto"/>
          </w:tcPr>
          <w:p w14:paraId="0D905A0D"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75DB6DED" w14:textId="2AADDCF8"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Xóa thông tin tạp chí giấy trên CSDL</w:t>
            </w:r>
            <w:r w:rsidR="0041650B" w:rsidRPr="001164DE">
              <w:rPr>
                <w:rFonts w:ascii="Times New Roman" w:hAnsi="Times New Roman" w:cs="Times New Roman"/>
                <w:sz w:val="28"/>
                <w:szCs w:val="28"/>
              </w:rPr>
              <w:t xml:space="preserve"> của WCM</w:t>
            </w:r>
            <w:r w:rsidRPr="001164DE">
              <w:rPr>
                <w:rFonts w:ascii="Times New Roman" w:hAnsi="Times New Roman" w:cs="Times New Roman"/>
                <w:sz w:val="28"/>
                <w:szCs w:val="28"/>
                <w:lang w:val="vi-VN"/>
              </w:rPr>
              <w:t xml:space="preserve"> và hiển thị thông báo xóa Tạp chí giấy thành công</w:t>
            </w:r>
          </w:p>
          <w:p w14:paraId="7E1508B1" w14:textId="5557D840" w:rsidR="00A65750" w:rsidRPr="001164DE" w:rsidRDefault="002E606A" w:rsidP="00177930">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Ở bước 3 nếu người dùng chọn Hủy yêu cầu, hệ thống đóng pop-up xác nhận yêu cầu xóa thông tin Tạp chí Giấy</w:t>
            </w:r>
            <w:r w:rsidR="00067674" w:rsidRPr="001164DE">
              <w:rPr>
                <w:rFonts w:ascii="Times New Roman" w:hAnsi="Times New Roman" w:cs="Times New Roman"/>
                <w:sz w:val="28"/>
                <w:szCs w:val="28"/>
              </w:rPr>
              <w:t xml:space="preserve"> </w:t>
            </w:r>
            <w:r w:rsidR="00067674" w:rsidRPr="001164DE">
              <w:rPr>
                <w:rFonts w:ascii="Times New Roman" w:hAnsi="Times New Roman" w:cs="Times New Roman"/>
                <w:sz w:val="28"/>
                <w:szCs w:val="28"/>
                <w:lang w:val="vi-VN"/>
              </w:rPr>
              <w:t>Bằng tr</w:t>
            </w:r>
            <w:r w:rsidR="00067674" w:rsidRPr="001164DE">
              <w:rPr>
                <w:rFonts w:ascii="Times New Roman" w:hAnsi="Times New Roman" w:cs="Times New Roman"/>
                <w:sz w:val="28"/>
                <w:szCs w:val="28"/>
              </w:rPr>
              <w:t>ình biên tập nội dung mặc định của WebSphere Portal</w:t>
            </w:r>
          </w:p>
        </w:tc>
      </w:tr>
    </w:tbl>
    <w:p w14:paraId="52D9A779" w14:textId="77777777" w:rsidR="003E5211" w:rsidRPr="001164DE" w:rsidRDefault="003E5211" w:rsidP="0055188C">
      <w:pPr>
        <w:pStyle w:val="Heading3"/>
      </w:pPr>
      <w:bookmarkStart w:id="99" w:name="_Toc50105103"/>
      <w:bookmarkStart w:id="100" w:name="_Toc56522251"/>
      <w:bookmarkStart w:id="101" w:name="_Toc70073948"/>
      <w:r w:rsidRPr="001164DE">
        <w:t>(A1.3.5) Quản lý yêu cầu đặt mua sách, tạp chí</w:t>
      </w:r>
      <w:bookmarkEnd w:id="99"/>
      <w:bookmarkEnd w:id="100"/>
      <w:bookmarkEnd w:id="101"/>
    </w:p>
    <w:p w14:paraId="02FAAE38" w14:textId="77777777" w:rsidR="009D7060" w:rsidRPr="001164DE" w:rsidRDefault="009D7060" w:rsidP="0090566F">
      <w:pPr>
        <w:pStyle w:val="Heading4"/>
      </w:pPr>
      <w:r w:rsidRPr="001164DE">
        <w:t>Văn bản nghiệp vụ áp dụng</w:t>
      </w:r>
    </w:p>
    <w:p w14:paraId="65FA44FA" w14:textId="5DD5EDD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D351239" w14:textId="77777777" w:rsidR="009D7060" w:rsidRPr="001164DE" w:rsidRDefault="009D7060" w:rsidP="0090566F">
      <w:pPr>
        <w:pStyle w:val="Heading4"/>
      </w:pPr>
      <w:r w:rsidRPr="001164DE">
        <w:t>Mô tả yêu cầu</w:t>
      </w:r>
    </w:p>
    <w:p w14:paraId="10F8FB53" w14:textId="705997F2" w:rsidR="000F0990" w:rsidRPr="001164DE" w:rsidRDefault="000F0990" w:rsidP="00F27326">
      <w:pPr>
        <w:pStyle w:val="Style2"/>
      </w:pPr>
      <w:r w:rsidRPr="001164DE">
        <w:t xml:space="preserve">Người quản trị nội dung có thể thêm mới, sửa, xóa nội dung yêu cầu mua sách pháp luật thuế, tạp chí thuế. Hệ thống thực hiện kiểm tra và lưu thông tin vào CSDL </w:t>
      </w:r>
    </w:p>
    <w:p w14:paraId="3ACE4F2F" w14:textId="3E078465" w:rsidR="000F0990" w:rsidRPr="001164DE" w:rsidRDefault="000F0990" w:rsidP="00F27326">
      <w:pPr>
        <w:pStyle w:val="Style2"/>
      </w:pPr>
      <w:r w:rsidRPr="001164DE">
        <w:t>Người quản trị nội dung có thể duyệt/hủy duyệt yêu cầu đặt mua sách, tạp chí. Hệ thống thực hiện kiểm tra và lưu thông tin vào CSDL.</w:t>
      </w:r>
    </w:p>
    <w:p w14:paraId="17C0821D" w14:textId="0FB14688" w:rsidR="000F0990" w:rsidRPr="001164DE" w:rsidRDefault="000F0990" w:rsidP="00F27326">
      <w:pPr>
        <w:pStyle w:val="Style2"/>
      </w:pPr>
      <w:r w:rsidRPr="001164DE">
        <w:t>Người quản trị nội dung có thể thống kê số lượng yêu cầu mua sách pháp luật, tạp chí thuế theo nhiều điều kiện tra cứu. Hệ thống thực hiện truy vấn dữ liệu và tổng hợp thông tin theo điều kiện tra cứu.</w:t>
      </w:r>
    </w:p>
    <w:p w14:paraId="128B5A66" w14:textId="77777777" w:rsidR="00F27326" w:rsidRPr="001164DE" w:rsidRDefault="00F27326">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39E4E4FC" w14:textId="77777777" w:rsidR="009D7060" w:rsidRPr="001164DE" w:rsidRDefault="009D7060" w:rsidP="0090566F">
      <w:pPr>
        <w:pStyle w:val="Heading4"/>
      </w:pPr>
      <w:r w:rsidRPr="001164DE">
        <w:lastRenderedPageBreak/>
        <w:t>Thiết kế giao diện</w:t>
      </w:r>
    </w:p>
    <w:p w14:paraId="1D3168D9" w14:textId="3B55E298" w:rsidR="002E606A" w:rsidRPr="001164DE" w:rsidRDefault="00C96284" w:rsidP="002B7031">
      <w:pPr>
        <w:pStyle w:val="ListParagraph"/>
        <w:spacing w:line="312" w:lineRule="auto"/>
      </w:pPr>
      <w:r w:rsidRPr="001164DE">
        <w:rPr>
          <w:lang w:val="en-US"/>
        </w:rPr>
        <w:t xml:space="preserve">Thống kê theo điều kiện, xóa yêu cầu mua sách pháp luật, </w:t>
      </w:r>
      <w:r w:rsidR="00E04DD9" w:rsidRPr="001164DE">
        <w:rPr>
          <w:lang w:val="en-US"/>
        </w:rPr>
        <w:t>Tạp chí Thuế</w:t>
      </w:r>
    </w:p>
    <w:p w14:paraId="0B900362" w14:textId="77777777" w:rsidR="00C96284" w:rsidRPr="001164DE" w:rsidRDefault="00C96284"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33A7415" wp14:editId="0484378D">
            <wp:extent cx="5315222" cy="3111335"/>
            <wp:effectExtent l="19050" t="19050" r="19050" b="133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5129" cy="3122988"/>
                    </a:xfrm>
                    <a:prstGeom prst="rect">
                      <a:avLst/>
                    </a:prstGeom>
                    <a:ln>
                      <a:solidFill>
                        <a:schemeClr val="tx1"/>
                      </a:solidFill>
                    </a:ln>
                  </pic:spPr>
                </pic:pic>
              </a:graphicData>
            </a:graphic>
          </wp:inline>
        </w:drawing>
      </w:r>
    </w:p>
    <w:p w14:paraId="2EDE8312" w14:textId="6EF8F0C3" w:rsidR="00C96284" w:rsidRPr="001164DE" w:rsidRDefault="00C96284"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30</w:t>
      </w:r>
      <w:r w:rsidRPr="001164DE">
        <w:rPr>
          <w:noProof/>
          <w:sz w:val="28"/>
          <w:szCs w:val="28"/>
        </w:rPr>
        <w:fldChar w:fldCharType="end"/>
      </w:r>
      <w:r w:rsidR="00704121" w:rsidRPr="001164DE">
        <w:rPr>
          <w:sz w:val="28"/>
          <w:szCs w:val="28"/>
        </w:rPr>
        <w:t>: X</w:t>
      </w:r>
      <w:r w:rsidRPr="001164DE">
        <w:rPr>
          <w:sz w:val="28"/>
          <w:szCs w:val="28"/>
        </w:rPr>
        <w:t>em danh sách yêu cầu đặt</w:t>
      </w:r>
    </w:p>
    <w:p w14:paraId="2957136C" w14:textId="5B2C7745" w:rsidR="00C96284" w:rsidRPr="001164DE" w:rsidRDefault="00C96284" w:rsidP="002B7031">
      <w:pPr>
        <w:pStyle w:val="Caption"/>
        <w:spacing w:line="312" w:lineRule="auto"/>
        <w:rPr>
          <w:sz w:val="28"/>
          <w:szCs w:val="28"/>
        </w:rPr>
      </w:pPr>
      <w:r w:rsidRPr="001164DE">
        <w:rPr>
          <w:sz w:val="28"/>
          <w:szCs w:val="28"/>
        </w:rPr>
        <w:t xml:space="preserve">sách pháp luật, </w:t>
      </w:r>
      <w:r w:rsidR="00E04DD9" w:rsidRPr="001164DE">
        <w:rPr>
          <w:sz w:val="28"/>
          <w:szCs w:val="28"/>
        </w:rPr>
        <w:t>Tạp chí Thuế</w:t>
      </w:r>
    </w:p>
    <w:p w14:paraId="0C90CD76" w14:textId="77777777" w:rsidR="00C96284" w:rsidRPr="001164DE" w:rsidRDefault="00C96284" w:rsidP="002B7031">
      <w:pPr>
        <w:pStyle w:val="Style2"/>
        <w:spacing w:line="312" w:lineRule="auto"/>
      </w:pPr>
      <w:r w:rsidRPr="001164DE">
        <w:t xml:space="preserve">Thiết kế trường dữ liệu </w:t>
      </w:r>
    </w:p>
    <w:tbl>
      <w:tblPr>
        <w:tblStyle w:val="TableGrid"/>
        <w:tblW w:w="0" w:type="auto"/>
        <w:tblInd w:w="-5" w:type="dxa"/>
        <w:tblLook w:val="04A0" w:firstRow="1" w:lastRow="0" w:firstColumn="1" w:lastColumn="0" w:noHBand="0" w:noVBand="1"/>
      </w:tblPr>
      <w:tblGrid>
        <w:gridCol w:w="746"/>
        <w:gridCol w:w="1495"/>
        <w:gridCol w:w="1468"/>
        <w:gridCol w:w="792"/>
        <w:gridCol w:w="1203"/>
        <w:gridCol w:w="3362"/>
      </w:tblGrid>
      <w:tr w:rsidR="00C96284" w:rsidRPr="001164DE" w14:paraId="3A1FA97E" w14:textId="77777777" w:rsidTr="00A84F88">
        <w:trPr>
          <w:tblHeader/>
        </w:trPr>
        <w:tc>
          <w:tcPr>
            <w:tcW w:w="746" w:type="dxa"/>
            <w:shd w:val="clear" w:color="auto" w:fill="E7E6E6" w:themeFill="background2"/>
          </w:tcPr>
          <w:p w14:paraId="2A26D653"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543" w:type="dxa"/>
            <w:shd w:val="clear" w:color="auto" w:fill="E7E6E6" w:themeFill="background2"/>
          </w:tcPr>
          <w:p w14:paraId="2EF8F94F"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23" w:type="dxa"/>
            <w:shd w:val="clear" w:color="auto" w:fill="E7E6E6" w:themeFill="background2"/>
          </w:tcPr>
          <w:p w14:paraId="2081064C"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92" w:type="dxa"/>
            <w:shd w:val="clear" w:color="auto" w:fill="E7E6E6" w:themeFill="background2"/>
          </w:tcPr>
          <w:p w14:paraId="10DB46BD"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246" w:type="dxa"/>
            <w:shd w:val="clear" w:color="auto" w:fill="E7E6E6" w:themeFill="background2"/>
          </w:tcPr>
          <w:p w14:paraId="47356BD2"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505" w:type="dxa"/>
            <w:shd w:val="clear" w:color="auto" w:fill="E7E6E6" w:themeFill="background2"/>
          </w:tcPr>
          <w:p w14:paraId="677622BD"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96284" w:rsidRPr="001164DE" w14:paraId="42D4D250" w14:textId="77777777" w:rsidTr="00A84F88">
        <w:tc>
          <w:tcPr>
            <w:tcW w:w="9355" w:type="dxa"/>
            <w:gridSpan w:val="6"/>
          </w:tcPr>
          <w:p w14:paraId="6BB611C6" w14:textId="77777777" w:rsidR="00C96284" w:rsidRPr="001164DE" w:rsidRDefault="00C96284" w:rsidP="002B7031">
            <w:pPr>
              <w:spacing w:line="312" w:lineRule="auto"/>
              <w:rPr>
                <w:rFonts w:ascii="Times New Roman" w:hAnsi="Times New Roman"/>
                <w:b/>
                <w:i/>
                <w:sz w:val="28"/>
                <w:szCs w:val="28"/>
              </w:rPr>
            </w:pPr>
            <w:r w:rsidRPr="001164DE">
              <w:rPr>
                <w:rFonts w:ascii="Times New Roman" w:hAnsi="Times New Roman"/>
                <w:b/>
                <w:i/>
                <w:sz w:val="28"/>
                <w:szCs w:val="28"/>
              </w:rPr>
              <w:t>Quản lý danh sách yêu cầu đặt mua sách báo/tạp chí</w:t>
            </w:r>
          </w:p>
        </w:tc>
      </w:tr>
      <w:tr w:rsidR="00CE6A2D" w:rsidRPr="001164DE" w14:paraId="0FB4D905" w14:textId="77777777" w:rsidTr="00A84F88">
        <w:tc>
          <w:tcPr>
            <w:tcW w:w="746" w:type="dxa"/>
          </w:tcPr>
          <w:p w14:paraId="79952ACA"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543" w:type="dxa"/>
          </w:tcPr>
          <w:p w14:paraId="6A977E8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Nội dung yêu cầu</w:t>
            </w:r>
          </w:p>
        </w:tc>
        <w:tc>
          <w:tcPr>
            <w:tcW w:w="1523" w:type="dxa"/>
          </w:tcPr>
          <w:p w14:paraId="50DD86F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(100)</w:t>
            </w:r>
          </w:p>
        </w:tc>
        <w:tc>
          <w:tcPr>
            <w:tcW w:w="792" w:type="dxa"/>
          </w:tcPr>
          <w:p w14:paraId="5D8F729E"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632CFCC6"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4FEA2EEA"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6616B1E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nội dung của yêu cầu đặt mua sách, nếu yêu cầu nhiều hơn 100 kí tự, hiển thị 100 kí tự và …</w:t>
            </w:r>
          </w:p>
        </w:tc>
      </w:tr>
      <w:tr w:rsidR="00CE6A2D" w:rsidRPr="001164DE" w14:paraId="4380D307" w14:textId="77777777" w:rsidTr="00A84F88">
        <w:tc>
          <w:tcPr>
            <w:tcW w:w="746" w:type="dxa"/>
          </w:tcPr>
          <w:p w14:paraId="27F65B53"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543" w:type="dxa"/>
          </w:tcPr>
          <w:p w14:paraId="311A5612"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Người gửi</w:t>
            </w:r>
          </w:p>
        </w:tc>
        <w:tc>
          <w:tcPr>
            <w:tcW w:w="1523" w:type="dxa"/>
          </w:tcPr>
          <w:p w14:paraId="5A64BEF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65FFD091"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21F130A8"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3CE458AD"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1F2AAEC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Hiển thị </w:t>
            </w:r>
            <w:r w:rsidRPr="001164DE">
              <w:rPr>
                <w:rFonts w:ascii="Times New Roman" w:hAnsi="Times New Roman"/>
                <w:sz w:val="28"/>
                <w:szCs w:val="28"/>
              </w:rPr>
              <w:t>email người gửi yêu cầu</w:t>
            </w:r>
          </w:p>
        </w:tc>
      </w:tr>
      <w:tr w:rsidR="00CE6A2D" w:rsidRPr="001164DE" w14:paraId="5ABA9A67" w14:textId="77777777" w:rsidTr="00A84F88">
        <w:tc>
          <w:tcPr>
            <w:tcW w:w="746" w:type="dxa"/>
          </w:tcPr>
          <w:p w14:paraId="402C843E"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543" w:type="dxa"/>
          </w:tcPr>
          <w:p w14:paraId="06DA0A0E"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Cập nhật</w:t>
            </w:r>
          </w:p>
        </w:tc>
        <w:tc>
          <w:tcPr>
            <w:tcW w:w="1523" w:type="dxa"/>
          </w:tcPr>
          <w:p w14:paraId="75C07228"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792" w:type="dxa"/>
          </w:tcPr>
          <w:p w14:paraId="72E855C6"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562F86D6"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7854ADF5"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63A2979F"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lastRenderedPageBreak/>
              <w:t>Hiển thị thời gian cập nhật trạng thái của yêu cầu</w:t>
            </w:r>
          </w:p>
          <w:p w14:paraId="6F9FA645"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DD/MM/YYY HH:MM</w:t>
            </w:r>
          </w:p>
        </w:tc>
      </w:tr>
      <w:tr w:rsidR="00CE6A2D" w:rsidRPr="001164DE" w14:paraId="125D1DFC" w14:textId="77777777" w:rsidTr="00A84F88">
        <w:tc>
          <w:tcPr>
            <w:tcW w:w="746" w:type="dxa"/>
          </w:tcPr>
          <w:p w14:paraId="43C24CA4"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1543" w:type="dxa"/>
          </w:tcPr>
          <w:p w14:paraId="100306A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Trạng thái</w:t>
            </w:r>
          </w:p>
        </w:tc>
        <w:tc>
          <w:tcPr>
            <w:tcW w:w="1523" w:type="dxa"/>
          </w:tcPr>
          <w:p w14:paraId="5F22C45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53D2A2EE"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52C16B30"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6139EB66"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06089587"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trạng thái của yêu cầu đặt mua sách gồm 3 trạng thái (Mới, Đã duyệt, Từ chối duyệt)</w:t>
            </w:r>
          </w:p>
        </w:tc>
      </w:tr>
      <w:tr w:rsidR="00CE6A2D" w:rsidRPr="001164DE" w14:paraId="5DEFFE0C" w14:textId="77777777" w:rsidTr="00A84F88">
        <w:tc>
          <w:tcPr>
            <w:tcW w:w="746" w:type="dxa"/>
          </w:tcPr>
          <w:p w14:paraId="1953FA08"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543" w:type="dxa"/>
          </w:tcPr>
          <w:p w14:paraId="45ABC23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523" w:type="dxa"/>
          </w:tcPr>
          <w:p w14:paraId="6945E85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92" w:type="dxa"/>
          </w:tcPr>
          <w:p w14:paraId="39EEDB7F"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1B677014"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6A437A0B"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39ADDC7A"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lượng ấn phẩm độc giả yêu cầu</w:t>
            </w:r>
          </w:p>
        </w:tc>
      </w:tr>
      <w:tr w:rsidR="00CE6A2D" w:rsidRPr="001164DE" w14:paraId="7B3245AC" w14:textId="77777777" w:rsidTr="00A84F88">
        <w:tc>
          <w:tcPr>
            <w:tcW w:w="746" w:type="dxa"/>
          </w:tcPr>
          <w:p w14:paraId="5AF2085F"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543" w:type="dxa"/>
          </w:tcPr>
          <w:p w14:paraId="1238019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523" w:type="dxa"/>
          </w:tcPr>
          <w:p w14:paraId="09A12ECF"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78D7CD7"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59FAFC13"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0CA5590B"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3E55C34D"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điện thoại độc giả điền vào ở biểu mẫu đăng ký</w:t>
            </w:r>
          </w:p>
        </w:tc>
      </w:tr>
      <w:tr w:rsidR="00C96284" w:rsidRPr="001164DE" w14:paraId="0CC24469" w14:textId="77777777" w:rsidTr="00A84F88">
        <w:tc>
          <w:tcPr>
            <w:tcW w:w="9355" w:type="dxa"/>
            <w:gridSpan w:val="6"/>
          </w:tcPr>
          <w:p w14:paraId="52A7DC7B" w14:textId="77777777" w:rsidR="00C96284" w:rsidRPr="001164DE" w:rsidRDefault="00C96284" w:rsidP="00A44A2C">
            <w:pPr>
              <w:spacing w:line="312" w:lineRule="auto"/>
              <w:jc w:val="both"/>
              <w:rPr>
                <w:rFonts w:ascii="Times New Roman" w:hAnsi="Times New Roman"/>
                <w:b/>
                <w:i/>
                <w:sz w:val="28"/>
                <w:szCs w:val="28"/>
                <w:lang w:val="vi-VN"/>
              </w:rPr>
            </w:pPr>
            <w:r w:rsidRPr="001164DE">
              <w:rPr>
                <w:rFonts w:ascii="Times New Roman" w:hAnsi="Times New Roman"/>
                <w:b/>
                <w:i/>
                <w:sz w:val="28"/>
                <w:szCs w:val="28"/>
              </w:rPr>
              <w:t>Thống kê số lượng yêu cầu mua sách theo nhiều điều kiện tra cứu</w:t>
            </w:r>
          </w:p>
        </w:tc>
      </w:tr>
      <w:tr w:rsidR="00CE6A2D" w:rsidRPr="001164DE" w14:paraId="7A0609B4" w14:textId="77777777" w:rsidTr="00A84F88">
        <w:tc>
          <w:tcPr>
            <w:tcW w:w="746" w:type="dxa"/>
          </w:tcPr>
          <w:p w14:paraId="13C72EF0" w14:textId="77777777" w:rsidR="00CE6A2D" w:rsidRPr="001164DE" w:rsidRDefault="00CE6A2D" w:rsidP="002B7031">
            <w:pPr>
              <w:widowControl w:val="0"/>
              <w:spacing w:line="312" w:lineRule="auto"/>
              <w:contextualSpacing/>
              <w:jc w:val="center"/>
              <w:rPr>
                <w:rFonts w:ascii="Times New Roman" w:eastAsia="Times New Roman" w:hAnsi="Times New Roman"/>
                <w:sz w:val="28"/>
                <w:szCs w:val="28"/>
              </w:rPr>
            </w:pPr>
            <w:r w:rsidRPr="001164DE">
              <w:rPr>
                <w:rFonts w:ascii="Times New Roman" w:hAnsi="Times New Roman"/>
                <w:sz w:val="28"/>
                <w:szCs w:val="28"/>
              </w:rPr>
              <w:t>1</w:t>
            </w:r>
          </w:p>
        </w:tc>
        <w:tc>
          <w:tcPr>
            <w:tcW w:w="1543" w:type="dxa"/>
          </w:tcPr>
          <w:p w14:paraId="5B6068E7"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Từ ngày</w:t>
            </w:r>
          </w:p>
        </w:tc>
        <w:tc>
          <w:tcPr>
            <w:tcW w:w="1523" w:type="dxa"/>
          </w:tcPr>
          <w:p w14:paraId="1CA55D3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792" w:type="dxa"/>
          </w:tcPr>
          <w:p w14:paraId="0EF57454"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797C6539"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34442A14"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chọn ngày tháng để tìm kiếm </w:t>
            </w:r>
          </w:p>
          <w:p w14:paraId="360F0A2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(Ngày tạo yêu cầu)</w:t>
            </w:r>
          </w:p>
        </w:tc>
      </w:tr>
      <w:tr w:rsidR="00CE6A2D" w:rsidRPr="001164DE" w14:paraId="635625C6" w14:textId="77777777" w:rsidTr="00A84F88">
        <w:tc>
          <w:tcPr>
            <w:tcW w:w="746" w:type="dxa"/>
          </w:tcPr>
          <w:p w14:paraId="54AF48C8" w14:textId="77777777" w:rsidR="00CE6A2D" w:rsidRPr="001164DE" w:rsidRDefault="00CE6A2D" w:rsidP="002B7031">
            <w:pPr>
              <w:widowControl w:val="0"/>
              <w:spacing w:line="312" w:lineRule="auto"/>
              <w:contextualSpacing/>
              <w:jc w:val="center"/>
              <w:rPr>
                <w:rFonts w:ascii="Times New Roman" w:eastAsia="Times New Roman" w:hAnsi="Times New Roman"/>
                <w:sz w:val="28"/>
                <w:szCs w:val="28"/>
              </w:rPr>
            </w:pPr>
            <w:r w:rsidRPr="001164DE">
              <w:rPr>
                <w:rFonts w:ascii="Times New Roman" w:hAnsi="Times New Roman"/>
                <w:sz w:val="28"/>
                <w:szCs w:val="28"/>
              </w:rPr>
              <w:t>2</w:t>
            </w:r>
          </w:p>
        </w:tc>
        <w:tc>
          <w:tcPr>
            <w:tcW w:w="1543" w:type="dxa"/>
          </w:tcPr>
          <w:p w14:paraId="63880D60"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Đến ngày</w:t>
            </w:r>
          </w:p>
        </w:tc>
        <w:tc>
          <w:tcPr>
            <w:tcW w:w="1523" w:type="dxa"/>
          </w:tcPr>
          <w:p w14:paraId="75760B37"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792" w:type="dxa"/>
          </w:tcPr>
          <w:p w14:paraId="4C993A09"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2D544B41"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15D7CA3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chọn ngày tháng để tìm kiếm </w:t>
            </w:r>
          </w:p>
          <w:p w14:paraId="127666E5"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(Ngày tạo yêu cầu)</w:t>
            </w:r>
          </w:p>
        </w:tc>
      </w:tr>
      <w:tr w:rsidR="00CE6A2D" w:rsidRPr="001164DE" w14:paraId="2B2AEA4F" w14:textId="77777777" w:rsidTr="00A84F88">
        <w:tc>
          <w:tcPr>
            <w:tcW w:w="746" w:type="dxa"/>
          </w:tcPr>
          <w:p w14:paraId="7AF3FAD0"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t>3</w:t>
            </w:r>
          </w:p>
        </w:tc>
        <w:tc>
          <w:tcPr>
            <w:tcW w:w="1543" w:type="dxa"/>
          </w:tcPr>
          <w:p w14:paraId="7CE9EE40"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Nội dung yêu cầu</w:t>
            </w:r>
          </w:p>
        </w:tc>
        <w:tc>
          <w:tcPr>
            <w:tcW w:w="1523" w:type="dxa"/>
          </w:tcPr>
          <w:p w14:paraId="356614A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2832E079"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42DA5654"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4D2E9C3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tương đối</w:t>
            </w:r>
          </w:p>
          <w:p w14:paraId="102C0A08"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từ khóa tìm kiếm</w:t>
            </w:r>
          </w:p>
          <w:p w14:paraId="048987C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trong cột nội dung yêu cầu</w:t>
            </w:r>
          </w:p>
        </w:tc>
      </w:tr>
      <w:tr w:rsidR="00CE6A2D" w:rsidRPr="001164DE" w14:paraId="6717B8B9" w14:textId="77777777" w:rsidTr="00A84F88">
        <w:tc>
          <w:tcPr>
            <w:tcW w:w="746" w:type="dxa"/>
          </w:tcPr>
          <w:p w14:paraId="286BACB2"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lastRenderedPageBreak/>
              <w:t>4</w:t>
            </w:r>
          </w:p>
        </w:tc>
        <w:tc>
          <w:tcPr>
            <w:tcW w:w="1543" w:type="dxa"/>
          </w:tcPr>
          <w:p w14:paraId="45CCF3E4"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Số điện thoại</w:t>
            </w:r>
          </w:p>
        </w:tc>
        <w:tc>
          <w:tcPr>
            <w:tcW w:w="1523" w:type="dxa"/>
          </w:tcPr>
          <w:p w14:paraId="62B559C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6241187A"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7654F894"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34D13410"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từ khóa tìm kiếm</w:t>
            </w:r>
          </w:p>
          <w:p w14:paraId="58C70BA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tương đối trong cột số điện thoại</w:t>
            </w:r>
          </w:p>
        </w:tc>
      </w:tr>
      <w:tr w:rsidR="00CE6A2D" w:rsidRPr="001164DE" w:rsidDel="00151098" w14:paraId="5479B6FA" w14:textId="77777777" w:rsidTr="00A84F88">
        <w:tc>
          <w:tcPr>
            <w:tcW w:w="746" w:type="dxa"/>
          </w:tcPr>
          <w:p w14:paraId="141678FC"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t>5</w:t>
            </w:r>
          </w:p>
        </w:tc>
        <w:tc>
          <w:tcPr>
            <w:tcW w:w="1543" w:type="dxa"/>
          </w:tcPr>
          <w:p w14:paraId="3D2C24FA"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Người gửi</w:t>
            </w:r>
          </w:p>
        </w:tc>
        <w:tc>
          <w:tcPr>
            <w:tcW w:w="1523" w:type="dxa"/>
          </w:tcPr>
          <w:p w14:paraId="619364F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6E94F88C"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64100220"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552E7BC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từ khóa tìm kiếm</w:t>
            </w:r>
          </w:p>
          <w:p w14:paraId="734FB904"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tương đối trong cột người gửi</w:t>
            </w:r>
          </w:p>
        </w:tc>
      </w:tr>
      <w:tr w:rsidR="00CE6A2D" w:rsidRPr="001164DE" w:rsidDel="00151098" w14:paraId="71BB95D7" w14:textId="77777777" w:rsidTr="00A84F88">
        <w:tc>
          <w:tcPr>
            <w:tcW w:w="746" w:type="dxa"/>
          </w:tcPr>
          <w:p w14:paraId="5C6D7DA5"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t>6</w:t>
            </w:r>
          </w:p>
        </w:tc>
        <w:tc>
          <w:tcPr>
            <w:tcW w:w="1543" w:type="dxa"/>
          </w:tcPr>
          <w:p w14:paraId="6F7A0133"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Trạng thái</w:t>
            </w:r>
          </w:p>
        </w:tc>
        <w:tc>
          <w:tcPr>
            <w:tcW w:w="1523" w:type="dxa"/>
          </w:tcPr>
          <w:p w14:paraId="368CEEB3" w14:textId="77777777" w:rsidR="00CE6A2D" w:rsidRPr="001164DE" w:rsidRDefault="00CE6A2D" w:rsidP="002B7031">
            <w:pPr>
              <w:spacing w:line="312" w:lineRule="auto"/>
              <w:rPr>
                <w:rFonts w:ascii="Times New Roman" w:hAnsi="Times New Roman"/>
                <w:sz w:val="28"/>
                <w:szCs w:val="28"/>
              </w:rPr>
            </w:pPr>
          </w:p>
        </w:tc>
        <w:tc>
          <w:tcPr>
            <w:tcW w:w="792" w:type="dxa"/>
          </w:tcPr>
          <w:p w14:paraId="57AE1587"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4C7CC757"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69F832A3"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Lựa chọn trạng thái tin bài để tìm kiếm: Mới tạo, Đã duyệt, Từ chối duyệt</w:t>
            </w:r>
          </w:p>
        </w:tc>
      </w:tr>
    </w:tbl>
    <w:p w14:paraId="0E37B448" w14:textId="77777777" w:rsidR="00341204" w:rsidRPr="001164DE" w:rsidRDefault="00341204" w:rsidP="00A44A2C">
      <w:pPr>
        <w:pStyle w:val="NormalTB"/>
        <w:keepNext w:val="0"/>
        <w:widowControl/>
        <w:tabs>
          <w:tab w:val="clear" w:pos="443"/>
        </w:tabs>
        <w:spacing w:before="0" w:after="160" w:line="259" w:lineRule="auto"/>
        <w:rPr>
          <w:rFonts w:eastAsiaTheme="minorHAnsi"/>
          <w:lang w:eastAsia="x-none"/>
        </w:rPr>
      </w:pPr>
      <w:r w:rsidRPr="001164DE">
        <w:rPr>
          <w:rFonts w:eastAsiaTheme="minorHAnsi"/>
        </w:rPr>
        <w:br w:type="page"/>
      </w:r>
    </w:p>
    <w:p w14:paraId="44705842" w14:textId="26185313" w:rsidR="00C96284" w:rsidRPr="001164DE" w:rsidRDefault="00C96284" w:rsidP="002B7031">
      <w:pPr>
        <w:pStyle w:val="ListParagraph"/>
        <w:spacing w:line="312" w:lineRule="auto"/>
      </w:pPr>
      <w:r w:rsidRPr="001164DE">
        <w:rPr>
          <w:lang w:val="en-US"/>
        </w:rPr>
        <w:lastRenderedPageBreak/>
        <w:t>Thêm mới yêu cầu</w:t>
      </w:r>
    </w:p>
    <w:p w14:paraId="24F6BF42" w14:textId="77777777" w:rsidR="00C96284" w:rsidRPr="001164DE" w:rsidRDefault="00C96284" w:rsidP="002B7031">
      <w:pPr>
        <w:pStyle w:val="ListParagraph"/>
        <w:keepNext/>
        <w:numPr>
          <w:ilvl w:val="0"/>
          <w:numId w:val="0"/>
        </w:numPr>
        <w:spacing w:line="312" w:lineRule="auto"/>
        <w:jc w:val="center"/>
      </w:pPr>
      <w:r w:rsidRPr="001164DE">
        <w:rPr>
          <w:noProof/>
          <w:lang w:val="en-US" w:eastAsia="en-US"/>
        </w:rPr>
        <w:drawing>
          <wp:inline distT="0" distB="0" distL="0" distR="0" wp14:anchorId="5F53E19B" wp14:editId="1005935B">
            <wp:extent cx="3895725" cy="4286250"/>
            <wp:effectExtent l="19050" t="19050" r="2857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5725" cy="4286250"/>
                    </a:xfrm>
                    <a:prstGeom prst="rect">
                      <a:avLst/>
                    </a:prstGeom>
                    <a:ln>
                      <a:solidFill>
                        <a:schemeClr val="tx1"/>
                      </a:solidFill>
                    </a:ln>
                  </pic:spPr>
                </pic:pic>
              </a:graphicData>
            </a:graphic>
          </wp:inline>
        </w:drawing>
      </w:r>
    </w:p>
    <w:p w14:paraId="2914144E" w14:textId="43885B1E" w:rsidR="00C96284" w:rsidRPr="001164DE" w:rsidRDefault="00C96284"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31</w:t>
      </w:r>
      <w:r w:rsidRPr="001164DE">
        <w:rPr>
          <w:noProof/>
          <w:sz w:val="28"/>
          <w:szCs w:val="28"/>
        </w:rPr>
        <w:fldChar w:fldCharType="end"/>
      </w:r>
      <w:r w:rsidRPr="001164DE">
        <w:rPr>
          <w:sz w:val="28"/>
          <w:szCs w:val="28"/>
        </w:rPr>
        <w:t>: Thêm mới yêu cầu</w:t>
      </w:r>
    </w:p>
    <w:p w14:paraId="025BB933" w14:textId="77777777" w:rsidR="00C96284" w:rsidRPr="001164DE" w:rsidRDefault="00C96284"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03"/>
        <w:gridCol w:w="2424"/>
        <w:gridCol w:w="1381"/>
        <w:gridCol w:w="792"/>
        <w:gridCol w:w="1049"/>
        <w:gridCol w:w="2617"/>
      </w:tblGrid>
      <w:tr w:rsidR="00C96284" w:rsidRPr="001164DE" w14:paraId="05551DEA" w14:textId="77777777" w:rsidTr="00A84F88">
        <w:trPr>
          <w:tblHeader/>
        </w:trPr>
        <w:tc>
          <w:tcPr>
            <w:tcW w:w="810" w:type="dxa"/>
            <w:shd w:val="clear" w:color="auto" w:fill="E7E6E6" w:themeFill="background2"/>
          </w:tcPr>
          <w:p w14:paraId="13DC8A3C"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575" w:type="dxa"/>
            <w:shd w:val="clear" w:color="auto" w:fill="E7E6E6" w:themeFill="background2"/>
          </w:tcPr>
          <w:p w14:paraId="0EAFD5D3"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32" w:type="dxa"/>
            <w:shd w:val="clear" w:color="auto" w:fill="E7E6E6" w:themeFill="background2"/>
          </w:tcPr>
          <w:p w14:paraId="0AAAC8B6"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92" w:type="dxa"/>
            <w:shd w:val="clear" w:color="auto" w:fill="E7E6E6" w:themeFill="background2"/>
          </w:tcPr>
          <w:p w14:paraId="54E2A56A"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79" w:type="dxa"/>
            <w:shd w:val="clear" w:color="auto" w:fill="E7E6E6" w:themeFill="background2"/>
          </w:tcPr>
          <w:p w14:paraId="15F0AF4C"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67" w:type="dxa"/>
            <w:shd w:val="clear" w:color="auto" w:fill="E7E6E6" w:themeFill="background2"/>
          </w:tcPr>
          <w:p w14:paraId="4D81BDA4"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96284" w:rsidRPr="001164DE" w14:paraId="3B8682F4" w14:textId="77777777" w:rsidTr="00A84F88">
        <w:tc>
          <w:tcPr>
            <w:tcW w:w="9355" w:type="dxa"/>
            <w:gridSpan w:val="6"/>
          </w:tcPr>
          <w:p w14:paraId="2D694B9D" w14:textId="17BF869A" w:rsidR="00C96284" w:rsidRPr="001164DE" w:rsidRDefault="006B0F5F" w:rsidP="002B7031">
            <w:pPr>
              <w:spacing w:line="312" w:lineRule="auto"/>
              <w:rPr>
                <w:rFonts w:ascii="Times New Roman" w:hAnsi="Times New Roman"/>
                <w:b/>
                <w:i/>
                <w:sz w:val="28"/>
                <w:szCs w:val="28"/>
                <w:lang w:val="vi-VN"/>
              </w:rPr>
            </w:pPr>
            <w:r w:rsidRPr="001164DE">
              <w:rPr>
                <w:rFonts w:ascii="Times New Roman" w:hAnsi="Times New Roman"/>
                <w:b/>
                <w:i/>
                <w:sz w:val="28"/>
                <w:szCs w:val="28"/>
              </w:rPr>
              <w:t>T</w:t>
            </w:r>
            <w:r w:rsidR="00C96284" w:rsidRPr="001164DE">
              <w:rPr>
                <w:rFonts w:ascii="Times New Roman" w:hAnsi="Times New Roman"/>
                <w:b/>
                <w:i/>
                <w:sz w:val="28"/>
                <w:szCs w:val="28"/>
              </w:rPr>
              <w:t xml:space="preserve">hêm mới yêu cầu mua sách pháp luật, </w:t>
            </w:r>
            <w:r w:rsidR="00E04DD9" w:rsidRPr="001164DE">
              <w:rPr>
                <w:rFonts w:ascii="Times New Roman" w:hAnsi="Times New Roman"/>
                <w:b/>
                <w:i/>
                <w:sz w:val="28"/>
                <w:szCs w:val="28"/>
              </w:rPr>
              <w:t>Tạp chí Thuế</w:t>
            </w:r>
          </w:p>
        </w:tc>
      </w:tr>
      <w:tr w:rsidR="00CE6A2D" w:rsidRPr="001164DE" w14:paraId="57F5185A" w14:textId="77777777" w:rsidTr="00A84F88">
        <w:tc>
          <w:tcPr>
            <w:tcW w:w="810" w:type="dxa"/>
          </w:tcPr>
          <w:p w14:paraId="325A97F8"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575" w:type="dxa"/>
          </w:tcPr>
          <w:p w14:paraId="5884C9F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432" w:type="dxa"/>
          </w:tcPr>
          <w:p w14:paraId="79446CB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510B3824"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79" w:type="dxa"/>
          </w:tcPr>
          <w:p w14:paraId="36759592"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57F7C95F"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h</w:t>
            </w:r>
            <w:r w:rsidRPr="001164DE">
              <w:rPr>
                <w:rFonts w:ascii="Times New Roman" w:hAnsi="Times New Roman"/>
                <w:sz w:val="28"/>
                <w:szCs w:val="28"/>
                <w:lang w:val="vi-VN"/>
              </w:rPr>
              <w:t>ọ và tên người có yêu cầu đặt mua sách/tạp chí</w:t>
            </w:r>
          </w:p>
        </w:tc>
      </w:tr>
      <w:tr w:rsidR="00CE6A2D" w:rsidRPr="001164DE" w14:paraId="579BB580" w14:textId="77777777" w:rsidTr="00A84F88">
        <w:tc>
          <w:tcPr>
            <w:tcW w:w="810" w:type="dxa"/>
          </w:tcPr>
          <w:p w14:paraId="70B4228A"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575" w:type="dxa"/>
          </w:tcPr>
          <w:p w14:paraId="499DECE9"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Địa chỉ email</w:t>
            </w:r>
          </w:p>
        </w:tc>
        <w:tc>
          <w:tcPr>
            <w:tcW w:w="1432" w:type="dxa"/>
          </w:tcPr>
          <w:p w14:paraId="4A968C52"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C92124A"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79" w:type="dxa"/>
          </w:tcPr>
          <w:p w14:paraId="5AD454F5"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1ECC1E10"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Cho phép NSD nhập </w:t>
            </w:r>
            <w:r w:rsidRPr="001164DE">
              <w:rPr>
                <w:rFonts w:ascii="Times New Roman" w:hAnsi="Times New Roman"/>
                <w:sz w:val="28"/>
                <w:szCs w:val="28"/>
                <w:lang w:val="vi-VN"/>
              </w:rPr>
              <w:t>Email của người có yêu cầu đặt mua sách/tạp chí</w:t>
            </w:r>
          </w:p>
          <w:p w14:paraId="17AA043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70714304"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lastRenderedPageBreak/>
              <w:t>[localpart]@[tên miền]</w:t>
            </w:r>
          </w:p>
          <w:p w14:paraId="4424ECC2"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CE6A2D" w:rsidRPr="001164DE" w14:paraId="3D334768" w14:textId="77777777" w:rsidTr="00A84F88">
        <w:tc>
          <w:tcPr>
            <w:tcW w:w="810" w:type="dxa"/>
          </w:tcPr>
          <w:p w14:paraId="0B8EE657"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575" w:type="dxa"/>
          </w:tcPr>
          <w:p w14:paraId="04274E3B"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432" w:type="dxa"/>
          </w:tcPr>
          <w:p w14:paraId="72F0F0DE"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205560C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9" w:type="dxa"/>
          </w:tcPr>
          <w:p w14:paraId="066E439B"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4F244336"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số điện thoại</w:t>
            </w:r>
          </w:p>
        </w:tc>
      </w:tr>
      <w:tr w:rsidR="00CE6A2D" w:rsidRPr="001164DE" w14:paraId="15C69C74" w14:textId="77777777" w:rsidTr="00A84F88">
        <w:tc>
          <w:tcPr>
            <w:tcW w:w="810" w:type="dxa"/>
          </w:tcPr>
          <w:p w14:paraId="734743FC"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575" w:type="dxa"/>
          </w:tcPr>
          <w:p w14:paraId="1008074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432" w:type="dxa"/>
          </w:tcPr>
          <w:p w14:paraId="1F0BAB2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792" w:type="dxa"/>
          </w:tcPr>
          <w:p w14:paraId="1DB0A1ED"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79" w:type="dxa"/>
          </w:tcPr>
          <w:p w14:paraId="1C40B686"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79A6F9B5"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w:t>
            </w:r>
            <w:r w:rsidRPr="001164DE">
              <w:rPr>
                <w:rFonts w:ascii="Times New Roman" w:hAnsi="Times New Roman"/>
                <w:sz w:val="28"/>
                <w:szCs w:val="28"/>
                <w:lang w:val="vi-VN"/>
              </w:rPr>
              <w:t xml:space="preserve"> soạn thảo nội dung </w:t>
            </w:r>
            <w:r w:rsidRPr="001164DE">
              <w:rPr>
                <w:rFonts w:ascii="Times New Roman" w:hAnsi="Times New Roman"/>
                <w:sz w:val="28"/>
                <w:szCs w:val="28"/>
              </w:rPr>
              <w:t>yêu cầu</w:t>
            </w:r>
          </w:p>
        </w:tc>
      </w:tr>
      <w:tr w:rsidR="00CE6A2D" w:rsidRPr="001164DE" w14:paraId="7D2ADBA6" w14:textId="77777777" w:rsidTr="00A84F88">
        <w:tc>
          <w:tcPr>
            <w:tcW w:w="810" w:type="dxa"/>
          </w:tcPr>
          <w:p w14:paraId="7F6CBFD1"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575" w:type="dxa"/>
          </w:tcPr>
          <w:p w14:paraId="0A079F2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432" w:type="dxa"/>
          </w:tcPr>
          <w:p w14:paraId="61724AB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92" w:type="dxa"/>
          </w:tcPr>
          <w:p w14:paraId="78A8AE8F"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1079" w:type="dxa"/>
          </w:tcPr>
          <w:p w14:paraId="7A3D959D"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27A19701"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điền số lượng ấn phẩm muốn đặt</w:t>
            </w:r>
          </w:p>
        </w:tc>
      </w:tr>
    </w:tbl>
    <w:p w14:paraId="65C2880B" w14:textId="77777777" w:rsidR="009E2D37" w:rsidRPr="001164DE" w:rsidRDefault="009E2D37" w:rsidP="002B7031">
      <w:pPr>
        <w:spacing w:line="312" w:lineRule="auto"/>
        <w:rPr>
          <w:rFonts w:ascii="Times New Roman" w:eastAsia="Calibri" w:hAnsi="Times New Roman" w:cs="Times New Roman"/>
          <w:i/>
          <w:sz w:val="28"/>
          <w:szCs w:val="28"/>
          <w:lang w:eastAsia="x-none"/>
        </w:rPr>
      </w:pPr>
      <w:r w:rsidRPr="001164DE">
        <w:rPr>
          <w:rFonts w:ascii="Times New Roman" w:hAnsi="Times New Roman" w:cs="Times New Roman"/>
          <w:sz w:val="28"/>
          <w:szCs w:val="28"/>
        </w:rPr>
        <w:br w:type="page"/>
      </w:r>
    </w:p>
    <w:p w14:paraId="72EA04E8" w14:textId="4C535DA3" w:rsidR="00C96284" w:rsidRPr="001164DE" w:rsidRDefault="00892BFF" w:rsidP="002B7031">
      <w:pPr>
        <w:pStyle w:val="ListParagraph"/>
        <w:spacing w:line="312" w:lineRule="auto"/>
      </w:pPr>
      <w:r w:rsidRPr="001164DE">
        <w:rPr>
          <w:lang w:val="en-US"/>
        </w:rPr>
        <w:lastRenderedPageBreak/>
        <w:t xml:space="preserve">Sửa yêu cầu mua sách pháp luật, </w:t>
      </w:r>
      <w:r w:rsidR="00E04DD9" w:rsidRPr="001164DE">
        <w:rPr>
          <w:lang w:val="en-US"/>
        </w:rPr>
        <w:t>Tạp chí Thuế</w:t>
      </w:r>
    </w:p>
    <w:p w14:paraId="16CB1C3D" w14:textId="77777777" w:rsidR="00892BFF" w:rsidRPr="001164DE" w:rsidRDefault="00892BFF" w:rsidP="002B7031">
      <w:pPr>
        <w:pStyle w:val="Style2"/>
        <w:numPr>
          <w:ilvl w:val="0"/>
          <w:numId w:val="0"/>
        </w:numPr>
        <w:spacing w:line="312" w:lineRule="auto"/>
        <w:jc w:val="center"/>
      </w:pPr>
      <w:r w:rsidRPr="001164DE">
        <w:rPr>
          <w:noProof/>
        </w:rPr>
        <w:drawing>
          <wp:inline distT="0" distB="0" distL="0" distR="0" wp14:anchorId="7843A348" wp14:editId="55DC028E">
            <wp:extent cx="3876675" cy="428625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6675" cy="4286250"/>
                    </a:xfrm>
                    <a:prstGeom prst="rect">
                      <a:avLst/>
                    </a:prstGeom>
                    <a:ln>
                      <a:solidFill>
                        <a:schemeClr val="tx1"/>
                      </a:solidFill>
                    </a:ln>
                  </pic:spPr>
                </pic:pic>
              </a:graphicData>
            </a:graphic>
          </wp:inline>
        </w:drawing>
      </w:r>
    </w:p>
    <w:p w14:paraId="09070FA1" w14:textId="77777777" w:rsidR="00892BFF" w:rsidRPr="001164DE" w:rsidRDefault="00892BFF" w:rsidP="002B7031">
      <w:pPr>
        <w:pStyle w:val="Style2"/>
        <w:numPr>
          <w:ilvl w:val="0"/>
          <w:numId w:val="0"/>
        </w:numPr>
        <w:spacing w:line="312" w:lineRule="auto"/>
      </w:pPr>
    </w:p>
    <w:p w14:paraId="6EEF4131" w14:textId="4D4F39BD" w:rsidR="00892BFF" w:rsidRPr="001164DE" w:rsidRDefault="00892BFF"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32</w:t>
      </w:r>
      <w:r w:rsidRPr="001164DE">
        <w:rPr>
          <w:noProof/>
          <w:sz w:val="28"/>
          <w:szCs w:val="28"/>
        </w:rPr>
        <w:fldChar w:fldCharType="end"/>
      </w:r>
      <w:r w:rsidRPr="001164DE">
        <w:rPr>
          <w:sz w:val="28"/>
          <w:szCs w:val="28"/>
        </w:rPr>
        <w:t xml:space="preserve">: Sửa yêu cầu đặt sách pháp luật, </w:t>
      </w:r>
      <w:r w:rsidR="00E04DD9" w:rsidRPr="001164DE">
        <w:rPr>
          <w:sz w:val="28"/>
          <w:szCs w:val="28"/>
        </w:rPr>
        <w:t>Tạp chí Thuế</w:t>
      </w:r>
    </w:p>
    <w:p w14:paraId="6BA4ED5C" w14:textId="77777777" w:rsidR="00892BFF" w:rsidRPr="001164DE" w:rsidRDefault="00892BFF" w:rsidP="002B7031">
      <w:pPr>
        <w:pStyle w:val="Style2"/>
        <w:spacing w:line="312" w:lineRule="auto"/>
      </w:pPr>
      <w:r w:rsidRPr="001164DE">
        <w:t>Thiết kế</w:t>
      </w:r>
      <w:r w:rsidR="00704121" w:rsidRPr="001164DE">
        <w:t xml:space="preserve"> trường dữ liệu</w:t>
      </w:r>
    </w:p>
    <w:tbl>
      <w:tblPr>
        <w:tblStyle w:val="TableGrid"/>
        <w:tblW w:w="0" w:type="auto"/>
        <w:tblInd w:w="-5" w:type="dxa"/>
        <w:tblLook w:val="04A0" w:firstRow="1" w:lastRow="0" w:firstColumn="1" w:lastColumn="0" w:noHBand="0" w:noVBand="1"/>
      </w:tblPr>
      <w:tblGrid>
        <w:gridCol w:w="890"/>
        <w:gridCol w:w="2080"/>
        <w:gridCol w:w="1800"/>
        <w:gridCol w:w="792"/>
        <w:gridCol w:w="1051"/>
        <w:gridCol w:w="2453"/>
      </w:tblGrid>
      <w:tr w:rsidR="00892BFF" w:rsidRPr="001164DE" w14:paraId="1ACFB265" w14:textId="77777777" w:rsidTr="00A84F88">
        <w:trPr>
          <w:tblHeader/>
        </w:trPr>
        <w:tc>
          <w:tcPr>
            <w:tcW w:w="900" w:type="dxa"/>
            <w:shd w:val="clear" w:color="auto" w:fill="E7E6E6" w:themeFill="background2"/>
          </w:tcPr>
          <w:p w14:paraId="3132C64D"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60" w:type="dxa"/>
            <w:shd w:val="clear" w:color="auto" w:fill="E7E6E6" w:themeFill="background2"/>
          </w:tcPr>
          <w:p w14:paraId="03EE56C3"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866" w:type="dxa"/>
            <w:shd w:val="clear" w:color="auto" w:fill="E7E6E6" w:themeFill="background2"/>
          </w:tcPr>
          <w:p w14:paraId="698321B2"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92" w:type="dxa"/>
            <w:shd w:val="clear" w:color="auto" w:fill="E7E6E6" w:themeFill="background2"/>
          </w:tcPr>
          <w:p w14:paraId="66B0A5F8"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72" w:type="dxa"/>
            <w:shd w:val="clear" w:color="auto" w:fill="E7E6E6" w:themeFill="background2"/>
          </w:tcPr>
          <w:p w14:paraId="21DC020C"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65" w:type="dxa"/>
            <w:shd w:val="clear" w:color="auto" w:fill="E7E6E6" w:themeFill="background2"/>
          </w:tcPr>
          <w:p w14:paraId="10474FDE"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892BFF" w:rsidRPr="001164DE" w14:paraId="49C6A865" w14:textId="77777777" w:rsidTr="00A84F88">
        <w:tc>
          <w:tcPr>
            <w:tcW w:w="9355" w:type="dxa"/>
            <w:gridSpan w:val="6"/>
          </w:tcPr>
          <w:p w14:paraId="2CFB8FC1" w14:textId="77777777" w:rsidR="00892BFF" w:rsidRPr="001164DE" w:rsidRDefault="00892BFF" w:rsidP="002B7031">
            <w:pPr>
              <w:spacing w:line="312" w:lineRule="auto"/>
              <w:rPr>
                <w:rFonts w:ascii="Times New Roman" w:hAnsi="Times New Roman"/>
                <w:b/>
                <w:i/>
                <w:sz w:val="28"/>
                <w:szCs w:val="28"/>
              </w:rPr>
            </w:pPr>
            <w:r w:rsidRPr="001164DE">
              <w:rPr>
                <w:rFonts w:ascii="Times New Roman" w:hAnsi="Times New Roman"/>
                <w:b/>
                <w:i/>
                <w:sz w:val="28"/>
                <w:szCs w:val="28"/>
              </w:rPr>
              <w:t>Sửa yêu cầu</w:t>
            </w:r>
          </w:p>
        </w:tc>
      </w:tr>
      <w:tr w:rsidR="00892BFF" w:rsidRPr="001164DE" w14:paraId="7BC85D6A" w14:textId="77777777" w:rsidTr="00A84F88">
        <w:tc>
          <w:tcPr>
            <w:tcW w:w="900" w:type="dxa"/>
          </w:tcPr>
          <w:p w14:paraId="6536F6E4"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160" w:type="dxa"/>
          </w:tcPr>
          <w:p w14:paraId="08AA7E9E"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866" w:type="dxa"/>
          </w:tcPr>
          <w:p w14:paraId="0FC83B8F"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FA18D5B"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43B89C92"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1C5B75F1"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Họ và tên người có yêu cầu đặt sách và tạp chí</w:t>
            </w:r>
          </w:p>
        </w:tc>
      </w:tr>
      <w:tr w:rsidR="00892BFF" w:rsidRPr="001164DE" w14:paraId="174A517E" w14:textId="77777777" w:rsidTr="00A84F88">
        <w:tc>
          <w:tcPr>
            <w:tcW w:w="900" w:type="dxa"/>
          </w:tcPr>
          <w:p w14:paraId="50B4948E"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160" w:type="dxa"/>
          </w:tcPr>
          <w:p w14:paraId="3AB3FEE7"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Địa chỉ email</w:t>
            </w:r>
          </w:p>
        </w:tc>
        <w:tc>
          <w:tcPr>
            <w:tcW w:w="1866" w:type="dxa"/>
          </w:tcPr>
          <w:p w14:paraId="2646AC4D"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04CCB49"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1D1F63AC"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583F8125"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sửa địa chỉ email </w:t>
            </w:r>
          </w:p>
        </w:tc>
      </w:tr>
      <w:tr w:rsidR="00892BFF" w:rsidRPr="001164DE" w14:paraId="3B79A85B" w14:textId="77777777" w:rsidTr="00A84F88">
        <w:tc>
          <w:tcPr>
            <w:tcW w:w="900" w:type="dxa"/>
          </w:tcPr>
          <w:p w14:paraId="19251B94"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160" w:type="dxa"/>
          </w:tcPr>
          <w:p w14:paraId="3F9FB736"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866" w:type="dxa"/>
          </w:tcPr>
          <w:p w14:paraId="6D44602A"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732A2B62"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33CF3FD2"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30D02073"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số điện thoại</w:t>
            </w:r>
          </w:p>
        </w:tc>
      </w:tr>
      <w:tr w:rsidR="00892BFF" w:rsidRPr="001164DE" w14:paraId="012145FB" w14:textId="77777777" w:rsidTr="00A84F88">
        <w:tc>
          <w:tcPr>
            <w:tcW w:w="900" w:type="dxa"/>
          </w:tcPr>
          <w:p w14:paraId="453C76F6"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2160" w:type="dxa"/>
          </w:tcPr>
          <w:p w14:paraId="3BAC9548"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866" w:type="dxa"/>
          </w:tcPr>
          <w:p w14:paraId="66E7C3CB"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792" w:type="dxa"/>
          </w:tcPr>
          <w:p w14:paraId="644F3E60"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4F18DDD6"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08034957"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nội dung yêu cầu</w:t>
            </w:r>
          </w:p>
        </w:tc>
      </w:tr>
      <w:tr w:rsidR="00892BFF" w:rsidRPr="001164DE" w14:paraId="3BAD6E1B" w14:textId="77777777" w:rsidTr="00A84F88">
        <w:tc>
          <w:tcPr>
            <w:tcW w:w="900" w:type="dxa"/>
          </w:tcPr>
          <w:p w14:paraId="74866A93"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160" w:type="dxa"/>
          </w:tcPr>
          <w:p w14:paraId="63B372AD"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866" w:type="dxa"/>
          </w:tcPr>
          <w:p w14:paraId="7643442A"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92" w:type="dxa"/>
          </w:tcPr>
          <w:p w14:paraId="0D9AFFFD"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0E5B42C9"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5E1DE37F"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số lượng sách và tạp chí</w:t>
            </w:r>
          </w:p>
        </w:tc>
      </w:tr>
      <w:tr w:rsidR="00892BFF" w:rsidRPr="001164DE" w14:paraId="4461CCA3" w14:textId="77777777" w:rsidTr="00A84F88">
        <w:tc>
          <w:tcPr>
            <w:tcW w:w="900" w:type="dxa"/>
          </w:tcPr>
          <w:p w14:paraId="0765DC07"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160" w:type="dxa"/>
          </w:tcPr>
          <w:p w14:paraId="69B6A054"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Trạng thái</w:t>
            </w:r>
          </w:p>
        </w:tc>
        <w:tc>
          <w:tcPr>
            <w:tcW w:w="1866" w:type="dxa"/>
          </w:tcPr>
          <w:p w14:paraId="1E31A1AA" w14:textId="77777777" w:rsidR="00892BFF" w:rsidRPr="001164DE" w:rsidRDefault="00892BFF" w:rsidP="002B7031">
            <w:pPr>
              <w:spacing w:line="312" w:lineRule="auto"/>
              <w:rPr>
                <w:rFonts w:ascii="Times New Roman" w:hAnsi="Times New Roman"/>
                <w:sz w:val="28"/>
                <w:szCs w:val="28"/>
              </w:rPr>
            </w:pPr>
          </w:p>
        </w:tc>
        <w:tc>
          <w:tcPr>
            <w:tcW w:w="792" w:type="dxa"/>
          </w:tcPr>
          <w:p w14:paraId="7113C6DA" w14:textId="77777777" w:rsidR="00892BFF" w:rsidRPr="001164DE" w:rsidRDefault="00892BFF" w:rsidP="002B7031">
            <w:pPr>
              <w:spacing w:line="312" w:lineRule="auto"/>
              <w:rPr>
                <w:rFonts w:ascii="Times New Roman" w:hAnsi="Times New Roman"/>
                <w:sz w:val="28"/>
                <w:szCs w:val="28"/>
              </w:rPr>
            </w:pPr>
          </w:p>
        </w:tc>
        <w:tc>
          <w:tcPr>
            <w:tcW w:w="1072" w:type="dxa"/>
          </w:tcPr>
          <w:p w14:paraId="1EC0A012"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5EC98437"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Hiển thị trạng thái của yêu cầu đặt mua sách và tạp chí (Mới, Đã duyệt, Từ chối duyệt)</w:t>
            </w:r>
          </w:p>
          <w:p w14:paraId="73E21C3A" w14:textId="1D1999E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người dùng thay đổi trạng thái của yêu cầu đặt sách pháp luật, </w:t>
            </w:r>
            <w:r w:rsidR="00E04DD9" w:rsidRPr="001164DE">
              <w:rPr>
                <w:rFonts w:ascii="Times New Roman" w:hAnsi="Times New Roman"/>
                <w:sz w:val="28"/>
                <w:szCs w:val="28"/>
              </w:rPr>
              <w:t>Tạp chí Thuế</w:t>
            </w:r>
          </w:p>
        </w:tc>
      </w:tr>
    </w:tbl>
    <w:p w14:paraId="4092E6AB" w14:textId="77777777" w:rsidR="00341204" w:rsidRPr="001164DE" w:rsidRDefault="00341204">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76F474E2" w14:textId="6DE9E213" w:rsidR="00892BFF" w:rsidRPr="001164DE" w:rsidRDefault="00892BFF" w:rsidP="002B7031">
      <w:pPr>
        <w:pStyle w:val="ListParagraph"/>
        <w:spacing w:line="312" w:lineRule="auto"/>
      </w:pPr>
      <w:r w:rsidRPr="001164DE">
        <w:rPr>
          <w:lang w:val="en-US"/>
        </w:rPr>
        <w:lastRenderedPageBreak/>
        <w:t xml:space="preserve">Duyệt/ Hủy duyệt yêu cầu đặt sách pháp luật, </w:t>
      </w:r>
      <w:r w:rsidR="00E04DD9" w:rsidRPr="001164DE">
        <w:rPr>
          <w:lang w:val="en-US"/>
        </w:rPr>
        <w:t>Tạp chí Thuế</w:t>
      </w:r>
    </w:p>
    <w:p w14:paraId="1B3502FB" w14:textId="77777777" w:rsidR="00892BFF" w:rsidRPr="001164DE" w:rsidRDefault="00892BFF" w:rsidP="002B7031">
      <w:pPr>
        <w:pStyle w:val="Style2"/>
        <w:numPr>
          <w:ilvl w:val="0"/>
          <w:numId w:val="0"/>
        </w:numPr>
        <w:spacing w:line="312" w:lineRule="auto"/>
        <w:jc w:val="center"/>
      </w:pPr>
      <w:r w:rsidRPr="001164DE">
        <w:rPr>
          <w:noProof/>
        </w:rPr>
        <w:drawing>
          <wp:inline distT="0" distB="0" distL="0" distR="0" wp14:anchorId="745AF619" wp14:editId="60A0083A">
            <wp:extent cx="3971925" cy="3714750"/>
            <wp:effectExtent l="19050" t="19050" r="2857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1925" cy="3714750"/>
                    </a:xfrm>
                    <a:prstGeom prst="rect">
                      <a:avLst/>
                    </a:prstGeom>
                    <a:ln>
                      <a:solidFill>
                        <a:schemeClr val="tx1"/>
                      </a:solidFill>
                    </a:ln>
                  </pic:spPr>
                </pic:pic>
              </a:graphicData>
            </a:graphic>
          </wp:inline>
        </w:drawing>
      </w:r>
    </w:p>
    <w:p w14:paraId="5BC01AD8" w14:textId="5BBA7310" w:rsidR="00892BFF" w:rsidRPr="001164DE" w:rsidRDefault="00892BFF"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33</w:t>
      </w:r>
      <w:r w:rsidRPr="001164DE">
        <w:rPr>
          <w:noProof/>
          <w:sz w:val="28"/>
          <w:szCs w:val="28"/>
        </w:rPr>
        <w:fldChar w:fldCharType="end"/>
      </w:r>
      <w:r w:rsidRPr="001164DE">
        <w:rPr>
          <w:sz w:val="28"/>
          <w:szCs w:val="28"/>
        </w:rPr>
        <w:t xml:space="preserve">: Duyêt/Hủy duyệt yêu cầu đặt sách pháp luật, </w:t>
      </w:r>
      <w:r w:rsidR="00E04DD9" w:rsidRPr="001164DE">
        <w:rPr>
          <w:sz w:val="28"/>
          <w:szCs w:val="28"/>
        </w:rPr>
        <w:t>Tạp chí Thuế</w:t>
      </w:r>
    </w:p>
    <w:p w14:paraId="73D2AB21" w14:textId="77777777" w:rsidR="00892BFF" w:rsidRPr="001164DE" w:rsidRDefault="00892BFF"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881"/>
        <w:gridCol w:w="1696"/>
        <w:gridCol w:w="1325"/>
        <w:gridCol w:w="945"/>
        <w:gridCol w:w="761"/>
        <w:gridCol w:w="3368"/>
      </w:tblGrid>
      <w:tr w:rsidR="00892BFF" w:rsidRPr="001164DE" w14:paraId="33FA2652" w14:textId="77777777" w:rsidTr="00CE6A2D">
        <w:trPr>
          <w:tblHeader/>
        </w:trPr>
        <w:tc>
          <w:tcPr>
            <w:tcW w:w="891" w:type="dxa"/>
            <w:shd w:val="clear" w:color="auto" w:fill="E7E6E6" w:themeFill="background2"/>
          </w:tcPr>
          <w:p w14:paraId="73FC08F2"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52" w:type="dxa"/>
            <w:shd w:val="clear" w:color="auto" w:fill="E7E6E6" w:themeFill="background2"/>
          </w:tcPr>
          <w:p w14:paraId="26F024C6"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359" w:type="dxa"/>
            <w:shd w:val="clear" w:color="auto" w:fill="E7E6E6" w:themeFill="background2"/>
          </w:tcPr>
          <w:p w14:paraId="65BF9951"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57" w:type="dxa"/>
            <w:shd w:val="clear" w:color="auto" w:fill="E7E6E6" w:themeFill="background2"/>
          </w:tcPr>
          <w:p w14:paraId="0269AD05"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761" w:type="dxa"/>
            <w:shd w:val="clear" w:color="auto" w:fill="E7E6E6" w:themeFill="background2"/>
          </w:tcPr>
          <w:p w14:paraId="2B1F3E35"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545" w:type="dxa"/>
            <w:shd w:val="clear" w:color="auto" w:fill="E7E6E6" w:themeFill="background2"/>
          </w:tcPr>
          <w:p w14:paraId="68A2433B"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892BFF" w:rsidRPr="001164DE" w14:paraId="03C697FF" w14:textId="77777777" w:rsidTr="00A84F88">
        <w:tc>
          <w:tcPr>
            <w:tcW w:w="9265" w:type="dxa"/>
            <w:gridSpan w:val="6"/>
          </w:tcPr>
          <w:p w14:paraId="1E9CE33F" w14:textId="77777777" w:rsidR="00892BFF" w:rsidRPr="001164DE" w:rsidRDefault="006B0F5F" w:rsidP="002B7031">
            <w:pPr>
              <w:spacing w:line="312" w:lineRule="auto"/>
              <w:rPr>
                <w:rFonts w:ascii="Times New Roman" w:hAnsi="Times New Roman"/>
                <w:b/>
                <w:i/>
                <w:sz w:val="28"/>
                <w:szCs w:val="28"/>
              </w:rPr>
            </w:pPr>
            <w:r w:rsidRPr="001164DE">
              <w:rPr>
                <w:rFonts w:ascii="Times New Roman" w:hAnsi="Times New Roman"/>
                <w:b/>
                <w:i/>
                <w:sz w:val="28"/>
                <w:szCs w:val="28"/>
              </w:rPr>
              <w:t>D</w:t>
            </w:r>
            <w:r w:rsidR="00892BFF" w:rsidRPr="001164DE">
              <w:rPr>
                <w:rFonts w:ascii="Times New Roman" w:hAnsi="Times New Roman"/>
                <w:b/>
                <w:i/>
                <w:sz w:val="28"/>
                <w:szCs w:val="28"/>
              </w:rPr>
              <w:t>uyệt/Hủy duyệt yêu cầu đặt mua sách và tạp chí</w:t>
            </w:r>
          </w:p>
        </w:tc>
      </w:tr>
      <w:tr w:rsidR="00CE6A2D" w:rsidRPr="001164DE" w14:paraId="5F098D02" w14:textId="77777777" w:rsidTr="00CE6A2D">
        <w:tc>
          <w:tcPr>
            <w:tcW w:w="891" w:type="dxa"/>
          </w:tcPr>
          <w:p w14:paraId="74C1B646"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52" w:type="dxa"/>
          </w:tcPr>
          <w:p w14:paraId="467A94D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359" w:type="dxa"/>
          </w:tcPr>
          <w:p w14:paraId="67ABD34A"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57" w:type="dxa"/>
          </w:tcPr>
          <w:p w14:paraId="45D5B505" w14:textId="77777777" w:rsidR="00CE6A2D" w:rsidRPr="001164DE" w:rsidRDefault="00CE6A2D" w:rsidP="002B7031">
            <w:pPr>
              <w:spacing w:line="312" w:lineRule="auto"/>
              <w:rPr>
                <w:rFonts w:ascii="Times New Roman" w:hAnsi="Times New Roman"/>
                <w:sz w:val="28"/>
                <w:szCs w:val="28"/>
              </w:rPr>
            </w:pPr>
          </w:p>
        </w:tc>
        <w:tc>
          <w:tcPr>
            <w:tcW w:w="761" w:type="dxa"/>
          </w:tcPr>
          <w:p w14:paraId="328E5350"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191EFD61"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54EB397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h</w:t>
            </w:r>
            <w:r w:rsidRPr="001164DE">
              <w:rPr>
                <w:rFonts w:ascii="Times New Roman" w:hAnsi="Times New Roman"/>
                <w:sz w:val="28"/>
                <w:szCs w:val="28"/>
                <w:lang w:val="vi-VN"/>
              </w:rPr>
              <w:t>ọ và tên người có yêu cầu đặt mua sách/tạp chí</w:t>
            </w:r>
          </w:p>
        </w:tc>
      </w:tr>
      <w:tr w:rsidR="00CE6A2D" w:rsidRPr="001164DE" w14:paraId="5362AE6E" w14:textId="77777777" w:rsidTr="00CE6A2D">
        <w:tc>
          <w:tcPr>
            <w:tcW w:w="891" w:type="dxa"/>
          </w:tcPr>
          <w:p w14:paraId="0C7377B2"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52" w:type="dxa"/>
          </w:tcPr>
          <w:p w14:paraId="44C3A5B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Địa chỉ email</w:t>
            </w:r>
          </w:p>
        </w:tc>
        <w:tc>
          <w:tcPr>
            <w:tcW w:w="1359" w:type="dxa"/>
          </w:tcPr>
          <w:p w14:paraId="20B8D38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57" w:type="dxa"/>
          </w:tcPr>
          <w:p w14:paraId="6D9742B8" w14:textId="77777777" w:rsidR="00CE6A2D" w:rsidRPr="001164DE" w:rsidRDefault="00CE6A2D" w:rsidP="002B7031">
            <w:pPr>
              <w:spacing w:line="312" w:lineRule="auto"/>
              <w:rPr>
                <w:rFonts w:ascii="Times New Roman" w:hAnsi="Times New Roman"/>
                <w:sz w:val="28"/>
                <w:szCs w:val="28"/>
              </w:rPr>
            </w:pPr>
          </w:p>
        </w:tc>
        <w:tc>
          <w:tcPr>
            <w:tcW w:w="761" w:type="dxa"/>
          </w:tcPr>
          <w:p w14:paraId="5EE78FE4"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74881230"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232EBF03"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e</w:t>
            </w:r>
            <w:r w:rsidRPr="001164DE">
              <w:rPr>
                <w:rFonts w:ascii="Times New Roman" w:hAnsi="Times New Roman"/>
                <w:sz w:val="28"/>
                <w:szCs w:val="28"/>
                <w:lang w:val="vi-VN"/>
              </w:rPr>
              <w:t>mail của người có yêu cầu đặt mua sách/tạp chí</w:t>
            </w:r>
          </w:p>
        </w:tc>
      </w:tr>
      <w:tr w:rsidR="00CE6A2D" w:rsidRPr="001164DE" w14:paraId="3B54956D" w14:textId="77777777" w:rsidTr="00CE6A2D">
        <w:tc>
          <w:tcPr>
            <w:tcW w:w="891" w:type="dxa"/>
          </w:tcPr>
          <w:p w14:paraId="0BCA91B9"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52" w:type="dxa"/>
          </w:tcPr>
          <w:p w14:paraId="75451EE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359" w:type="dxa"/>
          </w:tcPr>
          <w:p w14:paraId="77C05731"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57" w:type="dxa"/>
          </w:tcPr>
          <w:p w14:paraId="28DDDEA0" w14:textId="77777777" w:rsidR="00CE6A2D" w:rsidRPr="001164DE" w:rsidRDefault="00CE6A2D" w:rsidP="002B7031">
            <w:pPr>
              <w:spacing w:line="312" w:lineRule="auto"/>
              <w:rPr>
                <w:rFonts w:ascii="Times New Roman" w:hAnsi="Times New Roman"/>
                <w:sz w:val="28"/>
                <w:szCs w:val="28"/>
              </w:rPr>
            </w:pPr>
          </w:p>
        </w:tc>
        <w:tc>
          <w:tcPr>
            <w:tcW w:w="761" w:type="dxa"/>
          </w:tcPr>
          <w:p w14:paraId="62B26249"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70717344"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4B5FF55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điện thoại</w:t>
            </w:r>
          </w:p>
        </w:tc>
      </w:tr>
      <w:tr w:rsidR="00CE6A2D" w:rsidRPr="001164DE" w14:paraId="731E611C" w14:textId="77777777" w:rsidTr="00CE6A2D">
        <w:tc>
          <w:tcPr>
            <w:tcW w:w="891" w:type="dxa"/>
          </w:tcPr>
          <w:p w14:paraId="36F5499E"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52" w:type="dxa"/>
          </w:tcPr>
          <w:p w14:paraId="7B16162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359" w:type="dxa"/>
          </w:tcPr>
          <w:p w14:paraId="195BC0C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57" w:type="dxa"/>
          </w:tcPr>
          <w:p w14:paraId="6FFECB7C" w14:textId="77777777" w:rsidR="00CE6A2D" w:rsidRPr="001164DE" w:rsidRDefault="00CE6A2D" w:rsidP="002B7031">
            <w:pPr>
              <w:spacing w:line="312" w:lineRule="auto"/>
              <w:rPr>
                <w:rFonts w:ascii="Times New Roman" w:hAnsi="Times New Roman"/>
                <w:sz w:val="28"/>
                <w:szCs w:val="28"/>
              </w:rPr>
            </w:pPr>
          </w:p>
        </w:tc>
        <w:tc>
          <w:tcPr>
            <w:tcW w:w="761" w:type="dxa"/>
          </w:tcPr>
          <w:p w14:paraId="1CD13B4D"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21DCB824"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2B90F547"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lastRenderedPageBreak/>
              <w:t xml:space="preserve">Hiển thị </w:t>
            </w: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r>
      <w:tr w:rsidR="00CE6A2D" w:rsidRPr="001164DE" w14:paraId="0041CB32" w14:textId="77777777" w:rsidTr="00CE6A2D">
        <w:tc>
          <w:tcPr>
            <w:tcW w:w="891" w:type="dxa"/>
          </w:tcPr>
          <w:p w14:paraId="6F80517A"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1752" w:type="dxa"/>
          </w:tcPr>
          <w:p w14:paraId="28C29B2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359" w:type="dxa"/>
          </w:tcPr>
          <w:p w14:paraId="4CC6D4F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57" w:type="dxa"/>
          </w:tcPr>
          <w:p w14:paraId="02E44772" w14:textId="77777777" w:rsidR="00CE6A2D" w:rsidRPr="001164DE" w:rsidRDefault="00CE6A2D" w:rsidP="002B7031">
            <w:pPr>
              <w:spacing w:line="312" w:lineRule="auto"/>
              <w:rPr>
                <w:rFonts w:ascii="Times New Roman" w:hAnsi="Times New Roman"/>
                <w:sz w:val="28"/>
                <w:szCs w:val="28"/>
              </w:rPr>
            </w:pPr>
          </w:p>
        </w:tc>
        <w:tc>
          <w:tcPr>
            <w:tcW w:w="761" w:type="dxa"/>
          </w:tcPr>
          <w:p w14:paraId="0A9599BD"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2837996B"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7805595A"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lượng ấn phẩm muốn đặt</w:t>
            </w:r>
          </w:p>
        </w:tc>
      </w:tr>
    </w:tbl>
    <w:p w14:paraId="771CF1D6" w14:textId="77777777" w:rsidR="009D7060" w:rsidRPr="001164DE" w:rsidRDefault="009D7060" w:rsidP="0090566F">
      <w:pPr>
        <w:pStyle w:val="Heading4"/>
      </w:pPr>
      <w:r w:rsidRPr="001164DE">
        <w:t>Điều kiện thực hiện</w:t>
      </w:r>
    </w:p>
    <w:p w14:paraId="2C76932F" w14:textId="5C237B9A" w:rsidR="00892BFF" w:rsidRPr="001164DE" w:rsidRDefault="00704121" w:rsidP="002B7031">
      <w:pPr>
        <w:pStyle w:val="Style2"/>
        <w:spacing w:line="312" w:lineRule="auto"/>
      </w:pPr>
      <w:r w:rsidRPr="001164DE">
        <w:t xml:space="preserve">NSD đã đăng nhập vào trang quản trị website </w:t>
      </w:r>
      <w:r w:rsidR="00E04DD9" w:rsidRPr="001164DE">
        <w:t>Tạp chí Thuế</w:t>
      </w:r>
      <w:r w:rsidRPr="001164DE">
        <w:t xml:space="preserve"> và truy cập vào chức năng quản lý yêu cầu đặt mua sách báo, tạp chí</w:t>
      </w:r>
    </w:p>
    <w:p w14:paraId="5BF93E46" w14:textId="77777777" w:rsidR="009D7060" w:rsidRPr="001164DE" w:rsidRDefault="009D7060" w:rsidP="0090566F">
      <w:pPr>
        <w:pStyle w:val="Heading4"/>
      </w:pPr>
      <w:r w:rsidRPr="001164DE">
        <w:t>Yêu cầu đặc biệt/ Ràng buộc</w:t>
      </w:r>
    </w:p>
    <w:p w14:paraId="03D6F939" w14:textId="77777777" w:rsidR="00704121" w:rsidRPr="001164DE" w:rsidRDefault="00704121" w:rsidP="002B7031">
      <w:pPr>
        <w:pStyle w:val="Style2"/>
        <w:spacing w:line="312" w:lineRule="auto"/>
      </w:pPr>
      <w:r w:rsidRPr="001164DE">
        <w:t>NSD được phân quyền quản lý yêu cầu đặt mua sách báo, tạp chí</w:t>
      </w:r>
    </w:p>
    <w:p w14:paraId="6923A17F" w14:textId="77777777" w:rsidR="009D7060" w:rsidRPr="001164DE" w:rsidRDefault="009D7060" w:rsidP="0090566F">
      <w:pPr>
        <w:pStyle w:val="Heading4"/>
      </w:pPr>
      <w:r w:rsidRPr="001164DE">
        <w:t>Logic xử lý dữ liệu</w:t>
      </w:r>
    </w:p>
    <w:p w14:paraId="16F78245" w14:textId="4477309C" w:rsidR="00892BFF" w:rsidRDefault="00892BFF" w:rsidP="002B7031">
      <w:pPr>
        <w:pStyle w:val="ListParagraph"/>
        <w:spacing w:line="312" w:lineRule="auto"/>
      </w:pPr>
      <w:r w:rsidRPr="001164DE">
        <w:t xml:space="preserve">Thêm mới yêu cầu đặt sách pháp luật, </w:t>
      </w:r>
      <w:r w:rsidR="00E04DD9" w:rsidRPr="001164DE">
        <w:t>Tạp chí Thuế</w:t>
      </w:r>
    </w:p>
    <w:p w14:paraId="2B90AD96" w14:textId="2C9B23BE" w:rsidR="004B137E" w:rsidRPr="001164DE" w:rsidRDefault="00024974" w:rsidP="004B137E">
      <w:pPr>
        <w:pStyle w:val="ListParagraph"/>
        <w:numPr>
          <w:ilvl w:val="0"/>
          <w:numId w:val="0"/>
        </w:numPr>
        <w:spacing w:line="312" w:lineRule="auto"/>
        <w:ind w:left="90"/>
      </w:pPr>
      <w:r>
        <w:rPr>
          <w:noProof/>
          <w:lang w:val="en-US" w:eastAsia="en-US"/>
        </w:rPr>
        <w:drawing>
          <wp:inline distT="0" distB="0" distL="0" distR="0" wp14:anchorId="56B6F8A1" wp14:editId="7D4E2215">
            <wp:extent cx="5760085" cy="2025015"/>
            <wp:effectExtent l="19050" t="19050" r="1206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02501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892BFF" w:rsidRPr="001164DE" w14:paraId="65ABAD98" w14:textId="77777777" w:rsidTr="00A84F88">
        <w:trPr>
          <w:trHeight w:val="510"/>
          <w:tblHeader/>
        </w:trPr>
        <w:tc>
          <w:tcPr>
            <w:tcW w:w="576" w:type="pct"/>
            <w:shd w:val="clear" w:color="auto" w:fill="E7E6E6" w:themeFill="background2"/>
            <w:vAlign w:val="center"/>
          </w:tcPr>
          <w:p w14:paraId="304D5195"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213F83AB"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1CAAF5FD"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892BFF" w:rsidRPr="001164DE" w14:paraId="35953A6E" w14:textId="77777777" w:rsidTr="00A84F88">
        <w:trPr>
          <w:trHeight w:val="510"/>
        </w:trPr>
        <w:tc>
          <w:tcPr>
            <w:tcW w:w="576" w:type="pct"/>
            <w:shd w:val="clear" w:color="auto" w:fill="auto"/>
          </w:tcPr>
          <w:p w14:paraId="062F9363"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6A35F768"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336144B2" w14:textId="609985C6"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yêu cầu</w:t>
            </w:r>
            <w:r w:rsidRPr="001164DE">
              <w:rPr>
                <w:rFonts w:ascii="Times New Roman" w:hAnsi="Times New Roman" w:cs="Times New Roman"/>
                <w:sz w:val="28"/>
                <w:szCs w:val="28"/>
              </w:rPr>
              <w:t xml:space="preserve"> mua</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sách pháp luật,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lang w:val="vi-VN"/>
              </w:rPr>
              <w:t>, kích vào nút (Thêm mới)</w:t>
            </w:r>
          </w:p>
        </w:tc>
      </w:tr>
      <w:tr w:rsidR="00892BFF" w:rsidRPr="001164DE" w14:paraId="0BB221A6" w14:textId="77777777" w:rsidTr="00A84F88">
        <w:trPr>
          <w:trHeight w:val="510"/>
        </w:trPr>
        <w:tc>
          <w:tcPr>
            <w:tcW w:w="576" w:type="pct"/>
            <w:shd w:val="clear" w:color="auto" w:fill="auto"/>
          </w:tcPr>
          <w:p w14:paraId="38EF58AA"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50" w:type="pct"/>
            <w:shd w:val="clear" w:color="auto" w:fill="auto"/>
          </w:tcPr>
          <w:p w14:paraId="51294F45" w14:textId="77777777"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1B0C9BC"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thêm mới yêu cầu gồm các trường: Thông tin người gửi đặt </w:t>
            </w:r>
            <w:r w:rsidRPr="001164DE">
              <w:rPr>
                <w:rFonts w:ascii="Times New Roman" w:hAnsi="Times New Roman" w:cs="Times New Roman"/>
                <w:sz w:val="28"/>
                <w:szCs w:val="28"/>
              </w:rPr>
              <w:t>(Họ tên, Số điện thoại, email), Nội dung yêu cầu, Số lượng</w:t>
            </w:r>
          </w:p>
          <w:p w14:paraId="38D2D7EB" w14:textId="3A287742" w:rsidR="00913633" w:rsidRPr="001164DE" w:rsidRDefault="00913633" w:rsidP="002B7031">
            <w:pPr>
              <w:spacing w:after="0" w:line="312" w:lineRule="auto"/>
              <w:rPr>
                <w:rFonts w:ascii="Times New Roman" w:hAnsi="Times New Roman" w:cs="Times New Roman"/>
                <w:sz w:val="28"/>
                <w:szCs w:val="28"/>
              </w:rPr>
            </w:pPr>
          </w:p>
        </w:tc>
      </w:tr>
      <w:tr w:rsidR="00892BFF" w:rsidRPr="001164DE" w14:paraId="67BD81C1" w14:textId="77777777" w:rsidTr="00A84F88">
        <w:trPr>
          <w:trHeight w:val="510"/>
        </w:trPr>
        <w:tc>
          <w:tcPr>
            <w:tcW w:w="576" w:type="pct"/>
            <w:shd w:val="clear" w:color="auto" w:fill="auto"/>
          </w:tcPr>
          <w:p w14:paraId="4BC19786"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50" w:type="pct"/>
            <w:shd w:val="clear" w:color="auto" w:fill="auto"/>
          </w:tcPr>
          <w:p w14:paraId="5CDECEB0"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6AAC1C10" w14:textId="72B268C2" w:rsidR="00913633"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Nhập thông tin theo yêu cầu và chọn </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Thêm mới</w:t>
            </w:r>
            <w:r w:rsidRPr="001164DE">
              <w:rPr>
                <w:rFonts w:ascii="Times New Roman" w:hAnsi="Times New Roman" w:cs="Times New Roman"/>
                <w:sz w:val="28"/>
                <w:szCs w:val="28"/>
              </w:rPr>
              <w:t>)</w:t>
            </w:r>
          </w:p>
        </w:tc>
      </w:tr>
      <w:tr w:rsidR="00F43D14" w:rsidRPr="001164DE" w14:paraId="0B76A91F" w14:textId="77777777" w:rsidTr="00A84F88">
        <w:trPr>
          <w:trHeight w:val="510"/>
        </w:trPr>
        <w:tc>
          <w:tcPr>
            <w:tcW w:w="576" w:type="pct"/>
            <w:shd w:val="clear" w:color="auto" w:fill="auto"/>
          </w:tcPr>
          <w:p w14:paraId="6C27B13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4</w:t>
            </w:r>
          </w:p>
        </w:tc>
        <w:tc>
          <w:tcPr>
            <w:tcW w:w="1250" w:type="pct"/>
            <w:shd w:val="clear" w:color="auto" w:fill="auto"/>
          </w:tcPr>
          <w:p w14:paraId="49C563BE"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49039AE"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r w:rsidRPr="001164DE">
              <w:rPr>
                <w:rFonts w:ascii="Times New Roman" w:hAnsi="Times New Roman" w:cs="Times New Roman"/>
                <w:sz w:val="28"/>
                <w:szCs w:val="28"/>
              </w:rPr>
              <w:t xml:space="preserve"> kiểm tra</w:t>
            </w:r>
            <w:r w:rsidRPr="001164DE">
              <w:rPr>
                <w:rFonts w:ascii="Times New Roman" w:hAnsi="Times New Roman" w:cs="Times New Roman"/>
                <w:sz w:val="28"/>
                <w:szCs w:val="28"/>
                <w:lang w:val="vi-VN"/>
              </w:rPr>
              <w:t xml:space="preserve"> các trường thông tin nhập</w:t>
            </w:r>
            <w:r w:rsidRPr="001164DE">
              <w:rPr>
                <w:rFonts w:ascii="Times New Roman" w:hAnsi="Times New Roman" w:cs="Times New Roman"/>
                <w:sz w:val="28"/>
                <w:szCs w:val="28"/>
              </w:rPr>
              <w:t xml:space="preserve"> vào bao gồm Họ tên, Số điện thoại, email, Nội dung yêu cầu, Số lượng đảm bảo yêu cầu bảng “Thiết kế trường dữ liệu”- chức năng Thêm mới yêu cầu đặt sách pháp luật, Tạp chí</w:t>
            </w:r>
          </w:p>
          <w:p w14:paraId="1C0190E5" w14:textId="33D1992D"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hợp lệ: Hệ thống lưu thông tin vào CSDL</w:t>
            </w:r>
            <w:r w:rsidR="0041650B" w:rsidRPr="001164DE">
              <w:rPr>
                <w:rFonts w:ascii="Times New Roman" w:hAnsi="Times New Roman" w:cs="Times New Roman"/>
                <w:sz w:val="28"/>
                <w:szCs w:val="28"/>
              </w:rPr>
              <w:t xml:space="preserve"> bảng TPS_REQUEST</w:t>
            </w:r>
            <w:r w:rsidR="00BC416E"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và hiển thị thông báo thêm mới thành công </w:t>
            </w:r>
          </w:p>
          <w:p w14:paraId="299FEC47"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p w14:paraId="405ED915" w14:textId="77777777" w:rsidR="00F6605E" w:rsidRPr="001164DE" w:rsidRDefault="00F6605E" w:rsidP="00F6605E">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49E9AEA3" w14:textId="4FD7EB33" w:rsidR="00F6605E" w:rsidRPr="001164DE" w:rsidRDefault="00A84D61" w:rsidP="00F6605E">
            <w:pPr>
              <w:spacing w:after="0" w:line="312" w:lineRule="auto"/>
              <w:rPr>
                <w:rFonts w:ascii="Times New Roman" w:hAnsi="Times New Roman" w:cs="Times New Roman"/>
                <w:b/>
                <w:sz w:val="28"/>
                <w:szCs w:val="28"/>
                <w:lang w:val="vi-VN"/>
              </w:rPr>
            </w:pPr>
            <w:r w:rsidRPr="00A84D61">
              <w:rPr>
                <w:rFonts w:ascii="Times New Roman" w:hAnsi="Times New Roman" w:cs="Times New Roman"/>
                <w:b/>
                <w:sz w:val="28"/>
                <w:szCs w:val="28"/>
                <w:lang w:val="vi-VN"/>
              </w:rPr>
              <w:t>V. PHỤ LỤC DANH SÁCH CÁC HÀM THỦ TỤC VÀ THUẬT TOÁN SỬ DỤNG</w:t>
            </w:r>
          </w:p>
          <w:p w14:paraId="03205C04" w14:textId="1CFD4477" w:rsidR="00F6605E" w:rsidRPr="001164DE" w:rsidRDefault="006C115B" w:rsidP="00F6605E">
            <w:pPr>
              <w:spacing w:after="0" w:line="312" w:lineRule="auto"/>
              <w:rPr>
                <w:rFonts w:ascii="Times New Roman" w:hAnsi="Times New Roman" w:cs="Times New Roman"/>
                <w:sz w:val="28"/>
                <w:szCs w:val="28"/>
                <w:lang w:val="vi-VN"/>
              </w:rPr>
            </w:pPr>
            <w:hyperlink w:anchor="_8._Thêm_mới" w:history="1">
              <w:r w:rsidR="00D94E2B" w:rsidRPr="001164DE">
                <w:rPr>
                  <w:rStyle w:val="Hyperlink"/>
                  <w:rFonts w:ascii="Times New Roman" w:hAnsi="Times New Roman" w:cs="Times New Roman"/>
                  <w:b/>
                  <w:sz w:val="28"/>
                  <w:szCs w:val="28"/>
                  <w:lang w:val="vi-VN"/>
                </w:rPr>
                <w:t>8</w:t>
              </w:r>
              <w:r w:rsidR="00F6605E" w:rsidRPr="001164DE">
                <w:rPr>
                  <w:rStyle w:val="Hyperlink"/>
                  <w:rFonts w:ascii="Times New Roman" w:hAnsi="Times New Roman" w:cs="Times New Roman"/>
                  <w:b/>
                  <w:sz w:val="28"/>
                  <w:szCs w:val="28"/>
                  <w:lang w:val="vi-VN"/>
                </w:rPr>
                <w:t>. Thêm mới yêu cầu đặt sách pháp luật, Tạp chí Thuế</w:t>
              </w:r>
            </w:hyperlink>
          </w:p>
        </w:tc>
      </w:tr>
    </w:tbl>
    <w:p w14:paraId="6242CF6C" w14:textId="303C0CAE" w:rsidR="00892BFF" w:rsidRDefault="00892BFF" w:rsidP="002B7031">
      <w:pPr>
        <w:pStyle w:val="ListParagraph"/>
        <w:spacing w:line="312" w:lineRule="auto"/>
      </w:pPr>
      <w:r w:rsidRPr="001164DE">
        <w:t xml:space="preserve">Sửa yêu cầu đặt sách pháp luật, </w:t>
      </w:r>
      <w:r w:rsidR="00E04DD9" w:rsidRPr="001164DE">
        <w:t>Tạp chí Thuế</w:t>
      </w:r>
    </w:p>
    <w:p w14:paraId="0ABF3E7D" w14:textId="73DA7C9E" w:rsidR="00667FB7" w:rsidRPr="001164DE" w:rsidRDefault="00667FB7" w:rsidP="00667FB7">
      <w:pPr>
        <w:spacing w:line="312" w:lineRule="auto"/>
        <w:ind w:left="90"/>
      </w:pPr>
      <w:r>
        <w:rPr>
          <w:noProof/>
        </w:rPr>
        <w:drawing>
          <wp:inline distT="0" distB="0" distL="0" distR="0" wp14:anchorId="1FEBAB11" wp14:editId="72B983FD">
            <wp:extent cx="5676900" cy="1865598"/>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6653" cy="1868803"/>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892BFF" w:rsidRPr="001164DE" w14:paraId="184F0899" w14:textId="77777777" w:rsidTr="00A84F88">
        <w:trPr>
          <w:trHeight w:val="510"/>
          <w:tblHeader/>
        </w:trPr>
        <w:tc>
          <w:tcPr>
            <w:tcW w:w="576" w:type="pct"/>
            <w:shd w:val="clear" w:color="auto" w:fill="E7E6E6" w:themeFill="background2"/>
            <w:vAlign w:val="center"/>
          </w:tcPr>
          <w:p w14:paraId="381C45CE"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2FAEC9C0"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5F7EA363"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892BFF" w:rsidRPr="001164DE" w14:paraId="75B70A4B" w14:textId="77777777" w:rsidTr="00A84F88">
        <w:trPr>
          <w:trHeight w:val="510"/>
        </w:trPr>
        <w:tc>
          <w:tcPr>
            <w:tcW w:w="576" w:type="pct"/>
            <w:shd w:val="clear" w:color="auto" w:fill="auto"/>
          </w:tcPr>
          <w:p w14:paraId="2B09A42F"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2BEC674F"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2743F913" w14:textId="485EDBF9"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Quản lý yêu cầu đặt </w:t>
            </w:r>
            <w:r w:rsidRPr="001164DE">
              <w:rPr>
                <w:rFonts w:ascii="Times New Roman" w:hAnsi="Times New Roman" w:cs="Times New Roman"/>
                <w:sz w:val="28"/>
                <w:szCs w:val="28"/>
              </w:rPr>
              <w:t xml:space="preserve">sách pháp luật,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lang w:val="vi-VN"/>
              </w:rPr>
              <w:t>, kích vào nút (</w:t>
            </w:r>
            <w:r w:rsidRPr="001164DE">
              <w:rPr>
                <w:rFonts w:ascii="Times New Roman" w:hAnsi="Times New Roman" w:cs="Times New Roman"/>
                <w:sz w:val="28"/>
                <w:szCs w:val="28"/>
              </w:rPr>
              <w:t>Sửa yêu cầu</w:t>
            </w:r>
            <w:r w:rsidRPr="001164DE">
              <w:rPr>
                <w:rFonts w:ascii="Times New Roman" w:hAnsi="Times New Roman" w:cs="Times New Roman"/>
                <w:sz w:val="28"/>
                <w:szCs w:val="28"/>
                <w:lang w:val="vi-VN"/>
              </w:rPr>
              <w:t xml:space="preserve"> )</w:t>
            </w:r>
          </w:p>
        </w:tc>
      </w:tr>
      <w:tr w:rsidR="00892BFF" w:rsidRPr="001164DE" w14:paraId="53F4FCB1" w14:textId="77777777" w:rsidTr="00A84F88">
        <w:trPr>
          <w:trHeight w:val="510"/>
        </w:trPr>
        <w:tc>
          <w:tcPr>
            <w:tcW w:w="576" w:type="pct"/>
            <w:shd w:val="clear" w:color="auto" w:fill="auto"/>
          </w:tcPr>
          <w:p w14:paraId="0A12C886"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2</w:t>
            </w:r>
          </w:p>
        </w:tc>
        <w:tc>
          <w:tcPr>
            <w:tcW w:w="1250" w:type="pct"/>
            <w:shd w:val="clear" w:color="auto" w:fill="auto"/>
          </w:tcPr>
          <w:p w14:paraId="0DA3781A" w14:textId="77777777"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5343327E" w14:textId="6E9287B6" w:rsidR="0018502C"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w:t>
            </w:r>
            <w:r w:rsidRPr="001164DE">
              <w:rPr>
                <w:rFonts w:ascii="Times New Roman" w:hAnsi="Times New Roman" w:cs="Times New Roman"/>
                <w:sz w:val="28"/>
                <w:szCs w:val="28"/>
              </w:rPr>
              <w:t>“Sửa</w:t>
            </w:r>
            <w:r w:rsidRPr="001164DE">
              <w:rPr>
                <w:rFonts w:ascii="Times New Roman" w:hAnsi="Times New Roman" w:cs="Times New Roman"/>
                <w:sz w:val="28"/>
                <w:szCs w:val="28"/>
                <w:lang w:val="vi-VN"/>
              </w:rPr>
              <w:t xml:space="preserve"> yêu cầu</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gồm các trường: Thông tin người gửi đặt </w:t>
            </w:r>
            <w:r w:rsidRPr="001164DE">
              <w:rPr>
                <w:rFonts w:ascii="Times New Roman" w:hAnsi="Times New Roman" w:cs="Times New Roman"/>
                <w:sz w:val="28"/>
                <w:szCs w:val="28"/>
              </w:rPr>
              <w:t>(Họ tên, Số điện thoại, Email), Nội dung yêu cầu, Số lượng, Trạng thái của yêu cầu</w:t>
            </w:r>
          </w:p>
        </w:tc>
      </w:tr>
      <w:tr w:rsidR="00892BFF" w:rsidRPr="001164DE" w14:paraId="674BEC65" w14:textId="77777777" w:rsidTr="00A84F88">
        <w:trPr>
          <w:trHeight w:val="510"/>
        </w:trPr>
        <w:tc>
          <w:tcPr>
            <w:tcW w:w="576" w:type="pct"/>
            <w:shd w:val="clear" w:color="auto" w:fill="auto"/>
          </w:tcPr>
          <w:p w14:paraId="788EE1DF"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50" w:type="pct"/>
            <w:shd w:val="clear" w:color="auto" w:fill="auto"/>
          </w:tcPr>
          <w:p w14:paraId="1C7C2478"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618FDE31"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Sửa các trường thông tin muốn sửa và chọn (Lưu)</w:t>
            </w:r>
          </w:p>
        </w:tc>
      </w:tr>
      <w:tr w:rsidR="00892BFF" w:rsidRPr="001164DE" w14:paraId="4718420C" w14:textId="77777777" w:rsidTr="00A84F88">
        <w:trPr>
          <w:trHeight w:val="510"/>
        </w:trPr>
        <w:tc>
          <w:tcPr>
            <w:tcW w:w="576" w:type="pct"/>
            <w:shd w:val="clear" w:color="auto" w:fill="auto"/>
          </w:tcPr>
          <w:p w14:paraId="66B8BC6D"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50" w:type="pct"/>
            <w:shd w:val="clear" w:color="auto" w:fill="auto"/>
          </w:tcPr>
          <w:p w14:paraId="5821845A" w14:textId="77777777"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18DF59F9"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r w:rsidRPr="001164DE">
              <w:rPr>
                <w:rFonts w:ascii="Times New Roman" w:hAnsi="Times New Roman" w:cs="Times New Roman"/>
                <w:sz w:val="28"/>
                <w:szCs w:val="28"/>
              </w:rPr>
              <w:t xml:space="preserve"> kiểm tra</w:t>
            </w:r>
            <w:r w:rsidRPr="001164DE">
              <w:rPr>
                <w:rFonts w:ascii="Times New Roman" w:hAnsi="Times New Roman" w:cs="Times New Roman"/>
                <w:sz w:val="28"/>
                <w:szCs w:val="28"/>
                <w:lang w:val="vi-VN"/>
              </w:rPr>
              <w:t xml:space="preserve"> các trường thông tin nhập</w:t>
            </w:r>
            <w:r w:rsidRPr="001164DE">
              <w:rPr>
                <w:rFonts w:ascii="Times New Roman" w:hAnsi="Times New Roman" w:cs="Times New Roman"/>
                <w:sz w:val="28"/>
                <w:szCs w:val="28"/>
              </w:rPr>
              <w:t xml:space="preserve"> vào bao gồm Họ tên, Số điện thoại, email, Nội dung yêu cầu, Số lượng đảm bảo yêu cầu bảng “Thiết kế trường dữ liệu”- chức năng Sửa yêu cầu đặt sách pháp luật, Tạp chí</w:t>
            </w:r>
          </w:p>
          <w:p w14:paraId="4B8B60CD" w14:textId="0DDB9F36"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 Nếu hợp lệ: Hệ thống </w:t>
            </w:r>
            <w:r w:rsidRPr="001164DE">
              <w:rPr>
                <w:rFonts w:ascii="Times New Roman" w:hAnsi="Times New Roman" w:cs="Times New Roman"/>
                <w:sz w:val="28"/>
                <w:szCs w:val="28"/>
              </w:rPr>
              <w:t>cập nhật thông tin trên CSDL</w:t>
            </w:r>
            <w:r w:rsidR="0041650B" w:rsidRPr="001164DE">
              <w:rPr>
                <w:rFonts w:ascii="Times New Roman" w:hAnsi="Times New Roman" w:cs="Times New Roman"/>
                <w:sz w:val="28"/>
                <w:szCs w:val="28"/>
              </w:rPr>
              <w:t xml:space="preserve"> bảng TPS_REQUEST</w:t>
            </w:r>
            <w:r w:rsidRPr="001164DE">
              <w:rPr>
                <w:rFonts w:ascii="Times New Roman" w:hAnsi="Times New Roman" w:cs="Times New Roman"/>
                <w:sz w:val="28"/>
                <w:szCs w:val="28"/>
              </w:rPr>
              <w:t xml:space="preserve">, hiển thị thông báo: </w:t>
            </w:r>
            <w:r w:rsidRPr="001164DE">
              <w:rPr>
                <w:rFonts w:ascii="Times New Roman" w:hAnsi="Times New Roman" w:cs="Times New Roman"/>
                <w:i/>
                <w:sz w:val="28"/>
                <w:szCs w:val="28"/>
              </w:rPr>
              <w:t xml:space="preserve">“Yêu cầu đặt sách 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được cập nhật thành công”</w:t>
            </w:r>
          </w:p>
          <w:p w14:paraId="4459EABF" w14:textId="77777777" w:rsidR="00B053FD"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p w14:paraId="52B514EF" w14:textId="77777777" w:rsidR="00E55F2C" w:rsidRPr="001164DE" w:rsidRDefault="00E55F2C" w:rsidP="00E55F2C">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60899879" w14:textId="6CEAB26D" w:rsidR="00E55F2C" w:rsidRPr="001164DE" w:rsidRDefault="00A84D61" w:rsidP="00E55F2C">
            <w:pPr>
              <w:spacing w:after="0" w:line="312" w:lineRule="auto"/>
              <w:rPr>
                <w:rFonts w:ascii="Times New Roman" w:hAnsi="Times New Roman" w:cs="Times New Roman"/>
                <w:b/>
                <w:sz w:val="28"/>
                <w:szCs w:val="28"/>
                <w:lang w:val="vi-VN"/>
              </w:rPr>
            </w:pPr>
            <w:r w:rsidRPr="00A84D61">
              <w:rPr>
                <w:rFonts w:ascii="Times New Roman" w:hAnsi="Times New Roman" w:cs="Times New Roman"/>
                <w:b/>
                <w:sz w:val="28"/>
                <w:szCs w:val="28"/>
                <w:lang w:val="vi-VN"/>
              </w:rPr>
              <w:t>V. PHỤ LỤC DANH SÁCH CÁC HÀM THỦ TỤC VÀ THUẬT TOÁN SỬ DỤNG</w:t>
            </w:r>
          </w:p>
          <w:p w14:paraId="3D0D6CEB" w14:textId="1F3A03CB" w:rsidR="00E55F2C" w:rsidRPr="001164DE" w:rsidRDefault="006C115B" w:rsidP="00E55F2C">
            <w:pPr>
              <w:spacing w:after="0" w:line="312" w:lineRule="auto"/>
              <w:rPr>
                <w:rFonts w:ascii="Times New Roman" w:hAnsi="Times New Roman" w:cs="Times New Roman"/>
                <w:sz w:val="28"/>
                <w:szCs w:val="28"/>
                <w:lang w:val="vi-VN"/>
              </w:rPr>
            </w:pPr>
            <w:hyperlink w:anchor="_9._Sửa_yêu" w:history="1">
              <w:r w:rsidR="00D94E2B" w:rsidRPr="001164DE">
                <w:rPr>
                  <w:rStyle w:val="Hyperlink"/>
                  <w:rFonts w:ascii="Times New Roman" w:hAnsi="Times New Roman" w:cs="Times New Roman"/>
                  <w:b/>
                  <w:sz w:val="28"/>
                  <w:szCs w:val="28"/>
                  <w:lang w:val="vi-VN"/>
                </w:rPr>
                <w:t>9</w:t>
              </w:r>
              <w:r w:rsidR="00E55F2C" w:rsidRPr="001164DE">
                <w:rPr>
                  <w:rStyle w:val="Hyperlink"/>
                  <w:rFonts w:ascii="Times New Roman" w:hAnsi="Times New Roman" w:cs="Times New Roman"/>
                  <w:b/>
                  <w:sz w:val="28"/>
                  <w:szCs w:val="28"/>
                  <w:lang w:val="vi-VN"/>
                </w:rPr>
                <w:t>. Sửa yêu cầu đặt sách pháp luật, Tạp chí Thuế</w:t>
              </w:r>
            </w:hyperlink>
          </w:p>
        </w:tc>
      </w:tr>
    </w:tbl>
    <w:p w14:paraId="08AA9590" w14:textId="08C79617" w:rsidR="00704121" w:rsidRDefault="00704121" w:rsidP="002B7031">
      <w:pPr>
        <w:pStyle w:val="ListParagraph"/>
        <w:spacing w:line="312" w:lineRule="auto"/>
      </w:pPr>
      <w:r w:rsidRPr="001164DE">
        <w:t xml:space="preserve">Xóa yêu cầu yêu cầu mua sách pháp luật, </w:t>
      </w:r>
      <w:r w:rsidR="00E04DD9" w:rsidRPr="001164DE">
        <w:t>Tạp chí Thuế</w:t>
      </w:r>
      <w:r w:rsidRPr="001164DE" w:rsidDel="00124B34">
        <w:t xml:space="preserve"> </w:t>
      </w:r>
    </w:p>
    <w:p w14:paraId="6BD5A879" w14:textId="1183C9AA" w:rsidR="00667FB7" w:rsidRPr="001164DE" w:rsidRDefault="00667FB7" w:rsidP="00667FB7">
      <w:pPr>
        <w:pStyle w:val="ListParagraph"/>
        <w:numPr>
          <w:ilvl w:val="0"/>
          <w:numId w:val="0"/>
        </w:numPr>
        <w:spacing w:line="312" w:lineRule="auto"/>
        <w:ind w:left="90"/>
      </w:pPr>
      <w:r>
        <w:rPr>
          <w:noProof/>
          <w:lang w:val="en-US" w:eastAsia="en-US"/>
        </w:rPr>
        <w:lastRenderedPageBreak/>
        <w:drawing>
          <wp:inline distT="0" distB="0" distL="0" distR="0" wp14:anchorId="07DC4AD0" wp14:editId="675AD06C">
            <wp:extent cx="5760085" cy="3016885"/>
            <wp:effectExtent l="19050" t="19050" r="1206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01688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704121" w:rsidRPr="001164DE" w14:paraId="14BE2717" w14:textId="77777777" w:rsidTr="00834554">
        <w:trPr>
          <w:trHeight w:val="510"/>
          <w:tblHeader/>
        </w:trPr>
        <w:tc>
          <w:tcPr>
            <w:tcW w:w="576" w:type="pct"/>
            <w:shd w:val="clear" w:color="auto" w:fill="E7E6E6" w:themeFill="background2"/>
            <w:vAlign w:val="center"/>
          </w:tcPr>
          <w:p w14:paraId="13386891"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76103F71"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685EB7CD"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704121" w:rsidRPr="001164DE" w14:paraId="40F9C3F2" w14:textId="77777777" w:rsidTr="00834554">
        <w:trPr>
          <w:trHeight w:val="510"/>
        </w:trPr>
        <w:tc>
          <w:tcPr>
            <w:tcW w:w="576" w:type="pct"/>
            <w:shd w:val="clear" w:color="auto" w:fill="auto"/>
          </w:tcPr>
          <w:p w14:paraId="5DEE5B3F"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1C2F5B14"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5FC5C3EA" w14:textId="077F8B0D"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yêu cầu </w:t>
            </w:r>
            <w:r w:rsidRPr="001164DE">
              <w:rPr>
                <w:rFonts w:ascii="Times New Roman" w:hAnsi="Times New Roman" w:cs="Times New Roman"/>
                <w:sz w:val="28"/>
                <w:szCs w:val="28"/>
              </w:rPr>
              <w:t xml:space="preserve">mua sách pháp luật,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lang w:val="vi-VN"/>
              </w:rPr>
              <w:t>, kích vào nút (</w:t>
            </w:r>
            <w:r w:rsidRPr="001164DE">
              <w:rPr>
                <w:rFonts w:ascii="Times New Roman" w:hAnsi="Times New Roman" w:cs="Times New Roman"/>
                <w:sz w:val="28"/>
                <w:szCs w:val="28"/>
              </w:rPr>
              <w:t>Xóa</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ở yêu cầu muốn xóa</w:t>
            </w:r>
          </w:p>
        </w:tc>
      </w:tr>
      <w:tr w:rsidR="00704121" w:rsidRPr="001164DE" w14:paraId="62716E30" w14:textId="77777777" w:rsidTr="00834554">
        <w:trPr>
          <w:trHeight w:val="510"/>
        </w:trPr>
        <w:tc>
          <w:tcPr>
            <w:tcW w:w="576" w:type="pct"/>
            <w:shd w:val="clear" w:color="auto" w:fill="auto"/>
          </w:tcPr>
          <w:p w14:paraId="48DEEFE2"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50" w:type="pct"/>
            <w:shd w:val="clear" w:color="auto" w:fill="auto"/>
          </w:tcPr>
          <w:p w14:paraId="2BA58A31" w14:textId="77777777" w:rsidR="00704121" w:rsidRPr="001164DE" w:rsidRDefault="0070412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127BF1CC"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w:t>
            </w:r>
            <w:r w:rsidRPr="001164DE">
              <w:rPr>
                <w:rFonts w:ascii="Times New Roman" w:hAnsi="Times New Roman" w:cs="Times New Roman"/>
                <w:sz w:val="28"/>
                <w:szCs w:val="28"/>
              </w:rPr>
              <w:t>yêu cầu xác nhận xóa yêu cầu</w:t>
            </w:r>
          </w:p>
          <w:p w14:paraId="08B35285" w14:textId="7DA0D8BF" w:rsidR="0018502C" w:rsidRPr="001164DE" w:rsidRDefault="0018502C"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1EA81844" wp14:editId="31B7AC5D">
                  <wp:extent cx="2819794" cy="13432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19794" cy="1343212"/>
                          </a:xfrm>
                          <a:prstGeom prst="rect">
                            <a:avLst/>
                          </a:prstGeom>
                        </pic:spPr>
                      </pic:pic>
                    </a:graphicData>
                  </a:graphic>
                </wp:inline>
              </w:drawing>
            </w:r>
          </w:p>
        </w:tc>
      </w:tr>
      <w:tr w:rsidR="00704121" w:rsidRPr="001164DE" w14:paraId="5C46E83C" w14:textId="77777777" w:rsidTr="00834554">
        <w:trPr>
          <w:trHeight w:val="510"/>
        </w:trPr>
        <w:tc>
          <w:tcPr>
            <w:tcW w:w="576" w:type="pct"/>
            <w:shd w:val="clear" w:color="auto" w:fill="auto"/>
          </w:tcPr>
          <w:p w14:paraId="349D1848"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50" w:type="pct"/>
            <w:shd w:val="clear" w:color="auto" w:fill="auto"/>
          </w:tcPr>
          <w:p w14:paraId="09B94AC4"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2475F50E"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Xác nhận xóa yêu cầu</w:t>
            </w:r>
          </w:p>
        </w:tc>
      </w:tr>
      <w:tr w:rsidR="00704121" w:rsidRPr="001164DE" w14:paraId="3FF30E03" w14:textId="77777777" w:rsidTr="00834554">
        <w:trPr>
          <w:trHeight w:val="510"/>
        </w:trPr>
        <w:tc>
          <w:tcPr>
            <w:tcW w:w="576" w:type="pct"/>
            <w:shd w:val="clear" w:color="auto" w:fill="auto"/>
          </w:tcPr>
          <w:p w14:paraId="274830F2"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50" w:type="pct"/>
            <w:shd w:val="clear" w:color="auto" w:fill="auto"/>
          </w:tcPr>
          <w:p w14:paraId="178A8404" w14:textId="77777777" w:rsidR="00704121" w:rsidRPr="001164DE" w:rsidRDefault="0070412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7F74799" w14:textId="19955EBC" w:rsidR="00704121" w:rsidRPr="001164DE" w:rsidRDefault="00704121" w:rsidP="002B7031">
            <w:pPr>
              <w:spacing w:after="0" w:line="312" w:lineRule="auto"/>
              <w:rPr>
                <w:rFonts w:ascii="Times New Roman" w:hAnsi="Times New Roman" w:cs="Times New Roman"/>
                <w:i/>
                <w:sz w:val="28"/>
                <w:szCs w:val="28"/>
              </w:rPr>
            </w:pPr>
            <w:r w:rsidRPr="001164DE">
              <w:rPr>
                <w:rFonts w:ascii="Times New Roman" w:hAnsi="Times New Roman" w:cs="Times New Roman"/>
                <w:sz w:val="28"/>
                <w:szCs w:val="28"/>
              </w:rPr>
              <w:t>Xóa yêu cầu đặ</w:t>
            </w:r>
            <w:r w:rsidR="0041650B" w:rsidRPr="001164DE">
              <w:rPr>
                <w:rFonts w:ascii="Times New Roman" w:hAnsi="Times New Roman" w:cs="Times New Roman"/>
                <w:sz w:val="28"/>
                <w:szCs w:val="28"/>
              </w:rPr>
              <w:t xml:space="preserve">t mua sách ở </w:t>
            </w:r>
            <w:r w:rsidR="00CD143F" w:rsidRPr="001164DE">
              <w:rPr>
                <w:rFonts w:ascii="Times New Roman" w:hAnsi="Times New Roman" w:cs="Times New Roman"/>
                <w:sz w:val="28"/>
                <w:szCs w:val="28"/>
              </w:rPr>
              <w:t>CSDL</w:t>
            </w:r>
            <w:r w:rsidR="009F6E5F" w:rsidRPr="001164DE">
              <w:rPr>
                <w:rFonts w:ascii="Times New Roman" w:hAnsi="Times New Roman" w:cs="Times New Roman"/>
                <w:sz w:val="28"/>
                <w:szCs w:val="28"/>
              </w:rPr>
              <w:t xml:space="preserve">, </w:t>
            </w:r>
            <w:r w:rsidRPr="001164DE">
              <w:rPr>
                <w:rFonts w:ascii="Times New Roman" w:hAnsi="Times New Roman" w:cs="Times New Roman"/>
                <w:sz w:val="28"/>
                <w:szCs w:val="28"/>
              </w:rPr>
              <w:t xml:space="preserve">hiển thị thông báo xóa yêu cầu thành công: </w:t>
            </w:r>
            <w:r w:rsidRPr="001164DE">
              <w:rPr>
                <w:rFonts w:ascii="Times New Roman" w:hAnsi="Times New Roman" w:cs="Times New Roman"/>
                <w:i/>
                <w:sz w:val="28"/>
                <w:szCs w:val="28"/>
              </w:rPr>
              <w:t xml:space="preserve">“Yêu cầu </w:t>
            </w:r>
            <w:r w:rsidRPr="001164DE">
              <w:rPr>
                <w:rFonts w:ascii="Times New Roman" w:hAnsi="Times New Roman" w:cs="Times New Roman"/>
                <w:sz w:val="28"/>
                <w:szCs w:val="28"/>
              </w:rPr>
              <w:t xml:space="preserve">mua </w:t>
            </w:r>
            <w:r w:rsidRPr="001164DE">
              <w:rPr>
                <w:rFonts w:ascii="Times New Roman" w:hAnsi="Times New Roman" w:cs="Times New Roman"/>
                <w:i/>
                <w:sz w:val="28"/>
                <w:szCs w:val="28"/>
              </w:rPr>
              <w:t xml:space="preserve">sách 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được xóa thành công”</w:t>
            </w:r>
          </w:p>
          <w:p w14:paraId="63740917" w14:textId="77777777" w:rsidR="00B053FD"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bước 3 nếu NSD chọn Hủy yêu cầu, hệ thống đóng pop-up xác nhận xóa yêu cầu đặt mua sách báo, tạp chí</w:t>
            </w:r>
          </w:p>
          <w:p w14:paraId="56A61EA0" w14:textId="77777777" w:rsidR="009F6E5F" w:rsidRPr="001164DE" w:rsidRDefault="009F6E5F" w:rsidP="009F6E5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Chi tiết tại mục:</w:t>
            </w:r>
          </w:p>
          <w:p w14:paraId="73CCBD43" w14:textId="65A89E16" w:rsidR="009F6E5F" w:rsidRPr="001164DE" w:rsidRDefault="00A84D61" w:rsidP="009F6E5F">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248290A0" w14:textId="3765DC61" w:rsidR="009F6E5F" w:rsidRPr="001164DE" w:rsidRDefault="006C115B" w:rsidP="009F6E5F">
            <w:pPr>
              <w:spacing w:after="0" w:line="312" w:lineRule="auto"/>
              <w:rPr>
                <w:rFonts w:ascii="Times New Roman" w:hAnsi="Times New Roman" w:cs="Times New Roman"/>
                <w:sz w:val="28"/>
                <w:szCs w:val="28"/>
              </w:rPr>
            </w:pPr>
            <w:hyperlink w:anchor="_10._Xóa_yêu" w:history="1">
              <w:r w:rsidR="004826C7" w:rsidRPr="001164DE">
                <w:rPr>
                  <w:rStyle w:val="Hyperlink"/>
                  <w:rFonts w:ascii="Times New Roman" w:hAnsi="Times New Roman" w:cs="Times New Roman"/>
                  <w:b/>
                  <w:bCs/>
                  <w:sz w:val="28"/>
                  <w:szCs w:val="28"/>
                </w:rPr>
                <w:t>10</w:t>
              </w:r>
              <w:r w:rsidR="009F6E5F" w:rsidRPr="001164DE">
                <w:rPr>
                  <w:rStyle w:val="Hyperlink"/>
                  <w:rFonts w:ascii="Times New Roman" w:hAnsi="Times New Roman" w:cs="Times New Roman"/>
                  <w:b/>
                  <w:bCs/>
                  <w:sz w:val="28"/>
                  <w:szCs w:val="28"/>
                </w:rPr>
                <w:t>. Xóa yêu cầu mua sách pháp luật, Tạp chí Thuế</w:t>
              </w:r>
            </w:hyperlink>
          </w:p>
        </w:tc>
      </w:tr>
    </w:tbl>
    <w:p w14:paraId="6A6D524B" w14:textId="153E93D0" w:rsidR="00892BFF" w:rsidRDefault="00892BFF" w:rsidP="002B7031">
      <w:pPr>
        <w:pStyle w:val="ListParagraph"/>
        <w:spacing w:line="312" w:lineRule="auto"/>
      </w:pPr>
      <w:r w:rsidRPr="001164DE">
        <w:lastRenderedPageBreak/>
        <w:t>Hủy duyệt</w:t>
      </w:r>
    </w:p>
    <w:p w14:paraId="1CB94C8F" w14:textId="6782D39B" w:rsidR="00667FB7" w:rsidRPr="001164DE" w:rsidRDefault="00667FB7" w:rsidP="00667FB7">
      <w:pPr>
        <w:pStyle w:val="ListParagraph"/>
        <w:numPr>
          <w:ilvl w:val="0"/>
          <w:numId w:val="0"/>
        </w:numPr>
        <w:spacing w:line="312" w:lineRule="auto"/>
        <w:ind w:left="90"/>
      </w:pPr>
      <w:r>
        <w:rPr>
          <w:noProof/>
          <w:lang w:val="en-US" w:eastAsia="en-US"/>
        </w:rPr>
        <w:drawing>
          <wp:inline distT="0" distB="0" distL="0" distR="0" wp14:anchorId="20FCDBBE" wp14:editId="2966A116">
            <wp:extent cx="5760085" cy="2365375"/>
            <wp:effectExtent l="19050" t="19050" r="1206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36537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892BFF" w:rsidRPr="001164DE" w14:paraId="6BB7F107" w14:textId="77777777" w:rsidTr="00A84F88">
        <w:trPr>
          <w:trHeight w:val="510"/>
          <w:tblHeader/>
        </w:trPr>
        <w:tc>
          <w:tcPr>
            <w:tcW w:w="576" w:type="pct"/>
            <w:shd w:val="clear" w:color="auto" w:fill="E7E6E6" w:themeFill="background2"/>
            <w:vAlign w:val="center"/>
          </w:tcPr>
          <w:p w14:paraId="7EFAF2D7"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7C431C03"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35968D4F"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43D14" w:rsidRPr="001164DE" w14:paraId="6A11730A" w14:textId="77777777" w:rsidTr="00A84F88">
        <w:trPr>
          <w:trHeight w:val="510"/>
        </w:trPr>
        <w:tc>
          <w:tcPr>
            <w:tcW w:w="576" w:type="pct"/>
            <w:shd w:val="clear" w:color="auto" w:fill="auto"/>
          </w:tcPr>
          <w:p w14:paraId="0AA697E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341D2971"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5DCBAF50" w14:textId="7E8FA19C" w:rsidR="00F43D14" w:rsidRPr="001164DE" w:rsidRDefault="00F43D14" w:rsidP="009D3897">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Quản lý yêu cầu đặt mua tạp chí sách/tạp chí, </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kích vào nút</w:t>
            </w:r>
            <w:r w:rsidRPr="001164DE">
              <w:rPr>
                <w:rFonts w:ascii="Times New Roman" w:hAnsi="Times New Roman" w:cs="Times New Roman"/>
                <w:sz w:val="28"/>
                <w:szCs w:val="28"/>
              </w:rPr>
              <w:t xml:space="preserve"> (Duyệt) </w:t>
            </w:r>
          </w:p>
        </w:tc>
      </w:tr>
      <w:tr w:rsidR="00F43D14" w:rsidRPr="001164DE" w14:paraId="3B2E584E" w14:textId="77777777" w:rsidTr="00A84F88">
        <w:trPr>
          <w:trHeight w:val="510"/>
        </w:trPr>
        <w:tc>
          <w:tcPr>
            <w:tcW w:w="576" w:type="pct"/>
            <w:shd w:val="clear" w:color="auto" w:fill="auto"/>
          </w:tcPr>
          <w:p w14:paraId="3A7744D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50" w:type="pct"/>
            <w:shd w:val="clear" w:color="auto" w:fill="auto"/>
          </w:tcPr>
          <w:p w14:paraId="0C97B4E9"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51E051A1"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yêu cầu</w:t>
            </w:r>
          </w:p>
          <w:p w14:paraId="3303FDDA" w14:textId="2E286EDE" w:rsidR="00DF0D6A" w:rsidRPr="001164DE" w:rsidRDefault="00DF0D6A" w:rsidP="002B7031">
            <w:pPr>
              <w:spacing w:after="0" w:line="312" w:lineRule="auto"/>
              <w:rPr>
                <w:rFonts w:ascii="Times New Roman" w:hAnsi="Times New Roman" w:cs="Times New Roman"/>
                <w:sz w:val="28"/>
                <w:szCs w:val="28"/>
                <w:lang w:val="vi-VN"/>
              </w:rPr>
            </w:pPr>
          </w:p>
        </w:tc>
      </w:tr>
      <w:tr w:rsidR="00F43D14" w:rsidRPr="001164DE" w14:paraId="3AF0A9FC" w14:textId="77777777" w:rsidTr="00A84F88">
        <w:trPr>
          <w:trHeight w:val="510"/>
        </w:trPr>
        <w:tc>
          <w:tcPr>
            <w:tcW w:w="576" w:type="pct"/>
            <w:shd w:val="clear" w:color="auto" w:fill="auto"/>
          </w:tcPr>
          <w:p w14:paraId="7BFE8671"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250" w:type="pct"/>
            <w:shd w:val="clear" w:color="auto" w:fill="auto"/>
          </w:tcPr>
          <w:p w14:paraId="6E78A2A5"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25048F0D"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Chọn Từ chối yêu cầu</w:t>
            </w:r>
          </w:p>
        </w:tc>
      </w:tr>
      <w:tr w:rsidR="00F43D14" w:rsidRPr="001164DE" w14:paraId="57729F36" w14:textId="77777777" w:rsidTr="00A84F88">
        <w:trPr>
          <w:trHeight w:val="510"/>
        </w:trPr>
        <w:tc>
          <w:tcPr>
            <w:tcW w:w="576" w:type="pct"/>
            <w:shd w:val="clear" w:color="auto" w:fill="auto"/>
          </w:tcPr>
          <w:p w14:paraId="3DB5EE3B"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50" w:type="pct"/>
            <w:shd w:val="clear" w:color="auto" w:fill="auto"/>
          </w:tcPr>
          <w:p w14:paraId="0781246E"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005F3F05"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kiểu dữ liệu của các trường thông tin đảm bảo đúng yêu cầu bảng “Thiết kế trường dữ liệu” chức năng thêm mới yêu cầu</w:t>
            </w:r>
            <w:r w:rsidR="00D8052F" w:rsidRPr="001164DE">
              <w:rPr>
                <w:rFonts w:ascii="Times New Roman" w:hAnsi="Times New Roman" w:cs="Times New Roman"/>
                <w:sz w:val="28"/>
                <w:szCs w:val="28"/>
              </w:rPr>
              <w:t>:</w:t>
            </w:r>
          </w:p>
          <w:p w14:paraId="610158FD" w14:textId="7FC7E658"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cập nhật trạng thái của yêu cầu</w:t>
            </w:r>
            <w:r w:rsidR="0041650B" w:rsidRPr="001164DE">
              <w:rPr>
                <w:rFonts w:ascii="Times New Roman" w:hAnsi="Times New Roman" w:cs="Times New Roman"/>
                <w:sz w:val="28"/>
                <w:szCs w:val="28"/>
              </w:rPr>
              <w:t xml:space="preserve"> trong </w:t>
            </w:r>
            <w:r w:rsidR="00AD2756" w:rsidRPr="001164DE">
              <w:rPr>
                <w:rFonts w:ascii="Times New Roman" w:hAnsi="Times New Roman" w:cs="Times New Roman"/>
                <w:sz w:val="28"/>
                <w:szCs w:val="28"/>
              </w:rPr>
              <w:t>CSDL</w:t>
            </w:r>
            <w:r w:rsidRPr="001164DE">
              <w:rPr>
                <w:rFonts w:ascii="Times New Roman" w:hAnsi="Times New Roman" w:cs="Times New Roman"/>
                <w:sz w:val="28"/>
                <w:szCs w:val="28"/>
              </w:rPr>
              <w:t xml:space="preserve"> thành “Từ chối duyệt”</w:t>
            </w:r>
            <w:r w:rsidR="002D5602" w:rsidRPr="001164DE">
              <w:rPr>
                <w:rFonts w:ascii="Times New Roman" w:hAnsi="Times New Roman" w:cs="Times New Roman"/>
                <w:sz w:val="28"/>
                <w:szCs w:val="28"/>
              </w:rPr>
              <w:t xml:space="preserve">, </w:t>
            </w:r>
            <w:r w:rsidRPr="001164DE">
              <w:rPr>
                <w:rFonts w:ascii="Times New Roman" w:hAnsi="Times New Roman" w:cs="Times New Roman"/>
                <w:sz w:val="28"/>
                <w:szCs w:val="28"/>
              </w:rPr>
              <w:t xml:space="preserve">hiển thị </w:t>
            </w:r>
            <w:r w:rsidRPr="001164DE">
              <w:rPr>
                <w:rFonts w:ascii="Times New Roman" w:hAnsi="Times New Roman" w:cs="Times New Roman"/>
                <w:sz w:val="28"/>
                <w:szCs w:val="28"/>
              </w:rPr>
              <w:lastRenderedPageBreak/>
              <w:t>thông báo: “</w:t>
            </w:r>
            <w:r w:rsidRPr="001164DE">
              <w:rPr>
                <w:rFonts w:ascii="Times New Roman" w:hAnsi="Times New Roman" w:cs="Times New Roman"/>
                <w:i/>
                <w:sz w:val="28"/>
                <w:szCs w:val="28"/>
              </w:rPr>
              <w:t>Yêu cầu đặt sách</w:t>
            </w:r>
            <w:r w:rsidRPr="001164DE">
              <w:rPr>
                <w:rFonts w:ascii="Times New Roman" w:hAnsi="Times New Roman" w:cs="Times New Roman"/>
                <w:sz w:val="28"/>
                <w:szCs w:val="28"/>
              </w:rPr>
              <w:t xml:space="preserve"> </w:t>
            </w:r>
            <w:r w:rsidRPr="001164DE">
              <w:rPr>
                <w:rFonts w:ascii="Times New Roman" w:hAnsi="Times New Roman" w:cs="Times New Roman"/>
                <w:i/>
                <w:sz w:val="28"/>
                <w:szCs w:val="28"/>
              </w:rPr>
              <w:t xml:space="preserve">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w:t>
            </w:r>
            <w:r w:rsidR="00D8052F" w:rsidRPr="001164DE">
              <w:rPr>
                <w:rFonts w:ascii="Times New Roman" w:hAnsi="Times New Roman" w:cs="Times New Roman"/>
                <w:i/>
                <w:sz w:val="28"/>
                <w:szCs w:val="28"/>
              </w:rPr>
              <w:t>c từ chối duyệt”</w:t>
            </w:r>
          </w:p>
          <w:p w14:paraId="4B367C64" w14:textId="77777777" w:rsidR="00B053FD" w:rsidRPr="001164DE" w:rsidRDefault="00F43D14"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p w14:paraId="7A1229D4" w14:textId="77777777" w:rsidR="002D5602" w:rsidRPr="001164DE" w:rsidRDefault="002D5602" w:rsidP="002D56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4DEECDA6" w14:textId="05EB6F0C" w:rsidR="002D5602" w:rsidRPr="001164DE" w:rsidRDefault="00A84D61" w:rsidP="002D560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0BBFC844" w14:textId="6C6DD348" w:rsidR="002D5602" w:rsidRPr="001164DE" w:rsidRDefault="006C115B" w:rsidP="002D5602">
            <w:pPr>
              <w:spacing w:after="0" w:line="312" w:lineRule="auto"/>
              <w:rPr>
                <w:rFonts w:ascii="Times New Roman" w:hAnsi="Times New Roman" w:cs="Times New Roman"/>
                <w:sz w:val="28"/>
                <w:szCs w:val="28"/>
              </w:rPr>
            </w:pPr>
            <w:hyperlink w:anchor="_11._Hủy_duyệt" w:history="1">
              <w:r w:rsidR="002B27D0" w:rsidRPr="001164DE">
                <w:rPr>
                  <w:rStyle w:val="Hyperlink"/>
                  <w:rFonts w:ascii="Times New Roman" w:hAnsi="Times New Roman" w:cs="Times New Roman"/>
                  <w:b/>
                  <w:bCs/>
                  <w:sz w:val="28"/>
                  <w:szCs w:val="28"/>
                </w:rPr>
                <w:t>11</w:t>
              </w:r>
              <w:r w:rsidR="002D5602" w:rsidRPr="001164DE">
                <w:rPr>
                  <w:rStyle w:val="Hyperlink"/>
                  <w:rFonts w:ascii="Times New Roman" w:hAnsi="Times New Roman" w:cs="Times New Roman"/>
                  <w:b/>
                  <w:bCs/>
                  <w:sz w:val="28"/>
                  <w:szCs w:val="28"/>
                </w:rPr>
                <w:t>. Hủy duyệt yêu cầu mua sách pháp luật, Tạp chí Thuế</w:t>
              </w:r>
            </w:hyperlink>
          </w:p>
        </w:tc>
      </w:tr>
    </w:tbl>
    <w:p w14:paraId="6352B188" w14:textId="508D0BB6" w:rsidR="00892BFF" w:rsidRDefault="00892BFF" w:rsidP="002B7031">
      <w:pPr>
        <w:pStyle w:val="ListParagraph"/>
        <w:spacing w:line="312" w:lineRule="auto"/>
      </w:pPr>
      <w:r w:rsidRPr="001164DE">
        <w:lastRenderedPageBreak/>
        <w:t>Duyệt yêu cầu</w:t>
      </w:r>
    </w:p>
    <w:p w14:paraId="4E072B65" w14:textId="6ACDD6AA" w:rsidR="00667FB7" w:rsidRPr="001164DE" w:rsidRDefault="00667FB7" w:rsidP="00667FB7">
      <w:pPr>
        <w:pStyle w:val="ListParagraph"/>
        <w:numPr>
          <w:ilvl w:val="0"/>
          <w:numId w:val="0"/>
        </w:numPr>
        <w:spacing w:line="312" w:lineRule="auto"/>
        <w:ind w:left="90"/>
      </w:pPr>
      <w:r>
        <w:rPr>
          <w:noProof/>
          <w:lang w:val="en-US" w:eastAsia="en-US"/>
        </w:rPr>
        <w:drawing>
          <wp:inline distT="0" distB="0" distL="0" distR="0" wp14:anchorId="75B11604" wp14:editId="7D662A74">
            <wp:extent cx="5760085" cy="2543175"/>
            <wp:effectExtent l="19050" t="19050" r="1206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54317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569"/>
        <w:gridCol w:w="6448"/>
      </w:tblGrid>
      <w:tr w:rsidR="00892BFF" w:rsidRPr="001164DE" w14:paraId="3C19A592" w14:textId="77777777" w:rsidTr="00A84F88">
        <w:trPr>
          <w:trHeight w:val="510"/>
          <w:tblHeader/>
        </w:trPr>
        <w:tc>
          <w:tcPr>
            <w:tcW w:w="576" w:type="pct"/>
            <w:shd w:val="clear" w:color="auto" w:fill="E7E6E6" w:themeFill="background2"/>
            <w:vAlign w:val="center"/>
          </w:tcPr>
          <w:p w14:paraId="7671A337"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66" w:type="pct"/>
            <w:shd w:val="clear" w:color="auto" w:fill="E7E6E6" w:themeFill="background2"/>
            <w:vAlign w:val="center"/>
          </w:tcPr>
          <w:p w14:paraId="008F7C01"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558" w:type="pct"/>
            <w:shd w:val="clear" w:color="auto" w:fill="E7E6E6" w:themeFill="background2"/>
            <w:vAlign w:val="center"/>
          </w:tcPr>
          <w:p w14:paraId="1B94F221"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43D14" w:rsidRPr="001164DE" w14:paraId="6108C9C6" w14:textId="77777777" w:rsidTr="00A84F88">
        <w:trPr>
          <w:trHeight w:val="510"/>
        </w:trPr>
        <w:tc>
          <w:tcPr>
            <w:tcW w:w="576" w:type="pct"/>
            <w:shd w:val="clear" w:color="auto" w:fill="auto"/>
          </w:tcPr>
          <w:p w14:paraId="3EF19F41"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66" w:type="pct"/>
            <w:shd w:val="clear" w:color="auto" w:fill="auto"/>
          </w:tcPr>
          <w:p w14:paraId="56774E3D"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558" w:type="pct"/>
            <w:shd w:val="clear" w:color="auto" w:fill="auto"/>
          </w:tcPr>
          <w:p w14:paraId="3A015AE5" w14:textId="34BD0145" w:rsidR="00F43D14" w:rsidRPr="001164DE" w:rsidRDefault="00F43D14" w:rsidP="009D3897">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yêu cầu đặt mua tạp chí sách/tạp chí, </w:t>
            </w:r>
            <w:r w:rsidRPr="001164DE">
              <w:rPr>
                <w:rFonts w:ascii="Times New Roman" w:hAnsi="Times New Roman" w:cs="Times New Roman"/>
                <w:sz w:val="28"/>
                <w:szCs w:val="28"/>
              </w:rPr>
              <w:t xml:space="preserve">ở yêu cầu có trạng thái Mới, </w:t>
            </w:r>
            <w:r w:rsidRPr="001164DE">
              <w:rPr>
                <w:rFonts w:ascii="Times New Roman" w:hAnsi="Times New Roman" w:cs="Times New Roman"/>
                <w:sz w:val="28"/>
                <w:szCs w:val="28"/>
                <w:lang w:val="vi-VN"/>
              </w:rPr>
              <w:t>kích vào nút (</w:t>
            </w:r>
            <w:r w:rsidRPr="001164DE">
              <w:rPr>
                <w:rFonts w:ascii="Times New Roman" w:hAnsi="Times New Roman" w:cs="Times New Roman"/>
                <w:sz w:val="28"/>
                <w:szCs w:val="28"/>
              </w:rPr>
              <w:t>Duyệt</w:t>
            </w:r>
            <w:r w:rsidRPr="001164DE">
              <w:rPr>
                <w:rFonts w:ascii="Times New Roman" w:hAnsi="Times New Roman" w:cs="Times New Roman"/>
                <w:sz w:val="28"/>
                <w:szCs w:val="28"/>
                <w:lang w:val="vi-VN"/>
              </w:rPr>
              <w:t>)</w:t>
            </w:r>
          </w:p>
        </w:tc>
      </w:tr>
      <w:tr w:rsidR="00F43D14" w:rsidRPr="001164DE" w14:paraId="2706C479" w14:textId="77777777" w:rsidTr="00A84F88">
        <w:trPr>
          <w:trHeight w:val="510"/>
        </w:trPr>
        <w:tc>
          <w:tcPr>
            <w:tcW w:w="576" w:type="pct"/>
            <w:shd w:val="clear" w:color="auto" w:fill="auto"/>
          </w:tcPr>
          <w:p w14:paraId="29318ED1" w14:textId="77777777" w:rsidR="00F43D14" w:rsidRPr="001164DE" w:rsidRDefault="00F43D1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866" w:type="pct"/>
            <w:shd w:val="clear" w:color="auto" w:fill="auto"/>
          </w:tcPr>
          <w:p w14:paraId="6D40B241"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58" w:type="pct"/>
            <w:shd w:val="clear" w:color="auto" w:fill="auto"/>
          </w:tcPr>
          <w:p w14:paraId="660348A5" w14:textId="102CA6E5" w:rsidR="00DF0D6A" w:rsidRPr="001164DE" w:rsidRDefault="00F43D14"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yêu cầu</w:t>
            </w:r>
          </w:p>
        </w:tc>
      </w:tr>
      <w:tr w:rsidR="00F43D14" w:rsidRPr="001164DE" w14:paraId="5042ABC8" w14:textId="77777777" w:rsidTr="00A84F88">
        <w:trPr>
          <w:trHeight w:val="510"/>
        </w:trPr>
        <w:tc>
          <w:tcPr>
            <w:tcW w:w="576" w:type="pct"/>
            <w:shd w:val="clear" w:color="auto" w:fill="auto"/>
          </w:tcPr>
          <w:p w14:paraId="49AC2A53" w14:textId="77777777" w:rsidR="00F43D14" w:rsidRPr="001164DE" w:rsidRDefault="00F43D1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866" w:type="pct"/>
            <w:shd w:val="clear" w:color="auto" w:fill="auto"/>
          </w:tcPr>
          <w:p w14:paraId="6CE0A038"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w:t>
            </w:r>
            <w:r w:rsidRPr="001164DE">
              <w:rPr>
                <w:rFonts w:ascii="Times New Roman" w:hAnsi="Times New Roman" w:cs="Times New Roman"/>
                <w:sz w:val="28"/>
                <w:szCs w:val="28"/>
              </w:rPr>
              <w:lastRenderedPageBreak/>
              <w:t>quản trị nội dung)</w:t>
            </w:r>
          </w:p>
        </w:tc>
        <w:tc>
          <w:tcPr>
            <w:tcW w:w="3558" w:type="pct"/>
            <w:shd w:val="clear" w:color="auto" w:fill="auto"/>
          </w:tcPr>
          <w:p w14:paraId="006F7E08"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Chọn Phê duyệt yêu cầu</w:t>
            </w:r>
          </w:p>
        </w:tc>
      </w:tr>
      <w:tr w:rsidR="00F43D14" w:rsidRPr="001164DE" w14:paraId="72CA3409" w14:textId="77777777" w:rsidTr="00A84F88">
        <w:trPr>
          <w:trHeight w:val="510"/>
        </w:trPr>
        <w:tc>
          <w:tcPr>
            <w:tcW w:w="576" w:type="pct"/>
            <w:shd w:val="clear" w:color="auto" w:fill="auto"/>
          </w:tcPr>
          <w:p w14:paraId="28C4FE5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866" w:type="pct"/>
            <w:shd w:val="clear" w:color="auto" w:fill="auto"/>
          </w:tcPr>
          <w:p w14:paraId="285CFC29"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58" w:type="pct"/>
            <w:shd w:val="clear" w:color="auto" w:fill="auto"/>
          </w:tcPr>
          <w:p w14:paraId="1242741C"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kiểm tra kiểu dữ liệu của các trường thông tin đảm bảo đúng yêu cầu bảng “Thiết kế trường dữ liệu” chức năng thêm mới yêu cầu </w:t>
            </w:r>
          </w:p>
          <w:p w14:paraId="1A6D0707" w14:textId="65683701"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cập nhật trạng thái của yêu cầu</w:t>
            </w:r>
            <w:r w:rsidR="0041650B" w:rsidRPr="001164DE">
              <w:rPr>
                <w:rFonts w:ascii="Times New Roman" w:hAnsi="Times New Roman" w:cs="Times New Roman"/>
                <w:sz w:val="28"/>
                <w:szCs w:val="28"/>
              </w:rPr>
              <w:t xml:space="preserve"> trong CSDL</w:t>
            </w:r>
            <w:r w:rsidRPr="001164DE">
              <w:rPr>
                <w:rFonts w:ascii="Times New Roman" w:hAnsi="Times New Roman" w:cs="Times New Roman"/>
                <w:sz w:val="28"/>
                <w:szCs w:val="28"/>
              </w:rPr>
              <w:t xml:space="preserve"> thành “Đã duyệt</w:t>
            </w:r>
            <w:r w:rsidR="002D5602" w:rsidRPr="001164DE">
              <w:rPr>
                <w:rFonts w:ascii="Times New Roman" w:hAnsi="Times New Roman" w:cs="Times New Roman"/>
                <w:sz w:val="28"/>
                <w:szCs w:val="28"/>
              </w:rPr>
              <w:t xml:space="preserve">”, </w:t>
            </w:r>
            <w:r w:rsidRPr="001164DE">
              <w:rPr>
                <w:rFonts w:ascii="Times New Roman" w:hAnsi="Times New Roman" w:cs="Times New Roman"/>
                <w:sz w:val="28"/>
                <w:szCs w:val="28"/>
              </w:rPr>
              <w:t>hiển thị thông báo: “</w:t>
            </w:r>
            <w:r w:rsidRPr="001164DE">
              <w:rPr>
                <w:rFonts w:ascii="Times New Roman" w:hAnsi="Times New Roman" w:cs="Times New Roman"/>
                <w:i/>
                <w:sz w:val="28"/>
                <w:szCs w:val="28"/>
              </w:rPr>
              <w:t>Yêu cầu đặt sách</w:t>
            </w:r>
            <w:r w:rsidRPr="001164DE">
              <w:rPr>
                <w:rFonts w:ascii="Times New Roman" w:hAnsi="Times New Roman" w:cs="Times New Roman"/>
                <w:sz w:val="28"/>
                <w:szCs w:val="28"/>
              </w:rPr>
              <w:t xml:space="preserve"> </w:t>
            </w:r>
            <w:r w:rsidRPr="001164DE">
              <w:rPr>
                <w:rFonts w:ascii="Times New Roman" w:hAnsi="Times New Roman" w:cs="Times New Roman"/>
                <w:i/>
                <w:sz w:val="28"/>
                <w:szCs w:val="28"/>
              </w:rPr>
              <w:t xml:space="preserve">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được duyệt”</w:t>
            </w:r>
          </w:p>
          <w:p w14:paraId="7C1C0380" w14:textId="77777777" w:rsidR="00B053FD" w:rsidRPr="001164DE" w:rsidRDefault="00F43D14" w:rsidP="00B053FD">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p w14:paraId="12D92B17" w14:textId="77777777" w:rsidR="002D5602" w:rsidRPr="001164DE" w:rsidRDefault="002D5602" w:rsidP="002D56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225BFC31" w14:textId="6085117A" w:rsidR="002D5602" w:rsidRPr="001164DE" w:rsidRDefault="00A84D61" w:rsidP="002D560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63B35B80" w14:textId="0750823F" w:rsidR="002D5602" w:rsidRPr="001164DE" w:rsidRDefault="006C115B" w:rsidP="002D5602">
            <w:pPr>
              <w:spacing w:after="0" w:line="312" w:lineRule="auto"/>
              <w:rPr>
                <w:rFonts w:ascii="Times New Roman" w:hAnsi="Times New Roman" w:cs="Times New Roman"/>
                <w:sz w:val="28"/>
                <w:szCs w:val="28"/>
              </w:rPr>
            </w:pPr>
            <w:hyperlink w:anchor="_12._Duyệt_yêu" w:history="1">
              <w:r w:rsidR="00772A1B" w:rsidRPr="001164DE">
                <w:rPr>
                  <w:rStyle w:val="Hyperlink"/>
                  <w:rFonts w:ascii="Times New Roman" w:hAnsi="Times New Roman" w:cs="Times New Roman"/>
                  <w:b/>
                  <w:bCs/>
                  <w:sz w:val="28"/>
                  <w:szCs w:val="28"/>
                </w:rPr>
                <w:t>12</w:t>
              </w:r>
              <w:r w:rsidR="002D5602" w:rsidRPr="001164DE">
                <w:rPr>
                  <w:rStyle w:val="Hyperlink"/>
                  <w:rFonts w:ascii="Times New Roman" w:hAnsi="Times New Roman" w:cs="Times New Roman"/>
                  <w:b/>
                  <w:bCs/>
                  <w:sz w:val="28"/>
                  <w:szCs w:val="28"/>
                </w:rPr>
                <w:t>. Duyệt yêu cầu mua sách pháp luật, Tạp chí Thuế</w:t>
              </w:r>
            </w:hyperlink>
          </w:p>
        </w:tc>
      </w:tr>
    </w:tbl>
    <w:p w14:paraId="523B24BF" w14:textId="79A44A05" w:rsidR="00704121" w:rsidRDefault="00704121" w:rsidP="002B7031">
      <w:pPr>
        <w:pStyle w:val="ListParagraph"/>
        <w:spacing w:line="312" w:lineRule="auto"/>
      </w:pPr>
      <w:r w:rsidRPr="001164DE">
        <w:t xml:space="preserve">Thống kê số lượng yêu cầu mua sách pháp luật, </w:t>
      </w:r>
      <w:r w:rsidR="00E04DD9" w:rsidRPr="001164DE">
        <w:t>Tạp chí Thuế</w:t>
      </w:r>
      <w:r w:rsidRPr="001164DE">
        <w:t xml:space="preserve"> theo nhiều điều kiện tra cứu</w:t>
      </w:r>
    </w:p>
    <w:p w14:paraId="2EB8A850" w14:textId="2FBB8B9A" w:rsidR="00BD2B08" w:rsidRPr="001164DE" w:rsidRDefault="00BD2B08" w:rsidP="00BD2B08">
      <w:pPr>
        <w:pStyle w:val="ListParagraph"/>
        <w:numPr>
          <w:ilvl w:val="0"/>
          <w:numId w:val="0"/>
        </w:numPr>
        <w:spacing w:line="312" w:lineRule="auto"/>
        <w:ind w:left="90"/>
      </w:pPr>
      <w:r>
        <w:rPr>
          <w:noProof/>
          <w:lang w:val="en-US" w:eastAsia="en-US"/>
        </w:rPr>
        <w:drawing>
          <wp:inline distT="0" distB="0" distL="0" distR="0" wp14:anchorId="48E74ED0" wp14:editId="7388C6BF">
            <wp:extent cx="5760085" cy="2167255"/>
            <wp:effectExtent l="19050" t="19050" r="12065"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16725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74"/>
        <w:gridCol w:w="6336"/>
      </w:tblGrid>
      <w:tr w:rsidR="00704121" w:rsidRPr="001164DE" w14:paraId="5403DDEB" w14:textId="77777777" w:rsidTr="00834554">
        <w:trPr>
          <w:trHeight w:val="510"/>
          <w:tblHeader/>
        </w:trPr>
        <w:tc>
          <w:tcPr>
            <w:tcW w:w="576" w:type="pct"/>
            <w:shd w:val="clear" w:color="auto" w:fill="E7E6E6" w:themeFill="background2"/>
            <w:vAlign w:val="center"/>
          </w:tcPr>
          <w:p w14:paraId="41FD8762"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346" w:type="pct"/>
            <w:shd w:val="clear" w:color="auto" w:fill="E7E6E6" w:themeFill="background2"/>
            <w:vAlign w:val="center"/>
          </w:tcPr>
          <w:p w14:paraId="363F85D5"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3DFDFDF1"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704121" w:rsidRPr="001164DE" w14:paraId="0A8AF92A" w14:textId="77777777" w:rsidTr="00834554">
        <w:trPr>
          <w:trHeight w:val="510"/>
        </w:trPr>
        <w:tc>
          <w:tcPr>
            <w:tcW w:w="576" w:type="pct"/>
            <w:shd w:val="clear" w:color="auto" w:fill="auto"/>
          </w:tcPr>
          <w:p w14:paraId="33655245"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5111E8FF"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078" w:type="pct"/>
            <w:shd w:val="clear" w:color="auto" w:fill="auto"/>
          </w:tcPr>
          <w:p w14:paraId="372466DD" w14:textId="6288E2E1"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yêu cầu đặt mua tạp chí sách/tạp chí, </w:t>
            </w:r>
            <w:r w:rsidRPr="001164DE">
              <w:rPr>
                <w:rFonts w:ascii="Times New Roman" w:hAnsi="Times New Roman" w:cs="Times New Roman"/>
                <w:sz w:val="28"/>
                <w:szCs w:val="28"/>
              </w:rPr>
              <w:t>chọn các tiêu chí muốn tìm kiếm bao gồm (thông tin người gửi yêu cầu, ngày tạo yêu cầu, nội dung yêu cầu, số lượng đặt), gõ từ khóa tìm kiếm</w:t>
            </w:r>
            <w:r w:rsidR="000F0990" w:rsidRPr="001164DE">
              <w:rPr>
                <w:rFonts w:ascii="Times New Roman" w:hAnsi="Times New Roman" w:cs="Times New Roman"/>
                <w:sz w:val="28"/>
                <w:szCs w:val="28"/>
              </w:rPr>
              <w:t xml:space="preserve"> và chọn Enter</w:t>
            </w:r>
          </w:p>
        </w:tc>
      </w:tr>
      <w:tr w:rsidR="00704121" w:rsidRPr="001164DE" w14:paraId="0499A411" w14:textId="77777777" w:rsidTr="00834554">
        <w:trPr>
          <w:trHeight w:val="510"/>
        </w:trPr>
        <w:tc>
          <w:tcPr>
            <w:tcW w:w="576" w:type="pct"/>
            <w:shd w:val="clear" w:color="auto" w:fill="auto"/>
          </w:tcPr>
          <w:p w14:paraId="108581AC"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46" w:type="pct"/>
            <w:shd w:val="clear" w:color="auto" w:fill="auto"/>
          </w:tcPr>
          <w:p w14:paraId="6CCC6CE9" w14:textId="77777777" w:rsidR="00704121" w:rsidRPr="001164DE" w:rsidRDefault="0070412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78" w:type="pct"/>
            <w:shd w:val="clear" w:color="auto" w:fill="auto"/>
          </w:tcPr>
          <w:p w14:paraId="6AE81999" w14:textId="001C107B" w:rsidR="00B053FD" w:rsidRPr="001164DE" w:rsidRDefault="004165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trong CSDL theo các điều kiện tra cứu </w:t>
            </w:r>
            <w:r w:rsidR="00704121" w:rsidRPr="001164DE">
              <w:rPr>
                <w:rFonts w:ascii="Times New Roman" w:hAnsi="Times New Roman" w:cs="Times New Roman"/>
                <w:sz w:val="28"/>
                <w:szCs w:val="28"/>
              </w:rPr>
              <w:t>và hiển thị các kết quả thỏa mãn tất cả các tiêu chí tìm kiếm</w:t>
            </w:r>
            <w:r w:rsidR="00003DD7" w:rsidRPr="001164DE">
              <w:rPr>
                <w:rFonts w:ascii="Times New Roman" w:hAnsi="Times New Roman" w:cs="Times New Roman"/>
                <w:sz w:val="28"/>
                <w:szCs w:val="28"/>
              </w:rPr>
              <w:t xml:space="preserve"> </w:t>
            </w:r>
          </w:p>
          <w:p w14:paraId="0200242F" w14:textId="77777777" w:rsidR="00DF0D6A" w:rsidRPr="001164DE" w:rsidRDefault="00DF0D6A"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567CB47" wp14:editId="20791845">
                  <wp:extent cx="3852562" cy="1695450"/>
                  <wp:effectExtent l="19050" t="19050" r="1460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9140" cy="1698345"/>
                          </a:xfrm>
                          <a:prstGeom prst="rect">
                            <a:avLst/>
                          </a:prstGeom>
                          <a:ln>
                            <a:solidFill>
                              <a:schemeClr val="tx1"/>
                            </a:solidFill>
                          </a:ln>
                        </pic:spPr>
                      </pic:pic>
                    </a:graphicData>
                  </a:graphic>
                </wp:inline>
              </w:drawing>
            </w:r>
          </w:p>
          <w:p w14:paraId="236BDA36" w14:textId="77777777" w:rsidR="00E0114F" w:rsidRPr="001164DE" w:rsidRDefault="00E0114F" w:rsidP="00E0114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53585FE8" w14:textId="4DF93594" w:rsidR="00E0114F" w:rsidRPr="001164DE" w:rsidRDefault="00A84D61" w:rsidP="00E0114F">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797B2725" w14:textId="62E21514" w:rsidR="00E0114F" w:rsidRPr="001164DE" w:rsidRDefault="0036191B" w:rsidP="00E0114F">
            <w:pPr>
              <w:spacing w:after="0" w:line="312" w:lineRule="auto"/>
              <w:rPr>
                <w:rFonts w:ascii="Times New Roman" w:hAnsi="Times New Roman" w:cs="Times New Roman"/>
                <w:sz w:val="28"/>
                <w:szCs w:val="28"/>
              </w:rPr>
            </w:pPr>
            <w:r w:rsidRPr="001164DE">
              <w:rPr>
                <w:rFonts w:ascii="Times New Roman" w:hAnsi="Times New Roman" w:cs="Times New Roman"/>
                <w:b/>
                <w:bCs/>
                <w:sz w:val="28"/>
                <w:szCs w:val="28"/>
              </w:rPr>
              <w:t>13</w:t>
            </w:r>
            <w:r w:rsidR="00E0114F" w:rsidRPr="001164DE">
              <w:rPr>
                <w:rFonts w:ascii="Times New Roman" w:hAnsi="Times New Roman" w:cs="Times New Roman"/>
                <w:b/>
                <w:bCs/>
                <w:sz w:val="28"/>
                <w:szCs w:val="28"/>
              </w:rPr>
              <w:t>. Thống kê số lượng yêu cầu mua sách pháp luật, Tạp chí Thuế theo nhiều điều kiện tra cứu</w:t>
            </w:r>
          </w:p>
        </w:tc>
      </w:tr>
    </w:tbl>
    <w:p w14:paraId="1537C9C4" w14:textId="77777777" w:rsidR="003E5211" w:rsidRPr="001164DE" w:rsidRDefault="003E5211" w:rsidP="0055188C">
      <w:pPr>
        <w:pStyle w:val="Heading3"/>
      </w:pPr>
      <w:bookmarkStart w:id="102" w:name="_Toc50105104"/>
      <w:bookmarkStart w:id="103" w:name="_Toc56522252"/>
      <w:bookmarkStart w:id="104" w:name="_Toc70073949"/>
      <w:r w:rsidRPr="001164DE">
        <w:t>(A1.3.6) Quản lý thông tin quảng cáo</w:t>
      </w:r>
      <w:bookmarkEnd w:id="102"/>
      <w:bookmarkEnd w:id="103"/>
      <w:bookmarkEnd w:id="104"/>
    </w:p>
    <w:p w14:paraId="1844106A" w14:textId="77777777" w:rsidR="009D7060" w:rsidRPr="001164DE" w:rsidRDefault="009D7060" w:rsidP="0090566F">
      <w:pPr>
        <w:pStyle w:val="Heading4"/>
      </w:pPr>
      <w:r w:rsidRPr="001164DE">
        <w:t>Văn bản nghiệp vụ áp dụng</w:t>
      </w:r>
    </w:p>
    <w:p w14:paraId="06366C6E" w14:textId="3EC18FD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0EA7B18" w14:textId="77777777" w:rsidR="009D7060" w:rsidRPr="001164DE" w:rsidRDefault="009D7060" w:rsidP="0090566F">
      <w:pPr>
        <w:pStyle w:val="Heading4"/>
      </w:pPr>
      <w:r w:rsidRPr="001164DE">
        <w:t>Mô tả yêu cầu</w:t>
      </w:r>
    </w:p>
    <w:p w14:paraId="6E813E54" w14:textId="77777777" w:rsidR="00D8052F" w:rsidRPr="001164DE" w:rsidRDefault="00D8052F" w:rsidP="002B7031">
      <w:pPr>
        <w:pStyle w:val="Style2"/>
        <w:spacing w:line="312" w:lineRule="auto"/>
      </w:pPr>
      <w:r w:rsidRPr="001164DE">
        <w:t>Người quản trị nội dung có thể hủy yêu cầu quảng cáo. Hệ thống thực hiện kiểm tra và lưu thông tin vào CSDL.</w:t>
      </w:r>
    </w:p>
    <w:p w14:paraId="6F410B08" w14:textId="074CB3F4" w:rsidR="00D8052F" w:rsidRPr="001164DE" w:rsidRDefault="00D8052F" w:rsidP="002B7031">
      <w:pPr>
        <w:pStyle w:val="Style2"/>
        <w:spacing w:line="312" w:lineRule="auto"/>
      </w:pPr>
      <w:r w:rsidRPr="001164DE">
        <w:t xml:space="preserve">Người quản trị nội dung có thể phê duyệt/ thiết lập thông tin hiển thị quảng cáo trên trang thông tin của </w:t>
      </w:r>
      <w:r w:rsidR="00E04DD9" w:rsidRPr="001164DE">
        <w:t>Tạp chí Thuế</w:t>
      </w:r>
      <w:r w:rsidRPr="001164DE">
        <w:t>. Hệ thống thực hiện kiểm tra, lưu thông tin vào CSDL.</w:t>
      </w:r>
    </w:p>
    <w:p w14:paraId="2D512F1D" w14:textId="2EF371A5" w:rsidR="00D8052F" w:rsidRPr="001164DE" w:rsidRDefault="00D8052F" w:rsidP="002B7031">
      <w:pPr>
        <w:pStyle w:val="Style2"/>
        <w:spacing w:line="312" w:lineRule="auto"/>
      </w:pPr>
      <w:r w:rsidRPr="001164DE">
        <w:t xml:space="preserve">Người quản trị nội dung có thể gỡ bỏ thông tin quảng cáo trên trang thông tin </w:t>
      </w:r>
      <w:r w:rsidRPr="001164DE">
        <w:lastRenderedPageBreak/>
        <w:t xml:space="preserve">của </w:t>
      </w:r>
      <w:r w:rsidR="00E04DD9" w:rsidRPr="001164DE">
        <w:t>Tạp chí Thuế</w:t>
      </w:r>
      <w:r w:rsidRPr="001164DE">
        <w:t>. Hệ thống kiểm tra và lưu thông tin vào CSDL</w:t>
      </w:r>
      <w:r w:rsidRPr="001164DE" w:rsidDel="007B5D05">
        <w:t xml:space="preserve"> </w:t>
      </w:r>
    </w:p>
    <w:p w14:paraId="3492029C" w14:textId="69A8DFE3" w:rsidR="000F0990" w:rsidRPr="001164DE" w:rsidRDefault="000F0990" w:rsidP="0090566F">
      <w:pPr>
        <w:pStyle w:val="Style2"/>
        <w:numPr>
          <w:ilvl w:val="0"/>
          <w:numId w:val="0"/>
        </w:numPr>
        <w:spacing w:line="312" w:lineRule="auto"/>
        <w:ind w:left="91"/>
      </w:pPr>
    </w:p>
    <w:p w14:paraId="54C0A85C" w14:textId="5271EF61" w:rsidR="00341204" w:rsidRPr="001164DE" w:rsidRDefault="00341204">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772BE9B4" w14:textId="77777777" w:rsidR="009D7060" w:rsidRPr="001164DE" w:rsidRDefault="009D7060" w:rsidP="0090566F">
      <w:pPr>
        <w:pStyle w:val="Heading4"/>
      </w:pPr>
      <w:r w:rsidRPr="001164DE">
        <w:lastRenderedPageBreak/>
        <w:t>Thiết kế giao diện</w:t>
      </w:r>
    </w:p>
    <w:p w14:paraId="6AB1A8EE" w14:textId="77777777" w:rsidR="00A84F88" w:rsidRPr="001164DE" w:rsidRDefault="00A84F88" w:rsidP="002B7031">
      <w:pPr>
        <w:pStyle w:val="ListParagraph"/>
        <w:spacing w:line="312" w:lineRule="auto"/>
      </w:pPr>
      <w:r w:rsidRPr="001164DE">
        <w:rPr>
          <w:lang w:val="en-US"/>
        </w:rPr>
        <w:t>Quản lý yêu cầu quảng cáo</w:t>
      </w:r>
    </w:p>
    <w:p w14:paraId="3CAAAD1E" w14:textId="77777777" w:rsidR="00A84F88" w:rsidRPr="001164DE" w:rsidRDefault="00A84F88" w:rsidP="002B7031">
      <w:pPr>
        <w:pStyle w:val="Style2"/>
        <w:numPr>
          <w:ilvl w:val="0"/>
          <w:numId w:val="0"/>
        </w:numPr>
        <w:spacing w:line="312" w:lineRule="auto"/>
      </w:pPr>
      <w:r w:rsidRPr="001164DE">
        <w:rPr>
          <w:noProof/>
        </w:rPr>
        <w:drawing>
          <wp:inline distT="0" distB="0" distL="0" distR="0" wp14:anchorId="76688FAE" wp14:editId="56CAC00E">
            <wp:extent cx="5753100" cy="3596640"/>
            <wp:effectExtent l="19050" t="19050" r="19050" b="228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3100" cy="3596640"/>
                    </a:xfrm>
                    <a:prstGeom prst="rect">
                      <a:avLst/>
                    </a:prstGeom>
                    <a:ln>
                      <a:solidFill>
                        <a:schemeClr val="tx1"/>
                      </a:solidFill>
                    </a:ln>
                  </pic:spPr>
                </pic:pic>
              </a:graphicData>
            </a:graphic>
          </wp:inline>
        </w:drawing>
      </w:r>
    </w:p>
    <w:p w14:paraId="7AC03EFF" w14:textId="56A9BC91" w:rsidR="00A84F88" w:rsidRPr="001164DE" w:rsidRDefault="00A84F88"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34</w:t>
      </w:r>
      <w:r w:rsidRPr="001164DE">
        <w:rPr>
          <w:noProof/>
          <w:sz w:val="28"/>
          <w:szCs w:val="28"/>
        </w:rPr>
        <w:fldChar w:fldCharType="end"/>
      </w:r>
      <w:r w:rsidRPr="001164DE">
        <w:rPr>
          <w:sz w:val="28"/>
          <w:szCs w:val="28"/>
        </w:rPr>
        <w:t>: Quản lý yêu cầu quảng cáo</w:t>
      </w:r>
    </w:p>
    <w:p w14:paraId="3C3DBA71" w14:textId="77777777" w:rsidR="00A84F88" w:rsidRPr="001164DE" w:rsidRDefault="00A84F88"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90"/>
        <w:gridCol w:w="2080"/>
        <w:gridCol w:w="1350"/>
        <w:gridCol w:w="1114"/>
        <w:gridCol w:w="807"/>
        <w:gridCol w:w="2825"/>
      </w:tblGrid>
      <w:tr w:rsidR="00A84F88" w:rsidRPr="001164DE" w14:paraId="4BE63DA9" w14:textId="77777777" w:rsidTr="00A84F88">
        <w:trPr>
          <w:tblHeader/>
        </w:trPr>
        <w:tc>
          <w:tcPr>
            <w:tcW w:w="900" w:type="dxa"/>
            <w:shd w:val="clear" w:color="auto" w:fill="E7E6E6" w:themeFill="background2"/>
          </w:tcPr>
          <w:p w14:paraId="272659FE" w14:textId="77777777" w:rsidR="00A84F88" w:rsidRPr="001164DE" w:rsidRDefault="00A84F88"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59" w:type="dxa"/>
            <w:shd w:val="clear" w:color="auto" w:fill="E7E6E6" w:themeFill="background2"/>
          </w:tcPr>
          <w:p w14:paraId="0557300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383" w:type="dxa"/>
            <w:shd w:val="clear" w:color="auto" w:fill="E7E6E6" w:themeFill="background2"/>
          </w:tcPr>
          <w:p w14:paraId="7CDB4733"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8" w:type="dxa"/>
            <w:shd w:val="clear" w:color="auto" w:fill="E7E6E6" w:themeFill="background2"/>
          </w:tcPr>
          <w:p w14:paraId="03475FA0"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10" w:type="dxa"/>
            <w:shd w:val="clear" w:color="auto" w:fill="E7E6E6" w:themeFill="background2"/>
          </w:tcPr>
          <w:p w14:paraId="642C2669"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965" w:type="dxa"/>
            <w:shd w:val="clear" w:color="auto" w:fill="E7E6E6" w:themeFill="background2"/>
          </w:tcPr>
          <w:p w14:paraId="0CCA6736" w14:textId="77777777" w:rsidR="00A84F88" w:rsidRPr="001164DE" w:rsidRDefault="00A84F88"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A84F88" w:rsidRPr="001164DE" w14:paraId="393484AD" w14:textId="77777777" w:rsidTr="00A84F88">
        <w:tc>
          <w:tcPr>
            <w:tcW w:w="9355" w:type="dxa"/>
            <w:gridSpan w:val="6"/>
          </w:tcPr>
          <w:p w14:paraId="5AD85B54" w14:textId="77777777" w:rsidR="00A84F88" w:rsidRPr="001164DE" w:rsidRDefault="00A84F88" w:rsidP="002B7031">
            <w:pPr>
              <w:spacing w:line="312" w:lineRule="auto"/>
              <w:rPr>
                <w:rFonts w:ascii="Times New Roman" w:hAnsi="Times New Roman"/>
                <w:b/>
                <w:i/>
                <w:sz w:val="28"/>
                <w:szCs w:val="28"/>
              </w:rPr>
            </w:pPr>
            <w:r w:rsidRPr="001164DE">
              <w:rPr>
                <w:rFonts w:ascii="Times New Roman" w:hAnsi="Times New Roman"/>
                <w:b/>
                <w:i/>
                <w:sz w:val="28"/>
                <w:szCs w:val="28"/>
              </w:rPr>
              <w:t>Quản lý danh sách yêu cầu quảng cáo</w:t>
            </w:r>
          </w:p>
        </w:tc>
      </w:tr>
      <w:tr w:rsidR="00D8052F" w:rsidRPr="001164DE" w14:paraId="7DC99210" w14:textId="77777777" w:rsidTr="00A84F88">
        <w:tc>
          <w:tcPr>
            <w:tcW w:w="900" w:type="dxa"/>
          </w:tcPr>
          <w:p w14:paraId="2ED2AE8D"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159" w:type="dxa"/>
          </w:tcPr>
          <w:p w14:paraId="637F188F"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Nội dung yêu cầu</w:t>
            </w:r>
          </w:p>
        </w:tc>
        <w:tc>
          <w:tcPr>
            <w:tcW w:w="1383" w:type="dxa"/>
          </w:tcPr>
          <w:p w14:paraId="1DDE0EC7"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38" w:type="dxa"/>
          </w:tcPr>
          <w:p w14:paraId="6AE9A030"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1FB33E9C"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3A75B32D"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50678A48"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nội dung yêu cầu đặt quảng cáo</w:t>
            </w:r>
          </w:p>
          <w:p w14:paraId="2F30CA31"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200 ký tự còn lại hiển thị dạng …</w:t>
            </w:r>
          </w:p>
        </w:tc>
      </w:tr>
      <w:tr w:rsidR="00D8052F" w:rsidRPr="001164DE" w14:paraId="2669B8C0" w14:textId="77777777" w:rsidTr="00A84F88">
        <w:tc>
          <w:tcPr>
            <w:tcW w:w="900" w:type="dxa"/>
          </w:tcPr>
          <w:p w14:paraId="38F56EF7"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159" w:type="dxa"/>
          </w:tcPr>
          <w:p w14:paraId="3AAEDD03"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lang w:val="vi-VN"/>
              </w:rPr>
              <w:t>Người gửi</w:t>
            </w:r>
          </w:p>
        </w:tc>
        <w:tc>
          <w:tcPr>
            <w:tcW w:w="1383" w:type="dxa"/>
          </w:tcPr>
          <w:p w14:paraId="6161896A"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8" w:type="dxa"/>
          </w:tcPr>
          <w:p w14:paraId="75E192BA"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69C6E700"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0E98C78A"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162BB920"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của người gửi yêu cầu quảng cáo</w:t>
            </w:r>
          </w:p>
        </w:tc>
      </w:tr>
      <w:tr w:rsidR="00D8052F" w:rsidRPr="001164DE" w14:paraId="7004A03D" w14:textId="77777777" w:rsidTr="00A84F88">
        <w:tc>
          <w:tcPr>
            <w:tcW w:w="900" w:type="dxa"/>
          </w:tcPr>
          <w:p w14:paraId="40E15319"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159" w:type="dxa"/>
          </w:tcPr>
          <w:p w14:paraId="1F3DCC83"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383" w:type="dxa"/>
          </w:tcPr>
          <w:p w14:paraId="20DB7CAF"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8" w:type="dxa"/>
          </w:tcPr>
          <w:p w14:paraId="1F4AF6CE"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19EAFD47"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6703485C"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3FBDAC6"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điện thoại của người đặt quảng cáo</w:t>
            </w:r>
          </w:p>
        </w:tc>
      </w:tr>
      <w:tr w:rsidR="00D8052F" w:rsidRPr="001164DE" w14:paraId="07A2CD14" w14:textId="77777777" w:rsidTr="00A84F88">
        <w:tc>
          <w:tcPr>
            <w:tcW w:w="900" w:type="dxa"/>
          </w:tcPr>
          <w:p w14:paraId="7C843AD8"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159" w:type="dxa"/>
          </w:tcPr>
          <w:p w14:paraId="77D265E1"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Ngày tạo</w:t>
            </w:r>
          </w:p>
        </w:tc>
        <w:tc>
          <w:tcPr>
            <w:tcW w:w="1383" w:type="dxa"/>
          </w:tcPr>
          <w:p w14:paraId="5D9B5ADA"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138" w:type="dxa"/>
          </w:tcPr>
          <w:p w14:paraId="2BF94F9D"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166FFB86"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61111413"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673C1948"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thời gian tạo yêu cầu đặt quảng cáo</w:t>
            </w:r>
          </w:p>
        </w:tc>
      </w:tr>
      <w:tr w:rsidR="00D8052F" w:rsidRPr="001164DE" w14:paraId="70816E63" w14:textId="77777777" w:rsidTr="00A84F88">
        <w:tc>
          <w:tcPr>
            <w:tcW w:w="900" w:type="dxa"/>
          </w:tcPr>
          <w:p w14:paraId="0BA23DA7"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159" w:type="dxa"/>
          </w:tcPr>
          <w:p w14:paraId="6A23EAC9"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Trạng thái</w:t>
            </w:r>
          </w:p>
        </w:tc>
        <w:tc>
          <w:tcPr>
            <w:tcW w:w="1383" w:type="dxa"/>
          </w:tcPr>
          <w:p w14:paraId="7EF306EB"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8" w:type="dxa"/>
          </w:tcPr>
          <w:p w14:paraId="4C5D66C6"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363C8815"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4B3D526A"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A8F7C9C"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trạng thái của yêu cầu đặt quảng cáo </w:t>
            </w:r>
          </w:p>
          <w:p w14:paraId="3DAC26D1"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Mới: Yêu cầu mới được tạo</w:t>
            </w:r>
          </w:p>
          <w:p w14:paraId="1059F7F8"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Đã duyệt: Yêu cầu đã được duyệt</w:t>
            </w:r>
          </w:p>
          <w:p w14:paraId="668AA8FA"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Từ chối duyệt: Yêu cầu bị từ chối duyệt</w:t>
            </w:r>
          </w:p>
        </w:tc>
      </w:tr>
    </w:tbl>
    <w:p w14:paraId="4FFE4B26" w14:textId="77777777" w:rsidR="00341204" w:rsidRPr="001164DE" w:rsidRDefault="00341204">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390D8794" w14:textId="701E2855" w:rsidR="00A84F88" w:rsidRPr="001164DE" w:rsidRDefault="00A84F88" w:rsidP="002B7031">
      <w:pPr>
        <w:pStyle w:val="ListParagraph"/>
        <w:spacing w:line="312" w:lineRule="auto"/>
      </w:pPr>
      <w:r w:rsidRPr="001164DE">
        <w:rPr>
          <w:lang w:val="en-US"/>
        </w:rPr>
        <w:lastRenderedPageBreak/>
        <w:t>Thiết lậ</w:t>
      </w:r>
      <w:r w:rsidR="00D8052F" w:rsidRPr="001164DE">
        <w:rPr>
          <w:lang w:val="en-US"/>
        </w:rPr>
        <w:t>p/</w:t>
      </w:r>
      <w:r w:rsidRPr="001164DE">
        <w:rPr>
          <w:lang w:val="en-US"/>
        </w:rPr>
        <w:t>Phê duyệt/ Gỡ thông tin quảng cáo</w:t>
      </w:r>
    </w:p>
    <w:p w14:paraId="57170A5D" w14:textId="77777777" w:rsidR="00A84F88" w:rsidRPr="001164DE" w:rsidRDefault="00A84F88" w:rsidP="002B7031">
      <w:pPr>
        <w:pStyle w:val="Style2"/>
        <w:numPr>
          <w:ilvl w:val="0"/>
          <w:numId w:val="0"/>
        </w:numPr>
        <w:spacing w:line="312" w:lineRule="auto"/>
        <w:jc w:val="center"/>
      </w:pPr>
      <w:r w:rsidRPr="001164DE">
        <w:rPr>
          <w:noProof/>
        </w:rPr>
        <w:drawing>
          <wp:inline distT="0" distB="0" distL="0" distR="0" wp14:anchorId="3232D3A3" wp14:editId="0326ACC7">
            <wp:extent cx="4281079" cy="5840083"/>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8225" cy="5890756"/>
                    </a:xfrm>
                    <a:prstGeom prst="rect">
                      <a:avLst/>
                    </a:prstGeom>
                  </pic:spPr>
                </pic:pic>
              </a:graphicData>
            </a:graphic>
          </wp:inline>
        </w:drawing>
      </w:r>
    </w:p>
    <w:p w14:paraId="29F56435" w14:textId="79F2ED2E" w:rsidR="00A84F88" w:rsidRPr="001164DE" w:rsidRDefault="00A84F88"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35</w:t>
      </w:r>
      <w:r w:rsidRPr="001164DE">
        <w:rPr>
          <w:noProof/>
          <w:sz w:val="28"/>
          <w:szCs w:val="28"/>
        </w:rPr>
        <w:fldChar w:fldCharType="end"/>
      </w:r>
      <w:r w:rsidRPr="001164DE">
        <w:rPr>
          <w:sz w:val="28"/>
          <w:szCs w:val="28"/>
        </w:rPr>
        <w:t>: Thiết lập thông tin quảng cáo</w:t>
      </w:r>
    </w:p>
    <w:p w14:paraId="4612179A" w14:textId="77777777" w:rsidR="00A84F88" w:rsidRPr="001164DE" w:rsidRDefault="00A84F88"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59A4E55B" wp14:editId="5E5F3D94">
            <wp:extent cx="3963983" cy="546914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7059" cy="5473391"/>
                    </a:xfrm>
                    <a:prstGeom prst="rect">
                      <a:avLst/>
                    </a:prstGeom>
                  </pic:spPr>
                </pic:pic>
              </a:graphicData>
            </a:graphic>
          </wp:inline>
        </w:drawing>
      </w:r>
    </w:p>
    <w:p w14:paraId="3F203A53" w14:textId="59CB9A4E" w:rsidR="00A84F88" w:rsidRPr="001164DE" w:rsidRDefault="00A84F88"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36</w:t>
      </w:r>
      <w:r w:rsidRPr="001164DE">
        <w:rPr>
          <w:sz w:val="28"/>
          <w:szCs w:val="28"/>
        </w:rPr>
        <w:fldChar w:fldCharType="end"/>
      </w:r>
      <w:r w:rsidRPr="001164DE">
        <w:rPr>
          <w:sz w:val="28"/>
          <w:szCs w:val="28"/>
        </w:rPr>
        <w:t>: Phê duyệt thông tin quảng cáo</w:t>
      </w:r>
    </w:p>
    <w:p w14:paraId="526A51A7" w14:textId="77777777" w:rsidR="00A84F88" w:rsidRPr="001164DE" w:rsidRDefault="00A84F88"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5EFB287D" wp14:editId="644D34B3">
            <wp:extent cx="3305175" cy="45053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5175" cy="4505325"/>
                    </a:xfrm>
                    <a:prstGeom prst="rect">
                      <a:avLst/>
                    </a:prstGeom>
                  </pic:spPr>
                </pic:pic>
              </a:graphicData>
            </a:graphic>
          </wp:inline>
        </w:drawing>
      </w:r>
    </w:p>
    <w:p w14:paraId="53CB42CB" w14:textId="6C7096B5" w:rsidR="00A84F88" w:rsidRPr="001164DE" w:rsidRDefault="00A84F88"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37</w:t>
      </w:r>
      <w:r w:rsidRPr="001164DE">
        <w:rPr>
          <w:sz w:val="28"/>
          <w:szCs w:val="28"/>
        </w:rPr>
        <w:fldChar w:fldCharType="end"/>
      </w:r>
      <w:r w:rsidRPr="001164DE">
        <w:rPr>
          <w:sz w:val="28"/>
          <w:szCs w:val="28"/>
        </w:rPr>
        <w:t>: Gỡ thông tin quảng cáo</w:t>
      </w:r>
    </w:p>
    <w:p w14:paraId="37CE3865" w14:textId="77777777" w:rsidR="00A84F88" w:rsidRPr="001164DE" w:rsidRDefault="00A84F88"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759"/>
        <w:gridCol w:w="1678"/>
        <w:gridCol w:w="1688"/>
        <w:gridCol w:w="969"/>
        <w:gridCol w:w="979"/>
        <w:gridCol w:w="2903"/>
      </w:tblGrid>
      <w:tr w:rsidR="00A84F88" w:rsidRPr="001164DE" w14:paraId="4886FDAA" w14:textId="77777777" w:rsidTr="00447D9F">
        <w:trPr>
          <w:trHeight w:val="1052"/>
          <w:tblHeader/>
        </w:trPr>
        <w:tc>
          <w:tcPr>
            <w:tcW w:w="759" w:type="dxa"/>
            <w:shd w:val="clear" w:color="auto" w:fill="E7E6E6" w:themeFill="background2"/>
          </w:tcPr>
          <w:p w14:paraId="7D563B93" w14:textId="77777777" w:rsidR="00A84F88" w:rsidRPr="001164DE" w:rsidRDefault="00A84F88"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678" w:type="dxa"/>
            <w:shd w:val="clear" w:color="auto" w:fill="E7E6E6" w:themeFill="background2"/>
          </w:tcPr>
          <w:p w14:paraId="70388224"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688" w:type="dxa"/>
            <w:shd w:val="clear" w:color="auto" w:fill="E7E6E6" w:themeFill="background2"/>
          </w:tcPr>
          <w:p w14:paraId="42E59624"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69" w:type="dxa"/>
            <w:shd w:val="clear" w:color="auto" w:fill="E7E6E6" w:themeFill="background2"/>
          </w:tcPr>
          <w:p w14:paraId="7CBDAEAD"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79" w:type="dxa"/>
            <w:shd w:val="clear" w:color="auto" w:fill="E7E6E6" w:themeFill="background2"/>
          </w:tcPr>
          <w:p w14:paraId="13E32D9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903" w:type="dxa"/>
            <w:shd w:val="clear" w:color="auto" w:fill="E7E6E6" w:themeFill="background2"/>
          </w:tcPr>
          <w:p w14:paraId="0D59C92A" w14:textId="77777777" w:rsidR="00A84F88" w:rsidRPr="001164DE" w:rsidRDefault="000F75C5"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84F88" w:rsidRPr="001164DE" w14:paraId="0694C658" w14:textId="77777777" w:rsidTr="00155DC4">
        <w:tc>
          <w:tcPr>
            <w:tcW w:w="8976" w:type="dxa"/>
            <w:gridSpan w:val="6"/>
          </w:tcPr>
          <w:p w14:paraId="7DBE3F71" w14:textId="77777777" w:rsidR="00A84F88" w:rsidRPr="001164DE" w:rsidRDefault="00A84F88" w:rsidP="002B7031">
            <w:pPr>
              <w:pStyle w:val="Style2"/>
              <w:numPr>
                <w:ilvl w:val="0"/>
                <w:numId w:val="0"/>
              </w:numPr>
              <w:spacing w:line="312" w:lineRule="auto"/>
            </w:pPr>
            <w:r w:rsidRPr="001164DE">
              <w:t>Thiết lập thông tin quảng cáo, phê duyệt, gỡ thông tin quảng cáo</w:t>
            </w:r>
          </w:p>
        </w:tc>
      </w:tr>
      <w:tr w:rsidR="00447D9F" w:rsidRPr="001164DE" w14:paraId="78F01D72" w14:textId="77777777" w:rsidTr="00447D9F">
        <w:tc>
          <w:tcPr>
            <w:tcW w:w="759" w:type="dxa"/>
          </w:tcPr>
          <w:p w14:paraId="1489CDDA" w14:textId="794CCC81"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678" w:type="dxa"/>
          </w:tcPr>
          <w:p w14:paraId="05AADA4C" w14:textId="679EFC1F"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Alias</w:t>
            </w:r>
          </w:p>
        </w:tc>
        <w:tc>
          <w:tcPr>
            <w:tcW w:w="1688" w:type="dxa"/>
          </w:tcPr>
          <w:p w14:paraId="06854EA2" w14:textId="564DBA7B"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69" w:type="dxa"/>
          </w:tcPr>
          <w:p w14:paraId="43265918" w14:textId="7EF7E143" w:rsidR="00447D9F" w:rsidRPr="001164DE" w:rsidRDefault="00447D9F" w:rsidP="00447D9F">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979" w:type="dxa"/>
          </w:tcPr>
          <w:p w14:paraId="3134C90F"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6BB7393E" w14:textId="77777777"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định danh quảng cáo trên hệ thống</w:t>
            </w:r>
          </w:p>
          <w:p w14:paraId="3BCB14F7" w14:textId="1BFAC107"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447D9F" w:rsidRPr="001164DE" w14:paraId="33071885" w14:textId="77777777" w:rsidTr="00447D9F">
        <w:tc>
          <w:tcPr>
            <w:tcW w:w="759" w:type="dxa"/>
          </w:tcPr>
          <w:p w14:paraId="2EA696D3" w14:textId="7DCBFBF6"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678" w:type="dxa"/>
          </w:tcPr>
          <w:p w14:paraId="47F4F298" w14:textId="04659BB9"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Tiêu đề</w:t>
            </w:r>
          </w:p>
        </w:tc>
        <w:tc>
          <w:tcPr>
            <w:tcW w:w="1688" w:type="dxa"/>
          </w:tcPr>
          <w:p w14:paraId="1B0B982C" w14:textId="450E15F7"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69" w:type="dxa"/>
          </w:tcPr>
          <w:p w14:paraId="26D9997E" w14:textId="486D7760" w:rsidR="00447D9F" w:rsidRPr="001164DE" w:rsidRDefault="00447D9F" w:rsidP="00447D9F">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979" w:type="dxa"/>
          </w:tcPr>
          <w:p w14:paraId="04E23185"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74927E60" w14:textId="276CF5AD"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điền nội dung tiêu đề</w:t>
            </w:r>
          </w:p>
        </w:tc>
      </w:tr>
      <w:tr w:rsidR="00447D9F" w:rsidRPr="001164DE" w14:paraId="26D4F05A" w14:textId="77777777" w:rsidTr="00447D9F">
        <w:tc>
          <w:tcPr>
            <w:tcW w:w="759" w:type="dxa"/>
          </w:tcPr>
          <w:p w14:paraId="324472AB" w14:textId="1A19C4C4"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678" w:type="dxa"/>
          </w:tcPr>
          <w:p w14:paraId="06EFE77C" w14:textId="57EDC176"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Vị trí lưu quảng cáo</w:t>
            </w:r>
            <w:r w:rsidRPr="001164DE">
              <w:rPr>
                <w:rFonts w:ascii="Times New Roman" w:hAnsi="Times New Roman"/>
                <w:sz w:val="28"/>
                <w:szCs w:val="28"/>
              </w:rPr>
              <w:br/>
              <w:t>(Location)</w:t>
            </w:r>
          </w:p>
        </w:tc>
        <w:tc>
          <w:tcPr>
            <w:tcW w:w="1688" w:type="dxa"/>
          </w:tcPr>
          <w:p w14:paraId="3C903FF6" w14:textId="6C8472F0" w:rsidR="00447D9F" w:rsidRPr="001164DE" w:rsidRDefault="00447D9F" w:rsidP="00447D9F">
            <w:pPr>
              <w:spacing w:line="312" w:lineRule="auto"/>
              <w:rPr>
                <w:rFonts w:ascii="Times New Roman" w:hAnsi="Times New Roman"/>
                <w:sz w:val="28"/>
                <w:szCs w:val="28"/>
              </w:rPr>
            </w:pPr>
          </w:p>
        </w:tc>
        <w:tc>
          <w:tcPr>
            <w:tcW w:w="969" w:type="dxa"/>
          </w:tcPr>
          <w:p w14:paraId="04F297E3" w14:textId="5B199A50"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Có</w:t>
            </w:r>
          </w:p>
        </w:tc>
        <w:tc>
          <w:tcPr>
            <w:tcW w:w="979" w:type="dxa"/>
          </w:tcPr>
          <w:p w14:paraId="69B998EF" w14:textId="77777777" w:rsidR="00447D9F" w:rsidRPr="001164DE" w:rsidRDefault="00447D9F" w:rsidP="00447D9F">
            <w:pPr>
              <w:spacing w:line="312" w:lineRule="auto"/>
              <w:rPr>
                <w:rFonts w:ascii="Times New Roman" w:hAnsi="Times New Roman"/>
                <w:sz w:val="28"/>
                <w:szCs w:val="28"/>
              </w:rPr>
            </w:pPr>
          </w:p>
        </w:tc>
        <w:tc>
          <w:tcPr>
            <w:tcW w:w="2903" w:type="dxa"/>
          </w:tcPr>
          <w:p w14:paraId="102CEEE1" w14:textId="55635F51"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chọn vị trí lưu quảng cáo</w:t>
            </w:r>
          </w:p>
        </w:tc>
      </w:tr>
      <w:tr w:rsidR="00447D9F" w:rsidRPr="001164DE" w14:paraId="5FC51262" w14:textId="77777777" w:rsidTr="00447D9F">
        <w:tc>
          <w:tcPr>
            <w:tcW w:w="759" w:type="dxa"/>
          </w:tcPr>
          <w:p w14:paraId="52157287" w14:textId="604C9279"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678" w:type="dxa"/>
          </w:tcPr>
          <w:p w14:paraId="719779FE" w14:textId="77777777"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File đính kèm</w:t>
            </w:r>
          </w:p>
          <w:p w14:paraId="1BD789F9" w14:textId="5DAA2639"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(Ảnh quảng cáo)</w:t>
            </w:r>
          </w:p>
        </w:tc>
        <w:tc>
          <w:tcPr>
            <w:tcW w:w="1688" w:type="dxa"/>
          </w:tcPr>
          <w:p w14:paraId="36D4E2A2" w14:textId="5B40B739"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File</w:t>
            </w:r>
          </w:p>
        </w:tc>
        <w:tc>
          <w:tcPr>
            <w:tcW w:w="969" w:type="dxa"/>
          </w:tcPr>
          <w:p w14:paraId="20073E24" w14:textId="6389346B" w:rsidR="00447D9F" w:rsidRPr="001164DE" w:rsidRDefault="00447D9F" w:rsidP="00447D9F">
            <w:pPr>
              <w:spacing w:line="312" w:lineRule="auto"/>
              <w:rPr>
                <w:rFonts w:ascii="Times New Roman" w:hAnsi="Times New Roman"/>
                <w:sz w:val="28"/>
                <w:szCs w:val="28"/>
              </w:rPr>
            </w:pPr>
          </w:p>
        </w:tc>
        <w:tc>
          <w:tcPr>
            <w:tcW w:w="979" w:type="dxa"/>
          </w:tcPr>
          <w:p w14:paraId="50E7A406"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618C55D1" w14:textId="68141256"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tải lên tệp quảng cáo ở định dạng png, jpg, gif, mp4, jpeg </w:t>
            </w:r>
          </w:p>
        </w:tc>
      </w:tr>
      <w:tr w:rsidR="00447D9F" w:rsidRPr="001164DE" w14:paraId="47A25EB7" w14:textId="77777777" w:rsidTr="00447D9F">
        <w:tc>
          <w:tcPr>
            <w:tcW w:w="759" w:type="dxa"/>
          </w:tcPr>
          <w:p w14:paraId="265F232D" w14:textId="65105D1C"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678" w:type="dxa"/>
          </w:tcPr>
          <w:p w14:paraId="2AD54C91" w14:textId="45B61485"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Liên kết quảng cáo</w:t>
            </w:r>
          </w:p>
        </w:tc>
        <w:tc>
          <w:tcPr>
            <w:tcW w:w="1688" w:type="dxa"/>
          </w:tcPr>
          <w:p w14:paraId="53E71AA3" w14:textId="753E1931"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69" w:type="dxa"/>
          </w:tcPr>
          <w:p w14:paraId="63F5AF63" w14:textId="5D22BF71"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Có</w:t>
            </w:r>
          </w:p>
        </w:tc>
        <w:tc>
          <w:tcPr>
            <w:tcW w:w="979" w:type="dxa"/>
          </w:tcPr>
          <w:p w14:paraId="63565070"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0158D2FA" w14:textId="360C8FEC"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điền liên kết quảng cáo</w:t>
            </w:r>
          </w:p>
        </w:tc>
      </w:tr>
      <w:tr w:rsidR="00447D9F" w:rsidRPr="001164DE" w14:paraId="01A29E7A" w14:textId="77777777" w:rsidTr="00447D9F">
        <w:tc>
          <w:tcPr>
            <w:tcW w:w="759" w:type="dxa"/>
          </w:tcPr>
          <w:p w14:paraId="3B187E87" w14:textId="1AFA12AD"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678" w:type="dxa"/>
          </w:tcPr>
          <w:p w14:paraId="35BAE380" w14:textId="19B8D3D0"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Vị trí đặt quảng cáo</w:t>
            </w:r>
          </w:p>
        </w:tc>
        <w:tc>
          <w:tcPr>
            <w:tcW w:w="1688" w:type="dxa"/>
          </w:tcPr>
          <w:p w14:paraId="5DB672E6" w14:textId="62092153" w:rsidR="00447D9F" w:rsidRPr="001164DE" w:rsidRDefault="00447D9F" w:rsidP="00447D9F">
            <w:pPr>
              <w:spacing w:line="312" w:lineRule="auto"/>
              <w:rPr>
                <w:rFonts w:ascii="Times New Roman" w:hAnsi="Times New Roman"/>
                <w:sz w:val="28"/>
                <w:szCs w:val="28"/>
              </w:rPr>
            </w:pPr>
          </w:p>
        </w:tc>
        <w:tc>
          <w:tcPr>
            <w:tcW w:w="969" w:type="dxa"/>
          </w:tcPr>
          <w:p w14:paraId="3B62D3BF" w14:textId="13504C64"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Có</w:t>
            </w:r>
          </w:p>
        </w:tc>
        <w:tc>
          <w:tcPr>
            <w:tcW w:w="979" w:type="dxa"/>
          </w:tcPr>
          <w:p w14:paraId="59621955"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459B3A1B" w14:textId="77777777"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chọn vị trí đặt quảng cáo </w:t>
            </w:r>
          </w:p>
          <w:p w14:paraId="6F10E5F6"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bên phải</w:t>
            </w:r>
          </w:p>
          <w:p w14:paraId="76530B7F"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bên phải trên trang chủ</w:t>
            </w:r>
          </w:p>
          <w:p w14:paraId="6AECEE29"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Dưới menu chính</w:t>
            </w:r>
          </w:p>
          <w:p w14:paraId="1E7991CF"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Giữa trang chủ</w:t>
            </w:r>
          </w:p>
          <w:p w14:paraId="2372AEA4" w14:textId="7ED704B4"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lang w:eastAsia="x-none"/>
              </w:rPr>
              <w:t>+ Trên chân trang</w:t>
            </w:r>
          </w:p>
        </w:tc>
      </w:tr>
    </w:tbl>
    <w:p w14:paraId="4524C82D" w14:textId="77777777" w:rsidR="009D7060" w:rsidRPr="001164DE" w:rsidRDefault="009D7060" w:rsidP="0090566F">
      <w:pPr>
        <w:pStyle w:val="Heading4"/>
      </w:pPr>
      <w:r w:rsidRPr="001164DE">
        <w:t>Điều kiện thực hiện</w:t>
      </w:r>
    </w:p>
    <w:p w14:paraId="2F2049A1" w14:textId="77777777" w:rsidR="00704121" w:rsidRPr="001164DE" w:rsidRDefault="00704121" w:rsidP="002B7031">
      <w:pPr>
        <w:pStyle w:val="Style2"/>
        <w:spacing w:line="312" w:lineRule="auto"/>
      </w:pPr>
      <w:r w:rsidRPr="001164DE">
        <w:t xml:space="preserve">NSD đã đăng nhập thành công và truy cập vào chức năng quản lý thông tin quảng cáo </w:t>
      </w:r>
    </w:p>
    <w:p w14:paraId="04B572D1" w14:textId="77777777" w:rsidR="009D7060" w:rsidRPr="001164DE" w:rsidRDefault="009D7060" w:rsidP="0090566F">
      <w:pPr>
        <w:pStyle w:val="Heading4"/>
      </w:pPr>
      <w:r w:rsidRPr="001164DE">
        <w:t>Yêu cầu đặc biệt/ Ràng buộc</w:t>
      </w:r>
    </w:p>
    <w:p w14:paraId="400280C9" w14:textId="77777777" w:rsidR="009E2D37" w:rsidRPr="001164DE" w:rsidRDefault="00704121" w:rsidP="002B7031">
      <w:pPr>
        <w:pStyle w:val="Style2"/>
        <w:spacing w:line="312" w:lineRule="auto"/>
      </w:pPr>
      <w:r w:rsidRPr="001164DE">
        <w:t>NSD đã được phân quyền quản lý thông tin quảng cáo</w:t>
      </w:r>
    </w:p>
    <w:p w14:paraId="74A60660" w14:textId="77777777" w:rsidR="009D7060" w:rsidRPr="001164DE" w:rsidRDefault="009D7060" w:rsidP="0090566F">
      <w:pPr>
        <w:pStyle w:val="Heading4"/>
      </w:pPr>
      <w:r w:rsidRPr="001164DE">
        <w:t>Logic xử lý dữ liệu</w:t>
      </w:r>
    </w:p>
    <w:p w14:paraId="204F8FA8" w14:textId="0D85BBFA" w:rsidR="00A84F88" w:rsidRDefault="00A84F88" w:rsidP="002B7031">
      <w:pPr>
        <w:pStyle w:val="ListParagraph"/>
        <w:spacing w:line="312" w:lineRule="auto"/>
      </w:pPr>
      <w:r w:rsidRPr="001164DE">
        <w:t>Hủy (từ chối) yêu cầu quảng cáo</w:t>
      </w:r>
    </w:p>
    <w:p w14:paraId="5E8921FC" w14:textId="21435284" w:rsidR="00BD2B08" w:rsidRPr="001164DE" w:rsidRDefault="00BD2B08" w:rsidP="00BD2B08">
      <w:pPr>
        <w:pStyle w:val="ListParagraph"/>
        <w:numPr>
          <w:ilvl w:val="0"/>
          <w:numId w:val="0"/>
        </w:numPr>
        <w:spacing w:line="312" w:lineRule="auto"/>
        <w:ind w:left="90"/>
      </w:pPr>
      <w:r>
        <w:rPr>
          <w:noProof/>
          <w:lang w:val="en-US" w:eastAsia="en-US"/>
        </w:rPr>
        <w:lastRenderedPageBreak/>
        <w:drawing>
          <wp:inline distT="0" distB="0" distL="0" distR="0" wp14:anchorId="2EC165A6" wp14:editId="2BE51601">
            <wp:extent cx="5760085" cy="2408555"/>
            <wp:effectExtent l="19050" t="19050" r="1206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40855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660"/>
        <w:gridCol w:w="5357"/>
      </w:tblGrid>
      <w:tr w:rsidR="00A84F88" w:rsidRPr="001164DE" w14:paraId="1338D005" w14:textId="77777777" w:rsidTr="00D8052F">
        <w:trPr>
          <w:trHeight w:val="510"/>
          <w:tblHeader/>
        </w:trPr>
        <w:tc>
          <w:tcPr>
            <w:tcW w:w="576" w:type="pct"/>
            <w:shd w:val="clear" w:color="auto" w:fill="E7E6E6" w:themeFill="background2"/>
            <w:vAlign w:val="center"/>
          </w:tcPr>
          <w:p w14:paraId="2746E066"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68" w:type="pct"/>
            <w:shd w:val="clear" w:color="auto" w:fill="E7E6E6" w:themeFill="background2"/>
            <w:vAlign w:val="center"/>
          </w:tcPr>
          <w:p w14:paraId="651B5DA7"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56" w:type="pct"/>
            <w:shd w:val="clear" w:color="auto" w:fill="E7E6E6" w:themeFill="background2"/>
            <w:vAlign w:val="center"/>
          </w:tcPr>
          <w:p w14:paraId="65E4BD23"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D8052F" w:rsidRPr="001164DE" w14:paraId="6F8CD3D7" w14:textId="77777777" w:rsidTr="00D8052F">
        <w:trPr>
          <w:trHeight w:val="510"/>
        </w:trPr>
        <w:tc>
          <w:tcPr>
            <w:tcW w:w="576" w:type="pct"/>
            <w:shd w:val="clear" w:color="auto" w:fill="auto"/>
          </w:tcPr>
          <w:p w14:paraId="0590FD4D" w14:textId="77777777" w:rsidR="00D8052F" w:rsidRPr="001164DE" w:rsidRDefault="00D8052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68" w:type="pct"/>
            <w:shd w:val="clear" w:color="auto" w:fill="auto"/>
          </w:tcPr>
          <w:p w14:paraId="26523044"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956" w:type="pct"/>
            <w:shd w:val="clear" w:color="auto" w:fill="auto"/>
          </w:tcPr>
          <w:p w14:paraId="3A126A82"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mục Quản lý yêu cầu Quảng cáo, kích chọn (Duyệt) ở yêu cầu cần từ chối</w:t>
            </w:r>
          </w:p>
        </w:tc>
      </w:tr>
      <w:tr w:rsidR="00D8052F" w:rsidRPr="001164DE" w14:paraId="30B9F79A" w14:textId="77777777" w:rsidTr="00D8052F">
        <w:trPr>
          <w:trHeight w:val="510"/>
        </w:trPr>
        <w:tc>
          <w:tcPr>
            <w:tcW w:w="576" w:type="pct"/>
            <w:shd w:val="clear" w:color="auto" w:fill="auto"/>
          </w:tcPr>
          <w:p w14:paraId="08A7DE6A" w14:textId="77777777" w:rsidR="00D8052F" w:rsidRPr="001164DE" w:rsidRDefault="00D8052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468" w:type="pct"/>
            <w:shd w:val="clear" w:color="auto" w:fill="auto"/>
          </w:tcPr>
          <w:p w14:paraId="2B0C2D00" w14:textId="77777777" w:rsidR="00D8052F" w:rsidRPr="001164DE" w:rsidRDefault="00D8052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56" w:type="pct"/>
            <w:shd w:val="clear" w:color="auto" w:fill="auto"/>
          </w:tcPr>
          <w:p w14:paraId="7408C875"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yêu cầu quảng cáo</w:t>
            </w:r>
          </w:p>
          <w:p w14:paraId="0D271E16" w14:textId="6A5FF25D" w:rsidR="00D476DA" w:rsidRPr="001164DE" w:rsidRDefault="00D476DA" w:rsidP="002B7031">
            <w:pPr>
              <w:spacing w:after="0" w:line="312" w:lineRule="auto"/>
              <w:rPr>
                <w:rFonts w:ascii="Times New Roman" w:hAnsi="Times New Roman" w:cs="Times New Roman"/>
                <w:sz w:val="28"/>
                <w:szCs w:val="28"/>
              </w:rPr>
            </w:pPr>
          </w:p>
        </w:tc>
      </w:tr>
      <w:tr w:rsidR="00D8052F" w:rsidRPr="001164DE" w14:paraId="227784F7" w14:textId="77777777" w:rsidTr="00D8052F">
        <w:trPr>
          <w:trHeight w:val="510"/>
        </w:trPr>
        <w:tc>
          <w:tcPr>
            <w:tcW w:w="576" w:type="pct"/>
            <w:shd w:val="clear" w:color="auto" w:fill="auto"/>
          </w:tcPr>
          <w:p w14:paraId="695C9EF7" w14:textId="77777777" w:rsidR="00D8052F" w:rsidRPr="001164DE" w:rsidRDefault="00D8052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468" w:type="pct"/>
            <w:shd w:val="clear" w:color="auto" w:fill="auto"/>
          </w:tcPr>
          <w:p w14:paraId="214B69A3" w14:textId="77777777" w:rsidR="00D8052F" w:rsidRPr="001164DE" w:rsidRDefault="00D8052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956" w:type="pct"/>
            <w:shd w:val="clear" w:color="auto" w:fill="auto"/>
          </w:tcPr>
          <w:p w14:paraId="65204803"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“Từ chối”</w:t>
            </w:r>
          </w:p>
        </w:tc>
      </w:tr>
      <w:tr w:rsidR="00D8052F" w:rsidRPr="001164DE" w14:paraId="637D748A" w14:textId="77777777" w:rsidTr="00D8052F">
        <w:trPr>
          <w:trHeight w:val="510"/>
        </w:trPr>
        <w:tc>
          <w:tcPr>
            <w:tcW w:w="576" w:type="pct"/>
            <w:shd w:val="clear" w:color="auto" w:fill="auto"/>
          </w:tcPr>
          <w:p w14:paraId="5E34C475" w14:textId="77777777" w:rsidR="00D8052F" w:rsidRPr="001164DE" w:rsidRDefault="00D8052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468" w:type="pct"/>
            <w:shd w:val="clear" w:color="auto" w:fill="auto"/>
          </w:tcPr>
          <w:p w14:paraId="29619658" w14:textId="77777777" w:rsidR="00D8052F" w:rsidRPr="001164DE" w:rsidRDefault="00D8052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56" w:type="pct"/>
            <w:shd w:val="clear" w:color="auto" w:fill="auto"/>
          </w:tcPr>
          <w:p w14:paraId="1FD17FA5"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kiểu dữ liệu của các trường thông tin đảm bảo đúng yêu cầu bảng “Thiết kế trường dữ liệu” chức năng Hủy yêu cầu quảng cáo</w:t>
            </w:r>
          </w:p>
          <w:p w14:paraId="431A8FF8" w14:textId="1A62286B"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cập nhật trạng thái của yêu cầu thành “Từ chối duyệt”</w:t>
            </w:r>
            <w:r w:rsidR="00AF77F8" w:rsidRPr="001164DE">
              <w:rPr>
                <w:rFonts w:ascii="Times New Roman" w:hAnsi="Times New Roman" w:cs="Times New Roman"/>
                <w:sz w:val="28"/>
                <w:szCs w:val="28"/>
              </w:rPr>
              <w:t xml:space="preserve"> trong CSDL</w:t>
            </w:r>
            <w:r w:rsidRPr="001164DE">
              <w:rPr>
                <w:rFonts w:ascii="Times New Roman" w:hAnsi="Times New Roman" w:cs="Times New Roman"/>
                <w:sz w:val="28"/>
                <w:szCs w:val="28"/>
              </w:rPr>
              <w:t>, hiển thị thông báo yêu cầu đã bị từ chối</w:t>
            </w:r>
          </w:p>
          <w:p w14:paraId="31D30A7C"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p w14:paraId="5B9D7EC5" w14:textId="77777777" w:rsidR="00A24D20" w:rsidRPr="001164DE" w:rsidRDefault="00A24D20" w:rsidP="00A24D20">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0AD7F547" w14:textId="6893C0E9" w:rsidR="00A24D20" w:rsidRPr="001164DE" w:rsidRDefault="00A84D61" w:rsidP="00A24D20">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6D11EB51" w14:textId="04476162" w:rsidR="00A24D20" w:rsidRPr="001164DE" w:rsidRDefault="006C115B" w:rsidP="00A24D20">
            <w:pPr>
              <w:spacing w:after="0" w:line="312" w:lineRule="auto"/>
              <w:rPr>
                <w:rFonts w:ascii="Times New Roman" w:hAnsi="Times New Roman" w:cs="Times New Roman"/>
                <w:sz w:val="28"/>
                <w:szCs w:val="28"/>
              </w:rPr>
            </w:pPr>
            <w:hyperlink w:anchor="_14._Hủy_(từ" w:history="1">
              <w:r w:rsidR="00E27970" w:rsidRPr="001164DE">
                <w:rPr>
                  <w:rStyle w:val="Hyperlink"/>
                  <w:rFonts w:ascii="Times New Roman" w:hAnsi="Times New Roman" w:cs="Times New Roman"/>
                  <w:b/>
                  <w:bCs/>
                  <w:sz w:val="28"/>
                  <w:szCs w:val="28"/>
                </w:rPr>
                <w:t>14</w:t>
              </w:r>
              <w:r w:rsidR="00A24D20" w:rsidRPr="001164DE">
                <w:rPr>
                  <w:rStyle w:val="Hyperlink"/>
                  <w:rFonts w:ascii="Times New Roman" w:hAnsi="Times New Roman" w:cs="Times New Roman"/>
                  <w:b/>
                  <w:bCs/>
                  <w:sz w:val="28"/>
                  <w:szCs w:val="28"/>
                </w:rPr>
                <w:t>. Hủy (từ chối) yêu cầu quảng cáo</w:t>
              </w:r>
            </w:hyperlink>
          </w:p>
        </w:tc>
      </w:tr>
    </w:tbl>
    <w:p w14:paraId="5EECC48C" w14:textId="77777777" w:rsidR="00A84F88" w:rsidRPr="001164DE" w:rsidRDefault="00A84F88" w:rsidP="002B7031">
      <w:pPr>
        <w:pStyle w:val="ListParagraph"/>
        <w:spacing w:line="312" w:lineRule="auto"/>
      </w:pPr>
      <w:r w:rsidRPr="001164DE">
        <w:t>Thiết lập thông tin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A84F88" w:rsidRPr="001164DE" w14:paraId="2A71D504" w14:textId="77777777" w:rsidTr="00A84F88">
        <w:trPr>
          <w:trHeight w:val="510"/>
          <w:tblHeader/>
        </w:trPr>
        <w:tc>
          <w:tcPr>
            <w:tcW w:w="576" w:type="pct"/>
            <w:shd w:val="clear" w:color="auto" w:fill="E7E6E6" w:themeFill="background2"/>
            <w:vAlign w:val="center"/>
          </w:tcPr>
          <w:p w14:paraId="3C3D16B6"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202" w:type="pct"/>
            <w:shd w:val="clear" w:color="auto" w:fill="E7E6E6" w:themeFill="background2"/>
            <w:vAlign w:val="center"/>
          </w:tcPr>
          <w:p w14:paraId="0E9D1485"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3B28E1F9"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235B" w:rsidRPr="001164DE" w14:paraId="79975194" w14:textId="77777777" w:rsidTr="00A84F88">
        <w:trPr>
          <w:trHeight w:val="510"/>
        </w:trPr>
        <w:tc>
          <w:tcPr>
            <w:tcW w:w="576" w:type="pct"/>
            <w:shd w:val="clear" w:color="auto" w:fill="auto"/>
          </w:tcPr>
          <w:p w14:paraId="6C05BFD6"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339D563A"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222" w:type="pct"/>
            <w:shd w:val="clear" w:color="auto" w:fill="auto"/>
          </w:tcPr>
          <w:p w14:paraId="3601AEAF" w14:textId="47394A26" w:rsidR="00D476DA"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thư mục Quảng cáo, kích chọn nút mới (New) và chọn biểu mẫu biên tập quả</w:t>
            </w:r>
            <w:r w:rsidR="00916B4B" w:rsidRPr="001164DE">
              <w:rPr>
                <w:rFonts w:ascii="Times New Roman" w:hAnsi="Times New Roman" w:cs="Times New Roman"/>
                <w:sz w:val="28"/>
                <w:szCs w:val="28"/>
              </w:rPr>
              <w:t>ng cáo</w:t>
            </w:r>
          </w:p>
        </w:tc>
      </w:tr>
      <w:tr w:rsidR="00C6235B" w:rsidRPr="001164DE" w14:paraId="56630159" w14:textId="77777777" w:rsidTr="00A84F88">
        <w:trPr>
          <w:trHeight w:val="510"/>
        </w:trPr>
        <w:tc>
          <w:tcPr>
            <w:tcW w:w="576" w:type="pct"/>
            <w:shd w:val="clear" w:color="auto" w:fill="auto"/>
          </w:tcPr>
          <w:p w14:paraId="3D218B15"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4AE18942" w14:textId="77777777" w:rsidR="00C6235B" w:rsidRPr="001164DE" w:rsidRDefault="00C6235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10D3EEFF"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biểu mẫu biên tập quảng cáo</w:t>
            </w:r>
          </w:p>
          <w:p w14:paraId="495B80A4" w14:textId="7456F15E" w:rsidR="00D476DA" w:rsidRPr="001164DE" w:rsidRDefault="00D476DA" w:rsidP="002B7031">
            <w:pPr>
              <w:spacing w:after="0" w:line="312" w:lineRule="auto"/>
              <w:rPr>
                <w:rFonts w:ascii="Times New Roman" w:hAnsi="Times New Roman" w:cs="Times New Roman"/>
                <w:sz w:val="28"/>
                <w:szCs w:val="28"/>
              </w:rPr>
            </w:pPr>
          </w:p>
        </w:tc>
      </w:tr>
      <w:tr w:rsidR="00C6235B" w:rsidRPr="001164DE" w14:paraId="429DF835" w14:textId="77777777" w:rsidTr="00A84F88">
        <w:trPr>
          <w:trHeight w:val="510"/>
        </w:trPr>
        <w:tc>
          <w:tcPr>
            <w:tcW w:w="576" w:type="pct"/>
            <w:shd w:val="clear" w:color="auto" w:fill="auto"/>
          </w:tcPr>
          <w:p w14:paraId="2F379125"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01C7FBCE"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w:t>
            </w:r>
          </w:p>
        </w:tc>
        <w:tc>
          <w:tcPr>
            <w:tcW w:w="3222" w:type="pct"/>
            <w:shd w:val="clear" w:color="auto" w:fill="auto"/>
          </w:tcPr>
          <w:p w14:paraId="7013CCA0" w14:textId="1A7FE685" w:rsidR="00C6235B" w:rsidRPr="001164DE" w:rsidRDefault="00916B4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Thiết lập thông tin của quảng cáo: Alias, Tiêu đề, Vị trí lưu quảng cáo (Location), File đính kèm, Liên kết quảng cáo,Vị trí đặt quảng cáo và Chọn Lưu và đóng (Save and Close) để lưu quảng cáo</w:t>
            </w:r>
          </w:p>
        </w:tc>
      </w:tr>
      <w:tr w:rsidR="00C6235B" w:rsidRPr="001164DE" w14:paraId="235E5E87" w14:textId="77777777" w:rsidTr="00A84F88">
        <w:trPr>
          <w:trHeight w:val="510"/>
        </w:trPr>
        <w:tc>
          <w:tcPr>
            <w:tcW w:w="576" w:type="pct"/>
            <w:shd w:val="clear" w:color="auto" w:fill="auto"/>
          </w:tcPr>
          <w:p w14:paraId="4147F12E"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02" w:type="pct"/>
            <w:shd w:val="clear" w:color="auto" w:fill="auto"/>
          </w:tcPr>
          <w:p w14:paraId="7FFC4913"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222" w:type="pct"/>
            <w:shd w:val="clear" w:color="auto" w:fill="auto"/>
          </w:tcPr>
          <w:p w14:paraId="0C8C562A"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thông tin nhập vào bao gồm ảnh/file quảng cáo, liên kết, vị trí hiển thị quảng cáo, thời gian hiển thị đảm bảo đúng yêu cầu ở bảng “Thiết kế trường dữ liệu”- chức năng thiết lập thông tin quảng cáo:</w:t>
            </w:r>
          </w:p>
          <w:p w14:paraId="7ED25143" w14:textId="0724EB1E"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hợp lệ, hệ thống lưu thông tin</w:t>
            </w:r>
            <w:r w:rsidR="00AF77F8" w:rsidRPr="001164DE">
              <w:rPr>
                <w:rFonts w:ascii="Times New Roman" w:hAnsi="Times New Roman" w:cs="Times New Roman"/>
                <w:sz w:val="28"/>
                <w:szCs w:val="28"/>
              </w:rPr>
              <w:t xml:space="preserve"> vào CSDL của WCM thư viện Tạp chí Thuế</w:t>
            </w:r>
          </w:p>
          <w:p w14:paraId="65846688" w14:textId="538BED6B" w:rsidR="00193F41" w:rsidRPr="001164DE" w:rsidRDefault="00C6235B"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không hợp lệ, hệ thống hiển thị thông báo lỗi tương ứng</w:t>
            </w:r>
          </w:p>
        </w:tc>
      </w:tr>
    </w:tbl>
    <w:p w14:paraId="765D22D4" w14:textId="77777777" w:rsidR="00A84F88" w:rsidRPr="001164DE" w:rsidRDefault="00A84F88" w:rsidP="002B7031">
      <w:pPr>
        <w:pStyle w:val="ListParagraph"/>
        <w:spacing w:line="312" w:lineRule="auto"/>
      </w:pPr>
      <w:r w:rsidRPr="001164DE">
        <w:t>Phê duyệt thông tin quảng cáo</w:t>
      </w:r>
    </w:p>
    <w:tbl>
      <w:tblPr>
        <w:tblStyle w:val="TableGrid"/>
        <w:tblW w:w="0" w:type="auto"/>
        <w:tblInd w:w="85" w:type="dxa"/>
        <w:tblLook w:val="04A0" w:firstRow="1" w:lastRow="0" w:firstColumn="1" w:lastColumn="0" w:noHBand="0" w:noVBand="1"/>
      </w:tblPr>
      <w:tblGrid>
        <w:gridCol w:w="1112"/>
        <w:gridCol w:w="2307"/>
        <w:gridCol w:w="5557"/>
      </w:tblGrid>
      <w:tr w:rsidR="00A84F88" w:rsidRPr="001164DE" w14:paraId="60FD8B85" w14:textId="77777777" w:rsidTr="00A84F88">
        <w:trPr>
          <w:tblHeader/>
        </w:trPr>
        <w:tc>
          <w:tcPr>
            <w:tcW w:w="1126" w:type="dxa"/>
            <w:shd w:val="clear" w:color="auto" w:fill="E7E6E6" w:themeFill="background2"/>
            <w:vAlign w:val="center"/>
          </w:tcPr>
          <w:p w14:paraId="6E0E0B49"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374" w:type="dxa"/>
            <w:shd w:val="clear" w:color="auto" w:fill="E7E6E6" w:themeFill="background2"/>
            <w:vAlign w:val="center"/>
          </w:tcPr>
          <w:p w14:paraId="2BD3DB7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765" w:type="dxa"/>
            <w:shd w:val="clear" w:color="auto" w:fill="E7E6E6" w:themeFill="background2"/>
            <w:vAlign w:val="center"/>
          </w:tcPr>
          <w:p w14:paraId="799840D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A84F88" w:rsidRPr="001164DE" w14:paraId="15F21A42" w14:textId="77777777" w:rsidTr="00A84F88">
        <w:tc>
          <w:tcPr>
            <w:tcW w:w="1126" w:type="dxa"/>
          </w:tcPr>
          <w:p w14:paraId="79DE455B" w14:textId="77777777" w:rsidR="00A84F88" w:rsidRPr="001164DE" w:rsidRDefault="00A84F88"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374" w:type="dxa"/>
          </w:tcPr>
          <w:p w14:paraId="5F179E4E"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nội dung)</w:t>
            </w:r>
          </w:p>
        </w:tc>
        <w:tc>
          <w:tcPr>
            <w:tcW w:w="5765" w:type="dxa"/>
          </w:tcPr>
          <w:p w14:paraId="2821060E"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Truy cập vào thư mục Quảng cáo, kích chọn tiêu đề quảng cáo cần phê duyệt</w:t>
            </w:r>
          </w:p>
        </w:tc>
      </w:tr>
      <w:tr w:rsidR="00A84F88" w:rsidRPr="001164DE" w14:paraId="7475AB58" w14:textId="77777777" w:rsidTr="00A84F88">
        <w:tc>
          <w:tcPr>
            <w:tcW w:w="1126" w:type="dxa"/>
          </w:tcPr>
          <w:p w14:paraId="03E62149" w14:textId="77777777" w:rsidR="00A84F88" w:rsidRPr="001164DE" w:rsidRDefault="00A84F88"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374" w:type="dxa"/>
          </w:tcPr>
          <w:p w14:paraId="2E978FB0" w14:textId="77777777" w:rsidR="00A84F88" w:rsidRPr="001164DE" w:rsidRDefault="00A84F88"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765" w:type="dxa"/>
          </w:tcPr>
          <w:p w14:paraId="64B157C5"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Hiển thị thông tin quảng cáo</w:t>
            </w:r>
          </w:p>
          <w:p w14:paraId="07702630" w14:textId="13B7EC81" w:rsidR="00D476DA" w:rsidRPr="001164DE" w:rsidRDefault="00D476DA" w:rsidP="002B7031">
            <w:pPr>
              <w:spacing w:line="312" w:lineRule="auto"/>
              <w:rPr>
                <w:rFonts w:ascii="Times New Roman" w:hAnsi="Times New Roman"/>
                <w:sz w:val="28"/>
                <w:szCs w:val="28"/>
              </w:rPr>
            </w:pPr>
          </w:p>
        </w:tc>
      </w:tr>
      <w:tr w:rsidR="00A84F88" w:rsidRPr="001164DE" w14:paraId="2278F75C" w14:textId="77777777" w:rsidTr="00A84F88">
        <w:tc>
          <w:tcPr>
            <w:tcW w:w="1126" w:type="dxa"/>
          </w:tcPr>
          <w:p w14:paraId="613B39BD" w14:textId="77777777" w:rsidR="00A84F88" w:rsidRPr="001164DE" w:rsidRDefault="00A84F8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374" w:type="dxa"/>
          </w:tcPr>
          <w:p w14:paraId="382301B8"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NSD (Người quản trị nội dung)</w:t>
            </w:r>
          </w:p>
        </w:tc>
        <w:tc>
          <w:tcPr>
            <w:tcW w:w="5765" w:type="dxa"/>
          </w:tcPr>
          <w:p w14:paraId="3205C590"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Chọn xuất bản quảng cáo (Publish)</w:t>
            </w:r>
          </w:p>
        </w:tc>
      </w:tr>
      <w:tr w:rsidR="00A84F88" w:rsidRPr="001164DE" w14:paraId="7BC892FD" w14:textId="77777777" w:rsidTr="00A84F88">
        <w:tc>
          <w:tcPr>
            <w:tcW w:w="1126" w:type="dxa"/>
          </w:tcPr>
          <w:p w14:paraId="15B65A4B" w14:textId="77777777" w:rsidR="00A84F88" w:rsidRPr="001164DE" w:rsidRDefault="00A84F88"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2374" w:type="dxa"/>
          </w:tcPr>
          <w:p w14:paraId="0FB2A8DF"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765" w:type="dxa"/>
          </w:tcPr>
          <w:p w14:paraId="54051A46" w14:textId="000A2820"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 xml:space="preserve">Chuyển trạng thái quảng cáo </w:t>
            </w:r>
            <w:r w:rsidR="00AF77F8" w:rsidRPr="001164DE">
              <w:rPr>
                <w:rFonts w:ascii="Times New Roman" w:hAnsi="Times New Roman"/>
                <w:sz w:val="28"/>
                <w:szCs w:val="28"/>
              </w:rPr>
              <w:t xml:space="preserve">trong CSDL của WCM, thư viện website Tạp chí Thuế (Tapchi) </w:t>
            </w:r>
            <w:r w:rsidRPr="001164DE">
              <w:rPr>
                <w:rFonts w:ascii="Times New Roman" w:hAnsi="Times New Roman"/>
                <w:sz w:val="28"/>
                <w:szCs w:val="28"/>
              </w:rPr>
              <w:t xml:space="preserve">sang đã xuất bản (Published), hiển thị thông tin quảng cáo trên website </w:t>
            </w:r>
            <w:r w:rsidR="00E04DD9" w:rsidRPr="001164DE">
              <w:rPr>
                <w:rFonts w:ascii="Times New Roman" w:hAnsi="Times New Roman"/>
                <w:sz w:val="28"/>
                <w:szCs w:val="28"/>
              </w:rPr>
              <w:t>Tạp chí Thuế</w:t>
            </w:r>
          </w:p>
          <w:p w14:paraId="62CDD029"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Hiển thị thông báo Quảng cáo đã được xuất bản</w:t>
            </w:r>
          </w:p>
          <w:p w14:paraId="0CB7A1D8" w14:textId="235C1027" w:rsidR="00193F41" w:rsidRPr="001164DE" w:rsidRDefault="00A84F88" w:rsidP="00003DD7">
            <w:pPr>
              <w:spacing w:line="312" w:lineRule="auto"/>
              <w:rPr>
                <w:rFonts w:ascii="Times New Roman" w:hAnsi="Times New Roman"/>
                <w:sz w:val="28"/>
                <w:szCs w:val="28"/>
              </w:rPr>
            </w:pPr>
            <w:r w:rsidRPr="001164DE">
              <w:rPr>
                <w:rFonts w:ascii="Times New Roman" w:hAnsi="Times New Roman"/>
                <w:sz w:val="28"/>
                <w:szCs w:val="28"/>
              </w:rPr>
              <w:t xml:space="preserve">Quảng cáo được hiển thị trên website </w:t>
            </w:r>
            <w:r w:rsidR="00E04DD9" w:rsidRPr="001164DE">
              <w:rPr>
                <w:rFonts w:ascii="Times New Roman" w:hAnsi="Times New Roman"/>
                <w:sz w:val="28"/>
                <w:szCs w:val="28"/>
              </w:rPr>
              <w:t>Tạp chí Thuế</w:t>
            </w:r>
          </w:p>
        </w:tc>
      </w:tr>
    </w:tbl>
    <w:p w14:paraId="3B3DC8FA" w14:textId="1A774707" w:rsidR="00A84F88" w:rsidRPr="001164DE" w:rsidRDefault="00102496" w:rsidP="00DC4CB5">
      <w:pPr>
        <w:ind w:left="90"/>
        <w:rPr>
          <w:rFonts w:ascii="Times New Roman" w:hAnsi="Times New Roman" w:cs="Times New Roman"/>
          <w:sz w:val="28"/>
          <w:szCs w:val="28"/>
        </w:rPr>
      </w:pPr>
      <w:r w:rsidRPr="001164DE">
        <w:rPr>
          <w:rFonts w:ascii="Times New Roman" w:hAnsi="Times New Roman" w:cs="Times New Roman"/>
          <w:sz w:val="28"/>
          <w:szCs w:val="28"/>
        </w:rPr>
        <w:t xml:space="preserve">d. </w:t>
      </w:r>
      <w:r w:rsidR="00A84F88" w:rsidRPr="001164DE">
        <w:rPr>
          <w:rFonts w:ascii="Times New Roman" w:hAnsi="Times New Roman" w:cs="Times New Roman"/>
          <w:sz w:val="28"/>
          <w:szCs w:val="28"/>
        </w:rPr>
        <w:t>Gỡ (Hạ xuất bản) thông tin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2133"/>
        <w:gridCol w:w="5930"/>
      </w:tblGrid>
      <w:tr w:rsidR="00A84F88" w:rsidRPr="001164DE" w14:paraId="48A82638" w14:textId="77777777" w:rsidTr="00A84F88">
        <w:trPr>
          <w:trHeight w:val="510"/>
          <w:tblHeader/>
        </w:trPr>
        <w:tc>
          <w:tcPr>
            <w:tcW w:w="576" w:type="pct"/>
            <w:shd w:val="clear" w:color="auto" w:fill="E7E6E6" w:themeFill="background2"/>
            <w:vAlign w:val="center"/>
          </w:tcPr>
          <w:p w14:paraId="4C540147"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02" w:type="pct"/>
            <w:shd w:val="clear" w:color="auto" w:fill="E7E6E6" w:themeFill="background2"/>
            <w:vAlign w:val="center"/>
          </w:tcPr>
          <w:p w14:paraId="4DC1CE32"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1F101FFE"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84F88" w:rsidRPr="001164DE" w14:paraId="241D484C" w14:textId="77777777" w:rsidTr="00A84F88">
        <w:trPr>
          <w:trHeight w:val="510"/>
        </w:trPr>
        <w:tc>
          <w:tcPr>
            <w:tcW w:w="576" w:type="pct"/>
            <w:shd w:val="clear" w:color="auto" w:fill="auto"/>
          </w:tcPr>
          <w:p w14:paraId="75CF0F1A" w14:textId="77777777" w:rsidR="00A84F88" w:rsidRPr="001164DE" w:rsidRDefault="00A84F88"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238353B4"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222" w:type="pct"/>
            <w:shd w:val="clear" w:color="auto" w:fill="auto"/>
          </w:tcPr>
          <w:p w14:paraId="002EF297" w14:textId="583FCC90"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Đối với các quảng cáo đã được hiển thị trên trang thông tin của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rPr>
              <w:t>, trong thư mục chứa tin quảng cáo, người dùng kích chọn tiêu đề của quảng cáo</w:t>
            </w:r>
          </w:p>
        </w:tc>
      </w:tr>
      <w:tr w:rsidR="00A84F88" w:rsidRPr="001164DE" w14:paraId="73C7B42C" w14:textId="77777777" w:rsidTr="00A84F88">
        <w:trPr>
          <w:trHeight w:val="510"/>
        </w:trPr>
        <w:tc>
          <w:tcPr>
            <w:tcW w:w="576" w:type="pct"/>
            <w:shd w:val="clear" w:color="auto" w:fill="auto"/>
          </w:tcPr>
          <w:p w14:paraId="126B635B" w14:textId="77777777" w:rsidR="00A84F88" w:rsidRPr="001164DE" w:rsidRDefault="00A84F88"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3CCF5075" w14:textId="77777777" w:rsidR="00A84F88" w:rsidRPr="001164DE" w:rsidRDefault="00A84F88"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5B296FF3" w14:textId="65E7227C" w:rsidR="00D476DA"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biểu mẫu biên tập quảng cáo đã được xuất bản</w:t>
            </w:r>
            <w:r w:rsidR="00D476DA" w:rsidRPr="001164DE">
              <w:rPr>
                <w:rFonts w:ascii="Times New Roman" w:hAnsi="Times New Roman" w:cs="Times New Roman"/>
                <w:sz w:val="28"/>
                <w:szCs w:val="28"/>
              </w:rPr>
              <w:t>. Thông qua component của Websphere Portal trong Web Content Management</w:t>
            </w:r>
          </w:p>
          <w:p w14:paraId="784E6D65" w14:textId="4FBE8555" w:rsidR="00D476DA" w:rsidRPr="001164DE" w:rsidRDefault="00D476DA"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B0DE10C" wp14:editId="694239EA">
                  <wp:extent cx="3628390" cy="182715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4885" cy="1835461"/>
                          </a:xfrm>
                          <a:prstGeom prst="rect">
                            <a:avLst/>
                          </a:prstGeom>
                        </pic:spPr>
                      </pic:pic>
                    </a:graphicData>
                  </a:graphic>
                </wp:inline>
              </w:drawing>
            </w:r>
          </w:p>
        </w:tc>
      </w:tr>
      <w:tr w:rsidR="00A84F88" w:rsidRPr="001164DE" w14:paraId="2DAD9AB1" w14:textId="77777777" w:rsidTr="00A84F88">
        <w:trPr>
          <w:trHeight w:val="510"/>
        </w:trPr>
        <w:tc>
          <w:tcPr>
            <w:tcW w:w="576" w:type="pct"/>
            <w:shd w:val="clear" w:color="auto" w:fill="auto"/>
          </w:tcPr>
          <w:p w14:paraId="4F57FF2F" w14:textId="77777777" w:rsidR="00A84F88" w:rsidRPr="001164DE" w:rsidRDefault="00A84F88"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7DE58A02"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w:t>
            </w:r>
          </w:p>
        </w:tc>
        <w:tc>
          <w:tcPr>
            <w:tcW w:w="3222" w:type="pct"/>
            <w:shd w:val="clear" w:color="auto" w:fill="auto"/>
          </w:tcPr>
          <w:p w14:paraId="69EC6A0E"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hạ xuất bản (Expire)</w:t>
            </w:r>
          </w:p>
        </w:tc>
      </w:tr>
      <w:tr w:rsidR="00A84F88" w:rsidRPr="001164DE" w14:paraId="267F6327" w14:textId="77777777" w:rsidTr="00A84F88">
        <w:trPr>
          <w:trHeight w:val="510"/>
        </w:trPr>
        <w:tc>
          <w:tcPr>
            <w:tcW w:w="576" w:type="pct"/>
            <w:shd w:val="clear" w:color="auto" w:fill="auto"/>
          </w:tcPr>
          <w:p w14:paraId="78143896" w14:textId="77777777" w:rsidR="00A84F88" w:rsidRPr="001164DE" w:rsidRDefault="00A84F88"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4</w:t>
            </w:r>
          </w:p>
        </w:tc>
        <w:tc>
          <w:tcPr>
            <w:tcW w:w="1202" w:type="pct"/>
            <w:shd w:val="clear" w:color="auto" w:fill="auto"/>
          </w:tcPr>
          <w:p w14:paraId="3ACBCCDA"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222" w:type="pct"/>
            <w:shd w:val="clear" w:color="auto" w:fill="auto"/>
          </w:tcPr>
          <w:p w14:paraId="377E9280" w14:textId="19FC6785" w:rsidR="00A84F88" w:rsidRPr="001164DE" w:rsidRDefault="00AF77F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Chuyển trạng thái quảng cáo trong CSDL của WCM, thư viện website Tạp chí Thuế (Tapchi) </w:t>
            </w:r>
            <w:r w:rsidR="00A84F88" w:rsidRPr="001164DE">
              <w:rPr>
                <w:rFonts w:ascii="Times New Roman" w:hAnsi="Times New Roman" w:cs="Times New Roman"/>
                <w:sz w:val="28"/>
                <w:szCs w:val="28"/>
              </w:rPr>
              <w:t>thành Hạ xuất bản (Expired), hiển thị thông báo quảng cáo đã được hạ xuất bản</w:t>
            </w:r>
          </w:p>
          <w:p w14:paraId="0DC70109" w14:textId="1B4A2BEC" w:rsidR="00193F41" w:rsidRPr="001164DE" w:rsidRDefault="00A84F88"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Ẩn hiển thị của quảng cáo trên trang thông tin </w:t>
            </w:r>
            <w:r w:rsidR="00E04DD9" w:rsidRPr="001164DE">
              <w:rPr>
                <w:rFonts w:ascii="Times New Roman" w:hAnsi="Times New Roman" w:cs="Times New Roman"/>
                <w:sz w:val="28"/>
                <w:szCs w:val="28"/>
              </w:rPr>
              <w:t>Tạp chí Thuế</w:t>
            </w:r>
            <w:r w:rsidR="00AA17DC" w:rsidRPr="001164DE">
              <w:rPr>
                <w:rFonts w:ascii="Times New Roman" w:hAnsi="Times New Roman" w:cs="Times New Roman"/>
                <w:sz w:val="28"/>
                <w:szCs w:val="28"/>
              </w:rPr>
              <w:t xml:space="preserve"> b</w:t>
            </w:r>
            <w:r w:rsidR="00AA17DC" w:rsidRPr="001164DE">
              <w:rPr>
                <w:rFonts w:ascii="Times New Roman" w:hAnsi="Times New Roman" w:cs="Times New Roman"/>
                <w:sz w:val="28"/>
                <w:szCs w:val="28"/>
                <w:lang w:val="vi-VN"/>
              </w:rPr>
              <w:t>ằng tr</w:t>
            </w:r>
            <w:r w:rsidR="00AA17DC" w:rsidRPr="001164DE">
              <w:rPr>
                <w:rFonts w:ascii="Times New Roman" w:hAnsi="Times New Roman" w:cs="Times New Roman"/>
                <w:sz w:val="28"/>
                <w:szCs w:val="28"/>
              </w:rPr>
              <w:t>ình biên tập nội dung mặc định của WebSphere Portal</w:t>
            </w:r>
          </w:p>
        </w:tc>
      </w:tr>
    </w:tbl>
    <w:p w14:paraId="000BA172" w14:textId="7B63E9E2" w:rsidR="003E5211" w:rsidRPr="001164DE" w:rsidRDefault="009D3897" w:rsidP="0090566F">
      <w:pPr>
        <w:pStyle w:val="Heading2"/>
      </w:pPr>
      <w:bookmarkStart w:id="105" w:name="_Toc50105105"/>
      <w:bookmarkStart w:id="106" w:name="_Toc56522253"/>
      <w:r w:rsidRPr="001164DE">
        <w:t xml:space="preserve"> </w:t>
      </w:r>
      <w:bookmarkStart w:id="107" w:name="_Toc70073950"/>
      <w:r w:rsidR="003E5211" w:rsidRPr="001164DE">
        <w:t>(A1.4) Nhóm chức năng quản lý các dịch vụ tương tác với độc giả</w:t>
      </w:r>
      <w:bookmarkEnd w:id="105"/>
      <w:bookmarkEnd w:id="106"/>
      <w:bookmarkEnd w:id="107"/>
    </w:p>
    <w:p w14:paraId="593D3076" w14:textId="77777777" w:rsidR="003E5211" w:rsidRPr="001164DE" w:rsidRDefault="003E5211" w:rsidP="0055188C">
      <w:pPr>
        <w:pStyle w:val="Heading3"/>
      </w:pPr>
      <w:bookmarkStart w:id="108" w:name="_Toc56522254"/>
      <w:bookmarkStart w:id="109" w:name="_Toc70073951"/>
      <w:r w:rsidRPr="001164DE">
        <w:t>(A1.4.1) Quản lý chủ đề giao lưu trực tuyến</w:t>
      </w:r>
      <w:bookmarkEnd w:id="108"/>
      <w:bookmarkEnd w:id="109"/>
    </w:p>
    <w:p w14:paraId="1B78F27E" w14:textId="77777777" w:rsidR="009D7060" w:rsidRPr="001164DE" w:rsidRDefault="009D7060" w:rsidP="0090566F">
      <w:pPr>
        <w:pStyle w:val="Heading4"/>
      </w:pPr>
      <w:r w:rsidRPr="001164DE">
        <w:t>Văn bản nghiệp vụ áp dụng</w:t>
      </w:r>
    </w:p>
    <w:p w14:paraId="09FB81CD" w14:textId="061A1AB4"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10AF4787" w14:textId="77777777" w:rsidR="009D7060" w:rsidRPr="001164DE" w:rsidRDefault="009D7060" w:rsidP="0090566F">
      <w:pPr>
        <w:pStyle w:val="Heading4"/>
      </w:pPr>
      <w:r w:rsidRPr="001164DE">
        <w:t>Mô tả yêu cầu</w:t>
      </w:r>
    </w:p>
    <w:p w14:paraId="2F57C668" w14:textId="4C0FB88A" w:rsidR="00434641" w:rsidRPr="001164DE" w:rsidRDefault="00434641" w:rsidP="002B7031">
      <w:pPr>
        <w:pStyle w:val="Style2"/>
        <w:spacing w:line="312" w:lineRule="auto"/>
      </w:pPr>
      <w:r w:rsidRPr="001164DE">
        <w:t xml:space="preserve">Người quản trị nội dung </w:t>
      </w:r>
      <w:r w:rsidRPr="001164DE">
        <w:rPr>
          <w:lang w:val="vi-VN"/>
        </w:rPr>
        <w:t xml:space="preserve">có thể sắp xếp thứ tự ưu tiên cho các câu hỏi trong danh sách câu hỏi tham gia trực tuyến của từng tin bài. Hệ thống thực hiện sắp xếp và hiển thị trên </w:t>
      </w:r>
      <w:r w:rsidR="00E04DD9" w:rsidRPr="001164DE">
        <w:rPr>
          <w:lang w:val="vi-VN"/>
        </w:rPr>
        <w:t>Tạp chí Thuế</w:t>
      </w:r>
      <w:r w:rsidRPr="001164DE">
        <w:rPr>
          <w:lang w:val="vi-VN"/>
        </w:rPr>
        <w:t xml:space="preserve"> theo thứ tự ưu tiên của câu hỏi trực </w:t>
      </w:r>
    </w:p>
    <w:p w14:paraId="55635EBE" w14:textId="0BE461C5" w:rsidR="00434641" w:rsidRPr="001164DE" w:rsidRDefault="00434641" w:rsidP="002B7031">
      <w:pPr>
        <w:pStyle w:val="Style2"/>
        <w:spacing w:line="312" w:lineRule="auto"/>
        <w:rPr>
          <w:lang w:val="vi-VN"/>
        </w:rPr>
      </w:pPr>
      <w:r w:rsidRPr="001164DE">
        <w:t xml:space="preserve">Người </w:t>
      </w:r>
      <w:r w:rsidRPr="001164DE">
        <w:rPr>
          <w:lang w:val="vi-VN"/>
        </w:rPr>
        <w:t xml:space="preserve">Quản trị hệ thống có thể thêm câu trả lời cho từng câu hỏi trong danh sách câu hỏi tham gia trực tuyến. Hệ thống kiểm tra, lưu thông tin trả lời và hiển thị trên </w:t>
      </w:r>
      <w:r w:rsidR="00E04DD9" w:rsidRPr="001164DE">
        <w:rPr>
          <w:lang w:val="vi-VN"/>
        </w:rPr>
        <w:t>Tạp chí Thuế</w:t>
      </w:r>
      <w:r w:rsidRPr="001164DE">
        <w:rPr>
          <w:lang w:val="vi-VN"/>
        </w:rPr>
        <w:t>.</w:t>
      </w:r>
    </w:p>
    <w:p w14:paraId="27B8A613" w14:textId="77777777" w:rsidR="009D7060" w:rsidRPr="001164DE" w:rsidRDefault="009D7060" w:rsidP="0090566F">
      <w:pPr>
        <w:pStyle w:val="Heading4"/>
      </w:pPr>
      <w:r w:rsidRPr="001164DE">
        <w:t>Thiết kế giao diện</w:t>
      </w:r>
    </w:p>
    <w:p w14:paraId="71C7FABF" w14:textId="77777777" w:rsidR="002050D5" w:rsidRPr="001164DE" w:rsidRDefault="002050D5" w:rsidP="002B7031">
      <w:pPr>
        <w:pStyle w:val="ListParagraph"/>
        <w:spacing w:line="312" w:lineRule="auto"/>
      </w:pPr>
      <w:r w:rsidRPr="001164DE">
        <w:rPr>
          <w:lang w:val="en-US"/>
        </w:rPr>
        <w:t>Sắp xếp vị trí ưu tiên/ thêm câu trả lời cho câu hỏi</w:t>
      </w:r>
    </w:p>
    <w:p w14:paraId="1FEB550B" w14:textId="77777777" w:rsidR="002050D5" w:rsidRPr="001164DE" w:rsidRDefault="002050D5" w:rsidP="002B7031">
      <w:pPr>
        <w:pStyle w:val="Style2"/>
        <w:numPr>
          <w:ilvl w:val="0"/>
          <w:numId w:val="0"/>
        </w:numPr>
        <w:spacing w:line="312" w:lineRule="auto"/>
        <w:jc w:val="center"/>
      </w:pPr>
      <w:r w:rsidRPr="001164DE">
        <w:rPr>
          <w:noProof/>
        </w:rPr>
        <w:lastRenderedPageBreak/>
        <w:drawing>
          <wp:inline distT="0" distB="0" distL="0" distR="0" wp14:anchorId="00EBA972" wp14:editId="1FBFCF2E">
            <wp:extent cx="3183147" cy="5311257"/>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02" cy="5315354"/>
                    </a:xfrm>
                    <a:prstGeom prst="rect">
                      <a:avLst/>
                    </a:prstGeom>
                  </pic:spPr>
                </pic:pic>
              </a:graphicData>
            </a:graphic>
          </wp:inline>
        </w:drawing>
      </w:r>
    </w:p>
    <w:p w14:paraId="222A50F4" w14:textId="1F1BCD58" w:rsidR="002050D5" w:rsidRPr="001164DE" w:rsidRDefault="002050D5"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38</w:t>
      </w:r>
      <w:r w:rsidRPr="001164DE">
        <w:rPr>
          <w:noProof/>
          <w:sz w:val="28"/>
          <w:szCs w:val="28"/>
        </w:rPr>
        <w:fldChar w:fldCharType="end"/>
      </w:r>
      <w:r w:rsidRPr="001164DE">
        <w:rPr>
          <w:sz w:val="28"/>
          <w:szCs w:val="28"/>
        </w:rPr>
        <w:t xml:space="preserve">: Sắp xếp vị trí ưu tiên/thêm câu trả lời cho câu hỏi </w:t>
      </w:r>
    </w:p>
    <w:p w14:paraId="4C705ED5" w14:textId="77777777" w:rsidR="002050D5" w:rsidRPr="001164DE" w:rsidRDefault="002050D5" w:rsidP="002B7031">
      <w:pPr>
        <w:pStyle w:val="Caption"/>
        <w:spacing w:after="0" w:line="312" w:lineRule="auto"/>
        <w:jc w:val="left"/>
        <w:rPr>
          <w:sz w:val="28"/>
          <w:szCs w:val="28"/>
        </w:rPr>
      </w:pPr>
      <w:r w:rsidRPr="001164DE">
        <w:rPr>
          <w:sz w:val="28"/>
          <w:szCs w:val="28"/>
        </w:rPr>
        <w:t xml:space="preserve"> </w:t>
      </w:r>
      <w:r w:rsidRPr="001164DE">
        <w:rPr>
          <w:sz w:val="28"/>
          <w:szCs w:val="28"/>
        </w:rPr>
        <w:tab/>
      </w:r>
      <w:r w:rsidRPr="001164DE">
        <w:rPr>
          <w:sz w:val="28"/>
          <w:szCs w:val="28"/>
        </w:rPr>
        <w:tab/>
      </w:r>
      <w:r w:rsidRPr="001164DE">
        <w:rPr>
          <w:sz w:val="28"/>
          <w:szCs w:val="28"/>
        </w:rPr>
        <w:tab/>
      </w:r>
      <w:r w:rsidRPr="001164DE">
        <w:rPr>
          <w:sz w:val="28"/>
          <w:szCs w:val="28"/>
        </w:rPr>
        <w:tab/>
      </w:r>
      <w:r w:rsidRPr="001164DE">
        <w:rPr>
          <w:sz w:val="28"/>
          <w:szCs w:val="28"/>
        </w:rPr>
        <w:tab/>
      </w:r>
      <w:r w:rsidRPr="001164DE">
        <w:rPr>
          <w:sz w:val="28"/>
          <w:szCs w:val="28"/>
        </w:rPr>
        <w:tab/>
        <w:t>giao lưu trực tuyến</w:t>
      </w:r>
    </w:p>
    <w:p w14:paraId="0DF2E214" w14:textId="77777777" w:rsidR="002050D5" w:rsidRPr="001164DE" w:rsidRDefault="002050D5" w:rsidP="002B7031">
      <w:pPr>
        <w:pStyle w:val="Style2"/>
        <w:spacing w:line="312" w:lineRule="auto"/>
      </w:pPr>
      <w:r w:rsidRPr="001164DE">
        <w:t>Thiết kế trường dữ liệu</w:t>
      </w:r>
    </w:p>
    <w:tbl>
      <w:tblPr>
        <w:tblStyle w:val="TableGrid"/>
        <w:tblW w:w="0" w:type="auto"/>
        <w:tblInd w:w="360" w:type="dxa"/>
        <w:tblLook w:val="04A0" w:firstRow="1" w:lastRow="0" w:firstColumn="1" w:lastColumn="0" w:noHBand="0" w:noVBand="1"/>
      </w:tblPr>
      <w:tblGrid>
        <w:gridCol w:w="871"/>
        <w:gridCol w:w="1375"/>
        <w:gridCol w:w="1603"/>
        <w:gridCol w:w="1086"/>
        <w:gridCol w:w="990"/>
        <w:gridCol w:w="2776"/>
      </w:tblGrid>
      <w:tr w:rsidR="002050D5" w:rsidRPr="001164DE" w14:paraId="43FB5862" w14:textId="77777777" w:rsidTr="006779F9">
        <w:trPr>
          <w:tblHeader/>
        </w:trPr>
        <w:tc>
          <w:tcPr>
            <w:tcW w:w="892" w:type="dxa"/>
            <w:shd w:val="clear" w:color="auto" w:fill="E7E6E6" w:themeFill="background2"/>
          </w:tcPr>
          <w:p w14:paraId="39D7E4CB"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437" w:type="dxa"/>
            <w:shd w:val="clear" w:color="auto" w:fill="E7E6E6" w:themeFill="background2"/>
          </w:tcPr>
          <w:p w14:paraId="2A711D2F"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1" w:type="dxa"/>
            <w:shd w:val="clear" w:color="auto" w:fill="E7E6E6" w:themeFill="background2"/>
          </w:tcPr>
          <w:p w14:paraId="50795AF5"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4" w:type="dxa"/>
            <w:shd w:val="clear" w:color="auto" w:fill="E7E6E6" w:themeFill="background2"/>
          </w:tcPr>
          <w:p w14:paraId="5AA33C66"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2" w:type="dxa"/>
            <w:shd w:val="clear" w:color="auto" w:fill="E7E6E6" w:themeFill="background2"/>
          </w:tcPr>
          <w:p w14:paraId="4350F543"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879" w:type="dxa"/>
            <w:shd w:val="clear" w:color="auto" w:fill="E7E6E6" w:themeFill="background2"/>
          </w:tcPr>
          <w:p w14:paraId="13DDEDE0"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2050D5" w:rsidRPr="001164DE" w14:paraId="200CFD06" w14:textId="77777777" w:rsidTr="006779F9">
        <w:tc>
          <w:tcPr>
            <w:tcW w:w="9035" w:type="dxa"/>
            <w:gridSpan w:val="6"/>
            <w:shd w:val="clear" w:color="auto" w:fill="FFFFFF" w:themeFill="background1"/>
          </w:tcPr>
          <w:p w14:paraId="1C7A6F4F" w14:textId="77777777" w:rsidR="002050D5" w:rsidRPr="001164DE" w:rsidRDefault="002050D5" w:rsidP="002B7031">
            <w:pPr>
              <w:pStyle w:val="Style2"/>
              <w:numPr>
                <w:ilvl w:val="0"/>
                <w:numId w:val="0"/>
              </w:numPr>
              <w:spacing w:line="312" w:lineRule="auto"/>
              <w:rPr>
                <w:b/>
                <w:i/>
              </w:rPr>
            </w:pPr>
            <w:r w:rsidRPr="001164DE">
              <w:rPr>
                <w:b/>
                <w:i/>
              </w:rPr>
              <w:t>Giao diện sắp xếp thứ tự ưu tiên/thêm câu trả lời cho câu hỏi</w:t>
            </w:r>
          </w:p>
        </w:tc>
      </w:tr>
      <w:tr w:rsidR="00C6235B" w:rsidRPr="001164DE" w14:paraId="41420D0B" w14:textId="77777777" w:rsidTr="006779F9">
        <w:tc>
          <w:tcPr>
            <w:tcW w:w="892" w:type="dxa"/>
            <w:shd w:val="clear" w:color="auto" w:fill="FFFFFF" w:themeFill="background1"/>
          </w:tcPr>
          <w:p w14:paraId="2D53820F" w14:textId="77777777" w:rsidR="00C6235B" w:rsidRPr="001164DE" w:rsidRDefault="00C6235B" w:rsidP="002B7031">
            <w:pPr>
              <w:pStyle w:val="Style2"/>
              <w:numPr>
                <w:ilvl w:val="0"/>
                <w:numId w:val="0"/>
              </w:numPr>
              <w:spacing w:line="312" w:lineRule="auto"/>
              <w:jc w:val="center"/>
            </w:pPr>
            <w:r w:rsidRPr="001164DE">
              <w:t>1</w:t>
            </w:r>
          </w:p>
        </w:tc>
        <w:tc>
          <w:tcPr>
            <w:tcW w:w="1437" w:type="dxa"/>
            <w:shd w:val="clear" w:color="auto" w:fill="FFFFFF" w:themeFill="background1"/>
          </w:tcPr>
          <w:p w14:paraId="77B139BC" w14:textId="77777777" w:rsidR="00C6235B" w:rsidRPr="001164DE" w:rsidRDefault="00C6235B" w:rsidP="002B7031">
            <w:pPr>
              <w:pStyle w:val="Style2"/>
              <w:numPr>
                <w:ilvl w:val="0"/>
                <w:numId w:val="0"/>
              </w:numPr>
              <w:spacing w:line="312" w:lineRule="auto"/>
            </w:pPr>
            <w:r w:rsidRPr="001164DE">
              <w:t>Alias</w:t>
            </w:r>
          </w:p>
        </w:tc>
        <w:tc>
          <w:tcPr>
            <w:tcW w:w="1701" w:type="dxa"/>
            <w:shd w:val="clear" w:color="auto" w:fill="FFFFFF" w:themeFill="background1"/>
          </w:tcPr>
          <w:p w14:paraId="6500DBA7" w14:textId="5B3A05B0"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7B5CA3" w:rsidRPr="001164DE">
              <w:rPr>
                <w:rFonts w:ascii="Times New Roman" w:hAnsi="Times New Roman"/>
                <w:sz w:val="28"/>
                <w:szCs w:val="28"/>
              </w:rPr>
              <w:t>250</w:t>
            </w:r>
            <w:r w:rsidRPr="001164DE">
              <w:rPr>
                <w:rFonts w:ascii="Times New Roman" w:hAnsi="Times New Roman"/>
                <w:sz w:val="28"/>
                <w:szCs w:val="28"/>
              </w:rPr>
              <w:t>)</w:t>
            </w:r>
          </w:p>
        </w:tc>
        <w:tc>
          <w:tcPr>
            <w:tcW w:w="1134" w:type="dxa"/>
            <w:shd w:val="clear" w:color="auto" w:fill="FFFFFF" w:themeFill="background1"/>
          </w:tcPr>
          <w:p w14:paraId="6CF78755"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92" w:type="dxa"/>
            <w:shd w:val="clear" w:color="auto" w:fill="FFFFFF" w:themeFill="background1"/>
          </w:tcPr>
          <w:p w14:paraId="6F0FB6C5"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48E39D2D"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định danh câu hỏi giao lưu trực tuyến</w:t>
            </w:r>
          </w:p>
          <w:p w14:paraId="5F1199B1"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C6235B" w:rsidRPr="001164DE" w14:paraId="4A14B39C" w14:textId="77777777" w:rsidTr="006779F9">
        <w:tc>
          <w:tcPr>
            <w:tcW w:w="892" w:type="dxa"/>
            <w:shd w:val="clear" w:color="auto" w:fill="FFFFFF" w:themeFill="background1"/>
          </w:tcPr>
          <w:p w14:paraId="1DFB2E7F" w14:textId="77777777" w:rsidR="00C6235B" w:rsidRPr="001164DE" w:rsidRDefault="00C6235B" w:rsidP="002B7031">
            <w:pPr>
              <w:pStyle w:val="Style2"/>
              <w:numPr>
                <w:ilvl w:val="0"/>
                <w:numId w:val="0"/>
              </w:numPr>
              <w:spacing w:line="312" w:lineRule="auto"/>
              <w:jc w:val="center"/>
            </w:pPr>
            <w:r w:rsidRPr="001164DE">
              <w:lastRenderedPageBreak/>
              <w:t>2</w:t>
            </w:r>
          </w:p>
        </w:tc>
        <w:tc>
          <w:tcPr>
            <w:tcW w:w="1437" w:type="dxa"/>
            <w:shd w:val="clear" w:color="auto" w:fill="FFFFFF" w:themeFill="background1"/>
          </w:tcPr>
          <w:p w14:paraId="48338D43" w14:textId="77777777" w:rsidR="00C6235B" w:rsidRPr="001164DE" w:rsidRDefault="00C6235B" w:rsidP="002B7031">
            <w:pPr>
              <w:pStyle w:val="Style2"/>
              <w:numPr>
                <w:ilvl w:val="0"/>
                <w:numId w:val="0"/>
              </w:numPr>
              <w:spacing w:line="312" w:lineRule="auto"/>
              <w:ind w:left="90"/>
            </w:pPr>
            <w:r w:rsidRPr="001164DE">
              <w:t>Tiêu đề câu hỏi</w:t>
            </w:r>
          </w:p>
        </w:tc>
        <w:tc>
          <w:tcPr>
            <w:tcW w:w="1701" w:type="dxa"/>
            <w:shd w:val="clear" w:color="auto" w:fill="FFFFFF" w:themeFill="background1"/>
          </w:tcPr>
          <w:p w14:paraId="7CBF15FB"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shd w:val="clear" w:color="auto" w:fill="FFFFFF" w:themeFill="background1"/>
          </w:tcPr>
          <w:p w14:paraId="49BB4BCC"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3157B6A3"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0D0669C7"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tiêu đề câu hỏi giao lưu trực tuyến</w:t>
            </w:r>
          </w:p>
        </w:tc>
      </w:tr>
      <w:tr w:rsidR="00C6235B" w:rsidRPr="001164DE" w14:paraId="45551962" w14:textId="77777777" w:rsidTr="006779F9">
        <w:tc>
          <w:tcPr>
            <w:tcW w:w="892" w:type="dxa"/>
            <w:shd w:val="clear" w:color="auto" w:fill="FFFFFF" w:themeFill="background1"/>
          </w:tcPr>
          <w:p w14:paraId="173B49FB" w14:textId="77777777" w:rsidR="00C6235B" w:rsidRPr="001164DE" w:rsidRDefault="00C6235B" w:rsidP="002B7031">
            <w:pPr>
              <w:pStyle w:val="Style2"/>
              <w:numPr>
                <w:ilvl w:val="0"/>
                <w:numId w:val="0"/>
              </w:numPr>
              <w:spacing w:line="312" w:lineRule="auto"/>
              <w:jc w:val="center"/>
            </w:pPr>
            <w:r w:rsidRPr="001164DE">
              <w:t>3</w:t>
            </w:r>
          </w:p>
        </w:tc>
        <w:tc>
          <w:tcPr>
            <w:tcW w:w="1437" w:type="dxa"/>
            <w:shd w:val="clear" w:color="auto" w:fill="FFFFFF" w:themeFill="background1"/>
          </w:tcPr>
          <w:p w14:paraId="5891E1A6" w14:textId="77777777" w:rsidR="00C6235B" w:rsidRPr="001164DE" w:rsidRDefault="00C6235B" w:rsidP="002B7031">
            <w:pPr>
              <w:pStyle w:val="Style2"/>
              <w:numPr>
                <w:ilvl w:val="0"/>
                <w:numId w:val="0"/>
              </w:numPr>
              <w:spacing w:line="312" w:lineRule="auto"/>
            </w:pPr>
            <w:r w:rsidRPr="001164DE">
              <w:t>Họ và tên</w:t>
            </w:r>
          </w:p>
        </w:tc>
        <w:tc>
          <w:tcPr>
            <w:tcW w:w="1701" w:type="dxa"/>
            <w:shd w:val="clear" w:color="auto" w:fill="FFFFFF" w:themeFill="background1"/>
          </w:tcPr>
          <w:p w14:paraId="6F8A715F"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shd w:val="clear" w:color="auto" w:fill="FFFFFF" w:themeFill="background1"/>
          </w:tcPr>
          <w:p w14:paraId="2D2C4213"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15EF906C"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22843795"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Họ và tên người gửi câu hỏi</w:t>
            </w:r>
          </w:p>
        </w:tc>
      </w:tr>
      <w:tr w:rsidR="00C6235B" w:rsidRPr="001164DE" w14:paraId="010B0315" w14:textId="77777777" w:rsidTr="006779F9">
        <w:tc>
          <w:tcPr>
            <w:tcW w:w="892" w:type="dxa"/>
            <w:shd w:val="clear" w:color="auto" w:fill="FFFFFF" w:themeFill="background1"/>
          </w:tcPr>
          <w:p w14:paraId="6CBB9EAA" w14:textId="77777777" w:rsidR="00C6235B" w:rsidRPr="001164DE" w:rsidRDefault="00C6235B" w:rsidP="002B7031">
            <w:pPr>
              <w:pStyle w:val="Style2"/>
              <w:numPr>
                <w:ilvl w:val="0"/>
                <w:numId w:val="0"/>
              </w:numPr>
              <w:spacing w:line="312" w:lineRule="auto"/>
              <w:jc w:val="center"/>
            </w:pPr>
            <w:r w:rsidRPr="001164DE">
              <w:t>4</w:t>
            </w:r>
          </w:p>
        </w:tc>
        <w:tc>
          <w:tcPr>
            <w:tcW w:w="1437" w:type="dxa"/>
            <w:shd w:val="clear" w:color="auto" w:fill="FFFFFF" w:themeFill="background1"/>
          </w:tcPr>
          <w:p w14:paraId="74C2C655" w14:textId="77777777" w:rsidR="00C6235B" w:rsidRPr="001164DE" w:rsidRDefault="00C6235B" w:rsidP="002B7031">
            <w:pPr>
              <w:pStyle w:val="Style2"/>
              <w:numPr>
                <w:ilvl w:val="0"/>
                <w:numId w:val="0"/>
              </w:numPr>
              <w:spacing w:line="312" w:lineRule="auto"/>
            </w:pPr>
            <w:r w:rsidRPr="001164DE">
              <w:t>Địa chỉ</w:t>
            </w:r>
          </w:p>
        </w:tc>
        <w:tc>
          <w:tcPr>
            <w:tcW w:w="1701" w:type="dxa"/>
            <w:shd w:val="clear" w:color="auto" w:fill="FFFFFF" w:themeFill="background1"/>
          </w:tcPr>
          <w:p w14:paraId="6F3F9E57"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shd w:val="clear" w:color="auto" w:fill="FFFFFF" w:themeFill="background1"/>
          </w:tcPr>
          <w:p w14:paraId="76AA6C5C"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030BEFE6"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7BFF025F"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địa chỉ người gửi câu hỏi</w:t>
            </w:r>
          </w:p>
        </w:tc>
      </w:tr>
      <w:tr w:rsidR="00C6235B" w:rsidRPr="001164DE" w14:paraId="3F96B50B" w14:textId="77777777" w:rsidTr="006779F9">
        <w:tc>
          <w:tcPr>
            <w:tcW w:w="892" w:type="dxa"/>
            <w:shd w:val="clear" w:color="auto" w:fill="FFFFFF" w:themeFill="background1"/>
          </w:tcPr>
          <w:p w14:paraId="1E81FDE5" w14:textId="77777777" w:rsidR="00C6235B" w:rsidRPr="001164DE" w:rsidRDefault="00C6235B" w:rsidP="002B7031">
            <w:pPr>
              <w:pStyle w:val="Style2"/>
              <w:numPr>
                <w:ilvl w:val="0"/>
                <w:numId w:val="0"/>
              </w:numPr>
              <w:spacing w:line="312" w:lineRule="auto"/>
              <w:jc w:val="center"/>
            </w:pPr>
            <w:r w:rsidRPr="001164DE">
              <w:t>5</w:t>
            </w:r>
          </w:p>
        </w:tc>
        <w:tc>
          <w:tcPr>
            <w:tcW w:w="1437" w:type="dxa"/>
            <w:shd w:val="clear" w:color="auto" w:fill="FFFFFF" w:themeFill="background1"/>
          </w:tcPr>
          <w:p w14:paraId="7BF5F5AF" w14:textId="77777777" w:rsidR="00C6235B" w:rsidRPr="001164DE" w:rsidRDefault="00C6235B" w:rsidP="002B7031">
            <w:pPr>
              <w:pStyle w:val="Style2"/>
              <w:numPr>
                <w:ilvl w:val="0"/>
                <w:numId w:val="0"/>
              </w:numPr>
              <w:spacing w:line="312" w:lineRule="auto"/>
            </w:pPr>
            <w:r w:rsidRPr="001164DE">
              <w:t>Email</w:t>
            </w:r>
          </w:p>
        </w:tc>
        <w:tc>
          <w:tcPr>
            <w:tcW w:w="1701" w:type="dxa"/>
            <w:shd w:val="clear" w:color="auto" w:fill="FFFFFF" w:themeFill="background1"/>
          </w:tcPr>
          <w:p w14:paraId="25DF2875"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shd w:val="clear" w:color="auto" w:fill="FFFFFF" w:themeFill="background1"/>
          </w:tcPr>
          <w:p w14:paraId="7D1FE5B2"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4BBBCBA9"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7E80DEBE"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email người gửi câu hỏi</w:t>
            </w:r>
          </w:p>
          <w:p w14:paraId="30EE22C0"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Yêu cầu điền email hợp lệ có định dạng</w:t>
            </w:r>
          </w:p>
          <w:p w14:paraId="3AB7DFD0"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[localpart]@[tên miền]</w:t>
            </w:r>
          </w:p>
          <w:p w14:paraId="3B121404"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(Ví dụ: abc@gmail.com)</w:t>
            </w:r>
          </w:p>
        </w:tc>
      </w:tr>
      <w:tr w:rsidR="00C6235B" w:rsidRPr="001164DE" w14:paraId="708717DD" w14:textId="77777777" w:rsidTr="006779F9">
        <w:tc>
          <w:tcPr>
            <w:tcW w:w="892" w:type="dxa"/>
            <w:shd w:val="clear" w:color="auto" w:fill="FFFFFF" w:themeFill="background1"/>
          </w:tcPr>
          <w:p w14:paraId="13AC4DCD" w14:textId="77777777" w:rsidR="00C6235B" w:rsidRPr="001164DE" w:rsidRDefault="00C6235B" w:rsidP="002B7031">
            <w:pPr>
              <w:pStyle w:val="Style2"/>
              <w:numPr>
                <w:ilvl w:val="0"/>
                <w:numId w:val="0"/>
              </w:numPr>
              <w:spacing w:line="312" w:lineRule="auto"/>
              <w:jc w:val="center"/>
            </w:pPr>
            <w:r w:rsidRPr="001164DE">
              <w:t>6</w:t>
            </w:r>
          </w:p>
        </w:tc>
        <w:tc>
          <w:tcPr>
            <w:tcW w:w="1437" w:type="dxa"/>
            <w:shd w:val="clear" w:color="auto" w:fill="FFFFFF" w:themeFill="background1"/>
          </w:tcPr>
          <w:p w14:paraId="54316D0A" w14:textId="77777777" w:rsidR="00C6235B" w:rsidRPr="001164DE" w:rsidRDefault="00C6235B" w:rsidP="002B7031">
            <w:pPr>
              <w:pStyle w:val="Style2"/>
              <w:numPr>
                <w:ilvl w:val="0"/>
                <w:numId w:val="0"/>
              </w:numPr>
              <w:spacing w:line="312" w:lineRule="auto"/>
            </w:pPr>
            <w:r w:rsidRPr="001164DE">
              <w:t>Câu hỏi</w:t>
            </w:r>
          </w:p>
        </w:tc>
        <w:tc>
          <w:tcPr>
            <w:tcW w:w="1701" w:type="dxa"/>
            <w:shd w:val="clear" w:color="auto" w:fill="FFFFFF" w:themeFill="background1"/>
          </w:tcPr>
          <w:p w14:paraId="073101FC"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34" w:type="dxa"/>
            <w:shd w:val="clear" w:color="auto" w:fill="FFFFFF" w:themeFill="background1"/>
          </w:tcPr>
          <w:p w14:paraId="7E25E2DB"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0E7CE240"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680059EF"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nội dung câu hỏi</w:t>
            </w:r>
          </w:p>
        </w:tc>
      </w:tr>
      <w:tr w:rsidR="00C6235B" w:rsidRPr="001164DE" w14:paraId="4A160D7F" w14:textId="77777777" w:rsidTr="006779F9">
        <w:tc>
          <w:tcPr>
            <w:tcW w:w="892" w:type="dxa"/>
            <w:shd w:val="clear" w:color="auto" w:fill="FFFFFF" w:themeFill="background1"/>
          </w:tcPr>
          <w:p w14:paraId="09AB64A9" w14:textId="77777777" w:rsidR="00C6235B" w:rsidRPr="001164DE" w:rsidRDefault="00C6235B" w:rsidP="002B7031">
            <w:pPr>
              <w:pStyle w:val="Style2"/>
              <w:numPr>
                <w:ilvl w:val="0"/>
                <w:numId w:val="0"/>
              </w:numPr>
              <w:spacing w:line="312" w:lineRule="auto"/>
              <w:jc w:val="center"/>
            </w:pPr>
            <w:r w:rsidRPr="001164DE">
              <w:t>7</w:t>
            </w:r>
          </w:p>
        </w:tc>
        <w:tc>
          <w:tcPr>
            <w:tcW w:w="1437" w:type="dxa"/>
            <w:shd w:val="clear" w:color="auto" w:fill="FFFFFF" w:themeFill="background1"/>
          </w:tcPr>
          <w:p w14:paraId="0F41661D" w14:textId="77777777" w:rsidR="00C6235B" w:rsidRPr="001164DE" w:rsidRDefault="00C6235B" w:rsidP="002B7031">
            <w:pPr>
              <w:pStyle w:val="Style2"/>
              <w:numPr>
                <w:ilvl w:val="0"/>
                <w:numId w:val="0"/>
              </w:numPr>
              <w:spacing w:line="312" w:lineRule="auto"/>
            </w:pPr>
            <w:r w:rsidRPr="001164DE">
              <w:t>Câu trả lời</w:t>
            </w:r>
          </w:p>
        </w:tc>
        <w:tc>
          <w:tcPr>
            <w:tcW w:w="1701" w:type="dxa"/>
            <w:shd w:val="clear" w:color="auto" w:fill="FFFFFF" w:themeFill="background1"/>
          </w:tcPr>
          <w:p w14:paraId="5AF71B49"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34" w:type="dxa"/>
            <w:shd w:val="clear" w:color="auto" w:fill="FFFFFF" w:themeFill="background1"/>
          </w:tcPr>
          <w:p w14:paraId="54DE9490" w14:textId="77777777" w:rsidR="00C6235B" w:rsidRPr="001164DE" w:rsidRDefault="00C6235B" w:rsidP="002B7031">
            <w:pPr>
              <w:spacing w:line="312" w:lineRule="auto"/>
              <w:rPr>
                <w:rFonts w:ascii="Times New Roman" w:hAnsi="Times New Roman"/>
                <w:sz w:val="28"/>
                <w:szCs w:val="28"/>
                <w:lang w:val="vi-VN"/>
              </w:rPr>
            </w:pPr>
          </w:p>
        </w:tc>
        <w:tc>
          <w:tcPr>
            <w:tcW w:w="992" w:type="dxa"/>
            <w:shd w:val="clear" w:color="auto" w:fill="FFFFFF" w:themeFill="background1"/>
          </w:tcPr>
          <w:p w14:paraId="79F6385E"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75DD691A"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nội dung câu trả lời</w:t>
            </w:r>
          </w:p>
        </w:tc>
      </w:tr>
      <w:tr w:rsidR="00C6235B" w:rsidRPr="001164DE" w14:paraId="5C0BF078" w14:textId="77777777" w:rsidTr="006779F9">
        <w:tc>
          <w:tcPr>
            <w:tcW w:w="892" w:type="dxa"/>
            <w:shd w:val="clear" w:color="auto" w:fill="FFFFFF" w:themeFill="background1"/>
          </w:tcPr>
          <w:p w14:paraId="4B108F23" w14:textId="77777777" w:rsidR="00C6235B" w:rsidRPr="001164DE" w:rsidRDefault="00C6235B" w:rsidP="002B7031">
            <w:pPr>
              <w:pStyle w:val="Style2"/>
              <w:numPr>
                <w:ilvl w:val="0"/>
                <w:numId w:val="0"/>
              </w:numPr>
              <w:spacing w:line="312" w:lineRule="auto"/>
              <w:jc w:val="center"/>
            </w:pPr>
            <w:r w:rsidRPr="001164DE">
              <w:t>8</w:t>
            </w:r>
          </w:p>
        </w:tc>
        <w:tc>
          <w:tcPr>
            <w:tcW w:w="1437" w:type="dxa"/>
            <w:shd w:val="clear" w:color="auto" w:fill="FFFFFF" w:themeFill="background1"/>
          </w:tcPr>
          <w:p w14:paraId="55500EED" w14:textId="77777777" w:rsidR="00C6235B" w:rsidRPr="001164DE" w:rsidRDefault="00C6235B" w:rsidP="002B7031">
            <w:pPr>
              <w:pStyle w:val="Style2"/>
              <w:numPr>
                <w:ilvl w:val="0"/>
                <w:numId w:val="0"/>
              </w:numPr>
              <w:spacing w:line="312" w:lineRule="auto"/>
            </w:pPr>
            <w:r w:rsidRPr="001164DE">
              <w:t>Vị trí câu hỏi</w:t>
            </w:r>
          </w:p>
        </w:tc>
        <w:tc>
          <w:tcPr>
            <w:tcW w:w="1701" w:type="dxa"/>
            <w:shd w:val="clear" w:color="auto" w:fill="FFFFFF" w:themeFill="background1"/>
          </w:tcPr>
          <w:p w14:paraId="7B59726F" w14:textId="77777777" w:rsidR="00C6235B" w:rsidRPr="001164DE" w:rsidRDefault="00C6235B" w:rsidP="002B7031">
            <w:pPr>
              <w:spacing w:line="312" w:lineRule="auto"/>
              <w:rPr>
                <w:rFonts w:ascii="Times New Roman" w:hAnsi="Times New Roman"/>
                <w:sz w:val="28"/>
                <w:szCs w:val="28"/>
              </w:rPr>
            </w:pPr>
          </w:p>
        </w:tc>
        <w:tc>
          <w:tcPr>
            <w:tcW w:w="1134" w:type="dxa"/>
            <w:shd w:val="clear" w:color="auto" w:fill="FFFFFF" w:themeFill="background1"/>
          </w:tcPr>
          <w:p w14:paraId="31881272" w14:textId="77777777" w:rsidR="00C6235B" w:rsidRPr="001164DE" w:rsidRDefault="00C6235B" w:rsidP="002B7031">
            <w:pPr>
              <w:spacing w:line="312" w:lineRule="auto"/>
              <w:rPr>
                <w:rFonts w:ascii="Times New Roman" w:hAnsi="Times New Roman"/>
                <w:sz w:val="28"/>
                <w:szCs w:val="28"/>
                <w:lang w:val="vi-VN"/>
              </w:rPr>
            </w:pPr>
          </w:p>
        </w:tc>
        <w:tc>
          <w:tcPr>
            <w:tcW w:w="992" w:type="dxa"/>
            <w:shd w:val="clear" w:color="auto" w:fill="FFFFFF" w:themeFill="background1"/>
          </w:tcPr>
          <w:p w14:paraId="4C387EA6"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2879" w:type="dxa"/>
            <w:shd w:val="clear" w:color="auto" w:fill="FFFFFF" w:themeFill="background1"/>
          </w:tcPr>
          <w:p w14:paraId="2E5F7AFA"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lựa chọn vị trí hiển thị câu hỏi: vị trí từ 1-10</w:t>
            </w:r>
          </w:p>
          <w:p w14:paraId="1FFD860A"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Các câu hỏi không được lựa chọn vị trí sẽ hiển thị theo thời gian xuất bản</w:t>
            </w:r>
          </w:p>
        </w:tc>
      </w:tr>
    </w:tbl>
    <w:p w14:paraId="51150655" w14:textId="77777777" w:rsidR="009D7060" w:rsidRPr="001164DE" w:rsidRDefault="009D7060" w:rsidP="0090566F">
      <w:pPr>
        <w:pStyle w:val="Heading4"/>
      </w:pPr>
      <w:r w:rsidRPr="001164DE">
        <w:lastRenderedPageBreak/>
        <w:t>Điều kiện thực hiện</w:t>
      </w:r>
    </w:p>
    <w:p w14:paraId="2EA0C372" w14:textId="77777777" w:rsidR="00834554" w:rsidRPr="001164DE" w:rsidRDefault="00834554" w:rsidP="002B7031">
      <w:pPr>
        <w:pStyle w:val="Style2"/>
        <w:spacing w:line="312" w:lineRule="auto"/>
      </w:pPr>
      <w:r w:rsidRPr="001164DE">
        <w:t>NSD đã đăng nhập thành công vào hệ thống và truy cập vào chức năng quản lý chủ đề giao lưu trực tuyến</w:t>
      </w:r>
    </w:p>
    <w:p w14:paraId="6876BAB6" w14:textId="77777777" w:rsidR="009D7060" w:rsidRPr="001164DE" w:rsidRDefault="009D7060" w:rsidP="0090566F">
      <w:pPr>
        <w:pStyle w:val="Heading4"/>
      </w:pPr>
      <w:r w:rsidRPr="001164DE">
        <w:t>Yêu cầu đặc biệt/ Ràng buộc</w:t>
      </w:r>
    </w:p>
    <w:p w14:paraId="2DE5D134" w14:textId="77777777" w:rsidR="00834554" w:rsidRPr="001164DE" w:rsidRDefault="00834554" w:rsidP="002B7031">
      <w:pPr>
        <w:pStyle w:val="Style2"/>
        <w:spacing w:line="312" w:lineRule="auto"/>
      </w:pPr>
      <w:r w:rsidRPr="001164DE">
        <w:t>NSD đã được phân quyền quản lý chủ đề giao lưu trực tuyến</w:t>
      </w:r>
    </w:p>
    <w:p w14:paraId="64977FBF" w14:textId="77777777" w:rsidR="009D7060" w:rsidRPr="001164DE" w:rsidRDefault="009D7060" w:rsidP="0090566F">
      <w:pPr>
        <w:pStyle w:val="Heading4"/>
      </w:pPr>
      <w:r w:rsidRPr="001164DE">
        <w:t>Logic xử lý dữ liệu</w:t>
      </w:r>
    </w:p>
    <w:p w14:paraId="230CA3A5" w14:textId="77777777" w:rsidR="002050D5" w:rsidRPr="001164DE" w:rsidRDefault="002050D5" w:rsidP="002B7031">
      <w:pPr>
        <w:pStyle w:val="ListParagraph"/>
        <w:spacing w:line="312" w:lineRule="auto"/>
      </w:pPr>
      <w:r w:rsidRPr="001164DE">
        <w:t>Sắp xếp thứ tự câu hỏi theo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2479"/>
        <w:gridCol w:w="5586"/>
      </w:tblGrid>
      <w:tr w:rsidR="002050D5" w:rsidRPr="001164DE" w14:paraId="74EE7994" w14:textId="77777777" w:rsidTr="0043524D">
        <w:trPr>
          <w:trHeight w:val="510"/>
          <w:tblHeader/>
        </w:trPr>
        <w:tc>
          <w:tcPr>
            <w:tcW w:w="576" w:type="pct"/>
            <w:shd w:val="clear" w:color="auto" w:fill="E7E6E6" w:themeFill="background2"/>
            <w:vAlign w:val="center"/>
          </w:tcPr>
          <w:p w14:paraId="36EEC1F1"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0092FB98"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21CA9CCF"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3E8F68B8" w14:textId="77777777" w:rsidTr="0043524D">
        <w:trPr>
          <w:trHeight w:val="510"/>
        </w:trPr>
        <w:tc>
          <w:tcPr>
            <w:tcW w:w="576" w:type="pct"/>
            <w:shd w:val="clear" w:color="auto" w:fill="auto"/>
          </w:tcPr>
          <w:p w14:paraId="7BBB19F0"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4" w:type="pct"/>
            <w:shd w:val="clear" w:color="auto" w:fill="auto"/>
          </w:tcPr>
          <w:p w14:paraId="53DEF576"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nội dung)</w:t>
            </w:r>
          </w:p>
        </w:tc>
        <w:tc>
          <w:tcPr>
            <w:tcW w:w="3029" w:type="pct"/>
            <w:shd w:val="clear" w:color="auto" w:fill="auto"/>
          </w:tcPr>
          <w:p w14:paraId="2B7B91A6"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muốn sắp xếp thứ tự câu hỏi</w:t>
            </w:r>
          </w:p>
        </w:tc>
      </w:tr>
      <w:tr w:rsidR="002050D5" w:rsidRPr="001164DE" w14:paraId="603911A7" w14:textId="77777777" w:rsidTr="0043524D">
        <w:trPr>
          <w:trHeight w:val="510"/>
        </w:trPr>
        <w:tc>
          <w:tcPr>
            <w:tcW w:w="576" w:type="pct"/>
            <w:shd w:val="clear" w:color="auto" w:fill="auto"/>
          </w:tcPr>
          <w:p w14:paraId="1EB12566"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4" w:type="pct"/>
            <w:shd w:val="clear" w:color="auto" w:fill="auto"/>
          </w:tcPr>
          <w:p w14:paraId="0CF489A2"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1C50BB95"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chi tiết của câu hỏi và câu trả lời liên quan</w:t>
            </w:r>
          </w:p>
        </w:tc>
      </w:tr>
      <w:tr w:rsidR="002050D5" w:rsidRPr="001164DE" w14:paraId="1BBDB487" w14:textId="77777777" w:rsidTr="0043524D">
        <w:trPr>
          <w:trHeight w:val="510"/>
        </w:trPr>
        <w:tc>
          <w:tcPr>
            <w:tcW w:w="576" w:type="pct"/>
            <w:shd w:val="clear" w:color="auto" w:fill="auto"/>
          </w:tcPr>
          <w:p w14:paraId="08671B4C"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94" w:type="pct"/>
            <w:shd w:val="clear" w:color="auto" w:fill="auto"/>
          </w:tcPr>
          <w:p w14:paraId="768EEE1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nội dung)</w:t>
            </w:r>
          </w:p>
        </w:tc>
        <w:tc>
          <w:tcPr>
            <w:tcW w:w="3029" w:type="pct"/>
            <w:shd w:val="clear" w:color="auto" w:fill="auto"/>
          </w:tcPr>
          <w:p w14:paraId="57A509E3"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trường vị trí, chọn vị trí câu hỏi và chọn lưu thay đổi (Save and Close)</w:t>
            </w:r>
          </w:p>
          <w:p w14:paraId="64513DD3" w14:textId="7AB166C0" w:rsidR="00857C48" w:rsidRPr="001164DE" w:rsidRDefault="00857C48"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2BFBCCE" wp14:editId="10BAD16D">
                  <wp:extent cx="3410426" cy="249589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0426" cy="2495898"/>
                          </a:xfrm>
                          <a:prstGeom prst="rect">
                            <a:avLst/>
                          </a:prstGeom>
                        </pic:spPr>
                      </pic:pic>
                    </a:graphicData>
                  </a:graphic>
                </wp:inline>
              </w:drawing>
            </w:r>
          </w:p>
        </w:tc>
      </w:tr>
      <w:tr w:rsidR="002050D5" w:rsidRPr="001164DE" w14:paraId="3E27A890" w14:textId="77777777" w:rsidTr="0043524D">
        <w:trPr>
          <w:trHeight w:val="510"/>
        </w:trPr>
        <w:tc>
          <w:tcPr>
            <w:tcW w:w="576" w:type="pct"/>
            <w:shd w:val="clear" w:color="auto" w:fill="auto"/>
          </w:tcPr>
          <w:p w14:paraId="57C34F98"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4" w:type="pct"/>
            <w:shd w:val="clear" w:color="auto" w:fill="auto"/>
          </w:tcPr>
          <w:p w14:paraId="7AD16F07"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029" w:type="pct"/>
            <w:shd w:val="clear" w:color="auto" w:fill="auto"/>
          </w:tcPr>
          <w:p w14:paraId="4F9D6690" w14:textId="62DB1F2D"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Cập nhật thay đổi về vị trí câu hỏi</w:t>
            </w:r>
            <w:r w:rsidR="00AF77F8" w:rsidRPr="001164DE">
              <w:rPr>
                <w:rFonts w:ascii="Times New Roman" w:hAnsi="Times New Roman" w:cs="Times New Roman"/>
                <w:sz w:val="28"/>
                <w:szCs w:val="28"/>
              </w:rPr>
              <w:t xml:space="preserve"> trong cơ sở dữ liệu của WCM</w:t>
            </w:r>
            <w:r w:rsidRPr="001164DE">
              <w:rPr>
                <w:rFonts w:ascii="Times New Roman" w:hAnsi="Times New Roman" w:cs="Times New Roman"/>
                <w:sz w:val="28"/>
                <w:szCs w:val="28"/>
              </w:rPr>
              <w:t xml:space="preserve"> và hiển thị thứ tự sắp xếp câu hỏi mới trên website</w:t>
            </w:r>
          </w:p>
          <w:p w14:paraId="64748870"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Nếu 2 câu hỏi được lựa chọn cùng một vị trí, câu hỏi được chọn sau sẽ được hiển thị ở vị trí đã chọn (dựa vào thời gian cập nhật câu hỏi)</w:t>
            </w:r>
          </w:p>
          <w:p w14:paraId="65A320A1"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Các câu hỏi không được chọn vị trí sẽ hiển thị theo thời gian xuất bản, thứ tự giảm dần (câu hỏi mới xuất bản sẽ hiển thị trên đầu)</w:t>
            </w:r>
          </w:p>
        </w:tc>
      </w:tr>
      <w:tr w:rsidR="00C6235B" w:rsidRPr="001164DE" w14:paraId="0DA0F164" w14:textId="77777777" w:rsidTr="0043524D">
        <w:trPr>
          <w:trHeight w:val="510"/>
        </w:trPr>
        <w:tc>
          <w:tcPr>
            <w:tcW w:w="576" w:type="pct"/>
            <w:shd w:val="clear" w:color="auto" w:fill="auto"/>
          </w:tcPr>
          <w:p w14:paraId="127A819E"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5</w:t>
            </w:r>
          </w:p>
        </w:tc>
        <w:tc>
          <w:tcPr>
            <w:tcW w:w="1394" w:type="pct"/>
            <w:shd w:val="clear" w:color="auto" w:fill="auto"/>
          </w:tcPr>
          <w:p w14:paraId="00CB540F"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136465C5"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thứ tự sắp xếp câu hỏi mới trên website</w:t>
            </w:r>
          </w:p>
        </w:tc>
      </w:tr>
    </w:tbl>
    <w:p w14:paraId="12B5BA8C" w14:textId="77777777" w:rsidR="00595DD9" w:rsidRPr="001164DE" w:rsidRDefault="00595DD9">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7259387E" w14:textId="3D9831A7" w:rsidR="002050D5" w:rsidRPr="001164DE" w:rsidRDefault="002050D5" w:rsidP="002B7031">
      <w:pPr>
        <w:pStyle w:val="ListParagraph"/>
        <w:spacing w:line="312" w:lineRule="auto"/>
      </w:pPr>
      <w:r w:rsidRPr="001164DE">
        <w:lastRenderedPageBreak/>
        <w:t>Thêm câu trả lời cho câu hỏi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700"/>
        <w:gridCol w:w="5317"/>
      </w:tblGrid>
      <w:tr w:rsidR="002050D5" w:rsidRPr="001164DE" w14:paraId="5BAF13FF" w14:textId="77777777" w:rsidTr="00C6235B">
        <w:trPr>
          <w:trHeight w:val="510"/>
          <w:tblHeader/>
        </w:trPr>
        <w:tc>
          <w:tcPr>
            <w:tcW w:w="576" w:type="pct"/>
            <w:shd w:val="clear" w:color="auto" w:fill="E7E6E6" w:themeFill="background2"/>
            <w:vAlign w:val="center"/>
          </w:tcPr>
          <w:p w14:paraId="63D933F1"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90" w:type="pct"/>
            <w:shd w:val="clear" w:color="auto" w:fill="E7E6E6" w:themeFill="background2"/>
            <w:vAlign w:val="center"/>
          </w:tcPr>
          <w:p w14:paraId="1EAA9805"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34" w:type="pct"/>
            <w:shd w:val="clear" w:color="auto" w:fill="E7E6E6" w:themeFill="background2"/>
            <w:vAlign w:val="center"/>
          </w:tcPr>
          <w:p w14:paraId="1196A7C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235B" w:rsidRPr="001164DE" w14:paraId="78D754D5" w14:textId="77777777" w:rsidTr="00C6235B">
        <w:trPr>
          <w:trHeight w:val="510"/>
        </w:trPr>
        <w:tc>
          <w:tcPr>
            <w:tcW w:w="576" w:type="pct"/>
            <w:shd w:val="clear" w:color="auto" w:fill="auto"/>
          </w:tcPr>
          <w:p w14:paraId="669EF8E6"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90" w:type="pct"/>
            <w:shd w:val="clear" w:color="auto" w:fill="auto"/>
          </w:tcPr>
          <w:p w14:paraId="7BBF7288"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934" w:type="pct"/>
            <w:shd w:val="clear" w:color="auto" w:fill="auto"/>
          </w:tcPr>
          <w:p w14:paraId="7A99C995"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cần thêm câu trả lời</w:t>
            </w:r>
          </w:p>
        </w:tc>
      </w:tr>
      <w:tr w:rsidR="00C6235B" w:rsidRPr="001164DE" w14:paraId="2F55F7C6" w14:textId="77777777" w:rsidTr="00C6235B">
        <w:trPr>
          <w:trHeight w:val="510"/>
        </w:trPr>
        <w:tc>
          <w:tcPr>
            <w:tcW w:w="576" w:type="pct"/>
            <w:shd w:val="clear" w:color="auto" w:fill="auto"/>
          </w:tcPr>
          <w:p w14:paraId="77DE6B62"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90" w:type="pct"/>
            <w:shd w:val="clear" w:color="auto" w:fill="auto"/>
          </w:tcPr>
          <w:p w14:paraId="2ACA801F" w14:textId="77777777" w:rsidR="00C6235B" w:rsidRPr="001164DE" w:rsidRDefault="00C6235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35A1DFEE"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của câu hỏi gồm các trường thông tin:</w:t>
            </w:r>
          </w:p>
          <w:p w14:paraId="1E188FEB" w14:textId="4CA4E508" w:rsidR="00E24D72" w:rsidRPr="001164DE" w:rsidRDefault="00C6235B" w:rsidP="004E3EA6">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p>
        </w:tc>
      </w:tr>
      <w:tr w:rsidR="00C6235B" w:rsidRPr="001164DE" w14:paraId="46B3D188" w14:textId="77777777" w:rsidTr="00C6235B">
        <w:trPr>
          <w:trHeight w:val="510"/>
        </w:trPr>
        <w:tc>
          <w:tcPr>
            <w:tcW w:w="576" w:type="pct"/>
            <w:shd w:val="clear" w:color="auto" w:fill="auto"/>
          </w:tcPr>
          <w:p w14:paraId="100F32C3"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490" w:type="pct"/>
            <w:shd w:val="clear" w:color="auto" w:fill="auto"/>
          </w:tcPr>
          <w:p w14:paraId="321B0F6C"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2934" w:type="pct"/>
            <w:shd w:val="clear" w:color="auto" w:fill="auto"/>
          </w:tcPr>
          <w:p w14:paraId="532B7EFF"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Điền câu trả lời và lưu câu trả lời (Save and Close)</w:t>
            </w:r>
          </w:p>
        </w:tc>
      </w:tr>
      <w:tr w:rsidR="00C6235B" w:rsidRPr="001164DE" w14:paraId="1EFAE03F" w14:textId="77777777" w:rsidTr="00C6235B">
        <w:trPr>
          <w:trHeight w:val="510"/>
        </w:trPr>
        <w:tc>
          <w:tcPr>
            <w:tcW w:w="576" w:type="pct"/>
            <w:shd w:val="clear" w:color="auto" w:fill="auto"/>
          </w:tcPr>
          <w:p w14:paraId="7B7A2086"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490" w:type="pct"/>
            <w:shd w:val="clear" w:color="auto" w:fill="auto"/>
          </w:tcPr>
          <w:p w14:paraId="173EB7E2"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2934" w:type="pct"/>
            <w:shd w:val="clear" w:color="auto" w:fill="auto"/>
          </w:tcPr>
          <w:p w14:paraId="5C210EAD"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kiểm tra các trường thông tin nhập vào bao gồm: </w:t>
            </w: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r w:rsidRPr="001164DE">
              <w:rPr>
                <w:rFonts w:ascii="Times New Roman" w:hAnsi="Times New Roman" w:cs="Times New Roman"/>
                <w:sz w:val="28"/>
                <w:szCs w:val="28"/>
              </w:rPr>
              <w:t>, đảm bảo đúng yêu cầu ở bảng “Thiết kế trường dữ liệu”- chức năng Thêm mới câu trả lời</w:t>
            </w:r>
          </w:p>
          <w:p w14:paraId="7B3CD7D0" w14:textId="06C5CDC8"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Hệ thống lưu câu trả lời cho câu hỏi</w:t>
            </w:r>
            <w:r w:rsidR="00AF77F8"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và hiển thị thông báo câu trả lời đã được lưu</w:t>
            </w:r>
          </w:p>
          <w:p w14:paraId="68304603"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lỗi tương ứng</w:t>
            </w:r>
          </w:p>
        </w:tc>
      </w:tr>
    </w:tbl>
    <w:p w14:paraId="19798DBB" w14:textId="77777777" w:rsidR="003E5211" w:rsidRPr="001164DE" w:rsidRDefault="003E5211" w:rsidP="0055188C">
      <w:pPr>
        <w:pStyle w:val="Heading3"/>
      </w:pPr>
      <w:bookmarkStart w:id="110" w:name="_Toc70073952"/>
      <w:bookmarkStart w:id="111" w:name="_Toc56522255"/>
      <w:r w:rsidRPr="001164DE">
        <w:t>(A1.4.2) Quản lý giao lưu trực tuyến</w:t>
      </w:r>
      <w:bookmarkEnd w:id="110"/>
      <w:r w:rsidRPr="001164DE">
        <w:t xml:space="preserve"> </w:t>
      </w:r>
      <w:bookmarkEnd w:id="111"/>
    </w:p>
    <w:p w14:paraId="673F054A" w14:textId="77777777" w:rsidR="009D7060" w:rsidRPr="001164DE" w:rsidRDefault="009D7060" w:rsidP="0090566F">
      <w:pPr>
        <w:pStyle w:val="Heading4"/>
      </w:pPr>
      <w:r w:rsidRPr="001164DE">
        <w:t>Văn bản nghiệp vụ áp dụng</w:t>
      </w:r>
    </w:p>
    <w:p w14:paraId="77BAD739" w14:textId="3CD53DD3"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55DFA2C3" w14:textId="77777777" w:rsidR="009D7060" w:rsidRPr="001164DE" w:rsidRDefault="009D7060" w:rsidP="0090566F">
      <w:pPr>
        <w:pStyle w:val="Heading4"/>
      </w:pPr>
      <w:r w:rsidRPr="001164DE">
        <w:t>Mô tả yêu cầu</w:t>
      </w:r>
    </w:p>
    <w:p w14:paraId="7F73F2D2" w14:textId="77777777" w:rsidR="00C6235B" w:rsidRPr="001164DE" w:rsidRDefault="00C6235B" w:rsidP="002B7031">
      <w:pPr>
        <w:pStyle w:val="Style2"/>
        <w:spacing w:line="312" w:lineRule="auto"/>
      </w:pPr>
      <w:r w:rsidRPr="001164DE">
        <w:rPr>
          <w:lang w:val="vi-VN"/>
        </w:rPr>
        <w:t>Biên tập viên, người quản trị nội dung có thể xem chi tiết câu hỏi của độc giả trong danh sách câu hỏi tham gia trực tuyến của từng tin bài. Hệ thống thực hiện tìm kiếm và hiển thị thông tin chi tiết của câu hỏi trực tuyến.</w:t>
      </w:r>
    </w:p>
    <w:p w14:paraId="1E375648" w14:textId="64EB7617" w:rsidR="00C6235B" w:rsidRPr="001164DE" w:rsidRDefault="00C6235B" w:rsidP="002B7031">
      <w:pPr>
        <w:pStyle w:val="Style2"/>
        <w:spacing w:line="312" w:lineRule="auto"/>
        <w:rPr>
          <w:lang w:val="vi-VN"/>
        </w:rPr>
      </w:pPr>
      <w:r w:rsidRPr="001164DE">
        <w:rPr>
          <w:lang w:val="vi-VN"/>
        </w:rPr>
        <w:t xml:space="preserve">Quản trị hệ thống có thể sắp xếp thứ tự ưu tiên cho các câu hỏi trong danh sách câu hỏi tham gia trực tuyến của từng tin bài. Hệ thống thực hiện sắp xếp và hiển thị trên </w:t>
      </w:r>
      <w:r w:rsidR="00E04DD9" w:rsidRPr="001164DE">
        <w:rPr>
          <w:lang w:val="vi-VN"/>
        </w:rPr>
        <w:t>Tạp chí Thuế</w:t>
      </w:r>
      <w:r w:rsidRPr="001164DE">
        <w:rPr>
          <w:lang w:val="vi-VN"/>
        </w:rPr>
        <w:t xml:space="preserve"> theo thứ tự ưu tiên của câu hỏi trực tuyến</w:t>
      </w:r>
    </w:p>
    <w:p w14:paraId="4BF5C286" w14:textId="7AE073D4" w:rsidR="00C6235B" w:rsidRPr="001164DE" w:rsidRDefault="00C6235B" w:rsidP="002B7031">
      <w:pPr>
        <w:pStyle w:val="Style2"/>
        <w:spacing w:line="312" w:lineRule="auto"/>
        <w:rPr>
          <w:lang w:val="vi-VN"/>
        </w:rPr>
      </w:pPr>
      <w:r w:rsidRPr="001164DE">
        <w:rPr>
          <w:lang w:val="vi-VN"/>
        </w:rPr>
        <w:lastRenderedPageBreak/>
        <w:t xml:space="preserve">Quản trị hệ thống có thể thêm câu trả lời cho từng câu hỏi trong danh sách câu hỏi tham gia trực tuyến. Hệ thống kiểm tra, lưu thông tin trả lời và hiển thị trên </w:t>
      </w:r>
      <w:r w:rsidR="00E04DD9" w:rsidRPr="001164DE">
        <w:rPr>
          <w:lang w:val="vi-VN"/>
        </w:rPr>
        <w:t>Tạp chí Thuế</w:t>
      </w:r>
      <w:r w:rsidRPr="001164DE">
        <w:rPr>
          <w:lang w:val="vi-VN"/>
        </w:rPr>
        <w:t>.</w:t>
      </w:r>
    </w:p>
    <w:p w14:paraId="597E11E7" w14:textId="77777777" w:rsidR="009D7060" w:rsidRPr="001164DE" w:rsidRDefault="009D7060" w:rsidP="0090566F">
      <w:pPr>
        <w:pStyle w:val="Heading4"/>
      </w:pPr>
      <w:r w:rsidRPr="001164DE">
        <w:t>Thiết kế giao diện</w:t>
      </w:r>
    </w:p>
    <w:p w14:paraId="5481AD5F" w14:textId="77777777" w:rsidR="002050D5" w:rsidRPr="001164DE" w:rsidRDefault="009E31C1" w:rsidP="002B7031">
      <w:pPr>
        <w:pStyle w:val="ListParagraph"/>
        <w:spacing w:line="312" w:lineRule="auto"/>
      </w:pPr>
      <w:r w:rsidRPr="001164DE">
        <w:rPr>
          <w:lang w:val="en-US"/>
        </w:rPr>
        <w:t>Xem câu hỏi</w:t>
      </w:r>
      <w:r w:rsidR="002050D5" w:rsidRPr="001164DE">
        <w:rPr>
          <w:lang w:val="en-US"/>
        </w:rPr>
        <w:t>, sắp xếp vị trí ưu tiên của câu hỏi, thêm câu trả lời cho câu hỏi</w:t>
      </w:r>
    </w:p>
    <w:p w14:paraId="0DE50948" w14:textId="77777777" w:rsidR="002050D5" w:rsidRPr="001164DE" w:rsidRDefault="002050D5" w:rsidP="002B7031">
      <w:pPr>
        <w:pStyle w:val="Style2"/>
        <w:numPr>
          <w:ilvl w:val="0"/>
          <w:numId w:val="0"/>
        </w:numPr>
        <w:spacing w:line="312" w:lineRule="auto"/>
        <w:jc w:val="center"/>
      </w:pPr>
      <w:r w:rsidRPr="001164DE">
        <w:rPr>
          <w:noProof/>
        </w:rPr>
        <w:drawing>
          <wp:inline distT="0" distB="0" distL="0" distR="0" wp14:anchorId="2E96DD52" wp14:editId="6CB54E0E">
            <wp:extent cx="5943600" cy="34061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06140"/>
                    </a:xfrm>
                    <a:prstGeom prst="rect">
                      <a:avLst/>
                    </a:prstGeom>
                  </pic:spPr>
                </pic:pic>
              </a:graphicData>
            </a:graphic>
          </wp:inline>
        </w:drawing>
      </w:r>
    </w:p>
    <w:p w14:paraId="26A1B49F" w14:textId="01C0D01E" w:rsidR="002050D5" w:rsidRPr="001164DE" w:rsidRDefault="002050D5"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39</w:t>
      </w:r>
      <w:r w:rsidRPr="001164DE">
        <w:rPr>
          <w:sz w:val="28"/>
          <w:szCs w:val="28"/>
        </w:rPr>
        <w:fldChar w:fldCharType="end"/>
      </w:r>
      <w:r w:rsidRPr="001164DE">
        <w:rPr>
          <w:sz w:val="28"/>
          <w:szCs w:val="28"/>
        </w:rPr>
        <w:t>: Danh sách câu hỏi</w:t>
      </w:r>
    </w:p>
    <w:p w14:paraId="249B0AB6" w14:textId="77777777" w:rsidR="002050D5" w:rsidRPr="001164DE" w:rsidRDefault="002050D5" w:rsidP="002B7031">
      <w:pPr>
        <w:pStyle w:val="Style2"/>
        <w:numPr>
          <w:ilvl w:val="0"/>
          <w:numId w:val="0"/>
        </w:numPr>
        <w:spacing w:line="312" w:lineRule="auto"/>
        <w:ind w:left="360"/>
        <w:jc w:val="center"/>
      </w:pPr>
      <w:r w:rsidRPr="001164DE">
        <w:rPr>
          <w:noProof/>
        </w:rPr>
        <w:lastRenderedPageBreak/>
        <w:drawing>
          <wp:inline distT="0" distB="0" distL="0" distR="0" wp14:anchorId="028062EE" wp14:editId="125FF10C">
            <wp:extent cx="3362325" cy="6858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325" cy="6858000"/>
                    </a:xfrm>
                    <a:prstGeom prst="rect">
                      <a:avLst/>
                    </a:prstGeom>
                  </pic:spPr>
                </pic:pic>
              </a:graphicData>
            </a:graphic>
          </wp:inline>
        </w:drawing>
      </w:r>
    </w:p>
    <w:p w14:paraId="6AF69E83" w14:textId="700C59AB" w:rsidR="002050D5" w:rsidRPr="001164DE" w:rsidRDefault="002050D5"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40</w:t>
      </w:r>
      <w:r w:rsidRPr="001164DE">
        <w:rPr>
          <w:noProof/>
          <w:sz w:val="28"/>
          <w:szCs w:val="28"/>
        </w:rPr>
        <w:fldChar w:fldCharType="end"/>
      </w:r>
      <w:r w:rsidR="009E31C1" w:rsidRPr="001164DE">
        <w:rPr>
          <w:sz w:val="28"/>
          <w:szCs w:val="28"/>
        </w:rPr>
        <w:t xml:space="preserve">: </w:t>
      </w:r>
      <w:r w:rsidRPr="001164DE">
        <w:rPr>
          <w:sz w:val="28"/>
          <w:szCs w:val="28"/>
        </w:rPr>
        <w:t>Xem</w:t>
      </w:r>
      <w:r w:rsidR="009E31C1" w:rsidRPr="001164DE">
        <w:rPr>
          <w:sz w:val="28"/>
          <w:szCs w:val="28"/>
        </w:rPr>
        <w:t xml:space="preserve"> câu hỏi,</w:t>
      </w:r>
      <w:r w:rsidRPr="001164DE" w:rsidDel="00B33738">
        <w:rPr>
          <w:sz w:val="28"/>
          <w:szCs w:val="28"/>
        </w:rPr>
        <w:t xml:space="preserve"> </w:t>
      </w:r>
      <w:r w:rsidRPr="001164DE">
        <w:rPr>
          <w:sz w:val="28"/>
          <w:szCs w:val="28"/>
        </w:rPr>
        <w:t>sắp xếp vị trí ưu tiên của câu hỏi, thêm câu Trả lời cho câu hỏi</w:t>
      </w:r>
    </w:p>
    <w:p w14:paraId="122C02DA" w14:textId="77777777" w:rsidR="009E2D37" w:rsidRPr="001164DE" w:rsidRDefault="009E2D37" w:rsidP="002B7031">
      <w:pPr>
        <w:spacing w:line="312" w:lineRule="auto"/>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3D761107" w14:textId="77777777" w:rsidR="002050D5" w:rsidRPr="001164DE" w:rsidRDefault="002050D5" w:rsidP="002B7031">
      <w:pPr>
        <w:pStyle w:val="Style2"/>
        <w:spacing w:line="312" w:lineRule="auto"/>
      </w:pPr>
      <w:r w:rsidRPr="001164DE">
        <w:lastRenderedPageBreak/>
        <w:t>Thiết kế trường dữ liệu</w:t>
      </w:r>
    </w:p>
    <w:tbl>
      <w:tblPr>
        <w:tblStyle w:val="TableGrid"/>
        <w:tblW w:w="0" w:type="auto"/>
        <w:tblInd w:w="85" w:type="dxa"/>
        <w:tblLook w:val="04A0" w:firstRow="1" w:lastRow="0" w:firstColumn="1" w:lastColumn="0" w:noHBand="0" w:noVBand="1"/>
      </w:tblPr>
      <w:tblGrid>
        <w:gridCol w:w="760"/>
        <w:gridCol w:w="1893"/>
        <w:gridCol w:w="1516"/>
        <w:gridCol w:w="1335"/>
        <w:gridCol w:w="979"/>
        <w:gridCol w:w="2493"/>
      </w:tblGrid>
      <w:tr w:rsidR="002050D5" w:rsidRPr="001164DE" w14:paraId="569F38BA" w14:textId="77777777" w:rsidTr="009E31C1">
        <w:trPr>
          <w:tblHeader/>
        </w:trPr>
        <w:tc>
          <w:tcPr>
            <w:tcW w:w="761" w:type="dxa"/>
            <w:shd w:val="clear" w:color="auto" w:fill="E7E6E6" w:themeFill="background2"/>
          </w:tcPr>
          <w:p w14:paraId="75781D58"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008" w:type="dxa"/>
            <w:shd w:val="clear" w:color="auto" w:fill="E7E6E6" w:themeFill="background2"/>
          </w:tcPr>
          <w:p w14:paraId="1C0AB713"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81" w:type="dxa"/>
            <w:shd w:val="clear" w:color="auto" w:fill="E7E6E6" w:themeFill="background2"/>
          </w:tcPr>
          <w:p w14:paraId="621E225A"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405" w:type="dxa"/>
            <w:shd w:val="clear" w:color="auto" w:fill="E7E6E6" w:themeFill="background2"/>
          </w:tcPr>
          <w:p w14:paraId="3918B75B"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72" w:type="dxa"/>
            <w:shd w:val="clear" w:color="auto" w:fill="E7E6E6" w:themeFill="background2"/>
          </w:tcPr>
          <w:p w14:paraId="043EDDAD"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38" w:type="dxa"/>
            <w:shd w:val="clear" w:color="auto" w:fill="E7E6E6" w:themeFill="background2"/>
          </w:tcPr>
          <w:p w14:paraId="7ACAF17D"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2050D5" w:rsidRPr="001164DE" w14:paraId="5D56A831" w14:textId="77777777" w:rsidTr="0043524D">
        <w:tc>
          <w:tcPr>
            <w:tcW w:w="9265" w:type="dxa"/>
            <w:gridSpan w:val="6"/>
            <w:shd w:val="clear" w:color="auto" w:fill="FFFFFF" w:themeFill="background1"/>
          </w:tcPr>
          <w:p w14:paraId="35501C33" w14:textId="77777777" w:rsidR="002050D5" w:rsidRPr="001164DE" w:rsidRDefault="009E31C1" w:rsidP="002B7031">
            <w:pPr>
              <w:pStyle w:val="Style2"/>
              <w:numPr>
                <w:ilvl w:val="0"/>
                <w:numId w:val="0"/>
              </w:numPr>
              <w:spacing w:line="312" w:lineRule="auto"/>
              <w:rPr>
                <w:b/>
                <w:i/>
              </w:rPr>
            </w:pPr>
            <w:r w:rsidRPr="001164DE">
              <w:rPr>
                <w:b/>
                <w:i/>
              </w:rPr>
              <w:t>Xem câu hỏi, sắp xếp vị trí ưu tiên của câu hỏi, thêm câu trả lời cho câu hỏi</w:t>
            </w:r>
          </w:p>
        </w:tc>
      </w:tr>
      <w:tr w:rsidR="009E31C1" w:rsidRPr="001164DE" w14:paraId="1B733168" w14:textId="77777777" w:rsidTr="009E31C1">
        <w:tc>
          <w:tcPr>
            <w:tcW w:w="761" w:type="dxa"/>
            <w:shd w:val="clear" w:color="auto" w:fill="FFFFFF" w:themeFill="background1"/>
          </w:tcPr>
          <w:p w14:paraId="607F4D92" w14:textId="77777777" w:rsidR="009E31C1" w:rsidRPr="001164DE" w:rsidRDefault="009E31C1" w:rsidP="002B7031">
            <w:pPr>
              <w:pStyle w:val="Style2"/>
              <w:numPr>
                <w:ilvl w:val="0"/>
                <w:numId w:val="0"/>
              </w:numPr>
              <w:spacing w:line="312" w:lineRule="auto"/>
              <w:jc w:val="center"/>
            </w:pPr>
            <w:r w:rsidRPr="001164DE">
              <w:t>1</w:t>
            </w:r>
          </w:p>
        </w:tc>
        <w:tc>
          <w:tcPr>
            <w:tcW w:w="2008" w:type="dxa"/>
            <w:shd w:val="clear" w:color="auto" w:fill="FFFFFF" w:themeFill="background1"/>
          </w:tcPr>
          <w:p w14:paraId="0ECFB7DA" w14:textId="77777777" w:rsidR="009E31C1" w:rsidRPr="001164DE" w:rsidRDefault="009E31C1" w:rsidP="002B7031">
            <w:pPr>
              <w:pStyle w:val="Style2"/>
              <w:numPr>
                <w:ilvl w:val="0"/>
                <w:numId w:val="0"/>
              </w:numPr>
              <w:spacing w:line="312" w:lineRule="auto"/>
            </w:pPr>
            <w:r w:rsidRPr="001164DE">
              <w:t>Alias</w:t>
            </w:r>
          </w:p>
        </w:tc>
        <w:tc>
          <w:tcPr>
            <w:tcW w:w="1581" w:type="dxa"/>
            <w:shd w:val="clear" w:color="auto" w:fill="FFFFFF" w:themeFill="background1"/>
          </w:tcPr>
          <w:p w14:paraId="51CCE98E" w14:textId="7DE6AF50" w:rsidR="009E31C1" w:rsidRPr="001164DE" w:rsidRDefault="009E31C1">
            <w:pPr>
              <w:spacing w:line="312" w:lineRule="auto"/>
              <w:rPr>
                <w:rFonts w:ascii="Times New Roman" w:hAnsi="Times New Roman"/>
                <w:sz w:val="28"/>
                <w:szCs w:val="28"/>
              </w:rPr>
            </w:pPr>
            <w:r w:rsidRPr="001164DE">
              <w:rPr>
                <w:rFonts w:ascii="Times New Roman" w:hAnsi="Times New Roman"/>
                <w:sz w:val="28"/>
                <w:szCs w:val="28"/>
              </w:rPr>
              <w:t>Chuỗi ký tự (</w:t>
            </w:r>
            <w:r w:rsidR="007B5CA3" w:rsidRPr="001164DE">
              <w:rPr>
                <w:rFonts w:ascii="Times New Roman" w:hAnsi="Times New Roman"/>
                <w:sz w:val="28"/>
                <w:szCs w:val="28"/>
              </w:rPr>
              <w:t>250</w:t>
            </w:r>
            <w:r w:rsidR="00155DC4" w:rsidRPr="001164DE">
              <w:rPr>
                <w:rFonts w:ascii="Times New Roman" w:hAnsi="Times New Roman"/>
                <w:sz w:val="28"/>
                <w:szCs w:val="28"/>
              </w:rPr>
              <w:t>)</w:t>
            </w:r>
          </w:p>
        </w:tc>
        <w:tc>
          <w:tcPr>
            <w:tcW w:w="1405" w:type="dxa"/>
            <w:shd w:val="clear" w:color="auto" w:fill="FFFFFF" w:themeFill="background1"/>
          </w:tcPr>
          <w:p w14:paraId="3D28D1BD"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72" w:type="dxa"/>
            <w:shd w:val="clear" w:color="auto" w:fill="FFFFFF" w:themeFill="background1"/>
          </w:tcPr>
          <w:p w14:paraId="620321BD"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2D3246F3"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định danh câu hỏi giao lưu trực tuyến</w:t>
            </w:r>
          </w:p>
          <w:p w14:paraId="7CD89258"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9E31C1" w:rsidRPr="001164DE" w14:paraId="7356FF51" w14:textId="77777777" w:rsidTr="009E31C1">
        <w:tc>
          <w:tcPr>
            <w:tcW w:w="761" w:type="dxa"/>
            <w:shd w:val="clear" w:color="auto" w:fill="FFFFFF" w:themeFill="background1"/>
          </w:tcPr>
          <w:p w14:paraId="2D3B2AF0" w14:textId="77777777" w:rsidR="009E31C1" w:rsidRPr="001164DE" w:rsidRDefault="009E31C1" w:rsidP="002B7031">
            <w:pPr>
              <w:pStyle w:val="Style2"/>
              <w:numPr>
                <w:ilvl w:val="0"/>
                <w:numId w:val="0"/>
              </w:numPr>
              <w:spacing w:line="312" w:lineRule="auto"/>
              <w:jc w:val="center"/>
            </w:pPr>
            <w:r w:rsidRPr="001164DE">
              <w:t>2</w:t>
            </w:r>
          </w:p>
        </w:tc>
        <w:tc>
          <w:tcPr>
            <w:tcW w:w="2008" w:type="dxa"/>
            <w:shd w:val="clear" w:color="auto" w:fill="FFFFFF" w:themeFill="background1"/>
          </w:tcPr>
          <w:p w14:paraId="51EB0FF4" w14:textId="77777777" w:rsidR="009E31C1" w:rsidRPr="001164DE" w:rsidRDefault="009E31C1" w:rsidP="002B7031">
            <w:pPr>
              <w:pStyle w:val="Style2"/>
              <w:numPr>
                <w:ilvl w:val="0"/>
                <w:numId w:val="0"/>
              </w:numPr>
              <w:spacing w:line="312" w:lineRule="auto"/>
            </w:pPr>
            <w:r w:rsidRPr="001164DE">
              <w:t>Tiêu đề câu hỏi</w:t>
            </w:r>
          </w:p>
        </w:tc>
        <w:tc>
          <w:tcPr>
            <w:tcW w:w="1581" w:type="dxa"/>
            <w:shd w:val="clear" w:color="auto" w:fill="FFFFFF" w:themeFill="background1"/>
          </w:tcPr>
          <w:p w14:paraId="41CFEA84"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405" w:type="dxa"/>
            <w:shd w:val="clear" w:color="auto" w:fill="FFFFFF" w:themeFill="background1"/>
          </w:tcPr>
          <w:p w14:paraId="6064B2DA"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122E3A6D"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12842A49"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tiêu đề câu hỏi giao lưu trực tuyến</w:t>
            </w:r>
          </w:p>
        </w:tc>
      </w:tr>
      <w:tr w:rsidR="009E31C1" w:rsidRPr="001164DE" w14:paraId="18DDE3B4" w14:textId="77777777" w:rsidTr="009E31C1">
        <w:tc>
          <w:tcPr>
            <w:tcW w:w="761" w:type="dxa"/>
            <w:shd w:val="clear" w:color="auto" w:fill="FFFFFF" w:themeFill="background1"/>
          </w:tcPr>
          <w:p w14:paraId="6B8DCD98" w14:textId="77777777" w:rsidR="009E31C1" w:rsidRPr="001164DE" w:rsidRDefault="009E31C1" w:rsidP="002B7031">
            <w:pPr>
              <w:pStyle w:val="Style2"/>
              <w:numPr>
                <w:ilvl w:val="0"/>
                <w:numId w:val="0"/>
              </w:numPr>
              <w:spacing w:line="312" w:lineRule="auto"/>
              <w:jc w:val="center"/>
            </w:pPr>
            <w:r w:rsidRPr="001164DE">
              <w:t>3</w:t>
            </w:r>
          </w:p>
        </w:tc>
        <w:tc>
          <w:tcPr>
            <w:tcW w:w="2008" w:type="dxa"/>
            <w:shd w:val="clear" w:color="auto" w:fill="FFFFFF" w:themeFill="background1"/>
          </w:tcPr>
          <w:p w14:paraId="3A153422" w14:textId="77777777" w:rsidR="009E31C1" w:rsidRPr="001164DE" w:rsidRDefault="009E31C1" w:rsidP="002B7031">
            <w:pPr>
              <w:pStyle w:val="Style2"/>
              <w:numPr>
                <w:ilvl w:val="0"/>
                <w:numId w:val="0"/>
              </w:numPr>
              <w:spacing w:line="312" w:lineRule="auto"/>
            </w:pPr>
            <w:r w:rsidRPr="001164DE">
              <w:t>Họ và tên</w:t>
            </w:r>
          </w:p>
        </w:tc>
        <w:tc>
          <w:tcPr>
            <w:tcW w:w="1581" w:type="dxa"/>
            <w:shd w:val="clear" w:color="auto" w:fill="FFFFFF" w:themeFill="background1"/>
          </w:tcPr>
          <w:p w14:paraId="5A7DD630"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05" w:type="dxa"/>
            <w:shd w:val="clear" w:color="auto" w:fill="FFFFFF" w:themeFill="background1"/>
          </w:tcPr>
          <w:p w14:paraId="288EE779"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0D52E65A"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405BB28F"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Họ và tên người gửi câu hỏi</w:t>
            </w:r>
          </w:p>
        </w:tc>
      </w:tr>
      <w:tr w:rsidR="009E31C1" w:rsidRPr="001164DE" w14:paraId="013F5B70" w14:textId="77777777" w:rsidTr="009E31C1">
        <w:tc>
          <w:tcPr>
            <w:tcW w:w="761" w:type="dxa"/>
            <w:shd w:val="clear" w:color="auto" w:fill="FFFFFF" w:themeFill="background1"/>
          </w:tcPr>
          <w:p w14:paraId="13753C5F" w14:textId="77777777" w:rsidR="009E31C1" w:rsidRPr="001164DE" w:rsidRDefault="009E31C1" w:rsidP="002B7031">
            <w:pPr>
              <w:pStyle w:val="Style2"/>
              <w:numPr>
                <w:ilvl w:val="0"/>
                <w:numId w:val="0"/>
              </w:numPr>
              <w:spacing w:line="312" w:lineRule="auto"/>
              <w:jc w:val="center"/>
            </w:pPr>
            <w:r w:rsidRPr="001164DE">
              <w:t>4</w:t>
            </w:r>
          </w:p>
        </w:tc>
        <w:tc>
          <w:tcPr>
            <w:tcW w:w="2008" w:type="dxa"/>
            <w:shd w:val="clear" w:color="auto" w:fill="FFFFFF" w:themeFill="background1"/>
          </w:tcPr>
          <w:p w14:paraId="1399C309" w14:textId="77777777" w:rsidR="009E31C1" w:rsidRPr="001164DE" w:rsidRDefault="009E31C1" w:rsidP="002B7031">
            <w:pPr>
              <w:pStyle w:val="Style2"/>
              <w:numPr>
                <w:ilvl w:val="0"/>
                <w:numId w:val="0"/>
              </w:numPr>
              <w:spacing w:line="312" w:lineRule="auto"/>
            </w:pPr>
            <w:r w:rsidRPr="001164DE">
              <w:t>Địa chỉ</w:t>
            </w:r>
          </w:p>
        </w:tc>
        <w:tc>
          <w:tcPr>
            <w:tcW w:w="1581" w:type="dxa"/>
            <w:shd w:val="clear" w:color="auto" w:fill="FFFFFF" w:themeFill="background1"/>
          </w:tcPr>
          <w:p w14:paraId="0CDBDE6E"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405" w:type="dxa"/>
            <w:shd w:val="clear" w:color="auto" w:fill="FFFFFF" w:themeFill="background1"/>
          </w:tcPr>
          <w:p w14:paraId="69F0D13D"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5698029A"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20A8A7F0"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địa chỉ người gửi câu hỏi</w:t>
            </w:r>
          </w:p>
        </w:tc>
      </w:tr>
      <w:tr w:rsidR="009E31C1" w:rsidRPr="001164DE" w14:paraId="4DD2577F" w14:textId="77777777" w:rsidTr="009E31C1">
        <w:tc>
          <w:tcPr>
            <w:tcW w:w="761" w:type="dxa"/>
            <w:shd w:val="clear" w:color="auto" w:fill="FFFFFF" w:themeFill="background1"/>
          </w:tcPr>
          <w:p w14:paraId="76A38278" w14:textId="77777777" w:rsidR="009E31C1" w:rsidRPr="001164DE" w:rsidRDefault="009E31C1" w:rsidP="002B7031">
            <w:pPr>
              <w:pStyle w:val="Style2"/>
              <w:numPr>
                <w:ilvl w:val="0"/>
                <w:numId w:val="0"/>
              </w:numPr>
              <w:spacing w:line="312" w:lineRule="auto"/>
              <w:jc w:val="center"/>
            </w:pPr>
            <w:r w:rsidRPr="001164DE">
              <w:t>5</w:t>
            </w:r>
          </w:p>
        </w:tc>
        <w:tc>
          <w:tcPr>
            <w:tcW w:w="2008" w:type="dxa"/>
            <w:shd w:val="clear" w:color="auto" w:fill="FFFFFF" w:themeFill="background1"/>
          </w:tcPr>
          <w:p w14:paraId="79D12AEE" w14:textId="77777777" w:rsidR="009E31C1" w:rsidRPr="001164DE" w:rsidRDefault="009E31C1" w:rsidP="002B7031">
            <w:pPr>
              <w:pStyle w:val="Style2"/>
              <w:numPr>
                <w:ilvl w:val="0"/>
                <w:numId w:val="0"/>
              </w:numPr>
              <w:spacing w:line="312" w:lineRule="auto"/>
            </w:pPr>
            <w:r w:rsidRPr="001164DE">
              <w:t>Email</w:t>
            </w:r>
          </w:p>
        </w:tc>
        <w:tc>
          <w:tcPr>
            <w:tcW w:w="1581" w:type="dxa"/>
            <w:shd w:val="clear" w:color="auto" w:fill="FFFFFF" w:themeFill="background1"/>
          </w:tcPr>
          <w:p w14:paraId="6868E312"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05" w:type="dxa"/>
            <w:shd w:val="clear" w:color="auto" w:fill="FFFFFF" w:themeFill="background1"/>
          </w:tcPr>
          <w:p w14:paraId="1ADC1810"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0893CE38"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295AFADC"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email người gửi câu hỏi</w:t>
            </w:r>
          </w:p>
          <w:p w14:paraId="22568C76"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6D5749BB"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[localpart]@[tên miền]</w:t>
            </w:r>
          </w:p>
          <w:p w14:paraId="48B473FC"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9E31C1" w:rsidRPr="001164DE" w14:paraId="0595C431" w14:textId="77777777" w:rsidTr="009E31C1">
        <w:tc>
          <w:tcPr>
            <w:tcW w:w="761" w:type="dxa"/>
            <w:shd w:val="clear" w:color="auto" w:fill="FFFFFF" w:themeFill="background1"/>
          </w:tcPr>
          <w:p w14:paraId="197391E2" w14:textId="77777777" w:rsidR="009E31C1" w:rsidRPr="001164DE" w:rsidRDefault="009E31C1" w:rsidP="002B7031">
            <w:pPr>
              <w:pStyle w:val="Style2"/>
              <w:numPr>
                <w:ilvl w:val="0"/>
                <w:numId w:val="0"/>
              </w:numPr>
              <w:spacing w:line="312" w:lineRule="auto"/>
              <w:jc w:val="center"/>
            </w:pPr>
            <w:r w:rsidRPr="001164DE">
              <w:t>6</w:t>
            </w:r>
          </w:p>
        </w:tc>
        <w:tc>
          <w:tcPr>
            <w:tcW w:w="2008" w:type="dxa"/>
            <w:shd w:val="clear" w:color="auto" w:fill="FFFFFF" w:themeFill="background1"/>
          </w:tcPr>
          <w:p w14:paraId="01B0506A" w14:textId="77777777" w:rsidR="009E31C1" w:rsidRPr="001164DE" w:rsidRDefault="009E31C1" w:rsidP="002B7031">
            <w:pPr>
              <w:pStyle w:val="Style2"/>
              <w:numPr>
                <w:ilvl w:val="0"/>
                <w:numId w:val="0"/>
              </w:numPr>
              <w:spacing w:line="312" w:lineRule="auto"/>
            </w:pPr>
            <w:r w:rsidRPr="001164DE">
              <w:t>Câu hỏi</w:t>
            </w:r>
          </w:p>
        </w:tc>
        <w:tc>
          <w:tcPr>
            <w:tcW w:w="1581" w:type="dxa"/>
            <w:shd w:val="clear" w:color="auto" w:fill="FFFFFF" w:themeFill="background1"/>
          </w:tcPr>
          <w:p w14:paraId="6409A6A8"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405" w:type="dxa"/>
            <w:shd w:val="clear" w:color="auto" w:fill="FFFFFF" w:themeFill="background1"/>
          </w:tcPr>
          <w:p w14:paraId="614B650E"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2470BBC1"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13DFA3A6"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nội dung câu hỏi</w:t>
            </w:r>
          </w:p>
        </w:tc>
      </w:tr>
      <w:tr w:rsidR="009E31C1" w:rsidRPr="001164DE" w14:paraId="276A1695" w14:textId="77777777" w:rsidTr="009E31C1">
        <w:tc>
          <w:tcPr>
            <w:tcW w:w="761" w:type="dxa"/>
            <w:shd w:val="clear" w:color="auto" w:fill="FFFFFF" w:themeFill="background1"/>
          </w:tcPr>
          <w:p w14:paraId="5D9437B5" w14:textId="77777777" w:rsidR="009E31C1" w:rsidRPr="001164DE" w:rsidRDefault="009E31C1" w:rsidP="002B7031">
            <w:pPr>
              <w:pStyle w:val="Style2"/>
              <w:numPr>
                <w:ilvl w:val="0"/>
                <w:numId w:val="0"/>
              </w:numPr>
              <w:spacing w:line="312" w:lineRule="auto"/>
              <w:jc w:val="center"/>
            </w:pPr>
            <w:r w:rsidRPr="001164DE">
              <w:lastRenderedPageBreak/>
              <w:t>7</w:t>
            </w:r>
          </w:p>
        </w:tc>
        <w:tc>
          <w:tcPr>
            <w:tcW w:w="2008" w:type="dxa"/>
            <w:shd w:val="clear" w:color="auto" w:fill="FFFFFF" w:themeFill="background1"/>
          </w:tcPr>
          <w:p w14:paraId="1A2A0588" w14:textId="77777777" w:rsidR="009E31C1" w:rsidRPr="001164DE" w:rsidRDefault="009E31C1" w:rsidP="002B7031">
            <w:pPr>
              <w:pStyle w:val="Style2"/>
              <w:numPr>
                <w:ilvl w:val="0"/>
                <w:numId w:val="0"/>
              </w:numPr>
              <w:spacing w:line="312" w:lineRule="auto"/>
            </w:pPr>
            <w:r w:rsidRPr="001164DE">
              <w:t>Câu trả lời</w:t>
            </w:r>
          </w:p>
        </w:tc>
        <w:tc>
          <w:tcPr>
            <w:tcW w:w="1581" w:type="dxa"/>
            <w:shd w:val="clear" w:color="auto" w:fill="FFFFFF" w:themeFill="background1"/>
          </w:tcPr>
          <w:p w14:paraId="5922DFA9"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405" w:type="dxa"/>
            <w:shd w:val="clear" w:color="auto" w:fill="FFFFFF" w:themeFill="background1"/>
          </w:tcPr>
          <w:p w14:paraId="29EB4B82" w14:textId="77777777" w:rsidR="009E31C1" w:rsidRPr="001164DE" w:rsidRDefault="009E31C1" w:rsidP="002B7031">
            <w:pPr>
              <w:spacing w:line="312" w:lineRule="auto"/>
              <w:rPr>
                <w:rFonts w:ascii="Times New Roman" w:hAnsi="Times New Roman"/>
                <w:sz w:val="28"/>
                <w:szCs w:val="28"/>
                <w:lang w:val="vi-VN"/>
              </w:rPr>
            </w:pPr>
          </w:p>
        </w:tc>
        <w:tc>
          <w:tcPr>
            <w:tcW w:w="972" w:type="dxa"/>
            <w:shd w:val="clear" w:color="auto" w:fill="FFFFFF" w:themeFill="background1"/>
          </w:tcPr>
          <w:p w14:paraId="42BC9065"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56FC482F"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nội dung câu trả lời</w:t>
            </w:r>
          </w:p>
        </w:tc>
      </w:tr>
      <w:tr w:rsidR="009E31C1" w:rsidRPr="001164DE" w14:paraId="4CCC1F82" w14:textId="77777777" w:rsidTr="009E31C1">
        <w:tc>
          <w:tcPr>
            <w:tcW w:w="761" w:type="dxa"/>
            <w:shd w:val="clear" w:color="auto" w:fill="FFFFFF" w:themeFill="background1"/>
          </w:tcPr>
          <w:p w14:paraId="2BF10E00" w14:textId="77777777" w:rsidR="009E31C1" w:rsidRPr="001164DE" w:rsidRDefault="009E31C1" w:rsidP="002B7031">
            <w:pPr>
              <w:pStyle w:val="Style2"/>
              <w:numPr>
                <w:ilvl w:val="0"/>
                <w:numId w:val="0"/>
              </w:numPr>
              <w:spacing w:line="312" w:lineRule="auto"/>
              <w:jc w:val="center"/>
            </w:pPr>
            <w:r w:rsidRPr="001164DE">
              <w:t>8</w:t>
            </w:r>
          </w:p>
        </w:tc>
        <w:tc>
          <w:tcPr>
            <w:tcW w:w="2008" w:type="dxa"/>
            <w:shd w:val="clear" w:color="auto" w:fill="FFFFFF" w:themeFill="background1"/>
          </w:tcPr>
          <w:p w14:paraId="59B2CE7F" w14:textId="77777777" w:rsidR="009E31C1" w:rsidRPr="001164DE" w:rsidRDefault="009E31C1" w:rsidP="002B7031">
            <w:pPr>
              <w:pStyle w:val="Style2"/>
              <w:numPr>
                <w:ilvl w:val="0"/>
                <w:numId w:val="0"/>
              </w:numPr>
              <w:spacing w:line="312" w:lineRule="auto"/>
            </w:pPr>
            <w:r w:rsidRPr="001164DE">
              <w:t>Vị trí câu hỏi</w:t>
            </w:r>
          </w:p>
        </w:tc>
        <w:tc>
          <w:tcPr>
            <w:tcW w:w="1581" w:type="dxa"/>
            <w:shd w:val="clear" w:color="auto" w:fill="FFFFFF" w:themeFill="background1"/>
          </w:tcPr>
          <w:p w14:paraId="3BA8B654" w14:textId="77777777" w:rsidR="009E31C1" w:rsidRPr="001164DE" w:rsidRDefault="009E31C1" w:rsidP="002B7031">
            <w:pPr>
              <w:spacing w:line="312" w:lineRule="auto"/>
              <w:rPr>
                <w:rFonts w:ascii="Times New Roman" w:hAnsi="Times New Roman"/>
                <w:sz w:val="28"/>
                <w:szCs w:val="28"/>
              </w:rPr>
            </w:pPr>
          </w:p>
        </w:tc>
        <w:tc>
          <w:tcPr>
            <w:tcW w:w="1405" w:type="dxa"/>
            <w:shd w:val="clear" w:color="auto" w:fill="FFFFFF" w:themeFill="background1"/>
          </w:tcPr>
          <w:p w14:paraId="52678656" w14:textId="77777777" w:rsidR="009E31C1" w:rsidRPr="001164DE" w:rsidRDefault="009E31C1" w:rsidP="002B7031">
            <w:pPr>
              <w:spacing w:line="312" w:lineRule="auto"/>
              <w:rPr>
                <w:rFonts w:ascii="Times New Roman" w:hAnsi="Times New Roman"/>
                <w:sz w:val="28"/>
                <w:szCs w:val="28"/>
                <w:lang w:val="vi-VN"/>
              </w:rPr>
            </w:pPr>
          </w:p>
        </w:tc>
        <w:tc>
          <w:tcPr>
            <w:tcW w:w="972" w:type="dxa"/>
            <w:shd w:val="clear" w:color="auto" w:fill="FFFFFF" w:themeFill="background1"/>
          </w:tcPr>
          <w:p w14:paraId="68997891"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2538" w:type="dxa"/>
            <w:shd w:val="clear" w:color="auto" w:fill="FFFFFF" w:themeFill="background1"/>
          </w:tcPr>
          <w:p w14:paraId="62B33F05"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lựa chọn vị trí hiển thị câu hỏi: vị trí từ 1-10</w:t>
            </w:r>
          </w:p>
          <w:p w14:paraId="118595AF"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Các câu hỏi không được lựa chọn vị trí sẽ hiển thị theo thời gian xuất bản</w:t>
            </w:r>
          </w:p>
        </w:tc>
      </w:tr>
    </w:tbl>
    <w:p w14:paraId="4DE19C43" w14:textId="77777777" w:rsidR="009D7060" w:rsidRPr="001164DE" w:rsidRDefault="009D7060" w:rsidP="0090566F">
      <w:pPr>
        <w:pStyle w:val="Heading4"/>
      </w:pPr>
      <w:r w:rsidRPr="001164DE">
        <w:t>Điều kiện thực hiện</w:t>
      </w:r>
    </w:p>
    <w:p w14:paraId="63348E9B" w14:textId="77777777" w:rsidR="00834554" w:rsidRPr="001164DE" w:rsidRDefault="00834554" w:rsidP="002B7031">
      <w:pPr>
        <w:pStyle w:val="Style2"/>
        <w:spacing w:line="312" w:lineRule="auto"/>
      </w:pPr>
      <w:r w:rsidRPr="001164DE">
        <w:t>NSD đã đăng nhập thành công và truy cập vào chức năng quản lý câu hỏi giao lưu trực tuyến</w:t>
      </w:r>
    </w:p>
    <w:p w14:paraId="724FA919" w14:textId="77777777" w:rsidR="009D7060" w:rsidRPr="001164DE" w:rsidRDefault="009D7060" w:rsidP="0090566F">
      <w:pPr>
        <w:pStyle w:val="Heading4"/>
      </w:pPr>
      <w:r w:rsidRPr="001164DE">
        <w:t>Yêu cầu đặc biệt/ Ràng buộc</w:t>
      </w:r>
    </w:p>
    <w:p w14:paraId="75170749" w14:textId="1D73759D" w:rsidR="009D3897" w:rsidRPr="001164DE" w:rsidRDefault="00834554" w:rsidP="002B7031">
      <w:pPr>
        <w:pStyle w:val="Style2"/>
        <w:spacing w:line="312" w:lineRule="auto"/>
      </w:pPr>
      <w:r w:rsidRPr="001164DE">
        <w:t>NSD đã được phân quyền quản lý câu hỏi giao lưu trực tuyến</w:t>
      </w:r>
    </w:p>
    <w:p w14:paraId="0F7F683E" w14:textId="77777777" w:rsidR="009D7060" w:rsidRPr="001164DE" w:rsidRDefault="009D7060" w:rsidP="0090566F">
      <w:pPr>
        <w:pStyle w:val="Heading4"/>
      </w:pPr>
      <w:r w:rsidRPr="001164DE">
        <w:t>Logic xử lý dữ liệu</w:t>
      </w:r>
    </w:p>
    <w:p w14:paraId="25CEDB95" w14:textId="77777777" w:rsidR="002050D5" w:rsidRPr="001164DE" w:rsidRDefault="002050D5" w:rsidP="002B7031">
      <w:pPr>
        <w:pStyle w:val="ListParagraph"/>
        <w:spacing w:line="312" w:lineRule="auto"/>
      </w:pPr>
      <w:r w:rsidRPr="001164DE">
        <w:t>Xem câu hỏi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2050D5" w:rsidRPr="001164DE" w14:paraId="64C03EF7" w14:textId="77777777" w:rsidTr="0043524D">
        <w:trPr>
          <w:trHeight w:val="510"/>
          <w:tblHeader/>
        </w:trPr>
        <w:tc>
          <w:tcPr>
            <w:tcW w:w="576" w:type="pct"/>
            <w:shd w:val="clear" w:color="auto" w:fill="E7E6E6" w:themeFill="background2"/>
            <w:vAlign w:val="center"/>
          </w:tcPr>
          <w:p w14:paraId="0BCA9A6E"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76932362"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05C15400"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6AA7D032" w14:textId="77777777" w:rsidTr="0043524D">
        <w:trPr>
          <w:trHeight w:val="510"/>
        </w:trPr>
        <w:tc>
          <w:tcPr>
            <w:tcW w:w="576" w:type="pct"/>
            <w:shd w:val="clear" w:color="auto" w:fill="auto"/>
          </w:tcPr>
          <w:p w14:paraId="3E3C880F"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333C8ABB"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dung/Biên tập viên)</w:t>
            </w:r>
          </w:p>
        </w:tc>
        <w:tc>
          <w:tcPr>
            <w:tcW w:w="3174" w:type="pct"/>
            <w:shd w:val="clear" w:color="auto" w:fill="auto"/>
          </w:tcPr>
          <w:p w14:paraId="34A2F543"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w:t>
            </w:r>
            <w:r w:rsidRPr="001164DE">
              <w:rPr>
                <w:rFonts w:ascii="Times New Roman" w:hAnsi="Times New Roman" w:cs="Times New Roman"/>
                <w:sz w:val="28"/>
                <w:szCs w:val="28"/>
              </w:rPr>
              <w:t xml:space="preserve"> chứa câu hỏi cần xem</w:t>
            </w:r>
            <w:r w:rsidRPr="001164DE">
              <w:rPr>
                <w:rFonts w:ascii="Times New Roman" w:hAnsi="Times New Roman" w:cs="Times New Roman"/>
                <w:sz w:val="28"/>
                <w:szCs w:val="28"/>
                <w:lang w:val="vi-VN"/>
              </w:rPr>
              <w:t xml:space="preserve">, người dùng </w:t>
            </w:r>
            <w:r w:rsidRPr="001164DE">
              <w:rPr>
                <w:rFonts w:ascii="Times New Roman" w:hAnsi="Times New Roman" w:cs="Times New Roman"/>
                <w:sz w:val="28"/>
                <w:szCs w:val="28"/>
              </w:rPr>
              <w:t>kích vào tiêu đề để xem câu hỏi</w:t>
            </w:r>
          </w:p>
        </w:tc>
      </w:tr>
      <w:tr w:rsidR="002050D5" w:rsidRPr="001164DE" w14:paraId="2A83BACA" w14:textId="77777777" w:rsidTr="0043524D">
        <w:trPr>
          <w:trHeight w:val="510"/>
        </w:trPr>
        <w:tc>
          <w:tcPr>
            <w:tcW w:w="576" w:type="pct"/>
            <w:shd w:val="clear" w:color="auto" w:fill="auto"/>
          </w:tcPr>
          <w:p w14:paraId="42EB0B98"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50" w:type="pct"/>
            <w:shd w:val="clear" w:color="auto" w:fill="auto"/>
          </w:tcPr>
          <w:p w14:paraId="4E28A29B"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07F2ECBA"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Hệ thống hiển thị </w:t>
            </w:r>
            <w:r w:rsidRPr="001164DE">
              <w:rPr>
                <w:rFonts w:ascii="Times New Roman" w:hAnsi="Times New Roman" w:cs="Times New Roman"/>
                <w:sz w:val="28"/>
                <w:szCs w:val="28"/>
              </w:rPr>
              <w:t>màn hình chi tiết của câu hỏi gồm các trường thông tin:</w:t>
            </w:r>
          </w:p>
          <w:p w14:paraId="2F011156"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p>
          <w:p w14:paraId="0D705BF0" w14:textId="21128CCA" w:rsidR="005A2C63" w:rsidRPr="001164DE" w:rsidRDefault="005A2C63" w:rsidP="002B7031">
            <w:pPr>
              <w:spacing w:after="0" w:line="312" w:lineRule="auto"/>
              <w:rPr>
                <w:rFonts w:ascii="Times New Roman" w:hAnsi="Times New Roman" w:cs="Times New Roman"/>
                <w:sz w:val="28"/>
                <w:szCs w:val="28"/>
                <w:lang w:val="vi-VN"/>
              </w:rPr>
            </w:pPr>
          </w:p>
        </w:tc>
      </w:tr>
    </w:tbl>
    <w:p w14:paraId="731220DE" w14:textId="77777777" w:rsidR="00595DD9" w:rsidRPr="001164DE" w:rsidRDefault="00595DD9">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1AA19E7E" w14:textId="354A00EC" w:rsidR="002050D5" w:rsidRPr="001164DE" w:rsidRDefault="002050D5" w:rsidP="002B7031">
      <w:pPr>
        <w:pStyle w:val="ListParagraph"/>
        <w:spacing w:line="312" w:lineRule="auto"/>
      </w:pPr>
      <w:r w:rsidRPr="001164DE">
        <w:lastRenderedPageBreak/>
        <w:t>Sắp xếp thứ tự câu hỏi ưu tiên của câu hỏi theo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6"/>
        <w:gridCol w:w="5491"/>
      </w:tblGrid>
      <w:tr w:rsidR="002050D5" w:rsidRPr="001164DE" w14:paraId="0F319AFD" w14:textId="77777777" w:rsidTr="0043524D">
        <w:trPr>
          <w:trHeight w:val="510"/>
          <w:tblHeader/>
        </w:trPr>
        <w:tc>
          <w:tcPr>
            <w:tcW w:w="576" w:type="pct"/>
            <w:shd w:val="clear" w:color="auto" w:fill="E7E6E6" w:themeFill="background2"/>
            <w:vAlign w:val="center"/>
          </w:tcPr>
          <w:p w14:paraId="454A09B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44635EF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333EE70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545EC7C2" w14:textId="77777777" w:rsidTr="0043524D">
        <w:trPr>
          <w:trHeight w:val="510"/>
        </w:trPr>
        <w:tc>
          <w:tcPr>
            <w:tcW w:w="576" w:type="pct"/>
            <w:shd w:val="clear" w:color="auto" w:fill="auto"/>
          </w:tcPr>
          <w:p w14:paraId="7D138C29"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4" w:type="pct"/>
            <w:shd w:val="clear" w:color="auto" w:fill="auto"/>
          </w:tcPr>
          <w:p w14:paraId="71F50032"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3029" w:type="pct"/>
            <w:shd w:val="clear" w:color="auto" w:fill="auto"/>
          </w:tcPr>
          <w:p w14:paraId="5F156F61"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muốn sắp xếp thứ tự câu hỏi</w:t>
            </w:r>
          </w:p>
        </w:tc>
      </w:tr>
      <w:tr w:rsidR="002050D5" w:rsidRPr="001164DE" w14:paraId="65AF8C1B" w14:textId="77777777" w:rsidTr="0043524D">
        <w:trPr>
          <w:trHeight w:val="510"/>
        </w:trPr>
        <w:tc>
          <w:tcPr>
            <w:tcW w:w="576" w:type="pct"/>
            <w:shd w:val="clear" w:color="auto" w:fill="auto"/>
          </w:tcPr>
          <w:p w14:paraId="5322506A"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4" w:type="pct"/>
            <w:shd w:val="clear" w:color="auto" w:fill="auto"/>
          </w:tcPr>
          <w:p w14:paraId="6673E4C5"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071C59D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chi tiết của câu hỏi và câu trả lời liên quan</w:t>
            </w:r>
          </w:p>
        </w:tc>
      </w:tr>
      <w:tr w:rsidR="002050D5" w:rsidRPr="001164DE" w14:paraId="15D3FF4B" w14:textId="77777777" w:rsidTr="0043524D">
        <w:trPr>
          <w:trHeight w:val="510"/>
        </w:trPr>
        <w:tc>
          <w:tcPr>
            <w:tcW w:w="576" w:type="pct"/>
            <w:shd w:val="clear" w:color="auto" w:fill="auto"/>
          </w:tcPr>
          <w:p w14:paraId="1A9EE371"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94" w:type="pct"/>
            <w:shd w:val="clear" w:color="auto" w:fill="auto"/>
          </w:tcPr>
          <w:p w14:paraId="5C8834A6"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3029" w:type="pct"/>
            <w:shd w:val="clear" w:color="auto" w:fill="auto"/>
          </w:tcPr>
          <w:p w14:paraId="2D040D43"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trường vị trí, chọn vị trí câu hỏi và chọn Lưu và đóng (Save and Close)</w:t>
            </w:r>
          </w:p>
          <w:p w14:paraId="7058B2E5" w14:textId="0AE2EB00" w:rsidR="005A2C63" w:rsidRPr="001164DE" w:rsidRDefault="005A2C63"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E5E036A" wp14:editId="28583B23">
                  <wp:extent cx="2920879" cy="2181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4613" cy="2184014"/>
                          </a:xfrm>
                          <a:prstGeom prst="rect">
                            <a:avLst/>
                          </a:prstGeom>
                        </pic:spPr>
                      </pic:pic>
                    </a:graphicData>
                  </a:graphic>
                </wp:inline>
              </w:drawing>
            </w:r>
          </w:p>
        </w:tc>
      </w:tr>
      <w:tr w:rsidR="002050D5" w:rsidRPr="001164DE" w14:paraId="51F43951" w14:textId="77777777" w:rsidTr="0043524D">
        <w:trPr>
          <w:trHeight w:val="510"/>
        </w:trPr>
        <w:tc>
          <w:tcPr>
            <w:tcW w:w="576" w:type="pct"/>
            <w:shd w:val="clear" w:color="auto" w:fill="auto"/>
          </w:tcPr>
          <w:p w14:paraId="00F59CB8"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4" w:type="pct"/>
            <w:shd w:val="clear" w:color="auto" w:fill="auto"/>
          </w:tcPr>
          <w:p w14:paraId="6989E25C"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029" w:type="pct"/>
            <w:shd w:val="clear" w:color="auto" w:fill="auto"/>
          </w:tcPr>
          <w:p w14:paraId="69BDC102" w14:textId="6A573410"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Cập nhật thay đổi về vị trí câu hỏi</w:t>
            </w:r>
            <w:r w:rsidR="00AF77F8" w:rsidRPr="001164DE">
              <w:rPr>
                <w:rFonts w:ascii="Times New Roman" w:hAnsi="Times New Roman" w:cs="Times New Roman"/>
                <w:sz w:val="28"/>
                <w:szCs w:val="28"/>
              </w:rPr>
              <w:t xml:space="preserve"> trong cơ sở dữ liệu của WCM</w:t>
            </w:r>
            <w:r w:rsidRPr="001164DE">
              <w:rPr>
                <w:rFonts w:ascii="Times New Roman" w:hAnsi="Times New Roman" w:cs="Times New Roman"/>
                <w:sz w:val="28"/>
                <w:szCs w:val="28"/>
              </w:rPr>
              <w:t xml:space="preserve"> và hiển thị thứ tự sắp xếp câu hỏi mới trên website</w:t>
            </w:r>
          </w:p>
          <w:p w14:paraId="2FA24A03"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Nếu 2 câu hỏi được lựa chọn cùng một vị trí, câu hỏi được chọn sau sẽ được hiển thị ở vị trí đã chọn (dựa vào thời gian cập nhật câu hỏi)</w:t>
            </w:r>
          </w:p>
          <w:p w14:paraId="7FFE183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Các câu hỏi không được chọn vị trí sẽ hiển thị theo thời gian xuất bản câu hỏi thứ tự giảm dần (câu hỏi mới xuất bản sẽ hiển thị trên đầu)</w:t>
            </w:r>
          </w:p>
        </w:tc>
      </w:tr>
      <w:tr w:rsidR="009E31C1" w:rsidRPr="001164DE" w14:paraId="2C2B4EE5" w14:textId="77777777" w:rsidTr="0043524D">
        <w:trPr>
          <w:trHeight w:val="510"/>
        </w:trPr>
        <w:tc>
          <w:tcPr>
            <w:tcW w:w="576" w:type="pct"/>
            <w:shd w:val="clear" w:color="auto" w:fill="auto"/>
          </w:tcPr>
          <w:p w14:paraId="2147C6F2" w14:textId="77777777" w:rsidR="009E31C1" w:rsidRPr="001164DE" w:rsidRDefault="009E31C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394" w:type="pct"/>
            <w:shd w:val="clear" w:color="auto" w:fill="auto"/>
          </w:tcPr>
          <w:p w14:paraId="59A808AE" w14:textId="77777777"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1E61E217" w14:textId="23CCCAC2"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thứ tự sắp xếp câu hỏi mới trên website</w:t>
            </w:r>
            <w:r w:rsidR="00AF77F8" w:rsidRPr="001164DE">
              <w:rPr>
                <w:rFonts w:ascii="Times New Roman" w:hAnsi="Times New Roman" w:cs="Times New Roman"/>
                <w:sz w:val="28"/>
                <w:szCs w:val="28"/>
              </w:rPr>
              <w:t xml:space="preserve"> Tạp chí Thuế</w:t>
            </w:r>
          </w:p>
        </w:tc>
      </w:tr>
    </w:tbl>
    <w:p w14:paraId="147E660F" w14:textId="77777777" w:rsidR="002050D5" w:rsidRPr="001164DE" w:rsidRDefault="002050D5" w:rsidP="002B7031">
      <w:pPr>
        <w:pStyle w:val="ListParagraph"/>
        <w:spacing w:line="312" w:lineRule="auto"/>
      </w:pPr>
      <w:r w:rsidRPr="001164DE">
        <w:t>Thêm câu trả lời cho câu hỏi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2581"/>
        <w:gridCol w:w="5556"/>
      </w:tblGrid>
      <w:tr w:rsidR="002050D5" w:rsidRPr="001164DE" w14:paraId="54570164" w14:textId="77777777" w:rsidTr="002050D5">
        <w:trPr>
          <w:trHeight w:val="510"/>
          <w:tblHeader/>
        </w:trPr>
        <w:tc>
          <w:tcPr>
            <w:tcW w:w="576" w:type="pct"/>
            <w:shd w:val="clear" w:color="auto" w:fill="E7E6E6" w:themeFill="background2"/>
            <w:vAlign w:val="center"/>
          </w:tcPr>
          <w:p w14:paraId="501E1022"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490" w:type="pct"/>
            <w:shd w:val="clear" w:color="auto" w:fill="E7E6E6" w:themeFill="background2"/>
            <w:vAlign w:val="center"/>
          </w:tcPr>
          <w:p w14:paraId="2C5DDB85"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34" w:type="pct"/>
            <w:shd w:val="clear" w:color="auto" w:fill="E7E6E6" w:themeFill="background2"/>
            <w:vAlign w:val="center"/>
          </w:tcPr>
          <w:p w14:paraId="27BB37C3"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1F9D833D" w14:textId="77777777" w:rsidTr="002050D5">
        <w:trPr>
          <w:trHeight w:val="510"/>
        </w:trPr>
        <w:tc>
          <w:tcPr>
            <w:tcW w:w="576" w:type="pct"/>
            <w:shd w:val="clear" w:color="auto" w:fill="auto"/>
          </w:tcPr>
          <w:p w14:paraId="28DD3318"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90" w:type="pct"/>
            <w:shd w:val="clear" w:color="auto" w:fill="auto"/>
          </w:tcPr>
          <w:p w14:paraId="48FDEA6C"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2934" w:type="pct"/>
            <w:shd w:val="clear" w:color="auto" w:fill="auto"/>
          </w:tcPr>
          <w:p w14:paraId="50170EBF"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cần thêm câu trả lời</w:t>
            </w:r>
          </w:p>
        </w:tc>
      </w:tr>
      <w:tr w:rsidR="002050D5" w:rsidRPr="001164DE" w14:paraId="1930BE90" w14:textId="77777777" w:rsidTr="002050D5">
        <w:trPr>
          <w:trHeight w:val="510"/>
        </w:trPr>
        <w:tc>
          <w:tcPr>
            <w:tcW w:w="576" w:type="pct"/>
            <w:shd w:val="clear" w:color="auto" w:fill="auto"/>
          </w:tcPr>
          <w:p w14:paraId="78C08A6E"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90" w:type="pct"/>
            <w:shd w:val="clear" w:color="auto" w:fill="auto"/>
          </w:tcPr>
          <w:p w14:paraId="0D8BA4E9"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4142375E"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của câu hỏi gồm các trường thông tin:</w:t>
            </w:r>
          </w:p>
          <w:p w14:paraId="22788626"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p>
          <w:p w14:paraId="44AA2BEA" w14:textId="77777777" w:rsidR="005A2C63" w:rsidRPr="001164DE" w:rsidRDefault="005A2C63"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86D9B83" wp14:editId="02244101">
                  <wp:extent cx="3382941" cy="2009775"/>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4633" cy="2010780"/>
                          </a:xfrm>
                          <a:prstGeom prst="rect">
                            <a:avLst/>
                          </a:prstGeom>
                        </pic:spPr>
                      </pic:pic>
                    </a:graphicData>
                  </a:graphic>
                </wp:inline>
              </w:drawing>
            </w:r>
          </w:p>
          <w:p w14:paraId="2452D7E2" w14:textId="4F6397DC" w:rsidR="002B5397" w:rsidRPr="001164DE" w:rsidRDefault="002B5397" w:rsidP="002B7031">
            <w:pPr>
              <w:spacing w:after="0" w:line="312" w:lineRule="auto"/>
              <w:rPr>
                <w:rFonts w:ascii="Times New Roman" w:hAnsi="Times New Roman" w:cs="Times New Roman"/>
                <w:b/>
                <w:bCs/>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2050D5" w:rsidRPr="001164DE" w14:paraId="39CD87F5" w14:textId="77777777" w:rsidTr="002050D5">
        <w:trPr>
          <w:trHeight w:val="510"/>
        </w:trPr>
        <w:tc>
          <w:tcPr>
            <w:tcW w:w="576" w:type="pct"/>
            <w:shd w:val="clear" w:color="auto" w:fill="auto"/>
          </w:tcPr>
          <w:p w14:paraId="7E0B5C65"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490" w:type="pct"/>
            <w:shd w:val="clear" w:color="auto" w:fill="auto"/>
          </w:tcPr>
          <w:p w14:paraId="14E496D7"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2934" w:type="pct"/>
            <w:shd w:val="clear" w:color="auto" w:fill="auto"/>
          </w:tcPr>
          <w:p w14:paraId="207B6B3B"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Điền câu trả lời và lưu câu trả lời (Save and Close)</w:t>
            </w:r>
          </w:p>
        </w:tc>
      </w:tr>
      <w:tr w:rsidR="002050D5" w:rsidRPr="001164DE" w14:paraId="347DADF0" w14:textId="77777777" w:rsidTr="002050D5">
        <w:trPr>
          <w:trHeight w:val="510"/>
        </w:trPr>
        <w:tc>
          <w:tcPr>
            <w:tcW w:w="576" w:type="pct"/>
            <w:shd w:val="clear" w:color="auto" w:fill="auto"/>
          </w:tcPr>
          <w:p w14:paraId="1CE58D76"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490" w:type="pct"/>
            <w:shd w:val="clear" w:color="auto" w:fill="auto"/>
          </w:tcPr>
          <w:p w14:paraId="2D7097F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2934" w:type="pct"/>
            <w:shd w:val="clear" w:color="auto" w:fill="auto"/>
          </w:tcPr>
          <w:p w14:paraId="5382F676" w14:textId="77777777"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các trường thông tin nhập vào đảm bảo đúng yêu cầu ở bảng “Thiết kế trường dữ liệu”- chức năng</w:t>
            </w:r>
            <w:r w:rsidR="008854A7" w:rsidRPr="001164DE">
              <w:rPr>
                <w:rFonts w:ascii="Times New Roman" w:hAnsi="Times New Roman" w:cs="Times New Roman"/>
                <w:sz w:val="28"/>
                <w:szCs w:val="28"/>
              </w:rPr>
              <w:t xml:space="preserve"> thêm câu trả lời cho câu hỏi</w:t>
            </w:r>
          </w:p>
          <w:p w14:paraId="6235DFE3" w14:textId="37A8E103"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Hệ thống lưu câu trả lời cho câu hỏi</w:t>
            </w:r>
            <w:r w:rsidR="00AF77F8" w:rsidRPr="001164DE">
              <w:rPr>
                <w:rFonts w:ascii="Times New Roman" w:hAnsi="Times New Roman" w:cs="Times New Roman"/>
                <w:sz w:val="28"/>
                <w:szCs w:val="28"/>
              </w:rPr>
              <w:t xml:space="preserve"> vào CSDL của WCM </w:t>
            </w:r>
            <w:r w:rsidRPr="001164DE">
              <w:rPr>
                <w:rFonts w:ascii="Times New Roman" w:hAnsi="Times New Roman" w:cs="Times New Roman"/>
                <w:sz w:val="28"/>
                <w:szCs w:val="28"/>
              </w:rPr>
              <w:t>và hiển thị thông báo câu trả lời đã được lưu</w:t>
            </w:r>
          </w:p>
          <w:p w14:paraId="47DAEB32" w14:textId="77777777" w:rsidR="002050D5"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lỗi tương ứng</w:t>
            </w:r>
          </w:p>
        </w:tc>
      </w:tr>
    </w:tbl>
    <w:p w14:paraId="5486A2AF" w14:textId="77777777" w:rsidR="003E5211" w:rsidRPr="001164DE" w:rsidRDefault="003E5211" w:rsidP="0055188C">
      <w:pPr>
        <w:pStyle w:val="Heading3"/>
      </w:pPr>
      <w:bookmarkStart w:id="112" w:name="_Toc50105107"/>
      <w:bookmarkStart w:id="113" w:name="_Toc56522256"/>
      <w:bookmarkStart w:id="114" w:name="_Toc70073953"/>
      <w:r w:rsidRPr="001164DE">
        <w:t>(A1.4.3) Quản lý bình luận tin bài</w:t>
      </w:r>
      <w:bookmarkEnd w:id="112"/>
      <w:bookmarkEnd w:id="113"/>
      <w:bookmarkEnd w:id="114"/>
    </w:p>
    <w:p w14:paraId="4C1BECE3" w14:textId="77777777" w:rsidR="009D7060" w:rsidRPr="001164DE" w:rsidRDefault="009D7060" w:rsidP="0090566F">
      <w:pPr>
        <w:pStyle w:val="Heading4"/>
      </w:pPr>
      <w:r w:rsidRPr="001164DE">
        <w:t>Văn bản nghiệp vụ áp dụng</w:t>
      </w:r>
    </w:p>
    <w:p w14:paraId="665BAE15" w14:textId="06D61322"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663251DD" w14:textId="77777777" w:rsidR="009D7060" w:rsidRPr="001164DE" w:rsidRDefault="009D7060" w:rsidP="0090566F">
      <w:pPr>
        <w:pStyle w:val="Heading4"/>
      </w:pPr>
      <w:r w:rsidRPr="001164DE">
        <w:lastRenderedPageBreak/>
        <w:t>Mô tả yêu cầu</w:t>
      </w:r>
    </w:p>
    <w:p w14:paraId="337B7D41" w14:textId="77777777" w:rsidR="008854A7" w:rsidRPr="001164DE" w:rsidRDefault="008854A7" w:rsidP="002B7031">
      <w:pPr>
        <w:pStyle w:val="Style2"/>
        <w:spacing w:line="312" w:lineRule="auto"/>
      </w:pPr>
      <w:r w:rsidRPr="001164DE">
        <w:t>Người quản trị nội dung có thể xem chi tiết bình luận trong danh sách các bình luận của độc giả theo từng tin bài. Hệ thống thực hiện tìm kiếm và hiển thị nội dung bình luận theo từng tin bài.</w:t>
      </w:r>
    </w:p>
    <w:p w14:paraId="2380E4A8" w14:textId="77777777" w:rsidR="008854A7" w:rsidRPr="001164DE" w:rsidRDefault="008854A7" w:rsidP="002B7031">
      <w:pPr>
        <w:pStyle w:val="Style2"/>
        <w:spacing w:line="312" w:lineRule="auto"/>
        <w:rPr>
          <w:rFonts w:eastAsia="Times New Roman"/>
        </w:rPr>
      </w:pPr>
      <w:r w:rsidRPr="001164DE">
        <w:rPr>
          <w:rFonts w:eastAsia="Times New Roman"/>
        </w:rPr>
        <w:t>Người quản trị nội dung có thể Xóa bình luận của độc giả. Hệ thống thực hiện xóa bình luận ra khỏi CSDL.</w:t>
      </w:r>
    </w:p>
    <w:p w14:paraId="22D0C3CB" w14:textId="6334C97A" w:rsidR="008854A7" w:rsidRPr="001164DE" w:rsidRDefault="008854A7" w:rsidP="002B7031">
      <w:pPr>
        <w:pStyle w:val="Style2"/>
        <w:spacing w:line="312" w:lineRule="auto"/>
      </w:pPr>
      <w:r w:rsidRPr="001164DE">
        <w:t xml:space="preserve">Người quản trị nội dung có thể duyệt bình luận của độc giả theo từng tin bài. Hệ thống lưu thông tin phê duyệt và hiển thị bình luận theo tin bài trên </w:t>
      </w:r>
      <w:r w:rsidR="00E04DD9" w:rsidRPr="001164DE">
        <w:t>Tạp chí Thuế</w:t>
      </w:r>
      <w:r w:rsidRPr="001164DE">
        <w:t>.</w:t>
      </w:r>
    </w:p>
    <w:p w14:paraId="40FBDA45" w14:textId="77777777" w:rsidR="009D7060" w:rsidRPr="001164DE" w:rsidRDefault="009D7060" w:rsidP="0090566F">
      <w:pPr>
        <w:pStyle w:val="Heading4"/>
      </w:pPr>
      <w:r w:rsidRPr="001164DE">
        <w:t>Thiết kế giao diện</w:t>
      </w:r>
    </w:p>
    <w:p w14:paraId="18F16874" w14:textId="1F8327F1" w:rsidR="002050D5" w:rsidRPr="00A051F5" w:rsidRDefault="002050D5" w:rsidP="002B7031">
      <w:pPr>
        <w:pStyle w:val="ListParagraph"/>
        <w:spacing w:line="312" w:lineRule="auto"/>
      </w:pPr>
      <w:r w:rsidRPr="001164DE">
        <w:rPr>
          <w:lang w:val="en-US"/>
        </w:rPr>
        <w:t>Quản lý bình luận tin bài</w:t>
      </w:r>
    </w:p>
    <w:p w14:paraId="05A000C0" w14:textId="77777777" w:rsidR="00A051F5" w:rsidRPr="001164DE" w:rsidRDefault="00A051F5" w:rsidP="00A051F5">
      <w:pPr>
        <w:pStyle w:val="ListParagraph"/>
        <w:numPr>
          <w:ilvl w:val="0"/>
          <w:numId w:val="0"/>
        </w:numPr>
        <w:spacing w:line="312" w:lineRule="auto"/>
        <w:ind w:left="90"/>
      </w:pPr>
    </w:p>
    <w:p w14:paraId="0040E663" w14:textId="77777777" w:rsidR="002050D5" w:rsidRPr="001164DE" w:rsidRDefault="002050D5" w:rsidP="002B7031">
      <w:pPr>
        <w:pStyle w:val="ListParagraph"/>
        <w:keepNext/>
        <w:numPr>
          <w:ilvl w:val="0"/>
          <w:numId w:val="0"/>
        </w:numPr>
        <w:spacing w:line="312" w:lineRule="auto"/>
        <w:jc w:val="center"/>
        <w:rPr>
          <w:rFonts w:eastAsiaTheme="minorHAnsi"/>
        </w:rPr>
      </w:pPr>
      <w:r w:rsidRPr="001164DE">
        <w:rPr>
          <w:noProof/>
          <w:lang w:val="en-US" w:eastAsia="en-US"/>
        </w:rPr>
        <w:drawing>
          <wp:inline distT="0" distB="0" distL="0" distR="0" wp14:anchorId="05AF0FC3" wp14:editId="6D494A07">
            <wp:extent cx="5638800" cy="4594860"/>
            <wp:effectExtent l="19050" t="19050" r="1905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8800" cy="4594860"/>
                    </a:xfrm>
                    <a:prstGeom prst="rect">
                      <a:avLst/>
                    </a:prstGeom>
                    <a:noFill/>
                    <a:ln w="9525" cmpd="sng">
                      <a:solidFill>
                        <a:srgbClr val="000000"/>
                      </a:solidFill>
                      <a:miter lim="800000"/>
                      <a:headEnd/>
                      <a:tailEnd/>
                    </a:ln>
                    <a:effectLst/>
                  </pic:spPr>
                </pic:pic>
              </a:graphicData>
            </a:graphic>
          </wp:inline>
        </w:drawing>
      </w:r>
    </w:p>
    <w:p w14:paraId="54D318F0" w14:textId="55E3C4D4" w:rsidR="002050D5" w:rsidRPr="001164DE" w:rsidRDefault="002050D5"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41</w:t>
      </w:r>
      <w:r w:rsidRPr="001164DE">
        <w:rPr>
          <w:sz w:val="28"/>
          <w:szCs w:val="28"/>
        </w:rPr>
        <w:fldChar w:fldCharType="end"/>
      </w:r>
      <w:r w:rsidRPr="001164DE">
        <w:rPr>
          <w:sz w:val="28"/>
          <w:szCs w:val="28"/>
        </w:rPr>
        <w:t>: Quản lý bình luận tin bài</w:t>
      </w:r>
    </w:p>
    <w:p w14:paraId="41709923" w14:textId="77777777" w:rsidR="002050D5" w:rsidRPr="001164DE" w:rsidRDefault="002050D5"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747"/>
        <w:gridCol w:w="1738"/>
        <w:gridCol w:w="1482"/>
        <w:gridCol w:w="974"/>
        <w:gridCol w:w="972"/>
        <w:gridCol w:w="3153"/>
      </w:tblGrid>
      <w:tr w:rsidR="002050D5" w:rsidRPr="001164DE" w14:paraId="6EAEEC1A" w14:textId="77777777" w:rsidTr="008854A7">
        <w:trPr>
          <w:tblHeader/>
        </w:trPr>
        <w:tc>
          <w:tcPr>
            <w:tcW w:w="746" w:type="dxa"/>
            <w:tcBorders>
              <w:top w:val="single" w:sz="4" w:space="0" w:color="auto"/>
              <w:left w:val="single" w:sz="4" w:space="0" w:color="auto"/>
              <w:bottom w:val="single" w:sz="4" w:space="0" w:color="auto"/>
              <w:right w:val="single" w:sz="4" w:space="0" w:color="auto"/>
            </w:tcBorders>
            <w:shd w:val="clear" w:color="auto" w:fill="E7E6E6" w:themeFill="background2"/>
          </w:tcPr>
          <w:p w14:paraId="17AFB5CC"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179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ADE2408"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192757"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8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0705AE"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8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71AC38"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3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E8A92C" w14:textId="77777777" w:rsidR="002050D5" w:rsidRPr="001164DE" w:rsidRDefault="008854A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Ràng buộc</w:t>
            </w:r>
          </w:p>
        </w:tc>
      </w:tr>
      <w:tr w:rsidR="008854A7" w:rsidRPr="001164DE" w14:paraId="18D042CA"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47A489AC"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E425870"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Tin bài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tcPr>
          <w:p w14:paraId="22478912"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D623CD9"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CC52B59"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tcPr>
          <w:p w14:paraId="231CB8FF"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1FF1C2F0"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lang w:val="vi-VN"/>
              </w:rPr>
              <w:t>Hiển thị tiêu đề tin bài</w:t>
            </w:r>
            <w:r w:rsidRPr="001164DE">
              <w:rPr>
                <w:rFonts w:ascii="Times New Roman" w:hAnsi="Times New Roman"/>
                <w:sz w:val="28"/>
                <w:szCs w:val="28"/>
              </w:rPr>
              <w:t>, không được sửa</w:t>
            </w:r>
          </w:p>
        </w:tc>
      </w:tr>
      <w:tr w:rsidR="008854A7" w:rsidRPr="001164DE" w14:paraId="3EDEFDF0"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89EEB72"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BB2065"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H</w:t>
            </w:r>
            <w:r w:rsidRPr="001164DE">
              <w:rPr>
                <w:rFonts w:ascii="Times New Roman" w:hAnsi="Times New Roman"/>
                <w:sz w:val="28"/>
                <w:szCs w:val="28"/>
                <w:lang w:val="vi-VN"/>
              </w:rPr>
              <w:t>ọ tên</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D6B46F"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63D4D5D2"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771BCEC6"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87AF1"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BF13084"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họ tên người gửi bình luận</w:t>
            </w:r>
          </w:p>
        </w:tc>
      </w:tr>
      <w:tr w:rsidR="008854A7" w:rsidRPr="001164DE" w14:paraId="1E5F9799"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BC0B832"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7036B"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E</w:t>
            </w:r>
            <w:r w:rsidRPr="001164DE">
              <w:rPr>
                <w:rFonts w:ascii="Times New Roman" w:hAnsi="Times New Roman"/>
                <w:sz w:val="28"/>
                <w:szCs w:val="28"/>
                <w:lang w:val="vi-VN"/>
              </w:rPr>
              <w:t>mail</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FB14FC"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7060DDC9"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4F296AD8"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4C002"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276B08C"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người gửi bình luận</w:t>
            </w:r>
          </w:p>
        </w:tc>
      </w:tr>
      <w:tr w:rsidR="008854A7" w:rsidRPr="001164DE" w14:paraId="6B0A9F42"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54477D8D"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A86C87"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gửi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5CDF"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0DEFAB16"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E8316D3"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F8075"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5BBFE03E"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thời gian gửi bình luận </w:t>
            </w:r>
          </w:p>
        </w:tc>
      </w:tr>
      <w:tr w:rsidR="008854A7" w:rsidRPr="001164DE" w14:paraId="0BDC90E0"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118CA708"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F0A1B7"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Trạng thái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8D215"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6B2038FB"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4E36EEB7"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70D44C"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7F8D3E13"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Hiển thị t</w:t>
            </w:r>
            <w:r w:rsidRPr="001164DE">
              <w:rPr>
                <w:rFonts w:ascii="Times New Roman" w:hAnsi="Times New Roman"/>
                <w:sz w:val="28"/>
                <w:szCs w:val="28"/>
                <w:lang w:val="vi-VN"/>
              </w:rPr>
              <w:t xml:space="preserve">rạng thái của bình luận bao gồm: </w:t>
            </w:r>
          </w:p>
          <w:p w14:paraId="68935044"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Mới: các bình luận chờ phê duyệt</w:t>
            </w:r>
          </w:p>
          <w:p w14:paraId="767B3A29"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Từ chối duyệt: Bình luận bị từ chối duyệt</w:t>
            </w:r>
          </w:p>
          <w:p w14:paraId="70732197"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Đã duyệt: Bình luận đã được duyệt</w:t>
            </w:r>
            <w:r w:rsidRPr="001164DE" w:rsidDel="00441867">
              <w:rPr>
                <w:rFonts w:ascii="Times New Roman" w:hAnsi="Times New Roman"/>
                <w:sz w:val="28"/>
                <w:szCs w:val="28"/>
                <w:lang w:val="vi-VN"/>
              </w:rPr>
              <w:t xml:space="preserve"> </w:t>
            </w:r>
          </w:p>
        </w:tc>
      </w:tr>
      <w:tr w:rsidR="008854A7" w:rsidRPr="001164DE" w14:paraId="5F305BBB"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27AE8DF6"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E88CCC3"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Nội dung bình luận</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tcPr>
          <w:p w14:paraId="1124501A"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921A147"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5A350499"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tcPr>
          <w:p w14:paraId="3EFE3953"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39E9F387"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Hiển thị chi tiết nội dung bình luận </w:t>
            </w:r>
          </w:p>
        </w:tc>
      </w:tr>
      <w:tr w:rsidR="002050D5" w:rsidRPr="001164DE" w14:paraId="61B3B789" w14:textId="77777777" w:rsidTr="0043524D">
        <w:tc>
          <w:tcPr>
            <w:tcW w:w="9355"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5D3BFF08" w14:textId="77777777" w:rsidR="002050D5" w:rsidRPr="001164DE" w:rsidRDefault="002050D5" w:rsidP="00A44A2C">
            <w:pPr>
              <w:spacing w:line="312" w:lineRule="auto"/>
              <w:jc w:val="both"/>
              <w:rPr>
                <w:rFonts w:ascii="Times New Roman" w:hAnsi="Times New Roman"/>
                <w:b/>
                <w:i/>
                <w:sz w:val="28"/>
                <w:szCs w:val="28"/>
                <w:lang w:val="vi-VN"/>
              </w:rPr>
            </w:pPr>
            <w:r w:rsidRPr="001164DE">
              <w:rPr>
                <w:rFonts w:ascii="Times New Roman" w:hAnsi="Times New Roman"/>
                <w:b/>
                <w:i/>
                <w:sz w:val="28"/>
                <w:szCs w:val="28"/>
              </w:rPr>
              <w:t>Tìm kiếm bình luận</w:t>
            </w:r>
          </w:p>
        </w:tc>
      </w:tr>
      <w:tr w:rsidR="002050D5" w:rsidRPr="001164DE" w14:paraId="1C79CE86"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4694F69C"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1</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59177"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Từ ngày</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6A776B"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0742102"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2231B1A"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371F6"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568C4" w:rsidRPr="001164DE">
              <w:rPr>
                <w:rFonts w:ascii="Times New Roman" w:hAnsi="Times New Roman"/>
                <w:sz w:val="28"/>
                <w:szCs w:val="28"/>
              </w:rPr>
              <w:t xml:space="preserve"> NSD</w:t>
            </w:r>
            <w:r w:rsidRPr="001164DE">
              <w:rPr>
                <w:rFonts w:ascii="Times New Roman" w:hAnsi="Times New Roman"/>
                <w:sz w:val="28"/>
                <w:szCs w:val="28"/>
              </w:rPr>
              <w:t xml:space="preserve"> chọn ngày bắt đầu từ lịch để tìm kiếm </w:t>
            </w:r>
          </w:p>
          <w:p w14:paraId="45C7C914"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Tìm kiếm theo ngày gửi bình luận</w:t>
            </w:r>
          </w:p>
        </w:tc>
      </w:tr>
      <w:tr w:rsidR="002050D5" w:rsidRPr="001164DE" w14:paraId="5AFE8574"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7F49E62"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CD5D1"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Đến ngày</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537FF4"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5E6082FD"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78E0B76"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A88C1"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568C4" w:rsidRPr="001164DE">
              <w:rPr>
                <w:rFonts w:ascii="Times New Roman" w:hAnsi="Times New Roman"/>
                <w:sz w:val="28"/>
                <w:szCs w:val="28"/>
              </w:rPr>
              <w:t xml:space="preserve"> NSD</w:t>
            </w:r>
            <w:r w:rsidRPr="001164DE">
              <w:rPr>
                <w:rFonts w:ascii="Times New Roman" w:hAnsi="Times New Roman"/>
                <w:sz w:val="28"/>
                <w:szCs w:val="28"/>
              </w:rPr>
              <w:t xml:space="preserve"> chọn ngày kết thúc từ lịch để tìm kiếm</w:t>
            </w:r>
          </w:p>
          <w:p w14:paraId="2F3D3A9E"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Tìm kiếm theo ngày gửi bình luận</w:t>
            </w:r>
          </w:p>
        </w:tc>
      </w:tr>
      <w:tr w:rsidR="002050D5" w:rsidRPr="001164DE" w14:paraId="4EB83C3C"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7152ACF9"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C2B3A3"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Bình luận</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722C56"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021BBAF5"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7CE00910"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8B6A2"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 Cho phép NSD n</w:t>
            </w:r>
            <w:r w:rsidR="002050D5" w:rsidRPr="001164DE">
              <w:rPr>
                <w:rFonts w:ascii="Times New Roman" w:hAnsi="Times New Roman"/>
                <w:sz w:val="28"/>
                <w:szCs w:val="28"/>
              </w:rPr>
              <w:t>hập từ khóa trong nội dung bình luận muốn tìm ki</w:t>
            </w:r>
            <w:r w:rsidRPr="001164DE">
              <w:rPr>
                <w:rFonts w:ascii="Times New Roman" w:hAnsi="Times New Roman"/>
                <w:sz w:val="28"/>
                <w:szCs w:val="28"/>
              </w:rPr>
              <w:t>ếm</w:t>
            </w:r>
          </w:p>
          <w:p w14:paraId="64132D28"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T</w:t>
            </w:r>
            <w:r w:rsidR="002050D5" w:rsidRPr="001164DE">
              <w:rPr>
                <w:rFonts w:ascii="Times New Roman" w:hAnsi="Times New Roman"/>
                <w:sz w:val="28"/>
                <w:szCs w:val="28"/>
              </w:rPr>
              <w:t>ìm kiếm tương đối trong nội dung bình luận</w:t>
            </w:r>
          </w:p>
        </w:tc>
      </w:tr>
      <w:tr w:rsidR="002050D5" w:rsidRPr="001164DE" w14:paraId="512F21DB"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CEBA86F"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A96D9C"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Tin bài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DED7DB"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050BD2C4"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1A15364"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8E0EC"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w:t>
            </w:r>
            <w:r w:rsidR="002050D5" w:rsidRPr="001164DE">
              <w:rPr>
                <w:rFonts w:ascii="Times New Roman" w:hAnsi="Times New Roman"/>
                <w:sz w:val="28"/>
                <w:szCs w:val="28"/>
              </w:rPr>
              <w:t>hập từ khóa trong tiêu để tin bài muốn tìm kiếm</w:t>
            </w:r>
          </w:p>
          <w:p w14:paraId="10A97D0D"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Cho phép tìm kiếm tương đối trong tiêu đề tin bài</w:t>
            </w:r>
          </w:p>
        </w:tc>
      </w:tr>
      <w:tr w:rsidR="002050D5" w:rsidRPr="001164DE" w14:paraId="598CDF28"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1832A900"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A21B1"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Thông tin độc giả</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3B6216"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112EB738"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48378EEC"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2DAB0"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w:t>
            </w:r>
            <w:r w:rsidR="002050D5" w:rsidRPr="001164DE">
              <w:rPr>
                <w:rFonts w:ascii="Times New Roman" w:hAnsi="Times New Roman"/>
                <w:sz w:val="28"/>
                <w:szCs w:val="28"/>
              </w:rPr>
              <w:t xml:space="preserve"> từ khóa muốn tìm kiếm trong thông tin của độc giả</w:t>
            </w:r>
          </w:p>
          <w:p w14:paraId="4F3C5B71"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Tìm </w:t>
            </w:r>
            <w:r w:rsidR="002050D5" w:rsidRPr="001164DE">
              <w:rPr>
                <w:rFonts w:ascii="Times New Roman" w:hAnsi="Times New Roman"/>
                <w:sz w:val="28"/>
                <w:szCs w:val="28"/>
              </w:rPr>
              <w:t>kiếm tương đối ở trường thông tin của độc giả</w:t>
            </w:r>
          </w:p>
        </w:tc>
      </w:tr>
    </w:tbl>
    <w:p w14:paraId="20AA3C96" w14:textId="77777777" w:rsidR="00341204" w:rsidRPr="001164DE" w:rsidRDefault="00341204">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0C59EAF5" w14:textId="11BE0765" w:rsidR="002050D5" w:rsidRPr="00A051F5" w:rsidRDefault="005E4C0B" w:rsidP="002B7031">
      <w:pPr>
        <w:pStyle w:val="ListParagraph"/>
        <w:spacing w:line="312" w:lineRule="auto"/>
      </w:pPr>
      <w:r w:rsidRPr="001164DE">
        <w:rPr>
          <w:lang w:val="en-US"/>
        </w:rPr>
        <w:lastRenderedPageBreak/>
        <w:t>Xem chi tiết bình luận tin bài</w:t>
      </w:r>
    </w:p>
    <w:p w14:paraId="70978248" w14:textId="77777777" w:rsidR="005E4C0B" w:rsidRPr="001164DE" w:rsidRDefault="005E4C0B" w:rsidP="002B7031">
      <w:pPr>
        <w:pStyle w:val="ListParagraph"/>
        <w:keepNext/>
        <w:numPr>
          <w:ilvl w:val="0"/>
          <w:numId w:val="0"/>
        </w:numPr>
        <w:spacing w:line="312" w:lineRule="auto"/>
        <w:jc w:val="center"/>
      </w:pPr>
      <w:r w:rsidRPr="001164DE">
        <w:rPr>
          <w:noProof/>
          <w:lang w:val="en-US" w:eastAsia="en-US"/>
        </w:rPr>
        <w:drawing>
          <wp:inline distT="0" distB="0" distL="0" distR="0" wp14:anchorId="1A9638EF" wp14:editId="1012E020">
            <wp:extent cx="3916680" cy="4572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16680" cy="4572000"/>
                    </a:xfrm>
                    <a:prstGeom prst="rect">
                      <a:avLst/>
                    </a:prstGeom>
                    <a:noFill/>
                    <a:ln>
                      <a:noFill/>
                    </a:ln>
                  </pic:spPr>
                </pic:pic>
              </a:graphicData>
            </a:graphic>
          </wp:inline>
        </w:drawing>
      </w:r>
    </w:p>
    <w:p w14:paraId="7F6DF6B8" w14:textId="3E5E21C0" w:rsidR="005E4C0B" w:rsidRPr="001164DE" w:rsidRDefault="005E4C0B" w:rsidP="002B7031">
      <w:pPr>
        <w:pStyle w:val="Caption"/>
        <w:spacing w:line="312" w:lineRule="auto"/>
        <w:rPr>
          <w:rFonts w:eastAsiaTheme="minorHAnsi"/>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42</w:t>
      </w:r>
      <w:r w:rsidRPr="001164DE">
        <w:rPr>
          <w:noProof/>
          <w:sz w:val="28"/>
          <w:szCs w:val="28"/>
        </w:rPr>
        <w:fldChar w:fldCharType="end"/>
      </w:r>
      <w:r w:rsidRPr="001164DE">
        <w:rPr>
          <w:sz w:val="28"/>
          <w:szCs w:val="28"/>
        </w:rPr>
        <w:t>: Xem chi tiết bình luận theo tin bài</w:t>
      </w:r>
    </w:p>
    <w:p w14:paraId="389EE6B5" w14:textId="77777777" w:rsidR="005E4C0B" w:rsidRPr="001164DE" w:rsidRDefault="00A929B0"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05"/>
        <w:gridCol w:w="1410"/>
        <w:gridCol w:w="1487"/>
        <w:gridCol w:w="977"/>
        <w:gridCol w:w="1608"/>
        <w:gridCol w:w="2779"/>
      </w:tblGrid>
      <w:tr w:rsidR="00A929B0" w:rsidRPr="001164DE" w14:paraId="03B73E57" w14:textId="77777777" w:rsidTr="0043524D">
        <w:trPr>
          <w:tblHeader/>
        </w:trPr>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tcPr>
          <w:p w14:paraId="43057CF4" w14:textId="77777777" w:rsidR="00A929B0" w:rsidRPr="001164DE" w:rsidRDefault="00A929B0"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977641"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A07EBF"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52B24C8"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6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2EB365"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9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A50B82" w14:textId="77777777" w:rsidR="00A929B0"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4A7" w:rsidRPr="001164DE" w14:paraId="263DF9F3"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27DF475B"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C126EE"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H</w:t>
            </w:r>
            <w:r w:rsidRPr="001164DE">
              <w:rPr>
                <w:rFonts w:ascii="Times New Roman" w:hAnsi="Times New Roman"/>
                <w:sz w:val="28"/>
                <w:szCs w:val="28"/>
                <w:lang w:val="vi-VN"/>
              </w:rPr>
              <w:t>ọ tên</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F4D20"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0C3ECE92"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608779F3"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E40FC"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62EFD7FD"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họ tên người gửi bình luận</w:t>
            </w:r>
          </w:p>
        </w:tc>
      </w:tr>
      <w:tr w:rsidR="008854A7" w:rsidRPr="001164DE" w14:paraId="6B5FB3DC"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32AAAE7A"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457EF"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E</w:t>
            </w:r>
            <w:r w:rsidRPr="001164DE">
              <w:rPr>
                <w:rFonts w:ascii="Times New Roman" w:hAnsi="Times New Roman"/>
                <w:sz w:val="28"/>
                <w:szCs w:val="28"/>
                <w:lang w:val="vi-VN"/>
              </w:rPr>
              <w:t>mail</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E4EF5"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5B87CC64"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B90BCC"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64110"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23FAE63F"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người gửi bình luận</w:t>
            </w:r>
          </w:p>
        </w:tc>
      </w:tr>
      <w:tr w:rsidR="008854A7" w:rsidRPr="001164DE" w14:paraId="5678DD2D"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5183E8DF"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8986DB"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tạo</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076336"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5D75FEC9"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12BC3BA4"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8B527"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325A8A50"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lastRenderedPageBreak/>
              <w:t xml:space="preserve">Hiển thị thời gian gửi bình luận </w:t>
            </w:r>
          </w:p>
        </w:tc>
      </w:tr>
      <w:tr w:rsidR="008854A7" w:rsidRPr="001164DE" w14:paraId="7593577C"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75C9F770"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679B3"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Nội dung bình luận</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7A52A"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09280DA2"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609FBD5E"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09DDB"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4324CB2D"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Hiển thị chi tiết nội dung bình luận </w:t>
            </w:r>
          </w:p>
        </w:tc>
      </w:tr>
    </w:tbl>
    <w:p w14:paraId="1A69E5E6" w14:textId="4E9879E2" w:rsidR="00A929B0" w:rsidRPr="001164DE" w:rsidRDefault="00A929B0" w:rsidP="002B7031">
      <w:pPr>
        <w:pStyle w:val="ListParagraph"/>
        <w:spacing w:line="312" w:lineRule="auto"/>
      </w:pPr>
      <w:r w:rsidRPr="001164DE">
        <w:rPr>
          <w:lang w:val="en-US"/>
        </w:rPr>
        <w:t>Phê duyệt</w:t>
      </w:r>
      <w:r w:rsidR="00FE020A" w:rsidRPr="001164DE">
        <w:rPr>
          <w:lang w:val="en-US"/>
        </w:rPr>
        <w:t xml:space="preserve"> bình luận</w:t>
      </w:r>
    </w:p>
    <w:p w14:paraId="6BA57222" w14:textId="77777777" w:rsidR="00A929B0" w:rsidRPr="001164DE" w:rsidRDefault="00A929B0"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A52AB72" wp14:editId="09EF3857">
            <wp:extent cx="3588588" cy="4267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9671" cy="4268616"/>
                    </a:xfrm>
                    <a:prstGeom prst="rect">
                      <a:avLst/>
                    </a:prstGeom>
                    <a:noFill/>
                    <a:ln>
                      <a:noFill/>
                    </a:ln>
                  </pic:spPr>
                </pic:pic>
              </a:graphicData>
            </a:graphic>
          </wp:inline>
        </w:drawing>
      </w:r>
    </w:p>
    <w:p w14:paraId="45186A6D" w14:textId="0C06D527" w:rsidR="00A929B0" w:rsidRPr="001164DE" w:rsidRDefault="00A929B0" w:rsidP="002B7031">
      <w:pPr>
        <w:pStyle w:val="Caption"/>
        <w:spacing w:line="312" w:lineRule="auto"/>
        <w:rPr>
          <w:rFonts w:eastAsiaTheme="minorHAnsi"/>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43</w:t>
      </w:r>
      <w:r w:rsidRPr="001164DE">
        <w:rPr>
          <w:noProof/>
          <w:sz w:val="28"/>
          <w:szCs w:val="28"/>
        </w:rPr>
        <w:fldChar w:fldCharType="end"/>
      </w:r>
      <w:r w:rsidRPr="001164DE">
        <w:rPr>
          <w:sz w:val="28"/>
          <w:szCs w:val="28"/>
        </w:rPr>
        <w:t>: Phê duyệt/Từ chối bình luận</w:t>
      </w:r>
    </w:p>
    <w:p w14:paraId="295629B8" w14:textId="77777777" w:rsidR="009D3897" w:rsidRPr="001164DE" w:rsidRDefault="009D3897">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54B7BCFA" w14:textId="70F2AFFB" w:rsidR="00A929B0" w:rsidRPr="001164DE" w:rsidRDefault="00A929B0" w:rsidP="002B7031">
      <w:pPr>
        <w:pStyle w:val="Style2"/>
        <w:spacing w:line="312" w:lineRule="auto"/>
      </w:pPr>
      <w:r w:rsidRPr="001164DE">
        <w:lastRenderedPageBreak/>
        <w:t>Thiết kế trường dữ liệu</w:t>
      </w:r>
    </w:p>
    <w:tbl>
      <w:tblPr>
        <w:tblStyle w:val="TableGrid"/>
        <w:tblW w:w="0" w:type="auto"/>
        <w:tblInd w:w="-5" w:type="dxa"/>
        <w:tblLook w:val="04A0" w:firstRow="1" w:lastRow="0" w:firstColumn="1" w:lastColumn="0" w:noHBand="0" w:noVBand="1"/>
      </w:tblPr>
      <w:tblGrid>
        <w:gridCol w:w="805"/>
        <w:gridCol w:w="1242"/>
        <w:gridCol w:w="1655"/>
        <w:gridCol w:w="893"/>
        <w:gridCol w:w="1226"/>
        <w:gridCol w:w="3245"/>
      </w:tblGrid>
      <w:tr w:rsidR="00A929B0" w:rsidRPr="001164DE" w14:paraId="3A77BBA4" w14:textId="77777777" w:rsidTr="0043524D">
        <w:trPr>
          <w:tblHeader/>
        </w:trPr>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tcPr>
          <w:p w14:paraId="27D99372" w14:textId="77777777" w:rsidR="00A929B0" w:rsidRPr="001164DE" w:rsidRDefault="00A929B0"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2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0FA40F9"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B9B7203"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71C9F7"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2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95DB95C"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9CD3D7" w14:textId="77777777" w:rsidR="00A929B0"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5568C4" w:rsidRPr="001164DE" w14:paraId="3E949558"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1E6668EF"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D450F2"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H</w:t>
            </w:r>
            <w:r w:rsidRPr="001164DE">
              <w:rPr>
                <w:rFonts w:ascii="Times New Roman" w:hAnsi="Times New Roman"/>
                <w:sz w:val="28"/>
                <w:szCs w:val="28"/>
                <w:lang w:val="vi-VN"/>
              </w:rPr>
              <w:t>ọ tên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22FA0"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3D59F38D"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3EE14DAD"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6DBD70"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6109587D"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Hiển thị họ tên người gửi bình luận</w:t>
            </w:r>
          </w:p>
        </w:tc>
      </w:tr>
      <w:tr w:rsidR="005568C4" w:rsidRPr="001164DE" w14:paraId="4662DC0B"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13F4"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346051"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E</w:t>
            </w:r>
            <w:r w:rsidRPr="001164DE">
              <w:rPr>
                <w:rFonts w:ascii="Times New Roman" w:hAnsi="Times New Roman"/>
                <w:sz w:val="28"/>
                <w:szCs w:val="28"/>
                <w:lang w:val="vi-VN"/>
              </w:rPr>
              <w:t>mail</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FD3BF"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104B3BCD"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3141F33A"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1CC40C"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4C99E13E"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người gửi bình luận</w:t>
            </w:r>
          </w:p>
        </w:tc>
      </w:tr>
      <w:tr w:rsidR="005568C4" w:rsidRPr="001164DE" w14:paraId="019313A4"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59A067A3"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B4C9A7" w14:textId="77777777" w:rsidR="005568C4" w:rsidRPr="001164DE" w:rsidRDefault="005568C4" w:rsidP="002B7031">
            <w:pPr>
              <w:spacing w:line="312" w:lineRule="auto"/>
              <w:rPr>
                <w:rFonts w:ascii="Times New Roman" w:hAnsi="Times New Roman"/>
                <w:sz w:val="28"/>
                <w:szCs w:val="28"/>
              </w:rPr>
            </w:pPr>
            <w:r w:rsidRPr="001164DE">
              <w:rPr>
                <w:rFonts w:ascii="Times New Roman" w:hAnsi="Times New Roman"/>
                <w:sz w:val="28"/>
                <w:szCs w:val="28"/>
              </w:rPr>
              <w:t>Ngày tạo</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90C06" w14:textId="77777777" w:rsidR="005568C4" w:rsidRPr="001164DE" w:rsidRDefault="005568C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1B3EFB81"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5A43359D"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CB940" w14:textId="77777777" w:rsidR="005568C4" w:rsidRPr="001164DE" w:rsidRDefault="005568C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690BB7B2" w14:textId="77777777" w:rsidR="005568C4" w:rsidRPr="001164DE" w:rsidRDefault="005568C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thời gian gửi bình luận </w:t>
            </w:r>
          </w:p>
        </w:tc>
      </w:tr>
      <w:tr w:rsidR="005568C4" w:rsidRPr="001164DE" w14:paraId="21CDE48A"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0265243E"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2C11B2"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Nội dung bình luận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AFE7B1" w14:textId="77777777" w:rsidR="005568C4" w:rsidRPr="001164DE" w:rsidRDefault="005568C4"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5D582C91"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1AB2AA84"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45CBF"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0A70094" w14:textId="77777777" w:rsidR="005568C4" w:rsidRPr="001164DE" w:rsidRDefault="005568C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Hiển thị chi tiết nội dung bình luận </w:t>
            </w:r>
          </w:p>
        </w:tc>
      </w:tr>
    </w:tbl>
    <w:p w14:paraId="72C55381" w14:textId="77777777" w:rsidR="009D7060" w:rsidRPr="001164DE" w:rsidRDefault="009D7060" w:rsidP="0090566F">
      <w:pPr>
        <w:pStyle w:val="Heading4"/>
      </w:pPr>
      <w:r w:rsidRPr="001164DE">
        <w:t>Điều kiện thực hiện</w:t>
      </w:r>
    </w:p>
    <w:p w14:paraId="17216B3F" w14:textId="77777777" w:rsidR="001E1D8E" w:rsidRPr="001164DE" w:rsidRDefault="001E1D8E" w:rsidP="002B7031">
      <w:pPr>
        <w:pStyle w:val="Style2"/>
        <w:spacing w:line="312" w:lineRule="auto"/>
      </w:pPr>
      <w:r w:rsidRPr="001164DE">
        <w:t>NSD đã đăng nhập vào hệ thống và truy cập vào chức năng quản lý bình luận tin bài</w:t>
      </w:r>
    </w:p>
    <w:p w14:paraId="781C16FE" w14:textId="77777777" w:rsidR="009D7060" w:rsidRPr="001164DE" w:rsidRDefault="009D7060" w:rsidP="0090566F">
      <w:pPr>
        <w:pStyle w:val="Heading4"/>
      </w:pPr>
      <w:r w:rsidRPr="001164DE">
        <w:t>Yêu cầu đặc biệt/ Ràng buộc</w:t>
      </w:r>
    </w:p>
    <w:p w14:paraId="5CDD7562" w14:textId="541F68CB" w:rsidR="009D3897" w:rsidRPr="001164DE" w:rsidRDefault="001E1D8E" w:rsidP="00DC4CB5">
      <w:pPr>
        <w:pStyle w:val="Style2"/>
        <w:spacing w:line="312" w:lineRule="auto"/>
      </w:pPr>
      <w:r w:rsidRPr="001164DE">
        <w:t>NSD đã được phân quyền quản lý bình luận tin bài</w:t>
      </w:r>
    </w:p>
    <w:p w14:paraId="01C23940" w14:textId="77777777" w:rsidR="009D7060" w:rsidRPr="001164DE" w:rsidRDefault="009D7060" w:rsidP="0090566F">
      <w:pPr>
        <w:pStyle w:val="Heading4"/>
      </w:pPr>
      <w:r w:rsidRPr="001164DE">
        <w:t>Logic xử lý dữ liệu</w:t>
      </w:r>
    </w:p>
    <w:p w14:paraId="131B098B" w14:textId="437D2DD7" w:rsidR="00A929B0" w:rsidRDefault="00A929B0" w:rsidP="000239E9">
      <w:pPr>
        <w:pStyle w:val="ListParagraph"/>
        <w:numPr>
          <w:ilvl w:val="7"/>
          <w:numId w:val="7"/>
        </w:numPr>
        <w:spacing w:line="312" w:lineRule="auto"/>
      </w:pPr>
      <w:r w:rsidRPr="001164DE">
        <w:t>Xem chi tiết bình luận theo tin bài</w:t>
      </w:r>
    </w:p>
    <w:p w14:paraId="34545777" w14:textId="1FA802AB" w:rsidR="00A051F5" w:rsidRPr="001164DE" w:rsidRDefault="00A051F5" w:rsidP="00A051F5">
      <w:pPr>
        <w:pStyle w:val="ListParagraph"/>
        <w:numPr>
          <w:ilvl w:val="0"/>
          <w:numId w:val="0"/>
        </w:numPr>
        <w:spacing w:line="312" w:lineRule="auto"/>
        <w:ind w:left="90"/>
      </w:pPr>
      <w:r>
        <w:rPr>
          <w:noProof/>
          <w:lang w:val="en-US" w:eastAsia="en-US"/>
        </w:rPr>
        <w:lastRenderedPageBreak/>
        <w:drawing>
          <wp:inline distT="0" distB="0" distL="0" distR="0" wp14:anchorId="0B7B24FA" wp14:editId="534D4445">
            <wp:extent cx="5760085" cy="2418080"/>
            <wp:effectExtent l="19050" t="19050" r="1206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41808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352"/>
        <w:gridCol w:w="5665"/>
      </w:tblGrid>
      <w:tr w:rsidR="00A929B0" w:rsidRPr="001164DE" w14:paraId="7D421D51" w14:textId="77777777" w:rsidTr="0043524D">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F49E34E"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0A1EE98"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F4B0D17"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A43B5" w:rsidRPr="001164DE" w14:paraId="121E1581"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6C6BB744" w14:textId="54040A23"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tcBorders>
              <w:top w:val="single" w:sz="4" w:space="0" w:color="auto"/>
              <w:left w:val="single" w:sz="4" w:space="0" w:color="auto"/>
              <w:bottom w:val="single" w:sz="4" w:space="0" w:color="auto"/>
              <w:right w:val="single" w:sz="4" w:space="0" w:color="auto"/>
            </w:tcBorders>
            <w:hideMark/>
          </w:tcPr>
          <w:p w14:paraId="110290B5" w14:textId="3D5646CE"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26" w:type="pct"/>
            <w:tcBorders>
              <w:top w:val="single" w:sz="4" w:space="0" w:color="auto"/>
              <w:left w:val="single" w:sz="4" w:space="0" w:color="auto"/>
              <w:bottom w:val="single" w:sz="4" w:space="0" w:color="auto"/>
              <w:right w:val="single" w:sz="4" w:space="0" w:color="auto"/>
            </w:tcBorders>
            <w:hideMark/>
          </w:tcPr>
          <w:p w14:paraId="2A762960" w14:textId="17639F91"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T</w:t>
            </w:r>
            <w:r w:rsidRPr="001164DE">
              <w:rPr>
                <w:rFonts w:ascii="Times New Roman" w:hAnsi="Times New Roman" w:cs="Times New Roman"/>
                <w:sz w:val="28"/>
                <w:szCs w:val="28"/>
              </w:rPr>
              <w:t>ruy cập vào</w:t>
            </w:r>
            <w:r w:rsidRPr="001164DE">
              <w:rPr>
                <w:rFonts w:ascii="Times New Roman" w:hAnsi="Times New Roman" w:cs="Times New Roman"/>
                <w:sz w:val="28"/>
                <w:szCs w:val="28"/>
                <w:lang w:val="vi-VN"/>
              </w:rPr>
              <w:t xml:space="preserve"> thư mục quản lý bình luận</w:t>
            </w:r>
          </w:p>
        </w:tc>
      </w:tr>
      <w:tr w:rsidR="00BA43B5" w:rsidRPr="001164DE" w14:paraId="0C7554F5"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272BB03C" w14:textId="63ED4A7A"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98" w:type="pct"/>
            <w:tcBorders>
              <w:top w:val="single" w:sz="4" w:space="0" w:color="auto"/>
              <w:left w:val="single" w:sz="4" w:space="0" w:color="auto"/>
              <w:bottom w:val="single" w:sz="4" w:space="0" w:color="auto"/>
              <w:right w:val="single" w:sz="4" w:space="0" w:color="auto"/>
            </w:tcBorders>
            <w:hideMark/>
          </w:tcPr>
          <w:p w14:paraId="5214B461" w14:textId="7697303A"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tcBorders>
              <w:top w:val="single" w:sz="4" w:space="0" w:color="auto"/>
              <w:left w:val="single" w:sz="4" w:space="0" w:color="auto"/>
              <w:bottom w:val="single" w:sz="4" w:space="0" w:color="auto"/>
              <w:right w:val="single" w:sz="4" w:space="0" w:color="auto"/>
            </w:tcBorders>
            <w:hideMark/>
          </w:tcPr>
          <w:p w14:paraId="7F58CB1F" w14:textId="0A2E060B"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danh sách bình luận</w:t>
            </w:r>
          </w:p>
        </w:tc>
      </w:tr>
      <w:tr w:rsidR="00BA43B5" w:rsidRPr="001164DE" w14:paraId="1DE90F78"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0C48F5AD" w14:textId="22AA853A"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lang w:val="vi-VN"/>
              </w:rPr>
              <w:t>3</w:t>
            </w:r>
          </w:p>
        </w:tc>
        <w:tc>
          <w:tcPr>
            <w:tcW w:w="1298" w:type="pct"/>
            <w:tcBorders>
              <w:top w:val="single" w:sz="4" w:space="0" w:color="auto"/>
              <w:left w:val="single" w:sz="4" w:space="0" w:color="auto"/>
              <w:bottom w:val="single" w:sz="4" w:space="0" w:color="auto"/>
              <w:right w:val="single" w:sz="4" w:space="0" w:color="auto"/>
            </w:tcBorders>
            <w:hideMark/>
          </w:tcPr>
          <w:p w14:paraId="6605A9F0" w14:textId="5EF777DA"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26" w:type="pct"/>
            <w:tcBorders>
              <w:top w:val="single" w:sz="4" w:space="0" w:color="auto"/>
              <w:left w:val="single" w:sz="4" w:space="0" w:color="auto"/>
              <w:bottom w:val="single" w:sz="4" w:space="0" w:color="auto"/>
              <w:right w:val="single" w:sz="4" w:space="0" w:color="auto"/>
            </w:tcBorders>
            <w:hideMark/>
          </w:tcPr>
          <w:p w14:paraId="02554FF5" w14:textId="56BDD7A3"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Trên thanh tìm kiếm, chọn “Tên bài”/ gõ tên bài muốn xem bình luận/ kích chọn Tìm kiếm</w:t>
            </w:r>
          </w:p>
        </w:tc>
      </w:tr>
      <w:tr w:rsidR="00BA43B5" w:rsidRPr="001164DE" w14:paraId="3255878C"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1103418B" w14:textId="4C066234"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98" w:type="pct"/>
            <w:tcBorders>
              <w:top w:val="single" w:sz="4" w:space="0" w:color="auto"/>
              <w:left w:val="single" w:sz="4" w:space="0" w:color="auto"/>
              <w:bottom w:val="single" w:sz="4" w:space="0" w:color="auto"/>
              <w:right w:val="single" w:sz="4" w:space="0" w:color="auto"/>
            </w:tcBorders>
            <w:hideMark/>
          </w:tcPr>
          <w:p w14:paraId="44F63EE6" w14:textId="339789C8"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w:t>
            </w:r>
          </w:p>
        </w:tc>
        <w:tc>
          <w:tcPr>
            <w:tcW w:w="3126" w:type="pct"/>
            <w:tcBorders>
              <w:top w:val="single" w:sz="4" w:space="0" w:color="auto"/>
              <w:left w:val="single" w:sz="4" w:space="0" w:color="auto"/>
              <w:bottom w:val="single" w:sz="4" w:space="0" w:color="auto"/>
              <w:right w:val="single" w:sz="4" w:space="0" w:color="auto"/>
            </w:tcBorders>
            <w:hideMark/>
          </w:tcPr>
          <w:p w14:paraId="35D7C962" w14:textId="32B520E7" w:rsidR="007170C1" w:rsidRPr="001164DE" w:rsidRDefault="003A79D1" w:rsidP="000A51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trong CSDL tìm kiếm theo tiêu chí NSD nhập </w:t>
            </w:r>
            <w:r w:rsidR="00BA43B5" w:rsidRPr="001164DE">
              <w:rPr>
                <w:rFonts w:ascii="Times New Roman" w:hAnsi="Times New Roman" w:cs="Times New Roman"/>
                <w:sz w:val="28"/>
                <w:szCs w:val="28"/>
              </w:rPr>
              <w:t>và hiển thị các bình luận phù hợp với tiêu chí tìm kiếm</w:t>
            </w:r>
          </w:p>
        </w:tc>
      </w:tr>
      <w:tr w:rsidR="00BA43B5" w:rsidRPr="001164DE" w14:paraId="08C993B9"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tcPr>
          <w:p w14:paraId="4A86D63F" w14:textId="5BE3597E"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298" w:type="pct"/>
            <w:tcBorders>
              <w:top w:val="single" w:sz="4" w:space="0" w:color="auto"/>
              <w:left w:val="single" w:sz="4" w:space="0" w:color="auto"/>
              <w:bottom w:val="single" w:sz="4" w:space="0" w:color="auto"/>
              <w:right w:val="single" w:sz="4" w:space="0" w:color="auto"/>
            </w:tcBorders>
          </w:tcPr>
          <w:p w14:paraId="31D5FBD7" w14:textId="3BED1329"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26" w:type="pct"/>
            <w:tcBorders>
              <w:top w:val="single" w:sz="4" w:space="0" w:color="auto"/>
              <w:left w:val="single" w:sz="4" w:space="0" w:color="auto"/>
              <w:bottom w:val="single" w:sz="4" w:space="0" w:color="auto"/>
              <w:right w:val="single" w:sz="4" w:space="0" w:color="auto"/>
            </w:tcBorders>
          </w:tcPr>
          <w:p w14:paraId="792B2F7C" w14:textId="1104E450"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Xem chi tiết bình luận tin bài</w:t>
            </w:r>
          </w:p>
        </w:tc>
      </w:tr>
      <w:tr w:rsidR="00BA43B5" w:rsidRPr="001164DE" w14:paraId="4729513E"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tcPr>
          <w:p w14:paraId="14F7E308" w14:textId="03B7916E"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6</w:t>
            </w:r>
          </w:p>
        </w:tc>
        <w:tc>
          <w:tcPr>
            <w:tcW w:w="1298" w:type="pct"/>
            <w:tcBorders>
              <w:top w:val="single" w:sz="4" w:space="0" w:color="auto"/>
              <w:left w:val="single" w:sz="4" w:space="0" w:color="auto"/>
              <w:bottom w:val="single" w:sz="4" w:space="0" w:color="auto"/>
              <w:right w:val="single" w:sz="4" w:space="0" w:color="auto"/>
            </w:tcBorders>
          </w:tcPr>
          <w:p w14:paraId="04CD6135" w14:textId="3452DD90"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26" w:type="pct"/>
            <w:tcBorders>
              <w:top w:val="single" w:sz="4" w:space="0" w:color="auto"/>
              <w:left w:val="single" w:sz="4" w:space="0" w:color="auto"/>
              <w:bottom w:val="single" w:sz="4" w:space="0" w:color="auto"/>
              <w:right w:val="single" w:sz="4" w:space="0" w:color="auto"/>
            </w:tcBorders>
          </w:tcPr>
          <w:p w14:paraId="19AE0E47" w14:textId="77777777"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chi tiết bình luận tin bài</w:t>
            </w:r>
          </w:p>
          <w:p w14:paraId="2D64516E" w14:textId="77777777" w:rsidR="000A5102" w:rsidRPr="001164DE" w:rsidRDefault="000A5102" w:rsidP="000A51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2DEE8931" w14:textId="7AA389B1" w:rsidR="000A5102" w:rsidRPr="001164DE" w:rsidRDefault="00A84D61" w:rsidP="000A510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5616E3AD" w14:textId="334C8BEF" w:rsidR="000A5102" w:rsidRPr="001164DE" w:rsidRDefault="006C115B" w:rsidP="000A5102">
            <w:pPr>
              <w:spacing w:after="0" w:line="312" w:lineRule="auto"/>
              <w:rPr>
                <w:rFonts w:ascii="Times New Roman" w:hAnsi="Times New Roman" w:cs="Times New Roman"/>
                <w:sz w:val="28"/>
                <w:szCs w:val="28"/>
              </w:rPr>
            </w:pPr>
            <w:hyperlink w:anchor="_15._Xem_chi" w:history="1">
              <w:r w:rsidR="006465E5" w:rsidRPr="001164DE">
                <w:rPr>
                  <w:rStyle w:val="Hyperlink"/>
                  <w:rFonts w:ascii="Times New Roman" w:hAnsi="Times New Roman" w:cs="Times New Roman"/>
                  <w:b/>
                  <w:bCs/>
                  <w:sz w:val="28"/>
                  <w:szCs w:val="28"/>
                </w:rPr>
                <w:t>15</w:t>
              </w:r>
              <w:r w:rsidR="000A5102" w:rsidRPr="001164DE">
                <w:rPr>
                  <w:rStyle w:val="Hyperlink"/>
                  <w:rFonts w:ascii="Times New Roman" w:hAnsi="Times New Roman" w:cs="Times New Roman"/>
                  <w:b/>
                  <w:bCs/>
                  <w:sz w:val="28"/>
                  <w:szCs w:val="28"/>
                </w:rPr>
                <w:t>. Xem chi tiết bình luận theo tin bài</w:t>
              </w:r>
            </w:hyperlink>
          </w:p>
        </w:tc>
      </w:tr>
    </w:tbl>
    <w:p w14:paraId="163DE2A0" w14:textId="62D08A8E" w:rsidR="001E1D8E" w:rsidRDefault="001E1D8E" w:rsidP="000239E9">
      <w:pPr>
        <w:pStyle w:val="ListParagraph"/>
        <w:numPr>
          <w:ilvl w:val="7"/>
          <w:numId w:val="7"/>
        </w:numPr>
        <w:spacing w:line="312" w:lineRule="auto"/>
      </w:pPr>
      <w:r w:rsidRPr="001164DE">
        <w:t>Xóa bình luận tin bài</w:t>
      </w:r>
    </w:p>
    <w:p w14:paraId="75606477" w14:textId="4FAC9BBC" w:rsidR="00A051F5" w:rsidRPr="001164DE" w:rsidRDefault="00A051F5" w:rsidP="00A051F5">
      <w:pPr>
        <w:pStyle w:val="ListParagraph"/>
        <w:numPr>
          <w:ilvl w:val="0"/>
          <w:numId w:val="0"/>
        </w:numPr>
        <w:spacing w:line="312" w:lineRule="auto"/>
        <w:ind w:left="90"/>
      </w:pPr>
      <w:r>
        <w:rPr>
          <w:noProof/>
          <w:lang w:val="en-US" w:eastAsia="en-US"/>
        </w:rPr>
        <w:lastRenderedPageBreak/>
        <w:drawing>
          <wp:inline distT="0" distB="0" distL="0" distR="0" wp14:anchorId="2BDF51D7" wp14:editId="6284CC19">
            <wp:extent cx="5760085" cy="2364105"/>
            <wp:effectExtent l="19050" t="19050" r="12065"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36410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915"/>
        <w:gridCol w:w="6102"/>
      </w:tblGrid>
      <w:tr w:rsidR="001E1D8E" w:rsidRPr="001164DE" w14:paraId="4839C43A" w14:textId="77777777" w:rsidTr="00163FE8">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F2BC2A7" w14:textId="77777777" w:rsidR="001E1D8E" w:rsidRPr="001164DE" w:rsidRDefault="001E1D8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057"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CD77927" w14:textId="77777777" w:rsidR="001E1D8E" w:rsidRPr="001164DE" w:rsidRDefault="001E1D8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367"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4FAA01" w14:textId="77777777" w:rsidR="001E1D8E" w:rsidRPr="001164DE" w:rsidRDefault="001E1D8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1E1D8E" w:rsidRPr="001164DE" w14:paraId="48157E1D"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6B29B311"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057" w:type="pct"/>
            <w:tcBorders>
              <w:top w:val="single" w:sz="4" w:space="0" w:color="auto"/>
              <w:left w:val="single" w:sz="4" w:space="0" w:color="auto"/>
              <w:bottom w:val="single" w:sz="4" w:space="0" w:color="auto"/>
              <w:right w:val="single" w:sz="4" w:space="0" w:color="auto"/>
            </w:tcBorders>
            <w:hideMark/>
          </w:tcPr>
          <w:p w14:paraId="39C796C0" w14:textId="77777777" w:rsidR="001E1D8E" w:rsidRPr="001164DE" w:rsidRDefault="001E1D8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7" w:type="pct"/>
            <w:tcBorders>
              <w:top w:val="single" w:sz="4" w:space="0" w:color="auto"/>
              <w:left w:val="single" w:sz="4" w:space="0" w:color="auto"/>
              <w:bottom w:val="single" w:sz="4" w:space="0" w:color="auto"/>
              <w:right w:val="single" w:sz="4" w:space="0" w:color="auto"/>
            </w:tcBorders>
            <w:hideMark/>
          </w:tcPr>
          <w:p w14:paraId="38EF1C17"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bình luận, k</w:t>
            </w:r>
            <w:r w:rsidRPr="001164DE">
              <w:rPr>
                <w:rFonts w:ascii="Times New Roman" w:hAnsi="Times New Roman" w:cs="Times New Roman"/>
                <w:sz w:val="28"/>
                <w:szCs w:val="28"/>
              </w:rPr>
              <w:t>ích</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chọn </w:t>
            </w:r>
            <w:r w:rsidRPr="001164DE">
              <w:rPr>
                <w:rFonts w:ascii="Times New Roman" w:hAnsi="Times New Roman" w:cs="Times New Roman"/>
                <w:sz w:val="28"/>
                <w:szCs w:val="28"/>
                <w:lang w:val="vi-VN"/>
              </w:rPr>
              <w:t>(Xóa) của bình luận muốn xóa</w:t>
            </w:r>
          </w:p>
        </w:tc>
      </w:tr>
      <w:tr w:rsidR="001E1D8E" w:rsidRPr="001164DE" w14:paraId="781A03BE"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7B93FD9E"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057" w:type="pct"/>
            <w:tcBorders>
              <w:top w:val="single" w:sz="4" w:space="0" w:color="auto"/>
              <w:left w:val="single" w:sz="4" w:space="0" w:color="auto"/>
              <w:bottom w:val="single" w:sz="4" w:space="0" w:color="auto"/>
              <w:right w:val="single" w:sz="4" w:space="0" w:color="auto"/>
            </w:tcBorders>
            <w:hideMark/>
          </w:tcPr>
          <w:p w14:paraId="7775837E"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7" w:type="pct"/>
            <w:tcBorders>
              <w:top w:val="single" w:sz="4" w:space="0" w:color="auto"/>
              <w:left w:val="single" w:sz="4" w:space="0" w:color="auto"/>
              <w:bottom w:val="single" w:sz="4" w:space="0" w:color="auto"/>
              <w:right w:val="single" w:sz="4" w:space="0" w:color="auto"/>
            </w:tcBorders>
            <w:hideMark/>
          </w:tcPr>
          <w:p w14:paraId="72426498"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popup yêu cầu xác nhận yêu cầu xóa bình luận</w:t>
            </w:r>
          </w:p>
        </w:tc>
      </w:tr>
      <w:tr w:rsidR="001E1D8E" w:rsidRPr="001164DE" w14:paraId="3536075D"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190E78DA"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057" w:type="pct"/>
            <w:tcBorders>
              <w:top w:val="single" w:sz="4" w:space="0" w:color="auto"/>
              <w:left w:val="single" w:sz="4" w:space="0" w:color="auto"/>
              <w:bottom w:val="single" w:sz="4" w:space="0" w:color="auto"/>
              <w:right w:val="single" w:sz="4" w:space="0" w:color="auto"/>
            </w:tcBorders>
            <w:hideMark/>
          </w:tcPr>
          <w:p w14:paraId="5B3EFB2A" w14:textId="77777777" w:rsidR="001E1D8E" w:rsidRPr="001164DE" w:rsidRDefault="001E1D8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7" w:type="pct"/>
            <w:tcBorders>
              <w:top w:val="single" w:sz="4" w:space="0" w:color="auto"/>
              <w:left w:val="single" w:sz="4" w:space="0" w:color="auto"/>
              <w:bottom w:val="single" w:sz="4" w:space="0" w:color="auto"/>
              <w:right w:val="single" w:sz="4" w:space="0" w:color="auto"/>
            </w:tcBorders>
            <w:hideMark/>
          </w:tcPr>
          <w:p w14:paraId="1A366E66"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Xác nhận yêu cầu xóa bình luận</w:t>
            </w:r>
          </w:p>
        </w:tc>
      </w:tr>
      <w:tr w:rsidR="001E1D8E" w:rsidRPr="001164DE" w14:paraId="2C2C6ECB"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74C5391F"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057" w:type="pct"/>
            <w:tcBorders>
              <w:top w:val="single" w:sz="4" w:space="0" w:color="auto"/>
              <w:left w:val="single" w:sz="4" w:space="0" w:color="auto"/>
              <w:bottom w:val="single" w:sz="4" w:space="0" w:color="auto"/>
              <w:right w:val="single" w:sz="4" w:space="0" w:color="auto"/>
            </w:tcBorders>
            <w:hideMark/>
          </w:tcPr>
          <w:p w14:paraId="4D2D5F42"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7" w:type="pct"/>
            <w:tcBorders>
              <w:top w:val="single" w:sz="4" w:space="0" w:color="auto"/>
              <w:left w:val="single" w:sz="4" w:space="0" w:color="auto"/>
              <w:bottom w:val="single" w:sz="4" w:space="0" w:color="auto"/>
              <w:right w:val="single" w:sz="4" w:space="0" w:color="auto"/>
            </w:tcBorders>
            <w:hideMark/>
          </w:tcPr>
          <w:p w14:paraId="1105DE6F" w14:textId="69BBFB95" w:rsidR="00BB4C51" w:rsidRPr="001164DE" w:rsidRDefault="001E1D8E" w:rsidP="00BB4C5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w:t>
            </w:r>
            <w:r w:rsidRPr="001164DE">
              <w:rPr>
                <w:rFonts w:ascii="Times New Roman" w:hAnsi="Times New Roman" w:cs="Times New Roman"/>
                <w:sz w:val="28"/>
                <w:szCs w:val="28"/>
                <w:lang w:val="vi-VN"/>
              </w:rPr>
              <w:t>óa bình luận trên CSDL</w:t>
            </w:r>
            <w:r w:rsidR="00496801" w:rsidRPr="001164DE">
              <w:rPr>
                <w:rFonts w:ascii="Times New Roman" w:hAnsi="Times New Roman" w:cs="Times New Roman"/>
                <w:sz w:val="28"/>
                <w:szCs w:val="28"/>
              </w:rPr>
              <w:t xml:space="preserve">. </w:t>
            </w:r>
            <w:r w:rsidRPr="001164DE">
              <w:rPr>
                <w:rFonts w:ascii="Times New Roman" w:hAnsi="Times New Roman" w:cs="Times New Roman"/>
                <w:sz w:val="28"/>
                <w:szCs w:val="28"/>
              </w:rPr>
              <w:t>Ở bước 3, nếu NSD chọn hủy yêu cầu, hệ thống đóng pop-up xác nhận yêu cầu xóa quảng cáo</w:t>
            </w:r>
          </w:p>
          <w:p w14:paraId="3FCE7774" w14:textId="77777777" w:rsidR="00496801" w:rsidRPr="001164DE" w:rsidRDefault="00496801" w:rsidP="0049680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4BF0061D" w14:textId="14D71B02" w:rsidR="00496801" w:rsidRPr="001164DE" w:rsidRDefault="00A84D61" w:rsidP="00496801">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4DA0C82E" w14:textId="1263BEBB" w:rsidR="00496801" w:rsidRPr="001164DE" w:rsidRDefault="006C115B" w:rsidP="00496801">
            <w:pPr>
              <w:spacing w:after="0" w:line="312" w:lineRule="auto"/>
              <w:rPr>
                <w:rFonts w:ascii="Times New Roman" w:hAnsi="Times New Roman" w:cs="Times New Roman"/>
                <w:sz w:val="28"/>
                <w:szCs w:val="28"/>
              </w:rPr>
            </w:pPr>
            <w:hyperlink w:anchor="_16._Xóa_bình" w:history="1">
              <w:r w:rsidR="004F4DA7" w:rsidRPr="001164DE">
                <w:rPr>
                  <w:rStyle w:val="Hyperlink"/>
                  <w:rFonts w:ascii="Times New Roman" w:hAnsi="Times New Roman" w:cs="Times New Roman"/>
                  <w:b/>
                  <w:bCs/>
                  <w:sz w:val="28"/>
                  <w:szCs w:val="28"/>
                </w:rPr>
                <w:t>16</w:t>
              </w:r>
              <w:r w:rsidR="00496801" w:rsidRPr="001164DE">
                <w:rPr>
                  <w:rStyle w:val="Hyperlink"/>
                  <w:rFonts w:ascii="Times New Roman" w:hAnsi="Times New Roman" w:cs="Times New Roman"/>
                  <w:b/>
                  <w:bCs/>
                  <w:sz w:val="28"/>
                  <w:szCs w:val="28"/>
                </w:rPr>
                <w:t>. Xóa bình luận theo tin bài</w:t>
              </w:r>
            </w:hyperlink>
          </w:p>
        </w:tc>
      </w:tr>
    </w:tbl>
    <w:p w14:paraId="3FA332AB" w14:textId="53849C89" w:rsidR="00A929B0" w:rsidRDefault="009D3897" w:rsidP="000239E9">
      <w:pPr>
        <w:pStyle w:val="ListParagraph"/>
        <w:numPr>
          <w:ilvl w:val="7"/>
          <w:numId w:val="7"/>
        </w:numPr>
        <w:spacing w:line="312" w:lineRule="auto"/>
      </w:pPr>
      <w:r w:rsidRPr="001164DE">
        <w:t>D</w:t>
      </w:r>
      <w:r w:rsidR="00A929B0" w:rsidRPr="001164DE">
        <w:t>uyệt bình luận</w:t>
      </w:r>
    </w:p>
    <w:p w14:paraId="2176255D" w14:textId="6C649B6D" w:rsidR="00A051F5" w:rsidRPr="001164DE" w:rsidRDefault="00A051F5" w:rsidP="00A051F5">
      <w:pPr>
        <w:pStyle w:val="ListParagraph"/>
        <w:numPr>
          <w:ilvl w:val="0"/>
          <w:numId w:val="0"/>
        </w:numPr>
        <w:spacing w:line="312" w:lineRule="auto"/>
        <w:ind w:left="90"/>
      </w:pPr>
      <w:r>
        <w:rPr>
          <w:noProof/>
          <w:lang w:val="en-US" w:eastAsia="en-US"/>
        </w:rPr>
        <w:lastRenderedPageBreak/>
        <w:drawing>
          <wp:inline distT="0" distB="0" distL="0" distR="0" wp14:anchorId="6AAB8C12" wp14:editId="105C1C9D">
            <wp:extent cx="5760085" cy="2279650"/>
            <wp:effectExtent l="19050" t="19050" r="12065"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27965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789"/>
        <w:gridCol w:w="5228"/>
      </w:tblGrid>
      <w:tr w:rsidR="00A929B0" w:rsidRPr="001164DE" w14:paraId="7A92F110" w14:textId="77777777" w:rsidTr="0043524D">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DBAA8D"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3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02ADAA8"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85"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134D8D"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929B0" w:rsidRPr="001164DE" w14:paraId="2FEE0CA7"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7236E0A8" w14:textId="77777777" w:rsidR="00A929B0" w:rsidRPr="001164DE" w:rsidRDefault="00A929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39" w:type="pct"/>
            <w:tcBorders>
              <w:top w:val="single" w:sz="4" w:space="0" w:color="auto"/>
              <w:left w:val="single" w:sz="4" w:space="0" w:color="auto"/>
              <w:bottom w:val="single" w:sz="4" w:space="0" w:color="auto"/>
              <w:right w:val="single" w:sz="4" w:space="0" w:color="auto"/>
            </w:tcBorders>
            <w:hideMark/>
          </w:tcPr>
          <w:p w14:paraId="3E5571F6" w14:textId="77777777" w:rsidR="00A929B0" w:rsidRPr="001164DE" w:rsidRDefault="00A929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885" w:type="pct"/>
            <w:tcBorders>
              <w:top w:val="single" w:sz="4" w:space="0" w:color="auto"/>
              <w:left w:val="single" w:sz="4" w:space="0" w:color="auto"/>
              <w:bottom w:val="single" w:sz="4" w:space="0" w:color="auto"/>
              <w:right w:val="single" w:sz="4" w:space="0" w:color="auto"/>
            </w:tcBorders>
            <w:hideMark/>
          </w:tcPr>
          <w:p w14:paraId="6F01B79E" w14:textId="77777777" w:rsidR="00A929B0" w:rsidRPr="001164DE" w:rsidRDefault="00A929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bình luận, kích vào n</w:t>
            </w:r>
            <w:r w:rsidRPr="001164DE">
              <w:rPr>
                <w:rFonts w:ascii="Times New Roman" w:hAnsi="Times New Roman" w:cs="Times New Roman"/>
                <w:sz w:val="28"/>
                <w:szCs w:val="28"/>
              </w:rPr>
              <w:t>út</w:t>
            </w:r>
            <w:r w:rsidRPr="001164DE">
              <w:rPr>
                <w:rFonts w:ascii="Times New Roman" w:hAnsi="Times New Roman" w:cs="Times New Roman"/>
                <w:sz w:val="28"/>
                <w:szCs w:val="28"/>
                <w:lang w:val="vi-VN"/>
              </w:rPr>
              <w:t xml:space="preserve"> (Duyệt) ở bình luận muốn duyệt</w:t>
            </w:r>
          </w:p>
        </w:tc>
      </w:tr>
      <w:tr w:rsidR="00A929B0" w:rsidRPr="001164DE" w14:paraId="42983E45"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5A683E01" w14:textId="77777777" w:rsidR="00A929B0" w:rsidRPr="001164DE" w:rsidRDefault="00A929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539" w:type="pct"/>
            <w:tcBorders>
              <w:top w:val="single" w:sz="4" w:space="0" w:color="auto"/>
              <w:left w:val="single" w:sz="4" w:space="0" w:color="auto"/>
              <w:bottom w:val="single" w:sz="4" w:space="0" w:color="auto"/>
              <w:right w:val="single" w:sz="4" w:space="0" w:color="auto"/>
            </w:tcBorders>
            <w:hideMark/>
          </w:tcPr>
          <w:p w14:paraId="6C1F964F"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85" w:type="pct"/>
            <w:tcBorders>
              <w:top w:val="single" w:sz="4" w:space="0" w:color="auto"/>
              <w:left w:val="single" w:sz="4" w:space="0" w:color="auto"/>
              <w:bottom w:val="single" w:sz="4" w:space="0" w:color="auto"/>
              <w:right w:val="single" w:sz="4" w:space="0" w:color="auto"/>
            </w:tcBorders>
            <w:hideMark/>
          </w:tcPr>
          <w:p w14:paraId="12D64EC3"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pop-up chi tiết bình luận</w:t>
            </w:r>
          </w:p>
        </w:tc>
      </w:tr>
      <w:tr w:rsidR="00A929B0" w:rsidRPr="001164DE" w14:paraId="66039BE6"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6599B614" w14:textId="77777777" w:rsidR="00A929B0" w:rsidRPr="001164DE" w:rsidRDefault="00A929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39" w:type="pct"/>
            <w:tcBorders>
              <w:top w:val="single" w:sz="4" w:space="0" w:color="auto"/>
              <w:left w:val="single" w:sz="4" w:space="0" w:color="auto"/>
              <w:bottom w:val="single" w:sz="4" w:space="0" w:color="auto"/>
              <w:right w:val="single" w:sz="4" w:space="0" w:color="auto"/>
            </w:tcBorders>
            <w:hideMark/>
          </w:tcPr>
          <w:p w14:paraId="54EB1560"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885" w:type="pct"/>
            <w:tcBorders>
              <w:top w:val="single" w:sz="4" w:space="0" w:color="auto"/>
              <w:left w:val="single" w:sz="4" w:space="0" w:color="auto"/>
              <w:bottom w:val="single" w:sz="4" w:space="0" w:color="auto"/>
              <w:right w:val="single" w:sz="4" w:space="0" w:color="auto"/>
            </w:tcBorders>
            <w:hideMark/>
          </w:tcPr>
          <w:p w14:paraId="599FE43B"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Kích chọn nút (Phê duyệt) để duyệt bình luận</w:t>
            </w:r>
          </w:p>
        </w:tc>
      </w:tr>
      <w:tr w:rsidR="00A929B0" w:rsidRPr="001164DE" w14:paraId="28BA6C4C"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3380B90C" w14:textId="77777777" w:rsidR="00A929B0" w:rsidRPr="001164DE" w:rsidRDefault="00A929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539" w:type="pct"/>
            <w:tcBorders>
              <w:top w:val="single" w:sz="4" w:space="0" w:color="auto"/>
              <w:left w:val="single" w:sz="4" w:space="0" w:color="auto"/>
              <w:bottom w:val="single" w:sz="4" w:space="0" w:color="auto"/>
              <w:right w:val="single" w:sz="4" w:space="0" w:color="auto"/>
            </w:tcBorders>
            <w:hideMark/>
          </w:tcPr>
          <w:p w14:paraId="6C47C9D0" w14:textId="77777777" w:rsidR="00A929B0" w:rsidRPr="001164DE" w:rsidRDefault="00A929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85" w:type="pct"/>
            <w:tcBorders>
              <w:top w:val="single" w:sz="4" w:space="0" w:color="auto"/>
              <w:left w:val="single" w:sz="4" w:space="0" w:color="auto"/>
              <w:bottom w:val="single" w:sz="4" w:space="0" w:color="auto"/>
              <w:right w:val="single" w:sz="4" w:space="0" w:color="auto"/>
            </w:tcBorders>
            <w:hideMark/>
          </w:tcPr>
          <w:p w14:paraId="6E2B29B2" w14:textId="7F1B1064" w:rsidR="003A79D1"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Chuyển trạng thái của bình luậ</w:t>
            </w:r>
            <w:r w:rsidR="003A79D1" w:rsidRPr="001164DE">
              <w:rPr>
                <w:rFonts w:ascii="Times New Roman" w:hAnsi="Times New Roman" w:cs="Times New Roman"/>
                <w:sz w:val="28"/>
                <w:szCs w:val="28"/>
                <w:lang w:val="vi-VN"/>
              </w:rPr>
              <w:t xml:space="preserve">n trong </w:t>
            </w:r>
            <w:r w:rsidR="0050251E" w:rsidRPr="001164DE">
              <w:rPr>
                <w:rFonts w:ascii="Times New Roman" w:hAnsi="Times New Roman" w:cs="Times New Roman"/>
                <w:sz w:val="28"/>
                <w:szCs w:val="28"/>
              </w:rPr>
              <w:t>CSDL</w:t>
            </w:r>
            <w:r w:rsidR="00045BDC"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thành “Đã xuất bả</w:t>
            </w:r>
            <w:r w:rsidR="003A79D1" w:rsidRPr="001164DE">
              <w:rPr>
                <w:rFonts w:ascii="Times New Roman" w:hAnsi="Times New Roman" w:cs="Times New Roman"/>
                <w:sz w:val="28"/>
                <w:szCs w:val="28"/>
                <w:lang w:val="vi-VN"/>
              </w:rPr>
              <w:t>n”</w:t>
            </w:r>
            <w:r w:rsidR="00E55749" w:rsidRPr="001164DE">
              <w:rPr>
                <w:rFonts w:ascii="Times New Roman" w:hAnsi="Times New Roman" w:cs="Times New Roman"/>
                <w:sz w:val="28"/>
                <w:szCs w:val="28"/>
              </w:rPr>
              <w:t xml:space="preserve"> </w:t>
            </w:r>
          </w:p>
          <w:p w14:paraId="19162335" w14:textId="3BACC5C0"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thông báo </w:t>
            </w:r>
            <w:r w:rsidRPr="001164DE">
              <w:rPr>
                <w:rFonts w:ascii="Times New Roman" w:hAnsi="Times New Roman" w:cs="Times New Roman"/>
                <w:i/>
                <w:sz w:val="28"/>
                <w:szCs w:val="28"/>
              </w:rPr>
              <w:t>“Bình luận đã được duyệt thành công”</w:t>
            </w:r>
          </w:p>
          <w:p w14:paraId="734D3376" w14:textId="77777777" w:rsidR="00BB4C51" w:rsidRPr="001164DE" w:rsidRDefault="00A929B0" w:rsidP="00E10FA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w:t>
            </w:r>
            <w:r w:rsidRPr="001164DE">
              <w:rPr>
                <w:rFonts w:ascii="Times New Roman" w:hAnsi="Times New Roman" w:cs="Times New Roman"/>
                <w:sz w:val="28"/>
                <w:szCs w:val="28"/>
                <w:lang w:val="vi-VN"/>
              </w:rPr>
              <w:t xml:space="preserve">iển thị bình luận trên website của </w:t>
            </w:r>
            <w:r w:rsidR="00E04DD9" w:rsidRPr="001164DE">
              <w:rPr>
                <w:rFonts w:ascii="Times New Roman" w:hAnsi="Times New Roman" w:cs="Times New Roman"/>
                <w:sz w:val="28"/>
                <w:szCs w:val="28"/>
                <w:lang w:val="vi-VN"/>
              </w:rPr>
              <w:t>Tạp chí Thuế</w:t>
            </w:r>
          </w:p>
          <w:p w14:paraId="3A7902BD" w14:textId="77777777" w:rsidR="000E23FA" w:rsidRPr="001164DE" w:rsidRDefault="000E23FA" w:rsidP="000E23F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5CC66078" w14:textId="2FB77782" w:rsidR="000E23FA" w:rsidRPr="001164DE" w:rsidRDefault="00A84D61" w:rsidP="000E23FA">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01515870" w14:textId="17628086" w:rsidR="000E23FA" w:rsidRPr="001164DE" w:rsidRDefault="006C115B" w:rsidP="000E23FA">
            <w:pPr>
              <w:spacing w:after="0" w:line="312" w:lineRule="auto"/>
              <w:rPr>
                <w:rFonts w:ascii="Times New Roman" w:hAnsi="Times New Roman" w:cs="Times New Roman"/>
                <w:sz w:val="28"/>
                <w:szCs w:val="28"/>
              </w:rPr>
            </w:pPr>
            <w:hyperlink w:anchor="_17._Duyệt_bình" w:history="1">
              <w:r w:rsidR="00C90D36" w:rsidRPr="001164DE">
                <w:rPr>
                  <w:rStyle w:val="Hyperlink"/>
                  <w:rFonts w:ascii="Times New Roman" w:hAnsi="Times New Roman" w:cs="Times New Roman"/>
                  <w:b/>
                  <w:bCs/>
                  <w:sz w:val="28"/>
                  <w:szCs w:val="28"/>
                </w:rPr>
                <w:t>17</w:t>
              </w:r>
              <w:r w:rsidR="000E23FA" w:rsidRPr="001164DE">
                <w:rPr>
                  <w:rStyle w:val="Hyperlink"/>
                  <w:rFonts w:ascii="Times New Roman" w:hAnsi="Times New Roman" w:cs="Times New Roman"/>
                  <w:b/>
                  <w:bCs/>
                  <w:sz w:val="28"/>
                  <w:szCs w:val="28"/>
                </w:rPr>
                <w:t>. Duyệt bình luận</w:t>
              </w:r>
            </w:hyperlink>
          </w:p>
        </w:tc>
      </w:tr>
    </w:tbl>
    <w:p w14:paraId="6D715B54" w14:textId="3E9DE9C8" w:rsidR="003E5211" w:rsidRPr="001164DE" w:rsidRDefault="003E5211" w:rsidP="0090566F">
      <w:pPr>
        <w:pStyle w:val="Heading2"/>
      </w:pPr>
      <w:bookmarkStart w:id="115" w:name="_Toc56522258"/>
      <w:bookmarkStart w:id="116" w:name="_Toc70073954"/>
      <w:r w:rsidRPr="001164DE">
        <w:t xml:space="preserve">(A1.5) Nhóm </w:t>
      </w:r>
      <w:r w:rsidRPr="001164DE">
        <w:rPr>
          <w:lang w:val="en-US"/>
        </w:rPr>
        <w:t>chức năng</w:t>
      </w:r>
      <w:r w:rsidRPr="001164DE">
        <w:t xml:space="preserve"> quản lý hệ thống</w:t>
      </w:r>
      <w:bookmarkEnd w:id="115"/>
      <w:bookmarkEnd w:id="116"/>
    </w:p>
    <w:p w14:paraId="30C995D6" w14:textId="77777777" w:rsidR="003E5211" w:rsidRPr="001164DE" w:rsidRDefault="003E5211" w:rsidP="0055188C">
      <w:pPr>
        <w:pStyle w:val="Heading3"/>
      </w:pPr>
      <w:bookmarkStart w:id="117" w:name="_Toc56522259"/>
      <w:bookmarkStart w:id="118" w:name="_Toc70073955"/>
      <w:r w:rsidRPr="001164DE">
        <w:t>(A1.5.1) Quản lý biên tập viên, phóng viên, cộng tác viên</w:t>
      </w:r>
      <w:bookmarkEnd w:id="117"/>
      <w:bookmarkEnd w:id="118"/>
      <w:r w:rsidRPr="001164DE" w:rsidDel="004C0FAC">
        <w:t xml:space="preserve"> </w:t>
      </w:r>
    </w:p>
    <w:p w14:paraId="4085F102" w14:textId="77777777" w:rsidR="009D7060" w:rsidRPr="001164DE" w:rsidRDefault="009D7060" w:rsidP="0090566F">
      <w:pPr>
        <w:pStyle w:val="Heading4"/>
      </w:pPr>
      <w:r w:rsidRPr="001164DE">
        <w:t>Văn bản nghiệp vụ áp dụng</w:t>
      </w:r>
    </w:p>
    <w:p w14:paraId="6D7BB164" w14:textId="47F48EB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6FBB97F7" w14:textId="77777777" w:rsidR="009D7060" w:rsidRPr="001164DE" w:rsidRDefault="009D7060" w:rsidP="0090566F">
      <w:pPr>
        <w:pStyle w:val="Heading4"/>
      </w:pPr>
      <w:r w:rsidRPr="001164DE">
        <w:t>Mô tả yêu cầu</w:t>
      </w:r>
    </w:p>
    <w:p w14:paraId="0AC1CF6D" w14:textId="77777777" w:rsidR="003D758C" w:rsidRPr="001164DE" w:rsidRDefault="003D758C" w:rsidP="002B7031">
      <w:pPr>
        <w:pStyle w:val="Style2"/>
        <w:spacing w:line="312" w:lineRule="auto"/>
      </w:pPr>
      <w:r w:rsidRPr="001164DE">
        <w:lastRenderedPageBreak/>
        <w:t>Người quản trị hệ thống có thể thêm mới menu, banner.  Hệ thống kiểm tra và lưu thông tin vào CSDL</w:t>
      </w:r>
    </w:p>
    <w:p w14:paraId="483F4344" w14:textId="77777777" w:rsidR="003D758C" w:rsidRPr="001164DE" w:rsidRDefault="003D758C" w:rsidP="002B7031">
      <w:pPr>
        <w:pStyle w:val="Style2"/>
        <w:spacing w:line="312" w:lineRule="auto"/>
      </w:pPr>
      <w:r w:rsidRPr="001164DE">
        <w:t>Người quản trị hệ thống sửa thay đổi menu, banner. Hệ thống kiểm tra và lưu thông tin vào CSDL.</w:t>
      </w:r>
    </w:p>
    <w:p w14:paraId="1937E0BC" w14:textId="3EC8A067" w:rsidR="009D3897" w:rsidRPr="001164DE" w:rsidRDefault="003D758C" w:rsidP="0090566F">
      <w:pPr>
        <w:pStyle w:val="Style2"/>
        <w:spacing w:line="312" w:lineRule="auto"/>
      </w:pPr>
      <w:r w:rsidRPr="001164DE">
        <w:t>Người quản trị hệ thống xóa menu, banner. Hệ thống kiểm tra và thực hiện xóa theo yêu cầu.</w:t>
      </w:r>
      <w:r w:rsidR="009D3897" w:rsidRPr="001164DE">
        <w:br w:type="page"/>
      </w:r>
    </w:p>
    <w:p w14:paraId="4A9F5370" w14:textId="77777777" w:rsidR="009D7060" w:rsidRPr="001164DE" w:rsidRDefault="009D7060" w:rsidP="0090566F">
      <w:pPr>
        <w:pStyle w:val="Heading4"/>
      </w:pPr>
      <w:r w:rsidRPr="001164DE">
        <w:lastRenderedPageBreak/>
        <w:t>Thiết kế giao diện</w:t>
      </w:r>
    </w:p>
    <w:p w14:paraId="5D50C2A2" w14:textId="77777777" w:rsidR="00991CD7" w:rsidRPr="001164DE" w:rsidRDefault="00991CD7" w:rsidP="002B7031">
      <w:pPr>
        <w:pStyle w:val="ListParagraph"/>
        <w:spacing w:line="312" w:lineRule="auto"/>
      </w:pPr>
      <w:r w:rsidRPr="001164DE">
        <w:rPr>
          <w:lang w:val="en-US"/>
        </w:rPr>
        <w:t>Thêm mới/ Sửa/ Xóa menu</w:t>
      </w:r>
    </w:p>
    <w:p w14:paraId="7E479D9C" w14:textId="77777777" w:rsidR="00991CD7" w:rsidRPr="001164DE" w:rsidRDefault="00991CD7" w:rsidP="002B7031">
      <w:pPr>
        <w:pStyle w:val="ListParagraph"/>
        <w:keepNext/>
        <w:numPr>
          <w:ilvl w:val="0"/>
          <w:numId w:val="0"/>
        </w:numPr>
        <w:spacing w:line="312" w:lineRule="auto"/>
        <w:jc w:val="center"/>
      </w:pPr>
      <w:r w:rsidRPr="001164DE">
        <w:rPr>
          <w:noProof/>
          <w:lang w:val="en-US" w:eastAsia="en-US"/>
        </w:rPr>
        <w:drawing>
          <wp:inline distT="0" distB="0" distL="0" distR="0" wp14:anchorId="4E4FC885" wp14:editId="65CC63A4">
            <wp:extent cx="5510652" cy="4335517"/>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9165" cy="4342215"/>
                    </a:xfrm>
                    <a:prstGeom prst="rect">
                      <a:avLst/>
                    </a:prstGeom>
                  </pic:spPr>
                </pic:pic>
              </a:graphicData>
            </a:graphic>
          </wp:inline>
        </w:drawing>
      </w:r>
    </w:p>
    <w:p w14:paraId="1C7664EE" w14:textId="01468CD1" w:rsidR="00991CD7" w:rsidRPr="001164DE" w:rsidRDefault="00991CD7"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44</w:t>
      </w:r>
      <w:r w:rsidRPr="001164DE">
        <w:rPr>
          <w:sz w:val="28"/>
          <w:szCs w:val="28"/>
        </w:rPr>
        <w:fldChar w:fldCharType="end"/>
      </w:r>
      <w:r w:rsidRPr="001164DE">
        <w:rPr>
          <w:sz w:val="28"/>
          <w:szCs w:val="28"/>
        </w:rPr>
        <w:t>: Danh sách chuyên mục trên menu</w:t>
      </w:r>
    </w:p>
    <w:p w14:paraId="050AD0A9" w14:textId="1D0776A2" w:rsidR="00991CD7" w:rsidRPr="001164DE" w:rsidRDefault="00850608" w:rsidP="002B7031">
      <w:pPr>
        <w:pStyle w:val="Style2"/>
        <w:numPr>
          <w:ilvl w:val="0"/>
          <w:numId w:val="0"/>
        </w:numPr>
        <w:spacing w:line="312" w:lineRule="auto"/>
        <w:ind w:left="360"/>
        <w:jc w:val="center"/>
      </w:pPr>
      <w:r w:rsidRPr="001164DE">
        <w:rPr>
          <w:noProof/>
        </w:rPr>
        <w:drawing>
          <wp:inline distT="0" distB="0" distL="0" distR="0" wp14:anchorId="425EE5D1" wp14:editId="068CD62B">
            <wp:extent cx="3328416" cy="3497657"/>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30527" cy="3499876"/>
                    </a:xfrm>
                    <a:prstGeom prst="rect">
                      <a:avLst/>
                    </a:prstGeom>
                  </pic:spPr>
                </pic:pic>
              </a:graphicData>
            </a:graphic>
          </wp:inline>
        </w:drawing>
      </w:r>
    </w:p>
    <w:p w14:paraId="0AF3A0D7" w14:textId="356A6A3A" w:rsidR="00991CD7" w:rsidRPr="001164DE" w:rsidRDefault="00991CD7" w:rsidP="002B7031">
      <w:pPr>
        <w:pStyle w:val="Caption"/>
        <w:spacing w:after="0" w:line="312" w:lineRule="auto"/>
        <w:rPr>
          <w:sz w:val="28"/>
          <w:szCs w:val="28"/>
        </w:rPr>
      </w:pPr>
      <w:r w:rsidRPr="001164DE">
        <w:rPr>
          <w:sz w:val="28"/>
          <w:szCs w:val="28"/>
        </w:rPr>
        <w:lastRenderedPageBreak/>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45</w:t>
      </w:r>
      <w:r w:rsidRPr="001164DE">
        <w:rPr>
          <w:noProof/>
          <w:sz w:val="28"/>
          <w:szCs w:val="28"/>
        </w:rPr>
        <w:fldChar w:fldCharType="end"/>
      </w:r>
      <w:r w:rsidRPr="001164DE">
        <w:rPr>
          <w:sz w:val="28"/>
          <w:szCs w:val="28"/>
        </w:rPr>
        <w:t>: Thêm mới/sửa/xóa chuyên mục trên menu</w:t>
      </w:r>
    </w:p>
    <w:p w14:paraId="3F6E097C" w14:textId="77777777" w:rsidR="00991CD7" w:rsidRPr="001164DE" w:rsidRDefault="00991CD7"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1056"/>
        <w:gridCol w:w="2135"/>
        <w:gridCol w:w="1541"/>
        <w:gridCol w:w="911"/>
        <w:gridCol w:w="848"/>
        <w:gridCol w:w="2575"/>
      </w:tblGrid>
      <w:tr w:rsidR="00991CD7" w:rsidRPr="001164DE" w14:paraId="7BF40926" w14:textId="77777777" w:rsidTr="0043524D">
        <w:trPr>
          <w:tblHeader/>
        </w:trPr>
        <w:tc>
          <w:tcPr>
            <w:tcW w:w="1080" w:type="dxa"/>
            <w:shd w:val="clear" w:color="auto" w:fill="E7E6E6" w:themeFill="background2"/>
          </w:tcPr>
          <w:p w14:paraId="7B6EA86B" w14:textId="77777777" w:rsidR="00991CD7" w:rsidRPr="001164DE" w:rsidRDefault="00991C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206" w:type="dxa"/>
            <w:shd w:val="clear" w:color="auto" w:fill="E7E6E6" w:themeFill="background2"/>
          </w:tcPr>
          <w:p w14:paraId="5F4010EC"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93" w:type="dxa"/>
            <w:shd w:val="clear" w:color="auto" w:fill="E7E6E6" w:themeFill="background2"/>
          </w:tcPr>
          <w:p w14:paraId="37D617E9"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21" w:type="dxa"/>
            <w:shd w:val="clear" w:color="auto" w:fill="E7E6E6" w:themeFill="background2"/>
          </w:tcPr>
          <w:p w14:paraId="2B6007E2"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5" w:type="dxa"/>
            <w:shd w:val="clear" w:color="auto" w:fill="E7E6E6" w:themeFill="background2"/>
          </w:tcPr>
          <w:p w14:paraId="1E1B3275"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00" w:type="dxa"/>
            <w:shd w:val="clear" w:color="auto" w:fill="E7E6E6" w:themeFill="background2"/>
          </w:tcPr>
          <w:p w14:paraId="146B85AD" w14:textId="77777777" w:rsidR="00991C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991CD7" w:rsidRPr="001164DE" w14:paraId="68EBD745" w14:textId="77777777" w:rsidTr="0043524D">
        <w:tc>
          <w:tcPr>
            <w:tcW w:w="9355" w:type="dxa"/>
            <w:gridSpan w:val="6"/>
            <w:shd w:val="clear" w:color="auto" w:fill="FFFFFF" w:themeFill="background1"/>
          </w:tcPr>
          <w:p w14:paraId="5C0FE5B2" w14:textId="77777777" w:rsidR="00991CD7" w:rsidRPr="001164DE" w:rsidRDefault="00991CD7" w:rsidP="002B7031">
            <w:pPr>
              <w:spacing w:line="312" w:lineRule="auto"/>
              <w:rPr>
                <w:rFonts w:ascii="Times New Roman" w:hAnsi="Times New Roman"/>
                <w:b/>
                <w:i/>
                <w:sz w:val="28"/>
                <w:szCs w:val="28"/>
                <w:lang w:val="vi-VN"/>
              </w:rPr>
            </w:pPr>
            <w:r w:rsidRPr="001164DE">
              <w:rPr>
                <w:rFonts w:ascii="Times New Roman" w:hAnsi="Times New Roman"/>
                <w:b/>
                <w:i/>
                <w:sz w:val="28"/>
                <w:szCs w:val="28"/>
              </w:rPr>
              <w:t>Quản lý menu (Thêm mới/Sửa/ xóa chuyên mục trên menu)</w:t>
            </w:r>
          </w:p>
        </w:tc>
      </w:tr>
      <w:tr w:rsidR="006779F9" w:rsidRPr="001164DE" w14:paraId="11D67EC8" w14:textId="77777777" w:rsidTr="0043524D">
        <w:tc>
          <w:tcPr>
            <w:tcW w:w="1080" w:type="dxa"/>
            <w:shd w:val="clear" w:color="auto" w:fill="FFFFFF" w:themeFill="background1"/>
          </w:tcPr>
          <w:p w14:paraId="3AAE6AB4" w14:textId="121AA0BB"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206" w:type="dxa"/>
            <w:shd w:val="clear" w:color="auto" w:fill="FFFFFF" w:themeFill="background1"/>
          </w:tcPr>
          <w:p w14:paraId="45E0A63C" w14:textId="7777777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Tiêu đề</w:t>
            </w:r>
          </w:p>
          <w:p w14:paraId="4BDC6F18" w14:textId="56562F2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(Title)</w:t>
            </w:r>
          </w:p>
        </w:tc>
        <w:tc>
          <w:tcPr>
            <w:tcW w:w="1593" w:type="dxa"/>
            <w:shd w:val="clear" w:color="auto" w:fill="FFFFFF" w:themeFill="background1"/>
          </w:tcPr>
          <w:p w14:paraId="629EBA77" w14:textId="31CCF8F8"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21" w:type="dxa"/>
            <w:shd w:val="clear" w:color="auto" w:fill="FFFFFF" w:themeFill="background1"/>
          </w:tcPr>
          <w:p w14:paraId="7E6463C2" w14:textId="5D7875A2"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5" w:type="dxa"/>
            <w:shd w:val="clear" w:color="auto" w:fill="FFFFFF" w:themeFill="background1"/>
          </w:tcPr>
          <w:p w14:paraId="6C540555" w14:textId="77777777" w:rsidR="006779F9" w:rsidRPr="001164DE" w:rsidRDefault="006779F9"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6E5D7175" w14:textId="19CB78C8" w:rsidR="006779F9" w:rsidRPr="001164DE" w:rsidRDefault="006779F9"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tiêu đề của chuyên mục trên menu</w:t>
            </w:r>
          </w:p>
        </w:tc>
      </w:tr>
      <w:tr w:rsidR="006779F9" w:rsidRPr="001164DE" w14:paraId="22955DF1" w14:textId="77777777" w:rsidTr="0043524D">
        <w:tc>
          <w:tcPr>
            <w:tcW w:w="1080" w:type="dxa"/>
            <w:shd w:val="clear" w:color="auto" w:fill="FFFFFF" w:themeFill="background1"/>
          </w:tcPr>
          <w:p w14:paraId="6CCA7A12" w14:textId="52BAF842"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206" w:type="dxa"/>
            <w:shd w:val="clear" w:color="auto" w:fill="FFFFFF" w:themeFill="background1"/>
          </w:tcPr>
          <w:p w14:paraId="5BF39B78" w14:textId="7777777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 xml:space="preserve">Định danh </w:t>
            </w:r>
          </w:p>
          <w:p w14:paraId="2EBA0651" w14:textId="2BA04434"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(Unique Name)</w:t>
            </w:r>
          </w:p>
        </w:tc>
        <w:tc>
          <w:tcPr>
            <w:tcW w:w="1593" w:type="dxa"/>
            <w:shd w:val="clear" w:color="auto" w:fill="FFFFFF" w:themeFill="background1"/>
          </w:tcPr>
          <w:p w14:paraId="31911BFB" w14:textId="4FE77CAB"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21" w:type="dxa"/>
            <w:shd w:val="clear" w:color="auto" w:fill="FFFFFF" w:themeFill="background1"/>
          </w:tcPr>
          <w:p w14:paraId="26EB3BC2" w14:textId="547F6AC6" w:rsidR="006779F9" w:rsidRPr="001164DE" w:rsidRDefault="006779F9"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Có</w:t>
            </w:r>
          </w:p>
        </w:tc>
        <w:tc>
          <w:tcPr>
            <w:tcW w:w="855" w:type="dxa"/>
            <w:shd w:val="clear" w:color="auto" w:fill="FFFFFF" w:themeFill="background1"/>
          </w:tcPr>
          <w:p w14:paraId="29605792" w14:textId="77777777" w:rsidR="006779F9" w:rsidRPr="001164DE" w:rsidRDefault="006779F9"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700C4A90" w14:textId="481CE872" w:rsidR="006779F9" w:rsidRPr="001164DE" w:rsidRDefault="006779F9"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Định danh của chuyên mục trên menu</w:t>
            </w:r>
          </w:p>
        </w:tc>
      </w:tr>
      <w:tr w:rsidR="006779F9" w:rsidRPr="001164DE" w14:paraId="04C7B38F" w14:textId="77777777" w:rsidTr="0043524D">
        <w:tc>
          <w:tcPr>
            <w:tcW w:w="1080" w:type="dxa"/>
            <w:shd w:val="clear" w:color="auto" w:fill="FFFFFF" w:themeFill="background1"/>
          </w:tcPr>
          <w:p w14:paraId="5741A21E" w14:textId="753F40B6"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06" w:type="dxa"/>
            <w:shd w:val="clear" w:color="auto" w:fill="FFFFFF" w:themeFill="background1"/>
          </w:tcPr>
          <w:p w14:paraId="744146F2" w14:textId="7777777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 xml:space="preserve">Liên kết hiển thị </w:t>
            </w:r>
          </w:p>
          <w:p w14:paraId="0BF54240" w14:textId="074BB2F2"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(Friendly URL name)</w:t>
            </w:r>
          </w:p>
        </w:tc>
        <w:tc>
          <w:tcPr>
            <w:tcW w:w="1593" w:type="dxa"/>
            <w:shd w:val="clear" w:color="auto" w:fill="FFFFFF" w:themeFill="background1"/>
          </w:tcPr>
          <w:p w14:paraId="5AFB538F" w14:textId="7E1C994B"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21" w:type="dxa"/>
            <w:shd w:val="clear" w:color="auto" w:fill="FFFFFF" w:themeFill="background1"/>
          </w:tcPr>
          <w:p w14:paraId="76C18BA2" w14:textId="2A31D8F8" w:rsidR="006779F9" w:rsidRPr="001164DE" w:rsidRDefault="006779F9"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Có</w:t>
            </w:r>
          </w:p>
        </w:tc>
        <w:tc>
          <w:tcPr>
            <w:tcW w:w="855" w:type="dxa"/>
            <w:shd w:val="clear" w:color="auto" w:fill="FFFFFF" w:themeFill="background1"/>
          </w:tcPr>
          <w:p w14:paraId="7A16BB43" w14:textId="77777777" w:rsidR="006779F9" w:rsidRPr="001164DE" w:rsidRDefault="006779F9"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551AEB74" w14:textId="7C126C64" w:rsidR="006779F9" w:rsidRPr="001164DE" w:rsidRDefault="006779F9"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liên kết hiển thị khi truy cập vào menu</w:t>
            </w:r>
          </w:p>
        </w:tc>
      </w:tr>
    </w:tbl>
    <w:p w14:paraId="2006B4E0" w14:textId="4A24DE6F" w:rsidR="00991CD7" w:rsidRPr="001164DE" w:rsidRDefault="00FB63F2" w:rsidP="00DC4CB5">
      <w:pPr>
        <w:rPr>
          <w:rFonts w:ascii="Times New Roman" w:hAnsi="Times New Roman" w:cs="Times New Roman"/>
          <w:sz w:val="28"/>
          <w:szCs w:val="28"/>
        </w:rPr>
      </w:pPr>
      <w:r w:rsidRPr="001164DE">
        <w:rPr>
          <w:rFonts w:ascii="Times New Roman" w:hAnsi="Times New Roman" w:cs="Times New Roman"/>
          <w:sz w:val="28"/>
          <w:szCs w:val="28"/>
        </w:rPr>
        <w:t xml:space="preserve">b. </w:t>
      </w:r>
      <w:r w:rsidR="00991CD7" w:rsidRPr="001164DE">
        <w:rPr>
          <w:rFonts w:ascii="Times New Roman" w:hAnsi="Times New Roman" w:cs="Times New Roman"/>
          <w:sz w:val="28"/>
          <w:szCs w:val="28"/>
        </w:rPr>
        <w:t>Thêm mới/ Sửa/ Xóa banner</w:t>
      </w:r>
    </w:p>
    <w:p w14:paraId="3C55C553" w14:textId="77777777" w:rsidR="00991CD7" w:rsidRPr="001164DE" w:rsidRDefault="00991CD7" w:rsidP="002B7031">
      <w:pPr>
        <w:pStyle w:val="ListParagraph"/>
        <w:keepNext/>
        <w:numPr>
          <w:ilvl w:val="0"/>
          <w:numId w:val="0"/>
        </w:numPr>
        <w:spacing w:line="312" w:lineRule="auto"/>
        <w:jc w:val="center"/>
      </w:pPr>
      <w:r w:rsidRPr="001164DE">
        <w:rPr>
          <w:noProof/>
          <w:lang w:val="en-US" w:eastAsia="en-US"/>
        </w:rPr>
        <w:drawing>
          <wp:inline distT="0" distB="0" distL="0" distR="0" wp14:anchorId="34FA5AAC" wp14:editId="0375387A">
            <wp:extent cx="5181600" cy="26193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600" cy="2619375"/>
                    </a:xfrm>
                    <a:prstGeom prst="rect">
                      <a:avLst/>
                    </a:prstGeom>
                  </pic:spPr>
                </pic:pic>
              </a:graphicData>
            </a:graphic>
          </wp:inline>
        </w:drawing>
      </w:r>
    </w:p>
    <w:p w14:paraId="417FD3B9" w14:textId="228A9F8F" w:rsidR="00991CD7" w:rsidRPr="001164DE" w:rsidRDefault="00991CD7"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46</w:t>
      </w:r>
      <w:r w:rsidRPr="001164DE">
        <w:rPr>
          <w:sz w:val="28"/>
          <w:szCs w:val="28"/>
        </w:rPr>
        <w:fldChar w:fldCharType="end"/>
      </w:r>
      <w:r w:rsidRPr="001164DE">
        <w:rPr>
          <w:sz w:val="28"/>
          <w:szCs w:val="28"/>
        </w:rPr>
        <w:t>: Quản lý banner</w:t>
      </w:r>
    </w:p>
    <w:p w14:paraId="5FEA407D" w14:textId="77777777" w:rsidR="00991CD7" w:rsidRPr="001164DE" w:rsidRDefault="00991CD7" w:rsidP="002B7031">
      <w:pPr>
        <w:pStyle w:val="Style2"/>
        <w:numPr>
          <w:ilvl w:val="0"/>
          <w:numId w:val="0"/>
        </w:numPr>
        <w:spacing w:line="312" w:lineRule="auto"/>
        <w:jc w:val="center"/>
      </w:pPr>
      <w:r w:rsidRPr="001164DE">
        <w:rPr>
          <w:noProof/>
        </w:rPr>
        <w:lastRenderedPageBreak/>
        <w:drawing>
          <wp:inline distT="0" distB="0" distL="0" distR="0" wp14:anchorId="43045871" wp14:editId="2B2F6240">
            <wp:extent cx="4329917" cy="47100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3684" cy="4735876"/>
                    </a:xfrm>
                    <a:prstGeom prst="rect">
                      <a:avLst/>
                    </a:prstGeom>
                  </pic:spPr>
                </pic:pic>
              </a:graphicData>
            </a:graphic>
          </wp:inline>
        </w:drawing>
      </w:r>
    </w:p>
    <w:p w14:paraId="38B8E4E9" w14:textId="5A2D95BF" w:rsidR="00991CD7" w:rsidRPr="001164DE" w:rsidRDefault="00991CD7" w:rsidP="002B7031">
      <w:pPr>
        <w:pStyle w:val="Caption"/>
        <w:spacing w:after="0" w:line="312" w:lineRule="auto"/>
        <w:rPr>
          <w:sz w:val="28"/>
          <w:szCs w:val="28"/>
        </w:rPr>
      </w:pPr>
      <w:r w:rsidRPr="001164DE">
        <w:rPr>
          <w:sz w:val="28"/>
          <w:szCs w:val="28"/>
        </w:rPr>
        <w:t xml:space="preserve">Giao diện </w:t>
      </w:r>
      <w:r w:rsidRPr="001164DE">
        <w:rPr>
          <w:b w:val="0"/>
          <w:i w:val="0"/>
          <w:iCs w:val="0"/>
          <w:sz w:val="28"/>
          <w:szCs w:val="28"/>
        </w:rPr>
        <w:fldChar w:fldCharType="begin"/>
      </w:r>
      <w:r w:rsidRPr="001164DE">
        <w:rPr>
          <w:sz w:val="28"/>
          <w:szCs w:val="28"/>
        </w:rPr>
        <w:instrText xml:space="preserve"> SEQ Giao_diện \* ARABIC </w:instrText>
      </w:r>
      <w:r w:rsidRPr="001164DE">
        <w:rPr>
          <w:b w:val="0"/>
          <w:i w:val="0"/>
          <w:iCs w:val="0"/>
          <w:sz w:val="28"/>
          <w:szCs w:val="28"/>
        </w:rPr>
        <w:fldChar w:fldCharType="separate"/>
      </w:r>
      <w:r w:rsidR="0045178B">
        <w:rPr>
          <w:noProof/>
          <w:sz w:val="28"/>
          <w:szCs w:val="28"/>
        </w:rPr>
        <w:t>47</w:t>
      </w:r>
      <w:r w:rsidRPr="001164DE">
        <w:rPr>
          <w:b w:val="0"/>
          <w:i w:val="0"/>
          <w:iCs w:val="0"/>
          <w:noProof/>
          <w:sz w:val="28"/>
          <w:szCs w:val="28"/>
        </w:rPr>
        <w:fldChar w:fldCharType="end"/>
      </w:r>
      <w:r w:rsidRPr="001164DE">
        <w:rPr>
          <w:sz w:val="28"/>
          <w:szCs w:val="28"/>
        </w:rPr>
        <w:t>: Thêm mới/Sửa/Xóa banner header</w:t>
      </w:r>
    </w:p>
    <w:p w14:paraId="28328EE5" w14:textId="77777777" w:rsidR="00991CD7" w:rsidRPr="001164DE" w:rsidRDefault="00991CD7"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886"/>
        <w:gridCol w:w="2279"/>
        <w:gridCol w:w="1513"/>
        <w:gridCol w:w="963"/>
        <w:gridCol w:w="844"/>
        <w:gridCol w:w="2491"/>
      </w:tblGrid>
      <w:tr w:rsidR="00991CD7" w:rsidRPr="001164DE" w14:paraId="4394E750" w14:textId="77777777" w:rsidTr="0043524D">
        <w:trPr>
          <w:tblHeader/>
        </w:trPr>
        <w:tc>
          <w:tcPr>
            <w:tcW w:w="900" w:type="dxa"/>
            <w:shd w:val="clear" w:color="auto" w:fill="E7E6E6" w:themeFill="background2"/>
          </w:tcPr>
          <w:p w14:paraId="36A0AF46" w14:textId="77777777" w:rsidR="00991CD7" w:rsidRPr="001164DE" w:rsidRDefault="00991C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334" w:type="dxa"/>
            <w:shd w:val="clear" w:color="auto" w:fill="E7E6E6" w:themeFill="background2"/>
          </w:tcPr>
          <w:p w14:paraId="4D70E03A"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71" w:type="dxa"/>
            <w:shd w:val="clear" w:color="auto" w:fill="E7E6E6" w:themeFill="background2"/>
          </w:tcPr>
          <w:p w14:paraId="7E56FC1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79" w:type="dxa"/>
            <w:shd w:val="clear" w:color="auto" w:fill="E7E6E6" w:themeFill="background2"/>
          </w:tcPr>
          <w:p w14:paraId="6A1100B3"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2" w:type="dxa"/>
            <w:shd w:val="clear" w:color="auto" w:fill="E7E6E6" w:themeFill="background2"/>
          </w:tcPr>
          <w:p w14:paraId="2954BBDB"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29" w:type="dxa"/>
            <w:shd w:val="clear" w:color="auto" w:fill="E7E6E6" w:themeFill="background2"/>
          </w:tcPr>
          <w:p w14:paraId="32B77875" w14:textId="77777777" w:rsidR="00991C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BA36B0" w:rsidRPr="001164DE" w14:paraId="3CB842EB" w14:textId="77777777" w:rsidTr="0043524D">
        <w:tc>
          <w:tcPr>
            <w:tcW w:w="900" w:type="dxa"/>
            <w:shd w:val="clear" w:color="auto" w:fill="FFFFFF" w:themeFill="background1"/>
          </w:tcPr>
          <w:p w14:paraId="427AB47D"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34" w:type="dxa"/>
            <w:shd w:val="clear" w:color="auto" w:fill="FFFFFF" w:themeFill="background1"/>
          </w:tcPr>
          <w:p w14:paraId="786B03BC"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 xml:space="preserve">Định danh </w:t>
            </w:r>
          </w:p>
          <w:p w14:paraId="3C7B4BD1"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(Name)</w:t>
            </w:r>
          </w:p>
        </w:tc>
        <w:tc>
          <w:tcPr>
            <w:tcW w:w="1571" w:type="dxa"/>
            <w:shd w:val="clear" w:color="auto" w:fill="FFFFFF" w:themeFill="background1"/>
          </w:tcPr>
          <w:p w14:paraId="611868F7"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79" w:type="dxa"/>
            <w:shd w:val="clear" w:color="auto" w:fill="FFFFFF" w:themeFill="background1"/>
          </w:tcPr>
          <w:p w14:paraId="007FB5FC"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3E752764"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2F74EC90"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nhập định danh của banner trên hệ thống</w:t>
            </w:r>
          </w:p>
          <w:p w14:paraId="33A42F53"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BA36B0" w:rsidRPr="001164DE" w14:paraId="24792E86" w14:textId="77777777" w:rsidTr="0043524D">
        <w:tc>
          <w:tcPr>
            <w:tcW w:w="900" w:type="dxa"/>
            <w:shd w:val="clear" w:color="auto" w:fill="FFFFFF" w:themeFill="background1"/>
          </w:tcPr>
          <w:p w14:paraId="03EBFAF4"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334" w:type="dxa"/>
            <w:shd w:val="clear" w:color="auto" w:fill="FFFFFF" w:themeFill="background1"/>
          </w:tcPr>
          <w:p w14:paraId="0F07245B"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Tiêu đề</w:t>
            </w:r>
          </w:p>
          <w:p w14:paraId="200A7600"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(Display title)</w:t>
            </w:r>
          </w:p>
        </w:tc>
        <w:tc>
          <w:tcPr>
            <w:tcW w:w="1571" w:type="dxa"/>
            <w:shd w:val="clear" w:color="auto" w:fill="FFFFFF" w:themeFill="background1"/>
          </w:tcPr>
          <w:p w14:paraId="4C5DA7A7"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79" w:type="dxa"/>
            <w:shd w:val="clear" w:color="auto" w:fill="FFFFFF" w:themeFill="background1"/>
          </w:tcPr>
          <w:p w14:paraId="3FF5A0B6"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4D23474C"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5D731F00"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nhập tiêu đề banner</w:t>
            </w:r>
          </w:p>
        </w:tc>
      </w:tr>
      <w:tr w:rsidR="00BA36B0" w:rsidRPr="001164DE" w14:paraId="707B12B5" w14:textId="77777777" w:rsidTr="0043524D">
        <w:tc>
          <w:tcPr>
            <w:tcW w:w="900" w:type="dxa"/>
            <w:shd w:val="clear" w:color="auto" w:fill="FFFFFF" w:themeFill="background1"/>
          </w:tcPr>
          <w:p w14:paraId="57FA9741"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334" w:type="dxa"/>
            <w:shd w:val="clear" w:color="auto" w:fill="FFFFFF" w:themeFill="background1"/>
          </w:tcPr>
          <w:p w14:paraId="43898AE1"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Mô tả nội dung</w:t>
            </w:r>
          </w:p>
          <w:p w14:paraId="0EA1B3A8"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(Description)</w:t>
            </w:r>
          </w:p>
        </w:tc>
        <w:tc>
          <w:tcPr>
            <w:tcW w:w="1571" w:type="dxa"/>
            <w:shd w:val="clear" w:color="auto" w:fill="FFFFFF" w:themeFill="background1"/>
          </w:tcPr>
          <w:p w14:paraId="6C75E64E"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79" w:type="dxa"/>
            <w:shd w:val="clear" w:color="auto" w:fill="FFFFFF" w:themeFill="background1"/>
          </w:tcPr>
          <w:p w14:paraId="021139F9" w14:textId="77777777" w:rsidR="00BA36B0" w:rsidRPr="001164DE" w:rsidRDefault="00BA36B0" w:rsidP="002B7031">
            <w:pPr>
              <w:spacing w:line="312" w:lineRule="auto"/>
              <w:jc w:val="center"/>
              <w:rPr>
                <w:rFonts w:ascii="Times New Roman" w:hAnsi="Times New Roman"/>
                <w:sz w:val="28"/>
                <w:szCs w:val="28"/>
              </w:rPr>
            </w:pPr>
          </w:p>
        </w:tc>
        <w:tc>
          <w:tcPr>
            <w:tcW w:w="852" w:type="dxa"/>
            <w:shd w:val="clear" w:color="auto" w:fill="FFFFFF" w:themeFill="background1"/>
          </w:tcPr>
          <w:p w14:paraId="69E9ADD7"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44BF0DA3"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nhập mô tả nội dung banner</w:t>
            </w:r>
          </w:p>
        </w:tc>
      </w:tr>
      <w:tr w:rsidR="00BA36B0" w:rsidRPr="001164DE" w14:paraId="18B0F551" w14:textId="77777777" w:rsidTr="0043524D">
        <w:tc>
          <w:tcPr>
            <w:tcW w:w="900" w:type="dxa"/>
            <w:shd w:val="clear" w:color="auto" w:fill="FFFFFF" w:themeFill="background1"/>
          </w:tcPr>
          <w:p w14:paraId="3C89AA8E"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334" w:type="dxa"/>
            <w:shd w:val="clear" w:color="auto" w:fill="FFFFFF" w:themeFill="background1"/>
          </w:tcPr>
          <w:p w14:paraId="0860ECB8"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 xml:space="preserve">Vị trí lưu </w:t>
            </w:r>
            <w:r w:rsidRPr="001164DE">
              <w:rPr>
                <w:rFonts w:ascii="Times New Roman" w:hAnsi="Times New Roman"/>
                <w:sz w:val="28"/>
                <w:szCs w:val="28"/>
              </w:rPr>
              <w:br/>
              <w:t>(Location)</w:t>
            </w:r>
          </w:p>
        </w:tc>
        <w:tc>
          <w:tcPr>
            <w:tcW w:w="1571" w:type="dxa"/>
            <w:shd w:val="clear" w:color="auto" w:fill="FFFFFF" w:themeFill="background1"/>
          </w:tcPr>
          <w:p w14:paraId="09660E3D" w14:textId="77777777" w:rsidR="00BA36B0" w:rsidRPr="001164DE" w:rsidRDefault="00BA36B0" w:rsidP="002B7031">
            <w:pPr>
              <w:spacing w:line="312" w:lineRule="auto"/>
              <w:rPr>
                <w:rFonts w:ascii="Times New Roman" w:hAnsi="Times New Roman"/>
                <w:sz w:val="28"/>
                <w:szCs w:val="28"/>
              </w:rPr>
            </w:pPr>
          </w:p>
        </w:tc>
        <w:tc>
          <w:tcPr>
            <w:tcW w:w="979" w:type="dxa"/>
            <w:shd w:val="clear" w:color="auto" w:fill="FFFFFF" w:themeFill="background1"/>
          </w:tcPr>
          <w:p w14:paraId="2B3CE0E6"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598CADDF"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04F72772"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chọn vị trí lưu banner</w:t>
            </w:r>
          </w:p>
        </w:tc>
      </w:tr>
      <w:tr w:rsidR="00BA36B0" w:rsidRPr="001164DE" w14:paraId="7EE66C57" w14:textId="77777777" w:rsidTr="0043524D">
        <w:tc>
          <w:tcPr>
            <w:tcW w:w="900" w:type="dxa"/>
            <w:shd w:val="clear" w:color="auto" w:fill="FFFFFF" w:themeFill="background1"/>
          </w:tcPr>
          <w:p w14:paraId="57BFE10B"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334" w:type="dxa"/>
            <w:shd w:val="clear" w:color="auto" w:fill="FFFFFF" w:themeFill="background1"/>
          </w:tcPr>
          <w:p w14:paraId="77293ACF"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Banner header</w:t>
            </w:r>
          </w:p>
        </w:tc>
        <w:tc>
          <w:tcPr>
            <w:tcW w:w="1571" w:type="dxa"/>
            <w:shd w:val="clear" w:color="auto" w:fill="FFFFFF" w:themeFill="background1"/>
          </w:tcPr>
          <w:p w14:paraId="03C212E9" w14:textId="77777777" w:rsidR="00BA36B0" w:rsidRPr="001164DE" w:rsidRDefault="00BA36B0" w:rsidP="002B7031">
            <w:pPr>
              <w:spacing w:line="312" w:lineRule="auto"/>
              <w:rPr>
                <w:rFonts w:ascii="Times New Roman" w:hAnsi="Times New Roman"/>
                <w:sz w:val="28"/>
                <w:szCs w:val="28"/>
              </w:rPr>
            </w:pPr>
          </w:p>
        </w:tc>
        <w:tc>
          <w:tcPr>
            <w:tcW w:w="979" w:type="dxa"/>
            <w:shd w:val="clear" w:color="auto" w:fill="FFFFFF" w:themeFill="background1"/>
          </w:tcPr>
          <w:p w14:paraId="475C23ED"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34DB062D"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5188C656"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 xml:space="preserve">Cho phép NSD tải lên banner phần header: </w:t>
            </w:r>
          </w:p>
          <w:p w14:paraId="072DB0DB"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Định dạng: JPG, PNG, JPEG</w:t>
            </w:r>
          </w:p>
        </w:tc>
      </w:tr>
    </w:tbl>
    <w:p w14:paraId="68D73AF1" w14:textId="77777777" w:rsidR="009D7060" w:rsidRPr="001164DE" w:rsidRDefault="009D7060" w:rsidP="0090566F">
      <w:pPr>
        <w:pStyle w:val="Heading4"/>
      </w:pPr>
      <w:r w:rsidRPr="001164DE">
        <w:t>Điều kiện thực hiện</w:t>
      </w:r>
    </w:p>
    <w:p w14:paraId="23FD1AC6" w14:textId="77777777" w:rsidR="001E1D8E" w:rsidRPr="001164DE" w:rsidRDefault="001E1D8E" w:rsidP="002B7031">
      <w:pPr>
        <w:pStyle w:val="Style2"/>
        <w:spacing w:line="312" w:lineRule="auto"/>
      </w:pPr>
      <w:r w:rsidRPr="001164DE">
        <w:t>NSD đã đăng nhập vào hệ thống và truy cập vào chức năng quản lý giao diện hiển thị</w:t>
      </w:r>
    </w:p>
    <w:p w14:paraId="3FF8F4FF" w14:textId="77777777" w:rsidR="009D7060" w:rsidRPr="001164DE" w:rsidRDefault="009D7060" w:rsidP="0090566F">
      <w:pPr>
        <w:pStyle w:val="Heading4"/>
      </w:pPr>
      <w:r w:rsidRPr="001164DE">
        <w:t>Yêu cầu đặc biệt/ Ràng buộc</w:t>
      </w:r>
    </w:p>
    <w:p w14:paraId="4CDBB706" w14:textId="77777777" w:rsidR="001E1D8E" w:rsidRPr="001164DE" w:rsidRDefault="001E1D8E" w:rsidP="002B7031">
      <w:pPr>
        <w:pStyle w:val="Style2"/>
        <w:spacing w:line="312" w:lineRule="auto"/>
      </w:pPr>
      <w:r w:rsidRPr="001164DE">
        <w:t>NSD đã được phân quyền đối với chức năng quản lý giao diện hiển thị</w:t>
      </w:r>
    </w:p>
    <w:p w14:paraId="24093999" w14:textId="77777777" w:rsidR="009D7060" w:rsidRPr="001164DE" w:rsidRDefault="009D7060" w:rsidP="0090566F">
      <w:pPr>
        <w:pStyle w:val="Heading4"/>
      </w:pPr>
      <w:r w:rsidRPr="001164DE">
        <w:t>Logic xử lý dữ liệu</w:t>
      </w:r>
    </w:p>
    <w:p w14:paraId="10F362F3" w14:textId="77777777" w:rsidR="00991CD7" w:rsidRPr="001164DE" w:rsidRDefault="00991CD7" w:rsidP="002B7031">
      <w:pPr>
        <w:pStyle w:val="ListParagraph"/>
        <w:spacing w:line="312" w:lineRule="auto"/>
      </w:pPr>
      <w:r w:rsidRPr="001164DE">
        <w:t>Thêm chuyên mục trên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2864"/>
        <w:gridCol w:w="5166"/>
      </w:tblGrid>
      <w:tr w:rsidR="00991CD7" w:rsidRPr="001164DE" w14:paraId="040E4D6A" w14:textId="77777777" w:rsidTr="0043524D">
        <w:trPr>
          <w:trHeight w:val="510"/>
          <w:tblHeader/>
        </w:trPr>
        <w:tc>
          <w:tcPr>
            <w:tcW w:w="576" w:type="pct"/>
            <w:shd w:val="clear" w:color="auto" w:fill="E7E6E6" w:themeFill="background2"/>
            <w:vAlign w:val="center"/>
          </w:tcPr>
          <w:p w14:paraId="6427B8E0"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87" w:type="pct"/>
            <w:shd w:val="clear" w:color="auto" w:fill="E7E6E6" w:themeFill="background2"/>
            <w:vAlign w:val="center"/>
          </w:tcPr>
          <w:p w14:paraId="62EC56D8"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37" w:type="pct"/>
            <w:shd w:val="clear" w:color="auto" w:fill="E7E6E6" w:themeFill="background2"/>
            <w:vAlign w:val="center"/>
          </w:tcPr>
          <w:p w14:paraId="1FCC84C5"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779F9" w:rsidRPr="001164DE" w14:paraId="0251F117" w14:textId="77777777" w:rsidTr="0043524D">
        <w:trPr>
          <w:trHeight w:val="510"/>
        </w:trPr>
        <w:tc>
          <w:tcPr>
            <w:tcW w:w="576" w:type="pct"/>
            <w:shd w:val="clear" w:color="auto" w:fill="auto"/>
          </w:tcPr>
          <w:p w14:paraId="33BC98CD" w14:textId="333612E6"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87" w:type="pct"/>
            <w:shd w:val="clear" w:color="auto" w:fill="auto"/>
          </w:tcPr>
          <w:p w14:paraId="653EBA46" w14:textId="10C59B38"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837" w:type="pct"/>
            <w:shd w:val="clear" w:color="auto" w:fill="auto"/>
          </w:tcPr>
          <w:p w14:paraId="327D0C69" w14:textId="481A2959"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Đăng nhập vào trang quản trị website Tạp chí Thuế</w:t>
            </w:r>
          </w:p>
        </w:tc>
      </w:tr>
      <w:tr w:rsidR="006779F9" w:rsidRPr="001164DE" w14:paraId="0EFFA161" w14:textId="77777777" w:rsidTr="0043524D">
        <w:trPr>
          <w:trHeight w:val="510"/>
        </w:trPr>
        <w:tc>
          <w:tcPr>
            <w:tcW w:w="576" w:type="pct"/>
            <w:shd w:val="clear" w:color="auto" w:fill="auto"/>
          </w:tcPr>
          <w:p w14:paraId="1C9AA3C6" w14:textId="59A8B49D"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587" w:type="pct"/>
            <w:shd w:val="clear" w:color="auto" w:fill="auto"/>
          </w:tcPr>
          <w:p w14:paraId="7389A10B" w14:textId="1D7CE5D9"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37" w:type="pct"/>
            <w:shd w:val="clear" w:color="auto" w:fill="auto"/>
          </w:tcPr>
          <w:p w14:paraId="01F42A19" w14:textId="6BFEBEF1"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trang quản trị website Tạp chí Thuế</w:t>
            </w:r>
          </w:p>
        </w:tc>
      </w:tr>
      <w:tr w:rsidR="006779F9" w:rsidRPr="001164DE" w14:paraId="1FB5DE6B" w14:textId="77777777" w:rsidTr="0043524D">
        <w:trPr>
          <w:trHeight w:val="510"/>
        </w:trPr>
        <w:tc>
          <w:tcPr>
            <w:tcW w:w="576" w:type="pct"/>
            <w:shd w:val="clear" w:color="auto" w:fill="auto"/>
          </w:tcPr>
          <w:p w14:paraId="7FDEC4BA" w14:textId="62487AEF"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87" w:type="pct"/>
            <w:shd w:val="clear" w:color="auto" w:fill="auto"/>
          </w:tcPr>
          <w:p w14:paraId="202E1726" w14:textId="6BEF4A8D"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837" w:type="pct"/>
            <w:shd w:val="clear" w:color="auto" w:fill="auto"/>
          </w:tcPr>
          <w:p w14:paraId="233ABEC9" w14:textId="2445B148"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thư mục quản lý các chuyên mục trên Menu</w:t>
            </w:r>
          </w:p>
        </w:tc>
      </w:tr>
      <w:tr w:rsidR="006779F9" w:rsidRPr="001164DE" w14:paraId="70E79D88" w14:textId="77777777" w:rsidTr="0043524D">
        <w:trPr>
          <w:trHeight w:val="510"/>
        </w:trPr>
        <w:tc>
          <w:tcPr>
            <w:tcW w:w="576" w:type="pct"/>
            <w:shd w:val="clear" w:color="auto" w:fill="auto"/>
          </w:tcPr>
          <w:p w14:paraId="1F226798" w14:textId="711B66EB"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587" w:type="pct"/>
            <w:shd w:val="clear" w:color="auto" w:fill="auto"/>
          </w:tcPr>
          <w:p w14:paraId="05ECF8F4" w14:textId="475CC1AB"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837" w:type="pct"/>
            <w:shd w:val="clear" w:color="auto" w:fill="auto"/>
          </w:tcPr>
          <w:p w14:paraId="6F176E19" w14:textId="2F7ACCA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Kích chọn Tạo Chuyên mục mới trên menu (New Page)</w:t>
            </w:r>
          </w:p>
        </w:tc>
      </w:tr>
      <w:tr w:rsidR="006779F9" w:rsidRPr="001164DE" w14:paraId="3944C756" w14:textId="77777777" w:rsidTr="0043524D">
        <w:trPr>
          <w:trHeight w:val="510"/>
        </w:trPr>
        <w:tc>
          <w:tcPr>
            <w:tcW w:w="576" w:type="pct"/>
            <w:shd w:val="clear" w:color="auto" w:fill="auto"/>
          </w:tcPr>
          <w:p w14:paraId="00934C57" w14:textId="393D4F04"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587" w:type="pct"/>
            <w:shd w:val="clear" w:color="auto" w:fill="auto"/>
          </w:tcPr>
          <w:p w14:paraId="2DE468AB" w14:textId="0FD12778"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w:t>
            </w:r>
          </w:p>
        </w:tc>
        <w:tc>
          <w:tcPr>
            <w:tcW w:w="2837" w:type="pct"/>
            <w:shd w:val="clear" w:color="auto" w:fill="auto"/>
          </w:tcPr>
          <w:p w14:paraId="4E2DBD62"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màn hình tạo Chuyên mục mới trên menu (New Page) gồm các trường </w:t>
            </w:r>
            <w:r w:rsidRPr="001164DE">
              <w:rPr>
                <w:rFonts w:ascii="Times New Roman" w:hAnsi="Times New Roman" w:cs="Times New Roman"/>
                <w:sz w:val="28"/>
                <w:szCs w:val="28"/>
              </w:rPr>
              <w:lastRenderedPageBreak/>
              <w:t>thông tin: Tiêu đề (Title), Liên kết hiển thị (Friendly URL name), Định danh (Unique Name)</w:t>
            </w:r>
          </w:p>
          <w:p w14:paraId="6CC4141E" w14:textId="06240849" w:rsidR="009324E3" w:rsidRPr="001164DE" w:rsidRDefault="009324E3"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2F5E7F42" wp14:editId="336FE95E">
                  <wp:extent cx="3143250" cy="4782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50943" cy="4793879"/>
                          </a:xfrm>
                          <a:prstGeom prst="rect">
                            <a:avLst/>
                          </a:prstGeom>
                        </pic:spPr>
                      </pic:pic>
                    </a:graphicData>
                  </a:graphic>
                </wp:inline>
              </w:drawing>
            </w:r>
          </w:p>
        </w:tc>
      </w:tr>
      <w:tr w:rsidR="006779F9" w:rsidRPr="001164DE" w14:paraId="5D25C0D0" w14:textId="77777777" w:rsidTr="0043524D">
        <w:trPr>
          <w:trHeight w:val="510"/>
        </w:trPr>
        <w:tc>
          <w:tcPr>
            <w:tcW w:w="576" w:type="pct"/>
            <w:shd w:val="clear" w:color="auto" w:fill="auto"/>
          </w:tcPr>
          <w:p w14:paraId="50181CC0" w14:textId="0BC07432"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6</w:t>
            </w:r>
          </w:p>
        </w:tc>
        <w:tc>
          <w:tcPr>
            <w:tcW w:w="1587" w:type="pct"/>
            <w:shd w:val="clear" w:color="auto" w:fill="auto"/>
          </w:tcPr>
          <w:p w14:paraId="4813D6FA" w14:textId="71365171"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NSD (Người quản trị hệ thống)</w:t>
            </w:r>
          </w:p>
        </w:tc>
        <w:tc>
          <w:tcPr>
            <w:tcW w:w="2837" w:type="pct"/>
            <w:shd w:val="clear" w:color="auto" w:fill="auto"/>
          </w:tcPr>
          <w:p w14:paraId="4BDF4D7E"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Điền thông tin vào các trường</w:t>
            </w:r>
          </w:p>
          <w:p w14:paraId="3C2B1DDF" w14:textId="50ACB4E9"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Chọn Ok </w:t>
            </w:r>
          </w:p>
        </w:tc>
      </w:tr>
      <w:tr w:rsidR="006779F9" w:rsidRPr="001164DE" w14:paraId="731F29DA" w14:textId="77777777" w:rsidTr="0043524D">
        <w:trPr>
          <w:trHeight w:val="510"/>
        </w:trPr>
        <w:tc>
          <w:tcPr>
            <w:tcW w:w="576" w:type="pct"/>
            <w:shd w:val="clear" w:color="auto" w:fill="auto"/>
          </w:tcPr>
          <w:p w14:paraId="1E9FF6DA" w14:textId="640D49F8"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7</w:t>
            </w:r>
          </w:p>
        </w:tc>
        <w:tc>
          <w:tcPr>
            <w:tcW w:w="1587" w:type="pct"/>
            <w:shd w:val="clear" w:color="auto" w:fill="auto"/>
          </w:tcPr>
          <w:p w14:paraId="79CDBD0B"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37" w:type="pct"/>
            <w:shd w:val="clear" w:color="auto" w:fill="auto"/>
          </w:tcPr>
          <w:p w14:paraId="64DA4382"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các trường thông tin nhập bao gồm: Tiêu đề (Title), Liên kết hiển thị (Friendly URL name), Chuyên mục cấp cha, Chuyên mục cấp con, đảm bảo đúng yêu cầu ở bảng “Thiết kế trường dữ liệu”- chức năng Thêm chuyên mục trên menu:</w:t>
            </w:r>
          </w:p>
          <w:p w14:paraId="245CBD73" w14:textId="1EFEA133"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 Nếu thông tin nhập vào hợp lệ, hệ thống lưu thông tin</w:t>
            </w:r>
            <w:r w:rsidR="003A79D1"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và hiển thị thông báo thêm mới thành công</w:t>
            </w:r>
          </w:p>
          <w:p w14:paraId="14DCBBD9"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không hợp lệ, hệ thống hiển thị thông báo lỗi tương ứng</w:t>
            </w:r>
          </w:p>
        </w:tc>
      </w:tr>
    </w:tbl>
    <w:p w14:paraId="320A7B71" w14:textId="77777777" w:rsidR="001A171C" w:rsidRPr="001164DE" w:rsidRDefault="001A171C">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lastRenderedPageBreak/>
        <w:br w:type="page"/>
      </w:r>
    </w:p>
    <w:p w14:paraId="0D958EFA" w14:textId="0C22E727" w:rsidR="00991CD7" w:rsidRPr="001164DE" w:rsidRDefault="00991CD7" w:rsidP="002B7031">
      <w:pPr>
        <w:pStyle w:val="ListParagraph"/>
        <w:spacing w:line="312" w:lineRule="auto"/>
      </w:pPr>
      <w:r w:rsidRPr="001164DE">
        <w:lastRenderedPageBreak/>
        <w:t>Sửa tên chuyên mục trên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991CD7" w:rsidRPr="001164DE" w14:paraId="36584009" w14:textId="77777777" w:rsidTr="0043524D">
        <w:trPr>
          <w:trHeight w:val="510"/>
          <w:tblHeader/>
        </w:trPr>
        <w:tc>
          <w:tcPr>
            <w:tcW w:w="576" w:type="pct"/>
            <w:shd w:val="clear" w:color="auto" w:fill="E7E6E6" w:themeFill="background2"/>
            <w:vAlign w:val="center"/>
          </w:tcPr>
          <w:p w14:paraId="3D9ACD2F"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02" w:type="pct"/>
            <w:shd w:val="clear" w:color="auto" w:fill="E7E6E6" w:themeFill="background2"/>
            <w:vAlign w:val="center"/>
          </w:tcPr>
          <w:p w14:paraId="76BE5F09"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0050C9BE"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779F9" w:rsidRPr="001164DE" w14:paraId="24F4B8AA" w14:textId="77777777" w:rsidTr="0043524D">
        <w:trPr>
          <w:trHeight w:val="510"/>
        </w:trPr>
        <w:tc>
          <w:tcPr>
            <w:tcW w:w="576" w:type="pct"/>
            <w:shd w:val="clear" w:color="auto" w:fill="auto"/>
          </w:tcPr>
          <w:p w14:paraId="729D7415" w14:textId="0606D3E8"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1D7B378D" w14:textId="3BC14CCB"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222" w:type="pct"/>
            <w:shd w:val="clear" w:color="auto" w:fill="auto"/>
          </w:tcPr>
          <w:p w14:paraId="1B0EE1AF" w14:textId="59743B08"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Trong thư mục quản lý các chuyên mục trên Menu, ở chuyên mục muốn sửa tên, chọn Sửa thông tin (Edit Page properties)</w:t>
            </w:r>
          </w:p>
        </w:tc>
      </w:tr>
      <w:tr w:rsidR="006779F9" w:rsidRPr="001164DE" w14:paraId="49226B44" w14:textId="77777777" w:rsidTr="0043524D">
        <w:trPr>
          <w:trHeight w:val="510"/>
        </w:trPr>
        <w:tc>
          <w:tcPr>
            <w:tcW w:w="576" w:type="pct"/>
            <w:shd w:val="clear" w:color="auto" w:fill="auto"/>
          </w:tcPr>
          <w:p w14:paraId="5B5D0D2D" w14:textId="7FE4515E"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1BCF52C3" w14:textId="6273E35F"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3464695D"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Sửa (Edit page) gồm các trường:</w:t>
            </w:r>
          </w:p>
          <w:p w14:paraId="634D4AAA"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Tiêu đề (Title), Liên kết hiển thị (Friendly URL name), Định danh (Unique Name)</w:t>
            </w:r>
          </w:p>
          <w:p w14:paraId="7BA6CD64" w14:textId="015DE6F9" w:rsidR="0019518B" w:rsidRPr="001164DE" w:rsidRDefault="0019518B"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A729D2D" wp14:editId="6A047C19">
                  <wp:extent cx="2505425" cy="2543530"/>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05425" cy="2543530"/>
                          </a:xfrm>
                          <a:prstGeom prst="rect">
                            <a:avLst/>
                          </a:prstGeom>
                        </pic:spPr>
                      </pic:pic>
                    </a:graphicData>
                  </a:graphic>
                </wp:inline>
              </w:drawing>
            </w:r>
          </w:p>
        </w:tc>
      </w:tr>
      <w:tr w:rsidR="006779F9" w:rsidRPr="001164DE" w14:paraId="198A8478" w14:textId="77777777" w:rsidTr="0043524D">
        <w:trPr>
          <w:trHeight w:val="510"/>
        </w:trPr>
        <w:tc>
          <w:tcPr>
            <w:tcW w:w="576" w:type="pct"/>
            <w:shd w:val="clear" w:color="auto" w:fill="auto"/>
          </w:tcPr>
          <w:p w14:paraId="4879E5F2" w14:textId="1B7018C9"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07775161" w14:textId="09C019DF"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3222" w:type="pct"/>
            <w:shd w:val="clear" w:color="auto" w:fill="auto"/>
          </w:tcPr>
          <w:p w14:paraId="76C7DB1E"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trường tiêu đề (Title): Sửa tên của chuyên mục</w:t>
            </w:r>
          </w:p>
          <w:p w14:paraId="62455995" w14:textId="6C2E17EA"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đồng ý (Ok)</w:t>
            </w:r>
          </w:p>
        </w:tc>
      </w:tr>
      <w:tr w:rsidR="00991CD7" w:rsidRPr="001164DE" w14:paraId="0086A5C3" w14:textId="77777777" w:rsidTr="00B65B80">
        <w:trPr>
          <w:trHeight w:val="70"/>
        </w:trPr>
        <w:tc>
          <w:tcPr>
            <w:tcW w:w="576" w:type="pct"/>
            <w:shd w:val="clear" w:color="auto" w:fill="auto"/>
          </w:tcPr>
          <w:p w14:paraId="7208B32D"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02" w:type="pct"/>
            <w:shd w:val="clear" w:color="auto" w:fill="auto"/>
          </w:tcPr>
          <w:p w14:paraId="52CEBF68"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222" w:type="pct"/>
            <w:shd w:val="clear" w:color="auto" w:fill="auto"/>
          </w:tcPr>
          <w:p w14:paraId="6091CE93" w14:textId="77777777" w:rsidR="00B65B80" w:rsidRPr="001164DE" w:rsidRDefault="00B65B8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các trường thông tin nhập bao gồm: Tiêu đề (Title), Liên kết hiển thị (Friendly URL name), Chuyên mục cấp cha, Chuyên mục cấp con, đảm bảo đúng yêu cầu ở bảng “Thiết kế trường dữ liệu”- chức năng Thêm chuyên mục trên menu:</w:t>
            </w:r>
          </w:p>
          <w:p w14:paraId="54AEB66B" w14:textId="30DFB57C" w:rsidR="00B65B80" w:rsidRPr="001164DE" w:rsidRDefault="00B65B8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 Nếu thông tin nhập vào hợp lệ, hệ thống lưu thông tin </w:t>
            </w:r>
            <w:r w:rsidR="003A79D1" w:rsidRPr="001164DE">
              <w:rPr>
                <w:rFonts w:ascii="Times New Roman" w:hAnsi="Times New Roman" w:cs="Times New Roman"/>
                <w:sz w:val="28"/>
                <w:szCs w:val="28"/>
              </w:rPr>
              <w:t xml:space="preserve">vào CSDL của WCM </w:t>
            </w:r>
            <w:r w:rsidRPr="001164DE">
              <w:rPr>
                <w:rFonts w:ascii="Times New Roman" w:hAnsi="Times New Roman" w:cs="Times New Roman"/>
                <w:sz w:val="28"/>
                <w:szCs w:val="28"/>
              </w:rPr>
              <w:t>và hiển thị thông báo thêm mới thành công</w:t>
            </w:r>
          </w:p>
          <w:p w14:paraId="4D98F89E" w14:textId="77777777" w:rsidR="00991CD7" w:rsidRPr="001164DE" w:rsidRDefault="00B65B8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 Nếu thông tin nhập vào không hợp lệ, hệ thống hiển thị thông báo lỗi tương ứng</w:t>
            </w:r>
          </w:p>
        </w:tc>
      </w:tr>
    </w:tbl>
    <w:p w14:paraId="4891CD95" w14:textId="77777777" w:rsidR="00991CD7" w:rsidRPr="001164DE" w:rsidRDefault="00991CD7" w:rsidP="002B7031">
      <w:pPr>
        <w:pStyle w:val="ListParagraph"/>
        <w:spacing w:line="312" w:lineRule="auto"/>
      </w:pPr>
      <w:r w:rsidRPr="001164DE">
        <w:lastRenderedPageBreak/>
        <w:t>Xóa chuyên mục trên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991CD7" w:rsidRPr="001164DE" w14:paraId="723A329B" w14:textId="77777777" w:rsidTr="0043524D">
        <w:trPr>
          <w:trHeight w:val="510"/>
          <w:tblHeader/>
        </w:trPr>
        <w:tc>
          <w:tcPr>
            <w:tcW w:w="576" w:type="pct"/>
            <w:shd w:val="clear" w:color="auto" w:fill="E7E6E6" w:themeFill="background2"/>
            <w:vAlign w:val="center"/>
          </w:tcPr>
          <w:p w14:paraId="1C889942"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02" w:type="pct"/>
            <w:shd w:val="clear" w:color="auto" w:fill="E7E6E6" w:themeFill="background2"/>
            <w:vAlign w:val="center"/>
          </w:tcPr>
          <w:p w14:paraId="3F6C4CE6"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38CED7D1"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991CD7" w:rsidRPr="001164DE" w14:paraId="66250C58" w14:textId="77777777" w:rsidTr="0043524D">
        <w:trPr>
          <w:trHeight w:val="510"/>
        </w:trPr>
        <w:tc>
          <w:tcPr>
            <w:tcW w:w="576" w:type="pct"/>
            <w:shd w:val="clear" w:color="auto" w:fill="auto"/>
          </w:tcPr>
          <w:p w14:paraId="3DB461AA"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4C138C40"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222" w:type="pct"/>
            <w:shd w:val="clear" w:color="auto" w:fill="auto"/>
          </w:tcPr>
          <w:p w14:paraId="24F856C2" w14:textId="29FA73C1"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Trong thư mục chứa chuyên mục trên menu của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rPr>
              <w:t>, ở chuyên mục muốn xóa, chọn Xóa (Delete)</w:t>
            </w:r>
          </w:p>
        </w:tc>
      </w:tr>
      <w:tr w:rsidR="00991CD7" w:rsidRPr="001164DE" w14:paraId="2801EE3B" w14:textId="77777777" w:rsidTr="0043524D">
        <w:trPr>
          <w:trHeight w:val="510"/>
        </w:trPr>
        <w:tc>
          <w:tcPr>
            <w:tcW w:w="576" w:type="pct"/>
            <w:shd w:val="clear" w:color="auto" w:fill="auto"/>
          </w:tcPr>
          <w:p w14:paraId="36576AD4"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52AA1F35"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637C0613" w14:textId="5220324F" w:rsidR="0019518B" w:rsidRPr="001164DE" w:rsidRDefault="00991CD7" w:rsidP="004E3EA6">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pop-up xác nhận yêu cầu xóa chuyên mục</w:t>
            </w:r>
          </w:p>
        </w:tc>
      </w:tr>
      <w:tr w:rsidR="00991CD7" w:rsidRPr="001164DE" w14:paraId="7B238A1A" w14:textId="77777777" w:rsidTr="0043524D">
        <w:trPr>
          <w:trHeight w:val="510"/>
        </w:trPr>
        <w:tc>
          <w:tcPr>
            <w:tcW w:w="576" w:type="pct"/>
            <w:shd w:val="clear" w:color="auto" w:fill="auto"/>
          </w:tcPr>
          <w:p w14:paraId="6D1D136A"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0F7EBC60"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3222" w:type="pct"/>
            <w:shd w:val="clear" w:color="auto" w:fill="auto"/>
          </w:tcPr>
          <w:p w14:paraId="0C0D73E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Xác nhận xóa chuyên mục </w:t>
            </w:r>
          </w:p>
        </w:tc>
      </w:tr>
      <w:tr w:rsidR="00991CD7" w:rsidRPr="001164DE" w14:paraId="0E10B762" w14:textId="77777777" w:rsidTr="0043524D">
        <w:trPr>
          <w:trHeight w:val="510"/>
        </w:trPr>
        <w:tc>
          <w:tcPr>
            <w:tcW w:w="576" w:type="pct"/>
            <w:shd w:val="clear" w:color="auto" w:fill="auto"/>
          </w:tcPr>
          <w:p w14:paraId="1D7601F5"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02" w:type="pct"/>
            <w:shd w:val="clear" w:color="auto" w:fill="auto"/>
          </w:tcPr>
          <w:p w14:paraId="5335C6E1"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222" w:type="pct"/>
            <w:shd w:val="clear" w:color="auto" w:fill="auto"/>
          </w:tcPr>
          <w:p w14:paraId="511B8C64" w14:textId="03411B61"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Xóa chuyên mục trên menu</w:t>
            </w:r>
            <w:r w:rsidR="004E3EA6" w:rsidRPr="001164DE">
              <w:rPr>
                <w:rFonts w:ascii="Times New Roman" w:hAnsi="Times New Roman" w:cs="Times New Roman"/>
                <w:sz w:val="28"/>
                <w:szCs w:val="28"/>
              </w:rPr>
              <w:t xml:space="preserve"> trong CSDL của WCM</w:t>
            </w:r>
            <w:r w:rsidRPr="001164DE">
              <w:rPr>
                <w:rFonts w:ascii="Times New Roman" w:hAnsi="Times New Roman" w:cs="Times New Roman"/>
                <w:sz w:val="28"/>
                <w:szCs w:val="28"/>
              </w:rPr>
              <w:t xml:space="preserve"> và hiển thị thông báo xóa thành công</w:t>
            </w:r>
          </w:p>
          <w:p w14:paraId="28E5AC5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bước 3 nếu người sử dụng chọn Hủy yêu cầu, hệ thống đóng pop-up xác nhận yêu cầu xóa chuyên mục trên menu</w:t>
            </w:r>
          </w:p>
        </w:tc>
      </w:tr>
    </w:tbl>
    <w:p w14:paraId="3257EC2A" w14:textId="77777777" w:rsidR="00991CD7" w:rsidRPr="001164DE" w:rsidRDefault="00991CD7" w:rsidP="002B7031">
      <w:pPr>
        <w:pStyle w:val="ListParagraph"/>
        <w:spacing w:line="312" w:lineRule="auto"/>
      </w:pPr>
      <w:r w:rsidRPr="001164DE">
        <w:t>Thêm mới banner</w:t>
      </w:r>
    </w:p>
    <w:tbl>
      <w:tblPr>
        <w:tblStyle w:val="TableGrid"/>
        <w:tblW w:w="0" w:type="auto"/>
        <w:tblInd w:w="85" w:type="dxa"/>
        <w:tblLook w:val="04A0" w:firstRow="1" w:lastRow="0" w:firstColumn="1" w:lastColumn="0" w:noHBand="0" w:noVBand="1"/>
      </w:tblPr>
      <w:tblGrid>
        <w:gridCol w:w="1110"/>
        <w:gridCol w:w="2382"/>
        <w:gridCol w:w="5484"/>
      </w:tblGrid>
      <w:tr w:rsidR="00991CD7" w:rsidRPr="001164DE" w14:paraId="1F0BB245" w14:textId="77777777" w:rsidTr="00BA43B5">
        <w:trPr>
          <w:tblHeader/>
        </w:trPr>
        <w:tc>
          <w:tcPr>
            <w:tcW w:w="1110" w:type="dxa"/>
            <w:shd w:val="clear" w:color="auto" w:fill="E7E6E6" w:themeFill="background2"/>
            <w:vAlign w:val="center"/>
          </w:tcPr>
          <w:p w14:paraId="720BDE9F"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382" w:type="dxa"/>
            <w:shd w:val="clear" w:color="auto" w:fill="E7E6E6" w:themeFill="background2"/>
            <w:vAlign w:val="center"/>
          </w:tcPr>
          <w:p w14:paraId="4C687205"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484" w:type="dxa"/>
            <w:shd w:val="clear" w:color="auto" w:fill="E7E6E6" w:themeFill="background2"/>
            <w:vAlign w:val="center"/>
          </w:tcPr>
          <w:p w14:paraId="5DEB182F"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BA43B5" w:rsidRPr="001164DE" w14:paraId="084153E8" w14:textId="77777777" w:rsidTr="00BA43B5">
        <w:tc>
          <w:tcPr>
            <w:tcW w:w="1110" w:type="dxa"/>
          </w:tcPr>
          <w:p w14:paraId="1EC2C9D3" w14:textId="2E69EFFC"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382" w:type="dxa"/>
          </w:tcPr>
          <w:p w14:paraId="31C56571" w14:textId="38A9E3B0" w:rsidR="00BA43B5" w:rsidRPr="001164DE" w:rsidRDefault="00BA43B5" w:rsidP="00BA43B5">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484" w:type="dxa"/>
          </w:tcPr>
          <w:p w14:paraId="7CD165F5" w14:textId="4622F283"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Đăng nhập vào trang quản trị website Tạp chí Thuế</w:t>
            </w:r>
          </w:p>
        </w:tc>
      </w:tr>
      <w:tr w:rsidR="00BA43B5" w:rsidRPr="001164DE" w14:paraId="4383B7F8" w14:textId="77777777" w:rsidTr="00BA43B5">
        <w:tc>
          <w:tcPr>
            <w:tcW w:w="1110" w:type="dxa"/>
          </w:tcPr>
          <w:p w14:paraId="4D3C8DF9" w14:textId="45BE63A1"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382" w:type="dxa"/>
          </w:tcPr>
          <w:p w14:paraId="271F671F" w14:textId="3C6500F9" w:rsidR="00BA43B5" w:rsidRPr="001164DE" w:rsidRDefault="00BA43B5" w:rsidP="00BA43B5">
            <w:pPr>
              <w:spacing w:line="312" w:lineRule="auto"/>
              <w:rPr>
                <w:rFonts w:ascii="Times New Roman" w:hAnsi="Times New Roman"/>
                <w:sz w:val="28"/>
                <w:szCs w:val="28"/>
                <w:lang w:val="vi-VN"/>
              </w:rPr>
            </w:pPr>
            <w:r w:rsidRPr="001164DE">
              <w:rPr>
                <w:rFonts w:ascii="Times New Roman" w:hAnsi="Times New Roman"/>
                <w:sz w:val="28"/>
                <w:szCs w:val="28"/>
              </w:rPr>
              <w:t>Hệ thống</w:t>
            </w:r>
          </w:p>
        </w:tc>
        <w:tc>
          <w:tcPr>
            <w:tcW w:w="5484" w:type="dxa"/>
          </w:tcPr>
          <w:p w14:paraId="7AC3C5AF" w14:textId="1CF8AC6A"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Hiển thị trang quản trị website Tạp chí Thuế</w:t>
            </w:r>
          </w:p>
        </w:tc>
      </w:tr>
      <w:tr w:rsidR="00BA43B5" w:rsidRPr="001164DE" w14:paraId="2A2FC28C" w14:textId="77777777" w:rsidTr="00BA43B5">
        <w:tc>
          <w:tcPr>
            <w:tcW w:w="1110" w:type="dxa"/>
          </w:tcPr>
          <w:p w14:paraId="2F35866D" w14:textId="0AFB14E9"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2382" w:type="dxa"/>
          </w:tcPr>
          <w:p w14:paraId="3372DB91" w14:textId="48A7CE00"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484" w:type="dxa"/>
          </w:tcPr>
          <w:p w14:paraId="585E0697" w14:textId="39741F75"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Chọn thư mục quản lý banner</w:t>
            </w:r>
          </w:p>
        </w:tc>
      </w:tr>
      <w:tr w:rsidR="00BA43B5" w:rsidRPr="001164DE" w14:paraId="582A0484" w14:textId="77777777" w:rsidTr="00BA43B5">
        <w:tc>
          <w:tcPr>
            <w:tcW w:w="1110" w:type="dxa"/>
          </w:tcPr>
          <w:p w14:paraId="054739B9" w14:textId="36E7AAE3"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2382" w:type="dxa"/>
          </w:tcPr>
          <w:p w14:paraId="187E1EEA" w14:textId="64E5484F" w:rsidR="00BA43B5" w:rsidRPr="001164DE" w:rsidRDefault="00BA43B5" w:rsidP="00BA43B5">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484" w:type="dxa"/>
          </w:tcPr>
          <w:p w14:paraId="4C1EE452" w14:textId="65E5DE37"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Chọn thêm mới (New), chọn biểu mẫu biên tập banner</w:t>
            </w:r>
          </w:p>
        </w:tc>
      </w:tr>
      <w:tr w:rsidR="00BA43B5" w:rsidRPr="001164DE" w14:paraId="233364F7" w14:textId="77777777" w:rsidTr="00BA43B5">
        <w:tc>
          <w:tcPr>
            <w:tcW w:w="1110" w:type="dxa"/>
          </w:tcPr>
          <w:p w14:paraId="5EFC16EA" w14:textId="3E8AD48E" w:rsidR="00BA43B5" w:rsidRPr="001164DE" w:rsidRDefault="00BA43B5" w:rsidP="00BA43B5">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2382" w:type="dxa"/>
          </w:tcPr>
          <w:p w14:paraId="0807FC7B" w14:textId="51429906"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lang w:val="vi-VN"/>
              </w:rPr>
              <w:t>Hệ thống</w:t>
            </w:r>
          </w:p>
        </w:tc>
        <w:tc>
          <w:tcPr>
            <w:tcW w:w="5484" w:type="dxa"/>
          </w:tcPr>
          <w:p w14:paraId="3425BC95" w14:textId="58670056"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Hiển thị màn hình cho thêm mới banner gồm các trường thông tin: Alias, Tiêu đề, Mô tả nội dung, Banner header</w:t>
            </w:r>
            <w:r w:rsidR="00BB349B" w:rsidRPr="001164DE">
              <w:rPr>
                <w:rFonts w:ascii="Times New Roman" w:hAnsi="Times New Roman"/>
                <w:sz w:val="28"/>
                <w:szCs w:val="28"/>
              </w:rPr>
              <w:t>. Thông qua component của Websphere Portal trong Web Content Management</w:t>
            </w:r>
          </w:p>
          <w:p w14:paraId="4DE9F39B" w14:textId="7476DBF3" w:rsidR="00BB349B" w:rsidRPr="001164DE" w:rsidRDefault="00BB349B" w:rsidP="00BA43B5">
            <w:pPr>
              <w:spacing w:line="312" w:lineRule="auto"/>
              <w:rPr>
                <w:rFonts w:ascii="Times New Roman" w:hAnsi="Times New Roman"/>
                <w:sz w:val="28"/>
                <w:szCs w:val="28"/>
              </w:rPr>
            </w:pPr>
            <w:r w:rsidRPr="001164DE">
              <w:rPr>
                <w:rFonts w:ascii="Times New Roman" w:hAnsi="Times New Roman"/>
                <w:noProof/>
                <w:sz w:val="28"/>
                <w:szCs w:val="28"/>
              </w:rPr>
              <w:drawing>
                <wp:inline distT="0" distB="0" distL="0" distR="0" wp14:anchorId="0EE100C0" wp14:editId="3680A4E3">
                  <wp:extent cx="3307032" cy="445957"/>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1967" cy="450668"/>
                          </a:xfrm>
                          <a:prstGeom prst="rect">
                            <a:avLst/>
                          </a:prstGeom>
                        </pic:spPr>
                      </pic:pic>
                    </a:graphicData>
                  </a:graphic>
                </wp:inline>
              </w:drawing>
            </w:r>
          </w:p>
        </w:tc>
      </w:tr>
      <w:tr w:rsidR="00BA43B5" w:rsidRPr="001164DE" w14:paraId="261894AC" w14:textId="77777777" w:rsidTr="00BA43B5">
        <w:tc>
          <w:tcPr>
            <w:tcW w:w="1110" w:type="dxa"/>
          </w:tcPr>
          <w:p w14:paraId="6B976F22" w14:textId="75B84430" w:rsidR="00BA43B5" w:rsidRPr="001164DE" w:rsidRDefault="00BA43B5" w:rsidP="00BA43B5">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382" w:type="dxa"/>
          </w:tcPr>
          <w:p w14:paraId="2B8F6676" w14:textId="391CCD37"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NSD (Người quản trị hệ thống)</w:t>
            </w:r>
          </w:p>
        </w:tc>
        <w:tc>
          <w:tcPr>
            <w:tcW w:w="5484" w:type="dxa"/>
          </w:tcPr>
          <w:p w14:paraId="20F9807D" w14:textId="77777777"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Tải lên ảnh banner mới của website</w:t>
            </w:r>
          </w:p>
          <w:p w14:paraId="375A8121" w14:textId="1EC2F628"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Chọn Lưu và đóng (Save and Close)</w:t>
            </w:r>
          </w:p>
        </w:tc>
      </w:tr>
      <w:tr w:rsidR="00991CD7" w:rsidRPr="001164DE" w14:paraId="284FBE52" w14:textId="77777777" w:rsidTr="00BA43B5">
        <w:tc>
          <w:tcPr>
            <w:tcW w:w="1110" w:type="dxa"/>
          </w:tcPr>
          <w:p w14:paraId="05B5218A" w14:textId="4252C798" w:rsidR="00991CD7" w:rsidRPr="001164DE" w:rsidRDefault="00BA43B5"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2382" w:type="dxa"/>
          </w:tcPr>
          <w:p w14:paraId="10D45B64"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484" w:type="dxa"/>
          </w:tcPr>
          <w:p w14:paraId="3DC2BDE8" w14:textId="77777777" w:rsidR="00BA36B0"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-Kiểm tra thông tin nhậ</w:t>
            </w:r>
            <w:r w:rsidR="00BA36B0" w:rsidRPr="001164DE">
              <w:rPr>
                <w:rFonts w:ascii="Times New Roman" w:hAnsi="Times New Roman"/>
                <w:sz w:val="28"/>
                <w:szCs w:val="28"/>
              </w:rPr>
              <w:t>p vào bao gồm Định danh (Name), Tiêu đề (Display title), Mô tả nội dung (Description), Vị trí lưu (Location)</w:t>
            </w:r>
          </w:p>
          <w:p w14:paraId="72FC380F" w14:textId="1514873A" w:rsidR="00991CD7"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Banner header, đảm bảo yêu cầu bảng “Thiết kế trường dữ liệu”</w:t>
            </w:r>
            <w:r w:rsidR="001A171C" w:rsidRPr="001164DE">
              <w:rPr>
                <w:rFonts w:ascii="Times New Roman" w:hAnsi="Times New Roman"/>
                <w:sz w:val="28"/>
                <w:szCs w:val="28"/>
              </w:rPr>
              <w:t>- chức năng thêm mới banner</w:t>
            </w:r>
            <w:r w:rsidRPr="001164DE">
              <w:rPr>
                <w:rFonts w:ascii="Times New Roman" w:hAnsi="Times New Roman"/>
                <w:sz w:val="28"/>
                <w:szCs w:val="28"/>
              </w:rPr>
              <w:t>:</w:t>
            </w:r>
          </w:p>
          <w:p w14:paraId="50FF7BED" w14:textId="0143D533"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 Nếu hợp lệ, hệ thống lưu thay đổi</w:t>
            </w:r>
            <w:r w:rsidR="003A79D1" w:rsidRPr="001164DE">
              <w:rPr>
                <w:rFonts w:ascii="Times New Roman" w:hAnsi="Times New Roman"/>
                <w:sz w:val="28"/>
                <w:szCs w:val="28"/>
              </w:rPr>
              <w:t xml:space="preserve"> vào CSDL của WCM</w:t>
            </w:r>
            <w:r w:rsidRPr="001164DE">
              <w:rPr>
                <w:rFonts w:ascii="Times New Roman" w:hAnsi="Times New Roman"/>
                <w:sz w:val="28"/>
                <w:szCs w:val="28"/>
              </w:rPr>
              <w:t>, hiển thị thông báo tương ứng và hiển thị banner mới trên trang chủ</w:t>
            </w:r>
          </w:p>
          <w:p w14:paraId="74422343"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 Nếu thông tin nhập vào không hợp lệ, hệ thống hiển thị thông báo lỗi tương ứng</w:t>
            </w:r>
          </w:p>
        </w:tc>
      </w:tr>
    </w:tbl>
    <w:p w14:paraId="164528BB" w14:textId="77777777" w:rsidR="00991CD7" w:rsidRPr="001164DE" w:rsidRDefault="00991CD7" w:rsidP="002B7031">
      <w:pPr>
        <w:pStyle w:val="ListParagraph"/>
        <w:spacing w:line="312" w:lineRule="auto"/>
      </w:pPr>
      <w:r w:rsidRPr="001164DE">
        <w:t>Sửa banner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8"/>
        <w:gridCol w:w="5489"/>
      </w:tblGrid>
      <w:tr w:rsidR="00991CD7" w:rsidRPr="001164DE" w14:paraId="6FA3D994" w14:textId="77777777" w:rsidTr="0043524D">
        <w:trPr>
          <w:trHeight w:val="510"/>
          <w:tblHeader/>
        </w:trPr>
        <w:tc>
          <w:tcPr>
            <w:tcW w:w="576" w:type="pct"/>
            <w:shd w:val="clear" w:color="auto" w:fill="E7E6E6" w:themeFill="background2"/>
            <w:vAlign w:val="center"/>
          </w:tcPr>
          <w:p w14:paraId="763858B6"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6AB02298"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022C1164"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991CD7" w:rsidRPr="001164DE" w14:paraId="25222451" w14:textId="77777777" w:rsidTr="0043524D">
        <w:trPr>
          <w:trHeight w:val="510"/>
        </w:trPr>
        <w:tc>
          <w:tcPr>
            <w:tcW w:w="576" w:type="pct"/>
            <w:shd w:val="clear" w:color="auto" w:fill="auto"/>
          </w:tcPr>
          <w:p w14:paraId="7BDF0211"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355F4E52"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29" w:type="pct"/>
            <w:shd w:val="clear" w:color="auto" w:fill="auto"/>
          </w:tcPr>
          <w:p w14:paraId="244C7B47"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Ở thư mục chứa banner, chọn tin bài chứa banner quảng cáo, chọn Sửa (Edit) </w:t>
            </w:r>
          </w:p>
        </w:tc>
      </w:tr>
      <w:tr w:rsidR="00991CD7" w:rsidRPr="001164DE" w14:paraId="6A8B3C5D" w14:textId="77777777" w:rsidTr="0043524D">
        <w:trPr>
          <w:trHeight w:val="510"/>
        </w:trPr>
        <w:tc>
          <w:tcPr>
            <w:tcW w:w="576" w:type="pct"/>
            <w:shd w:val="clear" w:color="auto" w:fill="auto"/>
          </w:tcPr>
          <w:p w14:paraId="29D802E1"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5EF34834"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3625E442" w14:textId="77777777" w:rsidR="00BA36B0"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cho phép sửa banner</w:t>
            </w:r>
            <w:r w:rsidR="00BA36B0" w:rsidRPr="001164DE">
              <w:rPr>
                <w:rFonts w:ascii="Times New Roman" w:hAnsi="Times New Roman" w:cs="Times New Roman"/>
                <w:sz w:val="28"/>
                <w:szCs w:val="28"/>
              </w:rPr>
              <w:t xml:space="preserve"> gồm các trường thông tin: Định danh (Name), Tiêu đề (Display title), Mô tả nội dung (Description), Vị trí lưu (Location)</w:t>
            </w:r>
          </w:p>
          <w:p w14:paraId="57D347FF" w14:textId="77777777" w:rsidR="00991CD7"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Banner header</w:t>
            </w:r>
            <w:r w:rsidR="00BB349B" w:rsidRPr="001164DE">
              <w:rPr>
                <w:rFonts w:ascii="Times New Roman" w:hAnsi="Times New Roman" w:cs="Times New Roman"/>
                <w:sz w:val="28"/>
                <w:szCs w:val="28"/>
              </w:rPr>
              <w:t>. Thông qua component của Websphere Portal trong Web Content Management</w:t>
            </w:r>
          </w:p>
          <w:p w14:paraId="66B28AFF" w14:textId="03C5EC30" w:rsidR="00BB349B" w:rsidRPr="001164DE" w:rsidRDefault="00BB349B"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B0293B9" wp14:editId="0CEA1972">
                  <wp:extent cx="3307032" cy="44595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1967" cy="450668"/>
                          </a:xfrm>
                          <a:prstGeom prst="rect">
                            <a:avLst/>
                          </a:prstGeom>
                        </pic:spPr>
                      </pic:pic>
                    </a:graphicData>
                  </a:graphic>
                </wp:inline>
              </w:drawing>
            </w:r>
          </w:p>
        </w:tc>
      </w:tr>
      <w:tr w:rsidR="00991CD7" w:rsidRPr="001164DE" w14:paraId="4538317E" w14:textId="77777777" w:rsidTr="0043524D">
        <w:trPr>
          <w:trHeight w:val="510"/>
        </w:trPr>
        <w:tc>
          <w:tcPr>
            <w:tcW w:w="576" w:type="pct"/>
            <w:shd w:val="clear" w:color="auto" w:fill="auto"/>
          </w:tcPr>
          <w:p w14:paraId="7A97B2EB"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3</w:t>
            </w:r>
          </w:p>
        </w:tc>
        <w:tc>
          <w:tcPr>
            <w:tcW w:w="1395" w:type="pct"/>
            <w:shd w:val="clear" w:color="auto" w:fill="auto"/>
          </w:tcPr>
          <w:p w14:paraId="28B7DA3B"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29" w:type="pct"/>
            <w:shd w:val="clear" w:color="auto" w:fill="auto"/>
          </w:tcPr>
          <w:p w14:paraId="303BE2D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Tải lên ảnh banner mới của website</w:t>
            </w:r>
          </w:p>
          <w:p w14:paraId="047986E2"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Lưu thay đổi (Save and close) để lưu thay đổi</w:t>
            </w:r>
          </w:p>
        </w:tc>
      </w:tr>
      <w:tr w:rsidR="00991CD7" w:rsidRPr="001164DE" w14:paraId="36A060AA" w14:textId="77777777" w:rsidTr="0043524D">
        <w:trPr>
          <w:trHeight w:val="510"/>
        </w:trPr>
        <w:tc>
          <w:tcPr>
            <w:tcW w:w="576" w:type="pct"/>
            <w:shd w:val="clear" w:color="auto" w:fill="auto"/>
          </w:tcPr>
          <w:p w14:paraId="17CF7AC1"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5" w:type="pct"/>
            <w:shd w:val="clear" w:color="auto" w:fill="auto"/>
          </w:tcPr>
          <w:p w14:paraId="0DA4F8A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0CE33360" w14:textId="5EF04FAE"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thông tin nhậ</w:t>
            </w:r>
            <w:r w:rsidR="00BA36B0" w:rsidRPr="001164DE">
              <w:rPr>
                <w:rFonts w:ascii="Times New Roman" w:hAnsi="Times New Roman" w:cs="Times New Roman"/>
                <w:sz w:val="28"/>
                <w:szCs w:val="28"/>
              </w:rPr>
              <w:t>p vào bao gồm Định danh (Name), Tiêu đề (Display title), Mô tả nội dung (Description), Vị trí lưu (Location), Banner header đảm bảo đúng yêu cầu bảng “Thiết kế trường dữ liệ</w:t>
            </w:r>
            <w:r w:rsidR="001A171C" w:rsidRPr="001164DE">
              <w:rPr>
                <w:rFonts w:ascii="Times New Roman" w:hAnsi="Times New Roman" w:cs="Times New Roman"/>
                <w:sz w:val="28"/>
                <w:szCs w:val="28"/>
              </w:rPr>
              <w:t>u”- chức năng sửa banner:</w:t>
            </w:r>
          </w:p>
          <w:p w14:paraId="03369929" w14:textId="68987FCA"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hệ thống lưu thay đổi</w:t>
            </w:r>
            <w:r w:rsidR="003A79D1" w:rsidRPr="001164DE">
              <w:rPr>
                <w:rFonts w:ascii="Times New Roman" w:hAnsi="Times New Roman" w:cs="Times New Roman"/>
                <w:sz w:val="28"/>
                <w:szCs w:val="28"/>
              </w:rPr>
              <w:t xml:space="preserve"> vào CSDL của WCM, thư viện Tapchi</w:t>
            </w:r>
            <w:r w:rsidRPr="001164DE">
              <w:rPr>
                <w:rFonts w:ascii="Times New Roman" w:hAnsi="Times New Roman" w:cs="Times New Roman"/>
                <w:sz w:val="28"/>
                <w:szCs w:val="28"/>
              </w:rPr>
              <w:t xml:space="preserve"> và hiển thị banner mới trên trang chủ</w:t>
            </w:r>
          </w:p>
          <w:p w14:paraId="609E5E9C"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không hợp lệ, hệ thống hiển thị thông báo lỗi tương ứng</w:t>
            </w:r>
          </w:p>
        </w:tc>
      </w:tr>
    </w:tbl>
    <w:p w14:paraId="41A92A02" w14:textId="77777777" w:rsidR="00991CD7" w:rsidRPr="001164DE" w:rsidRDefault="00991CD7" w:rsidP="002B7031">
      <w:pPr>
        <w:pStyle w:val="ListParagraph"/>
        <w:spacing w:line="312" w:lineRule="auto"/>
      </w:pPr>
      <w:r w:rsidRPr="001164DE">
        <w:t>Xóa banner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8"/>
        <w:gridCol w:w="5489"/>
      </w:tblGrid>
      <w:tr w:rsidR="00991CD7" w:rsidRPr="001164DE" w14:paraId="166E4E61" w14:textId="77777777" w:rsidTr="0043524D">
        <w:trPr>
          <w:trHeight w:val="510"/>
          <w:tblHeader/>
        </w:trPr>
        <w:tc>
          <w:tcPr>
            <w:tcW w:w="576" w:type="pct"/>
            <w:shd w:val="clear" w:color="auto" w:fill="E7E6E6" w:themeFill="background2"/>
            <w:vAlign w:val="center"/>
          </w:tcPr>
          <w:p w14:paraId="11BD56D0"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27B81300"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5BBDABA2"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991CD7" w:rsidRPr="001164DE" w14:paraId="45BB6986" w14:textId="77777777" w:rsidTr="0043524D">
        <w:trPr>
          <w:trHeight w:val="510"/>
        </w:trPr>
        <w:tc>
          <w:tcPr>
            <w:tcW w:w="576" w:type="pct"/>
            <w:shd w:val="clear" w:color="auto" w:fill="auto"/>
          </w:tcPr>
          <w:p w14:paraId="20C1A1A1"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3F624E6B"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29" w:type="pct"/>
            <w:shd w:val="clear" w:color="auto" w:fill="auto"/>
          </w:tcPr>
          <w:p w14:paraId="396729CD"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Ở thư mục chứa banner, chọn banner, chọn Xóa (Delete) </w:t>
            </w:r>
          </w:p>
        </w:tc>
      </w:tr>
      <w:tr w:rsidR="00991CD7" w:rsidRPr="001164DE" w14:paraId="49C71B1D" w14:textId="77777777" w:rsidTr="0043524D">
        <w:trPr>
          <w:trHeight w:val="510"/>
        </w:trPr>
        <w:tc>
          <w:tcPr>
            <w:tcW w:w="576" w:type="pct"/>
            <w:shd w:val="clear" w:color="auto" w:fill="auto"/>
          </w:tcPr>
          <w:p w14:paraId="41CC2188"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4F2F2ECE"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60236ADA"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pop-up yêu cầu xác nhận xóa banner</w:t>
            </w:r>
          </w:p>
        </w:tc>
      </w:tr>
      <w:tr w:rsidR="00991CD7" w:rsidRPr="001164DE" w14:paraId="1DAA02CF" w14:textId="77777777" w:rsidTr="0043524D">
        <w:trPr>
          <w:trHeight w:val="510"/>
        </w:trPr>
        <w:tc>
          <w:tcPr>
            <w:tcW w:w="576" w:type="pct"/>
            <w:shd w:val="clear" w:color="auto" w:fill="auto"/>
          </w:tcPr>
          <w:p w14:paraId="76681347"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95" w:type="pct"/>
            <w:shd w:val="clear" w:color="auto" w:fill="auto"/>
          </w:tcPr>
          <w:p w14:paraId="11B892A4"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3029" w:type="pct"/>
            <w:shd w:val="clear" w:color="auto" w:fill="auto"/>
          </w:tcPr>
          <w:p w14:paraId="70DE5D31"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Xác nhận yêu cầu xóa banner</w:t>
            </w:r>
          </w:p>
        </w:tc>
      </w:tr>
      <w:tr w:rsidR="00991CD7" w:rsidRPr="001164DE" w14:paraId="7ACBEBA2" w14:textId="77777777" w:rsidTr="0043524D">
        <w:trPr>
          <w:trHeight w:val="510"/>
        </w:trPr>
        <w:tc>
          <w:tcPr>
            <w:tcW w:w="576" w:type="pct"/>
            <w:shd w:val="clear" w:color="auto" w:fill="auto"/>
          </w:tcPr>
          <w:p w14:paraId="1E3A8928"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5" w:type="pct"/>
            <w:shd w:val="clear" w:color="auto" w:fill="auto"/>
          </w:tcPr>
          <w:p w14:paraId="46AC81B9"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62F966E7" w14:textId="702C89FB"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Xóa banner</w:t>
            </w:r>
            <w:r w:rsidR="004E3EA6" w:rsidRPr="001164DE">
              <w:rPr>
                <w:rFonts w:ascii="Times New Roman" w:hAnsi="Times New Roman" w:cs="Times New Roman"/>
                <w:sz w:val="28"/>
                <w:szCs w:val="28"/>
              </w:rPr>
              <w:t xml:space="preserve"> trong CSDL của WCM</w:t>
            </w:r>
            <w:r w:rsidRPr="001164DE">
              <w:rPr>
                <w:rFonts w:ascii="Times New Roman" w:hAnsi="Times New Roman" w:cs="Times New Roman"/>
                <w:sz w:val="28"/>
                <w:szCs w:val="28"/>
              </w:rPr>
              <w:t xml:space="preserve"> và hiển thị thông báo xóa banner thành công</w:t>
            </w:r>
          </w:p>
          <w:p w14:paraId="14ED9DD0"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Ở bước 3 nếu người sử dụng chọn Hủy yêu cầu, hệ thống đóng pop-up xác nhận yêu cầu xóa chuyên mục trên menu</w:t>
            </w:r>
          </w:p>
        </w:tc>
      </w:tr>
    </w:tbl>
    <w:p w14:paraId="7C1B9318" w14:textId="7CDF88E5" w:rsidR="003E5211" w:rsidRPr="001164DE" w:rsidRDefault="004E3EA6" w:rsidP="0055188C">
      <w:pPr>
        <w:pStyle w:val="Heading3"/>
      </w:pPr>
      <w:bookmarkStart w:id="119" w:name="_Toc56522260"/>
      <w:r w:rsidRPr="001164DE">
        <w:lastRenderedPageBreak/>
        <w:t xml:space="preserve"> </w:t>
      </w:r>
      <w:bookmarkStart w:id="120" w:name="_Toc70073956"/>
      <w:r w:rsidR="003E5211" w:rsidRPr="001164DE">
        <w:t>(A1.5.2) Quản lý giao diện hiển thị</w:t>
      </w:r>
      <w:bookmarkEnd w:id="119"/>
      <w:bookmarkEnd w:id="120"/>
      <w:r w:rsidR="003E5211" w:rsidRPr="001164DE" w:rsidDel="007C1C8A">
        <w:t xml:space="preserve"> </w:t>
      </w:r>
    </w:p>
    <w:p w14:paraId="48E6F9A0" w14:textId="77777777" w:rsidR="009D7060" w:rsidRPr="001164DE" w:rsidRDefault="009D7060" w:rsidP="0090566F">
      <w:pPr>
        <w:pStyle w:val="Heading4"/>
      </w:pPr>
      <w:r w:rsidRPr="001164DE">
        <w:t>Văn bản nghiệp vụ áp dụng</w:t>
      </w:r>
    </w:p>
    <w:p w14:paraId="60035D58" w14:textId="2C9BE10D"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C20DA39" w14:textId="77777777" w:rsidR="009D7060" w:rsidRPr="001164DE" w:rsidRDefault="009D7060" w:rsidP="0090566F">
      <w:pPr>
        <w:pStyle w:val="Heading4"/>
      </w:pPr>
      <w:r w:rsidRPr="001164DE">
        <w:t>Mô tả yêu cầu</w:t>
      </w:r>
    </w:p>
    <w:p w14:paraId="1360B412" w14:textId="77777777" w:rsidR="00826DB1" w:rsidRPr="001164DE" w:rsidRDefault="00826DB1" w:rsidP="002B7031">
      <w:pPr>
        <w:pStyle w:val="Style2"/>
        <w:spacing w:line="312" w:lineRule="auto"/>
      </w:pPr>
      <w:r w:rsidRPr="001164DE">
        <w:t>Người quản trị hệ thống có thể nhập tệp tin dữ liệu tin bài, bài viết theo cấu trúc định dạng chuẩn theo quy định.</w:t>
      </w:r>
    </w:p>
    <w:p w14:paraId="7FE8D7A6" w14:textId="77777777" w:rsidR="00826DB1" w:rsidRPr="001164DE" w:rsidRDefault="00826DB1" w:rsidP="002B7031">
      <w:pPr>
        <w:pStyle w:val="Style2"/>
        <w:spacing w:line="312" w:lineRule="auto"/>
      </w:pPr>
      <w:r w:rsidRPr="001164DE">
        <w:t>Hệ thống kiểm tra định dạng dữ liệu nhập vào. Trường hợp, không hợp lệ hệ thống hiển thị cảnh báo. Trường hợp, hợp lệ, hệ thống cho phép lưu tệp tin và cho phép thực hiện chuyển đổi dữ liệu.</w:t>
      </w:r>
    </w:p>
    <w:p w14:paraId="22A5F597" w14:textId="77777777" w:rsidR="00826DB1" w:rsidRPr="001164DE" w:rsidRDefault="00826DB1" w:rsidP="002B7031">
      <w:pPr>
        <w:pStyle w:val="Style2"/>
        <w:spacing w:line="312" w:lineRule="auto"/>
      </w:pPr>
      <w:r w:rsidRPr="001164DE">
        <w:t xml:space="preserve">Người quản trị có thể tra cứu kết quả chuyển đổi dữ liệu. </w:t>
      </w:r>
    </w:p>
    <w:p w14:paraId="53CB661D" w14:textId="77777777" w:rsidR="00826DB1" w:rsidRPr="001164DE" w:rsidRDefault="00826DB1" w:rsidP="002B7031">
      <w:pPr>
        <w:pStyle w:val="Style2"/>
        <w:spacing w:line="312" w:lineRule="auto"/>
      </w:pPr>
      <w:r w:rsidRPr="001164DE">
        <w:t>Hệ thống hiển thông báo sau khi hệ thống thực hiện xong.</w:t>
      </w:r>
    </w:p>
    <w:p w14:paraId="0F81F520" w14:textId="77777777" w:rsidR="009D7060" w:rsidRPr="001164DE" w:rsidRDefault="009D7060" w:rsidP="0090566F">
      <w:pPr>
        <w:pStyle w:val="Heading4"/>
      </w:pPr>
      <w:r w:rsidRPr="001164DE">
        <w:t>Thiết kế giao diện</w:t>
      </w:r>
    </w:p>
    <w:p w14:paraId="07A57BAF" w14:textId="77777777" w:rsidR="00991CD7" w:rsidRPr="001164DE" w:rsidRDefault="00991CD7" w:rsidP="002B7031">
      <w:pPr>
        <w:pStyle w:val="ListParagraph"/>
        <w:spacing w:line="312" w:lineRule="auto"/>
      </w:pPr>
      <w:r w:rsidRPr="001164DE">
        <w:rPr>
          <w:lang w:val="en-US"/>
        </w:rPr>
        <w:t>Chuyển đổi dữ liệu tin bài/ Tra cứu kết quả chuyển đổi tin bài</w:t>
      </w:r>
    </w:p>
    <w:p w14:paraId="72869EBF" w14:textId="77777777" w:rsidR="00991CD7" w:rsidRPr="001164DE" w:rsidRDefault="00991CD7" w:rsidP="002B7031">
      <w:pPr>
        <w:pStyle w:val="ListParagraph"/>
        <w:keepNext/>
        <w:numPr>
          <w:ilvl w:val="0"/>
          <w:numId w:val="0"/>
        </w:numPr>
        <w:spacing w:line="312" w:lineRule="auto"/>
      </w:pPr>
      <w:r w:rsidRPr="001164DE">
        <w:rPr>
          <w:noProof/>
          <w:lang w:val="en-US" w:eastAsia="en-US"/>
        </w:rPr>
        <w:drawing>
          <wp:inline distT="0" distB="0" distL="0" distR="0" wp14:anchorId="5C599944" wp14:editId="3E8F6108">
            <wp:extent cx="5753100" cy="2628265"/>
            <wp:effectExtent l="19050" t="19050" r="1905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3100" cy="2628265"/>
                    </a:xfrm>
                    <a:prstGeom prst="rect">
                      <a:avLst/>
                    </a:prstGeom>
                    <a:ln>
                      <a:solidFill>
                        <a:schemeClr val="tx1"/>
                      </a:solidFill>
                    </a:ln>
                  </pic:spPr>
                </pic:pic>
              </a:graphicData>
            </a:graphic>
          </wp:inline>
        </w:drawing>
      </w:r>
    </w:p>
    <w:p w14:paraId="3184EBBD" w14:textId="08037E97" w:rsidR="00991CD7" w:rsidRPr="001164DE" w:rsidRDefault="00991C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48</w:t>
      </w:r>
      <w:r w:rsidRPr="001164DE">
        <w:rPr>
          <w:noProof/>
          <w:sz w:val="28"/>
          <w:szCs w:val="28"/>
        </w:rPr>
        <w:fldChar w:fldCharType="end"/>
      </w:r>
      <w:r w:rsidRPr="001164DE">
        <w:rPr>
          <w:sz w:val="28"/>
          <w:szCs w:val="28"/>
        </w:rPr>
        <w:t>: Chuyển đổi dữ liệu tin bài</w:t>
      </w:r>
    </w:p>
    <w:p w14:paraId="3E1CD4B9" w14:textId="77777777" w:rsidR="001A171C" w:rsidRPr="001164DE" w:rsidRDefault="001A171C">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5354904B" w14:textId="1296CC00" w:rsidR="00991CD7" w:rsidRPr="001164DE" w:rsidRDefault="00991CD7" w:rsidP="002B7031">
      <w:pPr>
        <w:pStyle w:val="Style2"/>
        <w:spacing w:line="312" w:lineRule="auto"/>
      </w:pPr>
      <w:r w:rsidRPr="001164DE">
        <w:lastRenderedPageBreak/>
        <w:t>Thiết kế trường dữ liệu</w:t>
      </w:r>
    </w:p>
    <w:tbl>
      <w:tblPr>
        <w:tblStyle w:val="TableGrid"/>
        <w:tblW w:w="0" w:type="auto"/>
        <w:tblInd w:w="85" w:type="dxa"/>
        <w:tblLook w:val="04A0" w:firstRow="1" w:lastRow="0" w:firstColumn="1" w:lastColumn="0" w:noHBand="0" w:noVBand="1"/>
      </w:tblPr>
      <w:tblGrid>
        <w:gridCol w:w="747"/>
        <w:gridCol w:w="1719"/>
        <w:gridCol w:w="2160"/>
        <w:gridCol w:w="857"/>
        <w:gridCol w:w="963"/>
        <w:gridCol w:w="2530"/>
      </w:tblGrid>
      <w:tr w:rsidR="00991CD7" w:rsidRPr="001164DE" w14:paraId="51783181" w14:textId="77777777" w:rsidTr="0043524D">
        <w:trPr>
          <w:tblHeader/>
        </w:trPr>
        <w:tc>
          <w:tcPr>
            <w:tcW w:w="747" w:type="dxa"/>
            <w:shd w:val="clear" w:color="auto" w:fill="E7E6E6" w:themeFill="background2"/>
          </w:tcPr>
          <w:p w14:paraId="6E3076E4" w14:textId="77777777" w:rsidR="00991CD7" w:rsidRPr="001164DE" w:rsidRDefault="00991C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73" w:type="dxa"/>
            <w:shd w:val="clear" w:color="auto" w:fill="E7E6E6" w:themeFill="background2"/>
          </w:tcPr>
          <w:p w14:paraId="544E0D6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2259" w:type="dxa"/>
            <w:shd w:val="clear" w:color="auto" w:fill="E7E6E6" w:themeFill="background2"/>
          </w:tcPr>
          <w:p w14:paraId="51640227"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62" w:type="dxa"/>
            <w:shd w:val="clear" w:color="auto" w:fill="E7E6E6" w:themeFill="background2"/>
          </w:tcPr>
          <w:p w14:paraId="04B369B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79" w:type="dxa"/>
            <w:shd w:val="clear" w:color="auto" w:fill="E7E6E6" w:themeFill="background2"/>
          </w:tcPr>
          <w:p w14:paraId="71EA3E68"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45" w:type="dxa"/>
            <w:shd w:val="clear" w:color="auto" w:fill="E7E6E6" w:themeFill="background2"/>
          </w:tcPr>
          <w:p w14:paraId="426901D5" w14:textId="77777777" w:rsidR="00991C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991CD7" w:rsidRPr="001164DE" w14:paraId="1EF6A867" w14:textId="77777777" w:rsidTr="0043524D">
        <w:tc>
          <w:tcPr>
            <w:tcW w:w="747" w:type="dxa"/>
            <w:shd w:val="clear" w:color="auto" w:fill="FFFFFF" w:themeFill="background1"/>
          </w:tcPr>
          <w:p w14:paraId="0B0FF5A3"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73" w:type="dxa"/>
            <w:shd w:val="clear" w:color="auto" w:fill="FFFFFF" w:themeFill="background1"/>
          </w:tcPr>
          <w:p w14:paraId="7E4F2489" w14:textId="4E99B7AC"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Địa chỉ liên kết</w:t>
            </w:r>
            <w:r w:rsidR="0050223D" w:rsidRPr="001164DE">
              <w:rPr>
                <w:rFonts w:ascii="Times New Roman" w:hAnsi="Times New Roman"/>
                <w:sz w:val="28"/>
                <w:szCs w:val="28"/>
              </w:rPr>
              <w:t xml:space="preserve"> tin bài</w:t>
            </w:r>
          </w:p>
        </w:tc>
        <w:tc>
          <w:tcPr>
            <w:tcW w:w="2259" w:type="dxa"/>
            <w:shd w:val="clear" w:color="auto" w:fill="FFFFFF" w:themeFill="background1"/>
          </w:tcPr>
          <w:p w14:paraId="3D39900F"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 xml:space="preserve">Chuỗi ký tự </w:t>
            </w:r>
          </w:p>
          <w:p w14:paraId="645865B1"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(250)</w:t>
            </w:r>
          </w:p>
        </w:tc>
        <w:tc>
          <w:tcPr>
            <w:tcW w:w="862" w:type="dxa"/>
            <w:shd w:val="clear" w:color="auto" w:fill="FFFFFF" w:themeFill="background1"/>
          </w:tcPr>
          <w:p w14:paraId="2E4213C4"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79" w:type="dxa"/>
            <w:shd w:val="clear" w:color="auto" w:fill="FFFFFF" w:themeFill="background1"/>
          </w:tcPr>
          <w:p w14:paraId="37FCFF39"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7FD8104F"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Cho phép NSD điền địa chỉ liên kết tin bài cần chuyển đổi</w:t>
            </w:r>
          </w:p>
        </w:tc>
      </w:tr>
      <w:tr w:rsidR="00991CD7" w:rsidRPr="001164DE" w14:paraId="59BD18B5" w14:textId="77777777" w:rsidTr="0043524D">
        <w:tc>
          <w:tcPr>
            <w:tcW w:w="747" w:type="dxa"/>
            <w:shd w:val="clear" w:color="auto" w:fill="FFFFFF" w:themeFill="background1"/>
          </w:tcPr>
          <w:p w14:paraId="77A73B13"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73" w:type="dxa"/>
            <w:shd w:val="clear" w:color="auto" w:fill="FFFFFF" w:themeFill="background1"/>
          </w:tcPr>
          <w:p w14:paraId="659248ED"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Chọn chuyên mục</w:t>
            </w:r>
          </w:p>
        </w:tc>
        <w:tc>
          <w:tcPr>
            <w:tcW w:w="2259" w:type="dxa"/>
            <w:shd w:val="clear" w:color="auto" w:fill="FFFFFF" w:themeFill="background1"/>
          </w:tcPr>
          <w:p w14:paraId="3804A435" w14:textId="77777777" w:rsidR="00991CD7" w:rsidRPr="001164DE" w:rsidRDefault="00991CD7" w:rsidP="002B7031">
            <w:pPr>
              <w:spacing w:line="312" w:lineRule="auto"/>
              <w:rPr>
                <w:rFonts w:ascii="Times New Roman" w:hAnsi="Times New Roman"/>
                <w:sz w:val="28"/>
                <w:szCs w:val="28"/>
              </w:rPr>
            </w:pPr>
          </w:p>
        </w:tc>
        <w:tc>
          <w:tcPr>
            <w:tcW w:w="862" w:type="dxa"/>
            <w:shd w:val="clear" w:color="auto" w:fill="FFFFFF" w:themeFill="background1"/>
          </w:tcPr>
          <w:p w14:paraId="251C659D"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79" w:type="dxa"/>
            <w:shd w:val="clear" w:color="auto" w:fill="FFFFFF" w:themeFill="background1"/>
          </w:tcPr>
          <w:p w14:paraId="4D730224" w14:textId="77777777" w:rsidR="00991CD7" w:rsidRPr="001164DE" w:rsidRDefault="00991CD7" w:rsidP="002B7031">
            <w:pPr>
              <w:spacing w:line="312" w:lineRule="auto"/>
              <w:rPr>
                <w:rFonts w:ascii="Times New Roman" w:hAnsi="Times New Roman"/>
                <w:sz w:val="28"/>
                <w:szCs w:val="28"/>
              </w:rPr>
            </w:pPr>
          </w:p>
        </w:tc>
        <w:tc>
          <w:tcPr>
            <w:tcW w:w="2645" w:type="dxa"/>
            <w:shd w:val="clear" w:color="auto" w:fill="FFFFFF" w:themeFill="background1"/>
          </w:tcPr>
          <w:p w14:paraId="5025EB34"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Cho phép lựa chọn chuyên mục để lưu tin bài cần chuyển đổi</w:t>
            </w:r>
          </w:p>
        </w:tc>
      </w:tr>
      <w:tr w:rsidR="00991CD7" w:rsidRPr="001164DE" w14:paraId="6FB11C4A" w14:textId="77777777" w:rsidTr="0043524D">
        <w:tc>
          <w:tcPr>
            <w:tcW w:w="747" w:type="dxa"/>
            <w:shd w:val="clear" w:color="auto" w:fill="FFFFFF" w:themeFill="background1"/>
          </w:tcPr>
          <w:p w14:paraId="4669CA65"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73" w:type="dxa"/>
            <w:shd w:val="clear" w:color="auto" w:fill="FFFFFF" w:themeFill="background1"/>
          </w:tcPr>
          <w:p w14:paraId="63865B15"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Trang web</w:t>
            </w:r>
          </w:p>
        </w:tc>
        <w:tc>
          <w:tcPr>
            <w:tcW w:w="2259" w:type="dxa"/>
            <w:shd w:val="clear" w:color="auto" w:fill="FFFFFF" w:themeFill="background1"/>
          </w:tcPr>
          <w:p w14:paraId="34611F07"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Chuỗi ký tự (100)</w:t>
            </w:r>
          </w:p>
        </w:tc>
        <w:tc>
          <w:tcPr>
            <w:tcW w:w="862" w:type="dxa"/>
            <w:shd w:val="clear" w:color="auto" w:fill="FFFFFF" w:themeFill="background1"/>
          </w:tcPr>
          <w:p w14:paraId="0CF026B0" w14:textId="77777777" w:rsidR="00991CD7" w:rsidRPr="001164DE" w:rsidRDefault="00991CD7" w:rsidP="002B7031">
            <w:pPr>
              <w:spacing w:line="312" w:lineRule="auto"/>
              <w:jc w:val="center"/>
              <w:rPr>
                <w:rFonts w:ascii="Times New Roman" w:hAnsi="Times New Roman"/>
                <w:sz w:val="28"/>
                <w:szCs w:val="28"/>
                <w:lang w:val="vi-VN"/>
              </w:rPr>
            </w:pPr>
          </w:p>
        </w:tc>
        <w:tc>
          <w:tcPr>
            <w:tcW w:w="979" w:type="dxa"/>
            <w:shd w:val="clear" w:color="auto" w:fill="FFFFFF" w:themeFill="background1"/>
          </w:tcPr>
          <w:p w14:paraId="7408EAED"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152980C2"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Chỉ hiển thị, không cho phép sửa</w:t>
            </w:r>
          </w:p>
          <w:p w14:paraId="743D5349"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w:t>
            </w:r>
            <w:r w:rsidR="006D7CE6" w:rsidRPr="001164DE">
              <w:rPr>
                <w:rFonts w:ascii="Times New Roman" w:hAnsi="Times New Roman"/>
                <w:sz w:val="28"/>
                <w:szCs w:val="28"/>
              </w:rPr>
              <w:t>ển</w:t>
            </w:r>
            <w:r w:rsidRPr="001164DE">
              <w:rPr>
                <w:rFonts w:ascii="Times New Roman" w:hAnsi="Times New Roman"/>
                <w:sz w:val="28"/>
                <w:szCs w:val="28"/>
              </w:rPr>
              <w:t xml:space="preserve"> thị website của tin bài gốc</w:t>
            </w:r>
          </w:p>
        </w:tc>
      </w:tr>
      <w:tr w:rsidR="00991CD7" w:rsidRPr="001164DE" w14:paraId="505D8C80" w14:textId="77777777" w:rsidTr="0043524D">
        <w:tc>
          <w:tcPr>
            <w:tcW w:w="747" w:type="dxa"/>
            <w:shd w:val="clear" w:color="auto" w:fill="FFFFFF" w:themeFill="background1"/>
          </w:tcPr>
          <w:p w14:paraId="78973DFD"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73" w:type="dxa"/>
            <w:shd w:val="clear" w:color="auto" w:fill="FFFFFF" w:themeFill="background1"/>
          </w:tcPr>
          <w:p w14:paraId="5D31FD88"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Liên kết tin bài</w:t>
            </w:r>
          </w:p>
        </w:tc>
        <w:tc>
          <w:tcPr>
            <w:tcW w:w="2259" w:type="dxa"/>
            <w:shd w:val="clear" w:color="auto" w:fill="FFFFFF" w:themeFill="background1"/>
          </w:tcPr>
          <w:p w14:paraId="61D83687"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Chuỗi ký tự (250)</w:t>
            </w:r>
          </w:p>
        </w:tc>
        <w:tc>
          <w:tcPr>
            <w:tcW w:w="862" w:type="dxa"/>
            <w:shd w:val="clear" w:color="auto" w:fill="FFFFFF" w:themeFill="background1"/>
          </w:tcPr>
          <w:p w14:paraId="3EB0B701" w14:textId="77777777" w:rsidR="00991CD7" w:rsidRPr="001164DE" w:rsidRDefault="00991CD7" w:rsidP="002B7031">
            <w:pPr>
              <w:spacing w:line="312" w:lineRule="auto"/>
              <w:rPr>
                <w:rFonts w:ascii="Times New Roman" w:hAnsi="Times New Roman"/>
                <w:sz w:val="28"/>
                <w:szCs w:val="28"/>
              </w:rPr>
            </w:pPr>
          </w:p>
        </w:tc>
        <w:tc>
          <w:tcPr>
            <w:tcW w:w="979" w:type="dxa"/>
            <w:shd w:val="clear" w:color="auto" w:fill="FFFFFF" w:themeFill="background1"/>
          </w:tcPr>
          <w:p w14:paraId="1C6972AA"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14609A4F"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Chỉ hiển thị, không cho phép sửa</w:t>
            </w:r>
          </w:p>
          <w:p w14:paraId="590C852A"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Hiển thị liên kết tin bài sau khi chuyển đổi</w:t>
            </w:r>
          </w:p>
        </w:tc>
      </w:tr>
      <w:tr w:rsidR="00991CD7" w:rsidRPr="001164DE" w14:paraId="5EA887C5" w14:textId="77777777" w:rsidTr="0043524D">
        <w:tc>
          <w:tcPr>
            <w:tcW w:w="747" w:type="dxa"/>
            <w:shd w:val="clear" w:color="auto" w:fill="FFFFFF" w:themeFill="background1"/>
          </w:tcPr>
          <w:p w14:paraId="2FE3E816"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73" w:type="dxa"/>
            <w:shd w:val="clear" w:color="auto" w:fill="FFFFFF" w:themeFill="background1"/>
          </w:tcPr>
          <w:p w14:paraId="554B68CF"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Ngày cập nhật</w:t>
            </w:r>
          </w:p>
        </w:tc>
        <w:tc>
          <w:tcPr>
            <w:tcW w:w="2259" w:type="dxa"/>
            <w:shd w:val="clear" w:color="auto" w:fill="FFFFFF" w:themeFill="background1"/>
          </w:tcPr>
          <w:p w14:paraId="4900BEB7"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862" w:type="dxa"/>
            <w:shd w:val="clear" w:color="auto" w:fill="FFFFFF" w:themeFill="background1"/>
          </w:tcPr>
          <w:p w14:paraId="3CA15370" w14:textId="77777777" w:rsidR="00991CD7" w:rsidRPr="001164DE" w:rsidRDefault="00991CD7" w:rsidP="002B7031">
            <w:pPr>
              <w:spacing w:line="312" w:lineRule="auto"/>
              <w:jc w:val="center"/>
              <w:rPr>
                <w:rFonts w:ascii="Times New Roman" w:hAnsi="Times New Roman"/>
                <w:sz w:val="28"/>
                <w:szCs w:val="28"/>
                <w:lang w:val="vi-VN"/>
              </w:rPr>
            </w:pPr>
          </w:p>
        </w:tc>
        <w:tc>
          <w:tcPr>
            <w:tcW w:w="979" w:type="dxa"/>
            <w:shd w:val="clear" w:color="auto" w:fill="FFFFFF" w:themeFill="background1"/>
          </w:tcPr>
          <w:p w14:paraId="140ACB2E"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7D214EDE"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Chỉ hiển thị, không cho phép sửa</w:t>
            </w:r>
          </w:p>
          <w:p w14:paraId="01DB8C78"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Hiển thị ngày chuyển đổi tin bài</w:t>
            </w:r>
          </w:p>
        </w:tc>
      </w:tr>
    </w:tbl>
    <w:p w14:paraId="026D88E8" w14:textId="77777777" w:rsidR="009D7060" w:rsidRPr="001164DE" w:rsidRDefault="009D7060" w:rsidP="0090566F">
      <w:pPr>
        <w:pStyle w:val="Heading4"/>
      </w:pPr>
      <w:r w:rsidRPr="001164DE">
        <w:t>Điều kiện thực hiện</w:t>
      </w:r>
    </w:p>
    <w:p w14:paraId="3F29EBD2" w14:textId="648FC3AD" w:rsidR="00353ABE" w:rsidRPr="001164DE" w:rsidRDefault="00353ABE" w:rsidP="002B7031">
      <w:pPr>
        <w:pStyle w:val="Style2"/>
        <w:spacing w:line="312" w:lineRule="auto"/>
      </w:pPr>
      <w:r w:rsidRPr="001164DE">
        <w:t xml:space="preserve">NSD đã đăng nhập vào trang quản trị website </w:t>
      </w:r>
      <w:r w:rsidR="00E04DD9" w:rsidRPr="001164DE">
        <w:t>Tạp chí Thuế</w:t>
      </w:r>
      <w:r w:rsidRPr="001164DE">
        <w:t xml:space="preserve"> và truy cập vào chức năng chuyển đổi dữ liệu tin bài</w:t>
      </w:r>
    </w:p>
    <w:p w14:paraId="4648B254" w14:textId="77777777" w:rsidR="009D7060" w:rsidRPr="001164DE" w:rsidRDefault="009D7060" w:rsidP="0090566F">
      <w:pPr>
        <w:pStyle w:val="Heading4"/>
      </w:pPr>
      <w:r w:rsidRPr="001164DE">
        <w:t>Yêu cầu đặc biệt/ Ràng buộc</w:t>
      </w:r>
    </w:p>
    <w:p w14:paraId="6DEE2597" w14:textId="77777777" w:rsidR="00353ABE" w:rsidRPr="001164DE" w:rsidRDefault="00353ABE" w:rsidP="002B7031">
      <w:pPr>
        <w:pStyle w:val="Style2"/>
        <w:spacing w:line="312" w:lineRule="auto"/>
      </w:pPr>
      <w:r w:rsidRPr="001164DE">
        <w:t>NSD được phân quyền chuyển đổi dữ liệu tin bài</w:t>
      </w:r>
    </w:p>
    <w:p w14:paraId="64251354" w14:textId="4087D7D5" w:rsidR="00341204" w:rsidRPr="001164DE" w:rsidRDefault="00BA36B0" w:rsidP="002B7031">
      <w:pPr>
        <w:pStyle w:val="Style2"/>
        <w:spacing w:line="312" w:lineRule="auto"/>
      </w:pPr>
      <w:r w:rsidRPr="001164DE">
        <w:t>Các liên kết tin bài được lấy từ các website đã được cấu hình trên hệ thống</w:t>
      </w:r>
    </w:p>
    <w:p w14:paraId="366FD548" w14:textId="77777777" w:rsidR="00341204" w:rsidRPr="001164DE" w:rsidRDefault="00341204">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7D6378EB" w14:textId="77777777" w:rsidR="009D7060" w:rsidRPr="001164DE" w:rsidRDefault="009D7060" w:rsidP="0090566F">
      <w:pPr>
        <w:pStyle w:val="Heading4"/>
      </w:pPr>
      <w:r w:rsidRPr="001164DE">
        <w:lastRenderedPageBreak/>
        <w:t>Logic xử lý dữ liệu</w:t>
      </w:r>
    </w:p>
    <w:p w14:paraId="6C22D5CA" w14:textId="77777777" w:rsidR="00991CD7" w:rsidRPr="001164DE" w:rsidRDefault="00991CD7" w:rsidP="002B7031">
      <w:pPr>
        <w:pStyle w:val="ListParagraph"/>
        <w:spacing w:line="312" w:lineRule="auto"/>
      </w:pPr>
      <w:r w:rsidRPr="001164DE">
        <w:t>Chuyển đổi dữ liệu liên kết Tin tức, bài viết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991CD7" w:rsidRPr="001164DE" w14:paraId="0928C8C9" w14:textId="77777777" w:rsidTr="0043524D">
        <w:trPr>
          <w:trHeight w:val="510"/>
          <w:tblHeader/>
        </w:trPr>
        <w:tc>
          <w:tcPr>
            <w:tcW w:w="576" w:type="pct"/>
            <w:shd w:val="clear" w:color="auto" w:fill="E7E6E6" w:themeFill="background2"/>
            <w:vAlign w:val="center"/>
          </w:tcPr>
          <w:p w14:paraId="0F70A17E"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6EF02308"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0D7CD5F5"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A36B0" w:rsidRPr="001164DE" w14:paraId="4AC581B4" w14:textId="77777777" w:rsidTr="0043524D">
        <w:trPr>
          <w:trHeight w:val="510"/>
        </w:trPr>
        <w:tc>
          <w:tcPr>
            <w:tcW w:w="576" w:type="pct"/>
            <w:shd w:val="clear" w:color="auto" w:fill="auto"/>
          </w:tcPr>
          <w:p w14:paraId="7CAB8402"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250" w:type="pct"/>
            <w:shd w:val="clear" w:color="auto" w:fill="auto"/>
          </w:tcPr>
          <w:p w14:paraId="5AF43B62" w14:textId="77777777" w:rsidR="00BA36B0" w:rsidRPr="001164DE" w:rsidRDefault="00BA36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669705C7" w14:textId="529A0B04"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BA36B0" w:rsidRPr="001164DE" w14:paraId="1A7B76F8" w14:textId="77777777" w:rsidTr="0043524D">
        <w:trPr>
          <w:trHeight w:val="510"/>
        </w:trPr>
        <w:tc>
          <w:tcPr>
            <w:tcW w:w="576" w:type="pct"/>
            <w:shd w:val="clear" w:color="auto" w:fill="auto"/>
          </w:tcPr>
          <w:p w14:paraId="160DAB23"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250" w:type="pct"/>
            <w:shd w:val="clear" w:color="auto" w:fill="auto"/>
          </w:tcPr>
          <w:p w14:paraId="256B21E7"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1A0059A3" w14:textId="3AC4DA66"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trang quản trị website </w:t>
            </w:r>
            <w:r w:rsidR="00E04DD9" w:rsidRPr="001164DE">
              <w:rPr>
                <w:rFonts w:ascii="Times New Roman" w:hAnsi="Times New Roman" w:cs="Times New Roman"/>
                <w:sz w:val="28"/>
                <w:szCs w:val="28"/>
              </w:rPr>
              <w:t>Tạp chí Thuế</w:t>
            </w:r>
          </w:p>
        </w:tc>
      </w:tr>
      <w:tr w:rsidR="00BA36B0" w:rsidRPr="001164DE" w14:paraId="02C7E87B" w14:textId="77777777" w:rsidTr="0043524D">
        <w:trPr>
          <w:trHeight w:val="510"/>
        </w:trPr>
        <w:tc>
          <w:tcPr>
            <w:tcW w:w="576" w:type="pct"/>
            <w:shd w:val="clear" w:color="auto" w:fill="auto"/>
          </w:tcPr>
          <w:p w14:paraId="0D8FB6C7"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50" w:type="pct"/>
            <w:shd w:val="clear" w:color="auto" w:fill="auto"/>
          </w:tcPr>
          <w:p w14:paraId="5D63A9FC" w14:textId="77777777" w:rsidR="00BA36B0" w:rsidRPr="001164DE" w:rsidRDefault="00BA36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537D2381"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chức năng chuyển đổi dữ liệu tin bài</w:t>
            </w:r>
          </w:p>
        </w:tc>
      </w:tr>
      <w:tr w:rsidR="00BA36B0" w:rsidRPr="001164DE" w14:paraId="3C23DB9A" w14:textId="77777777" w:rsidTr="0043524D">
        <w:trPr>
          <w:trHeight w:val="510"/>
        </w:trPr>
        <w:tc>
          <w:tcPr>
            <w:tcW w:w="576" w:type="pct"/>
            <w:shd w:val="clear" w:color="auto" w:fill="auto"/>
          </w:tcPr>
          <w:p w14:paraId="4A2E5747"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50" w:type="pct"/>
            <w:shd w:val="clear" w:color="auto" w:fill="auto"/>
          </w:tcPr>
          <w:p w14:paraId="6ED71928"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4CED069F"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chuyển đổi tin bài</w:t>
            </w:r>
          </w:p>
        </w:tc>
      </w:tr>
      <w:tr w:rsidR="00BA36B0" w:rsidRPr="001164DE" w14:paraId="57358D6C" w14:textId="77777777" w:rsidTr="0043524D">
        <w:trPr>
          <w:trHeight w:val="510"/>
        </w:trPr>
        <w:tc>
          <w:tcPr>
            <w:tcW w:w="576" w:type="pct"/>
            <w:shd w:val="clear" w:color="auto" w:fill="auto"/>
          </w:tcPr>
          <w:p w14:paraId="46AC749E" w14:textId="77777777" w:rsidR="00BA36B0" w:rsidRPr="001164DE" w:rsidRDefault="00BA36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50" w:type="pct"/>
            <w:shd w:val="clear" w:color="auto" w:fill="auto"/>
          </w:tcPr>
          <w:p w14:paraId="6102AAC9"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021AB075"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Nhập liên kết tin bài cần chuyển đổi vào trình chuyển đổi tin bài/ Chọn chuyên mục, kích chuyển đổi để chuyển đổi tin bài</w:t>
            </w:r>
          </w:p>
          <w:p w14:paraId="3E5ED59C" w14:textId="53B4CB3C" w:rsidR="00037210" w:rsidRPr="001164DE" w:rsidRDefault="00037210"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9E593B6" wp14:editId="2126B13E">
                  <wp:extent cx="3395172" cy="19335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8698" cy="1935583"/>
                          </a:xfrm>
                          <a:prstGeom prst="rect">
                            <a:avLst/>
                          </a:prstGeom>
                        </pic:spPr>
                      </pic:pic>
                    </a:graphicData>
                  </a:graphic>
                </wp:inline>
              </w:drawing>
            </w:r>
          </w:p>
        </w:tc>
      </w:tr>
      <w:tr w:rsidR="00BA36B0" w:rsidRPr="001164DE" w14:paraId="29506A13" w14:textId="77777777" w:rsidTr="0043524D">
        <w:trPr>
          <w:trHeight w:val="510"/>
        </w:trPr>
        <w:tc>
          <w:tcPr>
            <w:tcW w:w="576" w:type="pct"/>
            <w:shd w:val="clear" w:color="auto" w:fill="auto"/>
          </w:tcPr>
          <w:p w14:paraId="3C7F5A93" w14:textId="77777777" w:rsidR="00BA36B0" w:rsidRPr="001164DE" w:rsidRDefault="00BA36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6</w:t>
            </w:r>
          </w:p>
        </w:tc>
        <w:tc>
          <w:tcPr>
            <w:tcW w:w="1250" w:type="pct"/>
            <w:shd w:val="clear" w:color="auto" w:fill="auto"/>
          </w:tcPr>
          <w:p w14:paraId="7CC29A48" w14:textId="77777777" w:rsidR="00BA36B0" w:rsidRPr="001164DE" w:rsidRDefault="00BA36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50A5B70A"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liên kết tin bài được nhập vào:</w:t>
            </w:r>
          </w:p>
          <w:p w14:paraId="006BD048" w14:textId="65F40363" w:rsidR="00BA36B0" w:rsidRPr="001164DE" w:rsidRDefault="00BA36B0" w:rsidP="002B7031">
            <w:pPr>
              <w:pStyle w:val="ListParagraph"/>
              <w:numPr>
                <w:ilvl w:val="0"/>
                <w:numId w:val="3"/>
              </w:numPr>
              <w:spacing w:after="160" w:line="312" w:lineRule="auto"/>
              <w:ind w:left="360"/>
              <w:jc w:val="left"/>
              <w:rPr>
                <w:i/>
              </w:rPr>
            </w:pPr>
            <w:r w:rsidRPr="001164DE">
              <w:t>Nếu liên kết tin bài thuộc website đã được cấu hình hệ thống chuyển đổi dữ liệu về cấu trúc định dạng chuẩn</w:t>
            </w:r>
            <w:r w:rsidR="003A79D1" w:rsidRPr="001164DE">
              <w:rPr>
                <w:lang w:val="en-US"/>
              </w:rPr>
              <w:t xml:space="preserve"> lưu tin bài vào bảng </w:t>
            </w:r>
            <w:r w:rsidR="003A79D1" w:rsidRPr="001164DE">
              <w:t>TPS_CRAWL_CFG</w:t>
            </w:r>
            <w:r w:rsidR="004E21B4" w:rsidRPr="001164DE">
              <w:rPr>
                <w:lang w:val="en-US"/>
              </w:rPr>
              <w:t xml:space="preserve"> xử lý thông qua Class ContentDAO và Function getConfig</w:t>
            </w:r>
            <w:r w:rsidR="00003A96" w:rsidRPr="001164DE">
              <w:rPr>
                <w:lang w:val="en-US"/>
              </w:rPr>
              <w:t>()</w:t>
            </w:r>
            <w:r w:rsidRPr="001164DE">
              <w:t xml:space="preserve"> và hiển thị thông báo liên kết tin bài đã được chuyển đổi thành công</w:t>
            </w:r>
          </w:p>
          <w:p w14:paraId="4321FEDF"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Tin bài sau khi chuyển đổi hiển thị trong chuyên mục tin bài người sử dụng đã chọn ở trạng thái bản nháp (Draft)</w:t>
            </w:r>
          </w:p>
          <w:p w14:paraId="0A3B8B01" w14:textId="77777777" w:rsidR="00BA36B0" w:rsidRPr="001164DE" w:rsidRDefault="00BA36B0" w:rsidP="002B7031">
            <w:pPr>
              <w:pStyle w:val="ListParagraph"/>
              <w:numPr>
                <w:ilvl w:val="0"/>
                <w:numId w:val="3"/>
              </w:numPr>
              <w:spacing w:after="160" w:line="312" w:lineRule="auto"/>
              <w:ind w:left="360"/>
              <w:jc w:val="left"/>
              <w:rPr>
                <w:i/>
              </w:rPr>
            </w:pPr>
            <w:r w:rsidRPr="001164DE">
              <w:lastRenderedPageBreak/>
              <w:t xml:space="preserve">Nếu liên kết tin bài được nhập vào chưa được cấu hình, hệ thống hiển thị thông báo lỗi tương ứng </w:t>
            </w:r>
          </w:p>
        </w:tc>
      </w:tr>
    </w:tbl>
    <w:p w14:paraId="0D022409" w14:textId="09D759D8" w:rsidR="00991CD7" w:rsidRPr="001164DE" w:rsidRDefault="00991CD7" w:rsidP="002B7031">
      <w:pPr>
        <w:pStyle w:val="ListParagraph"/>
        <w:spacing w:line="312" w:lineRule="auto"/>
      </w:pPr>
      <w:r w:rsidRPr="001164DE">
        <w:lastRenderedPageBreak/>
        <w:t>Tra cứu kết quả chuyển đổi</w:t>
      </w:r>
    </w:p>
    <w:tbl>
      <w:tblPr>
        <w:tblStyle w:val="TableGrid"/>
        <w:tblW w:w="0" w:type="auto"/>
        <w:tblInd w:w="-5" w:type="dxa"/>
        <w:tblLook w:val="04A0" w:firstRow="1" w:lastRow="0" w:firstColumn="1" w:lastColumn="0" w:noHBand="0" w:noVBand="1"/>
      </w:tblPr>
      <w:tblGrid>
        <w:gridCol w:w="1200"/>
        <w:gridCol w:w="2150"/>
        <w:gridCol w:w="5716"/>
      </w:tblGrid>
      <w:tr w:rsidR="00991CD7" w:rsidRPr="001164DE" w14:paraId="22FE3488" w14:textId="77777777" w:rsidTr="0043524D">
        <w:trPr>
          <w:tblHeader/>
        </w:trPr>
        <w:tc>
          <w:tcPr>
            <w:tcW w:w="1216" w:type="dxa"/>
            <w:shd w:val="clear" w:color="auto" w:fill="E7E6E6" w:themeFill="background2"/>
          </w:tcPr>
          <w:p w14:paraId="262D2B89"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04" w:type="dxa"/>
            <w:shd w:val="clear" w:color="auto" w:fill="E7E6E6" w:themeFill="background2"/>
          </w:tcPr>
          <w:p w14:paraId="2DEBFE7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35" w:type="dxa"/>
            <w:shd w:val="clear" w:color="auto" w:fill="E7E6E6" w:themeFill="background2"/>
          </w:tcPr>
          <w:p w14:paraId="518CD618"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991CD7" w:rsidRPr="001164DE" w14:paraId="18101301" w14:textId="77777777" w:rsidTr="0043524D">
        <w:tc>
          <w:tcPr>
            <w:tcW w:w="1216" w:type="dxa"/>
          </w:tcPr>
          <w:p w14:paraId="0D3208C5" w14:textId="77777777" w:rsidR="00991CD7" w:rsidRPr="001164DE" w:rsidRDefault="00991CD7"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204" w:type="dxa"/>
          </w:tcPr>
          <w:p w14:paraId="53872C5B" w14:textId="77777777" w:rsidR="00991CD7" w:rsidRPr="001164DE" w:rsidRDefault="00991CD7"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935" w:type="dxa"/>
          </w:tcPr>
          <w:p w14:paraId="03BD8125"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Vào chuyên mục chứa tin bài đã chọn khi chuyển đổi tin bài, kích chọn Tìm kiếm (Search) / điền vào Tiêu đề tin bài vừa chuyển đổi</w:t>
            </w:r>
          </w:p>
        </w:tc>
      </w:tr>
      <w:tr w:rsidR="00991CD7" w:rsidRPr="001164DE" w14:paraId="75F747B2" w14:textId="77777777" w:rsidTr="0043524D">
        <w:tc>
          <w:tcPr>
            <w:tcW w:w="1216" w:type="dxa"/>
          </w:tcPr>
          <w:p w14:paraId="3BB5C76F" w14:textId="77777777" w:rsidR="00991CD7" w:rsidRPr="001164DE" w:rsidRDefault="00991CD7"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204" w:type="dxa"/>
          </w:tcPr>
          <w:p w14:paraId="47B0BE66" w14:textId="77777777" w:rsidR="00991CD7" w:rsidRPr="001164DE" w:rsidRDefault="00991CD7"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35" w:type="dxa"/>
          </w:tcPr>
          <w:p w14:paraId="6285170F" w14:textId="41544615" w:rsidR="00991CD7" w:rsidRPr="001164DE" w:rsidRDefault="003A79D1" w:rsidP="002B7031">
            <w:pPr>
              <w:spacing w:line="312" w:lineRule="auto"/>
              <w:rPr>
                <w:rFonts w:ascii="Times New Roman" w:hAnsi="Times New Roman"/>
                <w:sz w:val="28"/>
                <w:szCs w:val="28"/>
              </w:rPr>
            </w:pPr>
            <w:r w:rsidRPr="001164DE">
              <w:rPr>
                <w:rFonts w:ascii="Times New Roman" w:hAnsi="Times New Roman"/>
                <w:sz w:val="28"/>
                <w:szCs w:val="28"/>
              </w:rPr>
              <w:t xml:space="preserve">Truy vấn vào CSDL </w:t>
            </w:r>
            <w:r w:rsidR="00C3192F" w:rsidRPr="001164DE">
              <w:rPr>
                <w:rFonts w:ascii="Times New Roman" w:hAnsi="Times New Roman"/>
                <w:sz w:val="28"/>
                <w:szCs w:val="28"/>
              </w:rPr>
              <w:t>của</w:t>
            </w:r>
            <w:r w:rsidRPr="001164DE">
              <w:rPr>
                <w:rFonts w:ascii="Times New Roman" w:hAnsi="Times New Roman"/>
                <w:sz w:val="28"/>
                <w:szCs w:val="28"/>
              </w:rPr>
              <w:t xml:space="preserve"> </w:t>
            </w:r>
            <w:r w:rsidR="002B6A24" w:rsidRPr="001164DE">
              <w:rPr>
                <w:rFonts w:ascii="Times New Roman" w:hAnsi="Times New Roman"/>
                <w:sz w:val="28"/>
                <w:szCs w:val="28"/>
              </w:rPr>
              <w:t>WCM</w:t>
            </w:r>
            <w:r w:rsidRPr="001164DE">
              <w:rPr>
                <w:rFonts w:ascii="Times New Roman" w:hAnsi="Times New Roman"/>
                <w:sz w:val="28"/>
                <w:szCs w:val="28"/>
              </w:rPr>
              <w:t xml:space="preserve"> theo điều kiện NSD đã nhập</w:t>
            </w:r>
          </w:p>
          <w:p w14:paraId="26D289A5"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Hiển thị các tin bài có chứa từ khóa tìm kiếm</w:t>
            </w:r>
          </w:p>
        </w:tc>
      </w:tr>
    </w:tbl>
    <w:p w14:paraId="2A865FD1" w14:textId="77777777" w:rsidR="009D7060" w:rsidRPr="001164DE" w:rsidRDefault="009D7060" w:rsidP="0090566F">
      <w:pPr>
        <w:pStyle w:val="Heading2"/>
        <w:rPr>
          <w:lang w:val="en-US"/>
        </w:rPr>
      </w:pPr>
      <w:bookmarkStart w:id="121" w:name="_Toc56522263"/>
      <w:bookmarkStart w:id="122" w:name="_Toc70073957"/>
      <w:r w:rsidRPr="001164DE">
        <w:t>(A1.6) Nhóm chức năng chuyển đổi dữ liệ</w:t>
      </w:r>
      <w:r w:rsidRPr="001164DE">
        <w:rPr>
          <w:lang w:val="en-US"/>
        </w:rPr>
        <w:t>u</w:t>
      </w:r>
      <w:bookmarkEnd w:id="121"/>
      <w:bookmarkEnd w:id="122"/>
    </w:p>
    <w:p w14:paraId="00169AFD" w14:textId="77777777" w:rsidR="009D7060" w:rsidRPr="001164DE" w:rsidRDefault="009D7060" w:rsidP="0055188C">
      <w:pPr>
        <w:pStyle w:val="Heading3"/>
      </w:pPr>
      <w:bookmarkStart w:id="123" w:name="_Toc56522264"/>
      <w:bookmarkStart w:id="124" w:name="_Toc70073958"/>
      <w:r w:rsidRPr="001164DE">
        <w:t>(A1.6.1) Chuyển đổi dữ liệu tin tức, bài viết</w:t>
      </w:r>
      <w:bookmarkEnd w:id="123"/>
      <w:bookmarkEnd w:id="124"/>
    </w:p>
    <w:p w14:paraId="7E448903" w14:textId="77777777" w:rsidR="009D7060" w:rsidRPr="001164DE" w:rsidRDefault="009D7060" w:rsidP="0090566F">
      <w:pPr>
        <w:pStyle w:val="Heading4"/>
      </w:pPr>
      <w:r w:rsidRPr="001164DE">
        <w:t>Văn bản nghiệp vụ áp dụng</w:t>
      </w:r>
    </w:p>
    <w:p w14:paraId="264945A2" w14:textId="291D68A9" w:rsidR="009D7060" w:rsidRPr="00A84D61" w:rsidRDefault="00A84D61" w:rsidP="00A84D61">
      <w:pPr>
        <w:pStyle w:val="Style2"/>
      </w:pPr>
      <w:r w:rsidRPr="00A84D61">
        <w:t>Tài liệu phân tích yêu cầu</w:t>
      </w:r>
      <w:r>
        <w:t xml:space="preserve"> nghiệp vụ </w:t>
      </w:r>
    </w:p>
    <w:p w14:paraId="64011D9C" w14:textId="77777777" w:rsidR="009D7060" w:rsidRPr="001164DE" w:rsidRDefault="009D7060" w:rsidP="0090566F">
      <w:pPr>
        <w:pStyle w:val="Heading4"/>
      </w:pPr>
      <w:r w:rsidRPr="001164DE">
        <w:t>Mô tả yêu cầu</w:t>
      </w:r>
    </w:p>
    <w:p w14:paraId="19D9C7A2" w14:textId="77777777" w:rsidR="003D758C" w:rsidRPr="001164DE" w:rsidRDefault="003D758C" w:rsidP="002B7031">
      <w:pPr>
        <w:pStyle w:val="Style2"/>
        <w:spacing w:line="312" w:lineRule="auto"/>
      </w:pPr>
      <w:r w:rsidRPr="001164DE">
        <w:t>Người quản trị hệ thống có thể nhập tệp tin dữ liệu tin bài, bài viết theo cấu trúc định dạng chuẩn theo quy định.</w:t>
      </w:r>
    </w:p>
    <w:p w14:paraId="52CC6326" w14:textId="77777777" w:rsidR="003D758C" w:rsidRPr="001164DE" w:rsidRDefault="003D758C" w:rsidP="002B7031">
      <w:pPr>
        <w:pStyle w:val="Style2"/>
        <w:spacing w:line="312" w:lineRule="auto"/>
      </w:pPr>
      <w:r w:rsidRPr="001164DE">
        <w:t>Hệ thống kiểm tra định dạng dữ liệu nhập vào. Trường hợp, không hợp lệ hệ thống hiển thị cảnh báo. Trường hợp, hợp lệ, hệ thống cho phép lưu tệp tin và cho phép thực hiện chuyển đổi dữ liệu.</w:t>
      </w:r>
    </w:p>
    <w:p w14:paraId="060485B8" w14:textId="77777777" w:rsidR="003D758C" w:rsidRPr="001164DE" w:rsidRDefault="003D758C" w:rsidP="002B7031">
      <w:pPr>
        <w:pStyle w:val="Style2"/>
        <w:spacing w:line="312" w:lineRule="auto"/>
      </w:pPr>
      <w:r w:rsidRPr="001164DE">
        <w:t>Người quản trị có thể tra cứu kết quả chuyển đổi dữ liệu</w:t>
      </w:r>
      <w:r w:rsidR="006D7CE6" w:rsidRPr="001164DE">
        <w:t>.</w:t>
      </w:r>
    </w:p>
    <w:p w14:paraId="768AA04F" w14:textId="77777777" w:rsidR="006D7CE6" w:rsidRPr="001164DE" w:rsidRDefault="006D7CE6" w:rsidP="002B7031">
      <w:pPr>
        <w:pStyle w:val="Style2"/>
        <w:spacing w:line="312" w:lineRule="auto"/>
      </w:pPr>
      <w:r w:rsidRPr="001164DE">
        <w:t>Hệ thống hiển thông báo sau khi hệ thống thực hiện xong.</w:t>
      </w:r>
    </w:p>
    <w:p w14:paraId="181ADC67" w14:textId="77777777" w:rsidR="00341204" w:rsidRPr="001164DE" w:rsidRDefault="00341204">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6B8C8949" w14:textId="77777777" w:rsidR="009D7060" w:rsidRPr="001164DE" w:rsidRDefault="009D7060" w:rsidP="0090566F">
      <w:pPr>
        <w:pStyle w:val="Heading4"/>
      </w:pPr>
      <w:r w:rsidRPr="001164DE">
        <w:lastRenderedPageBreak/>
        <w:t>Thiết kế giao diện</w:t>
      </w:r>
    </w:p>
    <w:p w14:paraId="097B9847" w14:textId="77777777" w:rsidR="0043524D" w:rsidRPr="001164DE" w:rsidRDefault="0043524D" w:rsidP="002B7031">
      <w:pPr>
        <w:pStyle w:val="ListParagraph"/>
        <w:spacing w:line="312" w:lineRule="auto"/>
      </w:pPr>
      <w:r w:rsidRPr="001164DE">
        <w:rPr>
          <w:lang w:val="en-US"/>
        </w:rPr>
        <w:t>Chuyển đổi dữ liện tin tức, bài viết/ Tra cứu kết quả chuyển đổi</w:t>
      </w:r>
    </w:p>
    <w:p w14:paraId="658D9EDA" w14:textId="2714C54B" w:rsidR="0043524D" w:rsidRPr="001164DE" w:rsidRDefault="00DE63CA" w:rsidP="002B7031">
      <w:pPr>
        <w:keepNext/>
        <w:spacing w:after="0"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62E19520" wp14:editId="1B8A57E3">
            <wp:extent cx="5760085" cy="3369310"/>
            <wp:effectExtent l="19050" t="19050" r="120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369310"/>
                    </a:xfrm>
                    <a:prstGeom prst="rect">
                      <a:avLst/>
                    </a:prstGeom>
                    <a:ln>
                      <a:solidFill>
                        <a:schemeClr val="tx1"/>
                      </a:solidFill>
                    </a:ln>
                  </pic:spPr>
                </pic:pic>
              </a:graphicData>
            </a:graphic>
          </wp:inline>
        </w:drawing>
      </w:r>
    </w:p>
    <w:p w14:paraId="051400D8" w14:textId="73962403" w:rsidR="0043524D" w:rsidRPr="001164DE" w:rsidRDefault="0043524D"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49</w:t>
      </w:r>
      <w:r w:rsidRPr="001164DE">
        <w:rPr>
          <w:noProof/>
          <w:sz w:val="28"/>
          <w:szCs w:val="28"/>
        </w:rPr>
        <w:fldChar w:fldCharType="end"/>
      </w:r>
      <w:r w:rsidRPr="001164DE">
        <w:rPr>
          <w:sz w:val="28"/>
          <w:szCs w:val="28"/>
        </w:rPr>
        <w:t>: Chuyển đổi dữ liệu tin bài</w:t>
      </w:r>
    </w:p>
    <w:p w14:paraId="6B71044E" w14:textId="77777777" w:rsidR="0043524D" w:rsidRPr="001164DE" w:rsidRDefault="0043524D"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746"/>
        <w:gridCol w:w="1736"/>
        <w:gridCol w:w="2153"/>
        <w:gridCol w:w="857"/>
        <w:gridCol w:w="962"/>
        <w:gridCol w:w="2522"/>
      </w:tblGrid>
      <w:tr w:rsidR="0043524D" w:rsidRPr="001164DE" w14:paraId="6C9B6440" w14:textId="77777777" w:rsidTr="004E3EA6">
        <w:trPr>
          <w:tblHeader/>
        </w:trPr>
        <w:tc>
          <w:tcPr>
            <w:tcW w:w="746" w:type="dxa"/>
            <w:shd w:val="clear" w:color="auto" w:fill="E7E6E6" w:themeFill="background2"/>
          </w:tcPr>
          <w:p w14:paraId="69BF1A1F" w14:textId="77777777" w:rsidR="0043524D" w:rsidRPr="001164DE" w:rsidRDefault="0043524D"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36" w:type="dxa"/>
            <w:shd w:val="clear" w:color="auto" w:fill="E7E6E6" w:themeFill="background2"/>
          </w:tcPr>
          <w:p w14:paraId="635A05C7"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2153" w:type="dxa"/>
            <w:shd w:val="clear" w:color="auto" w:fill="E7E6E6" w:themeFill="background2"/>
          </w:tcPr>
          <w:p w14:paraId="0F9CA06D"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57" w:type="dxa"/>
            <w:shd w:val="clear" w:color="auto" w:fill="E7E6E6" w:themeFill="background2"/>
          </w:tcPr>
          <w:p w14:paraId="06C3361D"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62" w:type="dxa"/>
            <w:shd w:val="clear" w:color="auto" w:fill="E7E6E6" w:themeFill="background2"/>
          </w:tcPr>
          <w:p w14:paraId="09FFB913"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22" w:type="dxa"/>
            <w:shd w:val="clear" w:color="auto" w:fill="E7E6E6" w:themeFill="background2"/>
          </w:tcPr>
          <w:p w14:paraId="326BCCC5" w14:textId="77777777" w:rsidR="0043524D" w:rsidRPr="001164DE" w:rsidRDefault="00826DB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43524D" w:rsidRPr="001164DE" w14:paraId="7E0E8CF4" w14:textId="77777777" w:rsidTr="004E3EA6">
        <w:tc>
          <w:tcPr>
            <w:tcW w:w="746" w:type="dxa"/>
            <w:shd w:val="clear" w:color="auto" w:fill="FFFFFF" w:themeFill="background1"/>
          </w:tcPr>
          <w:p w14:paraId="2061DE6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36" w:type="dxa"/>
            <w:shd w:val="clear" w:color="auto" w:fill="FFFFFF" w:themeFill="background1"/>
          </w:tcPr>
          <w:p w14:paraId="659E6963"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Địa chỉ liên kết</w:t>
            </w:r>
          </w:p>
        </w:tc>
        <w:tc>
          <w:tcPr>
            <w:tcW w:w="2153" w:type="dxa"/>
            <w:shd w:val="clear" w:color="auto" w:fill="FFFFFF" w:themeFill="background1"/>
          </w:tcPr>
          <w:p w14:paraId="093DF5DA"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 xml:space="preserve">Chuỗi ký tự </w:t>
            </w:r>
          </w:p>
          <w:p w14:paraId="290D5B7A"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(250)</w:t>
            </w:r>
          </w:p>
        </w:tc>
        <w:tc>
          <w:tcPr>
            <w:tcW w:w="857" w:type="dxa"/>
            <w:shd w:val="clear" w:color="auto" w:fill="FFFFFF" w:themeFill="background1"/>
          </w:tcPr>
          <w:p w14:paraId="007B2267"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62" w:type="dxa"/>
            <w:shd w:val="clear" w:color="auto" w:fill="FFFFFF" w:themeFill="background1"/>
          </w:tcPr>
          <w:p w14:paraId="0EE37D0C" w14:textId="77777777" w:rsidR="0043524D" w:rsidRPr="001164DE" w:rsidRDefault="0043524D" w:rsidP="002B7031">
            <w:pPr>
              <w:spacing w:line="312" w:lineRule="auto"/>
              <w:jc w:val="center"/>
              <w:rPr>
                <w:rFonts w:ascii="Times New Roman" w:hAnsi="Times New Roman"/>
                <w:sz w:val="28"/>
                <w:szCs w:val="28"/>
                <w:lang w:val="vi-VN"/>
              </w:rPr>
            </w:pPr>
          </w:p>
        </w:tc>
        <w:tc>
          <w:tcPr>
            <w:tcW w:w="2522" w:type="dxa"/>
            <w:shd w:val="clear" w:color="auto" w:fill="FFFFFF" w:themeFill="background1"/>
          </w:tcPr>
          <w:p w14:paraId="4840EE9B" w14:textId="77777777" w:rsidR="0043524D" w:rsidRPr="001164DE" w:rsidRDefault="006D7CE6"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w:t>
            </w:r>
            <w:r w:rsidR="0043524D" w:rsidRPr="001164DE">
              <w:rPr>
                <w:rFonts w:ascii="Times New Roman" w:hAnsi="Times New Roman"/>
                <w:sz w:val="28"/>
                <w:szCs w:val="28"/>
              </w:rPr>
              <w:t xml:space="preserve"> địa chỉ liên kết tin bài cần chuyển đổi</w:t>
            </w:r>
          </w:p>
        </w:tc>
      </w:tr>
      <w:tr w:rsidR="0043524D" w:rsidRPr="001164DE" w14:paraId="2256F39D" w14:textId="77777777" w:rsidTr="004E3EA6">
        <w:tc>
          <w:tcPr>
            <w:tcW w:w="746" w:type="dxa"/>
            <w:shd w:val="clear" w:color="auto" w:fill="FFFFFF" w:themeFill="background1"/>
          </w:tcPr>
          <w:p w14:paraId="0F4270A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36" w:type="dxa"/>
            <w:shd w:val="clear" w:color="auto" w:fill="FFFFFF" w:themeFill="background1"/>
          </w:tcPr>
          <w:p w14:paraId="02E905B3" w14:textId="2E43B160"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Chọn chuyên mục</w:t>
            </w:r>
            <w:r w:rsidR="004E3EA6" w:rsidRPr="001164DE">
              <w:rPr>
                <w:rFonts w:ascii="Times New Roman" w:hAnsi="Times New Roman"/>
                <w:sz w:val="28"/>
                <w:szCs w:val="28"/>
              </w:rPr>
              <w:t xml:space="preserve"> (location)</w:t>
            </w:r>
          </w:p>
        </w:tc>
        <w:tc>
          <w:tcPr>
            <w:tcW w:w="2153" w:type="dxa"/>
            <w:shd w:val="clear" w:color="auto" w:fill="FFFFFF" w:themeFill="background1"/>
          </w:tcPr>
          <w:p w14:paraId="408C52A2" w14:textId="77777777" w:rsidR="0043524D" w:rsidRPr="001164DE" w:rsidRDefault="0043524D" w:rsidP="002B7031">
            <w:pPr>
              <w:spacing w:line="312" w:lineRule="auto"/>
              <w:rPr>
                <w:rFonts w:ascii="Times New Roman" w:hAnsi="Times New Roman"/>
                <w:sz w:val="28"/>
                <w:szCs w:val="28"/>
              </w:rPr>
            </w:pPr>
          </w:p>
        </w:tc>
        <w:tc>
          <w:tcPr>
            <w:tcW w:w="857" w:type="dxa"/>
            <w:shd w:val="clear" w:color="auto" w:fill="FFFFFF" w:themeFill="background1"/>
          </w:tcPr>
          <w:p w14:paraId="624AE9F1"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62" w:type="dxa"/>
            <w:shd w:val="clear" w:color="auto" w:fill="FFFFFF" w:themeFill="background1"/>
          </w:tcPr>
          <w:p w14:paraId="6EFDB244" w14:textId="77777777" w:rsidR="0043524D" w:rsidRPr="001164DE" w:rsidRDefault="0043524D" w:rsidP="002B7031">
            <w:pPr>
              <w:spacing w:line="312" w:lineRule="auto"/>
              <w:jc w:val="center"/>
              <w:rPr>
                <w:rFonts w:ascii="Times New Roman" w:hAnsi="Times New Roman"/>
                <w:sz w:val="28"/>
                <w:szCs w:val="28"/>
              </w:rPr>
            </w:pPr>
          </w:p>
        </w:tc>
        <w:tc>
          <w:tcPr>
            <w:tcW w:w="2522" w:type="dxa"/>
            <w:shd w:val="clear" w:color="auto" w:fill="FFFFFF" w:themeFill="background1"/>
          </w:tcPr>
          <w:p w14:paraId="15ACD43D" w14:textId="77777777" w:rsidR="0043524D" w:rsidRPr="001164DE" w:rsidRDefault="0043524D" w:rsidP="00A44A2C">
            <w:pPr>
              <w:spacing w:line="312" w:lineRule="auto"/>
              <w:jc w:val="both"/>
              <w:rPr>
                <w:rFonts w:ascii="Times New Roman" w:hAnsi="Times New Roman"/>
                <w:sz w:val="28"/>
                <w:szCs w:val="28"/>
              </w:rPr>
            </w:pPr>
            <w:r w:rsidRPr="001164DE">
              <w:rPr>
                <w:rFonts w:ascii="Times New Roman" w:hAnsi="Times New Roman"/>
                <w:sz w:val="28"/>
                <w:szCs w:val="28"/>
              </w:rPr>
              <w:t>Cho phép lựa chọn chuyên mục để lưu tin bài cần chuyển đổi</w:t>
            </w:r>
          </w:p>
        </w:tc>
      </w:tr>
    </w:tbl>
    <w:p w14:paraId="713DDBE5" w14:textId="77777777" w:rsidR="009D7060" w:rsidRPr="001164DE" w:rsidRDefault="009D7060" w:rsidP="0090566F">
      <w:pPr>
        <w:pStyle w:val="Heading4"/>
      </w:pPr>
      <w:r w:rsidRPr="001164DE">
        <w:t>Điều kiện thực hiện</w:t>
      </w:r>
    </w:p>
    <w:p w14:paraId="6D29D6A7" w14:textId="77777777" w:rsidR="00353ABE" w:rsidRPr="001164DE" w:rsidRDefault="00353ABE" w:rsidP="002B7031">
      <w:pPr>
        <w:pStyle w:val="Style2"/>
        <w:spacing w:line="312" w:lineRule="auto"/>
      </w:pPr>
      <w:r w:rsidRPr="001164DE">
        <w:t>NSD đã đăng nhập vào hệ thống và truy cập vào chức năng chuyển đổi dữ liệu liên kết tin bài</w:t>
      </w:r>
    </w:p>
    <w:p w14:paraId="791CA53F" w14:textId="77777777" w:rsidR="006D7CE6" w:rsidRPr="001164DE" w:rsidRDefault="006D7CE6" w:rsidP="0090566F">
      <w:pPr>
        <w:pStyle w:val="Heading4"/>
      </w:pPr>
      <w:bookmarkStart w:id="125" w:name="_Toc56522265"/>
      <w:bookmarkStart w:id="126" w:name="_Toc50105113"/>
      <w:r w:rsidRPr="001164DE">
        <w:t>Yêu cầu đặc biệt/ Ràng buộc</w:t>
      </w:r>
    </w:p>
    <w:p w14:paraId="5AFC6755" w14:textId="77777777" w:rsidR="006D7CE6" w:rsidRPr="001164DE" w:rsidRDefault="006D7CE6" w:rsidP="002B7031">
      <w:pPr>
        <w:pStyle w:val="Style2"/>
        <w:spacing w:line="312" w:lineRule="auto"/>
      </w:pPr>
      <w:r w:rsidRPr="001164DE">
        <w:t>NSD được phân quyền chuyển đổi dữ liệu tin bài</w:t>
      </w:r>
    </w:p>
    <w:p w14:paraId="2015150D" w14:textId="77777777" w:rsidR="006D7CE6" w:rsidRPr="001164DE" w:rsidRDefault="006D7CE6" w:rsidP="002B7031">
      <w:pPr>
        <w:pStyle w:val="Style2"/>
        <w:spacing w:line="312" w:lineRule="auto"/>
      </w:pPr>
      <w:r w:rsidRPr="001164DE">
        <w:t>Các liên kết tin bài được lấy từ các website đã được cấu hình trên hệ thống</w:t>
      </w:r>
    </w:p>
    <w:p w14:paraId="63D56026" w14:textId="77777777" w:rsidR="006D7CE6" w:rsidRPr="001164DE" w:rsidRDefault="006D7CE6" w:rsidP="0090566F">
      <w:pPr>
        <w:pStyle w:val="Heading4"/>
      </w:pPr>
      <w:r w:rsidRPr="001164DE">
        <w:t>Logic xử lý dữ liệu</w:t>
      </w:r>
    </w:p>
    <w:p w14:paraId="0BD67623" w14:textId="77777777" w:rsidR="006D7CE6" w:rsidRPr="001164DE" w:rsidRDefault="006D7CE6" w:rsidP="002B7031">
      <w:pPr>
        <w:pStyle w:val="ListParagraph"/>
        <w:spacing w:line="312" w:lineRule="auto"/>
      </w:pPr>
      <w:r w:rsidRPr="001164DE">
        <w:lastRenderedPageBreak/>
        <w:t>Chuyển đổi dữ liệu liên kết Tin tức, bài viết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6D7CE6" w:rsidRPr="001164DE" w14:paraId="6EC75B10" w14:textId="77777777" w:rsidTr="000F75C5">
        <w:trPr>
          <w:trHeight w:val="510"/>
          <w:tblHeader/>
        </w:trPr>
        <w:tc>
          <w:tcPr>
            <w:tcW w:w="576" w:type="pct"/>
            <w:shd w:val="clear" w:color="auto" w:fill="E7E6E6" w:themeFill="background2"/>
            <w:vAlign w:val="center"/>
          </w:tcPr>
          <w:p w14:paraId="3D7ED882" w14:textId="77777777" w:rsidR="006D7CE6" w:rsidRPr="001164DE" w:rsidRDefault="006D7CE6"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4644CB1E" w14:textId="77777777" w:rsidR="006D7CE6" w:rsidRPr="001164DE" w:rsidRDefault="006D7CE6"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58311A35" w14:textId="77777777" w:rsidR="006D7CE6" w:rsidRPr="001164DE" w:rsidRDefault="006D7CE6"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D7CE6" w:rsidRPr="001164DE" w14:paraId="61720E8A" w14:textId="77777777" w:rsidTr="000F75C5">
        <w:trPr>
          <w:trHeight w:val="510"/>
        </w:trPr>
        <w:tc>
          <w:tcPr>
            <w:tcW w:w="576" w:type="pct"/>
            <w:shd w:val="clear" w:color="auto" w:fill="auto"/>
          </w:tcPr>
          <w:p w14:paraId="70FD5FA8"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250" w:type="pct"/>
            <w:shd w:val="clear" w:color="auto" w:fill="auto"/>
          </w:tcPr>
          <w:p w14:paraId="434BB122" w14:textId="77777777" w:rsidR="006D7CE6" w:rsidRPr="001164DE" w:rsidRDefault="006D7CE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49D73DFE" w14:textId="674E26C3"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6D7CE6" w:rsidRPr="001164DE" w14:paraId="29F342DE" w14:textId="77777777" w:rsidTr="000F75C5">
        <w:trPr>
          <w:trHeight w:val="510"/>
        </w:trPr>
        <w:tc>
          <w:tcPr>
            <w:tcW w:w="576" w:type="pct"/>
            <w:shd w:val="clear" w:color="auto" w:fill="auto"/>
          </w:tcPr>
          <w:p w14:paraId="6FA4B918"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250" w:type="pct"/>
            <w:shd w:val="clear" w:color="auto" w:fill="auto"/>
          </w:tcPr>
          <w:p w14:paraId="1D5DBC51"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300E26CD" w14:textId="6387A239"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trang quản trị website </w:t>
            </w:r>
            <w:r w:rsidR="00E04DD9" w:rsidRPr="001164DE">
              <w:rPr>
                <w:rFonts w:ascii="Times New Roman" w:hAnsi="Times New Roman" w:cs="Times New Roman"/>
                <w:sz w:val="28"/>
                <w:szCs w:val="28"/>
              </w:rPr>
              <w:t>Tạp chí Thuế</w:t>
            </w:r>
          </w:p>
        </w:tc>
      </w:tr>
      <w:tr w:rsidR="006D7CE6" w:rsidRPr="001164DE" w14:paraId="50DB7FFF" w14:textId="77777777" w:rsidTr="000F75C5">
        <w:trPr>
          <w:trHeight w:val="510"/>
        </w:trPr>
        <w:tc>
          <w:tcPr>
            <w:tcW w:w="576" w:type="pct"/>
            <w:shd w:val="clear" w:color="auto" w:fill="auto"/>
          </w:tcPr>
          <w:p w14:paraId="7459018E"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50" w:type="pct"/>
            <w:shd w:val="clear" w:color="auto" w:fill="auto"/>
          </w:tcPr>
          <w:p w14:paraId="159DACA9" w14:textId="77777777" w:rsidR="006D7CE6" w:rsidRPr="001164DE" w:rsidRDefault="006D7CE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5CF57D79"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chức năng chuyển đổi dữ liệu tin bài</w:t>
            </w:r>
          </w:p>
        </w:tc>
      </w:tr>
      <w:tr w:rsidR="006D7CE6" w:rsidRPr="001164DE" w14:paraId="6E911030" w14:textId="77777777" w:rsidTr="000F75C5">
        <w:trPr>
          <w:trHeight w:val="510"/>
        </w:trPr>
        <w:tc>
          <w:tcPr>
            <w:tcW w:w="576" w:type="pct"/>
            <w:shd w:val="clear" w:color="auto" w:fill="auto"/>
          </w:tcPr>
          <w:p w14:paraId="0FCA28D7"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50" w:type="pct"/>
            <w:shd w:val="clear" w:color="auto" w:fill="auto"/>
          </w:tcPr>
          <w:p w14:paraId="598D735B"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110B98C7"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chuyển đổi tin bài</w:t>
            </w:r>
          </w:p>
          <w:p w14:paraId="228F4D31" w14:textId="63427C35" w:rsidR="00E860A5" w:rsidRPr="001164DE" w:rsidRDefault="00E860A5"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8A3E75B" wp14:editId="12EF4954">
                  <wp:extent cx="3395172" cy="19335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8698" cy="1935583"/>
                          </a:xfrm>
                          <a:prstGeom prst="rect">
                            <a:avLst/>
                          </a:prstGeom>
                        </pic:spPr>
                      </pic:pic>
                    </a:graphicData>
                  </a:graphic>
                </wp:inline>
              </w:drawing>
            </w:r>
          </w:p>
        </w:tc>
      </w:tr>
      <w:tr w:rsidR="006D7CE6" w:rsidRPr="001164DE" w14:paraId="1DFD8B3A" w14:textId="77777777" w:rsidTr="000F75C5">
        <w:trPr>
          <w:trHeight w:val="510"/>
        </w:trPr>
        <w:tc>
          <w:tcPr>
            <w:tcW w:w="576" w:type="pct"/>
            <w:shd w:val="clear" w:color="auto" w:fill="auto"/>
          </w:tcPr>
          <w:p w14:paraId="4E26F4E7" w14:textId="77777777" w:rsidR="006D7CE6" w:rsidRPr="001164DE" w:rsidRDefault="006D7CE6"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50" w:type="pct"/>
            <w:shd w:val="clear" w:color="auto" w:fill="auto"/>
          </w:tcPr>
          <w:p w14:paraId="478E184F"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31477919"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Nhập liên kết tin bài cần chuyển đổi vào trình chuyển đổi tin bài/ Chọn chuyên mục, kích chuyển đổi để chuyển đổi tin bài</w:t>
            </w:r>
          </w:p>
        </w:tc>
      </w:tr>
      <w:tr w:rsidR="006D7CE6" w:rsidRPr="001164DE" w14:paraId="42545489" w14:textId="77777777" w:rsidTr="000F75C5">
        <w:trPr>
          <w:trHeight w:val="510"/>
        </w:trPr>
        <w:tc>
          <w:tcPr>
            <w:tcW w:w="576" w:type="pct"/>
            <w:shd w:val="clear" w:color="auto" w:fill="auto"/>
          </w:tcPr>
          <w:p w14:paraId="22D2ED10" w14:textId="77777777" w:rsidR="006D7CE6" w:rsidRPr="001164DE" w:rsidRDefault="006D7CE6"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6</w:t>
            </w:r>
          </w:p>
        </w:tc>
        <w:tc>
          <w:tcPr>
            <w:tcW w:w="1250" w:type="pct"/>
            <w:shd w:val="clear" w:color="auto" w:fill="auto"/>
          </w:tcPr>
          <w:p w14:paraId="10DD531C" w14:textId="77777777" w:rsidR="006D7CE6" w:rsidRPr="001164DE" w:rsidRDefault="006D7CE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15CA19EA"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liên kết tin bài được nhập vào:</w:t>
            </w:r>
          </w:p>
          <w:p w14:paraId="5DD11DEE" w14:textId="4C24AAC5" w:rsidR="00C4686F" w:rsidRPr="001164DE" w:rsidRDefault="00C4686F" w:rsidP="00C4686F">
            <w:pPr>
              <w:pStyle w:val="ListParagraph"/>
              <w:numPr>
                <w:ilvl w:val="0"/>
                <w:numId w:val="3"/>
              </w:numPr>
              <w:spacing w:after="160" w:line="312" w:lineRule="auto"/>
              <w:ind w:left="360"/>
              <w:jc w:val="left"/>
              <w:rPr>
                <w:i/>
              </w:rPr>
            </w:pPr>
            <w:r w:rsidRPr="001164DE">
              <w:t>Nếu liên kết tin bài thuộc website đã được cấu hình hệ thống chuyển đổi dữ liệu về cấu trúc định dạng chuẩn</w:t>
            </w:r>
            <w:r w:rsidRPr="001164DE">
              <w:rPr>
                <w:lang w:val="en-US"/>
              </w:rPr>
              <w:t xml:space="preserve"> lưu tin bài vào </w:t>
            </w:r>
            <w:r w:rsidR="00604A5D" w:rsidRPr="001164DE">
              <w:rPr>
                <w:lang w:val="en-US"/>
              </w:rPr>
              <w:t>CSDL WCM</w:t>
            </w:r>
            <w:r w:rsidRPr="001164DE">
              <w:t xml:space="preserve"> và hiển thị thông báo liên kết tin bài đã được chuyển đổi thành công</w:t>
            </w:r>
          </w:p>
          <w:p w14:paraId="09583FDC"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Tin bài sau khi chuyển đổi hiển thị trong chuyên mục tin bài người sử dụng đã chọn ở trạng thái bản nháp (Draft)</w:t>
            </w:r>
          </w:p>
          <w:p w14:paraId="19969EBC" w14:textId="77777777" w:rsidR="006D7CE6" w:rsidRPr="001164DE" w:rsidRDefault="006D7CE6" w:rsidP="002B7031">
            <w:pPr>
              <w:pStyle w:val="ListParagraph"/>
              <w:numPr>
                <w:ilvl w:val="0"/>
                <w:numId w:val="3"/>
              </w:numPr>
              <w:spacing w:after="160" w:line="312" w:lineRule="auto"/>
              <w:ind w:left="360"/>
              <w:jc w:val="left"/>
              <w:rPr>
                <w:i/>
              </w:rPr>
            </w:pPr>
            <w:r w:rsidRPr="001164DE">
              <w:lastRenderedPageBreak/>
              <w:t xml:space="preserve">Nếu liên kết tin bài được nhập vào chưa được cấu hình, hệ thống hiển thị thông báo lỗi tương ứng </w:t>
            </w:r>
          </w:p>
        </w:tc>
      </w:tr>
    </w:tbl>
    <w:p w14:paraId="383BD520" w14:textId="77777777" w:rsidR="006D7CE6" w:rsidRPr="001164DE" w:rsidRDefault="006D7CE6" w:rsidP="002B7031">
      <w:pPr>
        <w:pStyle w:val="ListParagraph"/>
        <w:spacing w:line="312" w:lineRule="auto"/>
      </w:pPr>
      <w:r w:rsidRPr="001164DE">
        <w:lastRenderedPageBreak/>
        <w:t>Tra cứu kết quả chuyển đổi</w:t>
      </w:r>
    </w:p>
    <w:tbl>
      <w:tblPr>
        <w:tblStyle w:val="TableGrid"/>
        <w:tblW w:w="0" w:type="auto"/>
        <w:tblInd w:w="-5" w:type="dxa"/>
        <w:tblLook w:val="04A0" w:firstRow="1" w:lastRow="0" w:firstColumn="1" w:lastColumn="0" w:noHBand="0" w:noVBand="1"/>
      </w:tblPr>
      <w:tblGrid>
        <w:gridCol w:w="967"/>
        <w:gridCol w:w="1403"/>
        <w:gridCol w:w="6696"/>
      </w:tblGrid>
      <w:tr w:rsidR="006D7CE6" w:rsidRPr="001164DE" w14:paraId="11E371E2" w14:textId="77777777" w:rsidTr="000F75C5">
        <w:trPr>
          <w:tblHeader/>
        </w:trPr>
        <w:tc>
          <w:tcPr>
            <w:tcW w:w="1216" w:type="dxa"/>
            <w:shd w:val="clear" w:color="auto" w:fill="E7E6E6" w:themeFill="background2"/>
          </w:tcPr>
          <w:p w14:paraId="6A6BFFCB" w14:textId="77777777" w:rsidR="006D7CE6" w:rsidRPr="001164DE" w:rsidRDefault="006D7CE6"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04" w:type="dxa"/>
            <w:shd w:val="clear" w:color="auto" w:fill="E7E6E6" w:themeFill="background2"/>
          </w:tcPr>
          <w:p w14:paraId="4C410069" w14:textId="77777777" w:rsidR="006D7CE6" w:rsidRPr="001164DE" w:rsidRDefault="006D7CE6"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35" w:type="dxa"/>
            <w:shd w:val="clear" w:color="auto" w:fill="E7E6E6" w:themeFill="background2"/>
          </w:tcPr>
          <w:p w14:paraId="74B9AB09" w14:textId="77777777" w:rsidR="006D7CE6" w:rsidRPr="001164DE" w:rsidRDefault="006D7CE6"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6D7CE6" w:rsidRPr="001164DE" w14:paraId="2024A037" w14:textId="77777777" w:rsidTr="000F75C5">
        <w:tc>
          <w:tcPr>
            <w:tcW w:w="1216" w:type="dxa"/>
          </w:tcPr>
          <w:p w14:paraId="5D949715"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204" w:type="dxa"/>
          </w:tcPr>
          <w:p w14:paraId="2874F25F" w14:textId="77777777" w:rsidR="006D7CE6" w:rsidRPr="001164DE" w:rsidRDefault="006D7CE6"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935" w:type="dxa"/>
          </w:tcPr>
          <w:p w14:paraId="5A70EB21" w14:textId="77777777"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Vào chuyên mục chứa tin bài đã chọn khi chuyển đổi tin bài, kích chọn Tìm kiếm (Search) / điền vào Tiêu đề tin bài vừa chuyển đổi</w:t>
            </w:r>
          </w:p>
          <w:p w14:paraId="2982F603" w14:textId="2CDCD120" w:rsidR="005236FC" w:rsidRPr="001164DE" w:rsidRDefault="005236FC" w:rsidP="002B7031">
            <w:pPr>
              <w:spacing w:line="312" w:lineRule="auto"/>
              <w:rPr>
                <w:rFonts w:ascii="Times New Roman" w:hAnsi="Times New Roman"/>
                <w:sz w:val="28"/>
                <w:szCs w:val="28"/>
              </w:rPr>
            </w:pPr>
            <w:r w:rsidRPr="001164DE">
              <w:rPr>
                <w:rFonts w:ascii="Times New Roman" w:hAnsi="Times New Roman"/>
                <w:noProof/>
                <w:sz w:val="28"/>
                <w:szCs w:val="28"/>
              </w:rPr>
              <w:drawing>
                <wp:inline distT="0" distB="0" distL="0" distR="0" wp14:anchorId="2E4F7D56" wp14:editId="3A88155F">
                  <wp:extent cx="4114800" cy="541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14800" cy="541985"/>
                          </a:xfrm>
                          <a:prstGeom prst="rect">
                            <a:avLst/>
                          </a:prstGeom>
                        </pic:spPr>
                      </pic:pic>
                    </a:graphicData>
                  </a:graphic>
                </wp:inline>
              </w:drawing>
            </w:r>
          </w:p>
        </w:tc>
      </w:tr>
      <w:tr w:rsidR="006D7CE6" w:rsidRPr="001164DE" w14:paraId="37799BB8" w14:textId="77777777" w:rsidTr="000F75C5">
        <w:tc>
          <w:tcPr>
            <w:tcW w:w="1216" w:type="dxa"/>
          </w:tcPr>
          <w:p w14:paraId="382330A1"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204" w:type="dxa"/>
          </w:tcPr>
          <w:p w14:paraId="390D5160" w14:textId="77777777" w:rsidR="006D7CE6" w:rsidRPr="001164DE" w:rsidRDefault="006D7CE6"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35" w:type="dxa"/>
          </w:tcPr>
          <w:p w14:paraId="6B53E665" w14:textId="6ED2B34E" w:rsidR="00C4686F" w:rsidRPr="001164DE" w:rsidRDefault="00C4686F" w:rsidP="00C4686F">
            <w:pPr>
              <w:spacing w:line="312" w:lineRule="auto"/>
              <w:rPr>
                <w:rFonts w:ascii="Times New Roman" w:hAnsi="Times New Roman"/>
                <w:sz w:val="28"/>
                <w:szCs w:val="28"/>
              </w:rPr>
            </w:pPr>
            <w:r w:rsidRPr="001164DE">
              <w:rPr>
                <w:rFonts w:ascii="Times New Roman" w:hAnsi="Times New Roman"/>
                <w:sz w:val="28"/>
                <w:szCs w:val="28"/>
              </w:rPr>
              <w:t xml:space="preserve">Truy vấn vào CSDL </w:t>
            </w:r>
            <w:r w:rsidR="002614BB" w:rsidRPr="001164DE">
              <w:rPr>
                <w:rFonts w:ascii="Times New Roman" w:hAnsi="Times New Roman"/>
                <w:sz w:val="28"/>
                <w:szCs w:val="28"/>
              </w:rPr>
              <w:t>của WCM</w:t>
            </w:r>
            <w:r w:rsidRPr="001164DE">
              <w:rPr>
                <w:rFonts w:ascii="Times New Roman" w:hAnsi="Times New Roman"/>
                <w:sz w:val="28"/>
                <w:szCs w:val="28"/>
              </w:rPr>
              <w:t xml:space="preserve"> theo điều kiện NSD đã nhập</w:t>
            </w:r>
          </w:p>
          <w:p w14:paraId="0FF14F3D" w14:textId="0CBAB04C" w:rsidR="006D7CE6" w:rsidRPr="001164DE" w:rsidRDefault="00C4686F" w:rsidP="00C4686F">
            <w:pPr>
              <w:spacing w:line="312" w:lineRule="auto"/>
              <w:rPr>
                <w:rFonts w:ascii="Times New Roman" w:hAnsi="Times New Roman"/>
                <w:sz w:val="28"/>
                <w:szCs w:val="28"/>
              </w:rPr>
            </w:pPr>
            <w:r w:rsidRPr="001164DE">
              <w:rPr>
                <w:rFonts w:ascii="Times New Roman" w:hAnsi="Times New Roman"/>
                <w:sz w:val="28"/>
                <w:szCs w:val="28"/>
              </w:rPr>
              <w:t>Hiển thị các tin bài có chứa từ khóa tìm kiếm</w:t>
            </w:r>
          </w:p>
        </w:tc>
      </w:tr>
    </w:tbl>
    <w:p w14:paraId="4F57C366" w14:textId="58F79D6A" w:rsidR="009D7060" w:rsidRPr="001164DE" w:rsidRDefault="009D7060" w:rsidP="0055188C">
      <w:pPr>
        <w:pStyle w:val="Heading3"/>
      </w:pPr>
      <w:bookmarkStart w:id="127" w:name="_Toc70073959"/>
      <w:r w:rsidRPr="001164DE">
        <w:t>(A1.6.2) Chuyển đổi dữ liệu Ảnh</w:t>
      </w:r>
      <w:bookmarkEnd w:id="125"/>
      <w:bookmarkEnd w:id="127"/>
    </w:p>
    <w:p w14:paraId="74F00CEC" w14:textId="77777777" w:rsidR="009D7060" w:rsidRPr="001164DE" w:rsidRDefault="009D7060" w:rsidP="0090566F">
      <w:pPr>
        <w:pStyle w:val="Heading4"/>
      </w:pPr>
      <w:r w:rsidRPr="001164DE">
        <w:t>Văn bản nghiệp vụ áp dụng</w:t>
      </w:r>
    </w:p>
    <w:p w14:paraId="3539A9F2" w14:textId="77777777" w:rsidR="00A84D61" w:rsidRPr="00A84D61" w:rsidRDefault="00A84D61" w:rsidP="00A84D61">
      <w:pPr>
        <w:pStyle w:val="Style2"/>
      </w:pPr>
      <w:r w:rsidRPr="00A84D61">
        <w:t>Tài liệu phân tích yêu cầu</w:t>
      </w:r>
      <w:r>
        <w:t xml:space="preserve"> nghiệp vụ </w:t>
      </w:r>
    </w:p>
    <w:p w14:paraId="138E9894" w14:textId="77777777" w:rsidR="009D7060" w:rsidRPr="001164DE" w:rsidRDefault="009D7060" w:rsidP="0090566F">
      <w:pPr>
        <w:pStyle w:val="Heading4"/>
      </w:pPr>
      <w:r w:rsidRPr="001164DE">
        <w:t>Mô tả yêu cầu</w:t>
      </w:r>
    </w:p>
    <w:p w14:paraId="60802561" w14:textId="77777777" w:rsidR="003D758C" w:rsidRPr="001164DE" w:rsidRDefault="003D758C" w:rsidP="002B7031">
      <w:pPr>
        <w:pStyle w:val="Style2"/>
        <w:spacing w:line="312" w:lineRule="auto"/>
      </w:pPr>
      <w:r w:rsidRPr="001164DE">
        <w:t>Người quản trị hệ thống có thể nhập tệp tin dữ liệu ảnh theo cấu trúc định dạng chuẩn theo quy định.</w:t>
      </w:r>
    </w:p>
    <w:p w14:paraId="2F26DC3F" w14:textId="77777777" w:rsidR="003D758C" w:rsidRPr="001164DE" w:rsidRDefault="003D758C" w:rsidP="002B7031">
      <w:pPr>
        <w:pStyle w:val="Style2"/>
        <w:spacing w:line="312" w:lineRule="auto"/>
      </w:pPr>
      <w:r w:rsidRPr="001164DE">
        <w:t>Hệ thống kiểm tra đi</w:t>
      </w:r>
      <w:r w:rsidR="006D7CE6" w:rsidRPr="001164DE">
        <w:t xml:space="preserve">̣nh dạng dữ liệu nhập vào. </w:t>
      </w:r>
      <w:r w:rsidRPr="001164DE">
        <w:t>Trường hợp, không hợp lệ hê</w:t>
      </w:r>
      <w:r w:rsidR="006D7CE6" w:rsidRPr="001164DE">
        <w:t xml:space="preserve">̣ thống hiển thị cảnh báo. </w:t>
      </w:r>
      <w:r w:rsidRPr="001164DE">
        <w:t>Trường hợp hợp lệ, hệ thống cho phép lưu tệp tin và cho phép thực hiện chuyển đổi dữ liệu.</w:t>
      </w:r>
    </w:p>
    <w:p w14:paraId="00DC26D8" w14:textId="77C65511" w:rsidR="003D758C" w:rsidRPr="001164DE" w:rsidRDefault="003D758C" w:rsidP="002B7031">
      <w:pPr>
        <w:pStyle w:val="Style2"/>
        <w:spacing w:line="312" w:lineRule="auto"/>
      </w:pPr>
      <w:r w:rsidRPr="001164DE">
        <w:t xml:space="preserve">Người quản trị hệ thống tiến hành chuyển đổi dữ liệu. Hệ thống thực hiện chuyển đổi dữ liệu từ tệp tin dữ liệu ảnh đã được chuẩn hóa vào CSDL của trang thông tin </w:t>
      </w:r>
      <w:r w:rsidR="00E04DD9" w:rsidRPr="001164DE">
        <w:t>Tạp chí Thuế</w:t>
      </w:r>
      <w:r w:rsidRPr="001164DE">
        <w:t>.</w:t>
      </w:r>
    </w:p>
    <w:p w14:paraId="18CAEAA9" w14:textId="77777777" w:rsidR="006D7CE6" w:rsidRPr="001164DE" w:rsidRDefault="006D7CE6" w:rsidP="002B7031">
      <w:pPr>
        <w:pStyle w:val="Style2"/>
        <w:spacing w:line="312" w:lineRule="auto"/>
      </w:pPr>
      <w:r w:rsidRPr="001164DE">
        <w:t xml:space="preserve">Người quản trị có thể xem kết quả chuyển đổi dữ liệu. </w:t>
      </w:r>
    </w:p>
    <w:p w14:paraId="3B992618" w14:textId="77777777" w:rsidR="006D7CE6" w:rsidRPr="001164DE" w:rsidRDefault="006D7CE6" w:rsidP="002B7031">
      <w:pPr>
        <w:pStyle w:val="Style2"/>
        <w:spacing w:line="312" w:lineRule="auto"/>
      </w:pPr>
      <w:r w:rsidRPr="001164DE">
        <w:t>Hệ thống hiển thị thông báo sau khi hệ thống thực hiện xong.</w:t>
      </w:r>
    </w:p>
    <w:p w14:paraId="16E8B470" w14:textId="77777777" w:rsidR="009D7060" w:rsidRPr="001164DE" w:rsidRDefault="009D7060" w:rsidP="0090566F">
      <w:pPr>
        <w:pStyle w:val="Heading4"/>
      </w:pPr>
      <w:r w:rsidRPr="001164DE">
        <w:t>Thiết kế giao diện</w:t>
      </w:r>
    </w:p>
    <w:p w14:paraId="785EDD76" w14:textId="77777777" w:rsidR="0043524D" w:rsidRPr="001164DE" w:rsidRDefault="0043524D" w:rsidP="002B7031">
      <w:pPr>
        <w:pStyle w:val="Style2"/>
        <w:spacing w:line="312" w:lineRule="auto"/>
      </w:pPr>
      <w:r w:rsidRPr="001164DE">
        <w:lastRenderedPageBreak/>
        <w:t>Chức năng chạy ngầm không có giao diện</w:t>
      </w:r>
    </w:p>
    <w:p w14:paraId="6A630195" w14:textId="77777777" w:rsidR="0043524D" w:rsidRPr="001164DE" w:rsidRDefault="0043524D"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90"/>
        <w:gridCol w:w="1747"/>
        <w:gridCol w:w="1503"/>
        <w:gridCol w:w="1497"/>
        <w:gridCol w:w="850"/>
        <w:gridCol w:w="2579"/>
      </w:tblGrid>
      <w:tr w:rsidR="0043524D" w:rsidRPr="001164DE" w14:paraId="49CE0D2A" w14:textId="77777777" w:rsidTr="006D7CE6">
        <w:trPr>
          <w:tblHeader/>
        </w:trPr>
        <w:tc>
          <w:tcPr>
            <w:tcW w:w="900" w:type="dxa"/>
            <w:shd w:val="clear" w:color="auto" w:fill="E7E6E6" w:themeFill="background2"/>
          </w:tcPr>
          <w:p w14:paraId="7340ABEF" w14:textId="77777777" w:rsidR="0043524D" w:rsidRPr="001164DE" w:rsidRDefault="0043524D"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800" w:type="dxa"/>
            <w:shd w:val="clear" w:color="auto" w:fill="E7E6E6" w:themeFill="background2"/>
          </w:tcPr>
          <w:p w14:paraId="1310E4DE"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53" w:type="dxa"/>
            <w:shd w:val="clear" w:color="auto" w:fill="E7E6E6" w:themeFill="background2"/>
          </w:tcPr>
          <w:p w14:paraId="0A28C1A3"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546" w:type="dxa"/>
            <w:shd w:val="clear" w:color="auto" w:fill="E7E6E6" w:themeFill="background2"/>
          </w:tcPr>
          <w:p w14:paraId="58994B67"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6" w:type="dxa"/>
            <w:shd w:val="clear" w:color="auto" w:fill="E7E6E6" w:themeFill="background2"/>
          </w:tcPr>
          <w:p w14:paraId="0BEE894F"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00" w:type="dxa"/>
            <w:shd w:val="clear" w:color="auto" w:fill="E7E6E6" w:themeFill="background2"/>
          </w:tcPr>
          <w:p w14:paraId="59165BD6" w14:textId="77777777" w:rsidR="0043524D"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43524D" w:rsidRPr="001164DE" w14:paraId="483E87A1" w14:textId="77777777" w:rsidTr="006D7CE6">
        <w:tc>
          <w:tcPr>
            <w:tcW w:w="900" w:type="dxa"/>
            <w:shd w:val="clear" w:color="auto" w:fill="FFFFFF" w:themeFill="background1"/>
          </w:tcPr>
          <w:p w14:paraId="00DBD7B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800" w:type="dxa"/>
            <w:shd w:val="clear" w:color="auto" w:fill="FFFFFF" w:themeFill="background1"/>
          </w:tcPr>
          <w:p w14:paraId="0CEFE1C0"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File ảnh</w:t>
            </w:r>
          </w:p>
        </w:tc>
        <w:tc>
          <w:tcPr>
            <w:tcW w:w="1553" w:type="dxa"/>
            <w:shd w:val="clear" w:color="auto" w:fill="FFFFFF" w:themeFill="background1"/>
          </w:tcPr>
          <w:p w14:paraId="69B43ACC" w14:textId="77777777" w:rsidR="0043524D" w:rsidRPr="001164DE" w:rsidRDefault="0043524D" w:rsidP="002B7031">
            <w:pPr>
              <w:spacing w:line="312" w:lineRule="auto"/>
              <w:rPr>
                <w:rFonts w:ascii="Times New Roman" w:hAnsi="Times New Roman"/>
                <w:sz w:val="28"/>
                <w:szCs w:val="28"/>
              </w:rPr>
            </w:pPr>
          </w:p>
        </w:tc>
        <w:tc>
          <w:tcPr>
            <w:tcW w:w="1546" w:type="dxa"/>
            <w:shd w:val="clear" w:color="auto" w:fill="FFFFFF" w:themeFill="background1"/>
          </w:tcPr>
          <w:p w14:paraId="4240845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6" w:type="dxa"/>
            <w:shd w:val="clear" w:color="auto" w:fill="FFFFFF" w:themeFill="background1"/>
          </w:tcPr>
          <w:p w14:paraId="402269EE" w14:textId="77777777" w:rsidR="0043524D" w:rsidRPr="001164DE" w:rsidRDefault="0043524D"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0346A542" w14:textId="77777777" w:rsidR="0043524D"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Cho phép NSD tải lên ảnh trong tin bài định dạng: png, jpg, jpeg</w:t>
            </w:r>
          </w:p>
        </w:tc>
      </w:tr>
    </w:tbl>
    <w:p w14:paraId="21E5FD3D" w14:textId="77777777" w:rsidR="009D7060" w:rsidRPr="001164DE" w:rsidRDefault="009D7060" w:rsidP="0090566F">
      <w:pPr>
        <w:pStyle w:val="Heading4"/>
      </w:pPr>
      <w:r w:rsidRPr="001164DE">
        <w:t>Điều kiện thực hiện</w:t>
      </w:r>
    </w:p>
    <w:p w14:paraId="0F30DE29" w14:textId="77777777" w:rsidR="00C8270B" w:rsidRPr="001164DE" w:rsidRDefault="00C8270B" w:rsidP="002B7031">
      <w:pPr>
        <w:pStyle w:val="Style2"/>
        <w:spacing w:line="312" w:lineRule="auto"/>
      </w:pPr>
      <w:r w:rsidRPr="001164DE">
        <w:t>Người sử dụng đã đăng nhập thành công vào hệ thố</w:t>
      </w:r>
      <w:r w:rsidR="006D7CE6" w:rsidRPr="001164DE">
        <w:t>ng và tải</w:t>
      </w:r>
      <w:r w:rsidRPr="001164DE">
        <w:t xml:space="preserve"> ảnh lên hệ thống</w:t>
      </w:r>
    </w:p>
    <w:p w14:paraId="60C78BEE" w14:textId="77777777" w:rsidR="009D7060" w:rsidRPr="001164DE" w:rsidRDefault="009D7060" w:rsidP="0090566F">
      <w:pPr>
        <w:pStyle w:val="Heading4"/>
      </w:pPr>
      <w:r w:rsidRPr="001164DE">
        <w:t>Yêu cầu đặc biệt/ Ràng buộc</w:t>
      </w:r>
    </w:p>
    <w:p w14:paraId="62501CC6" w14:textId="632324EF" w:rsidR="001A171C" w:rsidRPr="001164DE" w:rsidRDefault="00C8270B" w:rsidP="002B7031">
      <w:pPr>
        <w:pStyle w:val="Style2"/>
        <w:spacing w:line="312" w:lineRule="auto"/>
      </w:pPr>
      <w:r w:rsidRPr="001164DE">
        <w:t>Tệp tin dữ liệu ảnh đượ</w:t>
      </w:r>
      <w:r w:rsidR="006D7CE6" w:rsidRPr="001164DE">
        <w:t>c tải lên</w:t>
      </w:r>
      <w:r w:rsidRPr="001164DE">
        <w:t xml:space="preserve"> không có cấu trúc định dạng chuẩn</w:t>
      </w:r>
    </w:p>
    <w:p w14:paraId="366CC6AD" w14:textId="77777777" w:rsidR="009D7060" w:rsidRPr="001164DE" w:rsidRDefault="009D7060" w:rsidP="0090566F">
      <w:pPr>
        <w:pStyle w:val="Heading4"/>
      </w:pPr>
      <w:r w:rsidRPr="001164DE">
        <w:t>Logic xử lý dữ liệu</w:t>
      </w:r>
    </w:p>
    <w:p w14:paraId="060EA029" w14:textId="77777777" w:rsidR="0043524D" w:rsidRPr="001164DE" w:rsidRDefault="0043524D" w:rsidP="002B7031">
      <w:pPr>
        <w:pStyle w:val="ListParagraph"/>
        <w:spacing w:line="312" w:lineRule="auto"/>
      </w:pPr>
      <w:r w:rsidRPr="001164DE">
        <w:t>Chuyển đổi dữ liệu ảnh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928"/>
        <w:gridCol w:w="6282"/>
      </w:tblGrid>
      <w:tr w:rsidR="0071529A" w:rsidRPr="001164DE" w14:paraId="52E4FF26" w14:textId="77777777" w:rsidTr="00BA43B5">
        <w:trPr>
          <w:trHeight w:val="510"/>
          <w:tblHeader/>
        </w:trPr>
        <w:tc>
          <w:tcPr>
            <w:tcW w:w="576" w:type="pct"/>
            <w:shd w:val="clear" w:color="auto" w:fill="E7E6E6" w:themeFill="background2"/>
            <w:vAlign w:val="center"/>
          </w:tcPr>
          <w:p w14:paraId="7A22F90B" w14:textId="77777777" w:rsidR="0043524D" w:rsidRPr="001164DE" w:rsidRDefault="0043524D"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2AB90505" w14:textId="77777777" w:rsidR="0043524D" w:rsidRPr="001164DE" w:rsidRDefault="0043524D"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30" w:type="pct"/>
            <w:shd w:val="clear" w:color="auto" w:fill="E7E6E6" w:themeFill="background2"/>
            <w:vAlign w:val="center"/>
          </w:tcPr>
          <w:p w14:paraId="17026B8F" w14:textId="77777777" w:rsidR="0043524D" w:rsidRPr="001164DE" w:rsidRDefault="0043524D"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71529A" w:rsidRPr="001164DE" w14:paraId="7BE73569" w14:textId="77777777" w:rsidTr="00BA43B5">
        <w:trPr>
          <w:trHeight w:val="510"/>
        </w:trPr>
        <w:tc>
          <w:tcPr>
            <w:tcW w:w="576" w:type="pct"/>
            <w:shd w:val="clear" w:color="auto" w:fill="auto"/>
          </w:tcPr>
          <w:p w14:paraId="361D4978" w14:textId="7D6FAB71"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1</w:t>
            </w:r>
          </w:p>
        </w:tc>
        <w:tc>
          <w:tcPr>
            <w:tcW w:w="1394" w:type="pct"/>
            <w:shd w:val="clear" w:color="auto" w:fill="auto"/>
          </w:tcPr>
          <w:p w14:paraId="1C985351" w14:textId="3001648F"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1AC11249" w14:textId="65966214"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Đăng nhập vào trang quản trị website Tạp chí Thuế</w:t>
            </w:r>
          </w:p>
        </w:tc>
      </w:tr>
      <w:tr w:rsidR="0071529A" w:rsidRPr="001164DE" w14:paraId="716F082C" w14:textId="77777777" w:rsidTr="00BA43B5">
        <w:trPr>
          <w:trHeight w:val="510"/>
        </w:trPr>
        <w:tc>
          <w:tcPr>
            <w:tcW w:w="576" w:type="pct"/>
            <w:shd w:val="clear" w:color="auto" w:fill="auto"/>
          </w:tcPr>
          <w:p w14:paraId="6FF8F481" w14:textId="553D7B7F"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394" w:type="pct"/>
            <w:shd w:val="clear" w:color="auto" w:fill="auto"/>
          </w:tcPr>
          <w:p w14:paraId="3CC8E057" w14:textId="3286BDBE"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01533D9B" w14:textId="2EE13A40"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Tạo mới tin bài</w:t>
            </w:r>
          </w:p>
        </w:tc>
      </w:tr>
      <w:tr w:rsidR="0071529A" w:rsidRPr="001164DE" w14:paraId="3BEED7E5" w14:textId="77777777" w:rsidTr="00BA43B5">
        <w:trPr>
          <w:trHeight w:val="510"/>
        </w:trPr>
        <w:tc>
          <w:tcPr>
            <w:tcW w:w="576" w:type="pct"/>
            <w:shd w:val="clear" w:color="auto" w:fill="auto"/>
          </w:tcPr>
          <w:p w14:paraId="4B9967E9" w14:textId="118481F8"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394" w:type="pct"/>
            <w:shd w:val="clear" w:color="auto" w:fill="auto"/>
          </w:tcPr>
          <w:p w14:paraId="573438A0" w14:textId="6F52EF01"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030" w:type="pct"/>
            <w:shd w:val="clear" w:color="auto" w:fill="auto"/>
          </w:tcPr>
          <w:p w14:paraId="4717A2BE" w14:textId="77777777"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thêm mới tin bài gồm các trường thông tin:</w:t>
            </w:r>
          </w:p>
          <w:p w14:paraId="096D29F2" w14:textId="05A8C583"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Alias, Tiêu đề, Sapo, Nội dung tin bài, Ảnh đại diện, Thẻ Tags, Tác giả, File đính kèm, Loại tin bài, Mức nhuận bút, Tin hot, Tin tiêu điểm, Tin hot trên trang chuyên mục, Tin mới nhất</w:t>
            </w:r>
          </w:p>
        </w:tc>
      </w:tr>
      <w:tr w:rsidR="0071529A" w:rsidRPr="001164DE" w14:paraId="704EC4BE" w14:textId="77777777" w:rsidTr="00BA43B5">
        <w:trPr>
          <w:trHeight w:val="510"/>
        </w:trPr>
        <w:tc>
          <w:tcPr>
            <w:tcW w:w="576" w:type="pct"/>
            <w:shd w:val="clear" w:color="auto" w:fill="auto"/>
          </w:tcPr>
          <w:p w14:paraId="54DD41C2" w14:textId="36ADDF53"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394" w:type="pct"/>
            <w:shd w:val="clear" w:color="auto" w:fill="auto"/>
          </w:tcPr>
          <w:p w14:paraId="473099F3" w14:textId="6DE8E929"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360AF52B" w14:textId="77777777" w:rsidR="00BA43B5" w:rsidRPr="001164DE" w:rsidRDefault="00BA43B5" w:rsidP="00A44A2C">
            <w:pPr>
              <w:pStyle w:val="Style2"/>
              <w:numPr>
                <w:ilvl w:val="0"/>
                <w:numId w:val="0"/>
              </w:numPr>
              <w:spacing w:line="312" w:lineRule="auto"/>
            </w:pPr>
            <w:r w:rsidRPr="001164DE">
              <w:t>Tải lên tập tin dữ liệu ảnh</w:t>
            </w:r>
          </w:p>
          <w:p w14:paraId="7B57BF31" w14:textId="719CFBC1" w:rsidR="0071529A" w:rsidRPr="001164DE" w:rsidRDefault="005A24C2" w:rsidP="00A44A2C">
            <w:pPr>
              <w:pStyle w:val="Style2"/>
              <w:numPr>
                <w:ilvl w:val="0"/>
                <w:numId w:val="0"/>
              </w:numPr>
              <w:spacing w:line="312" w:lineRule="auto"/>
            </w:pPr>
            <w:r w:rsidRPr="001164DE">
              <w:rPr>
                <w:noProof/>
              </w:rPr>
              <w:lastRenderedPageBreak/>
              <w:drawing>
                <wp:inline distT="0" distB="0" distL="0" distR="0" wp14:anchorId="2E7302AA" wp14:editId="01C13948">
                  <wp:extent cx="3852044" cy="410598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9412" cy="4113842"/>
                          </a:xfrm>
                          <a:prstGeom prst="rect">
                            <a:avLst/>
                          </a:prstGeom>
                        </pic:spPr>
                      </pic:pic>
                    </a:graphicData>
                  </a:graphic>
                </wp:inline>
              </w:drawing>
            </w:r>
          </w:p>
        </w:tc>
      </w:tr>
      <w:tr w:rsidR="0071529A" w:rsidRPr="001164DE" w14:paraId="45B87994" w14:textId="77777777" w:rsidTr="00BA43B5">
        <w:trPr>
          <w:trHeight w:val="510"/>
        </w:trPr>
        <w:tc>
          <w:tcPr>
            <w:tcW w:w="576" w:type="pct"/>
            <w:shd w:val="clear" w:color="auto" w:fill="auto"/>
          </w:tcPr>
          <w:p w14:paraId="18DE964D" w14:textId="3FBC549A"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5</w:t>
            </w:r>
          </w:p>
        </w:tc>
        <w:tc>
          <w:tcPr>
            <w:tcW w:w="1394" w:type="pct"/>
            <w:shd w:val="clear" w:color="auto" w:fill="auto"/>
          </w:tcPr>
          <w:p w14:paraId="2E38C364" w14:textId="1461317E"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30" w:type="pct"/>
            <w:shd w:val="clear" w:color="auto" w:fill="auto"/>
          </w:tcPr>
          <w:p w14:paraId="75D23785" w14:textId="77777777"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tập tin dữ liệu ảnh nhập vào</w:t>
            </w:r>
          </w:p>
          <w:p w14:paraId="1CA8D4C4" w14:textId="77777777" w:rsidR="00BA43B5" w:rsidRPr="001164DE" w:rsidRDefault="00BA43B5" w:rsidP="00BA43B5">
            <w:pPr>
              <w:pStyle w:val="ListParagraph"/>
              <w:numPr>
                <w:ilvl w:val="0"/>
                <w:numId w:val="3"/>
              </w:numPr>
              <w:spacing w:after="160" w:line="312" w:lineRule="auto"/>
              <w:ind w:left="360"/>
              <w:jc w:val="left"/>
            </w:pPr>
            <w:r w:rsidRPr="001164DE">
              <w:t>Nếu tập tin nhập vào không phải tập tin ảnh, hệ thống hiển thị cảnh báo tương ứng</w:t>
            </w:r>
          </w:p>
          <w:p w14:paraId="52ACAEBD" w14:textId="1D9B9D0D"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Nếu tập tin nhập vào hợp lệ, hệ thống lưu tập tin</w:t>
            </w:r>
          </w:p>
        </w:tc>
      </w:tr>
      <w:tr w:rsidR="0071529A" w:rsidRPr="001164DE" w14:paraId="79282383" w14:textId="77777777" w:rsidTr="00BA43B5">
        <w:trPr>
          <w:trHeight w:val="510"/>
        </w:trPr>
        <w:tc>
          <w:tcPr>
            <w:tcW w:w="576" w:type="pct"/>
            <w:shd w:val="clear" w:color="auto" w:fill="auto"/>
          </w:tcPr>
          <w:p w14:paraId="31CD32E3" w14:textId="0BEB4355"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6</w:t>
            </w:r>
          </w:p>
        </w:tc>
        <w:tc>
          <w:tcPr>
            <w:tcW w:w="1394" w:type="pct"/>
            <w:shd w:val="clear" w:color="auto" w:fill="auto"/>
          </w:tcPr>
          <w:p w14:paraId="2825F845" w14:textId="5B82BED0"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53B245AF" w14:textId="41DF0E79"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Tiến hành xuất bản (Publish) tin bài có ảnh với kích thước không đúng với tiêu chuẩn của hệ thống</w:t>
            </w:r>
          </w:p>
        </w:tc>
      </w:tr>
      <w:tr w:rsidR="0071529A" w:rsidRPr="001164DE" w14:paraId="0751CE3A" w14:textId="77777777" w:rsidTr="00BA43B5">
        <w:trPr>
          <w:trHeight w:val="510"/>
        </w:trPr>
        <w:tc>
          <w:tcPr>
            <w:tcW w:w="576" w:type="pct"/>
            <w:shd w:val="clear" w:color="auto" w:fill="auto"/>
          </w:tcPr>
          <w:p w14:paraId="511CF257" w14:textId="75E4AC93" w:rsidR="0043524D" w:rsidRPr="001164DE" w:rsidRDefault="00BA43B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7</w:t>
            </w:r>
          </w:p>
        </w:tc>
        <w:tc>
          <w:tcPr>
            <w:tcW w:w="1394" w:type="pct"/>
            <w:shd w:val="clear" w:color="auto" w:fill="auto"/>
          </w:tcPr>
          <w:p w14:paraId="5E89C9B2" w14:textId="77777777" w:rsidR="0043524D" w:rsidRPr="001164DE" w:rsidRDefault="0043524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30" w:type="pct"/>
            <w:shd w:val="clear" w:color="auto" w:fill="auto"/>
          </w:tcPr>
          <w:p w14:paraId="670BA68D" w14:textId="77777777" w:rsidR="0043524D" w:rsidRPr="001164DE" w:rsidRDefault="0043524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xử lý ảnh hiển thị trên giao diện</w:t>
            </w:r>
          </w:p>
          <w:p w14:paraId="450156D9" w14:textId="77777777" w:rsidR="0043524D" w:rsidRPr="001164DE" w:rsidRDefault="0043524D" w:rsidP="002B7031">
            <w:pPr>
              <w:pStyle w:val="Style2"/>
              <w:spacing w:line="312" w:lineRule="auto"/>
            </w:pPr>
            <w:r w:rsidRPr="001164DE">
              <w:t>Đối với ảnh tin bài có dung lượ</w:t>
            </w:r>
            <w:r w:rsidR="006D7CE6" w:rsidRPr="001164DE">
              <w:t xml:space="preserve">ng </w:t>
            </w:r>
            <w:r w:rsidRPr="001164DE">
              <w:t>hoặ</w:t>
            </w:r>
            <w:r w:rsidR="006D7CE6" w:rsidRPr="001164DE">
              <w:t>c bằng</w:t>
            </w:r>
            <w:r w:rsidRPr="001164DE">
              <w:t xml:space="preserve"> dung lượng tiêu chuẩn, hệ thống giữ nguyên dung lượng của ảnh</w:t>
            </w:r>
          </w:p>
          <w:p w14:paraId="5F6DA4B0" w14:textId="77777777" w:rsidR="0043524D" w:rsidRPr="001164DE" w:rsidRDefault="0043524D" w:rsidP="002B7031">
            <w:pPr>
              <w:pStyle w:val="Style2"/>
              <w:spacing w:line="312" w:lineRule="auto"/>
            </w:pPr>
            <w:r w:rsidRPr="001164DE">
              <w:t>Đối với ảnh có dung lượng lớ</w:t>
            </w:r>
            <w:r w:rsidR="006D7CE6" w:rsidRPr="001164DE">
              <w:t>n hơn</w:t>
            </w:r>
            <w:r w:rsidRPr="001164DE">
              <w:t xml:space="preserve"> dung lượng tiêu chuẩn / Tự động giảm dung lượng ảnh về dung lượng tiêu chuẩn (dung lượng tiêu chuẩn (100Kb) </w:t>
            </w:r>
            <w:r w:rsidRPr="001164DE">
              <w:lastRenderedPageBreak/>
              <w:t>tỷ lệ ảnh 4x3 hoặc 16x9, mật độ ảnh là 72 DPI)</w:t>
            </w:r>
          </w:p>
          <w:p w14:paraId="0C53D652" w14:textId="77777777" w:rsidR="0043524D" w:rsidRPr="001164DE" w:rsidRDefault="0043524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Sau khi đã giảm dung lượng ảnh, hệ thống hiển thị ảnh tin bài theo kích thước tiêu chuẩn</w:t>
            </w:r>
          </w:p>
        </w:tc>
      </w:tr>
    </w:tbl>
    <w:p w14:paraId="686130A7" w14:textId="77777777" w:rsidR="009D7060" w:rsidRPr="001164DE" w:rsidRDefault="006D7CE6" w:rsidP="002B7031">
      <w:pPr>
        <w:pStyle w:val="ListParagraph"/>
        <w:spacing w:line="312" w:lineRule="auto"/>
      </w:pPr>
      <w:r w:rsidRPr="001164DE">
        <w:rPr>
          <w:lang w:val="en-US"/>
        </w:rPr>
        <w:lastRenderedPageBreak/>
        <w:t>Tra cứu kết quả chuyển đổi</w:t>
      </w:r>
    </w:p>
    <w:tbl>
      <w:tblPr>
        <w:tblStyle w:val="TableGrid"/>
        <w:tblW w:w="0" w:type="auto"/>
        <w:tblInd w:w="-5" w:type="dxa"/>
        <w:tblLook w:val="04A0" w:firstRow="1" w:lastRow="0" w:firstColumn="1" w:lastColumn="0" w:noHBand="0" w:noVBand="1"/>
      </w:tblPr>
      <w:tblGrid>
        <w:gridCol w:w="851"/>
        <w:gridCol w:w="1984"/>
        <w:gridCol w:w="6231"/>
      </w:tblGrid>
      <w:tr w:rsidR="006D7CE6" w:rsidRPr="001164DE" w14:paraId="42D74228" w14:textId="77777777" w:rsidTr="004E3EA6">
        <w:trPr>
          <w:tblHeader/>
        </w:trPr>
        <w:tc>
          <w:tcPr>
            <w:tcW w:w="851" w:type="dxa"/>
            <w:shd w:val="clear" w:color="auto" w:fill="E7E6E6" w:themeFill="background2"/>
            <w:vAlign w:val="center"/>
          </w:tcPr>
          <w:p w14:paraId="73946F99" w14:textId="77777777" w:rsidR="006D7CE6" w:rsidRPr="001164DE" w:rsidRDefault="006D7CE6" w:rsidP="002B7031">
            <w:pPr>
              <w:widowControl w:val="0"/>
              <w:spacing w:line="312" w:lineRule="auto"/>
              <w:jc w:val="center"/>
              <w:rPr>
                <w:rFonts w:ascii="Times New Roman" w:hAnsi="Times New Roman"/>
                <w:b/>
                <w:sz w:val="28"/>
                <w:szCs w:val="28"/>
              </w:rPr>
            </w:pPr>
            <w:r w:rsidRPr="001164DE">
              <w:rPr>
                <w:rFonts w:ascii="Times New Roman" w:hAnsi="Times New Roman"/>
                <w:b/>
                <w:sz w:val="28"/>
                <w:szCs w:val="28"/>
              </w:rPr>
              <w:t>Bước thực hiện</w:t>
            </w:r>
          </w:p>
        </w:tc>
        <w:tc>
          <w:tcPr>
            <w:tcW w:w="1984" w:type="dxa"/>
            <w:shd w:val="clear" w:color="auto" w:fill="E7E6E6" w:themeFill="background2"/>
            <w:vAlign w:val="center"/>
          </w:tcPr>
          <w:p w14:paraId="208A473B" w14:textId="77777777" w:rsidR="006D7CE6" w:rsidRPr="001164DE" w:rsidRDefault="006D7CE6" w:rsidP="002B7031">
            <w:pPr>
              <w:widowControl w:val="0"/>
              <w:spacing w:line="312" w:lineRule="auto"/>
              <w:jc w:val="center"/>
              <w:rPr>
                <w:rFonts w:ascii="Times New Roman" w:hAnsi="Times New Roman"/>
                <w:b/>
                <w:sz w:val="28"/>
                <w:szCs w:val="28"/>
              </w:rPr>
            </w:pPr>
            <w:r w:rsidRPr="001164DE">
              <w:rPr>
                <w:rFonts w:ascii="Times New Roman" w:hAnsi="Times New Roman"/>
                <w:b/>
                <w:sz w:val="28"/>
                <w:szCs w:val="28"/>
              </w:rPr>
              <w:t>Chủ thể thực hiện</w:t>
            </w:r>
          </w:p>
        </w:tc>
        <w:tc>
          <w:tcPr>
            <w:tcW w:w="6231" w:type="dxa"/>
            <w:shd w:val="clear" w:color="auto" w:fill="E7E6E6" w:themeFill="background2"/>
            <w:vAlign w:val="center"/>
          </w:tcPr>
          <w:p w14:paraId="73DB65A4" w14:textId="77777777" w:rsidR="006D7CE6" w:rsidRPr="001164DE" w:rsidRDefault="006D7CE6" w:rsidP="002B7031">
            <w:pPr>
              <w:widowControl w:val="0"/>
              <w:spacing w:line="312" w:lineRule="auto"/>
              <w:jc w:val="center"/>
              <w:rPr>
                <w:rFonts w:ascii="Times New Roman" w:hAnsi="Times New Roman"/>
                <w:b/>
                <w:sz w:val="28"/>
                <w:szCs w:val="28"/>
              </w:rPr>
            </w:pPr>
            <w:r w:rsidRPr="001164DE">
              <w:rPr>
                <w:rFonts w:ascii="Times New Roman" w:hAnsi="Times New Roman"/>
                <w:b/>
                <w:sz w:val="28"/>
                <w:szCs w:val="28"/>
              </w:rPr>
              <w:t>Nội dung</w:t>
            </w:r>
          </w:p>
        </w:tc>
      </w:tr>
      <w:tr w:rsidR="006D7CE6" w:rsidRPr="001164DE" w14:paraId="23C27C11" w14:textId="77777777" w:rsidTr="004E3EA6">
        <w:tc>
          <w:tcPr>
            <w:tcW w:w="851" w:type="dxa"/>
          </w:tcPr>
          <w:p w14:paraId="5711E2DA"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1984" w:type="dxa"/>
          </w:tcPr>
          <w:p w14:paraId="6438BBBB" w14:textId="77777777"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6231" w:type="dxa"/>
          </w:tcPr>
          <w:p w14:paraId="6F86DC68" w14:textId="7B88E16A"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 xml:space="preserve">Trên trang thông tin điện tử </w:t>
            </w:r>
            <w:r w:rsidR="00E04DD9" w:rsidRPr="001164DE">
              <w:rPr>
                <w:rFonts w:ascii="Times New Roman" w:hAnsi="Times New Roman"/>
                <w:sz w:val="28"/>
                <w:szCs w:val="28"/>
              </w:rPr>
              <w:t>Tạp chí Thuế</w:t>
            </w:r>
            <w:r w:rsidRPr="001164DE">
              <w:rPr>
                <w:rFonts w:ascii="Times New Roman" w:hAnsi="Times New Roman"/>
                <w:sz w:val="28"/>
                <w:szCs w:val="28"/>
              </w:rPr>
              <w:t>, kích chọn Tìm kiếm (Search)/ điền vào Tiêu đề tin bài đã tải tập tin dữ liệu ảnh lên</w:t>
            </w:r>
          </w:p>
        </w:tc>
      </w:tr>
      <w:tr w:rsidR="006D7CE6" w:rsidRPr="001164DE" w14:paraId="2A2989A0" w14:textId="77777777" w:rsidTr="004E3EA6">
        <w:tc>
          <w:tcPr>
            <w:tcW w:w="851" w:type="dxa"/>
          </w:tcPr>
          <w:p w14:paraId="771E5C6F"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1984" w:type="dxa"/>
          </w:tcPr>
          <w:p w14:paraId="62CCFA5E" w14:textId="77777777" w:rsidR="006D7CE6" w:rsidRPr="001164DE" w:rsidRDefault="006D7CE6"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6231" w:type="dxa"/>
          </w:tcPr>
          <w:p w14:paraId="6CADE5A7" w14:textId="76604E82" w:rsidR="006D7CE6" w:rsidRPr="001164DE" w:rsidRDefault="00C4686F" w:rsidP="002B7031">
            <w:pPr>
              <w:spacing w:line="312" w:lineRule="auto"/>
              <w:rPr>
                <w:rFonts w:ascii="Times New Roman" w:hAnsi="Times New Roman"/>
                <w:sz w:val="28"/>
                <w:szCs w:val="28"/>
              </w:rPr>
            </w:pPr>
            <w:r w:rsidRPr="001164DE">
              <w:rPr>
                <w:rFonts w:ascii="Times New Roman" w:hAnsi="Times New Roman"/>
                <w:sz w:val="28"/>
                <w:szCs w:val="28"/>
              </w:rPr>
              <w:t>Truy vấn vào CSDL theo điều kiện tìm kiếm</w:t>
            </w:r>
          </w:p>
          <w:p w14:paraId="66501B05" w14:textId="77777777"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Hiển thị các tin bài có chứa tập tin dữ liệu ảnh sau khi chuyển đổi</w:t>
            </w:r>
          </w:p>
        </w:tc>
      </w:tr>
    </w:tbl>
    <w:p w14:paraId="696847C7" w14:textId="77777777" w:rsidR="001A171C" w:rsidRPr="001164DE" w:rsidRDefault="001A171C">
      <w:pPr>
        <w:rPr>
          <w:rFonts w:ascii="Times New Roman" w:eastAsia="Times New Roman" w:hAnsi="Times New Roman" w:cs="Times New Roman"/>
          <w:b/>
          <w:bCs/>
          <w:color w:val="000000"/>
          <w:sz w:val="28"/>
          <w:szCs w:val="28"/>
          <w:lang w:val="x-none" w:eastAsia="x-none"/>
        </w:rPr>
      </w:pPr>
      <w:bookmarkStart w:id="128" w:name="_Toc55403018"/>
      <w:bookmarkStart w:id="129" w:name="_Toc56175817"/>
      <w:bookmarkStart w:id="130" w:name="_Toc2261547"/>
      <w:bookmarkEnd w:id="126"/>
      <w:bookmarkEnd w:id="128"/>
      <w:r w:rsidRPr="001164DE">
        <w:rPr>
          <w:rFonts w:ascii="Times New Roman" w:hAnsi="Times New Roman" w:cs="Times New Roman"/>
          <w:sz w:val="28"/>
          <w:szCs w:val="28"/>
        </w:rPr>
        <w:br w:type="page"/>
      </w:r>
    </w:p>
    <w:p w14:paraId="36FEF05D" w14:textId="7EF05893" w:rsidR="0090566F" w:rsidRPr="001164DE" w:rsidRDefault="00D75FF4" w:rsidP="00BF2C95">
      <w:pPr>
        <w:pStyle w:val="Heading1"/>
      </w:pPr>
      <w:bookmarkStart w:id="131" w:name="_Toc70073960"/>
      <w:r w:rsidRPr="001164DE">
        <w:lastRenderedPageBreak/>
        <w:t>(A2) THIẾT KẾ ĐÁP ỨNG</w:t>
      </w:r>
      <w:r w:rsidR="0090566F" w:rsidRPr="001164DE">
        <w:t xml:space="preserve"> YÊU CẦU PHI CHỨC NĂNG</w:t>
      </w:r>
      <w:bookmarkEnd w:id="131"/>
    </w:p>
    <w:p w14:paraId="413C9CA4" w14:textId="50745BB1" w:rsidR="00D75FF4" w:rsidRPr="001164DE" w:rsidRDefault="0090566F" w:rsidP="00D75FF4">
      <w:pPr>
        <w:pStyle w:val="Heading2"/>
        <w:keepNext w:val="0"/>
        <w:keepLines w:val="0"/>
        <w:widowControl w:val="0"/>
        <w:numPr>
          <w:ilvl w:val="1"/>
          <w:numId w:val="30"/>
        </w:numPr>
        <w:contextualSpacing/>
      </w:pPr>
      <w:bookmarkStart w:id="132" w:name="_heading=h.45jfvxd" w:colFirst="0" w:colLast="0"/>
      <w:bookmarkStart w:id="133" w:name="_heading=h.zu0gcz" w:colFirst="0" w:colLast="0"/>
      <w:bookmarkEnd w:id="132"/>
      <w:bookmarkEnd w:id="133"/>
      <w:r w:rsidRPr="001164DE">
        <w:t xml:space="preserve"> </w:t>
      </w:r>
      <w:bookmarkStart w:id="134" w:name="_Toc70073961"/>
      <w:r w:rsidR="00D75FF4" w:rsidRPr="001164DE">
        <w:t xml:space="preserve">(A2.1) Thiết kế </w:t>
      </w:r>
      <w:r w:rsidR="00D75FF4" w:rsidRPr="001164DE">
        <w:rPr>
          <w:lang w:val="en-US"/>
        </w:rPr>
        <w:t xml:space="preserve">đáp ứng  yêu cầu </w:t>
      </w:r>
      <w:r w:rsidR="00D75FF4" w:rsidRPr="001164DE">
        <w:t>đối với CSDL, ngôn ngữ lập trình</w:t>
      </w:r>
      <w:bookmarkEnd w:id="134"/>
    </w:p>
    <w:p w14:paraId="1AEE6327" w14:textId="1BB28879" w:rsidR="00D75FF4" w:rsidRPr="001164DE" w:rsidRDefault="00D75FF4" w:rsidP="0055188C">
      <w:pPr>
        <w:pStyle w:val="Heading3"/>
      </w:pPr>
      <w:bookmarkStart w:id="135" w:name="_Toc70073962"/>
      <w:r w:rsidRPr="001164DE">
        <w:t>Mô tả yêu cầu</w:t>
      </w:r>
      <w:bookmarkEnd w:id="135"/>
    </w:p>
    <w:p w14:paraId="4D520C61"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quản trị cơ sở dữ liệu: Oracle Database (phiên bản 11g R2).</w:t>
      </w:r>
    </w:p>
    <w:p w14:paraId="5FB1C60B" w14:textId="7311B5D8"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Ngôn ngữ lập trình: Java</w:t>
      </w:r>
    </w:p>
    <w:p w14:paraId="097A1795" w14:textId="7F080D73" w:rsidR="00D75FF4" w:rsidRPr="001164DE" w:rsidRDefault="00D75FF4" w:rsidP="0055188C">
      <w:pPr>
        <w:pStyle w:val="Heading3"/>
      </w:pPr>
      <w:bookmarkStart w:id="136" w:name="_Toc70073963"/>
      <w:r w:rsidRPr="001164DE">
        <w:t>Chi tiết xử lý</w:t>
      </w:r>
      <w:bookmarkEnd w:id="136"/>
    </w:p>
    <w:p w14:paraId="522346CB" w14:textId="76A4FC4F" w:rsidR="00D10D15" w:rsidRPr="001164DE" w:rsidRDefault="00D10D15" w:rsidP="00D10D15">
      <w:pPr>
        <w:pStyle w:val="ListParagraph"/>
        <w:numPr>
          <w:ilvl w:val="0"/>
          <w:numId w:val="33"/>
        </w:numPr>
        <w:rPr>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004111E5" w:rsidRPr="001164DE">
        <w:rPr>
          <w:b/>
          <w:bCs/>
          <w:lang w:val="en-US"/>
        </w:rPr>
        <w:t>tổng thể</w:t>
      </w:r>
      <w:r w:rsidRPr="001164DE">
        <w:rPr>
          <w:lang w:val="en-US"/>
        </w:rPr>
        <w:t xml:space="preserve"> tại </w:t>
      </w:r>
      <w:r w:rsidRPr="001164DE">
        <w:t xml:space="preserve">mục </w:t>
      </w:r>
      <w:r w:rsidR="00D46543" w:rsidRPr="001164DE">
        <w:rPr>
          <w:b/>
          <w:bCs/>
          <w:lang w:val="en-US"/>
        </w:rPr>
        <w:t>IV</w:t>
      </w:r>
      <w:r w:rsidRPr="001164DE">
        <w:rPr>
          <w:b/>
          <w:bCs/>
        </w:rPr>
        <w:t xml:space="preserve">. </w:t>
      </w:r>
      <w:r w:rsidR="00D46543" w:rsidRPr="001164DE">
        <w:rPr>
          <w:b/>
          <w:bCs/>
          <w:lang w:val="en-US"/>
        </w:rPr>
        <w:t>THIẾT KẾ HỆ THỐNG ỨNG DỤNG</w:t>
      </w:r>
    </w:p>
    <w:p w14:paraId="420787E9" w14:textId="6C661CA2" w:rsidR="00D75FF4" w:rsidRPr="001164DE" w:rsidRDefault="00D75FF4" w:rsidP="00D75FF4">
      <w:pPr>
        <w:pStyle w:val="Heading2"/>
        <w:keepNext w:val="0"/>
        <w:keepLines w:val="0"/>
        <w:widowControl w:val="0"/>
        <w:numPr>
          <w:ilvl w:val="1"/>
          <w:numId w:val="30"/>
        </w:numPr>
        <w:contextualSpacing/>
      </w:pPr>
      <w:bookmarkStart w:id="137" w:name="_heading=h.2koq656" w:colFirst="0" w:colLast="0"/>
      <w:bookmarkStart w:id="138" w:name="_Toc70073964"/>
      <w:bookmarkEnd w:id="137"/>
      <w:r w:rsidRPr="001164DE">
        <w:t xml:space="preserve">(A2.2) </w:t>
      </w:r>
      <w:r w:rsidRPr="001164DE">
        <w:rPr>
          <w:lang w:val="en-US"/>
        </w:rPr>
        <w:t>Thiết kế đáp ứng y</w:t>
      </w:r>
      <w:r w:rsidRPr="001164DE">
        <w:t>êu cầu về môi trường, nền tảng công nghệ</w:t>
      </w:r>
      <w:bookmarkEnd w:id="138"/>
    </w:p>
    <w:p w14:paraId="246567AB" w14:textId="6079EF55" w:rsidR="00D75FF4" w:rsidRPr="001164DE" w:rsidRDefault="00D75FF4" w:rsidP="0055188C">
      <w:pPr>
        <w:pStyle w:val="Heading3"/>
        <w:numPr>
          <w:ilvl w:val="2"/>
          <w:numId w:val="30"/>
        </w:numPr>
      </w:pPr>
      <w:bookmarkStart w:id="139" w:name="_Toc70073965"/>
      <w:r w:rsidRPr="001164DE">
        <w:t>Mô tả yêu cầu</w:t>
      </w:r>
      <w:bookmarkEnd w:id="139"/>
    </w:p>
    <w:p w14:paraId="35F5CF69"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điều hành máy khách: Windows (từ Windows XP trở lên) hoặc Linux.</w:t>
      </w:r>
    </w:p>
    <w:p w14:paraId="3222B9D9"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điều hành máy chủ: Linux Red Hat (phiên bản 7 trở lên) hoặc Window Server (phiên bản 2003 trở lên) hoặc AIX (phiên bản 6.1 trở lên).</w:t>
      </w:r>
    </w:p>
    <w:p w14:paraId="79409757" w14:textId="18454F58"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quản trị cơ sở dữ liệu: Oracle (phiên bản 11g R2).</w:t>
      </w:r>
    </w:p>
    <w:p w14:paraId="3DFAD8D2"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Môi trường phần mềm: J2EE (phiên bản 5 trở lên)</w:t>
      </w:r>
    </w:p>
    <w:p w14:paraId="5B5CBFA3"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Phần mềm lõi: IBM Websphere Portal</w:t>
      </w:r>
    </w:p>
    <w:p w14:paraId="1030B7C5" w14:textId="65958504"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Công nghệ khác: Websphere Application Server 7.0</w:t>
      </w:r>
    </w:p>
    <w:p w14:paraId="341CDBF8" w14:textId="7BE6327B" w:rsidR="00D75FF4" w:rsidRPr="001164DE" w:rsidRDefault="00D75FF4" w:rsidP="0055188C">
      <w:pPr>
        <w:pStyle w:val="Heading3"/>
        <w:numPr>
          <w:ilvl w:val="2"/>
          <w:numId w:val="30"/>
        </w:numPr>
      </w:pPr>
      <w:bookmarkStart w:id="140" w:name="_Toc70073966"/>
      <w:r w:rsidRPr="001164DE">
        <w:t>Chi tiết xử lý</w:t>
      </w:r>
      <w:bookmarkEnd w:id="140"/>
    </w:p>
    <w:p w14:paraId="3A34675C" w14:textId="5ACDC4D4" w:rsidR="001673BF" w:rsidRPr="001164DE" w:rsidRDefault="001673BF" w:rsidP="001673BF">
      <w:pPr>
        <w:pStyle w:val="ListParagraph"/>
        <w:numPr>
          <w:ilvl w:val="0"/>
          <w:numId w:val="33"/>
        </w:numPr>
        <w:rPr>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Pr="001164DE">
        <w:rPr>
          <w:b/>
          <w:bCs/>
          <w:lang w:val="en-US"/>
        </w:rPr>
        <w:t>tổng thể</w:t>
      </w:r>
      <w:r w:rsidRPr="001164DE">
        <w:rPr>
          <w:lang w:val="en-US"/>
        </w:rPr>
        <w:t xml:space="preserve"> tại </w:t>
      </w:r>
      <w:r w:rsidRPr="001164DE">
        <w:t xml:space="preserve">mục </w:t>
      </w:r>
      <w:r w:rsidR="007B7058" w:rsidRPr="001164DE">
        <w:rPr>
          <w:b/>
          <w:bCs/>
          <w:lang w:val="en-US"/>
        </w:rPr>
        <w:t>IV</w:t>
      </w:r>
      <w:r w:rsidR="007B7058" w:rsidRPr="001164DE">
        <w:rPr>
          <w:b/>
          <w:bCs/>
        </w:rPr>
        <w:t xml:space="preserve">. </w:t>
      </w:r>
      <w:r w:rsidR="007B7058" w:rsidRPr="001164DE">
        <w:rPr>
          <w:b/>
          <w:bCs/>
          <w:lang w:val="en-US"/>
        </w:rPr>
        <w:t>THIẾT KẾ HỆ THỐNG ỨNG DỤNG</w:t>
      </w:r>
    </w:p>
    <w:p w14:paraId="3806B518" w14:textId="741FE2FB" w:rsidR="00D75FF4" w:rsidRPr="001164DE" w:rsidRDefault="00036AC3" w:rsidP="00B04F58">
      <w:pPr>
        <w:pStyle w:val="Heading2"/>
        <w:keepNext w:val="0"/>
        <w:keepLines w:val="0"/>
        <w:widowControl w:val="0"/>
        <w:numPr>
          <w:ilvl w:val="1"/>
          <w:numId w:val="30"/>
        </w:numPr>
        <w:contextualSpacing/>
      </w:pPr>
      <w:r w:rsidRPr="001164DE">
        <w:t xml:space="preserve"> </w:t>
      </w:r>
      <w:bookmarkStart w:id="141" w:name="_Toc70073967"/>
      <w:r w:rsidR="00D75FF4" w:rsidRPr="001164DE">
        <w:t>(A2.3) Thiết kế đáp ứng yêu cầu về khả năng liên kết, tích hợp mở rộng</w:t>
      </w:r>
      <w:bookmarkEnd w:id="141"/>
    </w:p>
    <w:p w14:paraId="0653B5E4" w14:textId="6B975E22" w:rsidR="00547035" w:rsidRPr="001164DE" w:rsidRDefault="00547035" w:rsidP="00001FB1">
      <w:pPr>
        <w:pStyle w:val="Heading3"/>
        <w:numPr>
          <w:ilvl w:val="2"/>
          <w:numId w:val="30"/>
        </w:numPr>
      </w:pPr>
      <w:bookmarkStart w:id="142" w:name="_Toc70073968"/>
      <w:r w:rsidRPr="001164DE">
        <w:t>Mô tả yêu cầu:</w:t>
      </w:r>
      <w:bookmarkEnd w:id="142"/>
    </w:p>
    <w:p w14:paraId="649EC3D3" w14:textId="77777777" w:rsidR="00D84643" w:rsidRPr="001164DE" w:rsidRDefault="00D84643" w:rsidP="00D84643">
      <w:pPr>
        <w:widowControl w:val="0"/>
        <w:numPr>
          <w:ilvl w:val="0"/>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có khả năng kết nối với các hệ thống khác thông qua các cơ chế Web Service, Database Link hoặc link liên kết.</w:t>
      </w:r>
    </w:p>
    <w:p w14:paraId="39CB6E10" w14:textId="050A74CA" w:rsidR="00D84643" w:rsidRPr="001164DE" w:rsidRDefault="00D84643" w:rsidP="00301A3C">
      <w:pPr>
        <w:widowControl w:val="0"/>
        <w:numPr>
          <w:ilvl w:val="1"/>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Web Service: là một cách thức chuẩn để tích hợp các ứng dụng dựa trên nền tảng Web, sử dụng các chuẩn mở XML (Extensible Markup Language), SOAP (Simple Object Access Protocol), WSDL (Web Services Description Language) và UDDI (Universal Description Discovery and Integration) thông qua giao thức Internet.</w:t>
      </w:r>
    </w:p>
    <w:p w14:paraId="4C4A31AE" w14:textId="0718CE1E" w:rsidR="00D84643" w:rsidRPr="001164DE" w:rsidRDefault="00D84643" w:rsidP="00301A3C">
      <w:pPr>
        <w:widowControl w:val="0"/>
        <w:numPr>
          <w:ilvl w:val="1"/>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Database link: là cách thức kết nối, trao đổi dữ liệu từ CSDL đến CSDL.</w:t>
      </w:r>
    </w:p>
    <w:p w14:paraId="60E18596" w14:textId="66633DFF" w:rsidR="00D84643" w:rsidRPr="001164DE" w:rsidRDefault="00D84643" w:rsidP="00301A3C">
      <w:pPr>
        <w:widowControl w:val="0"/>
        <w:numPr>
          <w:ilvl w:val="1"/>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lastRenderedPageBreak/>
        <w:t>Link: Là cách thức liên kết tới một hệ thống khác thông qua địa chỉ cụ thể.</w:t>
      </w:r>
    </w:p>
    <w:p w14:paraId="16973E88" w14:textId="2181F261" w:rsidR="00547035" w:rsidRPr="001164DE" w:rsidRDefault="00547035" w:rsidP="00001FB1">
      <w:pPr>
        <w:pStyle w:val="Heading3"/>
        <w:numPr>
          <w:ilvl w:val="2"/>
          <w:numId w:val="30"/>
        </w:numPr>
      </w:pPr>
      <w:bookmarkStart w:id="143" w:name="_Toc70073969"/>
      <w:r w:rsidRPr="001164DE">
        <w:t>Chi tiết xử lý</w:t>
      </w:r>
      <w:bookmarkEnd w:id="143"/>
    </w:p>
    <w:p w14:paraId="49F8202F" w14:textId="487A7D53" w:rsidR="00547035" w:rsidRPr="001164DE" w:rsidRDefault="00547035" w:rsidP="00547035">
      <w:pPr>
        <w:pStyle w:val="ListParagraph"/>
        <w:widowControl w:val="0"/>
        <w:numPr>
          <w:ilvl w:val="0"/>
          <w:numId w:val="0"/>
        </w:numPr>
        <w:spacing w:line="312" w:lineRule="auto"/>
        <w:rPr>
          <w:b/>
          <w:bCs/>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Pr="001164DE">
        <w:rPr>
          <w:b/>
          <w:bCs/>
          <w:lang w:val="en-US"/>
        </w:rPr>
        <w:t>tổng thể</w:t>
      </w:r>
      <w:r w:rsidRPr="001164DE">
        <w:rPr>
          <w:lang w:val="en-US"/>
        </w:rPr>
        <w:t xml:space="preserve"> tại </w:t>
      </w:r>
      <w:r w:rsidRPr="001164DE">
        <w:t xml:space="preserve">mục </w:t>
      </w:r>
      <w:r w:rsidRPr="001164DE">
        <w:rPr>
          <w:b/>
          <w:bCs/>
          <w:lang w:val="en-US"/>
        </w:rPr>
        <w:t>IV</w:t>
      </w:r>
      <w:r w:rsidRPr="001164DE">
        <w:rPr>
          <w:b/>
          <w:bCs/>
        </w:rPr>
        <w:t xml:space="preserve">. </w:t>
      </w:r>
      <w:r w:rsidRPr="001164DE">
        <w:rPr>
          <w:b/>
          <w:bCs/>
          <w:lang w:val="en-US"/>
        </w:rPr>
        <w:t>THIẾT KẾ HỆ THỐNG ỨNG DỤNG</w:t>
      </w:r>
    </w:p>
    <w:p w14:paraId="1E26B564" w14:textId="77777777" w:rsidR="00A922A5" w:rsidRPr="001164DE" w:rsidRDefault="00A922A5" w:rsidP="00547035">
      <w:pPr>
        <w:pStyle w:val="ListParagraph"/>
        <w:widowControl w:val="0"/>
        <w:numPr>
          <w:ilvl w:val="0"/>
          <w:numId w:val="0"/>
        </w:numPr>
        <w:spacing w:line="312" w:lineRule="auto"/>
      </w:pPr>
    </w:p>
    <w:p w14:paraId="5912D2FB" w14:textId="193CDFBF" w:rsidR="00D75FF4" w:rsidRPr="001164DE" w:rsidRDefault="00D75FF4" w:rsidP="00D75FF4">
      <w:pPr>
        <w:pStyle w:val="Heading2"/>
        <w:keepNext w:val="0"/>
        <w:keepLines w:val="0"/>
        <w:widowControl w:val="0"/>
        <w:numPr>
          <w:ilvl w:val="1"/>
          <w:numId w:val="30"/>
        </w:numPr>
        <w:contextualSpacing/>
      </w:pPr>
      <w:bookmarkStart w:id="144" w:name="_heading=h.3jtnz0s" w:colFirst="0" w:colLast="0"/>
      <w:bookmarkStart w:id="145" w:name="_Toc70073970"/>
      <w:bookmarkEnd w:id="144"/>
      <w:r w:rsidRPr="001164DE">
        <w:t xml:space="preserve">(A2.4) </w:t>
      </w:r>
      <w:r w:rsidRPr="001164DE">
        <w:rPr>
          <w:lang w:val="en-US"/>
        </w:rPr>
        <w:t>Thiết kế đáp ứng y</w:t>
      </w:r>
      <w:r w:rsidRPr="001164DE">
        <w:t>êu cầu về an toàn thông tin</w:t>
      </w:r>
      <w:bookmarkEnd w:id="145"/>
    </w:p>
    <w:p w14:paraId="4234BABB" w14:textId="77777777" w:rsidR="00D75FF4" w:rsidRPr="001164DE" w:rsidRDefault="00D75FF4" w:rsidP="0055188C">
      <w:pPr>
        <w:pStyle w:val="Heading3"/>
        <w:numPr>
          <w:ilvl w:val="2"/>
          <w:numId w:val="30"/>
        </w:numPr>
      </w:pPr>
      <w:bookmarkStart w:id="146" w:name="_heading=h.1yyy98l" w:colFirst="0" w:colLast="0"/>
      <w:bookmarkStart w:id="147" w:name="_Toc70073971"/>
      <w:bookmarkEnd w:id="146"/>
      <w:r w:rsidRPr="001164DE">
        <w:t>Mô tả yêu cầu</w:t>
      </w:r>
      <w:bookmarkEnd w:id="147"/>
    </w:p>
    <w:p w14:paraId="7BEC5FB6" w14:textId="77777777" w:rsidR="00D75FF4" w:rsidRPr="001164DE" w:rsidRDefault="00D75FF4" w:rsidP="00D75FF4">
      <w:pPr>
        <w:keepNext/>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thống được nâng cấp không làm thay đổi yêu cầu bảo mật của hệ thống hiện tại. Tôn trọng và kế thừa các quyền kiểm soát truy cập được áp đặt bởi các ứng dụng cơ bản, cơ sở dữ liệu khi tích hợp với các ứng dụng khác.</w:t>
      </w:r>
    </w:p>
    <w:p w14:paraId="3620C9C5"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 xml:space="preserve">Hệ thống có hỗ trợ chức năng sao lưu dữ liệu phòng ngừa sự cố. </w:t>
      </w:r>
    </w:p>
    <w:p w14:paraId="22E95FC3"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Hệ thống phải có khả năng kiểm soát truy nhập: Mọi truy cập đều được kiểm soát bởi hệ thống. Cung cấp được các tính năng bảo mật dựa trên quyền của từng người dùng/ nhóm người dùng. Cụ thể:</w:t>
      </w:r>
    </w:p>
    <w:p w14:paraId="6E0B8378" w14:textId="77777777" w:rsidR="00D75FF4" w:rsidRPr="001164DE" w:rsidRDefault="00D75FF4" w:rsidP="00D75FF4">
      <w:pPr>
        <w:keepNext/>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Xác thực</w:t>
      </w:r>
    </w:p>
    <w:p w14:paraId="4ABF854F" w14:textId="77777777" w:rsidR="00D75FF4" w:rsidRPr="001164DE" w:rsidRDefault="00D75FF4" w:rsidP="00D75FF4">
      <w:pPr>
        <w:numPr>
          <w:ilvl w:val="0"/>
          <w:numId w:val="26"/>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Phải có cơ chế thiết lập mật khẩu phức tạp khi đăng nhập, có phân loại độ phức tạp phù hợp với từng loại tài khoản</w:t>
      </w:r>
    </w:p>
    <w:p w14:paraId="306A0523" w14:textId="77777777" w:rsidR="00D75FF4" w:rsidRPr="001164DE" w:rsidRDefault="00D75FF4" w:rsidP="00D75FF4">
      <w:pPr>
        <w:numPr>
          <w:ilvl w:val="0"/>
          <w:numId w:val="26"/>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Tài khoản bị khóa tạm thời trong vòng tối thiểu 30 phút sau 05 lần đăng nhập không thành công</w:t>
      </w:r>
    </w:p>
    <w:p w14:paraId="6E53D698" w14:textId="77777777" w:rsidR="00D75FF4" w:rsidRPr="001164DE" w:rsidRDefault="00D75FF4" w:rsidP="00D75FF4">
      <w:pPr>
        <w:numPr>
          <w:ilvl w:val="0"/>
          <w:numId w:val="26"/>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Mật khẩu của các tài khoản quan trọng cần được thay đổi định kỳ tối thiểu 03 tháng</w:t>
      </w:r>
    </w:p>
    <w:p w14:paraId="215C7EFB" w14:textId="77777777" w:rsidR="00D75FF4" w:rsidRPr="001164DE" w:rsidRDefault="00D75FF4" w:rsidP="00D75FF4">
      <w:pPr>
        <w:numPr>
          <w:ilvl w:val="0"/>
          <w:numId w:val="26"/>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Tên tài khoản và mật khẩu không được truyền và lưu trữ dưới dạng bản rõ, thông tin đăng nhập phải được mã hóa trong quá trình đăng nhập</w:t>
      </w:r>
    </w:p>
    <w:p w14:paraId="74801D1A" w14:textId="77777777" w:rsidR="00D75FF4" w:rsidRPr="001164DE" w:rsidRDefault="00D75FF4" w:rsidP="00D75FF4">
      <w:pPr>
        <w:keepNext/>
        <w:spacing w:after="0" w:line="312" w:lineRule="auto"/>
        <w:rPr>
          <w:rFonts w:ascii="Times New Roman" w:hAnsi="Times New Roman" w:cs="Times New Roman"/>
          <w:sz w:val="28"/>
          <w:szCs w:val="28"/>
        </w:rPr>
      </w:pPr>
      <w:r w:rsidRPr="001164DE">
        <w:rPr>
          <w:rFonts w:ascii="Times New Roman" w:hAnsi="Times New Roman" w:cs="Times New Roman"/>
          <w:sz w:val="28"/>
          <w:szCs w:val="28"/>
        </w:rPr>
        <w:t>+ Quản lý phiên: ID phiên phải là duy nhất và được cấp ngẫu nhiên với mỗi người dùng. ID phiên phải có thời gian time-out đối với phiên inactive, thời gian time-out có thể thay đổi được.</w:t>
      </w:r>
    </w:p>
    <w:p w14:paraId="71E957F1" w14:textId="77777777" w:rsidR="00D75FF4" w:rsidRPr="001164DE" w:rsidRDefault="00D75FF4" w:rsidP="00D75FF4">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Mã hóa: Các thông tin quan trọng cần được mã hóa (hoặc che dấu) trong quá trình truyền tin, sử dụng SSL Certificate do Tổng cục thuế cung cấp đối với các trang HTTPS.</w:t>
      </w:r>
    </w:p>
    <w:p w14:paraId="1FDFAF2A" w14:textId="05ADF5BB" w:rsidR="00D75FF4" w:rsidRPr="001164DE" w:rsidRDefault="00D75FF4" w:rsidP="0055188C">
      <w:pPr>
        <w:pStyle w:val="Heading3"/>
        <w:numPr>
          <w:ilvl w:val="2"/>
          <w:numId w:val="30"/>
        </w:numPr>
      </w:pPr>
      <w:bookmarkStart w:id="148" w:name="_heading=h.4iylrwe" w:colFirst="0" w:colLast="0"/>
      <w:bookmarkStart w:id="149" w:name="_Toc70073972"/>
      <w:bookmarkEnd w:id="148"/>
      <w:r w:rsidRPr="001164DE">
        <w:lastRenderedPageBreak/>
        <w:t>Chi tiết xử lý</w:t>
      </w:r>
      <w:bookmarkEnd w:id="149"/>
    </w:p>
    <w:p w14:paraId="7DB8BD54" w14:textId="3F5B3522" w:rsidR="00D75FF4" w:rsidRPr="001164DE" w:rsidRDefault="00D75FF4" w:rsidP="00D75FF4">
      <w:pPr>
        <w:pStyle w:val="ListParagraph"/>
        <w:numPr>
          <w:ilvl w:val="0"/>
          <w:numId w:val="33"/>
        </w:numPr>
        <w:rPr>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007B2FFF" w:rsidRPr="001164DE">
        <w:rPr>
          <w:lang w:val="en-US"/>
        </w:rPr>
        <w:t>cơ sở dữ liệu</w:t>
      </w:r>
      <w:r w:rsidRPr="001164DE">
        <w:t>)</w:t>
      </w:r>
      <w:r w:rsidR="007B2FFF" w:rsidRPr="001164DE">
        <w:rPr>
          <w:lang w:val="en-US"/>
        </w:rPr>
        <w:t xml:space="preserve"> </w:t>
      </w:r>
      <w:r w:rsidR="007B2FFF" w:rsidRPr="001164DE">
        <w:t>–</w:t>
      </w:r>
      <w:r w:rsidR="007B2FFF" w:rsidRPr="001164DE">
        <w:rPr>
          <w:lang w:val="en-US"/>
        </w:rPr>
        <w:t xml:space="preserve"> </w:t>
      </w:r>
      <w:r w:rsidR="007B2FFF" w:rsidRPr="001164DE">
        <w:rPr>
          <w:b/>
          <w:bCs/>
          <w:lang w:val="en-US"/>
        </w:rPr>
        <w:t>Phần</w:t>
      </w:r>
      <w:r w:rsidRPr="001164DE">
        <w:rPr>
          <w:b/>
          <w:bCs/>
        </w:rPr>
        <w:t xml:space="preserve"> </w:t>
      </w:r>
      <w:r w:rsidR="007B2FFF" w:rsidRPr="001164DE">
        <w:rPr>
          <w:b/>
          <w:bCs/>
          <w:lang w:val="en-US"/>
        </w:rPr>
        <w:t>t</w:t>
      </w:r>
      <w:r w:rsidRPr="001164DE">
        <w:rPr>
          <w:b/>
          <w:bCs/>
        </w:rPr>
        <w:t>hiết kế bảo mật phân quyền</w:t>
      </w:r>
      <w:r w:rsidR="007B2FFF" w:rsidRPr="001164DE">
        <w:rPr>
          <w:lang w:val="en-US"/>
        </w:rPr>
        <w:t xml:space="preserve"> tại </w:t>
      </w:r>
      <w:r w:rsidRPr="001164DE">
        <w:t xml:space="preserve">mục </w:t>
      </w:r>
      <w:r w:rsidRPr="001164DE">
        <w:rPr>
          <w:b/>
          <w:bCs/>
        </w:rPr>
        <w:t xml:space="preserve">III. </w:t>
      </w:r>
      <w:r w:rsidR="00820B9C" w:rsidRPr="001164DE">
        <w:rPr>
          <w:b/>
          <w:bCs/>
          <w:lang w:val="en-US"/>
        </w:rPr>
        <w:t>THIẾT KẾ BẢO MẬT</w:t>
      </w:r>
      <w:r w:rsidRPr="001164DE">
        <w:t xml:space="preserve"> </w:t>
      </w:r>
    </w:p>
    <w:p w14:paraId="1405B7DB" w14:textId="1D01FA9C" w:rsidR="00D75FF4" w:rsidRPr="001164DE" w:rsidRDefault="00D75FF4" w:rsidP="00D75FF4">
      <w:pPr>
        <w:pStyle w:val="Heading2"/>
        <w:keepNext w:val="0"/>
        <w:keepLines w:val="0"/>
        <w:widowControl w:val="0"/>
        <w:numPr>
          <w:ilvl w:val="1"/>
          <w:numId w:val="30"/>
        </w:numPr>
        <w:contextualSpacing/>
      </w:pPr>
      <w:bookmarkStart w:id="150" w:name="_Toc70073973"/>
      <w:r w:rsidRPr="001164DE">
        <w:t>(A2.5) Thiết kế đáp ứng yêu cầu về mỹ thuật, kỹ thuật cần đạt được của các giao diện chương trình</w:t>
      </w:r>
      <w:bookmarkEnd w:id="150"/>
    </w:p>
    <w:p w14:paraId="4D3F6902" w14:textId="11E132AC" w:rsidR="00D75FF4" w:rsidRPr="001164DE" w:rsidRDefault="00D75FF4" w:rsidP="0055188C">
      <w:pPr>
        <w:pStyle w:val="Heading3"/>
        <w:numPr>
          <w:ilvl w:val="2"/>
          <w:numId w:val="30"/>
        </w:numPr>
      </w:pPr>
      <w:bookmarkStart w:id="151" w:name="_Toc70073974"/>
      <w:r w:rsidRPr="001164DE">
        <w:t>Mô tả yêu cầu</w:t>
      </w:r>
      <w:bookmarkEnd w:id="151"/>
    </w:p>
    <w:p w14:paraId="3A6B1085" w14:textId="77777777" w:rsidR="00D75FF4" w:rsidRPr="001164DE" w:rsidRDefault="00D75FF4" w:rsidP="00D75FF4">
      <w:pPr>
        <w:numPr>
          <w:ilvl w:val="0"/>
          <w:numId w:val="32"/>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Sử dụng ngôn ngữ tiếng Việt trên giao diện.</w:t>
      </w:r>
    </w:p>
    <w:p w14:paraId="38658E7E" w14:textId="77777777" w:rsidR="00D75FF4" w:rsidRPr="001164DE" w:rsidRDefault="00D75FF4" w:rsidP="00D75FF4">
      <w:pPr>
        <w:numPr>
          <w:ilvl w:val="0"/>
          <w:numId w:val="32"/>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Font chữ: Sử dụng bộ chữ Unicode chuẩn TCVN6909:2001. Người sử dụng có thể sử dụng các bộ gõ tiếng Việt như Vietkey hoặc UniKey để soạn thảo các nội dung mà không gặp trở ngại về vấn đề chuẩn ngôn ngữ.</w:t>
      </w:r>
    </w:p>
    <w:p w14:paraId="2B1838E3" w14:textId="77777777" w:rsidR="00D75FF4" w:rsidRPr="001164DE" w:rsidRDefault="00D75FF4" w:rsidP="00D75FF4">
      <w:pPr>
        <w:numPr>
          <w:ilvl w:val="0"/>
          <w:numId w:val="32"/>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Khuôn dạng hiển thị ngày DD/MM/YYYY và căn giữa.</w:t>
      </w:r>
    </w:p>
    <w:p w14:paraId="5B4B306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trường thể hiện dữ liệu kiểu text căn bên trái.</w:t>
      </w:r>
    </w:p>
    <w:p w14:paraId="6E8C0A39"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trường thể hiện dữ liệu kiểu số căn bên phải, dùng dấu ‘.’ để ngăn cách giữa hàng triệu và hàng ngàn, dùng dấu ‘,’ để thể hiện phần thập phân.</w:t>
      </w:r>
    </w:p>
    <w:p w14:paraId="0D7118C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Hệ thống phần mềm được thiết kế đạt yêu cầu thẩm mỹ, thân thiện và dễ sử dụng, thể hiện được sắc thái riêng của Trang tin điện tử của ngành thuế, đồng thời thể hiện được tính hiện đại, tiện ích đáp ứng yêu cầu triển khai Tạp chí Thuế điện tử. Bố cục giao diện hợp lý giúp cho thao tác nhập và tra cứu dữ liệu nhanh và thuận tiện. </w:t>
      </w:r>
    </w:p>
    <w:p w14:paraId="46CF7B41"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Toàn bộ giao diện của các ứng dụng bao gồm cả giao diện của người sử dụng lẫn giao diện của người quản trị hệ thống đều được xây dựng trên nền Web.</w:t>
      </w:r>
    </w:p>
    <w:p w14:paraId="20B84FF8"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 Giao diện có khả năng tùy biến hóa trên các công cụ tương tác: smartphone, tablet, pc…:</w:t>
      </w:r>
    </w:p>
    <w:p w14:paraId="59E0B163" w14:textId="63122CAF" w:rsidR="00D75FF4" w:rsidRPr="001164DE" w:rsidRDefault="00D75FF4" w:rsidP="00D75FF4">
      <w:pPr>
        <w:numPr>
          <w:ilvl w:val="0"/>
          <w:numId w:val="28"/>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Có khả năng tự động nhận diện độ phân giải của thiết bị (web </w:t>
      </w:r>
      <w:r w:rsidRPr="001164DE">
        <w:rPr>
          <w:rFonts w:ascii="Times New Roman" w:hAnsi="Times New Roman" w:cs="Times New Roman"/>
          <w:sz w:val="28"/>
          <w:szCs w:val="28"/>
        </w:rPr>
        <w:t>responsive</w:t>
      </w:r>
      <w:r w:rsidRPr="001164DE">
        <w:rPr>
          <w:rFonts w:ascii="Times New Roman" w:eastAsia="Times New Roman" w:hAnsi="Times New Roman" w:cs="Times New Roman"/>
          <w:color w:val="000000"/>
          <w:sz w:val="28"/>
          <w:szCs w:val="28"/>
        </w:rPr>
        <w:t xml:space="preserve"> design)</w:t>
      </w:r>
    </w:p>
    <w:p w14:paraId="15E7120C" w14:textId="79CAE8FB" w:rsidR="00D75FF4" w:rsidRPr="001164DE" w:rsidRDefault="00D75FF4" w:rsidP="0055188C">
      <w:pPr>
        <w:pStyle w:val="Heading3"/>
        <w:numPr>
          <w:ilvl w:val="2"/>
          <w:numId w:val="30"/>
        </w:numPr>
      </w:pPr>
      <w:bookmarkStart w:id="152" w:name="_Toc70073975"/>
      <w:r w:rsidRPr="001164DE">
        <w:t>Chi tiết xử lý</w:t>
      </w:r>
      <w:bookmarkEnd w:id="152"/>
    </w:p>
    <w:p w14:paraId="7858DAD1" w14:textId="35190E56" w:rsidR="00D75FF4" w:rsidRPr="001164DE" w:rsidRDefault="00F26ACC" w:rsidP="00D75FF4">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Chi tiết xử lý xem tại </w:t>
      </w:r>
      <w:r w:rsidRPr="00F26ACC">
        <w:rPr>
          <w:rFonts w:ascii="Times New Roman" w:eastAsia="Times New Roman" w:hAnsi="Times New Roman" w:cs="Times New Roman"/>
          <w:b/>
          <w:color w:val="000000"/>
          <w:sz w:val="28"/>
          <w:szCs w:val="28"/>
        </w:rPr>
        <w:t>Thiết kế giao diện mục</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bCs/>
          <w:color w:val="000000"/>
          <w:sz w:val="28"/>
          <w:szCs w:val="28"/>
        </w:rPr>
        <w:t>II</w:t>
      </w:r>
      <w:r w:rsidR="00D75FF4" w:rsidRPr="001164DE">
        <w:rPr>
          <w:rFonts w:ascii="Times New Roman" w:eastAsia="Times New Roman" w:hAnsi="Times New Roman" w:cs="Times New Roman"/>
          <w:b/>
          <w:bCs/>
          <w:color w:val="000000"/>
          <w:sz w:val="28"/>
          <w:szCs w:val="28"/>
        </w:rPr>
        <w:t xml:space="preserve">. </w:t>
      </w:r>
      <w:r w:rsidR="000D22A5" w:rsidRPr="001164DE">
        <w:rPr>
          <w:rFonts w:ascii="Times New Roman" w:eastAsia="Times New Roman" w:hAnsi="Times New Roman" w:cs="Times New Roman"/>
          <w:b/>
          <w:bCs/>
          <w:color w:val="000000"/>
          <w:sz w:val="28"/>
          <w:szCs w:val="28"/>
        </w:rPr>
        <w:t xml:space="preserve">THIẾT KẾ </w:t>
      </w:r>
      <w:r>
        <w:rPr>
          <w:rFonts w:ascii="Times New Roman" w:eastAsia="Times New Roman" w:hAnsi="Times New Roman" w:cs="Times New Roman"/>
          <w:b/>
          <w:bCs/>
          <w:color w:val="000000"/>
          <w:sz w:val="28"/>
          <w:szCs w:val="28"/>
        </w:rPr>
        <w:t xml:space="preserve">CHỨC NĂNG ỨNG DỤNG </w:t>
      </w:r>
      <w:r w:rsidR="00D75FF4" w:rsidRPr="001164DE">
        <w:rPr>
          <w:rFonts w:ascii="Times New Roman" w:eastAsia="Times New Roman" w:hAnsi="Times New Roman" w:cs="Times New Roman"/>
          <w:color w:val="000000"/>
          <w:sz w:val="28"/>
          <w:szCs w:val="28"/>
        </w:rPr>
        <w:t>tài liệu này</w:t>
      </w:r>
    </w:p>
    <w:p w14:paraId="1C020A12" w14:textId="63342EA3" w:rsidR="00D75FF4" w:rsidRPr="001164DE" w:rsidRDefault="00D75FF4" w:rsidP="00D75FF4">
      <w:pPr>
        <w:pStyle w:val="Heading2"/>
        <w:keepNext w:val="0"/>
        <w:keepLines w:val="0"/>
        <w:widowControl w:val="0"/>
        <w:numPr>
          <w:ilvl w:val="1"/>
          <w:numId w:val="30"/>
        </w:numPr>
        <w:contextualSpacing/>
      </w:pPr>
      <w:bookmarkStart w:id="153" w:name="_heading=h.1d96cc0" w:colFirst="0" w:colLast="0"/>
      <w:bookmarkStart w:id="154" w:name="_Toc70073976"/>
      <w:bookmarkEnd w:id="153"/>
      <w:r w:rsidRPr="001164DE">
        <w:t>(A2.6) Thiết kế đáp ứng</w:t>
      </w:r>
      <w:r w:rsidRPr="001164DE">
        <w:rPr>
          <w:lang w:val="en-US"/>
        </w:rPr>
        <w:t xml:space="preserve"> yêu cầu</w:t>
      </w:r>
      <w:r w:rsidRPr="001164DE">
        <w:t xml:space="preserve"> về thời gian xử lý, độ phức tạp xử lý của các chức năng phần mềm</w:t>
      </w:r>
      <w:bookmarkEnd w:id="154"/>
    </w:p>
    <w:p w14:paraId="63EE1507" w14:textId="1634451A" w:rsidR="00D75FF4" w:rsidRPr="001164DE" w:rsidRDefault="00D75FF4" w:rsidP="0055188C">
      <w:pPr>
        <w:pStyle w:val="Heading3"/>
        <w:numPr>
          <w:ilvl w:val="2"/>
          <w:numId w:val="30"/>
        </w:numPr>
      </w:pPr>
      <w:bookmarkStart w:id="155" w:name="_Toc70073977"/>
      <w:r w:rsidRPr="001164DE">
        <w:lastRenderedPageBreak/>
        <w:t>Mô tả yêu cầu</w:t>
      </w:r>
      <w:bookmarkEnd w:id="155"/>
    </w:p>
    <w:p w14:paraId="1549059F"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Thời gian cho phép để hệ thống phản hồi lại thông tin đã tiếp nhận yêu cầu xử lý từ phía người sử dụng là 5 giây (s); thời gian cho phép để hiển thị đầy đủ trang thông tin/cổng thông tin điện tử là 5 (s). Khi chương trình có độ trễ nhất định cho tác vụ, hệ thống cần hiển thị thông báo cho người dùng biết được rằng hệ thống vẫn đang hoạt động. </w:t>
      </w:r>
    </w:p>
    <w:p w14:paraId="2D695744"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Việc xử lý của các chức năng phần mềm cần phải đảm bảo tính logic về nghiệp vụ.</w:t>
      </w:r>
    </w:p>
    <w:p w14:paraId="3D458F84"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Thời gian cho phép để gửi kết quả tìm kiếm thông tin là 10 (s).</w:t>
      </w:r>
    </w:p>
    <w:p w14:paraId="309F7D31"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Thời gian đáp ứng của website khi người dùng tác động không quá 5 (s) đối với các thao tác truy cập tin bài, liên kết. </w:t>
      </w:r>
    </w:p>
    <w:p w14:paraId="71928A27" w14:textId="1D87F5B8" w:rsidR="00D75FF4" w:rsidRPr="001164DE" w:rsidRDefault="00D75FF4" w:rsidP="00D75FF4">
      <w:pPr>
        <w:numPr>
          <w:ilvl w:val="0"/>
          <w:numId w:val="28"/>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Hệ thống đáp ứng được cho đồng thời tối thiểu cho 100 người dùng cùng truy cập.</w:t>
      </w:r>
    </w:p>
    <w:p w14:paraId="03EA569C" w14:textId="5E85CF81" w:rsidR="00D75FF4" w:rsidRPr="001164DE" w:rsidRDefault="00D75FF4" w:rsidP="0055188C">
      <w:pPr>
        <w:pStyle w:val="Heading3"/>
        <w:numPr>
          <w:ilvl w:val="2"/>
          <w:numId w:val="30"/>
        </w:numPr>
      </w:pPr>
      <w:bookmarkStart w:id="156" w:name="_Toc70073978"/>
      <w:r w:rsidRPr="001164DE">
        <w:t>Chi tiết xử lý</w:t>
      </w:r>
      <w:bookmarkEnd w:id="156"/>
    </w:p>
    <w:p w14:paraId="4E76812C" w14:textId="292B42A7" w:rsidR="003942B6" w:rsidRPr="001164DE" w:rsidRDefault="003942B6" w:rsidP="00B442F0">
      <w:pPr>
        <w:pStyle w:val="ListParagraph"/>
        <w:numPr>
          <w:ilvl w:val="0"/>
          <w:numId w:val="28"/>
        </w:num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Pr="001164DE">
        <w:rPr>
          <w:b/>
          <w:bCs/>
          <w:lang w:val="en-US"/>
        </w:rPr>
        <w:t>tổng thể</w:t>
      </w:r>
      <w:r w:rsidRPr="001164DE">
        <w:rPr>
          <w:lang w:val="en-US"/>
        </w:rPr>
        <w:t xml:space="preserve"> tại </w:t>
      </w:r>
      <w:r w:rsidRPr="001164DE">
        <w:t xml:space="preserve">mục </w:t>
      </w:r>
      <w:r w:rsidR="00E033F7" w:rsidRPr="001164DE">
        <w:rPr>
          <w:b/>
          <w:bCs/>
          <w:lang w:val="en-US"/>
        </w:rPr>
        <w:t>IV</w:t>
      </w:r>
      <w:r w:rsidR="00E033F7" w:rsidRPr="001164DE">
        <w:rPr>
          <w:b/>
          <w:bCs/>
        </w:rPr>
        <w:t xml:space="preserve">. </w:t>
      </w:r>
      <w:r w:rsidR="00E033F7" w:rsidRPr="001164DE">
        <w:rPr>
          <w:b/>
          <w:bCs/>
          <w:lang w:val="en-US"/>
        </w:rPr>
        <w:t>THIẾT KẾ HỆ THỐNG ỨNG DỤNG</w:t>
      </w:r>
    </w:p>
    <w:p w14:paraId="1DCAF3B4" w14:textId="450793E4" w:rsidR="00D75FF4" w:rsidRPr="001164DE" w:rsidRDefault="00D75FF4" w:rsidP="00D75FF4">
      <w:pPr>
        <w:pStyle w:val="Heading2"/>
        <w:keepNext w:val="0"/>
        <w:keepLines w:val="0"/>
        <w:widowControl w:val="0"/>
        <w:numPr>
          <w:ilvl w:val="1"/>
          <w:numId w:val="30"/>
        </w:numPr>
        <w:contextualSpacing/>
      </w:pPr>
      <w:bookmarkStart w:id="157" w:name="_heading=h.3x8tuzt" w:colFirst="0" w:colLast="0"/>
      <w:bookmarkStart w:id="158" w:name="_Toc70073979"/>
      <w:bookmarkEnd w:id="157"/>
      <w:r w:rsidRPr="001164DE">
        <w:t xml:space="preserve">(A2.7) </w:t>
      </w:r>
      <w:r w:rsidRPr="001164DE">
        <w:rPr>
          <w:lang w:val="en-US"/>
        </w:rPr>
        <w:t>Thiết kế đáp ứng y</w:t>
      </w:r>
      <w:r w:rsidRPr="001164DE">
        <w:t>êu cầu về ràng buộc logic nhập liệu</w:t>
      </w:r>
      <w:bookmarkEnd w:id="158"/>
    </w:p>
    <w:p w14:paraId="4EC15869" w14:textId="0A0CB15E" w:rsidR="00D75FF4" w:rsidRPr="001164DE" w:rsidRDefault="00D75FF4" w:rsidP="0055188C">
      <w:pPr>
        <w:pStyle w:val="Heading3"/>
        <w:numPr>
          <w:ilvl w:val="2"/>
          <w:numId w:val="30"/>
        </w:numPr>
      </w:pPr>
      <w:bookmarkStart w:id="159" w:name="_Toc70073980"/>
      <w:r w:rsidRPr="001164DE">
        <w:t>Mô tả yêu cầu</w:t>
      </w:r>
      <w:bookmarkEnd w:id="159"/>
    </w:p>
    <w:p w14:paraId="0DF40BD9"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Dữ liệu phải được kiểm tra ngay thời điểm người dùng nhập dữ liệu vào ô nhập. </w:t>
      </w:r>
    </w:p>
    <w:p w14:paraId="667733EF"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Hiển thị thông báo ngay hoặc không cho nhập khi người dùng nhập dữ liệu không hợp lệ.</w:t>
      </w:r>
    </w:p>
    <w:p w14:paraId="0610493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ô nhập phải hiển thị dấu thông báo ô nhập là bắt buộc hoặc tùy chọn nhập dữ liệu cho người dùng.</w:t>
      </w:r>
    </w:p>
    <w:p w14:paraId="39D4AFD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ô nhập cần có định dạng của dữ liệu nhập chuyên biệt ví dụ: Ô nhập ngày tháng, Ô nhập số…</w:t>
      </w:r>
    </w:p>
    <w:p w14:paraId="2F69EF05"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Thứ tự các ô nhập tuân theo đúng logic của văn bản cần nhập, người dùng hoàn toàn có thể sử dụng bàn phím (không cần chuột) để di chuyển tới các ô nhập này.</w:t>
      </w:r>
    </w:p>
    <w:p w14:paraId="0E036398"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ô nhập hỗ trợ phím nóng để di chuyển nhanh tới ô nhập mong muốn.</w:t>
      </w:r>
    </w:p>
    <w:p w14:paraId="33106A5A"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lastRenderedPageBreak/>
        <w:t xml:space="preserve"> Đối với các ô nhập có dữ liệu cố định như: Danh mục, Ngày tháng, Danh sách cụ thể… cần hỗ trợ hiển thị danh sách để người dùng chọn mà không cần nhập.</w:t>
      </w:r>
    </w:p>
    <w:p w14:paraId="17CCD803"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Việc nhập dữ liệu trên hệ thống đảm bảo ràng buộc xử lý logic của chương trình.</w:t>
      </w:r>
    </w:p>
    <w:p w14:paraId="2887B259" w14:textId="4C211A98" w:rsidR="00D75FF4" w:rsidRPr="001164DE" w:rsidRDefault="00D75FF4" w:rsidP="00D75FF4">
      <w:pPr>
        <w:numPr>
          <w:ilvl w:val="0"/>
          <w:numId w:val="28"/>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Tất cả các ngày tháng sẽ được lưu với 4 chữ số cho phần Năm, hiển thị theo khuôn dạng DD/MM/YYYY.</w:t>
      </w:r>
    </w:p>
    <w:p w14:paraId="2D060CFD" w14:textId="606C7ADC" w:rsidR="00D75FF4" w:rsidRPr="001164DE" w:rsidRDefault="00D75FF4" w:rsidP="0055188C">
      <w:pPr>
        <w:pStyle w:val="Heading3"/>
        <w:numPr>
          <w:ilvl w:val="2"/>
          <w:numId w:val="30"/>
        </w:numPr>
      </w:pPr>
      <w:bookmarkStart w:id="160" w:name="_Toc70073981"/>
      <w:r w:rsidRPr="001164DE">
        <w:t>Chi tiết xử lý</w:t>
      </w:r>
      <w:bookmarkEnd w:id="160"/>
      <w:r w:rsidRPr="001164DE">
        <w:t xml:space="preserve"> </w:t>
      </w:r>
    </w:p>
    <w:p w14:paraId="3CB24661" w14:textId="517C74AE" w:rsidR="00D75FF4" w:rsidRPr="001164DE" w:rsidRDefault="00D75FF4" w:rsidP="00D75FF4">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8"/>
          <w:szCs w:val="28"/>
        </w:rPr>
      </w:pPr>
      <w:r w:rsidRPr="001164DE">
        <w:rPr>
          <w:rFonts w:ascii="Times New Roman" w:eastAsia="Times New Roman" w:hAnsi="Times New Roman" w:cs="Times New Roman"/>
          <w:color w:val="000000"/>
          <w:sz w:val="28"/>
          <w:szCs w:val="28"/>
        </w:rPr>
        <w:t xml:space="preserve">Chi tiết xử lý xem tại </w:t>
      </w:r>
      <w:r w:rsidRPr="001164DE">
        <w:rPr>
          <w:rFonts w:ascii="Times New Roman" w:eastAsia="Times New Roman" w:hAnsi="Times New Roman" w:cs="Times New Roman"/>
          <w:b/>
          <w:bCs/>
          <w:color w:val="000000"/>
          <w:sz w:val="28"/>
          <w:szCs w:val="28"/>
        </w:rPr>
        <w:t>Thiết kế trường dữ liệu</w:t>
      </w:r>
      <w:r w:rsidRPr="001164DE">
        <w:rPr>
          <w:rFonts w:ascii="Times New Roman" w:eastAsia="Times New Roman" w:hAnsi="Times New Roman" w:cs="Times New Roman"/>
          <w:color w:val="000000"/>
          <w:sz w:val="28"/>
          <w:szCs w:val="28"/>
        </w:rPr>
        <w:t xml:space="preserve">, và </w:t>
      </w:r>
      <w:r w:rsidRPr="001164DE">
        <w:rPr>
          <w:rFonts w:ascii="Times New Roman" w:eastAsia="Times New Roman" w:hAnsi="Times New Roman" w:cs="Times New Roman"/>
          <w:b/>
          <w:bCs/>
          <w:color w:val="000000"/>
          <w:sz w:val="28"/>
          <w:szCs w:val="28"/>
        </w:rPr>
        <w:t>Logic xử lý dữ liệu</w:t>
      </w:r>
      <w:r w:rsidRPr="001164DE">
        <w:rPr>
          <w:rFonts w:ascii="Times New Roman" w:eastAsia="Times New Roman" w:hAnsi="Times New Roman" w:cs="Times New Roman"/>
          <w:color w:val="000000"/>
          <w:sz w:val="28"/>
          <w:szCs w:val="28"/>
        </w:rPr>
        <w:t xml:space="preserve"> tại </w:t>
      </w:r>
      <w:r w:rsidR="0069683D" w:rsidRPr="001164DE">
        <w:rPr>
          <w:rFonts w:ascii="Times New Roman" w:eastAsia="Times New Roman" w:hAnsi="Times New Roman" w:cs="Times New Roman"/>
          <w:color w:val="000000"/>
          <w:sz w:val="28"/>
          <w:szCs w:val="28"/>
        </w:rPr>
        <w:t xml:space="preserve">phần </w:t>
      </w:r>
      <w:r w:rsidR="0069683D" w:rsidRPr="001164DE">
        <w:rPr>
          <w:rFonts w:ascii="Times New Roman" w:eastAsia="Times New Roman" w:hAnsi="Times New Roman" w:cs="Times New Roman"/>
          <w:b/>
          <w:bCs/>
          <w:color w:val="000000"/>
          <w:sz w:val="28"/>
          <w:szCs w:val="28"/>
        </w:rPr>
        <w:t>II. THIẾT KẾ CHỨC NĂNG ỨNG DỤNG</w:t>
      </w:r>
      <w:r w:rsidR="0069683D" w:rsidRPr="001164DE">
        <w:rPr>
          <w:rFonts w:ascii="Times New Roman" w:eastAsia="Times New Roman" w:hAnsi="Times New Roman" w:cs="Times New Roman"/>
          <w:color w:val="000000"/>
          <w:sz w:val="28"/>
          <w:szCs w:val="28"/>
        </w:rPr>
        <w:t xml:space="preserve"> của tài liệu này</w:t>
      </w:r>
    </w:p>
    <w:p w14:paraId="3FA3A52D" w14:textId="1765D902" w:rsidR="00D75FF4" w:rsidRPr="001164DE" w:rsidRDefault="00D75FF4">
      <w:pPr>
        <w:rPr>
          <w:rFonts w:ascii="Times New Roman" w:eastAsia="Times New Roman" w:hAnsi="Times New Roman" w:cs="Times New Roman"/>
          <w:b/>
          <w:bCs/>
          <w:color w:val="000000"/>
          <w:sz w:val="28"/>
          <w:szCs w:val="28"/>
          <w:lang w:val="x-none" w:eastAsia="x-none"/>
        </w:rPr>
      </w:pPr>
      <w:r w:rsidRPr="001164DE">
        <w:rPr>
          <w:rFonts w:ascii="Times New Roman" w:eastAsia="Times New Roman" w:hAnsi="Times New Roman" w:cs="Times New Roman"/>
          <w:b/>
          <w:bCs/>
          <w:color w:val="000000"/>
          <w:sz w:val="28"/>
          <w:szCs w:val="28"/>
          <w:lang w:val="x-none" w:eastAsia="x-none"/>
        </w:rPr>
        <w:br w:type="page"/>
      </w:r>
    </w:p>
    <w:p w14:paraId="5E0CF0CD" w14:textId="60CFA8AC" w:rsidR="00136EC8" w:rsidRPr="001164DE" w:rsidRDefault="00136EC8" w:rsidP="004F47AB">
      <w:pPr>
        <w:pStyle w:val="Heading1"/>
      </w:pPr>
      <w:bookmarkStart w:id="161" w:name="_Toc56175831"/>
      <w:bookmarkStart w:id="162" w:name="_Toc70074002"/>
      <w:bookmarkEnd w:id="129"/>
      <w:bookmarkEnd w:id="130"/>
      <w:r w:rsidRPr="001164DE">
        <w:lastRenderedPageBreak/>
        <w:t>THIẾT KẾ KIẾN TRÚC QUẢN TRỊ NỘI DUNG</w:t>
      </w:r>
      <w:bookmarkEnd w:id="161"/>
      <w:bookmarkEnd w:id="162"/>
    </w:p>
    <w:p w14:paraId="317EC84F" w14:textId="77777777" w:rsidR="00136EC8" w:rsidRPr="001164DE" w:rsidRDefault="00136EC8" w:rsidP="004F47AB">
      <w:pPr>
        <w:pStyle w:val="Heading2"/>
      </w:pPr>
      <w:bookmarkStart w:id="163" w:name="_Toc56175832"/>
      <w:bookmarkStart w:id="164" w:name="_Toc70074003"/>
      <w:r w:rsidRPr="001164DE">
        <w:t>Thư viện nội dung</w:t>
      </w:r>
      <w:bookmarkEnd w:id="163"/>
      <w:bookmarkEnd w:id="164"/>
    </w:p>
    <w:p w14:paraId="67D73E63" w14:textId="77777777" w:rsidR="00136EC8" w:rsidRPr="001164DE" w:rsidRDefault="00136EC8" w:rsidP="004F47AB">
      <w:pPr>
        <w:pStyle w:val="Heading3"/>
      </w:pPr>
      <w:bookmarkStart w:id="165" w:name="_Toc55924545"/>
      <w:bookmarkStart w:id="166" w:name="_Toc55924546"/>
      <w:bookmarkStart w:id="167" w:name="_Toc56175833"/>
      <w:bookmarkStart w:id="168" w:name="_Toc70074004"/>
      <w:bookmarkEnd w:id="165"/>
      <w:bookmarkEnd w:id="166"/>
      <w:r w:rsidRPr="001164DE">
        <w:rPr>
          <w:rFonts w:eastAsia="Calibri"/>
        </w:rPr>
        <w:t>Thành phần</w:t>
      </w:r>
      <w:bookmarkEnd w:id="167"/>
      <w:bookmarkEnd w:id="168"/>
    </w:p>
    <w:p w14:paraId="478144F0" w14:textId="77777777" w:rsidR="00136EC8" w:rsidRPr="001164DE" w:rsidRDefault="00136EC8" w:rsidP="002B7031">
      <w:pPr>
        <w:keepNext/>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7B17FFEA" wp14:editId="70AF59F4">
            <wp:extent cx="5676900" cy="2902585"/>
            <wp:effectExtent l="19050" t="19050" r="1905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 vien TCT.png"/>
                    <pic:cNvPicPr/>
                  </pic:nvPicPr>
                  <pic:blipFill>
                    <a:blip r:embed="rId126">
                      <a:extLst>
                        <a:ext uri="{28A0092B-C50C-407E-A947-70E740481C1C}">
                          <a14:useLocalDpi xmlns:a14="http://schemas.microsoft.com/office/drawing/2010/main" val="0"/>
                        </a:ext>
                      </a:extLst>
                    </a:blip>
                    <a:stretch>
                      <a:fillRect/>
                    </a:stretch>
                  </pic:blipFill>
                  <pic:spPr>
                    <a:xfrm>
                      <a:off x="0" y="0"/>
                      <a:ext cx="5676900" cy="2902585"/>
                    </a:xfrm>
                    <a:prstGeom prst="rect">
                      <a:avLst/>
                    </a:prstGeom>
                    <a:ln>
                      <a:solidFill>
                        <a:schemeClr val="tx1"/>
                      </a:solidFill>
                    </a:ln>
                  </pic:spPr>
                </pic:pic>
              </a:graphicData>
            </a:graphic>
          </wp:inline>
        </w:drawing>
      </w:r>
    </w:p>
    <w:p w14:paraId="453E9762" w14:textId="4A2A2C80"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1</w:t>
      </w:r>
      <w:r w:rsidRPr="001164DE">
        <w:rPr>
          <w:sz w:val="28"/>
          <w:szCs w:val="28"/>
        </w:rPr>
        <w:fldChar w:fldCharType="end"/>
      </w:r>
      <w:r w:rsidRPr="001164DE">
        <w:rPr>
          <w:sz w:val="28"/>
          <w:szCs w:val="28"/>
        </w:rPr>
        <w:t>: Thành phần cơ bản của thư viện</w:t>
      </w:r>
    </w:p>
    <w:p w14:paraId="0D426F89" w14:textId="77777777" w:rsidR="00136EC8" w:rsidRPr="001164DE" w:rsidRDefault="00136EC8" w:rsidP="004F47AB">
      <w:pPr>
        <w:pStyle w:val="Heading3"/>
      </w:pPr>
      <w:bookmarkStart w:id="169" w:name="_Toc55924548"/>
      <w:bookmarkStart w:id="170" w:name="_Toc56175834"/>
      <w:bookmarkStart w:id="171" w:name="_Toc70074005"/>
      <w:bookmarkEnd w:id="169"/>
      <w:r w:rsidRPr="001164DE">
        <w:t>Mô tả thành phần</w:t>
      </w:r>
      <w:bookmarkEnd w:id="170"/>
      <w:bookmarkEnd w:id="171"/>
    </w:p>
    <w:p w14:paraId="48BD8195"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Các thư viện được tạo mới mặc định có cấu trúc giống nhau, gồm các mục như trên hình. Tuy nhiên dựa trên mục đích sử dụng thực tế của từng thư viện và cách tổ chức quản lý có mục chứa dữ liệu, có mục bỏ trống. Theo thiết lập mặc định của IBM WCM, chức năng của các mục như sau:</w:t>
      </w:r>
    </w:p>
    <w:p w14:paraId="29210E6B"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Content: chứa các nội dung Tin bài, được phân chia thành nhiều mục cấp con (site area)</w:t>
      </w:r>
    </w:p>
    <w:p w14:paraId="7432D7D0"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Categories: chứa danh mục để phân loại nội dung, phân loại dữ liệu, được phân chia theo các nhóm danh mục (taxonomy)</w:t>
      </w:r>
    </w:p>
    <w:p w14:paraId="5D8E4890"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Components: chứa thành phần quy định giao diện hiển thị của portlet  (file HTML, file JS,...) hoặc chứa các file dữ liệu (file doc, pdf,...), được phân chia thành nhiều thư mục cấp con (folder)</w:t>
      </w:r>
    </w:p>
    <w:p w14:paraId="36829BD9"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Authoring Templates: chứa biểu mẫu biên tập nội dung, được phân chia thành nhiều thư mục cấp con (folder)</w:t>
      </w:r>
    </w:p>
    <w:p w14:paraId="4BA19E03"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Presentation Templates: chứa biểu mẫu hiển thị nội dung trên 1 trang chi tiết tin bài</w:t>
      </w:r>
    </w:p>
    <w:p w14:paraId="1237AC30"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Workflow Items: chứa luồng biên tập-xuất bản nội dung và các thành phần liên quan</w:t>
      </w:r>
    </w:p>
    <w:p w14:paraId="7CD571C5" w14:textId="77777777"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lastRenderedPageBreak/>
        <w:t>T</w:t>
      </w:r>
      <w:r w:rsidRPr="001164DE">
        <w:rPr>
          <w:rFonts w:ascii="Times New Roman" w:hAnsi="Times New Roman" w:cs="Times New Roman"/>
          <w:sz w:val="28"/>
          <w:szCs w:val="28"/>
          <w:lang w:val="x-none" w:eastAsia="x-none"/>
        </w:rPr>
        <w:t xml:space="preserve">hư viện của </w:t>
      </w:r>
      <w:r w:rsidRPr="001164DE">
        <w:rPr>
          <w:rFonts w:ascii="Times New Roman" w:hAnsi="Times New Roman" w:cs="Times New Roman"/>
          <w:sz w:val="28"/>
          <w:szCs w:val="28"/>
          <w:lang w:eastAsia="x-none"/>
        </w:rPr>
        <w:t>Website Tạp chí Thuế:</w:t>
      </w:r>
    </w:p>
    <w:p w14:paraId="237A8595" w14:textId="0FCFEA28"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t>+ Thư viện nội dung: Tapchi</w:t>
      </w:r>
      <w:r w:rsidR="00C05606" w:rsidRPr="001164DE">
        <w:rPr>
          <w:rFonts w:ascii="Times New Roman" w:hAnsi="Times New Roman" w:cs="Times New Roman"/>
          <w:sz w:val="28"/>
          <w:szCs w:val="28"/>
          <w:lang w:eastAsia="x-none"/>
        </w:rPr>
        <w:t>- Lưu trữ tin bài, quảng cáo, thư viện ảnh, video, Biểu mẫu biên tập, danh mục dùng chung, workflow của hệ thống</w:t>
      </w:r>
    </w:p>
    <w:p w14:paraId="2E637813" w14:textId="799C7EFA"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t>+ Thư viện Components: Tapchi components</w:t>
      </w:r>
      <w:r w:rsidR="00C05606" w:rsidRPr="001164DE">
        <w:rPr>
          <w:rFonts w:ascii="Times New Roman" w:hAnsi="Times New Roman" w:cs="Times New Roman"/>
          <w:sz w:val="28"/>
          <w:szCs w:val="28"/>
          <w:lang w:eastAsia="x-none"/>
        </w:rPr>
        <w:t>- Thư viện lưu trữ thành phần quy định giao diện hiển thị của hệ thống</w:t>
      </w:r>
    </w:p>
    <w:p w14:paraId="39024DAA" w14:textId="77777777" w:rsidR="00136EC8" w:rsidRPr="001164DE" w:rsidRDefault="00136EC8" w:rsidP="004F47AB">
      <w:pPr>
        <w:pStyle w:val="Heading3"/>
      </w:pPr>
      <w:bookmarkStart w:id="172" w:name="_Toc55924550"/>
      <w:bookmarkStart w:id="173" w:name="_Toc56175835"/>
      <w:bookmarkStart w:id="174" w:name="_Toc70074006"/>
      <w:bookmarkEnd w:id="172"/>
      <w:r w:rsidRPr="001164DE">
        <w:t>Chi tiết luồng xử lý</w:t>
      </w:r>
      <w:bookmarkEnd w:id="173"/>
      <w:bookmarkEnd w:id="174"/>
    </w:p>
    <w:p w14:paraId="286A47A7" w14:textId="77777777" w:rsidR="00136EC8" w:rsidRPr="001164DE" w:rsidDel="00D732FD" w:rsidRDefault="00136EC8" w:rsidP="002B7031">
      <w:pPr>
        <w:pStyle w:val="Style2"/>
        <w:spacing w:beforeLines="60" w:before="144" w:line="312" w:lineRule="auto"/>
        <w:ind w:left="450" w:hanging="360"/>
      </w:pPr>
      <w:r w:rsidRPr="001164DE">
        <w:t>Tạo thư viện quản trị nội dung</w:t>
      </w:r>
    </w:p>
    <w:tbl>
      <w:tblPr>
        <w:tblStyle w:val="TableGrid"/>
        <w:tblW w:w="0" w:type="auto"/>
        <w:tblInd w:w="360" w:type="dxa"/>
        <w:tblLook w:val="04A0" w:firstRow="1" w:lastRow="0" w:firstColumn="1" w:lastColumn="0" w:noHBand="0" w:noVBand="1"/>
      </w:tblPr>
      <w:tblGrid>
        <w:gridCol w:w="851"/>
        <w:gridCol w:w="2129"/>
        <w:gridCol w:w="5721"/>
      </w:tblGrid>
      <w:tr w:rsidR="00136EC8" w:rsidRPr="001164DE" w14:paraId="6616E041" w14:textId="77777777" w:rsidTr="00136EC8">
        <w:trPr>
          <w:tblHeader/>
        </w:trPr>
        <w:tc>
          <w:tcPr>
            <w:tcW w:w="746" w:type="dxa"/>
            <w:shd w:val="clear" w:color="auto" w:fill="E7E6E6" w:themeFill="background2"/>
            <w:vAlign w:val="center"/>
          </w:tcPr>
          <w:p w14:paraId="104BA3CB" w14:textId="7E9B4F61"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19" w:type="dxa"/>
            <w:shd w:val="clear" w:color="auto" w:fill="E7E6E6" w:themeFill="background2"/>
            <w:vAlign w:val="center"/>
          </w:tcPr>
          <w:p w14:paraId="40D75938" w14:textId="0B14DFAF"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6025" w:type="dxa"/>
            <w:shd w:val="clear" w:color="auto" w:fill="E7E6E6" w:themeFill="background2"/>
            <w:vAlign w:val="center"/>
          </w:tcPr>
          <w:p w14:paraId="20869535" w14:textId="3B8F5E18"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136EC8" w:rsidRPr="001164DE" w14:paraId="69C3CA23" w14:textId="77777777" w:rsidTr="00136EC8">
        <w:tc>
          <w:tcPr>
            <w:tcW w:w="746" w:type="dxa"/>
          </w:tcPr>
          <w:p w14:paraId="16A5FAD4"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219" w:type="dxa"/>
          </w:tcPr>
          <w:p w14:paraId="789448FD"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6025" w:type="dxa"/>
          </w:tcPr>
          <w:p w14:paraId="6BC1180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Đăng nhập vào trang quản trị, chọn thư mục (Web content libraries) chọn tạo mới thư viện (Create New Library)</w:t>
            </w:r>
          </w:p>
        </w:tc>
      </w:tr>
      <w:tr w:rsidR="00136EC8" w:rsidRPr="001164DE" w14:paraId="7D39AA79" w14:textId="77777777" w:rsidTr="00136EC8">
        <w:tc>
          <w:tcPr>
            <w:tcW w:w="746" w:type="dxa"/>
          </w:tcPr>
          <w:p w14:paraId="172E9BD3"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219" w:type="dxa"/>
          </w:tcPr>
          <w:p w14:paraId="721CB1D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51DF43D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màn hình cho phép thêm mới thư viện</w:t>
            </w:r>
          </w:p>
        </w:tc>
      </w:tr>
      <w:tr w:rsidR="00136EC8" w:rsidRPr="001164DE" w14:paraId="1179F641" w14:textId="77777777" w:rsidTr="00136EC8">
        <w:tc>
          <w:tcPr>
            <w:tcW w:w="746" w:type="dxa"/>
          </w:tcPr>
          <w:p w14:paraId="284DE656"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19" w:type="dxa"/>
          </w:tcPr>
          <w:p w14:paraId="4F8A26D1"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6025" w:type="dxa"/>
          </w:tcPr>
          <w:p w14:paraId="01FFF4E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Nhập thông tin vào các trường:</w:t>
            </w:r>
            <w:r w:rsidRPr="001164DE">
              <w:rPr>
                <w:rFonts w:ascii="Times New Roman" w:hAnsi="Times New Roman"/>
                <w:sz w:val="28"/>
                <w:szCs w:val="28"/>
              </w:rPr>
              <w:br/>
              <w:t>+ Tên thư viện  (Web content library name)</w:t>
            </w:r>
          </w:p>
          <w:p w14:paraId="5362CE4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Mô tả thư viện (Description)</w:t>
            </w:r>
          </w:p>
          <w:p w14:paraId="109078E0"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Chọn OK để tạo thư viện </w:t>
            </w:r>
          </w:p>
        </w:tc>
      </w:tr>
      <w:tr w:rsidR="00136EC8" w:rsidRPr="001164DE" w14:paraId="55ECEDA3" w14:textId="77777777" w:rsidTr="00136EC8">
        <w:tc>
          <w:tcPr>
            <w:tcW w:w="746" w:type="dxa"/>
          </w:tcPr>
          <w:p w14:paraId="0EE8DD07"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219" w:type="dxa"/>
          </w:tcPr>
          <w:p w14:paraId="16741EF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7FD5109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Kiểm tra thông tin nhập vào</w:t>
            </w:r>
          </w:p>
          <w:p w14:paraId="2BEA84C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Nếu hợp lệ, hệ thống tạo mới thư viện</w:t>
            </w:r>
          </w:p>
          <w:p w14:paraId="5EF41C4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Nếu không hợp lệ, hệ thống hiển thị lỗi tương ứng</w:t>
            </w:r>
          </w:p>
        </w:tc>
      </w:tr>
    </w:tbl>
    <w:p w14:paraId="7D656200" w14:textId="77777777" w:rsidR="00136EC8" w:rsidRPr="001164DE" w:rsidRDefault="00136EC8" w:rsidP="002B7031">
      <w:pPr>
        <w:spacing w:line="312" w:lineRule="auto"/>
        <w:rPr>
          <w:rFonts w:ascii="Times New Roman" w:hAnsi="Times New Roman" w:cs="Times New Roman"/>
          <w:sz w:val="28"/>
          <w:szCs w:val="28"/>
          <w:lang w:eastAsia="x-none"/>
        </w:rPr>
      </w:pPr>
    </w:p>
    <w:p w14:paraId="356D8765" w14:textId="77777777" w:rsidR="00136EC8" w:rsidRPr="001164DE" w:rsidRDefault="00136EC8" w:rsidP="004F47AB">
      <w:pPr>
        <w:pStyle w:val="Heading2"/>
      </w:pPr>
      <w:bookmarkStart w:id="175" w:name="_Toc56175836"/>
      <w:bookmarkStart w:id="176" w:name="_Toc70074007"/>
      <w:r w:rsidRPr="001164DE">
        <w:lastRenderedPageBreak/>
        <w:t>Danh mục phân loại nội dung (Categories)</w:t>
      </w:r>
      <w:bookmarkEnd w:id="175"/>
      <w:bookmarkEnd w:id="176"/>
    </w:p>
    <w:p w14:paraId="45F00F06" w14:textId="77777777" w:rsidR="00136EC8" w:rsidRPr="001164DE" w:rsidRDefault="00136EC8" w:rsidP="004F47AB">
      <w:pPr>
        <w:pStyle w:val="Heading3"/>
      </w:pPr>
      <w:bookmarkStart w:id="177" w:name="_Toc56175837"/>
      <w:bookmarkStart w:id="178" w:name="_Toc70074008"/>
      <w:r w:rsidRPr="001164DE">
        <w:t>Thành phần</w:t>
      </w:r>
      <w:bookmarkEnd w:id="177"/>
      <w:bookmarkEnd w:id="178"/>
    </w:p>
    <w:p w14:paraId="257D3126" w14:textId="77777777" w:rsidR="00136EC8" w:rsidRPr="001164DE" w:rsidRDefault="00136EC8" w:rsidP="001A171C">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CC0C6A4" wp14:editId="35657397">
            <wp:extent cx="5624422" cy="3345209"/>
            <wp:effectExtent l="19050" t="19050" r="1460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7854" cy="3347250"/>
                    </a:xfrm>
                    <a:prstGeom prst="rect">
                      <a:avLst/>
                    </a:prstGeom>
                    <a:ln>
                      <a:solidFill>
                        <a:schemeClr val="tx1"/>
                      </a:solidFill>
                    </a:ln>
                  </pic:spPr>
                </pic:pic>
              </a:graphicData>
            </a:graphic>
          </wp:inline>
        </w:drawing>
      </w:r>
    </w:p>
    <w:p w14:paraId="4ED33BB9" w14:textId="7F2F4BB6"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2</w:t>
      </w:r>
      <w:r w:rsidRPr="001164DE">
        <w:rPr>
          <w:sz w:val="28"/>
          <w:szCs w:val="28"/>
        </w:rPr>
        <w:fldChar w:fldCharType="end"/>
      </w:r>
      <w:r w:rsidRPr="001164DE">
        <w:rPr>
          <w:sz w:val="28"/>
          <w:szCs w:val="28"/>
        </w:rPr>
        <w:t>: Danh mục phân loại nội dung</w:t>
      </w:r>
    </w:p>
    <w:p w14:paraId="18A6F589" w14:textId="77777777" w:rsidR="00136EC8" w:rsidRPr="001164DE" w:rsidRDefault="00136EC8" w:rsidP="004F47AB">
      <w:pPr>
        <w:pStyle w:val="Heading3"/>
      </w:pPr>
      <w:bookmarkStart w:id="179" w:name="_Toc56175838"/>
      <w:bookmarkStart w:id="180" w:name="_Toc70074009"/>
      <w:r w:rsidRPr="001164DE">
        <w:t>Mô tả thành phần</w:t>
      </w:r>
      <w:bookmarkEnd w:id="179"/>
      <w:bookmarkEnd w:id="180"/>
    </w:p>
    <w:tbl>
      <w:tblPr>
        <w:tblStyle w:val="TableGrid"/>
        <w:tblW w:w="0" w:type="auto"/>
        <w:tblInd w:w="360" w:type="dxa"/>
        <w:tblLook w:val="04A0" w:firstRow="1" w:lastRow="0" w:firstColumn="1" w:lastColumn="0" w:noHBand="0" w:noVBand="1"/>
      </w:tblPr>
      <w:tblGrid>
        <w:gridCol w:w="746"/>
        <w:gridCol w:w="2849"/>
        <w:gridCol w:w="5106"/>
      </w:tblGrid>
      <w:tr w:rsidR="00136EC8" w:rsidRPr="001164DE" w14:paraId="07134FE0" w14:textId="77777777" w:rsidTr="00155DC4">
        <w:trPr>
          <w:tblHeader/>
        </w:trPr>
        <w:tc>
          <w:tcPr>
            <w:tcW w:w="746" w:type="dxa"/>
            <w:shd w:val="clear" w:color="auto" w:fill="E7E6E6" w:themeFill="background2"/>
          </w:tcPr>
          <w:p w14:paraId="58264DA1"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STT</w:t>
            </w:r>
          </w:p>
        </w:tc>
        <w:tc>
          <w:tcPr>
            <w:tcW w:w="2849" w:type="dxa"/>
            <w:shd w:val="clear" w:color="auto" w:fill="E7E6E6" w:themeFill="background2"/>
          </w:tcPr>
          <w:p w14:paraId="507CF08E" w14:textId="77777777" w:rsidR="00136EC8" w:rsidRPr="001164DE" w:rsidRDefault="00136EC8" w:rsidP="002B7031">
            <w:pPr>
              <w:spacing w:line="312" w:lineRule="auto"/>
              <w:jc w:val="center"/>
              <w:rPr>
                <w:rFonts w:ascii="Times New Roman" w:hAnsi="Times New Roman"/>
                <w:b/>
                <w:sz w:val="28"/>
                <w:szCs w:val="28"/>
              </w:rPr>
            </w:pPr>
            <w:r w:rsidRPr="001164DE">
              <w:rPr>
                <w:rFonts w:ascii="Times New Roman" w:hAnsi="Times New Roman"/>
                <w:b/>
                <w:sz w:val="28"/>
                <w:szCs w:val="28"/>
              </w:rPr>
              <w:t>Tên danh mục</w:t>
            </w:r>
          </w:p>
        </w:tc>
        <w:tc>
          <w:tcPr>
            <w:tcW w:w="5106" w:type="dxa"/>
            <w:shd w:val="clear" w:color="auto" w:fill="E7E6E6" w:themeFill="background2"/>
          </w:tcPr>
          <w:p w14:paraId="642553F8"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Mô tả </w:t>
            </w:r>
          </w:p>
        </w:tc>
      </w:tr>
      <w:tr w:rsidR="00155DC4" w:rsidRPr="001164DE" w14:paraId="1E5F45BC" w14:textId="77777777" w:rsidTr="00155DC4">
        <w:tc>
          <w:tcPr>
            <w:tcW w:w="746" w:type="dxa"/>
          </w:tcPr>
          <w:p w14:paraId="0AEC04BE" w14:textId="437767CA"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849" w:type="dxa"/>
          </w:tcPr>
          <w:p w14:paraId="1B7EA1A0" w14:textId="73D0574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Danh mục nhuận bút</w:t>
            </w:r>
          </w:p>
        </w:tc>
        <w:tc>
          <w:tcPr>
            <w:tcW w:w="5106" w:type="dxa"/>
          </w:tcPr>
          <w:p w14:paraId="640B3E3B" w14:textId="2483F9FD"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Chức các mức nhuận bút tin bài</w:t>
            </w:r>
          </w:p>
        </w:tc>
      </w:tr>
      <w:tr w:rsidR="00155DC4" w:rsidRPr="001164DE" w14:paraId="564FF710" w14:textId="77777777" w:rsidTr="00155DC4">
        <w:tc>
          <w:tcPr>
            <w:tcW w:w="746" w:type="dxa"/>
          </w:tcPr>
          <w:p w14:paraId="48031124" w14:textId="761A1BF9"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849" w:type="dxa"/>
          </w:tcPr>
          <w:p w14:paraId="38B575BC" w14:textId="74D3C93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Loại tin bài</w:t>
            </w:r>
          </w:p>
        </w:tc>
        <w:tc>
          <w:tcPr>
            <w:tcW w:w="5106" w:type="dxa"/>
          </w:tcPr>
          <w:p w14:paraId="2472771A" w14:textId="62564FC4"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Danh mục phân loại tin bài, gồm có: Tin, Tin dài, bài, tin trên Tạp chí Giấy, Tin từ các website khác</w:t>
            </w:r>
          </w:p>
        </w:tc>
      </w:tr>
      <w:tr w:rsidR="00155DC4" w:rsidRPr="001164DE" w14:paraId="569D10A5" w14:textId="77777777" w:rsidTr="00155DC4">
        <w:tc>
          <w:tcPr>
            <w:tcW w:w="746" w:type="dxa"/>
          </w:tcPr>
          <w:p w14:paraId="54C5F9C0" w14:textId="243EECA5"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849" w:type="dxa"/>
          </w:tcPr>
          <w:p w14:paraId="4A0B2BE4" w14:textId="1EA0A671"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Tin mới nhất</w:t>
            </w:r>
          </w:p>
        </w:tc>
        <w:tc>
          <w:tcPr>
            <w:tcW w:w="5106" w:type="dxa"/>
          </w:tcPr>
          <w:p w14:paraId="3C0274EE"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lựa chọn tin bài làm tin mới nhất:</w:t>
            </w:r>
          </w:p>
          <w:p w14:paraId="454C8FCC"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có hoặc không</w:t>
            </w:r>
          </w:p>
          <w:p w14:paraId="25356DF0"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Có: Tin bài hiển thị ở mục tin mới nhất</w:t>
            </w:r>
          </w:p>
          <w:p w14:paraId="1C6E82CF" w14:textId="6AF7E03C"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Không: Tin bài không hiển thị ở mục tin mới nhất</w:t>
            </w:r>
          </w:p>
        </w:tc>
      </w:tr>
      <w:tr w:rsidR="00155DC4" w:rsidRPr="001164DE" w14:paraId="66A368CB" w14:textId="77777777" w:rsidTr="00155DC4">
        <w:tc>
          <w:tcPr>
            <w:tcW w:w="746" w:type="dxa"/>
          </w:tcPr>
          <w:p w14:paraId="629474CA" w14:textId="42623C35"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849" w:type="dxa"/>
          </w:tcPr>
          <w:p w14:paraId="745143F8" w14:textId="02861A7B"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Tin nổi bật trang chuyên đề</w:t>
            </w:r>
          </w:p>
        </w:tc>
        <w:tc>
          <w:tcPr>
            <w:tcW w:w="5106" w:type="dxa"/>
          </w:tcPr>
          <w:p w14:paraId="56BA8875"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tin bài làm tin nổi bật trang chuyên đề. Lựa chọn:</w:t>
            </w:r>
          </w:p>
          <w:p w14:paraId="4D11CA0B"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Có: Chọn tin bài làm tin nổi bật trang chuyên dề</w:t>
            </w:r>
          </w:p>
          <w:p w14:paraId="4D3E35D1" w14:textId="7E1D8C6B"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lastRenderedPageBreak/>
              <w:t xml:space="preserve">+ Không: không chọn tin bài làm tin nổi bật trang chuyên đề </w:t>
            </w:r>
          </w:p>
        </w:tc>
      </w:tr>
      <w:tr w:rsidR="00155DC4" w:rsidRPr="001164DE" w14:paraId="27B66029" w14:textId="77777777" w:rsidTr="00155DC4">
        <w:tc>
          <w:tcPr>
            <w:tcW w:w="746" w:type="dxa"/>
          </w:tcPr>
          <w:p w14:paraId="25F813BB" w14:textId="4EA0EA51"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2849" w:type="dxa"/>
          </w:tcPr>
          <w:p w14:paraId="3919BA8F" w14:textId="6239460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câu hỏi</w:t>
            </w:r>
          </w:p>
        </w:tc>
        <w:tc>
          <w:tcPr>
            <w:tcW w:w="5106" w:type="dxa"/>
          </w:tcPr>
          <w:p w14:paraId="2B16E0AF" w14:textId="6FA98902"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câu hỏi trên website tạp chí thuế bao gồm các vị trí từ 1 đến 10</w:t>
            </w:r>
          </w:p>
        </w:tc>
      </w:tr>
      <w:tr w:rsidR="00155DC4" w:rsidRPr="001164DE" w14:paraId="5F7FF867" w14:textId="77777777" w:rsidTr="00155DC4">
        <w:tc>
          <w:tcPr>
            <w:tcW w:w="746" w:type="dxa"/>
          </w:tcPr>
          <w:p w14:paraId="1A93BC6B" w14:textId="55FA0EC8"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849" w:type="dxa"/>
          </w:tcPr>
          <w:p w14:paraId="30B01F34" w14:textId="527E7950"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tin hot</w:t>
            </w:r>
          </w:p>
        </w:tc>
        <w:tc>
          <w:tcPr>
            <w:tcW w:w="5106" w:type="dxa"/>
          </w:tcPr>
          <w:p w14:paraId="6FA9C88F" w14:textId="320D4730"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tin hot trên website tạp chí thuế bao gồm các vị trí từ 1 đến 5</w:t>
            </w:r>
          </w:p>
        </w:tc>
      </w:tr>
      <w:tr w:rsidR="00155DC4" w:rsidRPr="001164DE" w14:paraId="605AB873" w14:textId="77777777" w:rsidTr="00155DC4">
        <w:tc>
          <w:tcPr>
            <w:tcW w:w="746" w:type="dxa"/>
          </w:tcPr>
          <w:p w14:paraId="4B697B55" w14:textId="4270B7EE"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2849" w:type="dxa"/>
          </w:tcPr>
          <w:p w14:paraId="28AD45A5" w14:textId="1187CF0E"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tin tiêu điểm</w:t>
            </w:r>
          </w:p>
        </w:tc>
        <w:tc>
          <w:tcPr>
            <w:tcW w:w="5106" w:type="dxa"/>
          </w:tcPr>
          <w:p w14:paraId="1A5595A6" w14:textId="68E0A9BF"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tin tiêu điểm trên website tạp chí thuế bao gồm các vị trí từ 1 đến 5</w:t>
            </w:r>
          </w:p>
        </w:tc>
      </w:tr>
      <w:tr w:rsidR="00155DC4" w:rsidRPr="001164DE" w14:paraId="4AE7970F" w14:textId="77777777" w:rsidTr="00155DC4">
        <w:tc>
          <w:tcPr>
            <w:tcW w:w="746" w:type="dxa"/>
          </w:tcPr>
          <w:p w14:paraId="136307FF" w14:textId="0DDD02F2"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2849" w:type="dxa"/>
          </w:tcPr>
          <w:p w14:paraId="59366A8C" w14:textId="56B1681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tiện ích</w:t>
            </w:r>
          </w:p>
        </w:tc>
        <w:tc>
          <w:tcPr>
            <w:tcW w:w="5106" w:type="dxa"/>
          </w:tcPr>
          <w:p w14:paraId="17A25D72" w14:textId="3502295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tin tiêu điểm trên website tạp chí thuế bao gồm các vị trí từ 1 đến 10</w:t>
            </w:r>
          </w:p>
        </w:tc>
      </w:tr>
      <w:tr w:rsidR="00155DC4" w:rsidRPr="001164DE" w14:paraId="262E1CCE" w14:textId="77777777" w:rsidTr="00155DC4">
        <w:tc>
          <w:tcPr>
            <w:tcW w:w="746" w:type="dxa"/>
          </w:tcPr>
          <w:p w14:paraId="319B0094" w14:textId="2EF92030"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9</w:t>
            </w:r>
          </w:p>
        </w:tc>
        <w:tc>
          <w:tcPr>
            <w:tcW w:w="2849" w:type="dxa"/>
          </w:tcPr>
          <w:p w14:paraId="2271F759" w14:textId="2F6A350C"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quảng cáo</w:t>
            </w:r>
          </w:p>
        </w:tc>
        <w:tc>
          <w:tcPr>
            <w:tcW w:w="5106" w:type="dxa"/>
          </w:tcPr>
          <w:p w14:paraId="6328AE15"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quảng cáo:</w:t>
            </w:r>
            <w:r w:rsidRPr="001164DE">
              <w:rPr>
                <w:rFonts w:ascii="Times New Roman" w:hAnsi="Times New Roman"/>
                <w:sz w:val="28"/>
                <w:szCs w:val="28"/>
              </w:rPr>
              <w:br/>
              <w:t>+ Dưới menu chính 1 và 2</w:t>
            </w:r>
          </w:p>
          <w:p w14:paraId="2AAB4282"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Giữa trang 1 và 2</w:t>
            </w:r>
          </w:p>
          <w:p w14:paraId="072337C4"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Trang chủ- Trên – Bên phải 1 và 2</w:t>
            </w:r>
          </w:p>
          <w:p w14:paraId="6D1F1911"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Bên phải trang chủ 1, 2, 3, 4, 5, 6.</w:t>
            </w:r>
          </w:p>
          <w:p w14:paraId="5D118A39"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Trên chân trang 1 và 2</w:t>
            </w:r>
          </w:p>
          <w:p w14:paraId="4B05522B" w14:textId="66E44AEF"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Không chọn</w:t>
            </w:r>
          </w:p>
        </w:tc>
      </w:tr>
      <w:tr w:rsidR="00155DC4" w:rsidRPr="001164DE" w14:paraId="3C753575" w14:textId="77777777" w:rsidTr="00155DC4">
        <w:tc>
          <w:tcPr>
            <w:tcW w:w="746" w:type="dxa"/>
          </w:tcPr>
          <w:p w14:paraId="47AB96B7" w14:textId="7C693899"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10</w:t>
            </w:r>
          </w:p>
        </w:tc>
        <w:tc>
          <w:tcPr>
            <w:tcW w:w="2849" w:type="dxa"/>
          </w:tcPr>
          <w:p w14:paraId="1CC1BEB4" w14:textId="6BAD43D5"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multi-media</w:t>
            </w:r>
          </w:p>
        </w:tc>
        <w:tc>
          <w:tcPr>
            <w:tcW w:w="5106" w:type="dxa"/>
          </w:tcPr>
          <w:p w14:paraId="71104520"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multi-media</w:t>
            </w:r>
          </w:p>
          <w:p w14:paraId="1838DB7B"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Không chọn</w:t>
            </w:r>
          </w:p>
          <w:p w14:paraId="5848C517"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Multimedia 1, 2, 3</w:t>
            </w:r>
          </w:p>
          <w:p w14:paraId="7ABDE12A"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Tin chính Multimedia</w:t>
            </w:r>
          </w:p>
          <w:p w14:paraId="4FBDB929" w14:textId="6173F1FB"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Sự kiện đặc biệt</w:t>
            </w:r>
          </w:p>
        </w:tc>
      </w:tr>
    </w:tbl>
    <w:p w14:paraId="3306C126" w14:textId="77777777" w:rsidR="001A171C" w:rsidRPr="001164DE" w:rsidRDefault="001A171C">
      <w:pPr>
        <w:rPr>
          <w:rFonts w:ascii="Times New Roman" w:eastAsia="Times New Roman" w:hAnsi="Times New Roman" w:cs="Times New Roman"/>
          <w:b/>
          <w:bCs/>
          <w:color w:val="000000"/>
          <w:sz w:val="28"/>
          <w:szCs w:val="28"/>
          <w:lang w:eastAsia="x-none"/>
        </w:rPr>
      </w:pPr>
      <w:bookmarkStart w:id="181" w:name="_Toc56175839"/>
      <w:r w:rsidRPr="001164DE">
        <w:rPr>
          <w:rFonts w:ascii="Times New Roman" w:hAnsi="Times New Roman" w:cs="Times New Roman"/>
          <w:sz w:val="28"/>
          <w:szCs w:val="28"/>
        </w:rPr>
        <w:br w:type="page"/>
      </w:r>
    </w:p>
    <w:p w14:paraId="5DDA0DCE" w14:textId="5A741998" w:rsidR="00136EC8" w:rsidRPr="001164DE" w:rsidRDefault="00136EC8" w:rsidP="004F47AB">
      <w:pPr>
        <w:pStyle w:val="Heading3"/>
      </w:pPr>
      <w:bookmarkStart w:id="182" w:name="_Toc70074010"/>
      <w:r w:rsidRPr="001164DE">
        <w:lastRenderedPageBreak/>
        <w:t>Chi tiết luồng xử lý</w:t>
      </w:r>
      <w:bookmarkEnd w:id="181"/>
      <w:bookmarkEnd w:id="182"/>
    </w:p>
    <w:p w14:paraId="11508AC7" w14:textId="77777777" w:rsidR="00136EC8" w:rsidRPr="001164DE" w:rsidRDefault="00136EC8" w:rsidP="002B7031">
      <w:pPr>
        <w:pStyle w:val="ListParagraph"/>
        <w:numPr>
          <w:ilvl w:val="0"/>
          <w:numId w:val="3"/>
        </w:numPr>
        <w:spacing w:after="160" w:line="312" w:lineRule="auto"/>
        <w:ind w:left="360"/>
        <w:jc w:val="left"/>
      </w:pPr>
      <w:r w:rsidRPr="001164DE">
        <w:rPr>
          <w:lang w:val="en-US"/>
        </w:rPr>
        <w:t>Tạo danh mục phân loại nội dung</w:t>
      </w:r>
    </w:p>
    <w:tbl>
      <w:tblPr>
        <w:tblStyle w:val="TableGrid"/>
        <w:tblW w:w="0" w:type="auto"/>
        <w:tblInd w:w="360" w:type="dxa"/>
        <w:tblLook w:val="04A0" w:firstRow="1" w:lastRow="0" w:firstColumn="1" w:lastColumn="0" w:noHBand="0" w:noVBand="1"/>
      </w:tblPr>
      <w:tblGrid>
        <w:gridCol w:w="851"/>
        <w:gridCol w:w="2124"/>
        <w:gridCol w:w="5726"/>
      </w:tblGrid>
      <w:tr w:rsidR="00136EC8" w:rsidRPr="001164DE" w14:paraId="11578C8E" w14:textId="77777777" w:rsidTr="00136EC8">
        <w:trPr>
          <w:tblHeader/>
        </w:trPr>
        <w:tc>
          <w:tcPr>
            <w:tcW w:w="746" w:type="dxa"/>
            <w:shd w:val="clear" w:color="auto" w:fill="E7E6E6" w:themeFill="background2"/>
            <w:vAlign w:val="center"/>
          </w:tcPr>
          <w:p w14:paraId="59E8C032"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19" w:type="dxa"/>
            <w:shd w:val="clear" w:color="auto" w:fill="E7E6E6" w:themeFill="background2"/>
            <w:vAlign w:val="center"/>
          </w:tcPr>
          <w:p w14:paraId="51221814"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6025" w:type="dxa"/>
            <w:shd w:val="clear" w:color="auto" w:fill="E7E6E6" w:themeFill="background2"/>
            <w:vAlign w:val="center"/>
          </w:tcPr>
          <w:p w14:paraId="24028FE8"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136EC8" w:rsidRPr="001164DE" w14:paraId="0B41F080" w14:textId="77777777" w:rsidTr="00136EC8">
        <w:tc>
          <w:tcPr>
            <w:tcW w:w="746" w:type="dxa"/>
          </w:tcPr>
          <w:p w14:paraId="66B7CBD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219" w:type="dxa"/>
          </w:tcPr>
          <w:p w14:paraId="341325E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Quản trị hệ thống </w:t>
            </w:r>
          </w:p>
        </w:tc>
        <w:tc>
          <w:tcPr>
            <w:tcW w:w="6025" w:type="dxa"/>
          </w:tcPr>
          <w:p w14:paraId="5DA12CD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Đăng nhập vào trang quản trị, truy cập vào quản trị nội dung, chọn thư viện Tạp chí Thuế, chọn mục danh mục phân loại nội dung (Categories)</w:t>
            </w:r>
          </w:p>
        </w:tc>
      </w:tr>
      <w:tr w:rsidR="00136EC8" w:rsidRPr="001164DE" w14:paraId="1F336F41" w14:textId="77777777" w:rsidTr="00136EC8">
        <w:tc>
          <w:tcPr>
            <w:tcW w:w="746" w:type="dxa"/>
          </w:tcPr>
          <w:p w14:paraId="7BB42168"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219" w:type="dxa"/>
          </w:tcPr>
          <w:p w14:paraId="48729AD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6FAB71A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các danh mục dùng chung của thư viện Tạp chí Thuế</w:t>
            </w:r>
          </w:p>
        </w:tc>
      </w:tr>
      <w:tr w:rsidR="00136EC8" w:rsidRPr="001164DE" w14:paraId="0577937B" w14:textId="77777777" w:rsidTr="00136EC8">
        <w:tc>
          <w:tcPr>
            <w:tcW w:w="746" w:type="dxa"/>
          </w:tcPr>
          <w:p w14:paraId="133FDFF7"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19" w:type="dxa"/>
          </w:tcPr>
          <w:p w14:paraId="147FC7E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Quản trị hệ thống</w:t>
            </w:r>
          </w:p>
        </w:tc>
        <w:tc>
          <w:tcPr>
            <w:tcW w:w="6025" w:type="dxa"/>
          </w:tcPr>
          <w:p w14:paraId="05255D4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Chọn Thêm mới (New)/ Chọn Danh mục (Category) để thêm mới danh mục </w:t>
            </w:r>
          </w:p>
        </w:tc>
      </w:tr>
      <w:tr w:rsidR="00136EC8" w:rsidRPr="001164DE" w14:paraId="1E31E38F" w14:textId="77777777" w:rsidTr="00136EC8">
        <w:tc>
          <w:tcPr>
            <w:tcW w:w="746" w:type="dxa"/>
          </w:tcPr>
          <w:p w14:paraId="57619BBE"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219" w:type="dxa"/>
          </w:tcPr>
          <w:p w14:paraId="56A09B7E"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6A7A17F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màn hình thêm mới danh mục gồm các trường:</w:t>
            </w:r>
          </w:p>
          <w:p w14:paraId="68F5A3A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Định danh của danh mục(Name)</w:t>
            </w:r>
          </w:p>
          <w:p w14:paraId="32956BA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Tên hiển thị của danh mục (Display title)</w:t>
            </w:r>
          </w:p>
          <w:p w14:paraId="2950DCC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Mô tả danh mục (Description)</w:t>
            </w:r>
          </w:p>
        </w:tc>
      </w:tr>
      <w:tr w:rsidR="00136EC8" w:rsidRPr="001164DE" w14:paraId="01EF9120" w14:textId="77777777" w:rsidTr="00136EC8">
        <w:tc>
          <w:tcPr>
            <w:tcW w:w="746" w:type="dxa"/>
          </w:tcPr>
          <w:p w14:paraId="7AF399B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219" w:type="dxa"/>
          </w:tcPr>
          <w:p w14:paraId="6E5C3D1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Quản trị hệ thống</w:t>
            </w:r>
          </w:p>
        </w:tc>
        <w:tc>
          <w:tcPr>
            <w:tcW w:w="6025" w:type="dxa"/>
          </w:tcPr>
          <w:p w14:paraId="639FBBA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Điền thông tin vào các trường và chọn Lưu và đóng (Save and Close)</w:t>
            </w:r>
          </w:p>
        </w:tc>
      </w:tr>
      <w:tr w:rsidR="00136EC8" w:rsidRPr="001164DE" w14:paraId="1940A94F" w14:textId="77777777" w:rsidTr="00136EC8">
        <w:tc>
          <w:tcPr>
            <w:tcW w:w="746" w:type="dxa"/>
          </w:tcPr>
          <w:p w14:paraId="5E9F31B8"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219" w:type="dxa"/>
          </w:tcPr>
          <w:p w14:paraId="1C43496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5C647C17"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Kiểm tra thông tin nhập vào:</w:t>
            </w:r>
          </w:p>
          <w:p w14:paraId="15F95F9E" w14:textId="77777777" w:rsidR="00136EC8" w:rsidRPr="001164DE" w:rsidRDefault="00136EC8" w:rsidP="002B7031">
            <w:pPr>
              <w:pStyle w:val="ListParagraph"/>
              <w:numPr>
                <w:ilvl w:val="0"/>
                <w:numId w:val="3"/>
              </w:numPr>
              <w:spacing w:line="312" w:lineRule="auto"/>
              <w:ind w:left="360"/>
              <w:jc w:val="left"/>
            </w:pPr>
            <w:r w:rsidRPr="001164DE">
              <w:rPr>
                <w:lang w:val="en-US"/>
              </w:rPr>
              <w:t>Nếu thông tin nhập vào hợp lệ, hệ thống tạo mới danh mục và hiển thị thông báo tương ứng</w:t>
            </w:r>
          </w:p>
          <w:p w14:paraId="1AD5DB09" w14:textId="77777777" w:rsidR="00136EC8" w:rsidRPr="001164DE" w:rsidRDefault="00136EC8" w:rsidP="002B7031">
            <w:pPr>
              <w:pStyle w:val="ListParagraph"/>
              <w:numPr>
                <w:ilvl w:val="0"/>
                <w:numId w:val="3"/>
              </w:numPr>
              <w:spacing w:line="312" w:lineRule="auto"/>
              <w:ind w:left="360"/>
              <w:jc w:val="left"/>
            </w:pPr>
            <w:r w:rsidRPr="001164DE">
              <w:rPr>
                <w:lang w:val="en-US"/>
              </w:rPr>
              <w:t>Nếu thông tin nhập vào không hợp lệ, hệ thống hiển thị thông báo lỗi tương ứng</w:t>
            </w:r>
          </w:p>
        </w:tc>
      </w:tr>
    </w:tbl>
    <w:p w14:paraId="60AC08A6" w14:textId="77777777" w:rsidR="00136EC8" w:rsidRPr="001164DE" w:rsidRDefault="00136EC8" w:rsidP="002B7031">
      <w:pPr>
        <w:spacing w:line="312" w:lineRule="auto"/>
        <w:rPr>
          <w:rFonts w:ascii="Times New Roman" w:hAnsi="Times New Roman" w:cs="Times New Roman"/>
          <w:sz w:val="28"/>
          <w:szCs w:val="28"/>
          <w:lang w:eastAsia="x-none"/>
        </w:rPr>
      </w:pPr>
    </w:p>
    <w:p w14:paraId="42D4B70D" w14:textId="77777777" w:rsidR="00136EC8" w:rsidRPr="001164DE" w:rsidRDefault="00136EC8" w:rsidP="004F47AB">
      <w:pPr>
        <w:pStyle w:val="Heading2"/>
      </w:pPr>
      <w:bookmarkStart w:id="183" w:name="_Toc55924558"/>
      <w:bookmarkStart w:id="184" w:name="_Mẫu_soạn_Tin"/>
      <w:bookmarkStart w:id="185" w:name="_Toc56175840"/>
      <w:bookmarkStart w:id="186" w:name="_Toc70074011"/>
      <w:bookmarkEnd w:id="183"/>
      <w:bookmarkEnd w:id="184"/>
      <w:r w:rsidRPr="001164DE">
        <w:lastRenderedPageBreak/>
        <w:t>Mẫu soạn Tin bài (Authoring Templates)</w:t>
      </w:r>
      <w:bookmarkEnd w:id="185"/>
      <w:bookmarkEnd w:id="186"/>
    </w:p>
    <w:p w14:paraId="757F3307" w14:textId="77777777" w:rsidR="00136EC8" w:rsidRPr="001164DE" w:rsidRDefault="00136EC8" w:rsidP="004F47AB">
      <w:pPr>
        <w:pStyle w:val="Heading3"/>
      </w:pPr>
      <w:bookmarkStart w:id="187" w:name="_Toc56175841"/>
      <w:bookmarkStart w:id="188" w:name="_Toc70074012"/>
      <w:r w:rsidRPr="001164DE">
        <w:t>Thành phần</w:t>
      </w:r>
      <w:bookmarkEnd w:id="187"/>
      <w:bookmarkEnd w:id="188"/>
    </w:p>
    <w:p w14:paraId="2BD5946C" w14:textId="695802CF" w:rsidR="00136EC8" w:rsidRPr="001164DE" w:rsidRDefault="00AB79D4"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7070BA9A" wp14:editId="116CF54B">
            <wp:extent cx="5635256" cy="3070860"/>
            <wp:effectExtent l="19050" t="19050" r="2286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163" cy="3072989"/>
                    </a:xfrm>
                    <a:prstGeom prst="rect">
                      <a:avLst/>
                    </a:prstGeom>
                    <a:ln>
                      <a:solidFill>
                        <a:schemeClr val="tx1"/>
                      </a:solidFill>
                    </a:ln>
                  </pic:spPr>
                </pic:pic>
              </a:graphicData>
            </a:graphic>
          </wp:inline>
        </w:drawing>
      </w:r>
    </w:p>
    <w:p w14:paraId="3BABB6E5" w14:textId="478AD2DB"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3</w:t>
      </w:r>
      <w:r w:rsidRPr="001164DE">
        <w:rPr>
          <w:sz w:val="28"/>
          <w:szCs w:val="28"/>
        </w:rPr>
        <w:fldChar w:fldCharType="end"/>
      </w:r>
      <w:r w:rsidRPr="001164DE">
        <w:rPr>
          <w:sz w:val="28"/>
          <w:szCs w:val="28"/>
        </w:rPr>
        <w:t>: Mẫu soạn thảo tin bài</w:t>
      </w:r>
    </w:p>
    <w:p w14:paraId="459449DB" w14:textId="77777777" w:rsidR="00136EC8" w:rsidRPr="001164DE" w:rsidRDefault="00136EC8" w:rsidP="004F47AB">
      <w:pPr>
        <w:pStyle w:val="Heading3"/>
      </w:pPr>
      <w:bookmarkStart w:id="189" w:name="_Toc56175842"/>
      <w:bookmarkStart w:id="190" w:name="_Toc70074013"/>
      <w:r w:rsidRPr="001164DE">
        <w:t>Mô tả thành phần</w:t>
      </w:r>
      <w:bookmarkEnd w:id="189"/>
      <w:bookmarkEnd w:id="190"/>
    </w:p>
    <w:p w14:paraId="64E22827" w14:textId="77777777"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t>Biểu mẫu Biên tập:</w:t>
      </w:r>
    </w:p>
    <w:tbl>
      <w:tblPr>
        <w:tblStyle w:val="TableGrid"/>
        <w:tblW w:w="0" w:type="auto"/>
        <w:tblLook w:val="04A0" w:firstRow="1" w:lastRow="0" w:firstColumn="1" w:lastColumn="0" w:noHBand="0" w:noVBand="1"/>
      </w:tblPr>
      <w:tblGrid>
        <w:gridCol w:w="747"/>
        <w:gridCol w:w="2168"/>
        <w:gridCol w:w="2449"/>
        <w:gridCol w:w="3697"/>
      </w:tblGrid>
      <w:tr w:rsidR="00136EC8" w:rsidRPr="001164DE" w14:paraId="0DB0EBBB" w14:textId="77777777" w:rsidTr="00136EC8">
        <w:trPr>
          <w:tblHeader/>
        </w:trPr>
        <w:tc>
          <w:tcPr>
            <w:tcW w:w="747" w:type="dxa"/>
            <w:shd w:val="clear" w:color="auto" w:fill="D9D9D9" w:themeFill="background1" w:themeFillShade="D9"/>
          </w:tcPr>
          <w:p w14:paraId="532B58F4"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STT</w:t>
            </w:r>
          </w:p>
        </w:tc>
        <w:tc>
          <w:tcPr>
            <w:tcW w:w="2218" w:type="dxa"/>
            <w:shd w:val="clear" w:color="auto" w:fill="D9D9D9" w:themeFill="background1" w:themeFillShade="D9"/>
          </w:tcPr>
          <w:p w14:paraId="41005AFD"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Tên (Name)</w:t>
            </w:r>
          </w:p>
        </w:tc>
        <w:tc>
          <w:tcPr>
            <w:tcW w:w="2520" w:type="dxa"/>
            <w:shd w:val="clear" w:color="auto" w:fill="D9D9D9" w:themeFill="background1" w:themeFillShade="D9"/>
          </w:tcPr>
          <w:p w14:paraId="45AF674A"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Tiêu đề hiển thị (Display title)</w:t>
            </w:r>
          </w:p>
        </w:tc>
        <w:tc>
          <w:tcPr>
            <w:tcW w:w="3865" w:type="dxa"/>
            <w:shd w:val="clear" w:color="auto" w:fill="D9D9D9" w:themeFill="background1" w:themeFillShade="D9"/>
          </w:tcPr>
          <w:p w14:paraId="751A5161"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Ghi chú</w:t>
            </w:r>
          </w:p>
        </w:tc>
      </w:tr>
      <w:tr w:rsidR="00136EC8" w:rsidRPr="001164DE" w14:paraId="3FD9B7FF" w14:textId="77777777" w:rsidTr="00136EC8">
        <w:tc>
          <w:tcPr>
            <w:tcW w:w="747" w:type="dxa"/>
          </w:tcPr>
          <w:p w14:paraId="57501137"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w:t>
            </w:r>
          </w:p>
        </w:tc>
        <w:tc>
          <w:tcPr>
            <w:tcW w:w="2218" w:type="dxa"/>
          </w:tcPr>
          <w:p w14:paraId="35B1523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Tin-bai</w:t>
            </w:r>
          </w:p>
        </w:tc>
        <w:tc>
          <w:tcPr>
            <w:tcW w:w="2520" w:type="dxa"/>
          </w:tcPr>
          <w:p w14:paraId="6EAC86CF"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 bài</w:t>
            </w:r>
          </w:p>
        </w:tc>
        <w:tc>
          <w:tcPr>
            <w:tcW w:w="3865" w:type="dxa"/>
          </w:tcPr>
          <w:p w14:paraId="6BBCAA2F"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các tin bài trên website Tạp chí Thuế</w:t>
            </w:r>
          </w:p>
        </w:tc>
      </w:tr>
      <w:tr w:rsidR="00136EC8" w:rsidRPr="001164DE" w14:paraId="2F32A18C" w14:textId="77777777" w:rsidTr="00136EC8">
        <w:tc>
          <w:tcPr>
            <w:tcW w:w="747" w:type="dxa"/>
          </w:tcPr>
          <w:p w14:paraId="1E749345"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2</w:t>
            </w:r>
          </w:p>
        </w:tc>
        <w:tc>
          <w:tcPr>
            <w:tcW w:w="2218" w:type="dxa"/>
          </w:tcPr>
          <w:p w14:paraId="79428B8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Tap-chi-giay</w:t>
            </w:r>
          </w:p>
        </w:tc>
        <w:tc>
          <w:tcPr>
            <w:tcW w:w="2520" w:type="dxa"/>
          </w:tcPr>
          <w:p w14:paraId="08F0264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Tạp chí Giấy</w:t>
            </w:r>
          </w:p>
        </w:tc>
        <w:tc>
          <w:tcPr>
            <w:tcW w:w="3865" w:type="dxa"/>
          </w:tcPr>
          <w:p w14:paraId="7FF9DA24"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Tạp chí giấy</w:t>
            </w:r>
          </w:p>
        </w:tc>
      </w:tr>
      <w:tr w:rsidR="00136EC8" w:rsidRPr="001164DE" w14:paraId="0FF4B0D9" w14:textId="77777777" w:rsidTr="00136EC8">
        <w:tc>
          <w:tcPr>
            <w:tcW w:w="747" w:type="dxa"/>
          </w:tcPr>
          <w:p w14:paraId="446C451C"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3</w:t>
            </w:r>
          </w:p>
        </w:tc>
        <w:tc>
          <w:tcPr>
            <w:tcW w:w="2218" w:type="dxa"/>
          </w:tcPr>
          <w:p w14:paraId="08A4276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Giao-luu-truc-tuyen</w:t>
            </w:r>
          </w:p>
        </w:tc>
        <w:tc>
          <w:tcPr>
            <w:tcW w:w="2520" w:type="dxa"/>
          </w:tcPr>
          <w:p w14:paraId="1C895BC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Chủ đề giao lưu trực tuyến</w:t>
            </w:r>
          </w:p>
        </w:tc>
        <w:tc>
          <w:tcPr>
            <w:tcW w:w="3865" w:type="dxa"/>
          </w:tcPr>
          <w:p w14:paraId="5C930A0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nội dung tóm tắt của chủ đề giao lưu trực tuyến</w:t>
            </w:r>
          </w:p>
        </w:tc>
      </w:tr>
      <w:tr w:rsidR="00136EC8" w:rsidRPr="001164DE" w14:paraId="03375137" w14:textId="77777777" w:rsidTr="00136EC8">
        <w:tc>
          <w:tcPr>
            <w:tcW w:w="747" w:type="dxa"/>
          </w:tcPr>
          <w:p w14:paraId="39312370"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5</w:t>
            </w:r>
          </w:p>
        </w:tc>
        <w:tc>
          <w:tcPr>
            <w:tcW w:w="2218" w:type="dxa"/>
          </w:tcPr>
          <w:p w14:paraId="2D2958C7"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Cau-hoi-giao-luu-truc tuyen</w:t>
            </w:r>
          </w:p>
        </w:tc>
        <w:tc>
          <w:tcPr>
            <w:tcW w:w="2520" w:type="dxa"/>
          </w:tcPr>
          <w:p w14:paraId="263FA30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Câu hỏi giao lưu trực tuyến</w:t>
            </w:r>
          </w:p>
        </w:tc>
        <w:tc>
          <w:tcPr>
            <w:tcW w:w="3865" w:type="dxa"/>
          </w:tcPr>
          <w:p w14:paraId="725D5FF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câu hỏi, câu trả lời trong mục giao lưu trực tuyến</w:t>
            </w:r>
          </w:p>
        </w:tc>
      </w:tr>
      <w:tr w:rsidR="00136EC8" w:rsidRPr="001164DE" w14:paraId="77DD1568" w14:textId="77777777" w:rsidTr="00136EC8">
        <w:tc>
          <w:tcPr>
            <w:tcW w:w="747" w:type="dxa"/>
          </w:tcPr>
          <w:p w14:paraId="7C334D5F"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6</w:t>
            </w:r>
          </w:p>
        </w:tc>
        <w:tc>
          <w:tcPr>
            <w:tcW w:w="2218" w:type="dxa"/>
          </w:tcPr>
          <w:p w14:paraId="572C1DA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Quang-cao</w:t>
            </w:r>
          </w:p>
        </w:tc>
        <w:tc>
          <w:tcPr>
            <w:tcW w:w="2520" w:type="dxa"/>
          </w:tcPr>
          <w:p w14:paraId="527ADFB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Quảng cáo</w:t>
            </w:r>
          </w:p>
        </w:tc>
        <w:tc>
          <w:tcPr>
            <w:tcW w:w="3865" w:type="dxa"/>
          </w:tcPr>
          <w:p w14:paraId="4EE665D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quảng cáo</w:t>
            </w:r>
          </w:p>
        </w:tc>
      </w:tr>
      <w:tr w:rsidR="00136EC8" w:rsidRPr="001164DE" w14:paraId="1B08E607" w14:textId="77777777" w:rsidTr="00136EC8">
        <w:tc>
          <w:tcPr>
            <w:tcW w:w="747" w:type="dxa"/>
          </w:tcPr>
          <w:p w14:paraId="778B3B1A"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lastRenderedPageBreak/>
              <w:t>7</w:t>
            </w:r>
          </w:p>
        </w:tc>
        <w:tc>
          <w:tcPr>
            <w:tcW w:w="2218" w:type="dxa"/>
          </w:tcPr>
          <w:p w14:paraId="33674C4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Tien-ich</w:t>
            </w:r>
          </w:p>
        </w:tc>
        <w:tc>
          <w:tcPr>
            <w:tcW w:w="2520" w:type="dxa"/>
          </w:tcPr>
          <w:p w14:paraId="1CE5448A" w14:textId="6BBBB238" w:rsidR="00136EC8" w:rsidRPr="001164DE" w:rsidRDefault="00AB79D4"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Tiện ích</w:t>
            </w:r>
          </w:p>
        </w:tc>
        <w:tc>
          <w:tcPr>
            <w:tcW w:w="3865" w:type="dxa"/>
          </w:tcPr>
          <w:p w14:paraId="22831D54"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liên kết sang các dịch vụ của website khác, các tiện ích</w:t>
            </w:r>
          </w:p>
        </w:tc>
      </w:tr>
      <w:tr w:rsidR="00AB79D4" w:rsidRPr="001164DE" w14:paraId="62057426" w14:textId="77777777" w:rsidTr="00136EC8">
        <w:tc>
          <w:tcPr>
            <w:tcW w:w="747" w:type="dxa"/>
          </w:tcPr>
          <w:p w14:paraId="6CD68B00" w14:textId="25303913"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8</w:t>
            </w:r>
          </w:p>
        </w:tc>
        <w:tc>
          <w:tcPr>
            <w:tcW w:w="2218" w:type="dxa"/>
          </w:tcPr>
          <w:p w14:paraId="7D9F6067" w14:textId="3AE7AA8F"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Danh-muc-chuyen-de</w:t>
            </w:r>
          </w:p>
        </w:tc>
        <w:tc>
          <w:tcPr>
            <w:tcW w:w="2520" w:type="dxa"/>
          </w:tcPr>
          <w:p w14:paraId="664254B7" w14:textId="0AC63249"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Danh mục chuyên đề (Sự kiện)</w:t>
            </w:r>
          </w:p>
        </w:tc>
        <w:tc>
          <w:tcPr>
            <w:tcW w:w="3865" w:type="dxa"/>
          </w:tcPr>
          <w:p w14:paraId="19B8CFB8" w14:textId="556417D0"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các chuyên đề</w:t>
            </w:r>
          </w:p>
        </w:tc>
      </w:tr>
      <w:tr w:rsidR="00AB79D4" w:rsidRPr="001164DE" w14:paraId="1FAAAA49" w14:textId="77777777" w:rsidTr="00136EC8">
        <w:tc>
          <w:tcPr>
            <w:tcW w:w="747" w:type="dxa"/>
          </w:tcPr>
          <w:p w14:paraId="3F6D4B19" w14:textId="17FB788B"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9</w:t>
            </w:r>
          </w:p>
        </w:tc>
        <w:tc>
          <w:tcPr>
            <w:tcW w:w="2218" w:type="dxa"/>
          </w:tcPr>
          <w:p w14:paraId="5EE6CC88"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Album-Anh</w:t>
            </w:r>
          </w:p>
        </w:tc>
        <w:tc>
          <w:tcPr>
            <w:tcW w:w="2520" w:type="dxa"/>
          </w:tcPr>
          <w:p w14:paraId="57415E10"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Album ảnh</w:t>
            </w:r>
          </w:p>
        </w:tc>
        <w:tc>
          <w:tcPr>
            <w:tcW w:w="3865" w:type="dxa"/>
          </w:tcPr>
          <w:p w14:paraId="01C271CB"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album ảnh</w:t>
            </w:r>
          </w:p>
          <w:p w14:paraId="1B943464"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Cho phép upload tối đa 20 ảnh trong 1 album</w:t>
            </w:r>
          </w:p>
        </w:tc>
      </w:tr>
      <w:tr w:rsidR="00AB79D4" w:rsidRPr="001164DE" w14:paraId="018EC0EF" w14:textId="77777777" w:rsidTr="00136EC8">
        <w:tc>
          <w:tcPr>
            <w:tcW w:w="747" w:type="dxa"/>
          </w:tcPr>
          <w:p w14:paraId="715387B6" w14:textId="7678CDD9"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10</w:t>
            </w:r>
          </w:p>
        </w:tc>
        <w:tc>
          <w:tcPr>
            <w:tcW w:w="2218" w:type="dxa"/>
          </w:tcPr>
          <w:p w14:paraId="2C8A3F1D"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Infographic</w:t>
            </w:r>
          </w:p>
        </w:tc>
        <w:tc>
          <w:tcPr>
            <w:tcW w:w="2520" w:type="dxa"/>
          </w:tcPr>
          <w:p w14:paraId="4EA407E3"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Infographic</w:t>
            </w:r>
          </w:p>
        </w:tc>
        <w:tc>
          <w:tcPr>
            <w:tcW w:w="3865" w:type="dxa"/>
          </w:tcPr>
          <w:p w14:paraId="05CF6CD4"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Infographic</w:t>
            </w:r>
          </w:p>
        </w:tc>
      </w:tr>
      <w:tr w:rsidR="00AB79D4" w:rsidRPr="001164DE" w14:paraId="210E4165" w14:textId="77777777" w:rsidTr="00136EC8">
        <w:tc>
          <w:tcPr>
            <w:tcW w:w="747" w:type="dxa"/>
          </w:tcPr>
          <w:p w14:paraId="5C8C41FA" w14:textId="6187C809"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11</w:t>
            </w:r>
          </w:p>
        </w:tc>
        <w:tc>
          <w:tcPr>
            <w:tcW w:w="2218" w:type="dxa"/>
          </w:tcPr>
          <w:p w14:paraId="0BCBF3A9"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Video</w:t>
            </w:r>
          </w:p>
        </w:tc>
        <w:tc>
          <w:tcPr>
            <w:tcW w:w="2520" w:type="dxa"/>
          </w:tcPr>
          <w:p w14:paraId="2A4F3F30"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Video</w:t>
            </w:r>
          </w:p>
        </w:tc>
        <w:tc>
          <w:tcPr>
            <w:tcW w:w="3865" w:type="dxa"/>
          </w:tcPr>
          <w:p w14:paraId="3D37CF08"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video</w:t>
            </w:r>
          </w:p>
        </w:tc>
      </w:tr>
      <w:tr w:rsidR="00136EC8" w:rsidRPr="001164DE" w14:paraId="79F8FCC4" w14:textId="77777777" w:rsidTr="00136EC8">
        <w:tc>
          <w:tcPr>
            <w:tcW w:w="747" w:type="dxa"/>
          </w:tcPr>
          <w:p w14:paraId="3AEF9137" w14:textId="6C7FFADC" w:rsidR="00136EC8" w:rsidRPr="001164DE" w:rsidRDefault="00AB79D4"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12</w:t>
            </w:r>
          </w:p>
        </w:tc>
        <w:tc>
          <w:tcPr>
            <w:tcW w:w="2218" w:type="dxa"/>
          </w:tcPr>
          <w:p w14:paraId="13A2B67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Banner-chinh</w:t>
            </w:r>
          </w:p>
        </w:tc>
        <w:tc>
          <w:tcPr>
            <w:tcW w:w="2520" w:type="dxa"/>
          </w:tcPr>
          <w:p w14:paraId="643D96C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Banner phần header</w:t>
            </w:r>
          </w:p>
        </w:tc>
        <w:tc>
          <w:tcPr>
            <w:tcW w:w="3865" w:type="dxa"/>
          </w:tcPr>
          <w:p w14:paraId="29CEB4C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banner phần header</w:t>
            </w:r>
          </w:p>
        </w:tc>
      </w:tr>
    </w:tbl>
    <w:p w14:paraId="6005F54B" w14:textId="77777777" w:rsidR="00136EC8" w:rsidRPr="001164DE" w:rsidRDefault="00136EC8" w:rsidP="004F47AB">
      <w:pPr>
        <w:pStyle w:val="Heading3"/>
      </w:pPr>
      <w:bookmarkStart w:id="191" w:name="_Toc56175843"/>
      <w:bookmarkStart w:id="192" w:name="_Toc70074014"/>
      <w:r w:rsidRPr="001164DE">
        <w:t>Chi tiết luồng xử lý</w:t>
      </w:r>
      <w:bookmarkEnd w:id="191"/>
      <w:bookmarkEnd w:id="192"/>
    </w:p>
    <w:p w14:paraId="5FA03575" w14:textId="77777777" w:rsidR="00136EC8" w:rsidRPr="001164DE" w:rsidRDefault="00136EC8" w:rsidP="002B7031">
      <w:pPr>
        <w:pStyle w:val="Style2"/>
        <w:spacing w:beforeLines="60" w:before="144" w:line="312" w:lineRule="auto"/>
        <w:ind w:left="450" w:hanging="360"/>
      </w:pPr>
      <w:r w:rsidRPr="001164DE">
        <w:t>Tạo biểu mẫu biên tập tin bài</w:t>
      </w:r>
    </w:p>
    <w:tbl>
      <w:tblPr>
        <w:tblStyle w:val="TableGrid"/>
        <w:tblW w:w="0" w:type="auto"/>
        <w:tblInd w:w="-5" w:type="dxa"/>
        <w:tblLook w:val="04A0" w:firstRow="1" w:lastRow="0" w:firstColumn="1" w:lastColumn="0" w:noHBand="0" w:noVBand="1"/>
      </w:tblPr>
      <w:tblGrid>
        <w:gridCol w:w="1198"/>
        <w:gridCol w:w="2137"/>
        <w:gridCol w:w="5731"/>
      </w:tblGrid>
      <w:tr w:rsidR="00136EC8" w:rsidRPr="001164DE" w14:paraId="5FC29B4E" w14:textId="77777777" w:rsidTr="00136EC8">
        <w:trPr>
          <w:tblHeader/>
        </w:trPr>
        <w:tc>
          <w:tcPr>
            <w:tcW w:w="1216" w:type="dxa"/>
            <w:shd w:val="clear" w:color="auto" w:fill="E7E6E6" w:themeFill="background2"/>
            <w:vAlign w:val="center"/>
          </w:tcPr>
          <w:p w14:paraId="202FA2F8"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196" w:type="dxa"/>
            <w:shd w:val="clear" w:color="auto" w:fill="E7E6E6" w:themeFill="background2"/>
            <w:vAlign w:val="center"/>
          </w:tcPr>
          <w:p w14:paraId="5E8BD949"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43" w:type="dxa"/>
            <w:shd w:val="clear" w:color="auto" w:fill="E7E6E6" w:themeFill="background2"/>
            <w:vAlign w:val="center"/>
          </w:tcPr>
          <w:p w14:paraId="361BB384"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136EC8" w:rsidRPr="001164DE" w14:paraId="7DF25B01" w14:textId="77777777" w:rsidTr="00136EC8">
        <w:tc>
          <w:tcPr>
            <w:tcW w:w="1216" w:type="dxa"/>
          </w:tcPr>
          <w:p w14:paraId="47CCDCB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196" w:type="dxa"/>
          </w:tcPr>
          <w:p w14:paraId="193B7EF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5943" w:type="dxa"/>
          </w:tcPr>
          <w:p w14:paraId="1A81BB1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Đăng nhập vào trang quản trị, truy cập vào quản trị nội dung, chọn thư viện Tạp chí Thuế, chọn mục Biểu mẫu biên tập nội dung (Authoring Templates)</w:t>
            </w:r>
          </w:p>
        </w:tc>
      </w:tr>
      <w:tr w:rsidR="00136EC8" w:rsidRPr="001164DE" w14:paraId="64B07443" w14:textId="77777777" w:rsidTr="00136EC8">
        <w:tc>
          <w:tcPr>
            <w:tcW w:w="1216" w:type="dxa"/>
          </w:tcPr>
          <w:p w14:paraId="559A41C7"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196" w:type="dxa"/>
          </w:tcPr>
          <w:p w14:paraId="19DA586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943" w:type="dxa"/>
          </w:tcPr>
          <w:p w14:paraId="687ED4A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các Biểu mẫu biên tập nội dung của thư viện Tạp chí Thuế</w:t>
            </w:r>
          </w:p>
        </w:tc>
      </w:tr>
      <w:tr w:rsidR="00136EC8" w:rsidRPr="001164DE" w14:paraId="38C2EC13" w14:textId="77777777" w:rsidTr="00136EC8">
        <w:tc>
          <w:tcPr>
            <w:tcW w:w="1216" w:type="dxa"/>
          </w:tcPr>
          <w:p w14:paraId="606922A0"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196" w:type="dxa"/>
          </w:tcPr>
          <w:p w14:paraId="3C6250BB"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5943" w:type="dxa"/>
          </w:tcPr>
          <w:p w14:paraId="22BFF26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Chọn Thêm mới (New)/ Chọn Biểu mẫu biên tập nội dung (Content Template) để thêm mới Biểu mẫu biên tập nội dung</w:t>
            </w:r>
          </w:p>
        </w:tc>
      </w:tr>
      <w:tr w:rsidR="00136EC8" w:rsidRPr="001164DE" w14:paraId="21B17D09" w14:textId="77777777" w:rsidTr="00136EC8">
        <w:tc>
          <w:tcPr>
            <w:tcW w:w="1216" w:type="dxa"/>
          </w:tcPr>
          <w:p w14:paraId="28E7778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196" w:type="dxa"/>
          </w:tcPr>
          <w:p w14:paraId="52E09190"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943" w:type="dxa"/>
          </w:tcPr>
          <w:p w14:paraId="0C3D2B4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màn hình cho phép cấu hình biểu mẫu biên tập nội dung</w:t>
            </w:r>
          </w:p>
        </w:tc>
      </w:tr>
      <w:tr w:rsidR="00136EC8" w:rsidRPr="001164DE" w14:paraId="3B42ECFF" w14:textId="77777777" w:rsidTr="00136EC8">
        <w:tc>
          <w:tcPr>
            <w:tcW w:w="1216" w:type="dxa"/>
          </w:tcPr>
          <w:p w14:paraId="311697F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2196" w:type="dxa"/>
          </w:tcPr>
          <w:p w14:paraId="4AD196F5"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5943" w:type="dxa"/>
          </w:tcPr>
          <w:p w14:paraId="65990AD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Cấu hình các trường thông tin của biểu mẫu biên tập nội dung và chọn Lưu và đóng (Save and Close)</w:t>
            </w:r>
          </w:p>
        </w:tc>
      </w:tr>
      <w:tr w:rsidR="00136EC8" w:rsidRPr="001164DE" w14:paraId="64D44033" w14:textId="77777777" w:rsidTr="00136EC8">
        <w:tc>
          <w:tcPr>
            <w:tcW w:w="1216" w:type="dxa"/>
          </w:tcPr>
          <w:p w14:paraId="118AC044"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196" w:type="dxa"/>
          </w:tcPr>
          <w:p w14:paraId="12FEAB1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943" w:type="dxa"/>
          </w:tcPr>
          <w:p w14:paraId="4EF5BE7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Kiểm tra thông tin nhập vào:</w:t>
            </w:r>
          </w:p>
          <w:p w14:paraId="449978EF" w14:textId="77777777" w:rsidR="00136EC8" w:rsidRPr="001164DE" w:rsidRDefault="00136EC8" w:rsidP="002B7031">
            <w:pPr>
              <w:pStyle w:val="Style2"/>
              <w:spacing w:beforeLines="60" w:before="144" w:line="312" w:lineRule="auto"/>
              <w:ind w:left="450" w:hanging="360"/>
            </w:pPr>
            <w:r w:rsidRPr="001164DE">
              <w:t>Nếu thông tin nhập vào hợp lệ, hệ thống tạo mới danh mục và hiển thị thông báo tương ứng</w:t>
            </w:r>
          </w:p>
          <w:p w14:paraId="4EC13327" w14:textId="77777777" w:rsidR="00136EC8" w:rsidRPr="001164DE" w:rsidRDefault="00136EC8" w:rsidP="002B7031">
            <w:pPr>
              <w:pStyle w:val="Style2"/>
              <w:spacing w:beforeLines="60" w:before="144" w:line="312" w:lineRule="auto"/>
              <w:ind w:left="450" w:hanging="360"/>
            </w:pPr>
            <w:r w:rsidRPr="001164DE">
              <w:t>Nếu thông tin nhập vào không hợp lệ, hệ thống hiển thị thông báo lỗi tương ứng</w:t>
            </w:r>
          </w:p>
        </w:tc>
      </w:tr>
    </w:tbl>
    <w:p w14:paraId="3DAFC6FC" w14:textId="77777777" w:rsidR="00136EC8" w:rsidRPr="001164DE" w:rsidRDefault="00136EC8" w:rsidP="004F47AB">
      <w:pPr>
        <w:pStyle w:val="Heading2"/>
      </w:pPr>
      <w:bookmarkStart w:id="193" w:name="_Toc55924566"/>
      <w:bookmarkStart w:id="194" w:name="_Toc54887539"/>
      <w:bookmarkStart w:id="195" w:name="_Toc56175844"/>
      <w:bookmarkStart w:id="196" w:name="_Toc70074015"/>
      <w:bookmarkEnd w:id="193"/>
      <w:bookmarkEnd w:id="194"/>
      <w:r w:rsidRPr="001164DE">
        <w:t>Mẫu thể hiện Tin bài (Presentation Templates)</w:t>
      </w:r>
      <w:bookmarkEnd w:id="195"/>
      <w:bookmarkEnd w:id="196"/>
    </w:p>
    <w:p w14:paraId="1B717EF3" w14:textId="77777777" w:rsidR="00136EC8" w:rsidRPr="001164DE" w:rsidRDefault="00136EC8" w:rsidP="004F47AB">
      <w:pPr>
        <w:pStyle w:val="Heading3"/>
      </w:pPr>
      <w:bookmarkStart w:id="197" w:name="_Toc56175845"/>
      <w:bookmarkStart w:id="198" w:name="_Toc70074016"/>
      <w:r w:rsidRPr="001164DE">
        <w:t>Thành phần</w:t>
      </w:r>
      <w:bookmarkEnd w:id="197"/>
      <w:bookmarkEnd w:id="198"/>
    </w:p>
    <w:p w14:paraId="6C1FFC1A" w14:textId="77777777" w:rsidR="00136EC8" w:rsidRPr="001164DE" w:rsidRDefault="00136EC8"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7921E17F" wp14:editId="03B4DAE9">
            <wp:extent cx="5657850" cy="223964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57850" cy="2239645"/>
                    </a:xfrm>
                    <a:prstGeom prst="rect">
                      <a:avLst/>
                    </a:prstGeom>
                    <a:ln>
                      <a:solidFill>
                        <a:schemeClr val="tx1"/>
                      </a:solidFill>
                    </a:ln>
                  </pic:spPr>
                </pic:pic>
              </a:graphicData>
            </a:graphic>
          </wp:inline>
        </w:drawing>
      </w:r>
    </w:p>
    <w:p w14:paraId="22176AC2" w14:textId="42A70874"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4</w:t>
      </w:r>
      <w:r w:rsidRPr="001164DE">
        <w:rPr>
          <w:sz w:val="28"/>
          <w:szCs w:val="28"/>
        </w:rPr>
        <w:fldChar w:fldCharType="end"/>
      </w:r>
      <w:r w:rsidRPr="001164DE">
        <w:rPr>
          <w:sz w:val="28"/>
          <w:szCs w:val="28"/>
        </w:rPr>
        <w:t>: Biểu mẫu thể hiện tin bài</w:t>
      </w:r>
    </w:p>
    <w:p w14:paraId="77674AF2" w14:textId="77777777" w:rsidR="00136EC8" w:rsidRPr="001164DE" w:rsidRDefault="00136EC8" w:rsidP="004F47AB">
      <w:pPr>
        <w:pStyle w:val="Heading3"/>
      </w:pPr>
      <w:bookmarkStart w:id="199" w:name="_Toc56175846"/>
      <w:bookmarkStart w:id="200" w:name="_Toc70074017"/>
      <w:r w:rsidRPr="001164DE">
        <w:t>Mô tả thành phần</w:t>
      </w:r>
      <w:bookmarkEnd w:id="199"/>
      <w:bookmarkEnd w:id="200"/>
    </w:p>
    <w:p w14:paraId="50B32824"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Thư mục chứa các biểu mẫu thể hiện nội dung chi tiết của các loại nội dung trên website Tạp chí Thuế.</w:t>
      </w:r>
    </w:p>
    <w:p w14:paraId="0417BB3B" w14:textId="7C122FFD"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xml:space="preserve">Các biểu mẫu thể hiện gồm có: </w:t>
      </w:r>
      <w:r w:rsidR="00155DC4" w:rsidRPr="001164DE">
        <w:rPr>
          <w:rFonts w:ascii="Times New Roman" w:hAnsi="Times New Roman" w:cs="Times New Roman"/>
          <w:sz w:val="28"/>
          <w:szCs w:val="28"/>
          <w:lang w:eastAsia="x-none"/>
        </w:rPr>
        <w:t>Tin bài, quảng cáo, Infographic, Album Ảnh, Giới thiệu sách</w:t>
      </w:r>
      <w:r w:rsidR="00155DC4" w:rsidRPr="001164DE" w:rsidDel="00155DC4">
        <w:rPr>
          <w:rFonts w:ascii="Times New Roman" w:hAnsi="Times New Roman" w:cs="Times New Roman"/>
          <w:sz w:val="28"/>
          <w:szCs w:val="28"/>
          <w:lang w:eastAsia="x-none"/>
        </w:rPr>
        <w:t xml:space="preserve"> </w:t>
      </w:r>
    </w:p>
    <w:p w14:paraId="1D768B38" w14:textId="77777777" w:rsidR="00136EC8" w:rsidRPr="001164DE" w:rsidRDefault="00136EC8" w:rsidP="004F47AB">
      <w:pPr>
        <w:pStyle w:val="Heading3"/>
      </w:pPr>
      <w:bookmarkStart w:id="201" w:name="_Toc55924616"/>
      <w:bookmarkStart w:id="202" w:name="_Toc56175847"/>
      <w:bookmarkStart w:id="203" w:name="_Toc70074018"/>
      <w:bookmarkEnd w:id="201"/>
      <w:r w:rsidRPr="001164DE">
        <w:lastRenderedPageBreak/>
        <w:t>Chi tiết các biểu mẫu thể hiện</w:t>
      </w:r>
      <w:bookmarkEnd w:id="202"/>
      <w:bookmarkEnd w:id="203"/>
    </w:p>
    <w:tbl>
      <w:tblPr>
        <w:tblStyle w:val="TableGrid"/>
        <w:tblW w:w="0" w:type="auto"/>
        <w:tblLook w:val="04A0" w:firstRow="1" w:lastRow="0" w:firstColumn="1" w:lastColumn="0" w:noHBand="0" w:noVBand="1"/>
      </w:tblPr>
      <w:tblGrid>
        <w:gridCol w:w="746"/>
        <w:gridCol w:w="3389"/>
        <w:gridCol w:w="4791"/>
      </w:tblGrid>
      <w:tr w:rsidR="00136EC8" w:rsidRPr="001164DE" w14:paraId="5DDCEB3B" w14:textId="77777777" w:rsidTr="00DC4CB5">
        <w:trPr>
          <w:tblHeader/>
        </w:trPr>
        <w:tc>
          <w:tcPr>
            <w:tcW w:w="746" w:type="dxa"/>
            <w:shd w:val="clear" w:color="auto" w:fill="D9D9D9" w:themeFill="background1" w:themeFillShade="D9"/>
          </w:tcPr>
          <w:p w14:paraId="67C7B371"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STT</w:t>
            </w:r>
          </w:p>
        </w:tc>
        <w:tc>
          <w:tcPr>
            <w:tcW w:w="3389" w:type="dxa"/>
            <w:shd w:val="clear" w:color="auto" w:fill="D9D9D9" w:themeFill="background1" w:themeFillShade="D9"/>
          </w:tcPr>
          <w:p w14:paraId="733BD68E" w14:textId="63D17CCD"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Tên hiển thị</w:t>
            </w:r>
          </w:p>
        </w:tc>
        <w:tc>
          <w:tcPr>
            <w:tcW w:w="4791" w:type="dxa"/>
            <w:shd w:val="clear" w:color="auto" w:fill="D9D9D9" w:themeFill="background1" w:themeFillShade="D9"/>
          </w:tcPr>
          <w:p w14:paraId="59A303FD"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Mô tả</w:t>
            </w:r>
          </w:p>
        </w:tc>
      </w:tr>
      <w:tr w:rsidR="00155DC4" w:rsidRPr="001164DE" w14:paraId="07E21A80" w14:textId="77777777" w:rsidTr="00DC4CB5">
        <w:tc>
          <w:tcPr>
            <w:tcW w:w="746" w:type="dxa"/>
          </w:tcPr>
          <w:p w14:paraId="7F392CF7" w14:textId="5151ABE5"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89" w:type="dxa"/>
          </w:tcPr>
          <w:p w14:paraId="4F7F0D92" w14:textId="75384BD4"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rPr>
              <w:t>Tin bài</w:t>
            </w:r>
          </w:p>
        </w:tc>
        <w:tc>
          <w:tcPr>
            <w:tcW w:w="4791" w:type="dxa"/>
          </w:tcPr>
          <w:p w14:paraId="58386E08" w14:textId="249B96B1"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hiện tin bài chi tiết</w:t>
            </w:r>
          </w:p>
        </w:tc>
      </w:tr>
      <w:tr w:rsidR="00155DC4" w:rsidRPr="001164DE" w14:paraId="537E159A" w14:textId="77777777" w:rsidTr="00DC4CB5">
        <w:tc>
          <w:tcPr>
            <w:tcW w:w="746" w:type="dxa"/>
          </w:tcPr>
          <w:p w14:paraId="081F6211" w14:textId="7FF0B9CC"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89" w:type="dxa"/>
          </w:tcPr>
          <w:p w14:paraId="3701D72E" w14:textId="0B889FD6"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rPr>
              <w:t>Quảng cáo</w:t>
            </w:r>
          </w:p>
        </w:tc>
        <w:tc>
          <w:tcPr>
            <w:tcW w:w="4791" w:type="dxa"/>
          </w:tcPr>
          <w:p w14:paraId="5CA8D19B" w14:textId="21E0A9F4"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hiện Quảng cáo</w:t>
            </w:r>
          </w:p>
        </w:tc>
      </w:tr>
      <w:tr w:rsidR="00155DC4" w:rsidRPr="001164DE" w14:paraId="55EF3475" w14:textId="77777777" w:rsidTr="00DC4CB5">
        <w:tc>
          <w:tcPr>
            <w:tcW w:w="746" w:type="dxa"/>
          </w:tcPr>
          <w:p w14:paraId="270F9D2C" w14:textId="42E4CB0F"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89" w:type="dxa"/>
          </w:tcPr>
          <w:p w14:paraId="1D0D6DDD" w14:textId="5C35DBE3"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Infographic</w:t>
            </w:r>
          </w:p>
        </w:tc>
        <w:tc>
          <w:tcPr>
            <w:tcW w:w="4791" w:type="dxa"/>
          </w:tcPr>
          <w:p w14:paraId="273C78B3" w14:textId="23E41208"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hiện Infographic</w:t>
            </w:r>
          </w:p>
        </w:tc>
      </w:tr>
      <w:tr w:rsidR="00155DC4" w:rsidRPr="001164DE" w14:paraId="2FFBD285" w14:textId="77777777" w:rsidTr="00C05606">
        <w:tc>
          <w:tcPr>
            <w:tcW w:w="746" w:type="dxa"/>
          </w:tcPr>
          <w:p w14:paraId="273EE9F5" w14:textId="4F7B993C"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89" w:type="dxa"/>
          </w:tcPr>
          <w:p w14:paraId="33A22090" w14:textId="53B285A9"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Album ảnh</w:t>
            </w:r>
          </w:p>
        </w:tc>
        <w:tc>
          <w:tcPr>
            <w:tcW w:w="4791" w:type="dxa"/>
          </w:tcPr>
          <w:p w14:paraId="6DC815DE" w14:textId="02BE8FB2"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hiển Album ảnh</w:t>
            </w:r>
          </w:p>
        </w:tc>
      </w:tr>
    </w:tbl>
    <w:p w14:paraId="54BC46A4" w14:textId="31768CA4" w:rsidR="00136EC8" w:rsidRPr="001164DE" w:rsidRDefault="00690BF4" w:rsidP="004F47AB">
      <w:pPr>
        <w:pStyle w:val="Heading2"/>
      </w:pPr>
      <w:bookmarkStart w:id="204" w:name="_Toc55924618"/>
      <w:bookmarkStart w:id="205" w:name="_Toc55924619"/>
      <w:bookmarkStart w:id="206" w:name="_Toc55924621"/>
      <w:bookmarkStart w:id="207" w:name="_Toc55924628"/>
      <w:bookmarkStart w:id="208" w:name="_Toc56175848"/>
      <w:bookmarkEnd w:id="204"/>
      <w:bookmarkEnd w:id="205"/>
      <w:bookmarkEnd w:id="206"/>
      <w:bookmarkEnd w:id="207"/>
      <w:ins w:id="209" w:author="Admin" w:date="2021-01-25T19:23:00Z">
        <w:r w:rsidRPr="001164DE">
          <w:rPr>
            <w:lang w:val="en-US"/>
          </w:rPr>
          <w:t xml:space="preserve"> </w:t>
        </w:r>
      </w:ins>
      <w:bookmarkStart w:id="210" w:name="_Toc70074019"/>
      <w:r w:rsidR="00136EC8" w:rsidRPr="001164DE">
        <w:t>Luồng xử lý (Workflow)</w:t>
      </w:r>
      <w:bookmarkEnd w:id="208"/>
      <w:bookmarkEnd w:id="210"/>
    </w:p>
    <w:p w14:paraId="55EEEF1F" w14:textId="77777777" w:rsidR="00136EC8" w:rsidRPr="001164DE" w:rsidRDefault="00136EC8" w:rsidP="004F47AB">
      <w:pPr>
        <w:pStyle w:val="Heading3"/>
      </w:pPr>
      <w:bookmarkStart w:id="211" w:name="_Toc56175849"/>
      <w:bookmarkStart w:id="212" w:name="_Toc70074020"/>
      <w:r w:rsidRPr="001164DE">
        <w:t>Thành phần</w:t>
      </w:r>
      <w:bookmarkEnd w:id="211"/>
      <w:bookmarkEnd w:id="212"/>
    </w:p>
    <w:p w14:paraId="4A586788" w14:textId="77777777" w:rsidR="00136EC8" w:rsidRPr="001164DE" w:rsidRDefault="00136EC8"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5B48024" wp14:editId="1FB35BFD">
            <wp:extent cx="5613991" cy="2098040"/>
            <wp:effectExtent l="19050" t="19050" r="2540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7374" cy="2099304"/>
                    </a:xfrm>
                    <a:prstGeom prst="rect">
                      <a:avLst/>
                    </a:prstGeom>
                    <a:ln>
                      <a:solidFill>
                        <a:schemeClr val="tx1"/>
                      </a:solidFill>
                    </a:ln>
                  </pic:spPr>
                </pic:pic>
              </a:graphicData>
            </a:graphic>
          </wp:inline>
        </w:drawing>
      </w:r>
    </w:p>
    <w:p w14:paraId="3C889C21" w14:textId="4E4B96EE"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5</w:t>
      </w:r>
      <w:r w:rsidRPr="001164DE">
        <w:rPr>
          <w:sz w:val="28"/>
          <w:szCs w:val="28"/>
        </w:rPr>
        <w:fldChar w:fldCharType="end"/>
      </w:r>
      <w:r w:rsidRPr="001164DE">
        <w:rPr>
          <w:sz w:val="28"/>
          <w:szCs w:val="28"/>
        </w:rPr>
        <w:t>: Quy trình xuất bản tin bài</w:t>
      </w:r>
    </w:p>
    <w:p w14:paraId="5FDA8204" w14:textId="77777777" w:rsidR="00136EC8" w:rsidRPr="001164DE" w:rsidRDefault="00136EC8" w:rsidP="004F47AB">
      <w:pPr>
        <w:pStyle w:val="Heading3"/>
      </w:pPr>
      <w:bookmarkStart w:id="213" w:name="_Toc56175850"/>
      <w:bookmarkStart w:id="214" w:name="_Toc70074021"/>
      <w:r w:rsidRPr="001164DE">
        <w:t>Mô tả thành phần</w:t>
      </w:r>
      <w:bookmarkEnd w:id="213"/>
      <w:bookmarkEnd w:id="214"/>
    </w:p>
    <w:p w14:paraId="5CBAC019" w14:textId="77777777" w:rsidR="00136EC8" w:rsidRPr="001164DE" w:rsidRDefault="00136EC8" w:rsidP="002B7031">
      <w:pPr>
        <w:pStyle w:val="Style2"/>
        <w:spacing w:beforeLines="60" w:before="144" w:line="312" w:lineRule="auto"/>
        <w:ind w:left="450" w:hanging="360"/>
      </w:pPr>
      <w:r w:rsidRPr="001164DE">
        <w:t>Hệ thống có 2 luồng xuất bản tin bài:</w:t>
      </w:r>
    </w:p>
    <w:p w14:paraId="03686776" w14:textId="31376AE1" w:rsidR="00136EC8" w:rsidRPr="001164DE" w:rsidRDefault="00136EC8" w:rsidP="002B7031">
      <w:pPr>
        <w:pStyle w:val="Style2"/>
        <w:numPr>
          <w:ilvl w:val="0"/>
          <w:numId w:val="0"/>
        </w:numPr>
        <w:spacing w:line="312" w:lineRule="auto"/>
        <w:ind w:left="90"/>
      </w:pPr>
      <w:r w:rsidRPr="001164DE">
        <w:t>+</w:t>
      </w:r>
      <w:r w:rsidR="004A7146" w:rsidRPr="001164DE">
        <w:t xml:space="preserve"> </w:t>
      </w:r>
      <w:r w:rsidRPr="001164DE">
        <w:t>Luồng biên tập cho phép các biên tập viên/ Phóng viên tự xuất bản tin bài mà không cần gửi phê duyệt</w:t>
      </w:r>
    </w:p>
    <w:p w14:paraId="5755CE51" w14:textId="60DECD71"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rPr>
        <w:t xml:space="preserve">+ Luồng biên tập yêu cầu người sử dụng cần gửi phê </w:t>
      </w:r>
      <w:r w:rsidR="004A7146" w:rsidRPr="001164DE">
        <w:rPr>
          <w:rFonts w:ascii="Times New Roman" w:hAnsi="Times New Roman" w:cs="Times New Roman"/>
          <w:sz w:val="28"/>
          <w:szCs w:val="28"/>
        </w:rPr>
        <w:t>duyệt</w:t>
      </w:r>
      <w:r w:rsidRPr="001164DE">
        <w:rPr>
          <w:rFonts w:ascii="Times New Roman" w:hAnsi="Times New Roman" w:cs="Times New Roman"/>
          <w:sz w:val="28"/>
          <w:szCs w:val="28"/>
        </w:rPr>
        <w:t>, các tin bài cần được phê duyệt bởi Phê duyệt viên sau đó mới được xuất bản</w:t>
      </w:r>
    </w:p>
    <w:p w14:paraId="11D8D8F6" w14:textId="77777777" w:rsidR="00136EC8" w:rsidRPr="001164DE" w:rsidRDefault="00136EC8" w:rsidP="004F47AB">
      <w:pPr>
        <w:pStyle w:val="Heading3"/>
      </w:pPr>
      <w:bookmarkStart w:id="215" w:name="_Toc56175851"/>
      <w:bookmarkStart w:id="216" w:name="_Toc70074022"/>
      <w:r w:rsidRPr="001164DE">
        <w:t>Chi tiết luồng phê duyệt</w:t>
      </w:r>
      <w:bookmarkEnd w:id="215"/>
      <w:bookmarkEnd w:id="216"/>
    </w:p>
    <w:tbl>
      <w:tblPr>
        <w:tblStyle w:val="TableGrid"/>
        <w:tblW w:w="8926" w:type="dxa"/>
        <w:tblLayout w:type="fixed"/>
        <w:tblLook w:val="04A0" w:firstRow="1" w:lastRow="0" w:firstColumn="1" w:lastColumn="0" w:noHBand="0" w:noVBand="1"/>
      </w:tblPr>
      <w:tblGrid>
        <w:gridCol w:w="2405"/>
        <w:gridCol w:w="2835"/>
        <w:gridCol w:w="1985"/>
        <w:gridCol w:w="1701"/>
      </w:tblGrid>
      <w:tr w:rsidR="00136EC8" w:rsidRPr="001164DE" w14:paraId="03E41AB3" w14:textId="77777777" w:rsidTr="00DC4CB5">
        <w:trPr>
          <w:tblHeader/>
        </w:trPr>
        <w:tc>
          <w:tcPr>
            <w:tcW w:w="2405" w:type="dxa"/>
            <w:shd w:val="clear" w:color="auto" w:fill="D9D9D9" w:themeFill="background1" w:themeFillShade="D9"/>
          </w:tcPr>
          <w:p w14:paraId="47081F8C"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Tên luồng phê duyệt</w:t>
            </w:r>
          </w:p>
        </w:tc>
        <w:tc>
          <w:tcPr>
            <w:tcW w:w="2835" w:type="dxa"/>
            <w:shd w:val="clear" w:color="auto" w:fill="D9D9D9" w:themeFill="background1" w:themeFillShade="D9"/>
          </w:tcPr>
          <w:p w14:paraId="1DAF10F5"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 xml:space="preserve">Trạng thái </w:t>
            </w:r>
          </w:p>
          <w:p w14:paraId="602A4B56"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(Workflow Stages)</w:t>
            </w:r>
          </w:p>
        </w:tc>
        <w:tc>
          <w:tcPr>
            <w:tcW w:w="1985" w:type="dxa"/>
            <w:shd w:val="clear" w:color="auto" w:fill="D9D9D9" w:themeFill="background1" w:themeFillShade="D9"/>
          </w:tcPr>
          <w:p w14:paraId="51991542"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 xml:space="preserve">Hành động </w:t>
            </w:r>
          </w:p>
          <w:p w14:paraId="78D157D8"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(Workflow action)</w:t>
            </w:r>
          </w:p>
        </w:tc>
        <w:tc>
          <w:tcPr>
            <w:tcW w:w="1701" w:type="dxa"/>
            <w:shd w:val="clear" w:color="auto" w:fill="D9D9D9" w:themeFill="background1" w:themeFillShade="D9"/>
          </w:tcPr>
          <w:p w14:paraId="1223F5A1" w14:textId="77777777" w:rsidR="00136EC8" w:rsidRPr="001164DE" w:rsidRDefault="00136EC8" w:rsidP="002B7031">
            <w:pPr>
              <w:spacing w:line="312" w:lineRule="auto"/>
              <w:rPr>
                <w:rFonts w:ascii="Times New Roman" w:hAnsi="Times New Roman"/>
                <w:b/>
                <w:sz w:val="28"/>
                <w:szCs w:val="28"/>
                <w:lang w:eastAsia="x-none"/>
              </w:rPr>
            </w:pPr>
          </w:p>
          <w:p w14:paraId="0892D438"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Ghi chú</w:t>
            </w:r>
          </w:p>
        </w:tc>
      </w:tr>
      <w:tr w:rsidR="00136EC8" w:rsidRPr="001164DE" w14:paraId="79971D6F" w14:textId="77777777" w:rsidTr="00DC4CB5">
        <w:tc>
          <w:tcPr>
            <w:tcW w:w="2405" w:type="dxa"/>
            <w:vMerge w:val="restart"/>
          </w:tcPr>
          <w:p w14:paraId="60E0FAE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Quy trình phê duyệt tin bài</w:t>
            </w:r>
          </w:p>
          <w:p w14:paraId="32063A6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(Dành cho các tin bài cần phê duyệt)</w:t>
            </w:r>
          </w:p>
        </w:tc>
        <w:tc>
          <w:tcPr>
            <w:tcW w:w="2835" w:type="dxa"/>
          </w:tcPr>
          <w:p w14:paraId="33FB23A9"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Tapchi/Bản nháp</w:t>
            </w:r>
          </w:p>
        </w:tc>
        <w:tc>
          <w:tcPr>
            <w:tcW w:w="1985" w:type="dxa"/>
          </w:tcPr>
          <w:p w14:paraId="4493E49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Gửi email</w:t>
            </w:r>
          </w:p>
        </w:tc>
        <w:tc>
          <w:tcPr>
            <w:tcW w:w="1701" w:type="dxa"/>
          </w:tcPr>
          <w:p w14:paraId="78B602D2" w14:textId="2551DAB4" w:rsidR="00136EC8" w:rsidRPr="001164DE" w:rsidRDefault="0050223D"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Trạng thái khi tin bài bị từ chối</w:t>
            </w:r>
          </w:p>
        </w:tc>
      </w:tr>
      <w:tr w:rsidR="00136EC8" w:rsidRPr="001164DE" w14:paraId="5F5CC9E2" w14:textId="77777777" w:rsidTr="00DC4CB5">
        <w:tc>
          <w:tcPr>
            <w:tcW w:w="2405" w:type="dxa"/>
            <w:vMerge/>
          </w:tcPr>
          <w:p w14:paraId="355121F0"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048FBC59"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Tapchi/Chờ phê duyệt</w:t>
            </w:r>
          </w:p>
        </w:tc>
        <w:tc>
          <w:tcPr>
            <w:tcW w:w="1985" w:type="dxa"/>
          </w:tcPr>
          <w:p w14:paraId="193952BD"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Gửi email</w:t>
            </w:r>
          </w:p>
        </w:tc>
        <w:tc>
          <w:tcPr>
            <w:tcW w:w="1701" w:type="dxa"/>
          </w:tcPr>
          <w:p w14:paraId="4727DD2C"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261C668A" w14:textId="77777777" w:rsidTr="00DC4CB5">
        <w:tc>
          <w:tcPr>
            <w:tcW w:w="2405" w:type="dxa"/>
            <w:vMerge/>
          </w:tcPr>
          <w:p w14:paraId="05B9C855"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43472791"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Tapchi/Xuất bản</w:t>
            </w:r>
          </w:p>
        </w:tc>
        <w:tc>
          <w:tcPr>
            <w:tcW w:w="1985" w:type="dxa"/>
          </w:tcPr>
          <w:p w14:paraId="4E27E1FB"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Xuất bản</w:t>
            </w:r>
          </w:p>
          <w:p w14:paraId="1BC5B27B" w14:textId="328BD376" w:rsidR="00155DC4" w:rsidRPr="001164DE" w:rsidRDefault="00155DC4" w:rsidP="002B7031">
            <w:pPr>
              <w:spacing w:line="312" w:lineRule="auto"/>
              <w:rPr>
                <w:rFonts w:ascii="Times New Roman" w:hAnsi="Times New Roman"/>
                <w:sz w:val="28"/>
                <w:szCs w:val="28"/>
                <w:lang w:eastAsia="x-none"/>
              </w:rPr>
            </w:pPr>
            <w:r w:rsidRPr="001164DE">
              <w:rPr>
                <w:rFonts w:ascii="Times New Roman" w:hAnsi="Times New Roman"/>
                <w:sz w:val="28"/>
                <w:szCs w:val="28"/>
              </w:rPr>
              <w:t>Thiết lập ngày hạ xuất bản</w:t>
            </w:r>
          </w:p>
        </w:tc>
        <w:tc>
          <w:tcPr>
            <w:tcW w:w="1701" w:type="dxa"/>
          </w:tcPr>
          <w:p w14:paraId="0A5CD322" w14:textId="77777777" w:rsidR="00136EC8" w:rsidRPr="001164DE" w:rsidRDefault="00136EC8" w:rsidP="002B7031">
            <w:pPr>
              <w:spacing w:line="312" w:lineRule="auto"/>
              <w:rPr>
                <w:rFonts w:ascii="Times New Roman" w:hAnsi="Times New Roman"/>
                <w:sz w:val="28"/>
                <w:szCs w:val="28"/>
              </w:rPr>
            </w:pPr>
          </w:p>
        </w:tc>
      </w:tr>
      <w:tr w:rsidR="00136EC8" w:rsidRPr="001164DE" w14:paraId="089B169E" w14:textId="77777777" w:rsidTr="00DC4CB5">
        <w:tc>
          <w:tcPr>
            <w:tcW w:w="2405" w:type="dxa"/>
            <w:vMerge/>
          </w:tcPr>
          <w:p w14:paraId="2A9695E6"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6E016341"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Tapchi/Hạ xuất bản</w:t>
            </w:r>
          </w:p>
        </w:tc>
        <w:tc>
          <w:tcPr>
            <w:tcW w:w="1985" w:type="dxa"/>
          </w:tcPr>
          <w:p w14:paraId="4649B87D"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Hạ xuất bản</w:t>
            </w:r>
          </w:p>
        </w:tc>
        <w:tc>
          <w:tcPr>
            <w:tcW w:w="1701" w:type="dxa"/>
          </w:tcPr>
          <w:p w14:paraId="15376143" w14:textId="77777777" w:rsidR="00136EC8" w:rsidRPr="001164DE" w:rsidRDefault="00136EC8" w:rsidP="002B7031">
            <w:pPr>
              <w:spacing w:line="312" w:lineRule="auto"/>
              <w:rPr>
                <w:rFonts w:ascii="Times New Roman" w:hAnsi="Times New Roman"/>
                <w:sz w:val="28"/>
                <w:szCs w:val="28"/>
              </w:rPr>
            </w:pPr>
          </w:p>
        </w:tc>
      </w:tr>
      <w:tr w:rsidR="00136EC8" w:rsidRPr="001164DE" w14:paraId="17A3622C" w14:textId="77777777" w:rsidTr="00DC4CB5">
        <w:tc>
          <w:tcPr>
            <w:tcW w:w="2405" w:type="dxa"/>
            <w:vMerge w:val="restart"/>
          </w:tcPr>
          <w:p w14:paraId="2866D009"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Quy trình xuất bản tin bài</w:t>
            </w:r>
          </w:p>
          <w:p w14:paraId="0B47B9E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(Đối với các tin bài không cần phê duyệt)</w:t>
            </w:r>
          </w:p>
        </w:tc>
        <w:tc>
          <w:tcPr>
            <w:tcW w:w="2835" w:type="dxa"/>
          </w:tcPr>
          <w:p w14:paraId="59B34AC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Tapchi/Bản nháp</w:t>
            </w:r>
          </w:p>
        </w:tc>
        <w:tc>
          <w:tcPr>
            <w:tcW w:w="1985" w:type="dxa"/>
          </w:tcPr>
          <w:p w14:paraId="4E47894E" w14:textId="77777777" w:rsidR="00136EC8" w:rsidRPr="001164DE" w:rsidRDefault="00136EC8" w:rsidP="002B7031">
            <w:pPr>
              <w:spacing w:line="312" w:lineRule="auto"/>
              <w:rPr>
                <w:rFonts w:ascii="Times New Roman" w:hAnsi="Times New Roman"/>
                <w:sz w:val="28"/>
                <w:szCs w:val="28"/>
                <w:lang w:eastAsia="x-none"/>
              </w:rPr>
            </w:pPr>
          </w:p>
        </w:tc>
        <w:tc>
          <w:tcPr>
            <w:tcW w:w="1701" w:type="dxa"/>
          </w:tcPr>
          <w:p w14:paraId="296B6235" w14:textId="66094194" w:rsidR="00136EC8" w:rsidRPr="001164DE" w:rsidRDefault="00155DC4"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Trạng thái khi tin bài bị từ chối</w:t>
            </w:r>
          </w:p>
        </w:tc>
      </w:tr>
      <w:tr w:rsidR="00136EC8" w:rsidRPr="001164DE" w14:paraId="6126CEA7" w14:textId="77777777" w:rsidTr="00DC4CB5">
        <w:tc>
          <w:tcPr>
            <w:tcW w:w="2405" w:type="dxa"/>
            <w:vMerge/>
          </w:tcPr>
          <w:p w14:paraId="71FA006E"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1EEF82F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Tapchi/Xuất bản</w:t>
            </w:r>
          </w:p>
        </w:tc>
        <w:tc>
          <w:tcPr>
            <w:tcW w:w="1985" w:type="dxa"/>
          </w:tcPr>
          <w:p w14:paraId="3507D86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Xuất bản</w:t>
            </w:r>
          </w:p>
          <w:p w14:paraId="6580BD4F" w14:textId="75AFF490" w:rsidR="00155DC4" w:rsidRPr="001164DE" w:rsidRDefault="00155DC4" w:rsidP="002B7031">
            <w:pPr>
              <w:spacing w:line="312" w:lineRule="auto"/>
              <w:rPr>
                <w:rFonts w:ascii="Times New Roman" w:hAnsi="Times New Roman"/>
                <w:sz w:val="28"/>
                <w:szCs w:val="28"/>
                <w:lang w:eastAsia="x-none"/>
              </w:rPr>
            </w:pPr>
            <w:r w:rsidRPr="001164DE">
              <w:rPr>
                <w:rFonts w:ascii="Times New Roman" w:hAnsi="Times New Roman"/>
                <w:sz w:val="28"/>
                <w:szCs w:val="28"/>
              </w:rPr>
              <w:t>Thiết lập ngày hạ xuất bản</w:t>
            </w:r>
          </w:p>
        </w:tc>
        <w:tc>
          <w:tcPr>
            <w:tcW w:w="1701" w:type="dxa"/>
          </w:tcPr>
          <w:p w14:paraId="16EB6FA5" w14:textId="77777777" w:rsidR="00136EC8" w:rsidRPr="001164DE" w:rsidRDefault="00136EC8" w:rsidP="002B7031">
            <w:pPr>
              <w:spacing w:line="312" w:lineRule="auto"/>
              <w:rPr>
                <w:rFonts w:ascii="Times New Roman" w:hAnsi="Times New Roman"/>
                <w:sz w:val="28"/>
                <w:szCs w:val="28"/>
              </w:rPr>
            </w:pPr>
          </w:p>
        </w:tc>
      </w:tr>
      <w:tr w:rsidR="00136EC8" w:rsidRPr="001164DE" w14:paraId="732A5449" w14:textId="77777777" w:rsidTr="00DC4CB5">
        <w:tc>
          <w:tcPr>
            <w:tcW w:w="2405" w:type="dxa"/>
            <w:vMerge/>
          </w:tcPr>
          <w:p w14:paraId="28D2C1F9"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3868371D"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lang w:eastAsia="x-none"/>
              </w:rPr>
              <w:t>Tapchi/Hạ xuất bản</w:t>
            </w:r>
          </w:p>
        </w:tc>
        <w:tc>
          <w:tcPr>
            <w:tcW w:w="1985" w:type="dxa"/>
          </w:tcPr>
          <w:p w14:paraId="11171C3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Hạ xuất bản</w:t>
            </w:r>
          </w:p>
        </w:tc>
        <w:tc>
          <w:tcPr>
            <w:tcW w:w="1701" w:type="dxa"/>
          </w:tcPr>
          <w:p w14:paraId="3EA24B2A" w14:textId="77777777" w:rsidR="00136EC8" w:rsidRPr="001164DE" w:rsidRDefault="00136EC8" w:rsidP="002B7031">
            <w:pPr>
              <w:spacing w:line="312" w:lineRule="auto"/>
              <w:rPr>
                <w:rFonts w:ascii="Times New Roman" w:hAnsi="Times New Roman"/>
                <w:sz w:val="28"/>
                <w:szCs w:val="28"/>
              </w:rPr>
            </w:pPr>
          </w:p>
        </w:tc>
      </w:tr>
    </w:tbl>
    <w:p w14:paraId="39F0600B" w14:textId="77777777" w:rsidR="00136EC8" w:rsidRPr="001164DE" w:rsidRDefault="00136EC8" w:rsidP="004F47AB">
      <w:pPr>
        <w:pStyle w:val="Heading2"/>
      </w:pPr>
      <w:bookmarkStart w:id="217" w:name="_Toc55924634"/>
      <w:bookmarkStart w:id="218" w:name="_Toc55924647"/>
      <w:bookmarkStart w:id="219" w:name="_Toc55924653"/>
      <w:bookmarkStart w:id="220" w:name="_Toc55924659"/>
      <w:bookmarkStart w:id="221" w:name="_Toc55924665"/>
      <w:bookmarkStart w:id="222" w:name="_Toc55924677"/>
      <w:bookmarkStart w:id="223" w:name="_Toc55924684"/>
      <w:bookmarkStart w:id="224" w:name="_Toc55924693"/>
      <w:bookmarkStart w:id="225" w:name="_Toc55924699"/>
      <w:bookmarkStart w:id="226" w:name="_Toc55924715"/>
      <w:bookmarkStart w:id="227" w:name="_Toc55924716"/>
      <w:bookmarkStart w:id="228" w:name="_Toc56175852"/>
      <w:bookmarkStart w:id="229" w:name="_Toc70074023"/>
      <w:bookmarkEnd w:id="217"/>
      <w:bookmarkEnd w:id="218"/>
      <w:bookmarkEnd w:id="219"/>
      <w:bookmarkEnd w:id="220"/>
      <w:bookmarkEnd w:id="221"/>
      <w:bookmarkEnd w:id="222"/>
      <w:bookmarkEnd w:id="223"/>
      <w:bookmarkEnd w:id="224"/>
      <w:bookmarkEnd w:id="225"/>
      <w:bookmarkEnd w:id="226"/>
      <w:bookmarkEnd w:id="227"/>
      <w:r w:rsidRPr="001164DE">
        <w:t>Thành phần (Components)</w:t>
      </w:r>
      <w:bookmarkEnd w:id="228"/>
      <w:bookmarkEnd w:id="229"/>
    </w:p>
    <w:p w14:paraId="55A152A6" w14:textId="77777777" w:rsidR="00136EC8" w:rsidRPr="001164DE" w:rsidRDefault="00136EC8" w:rsidP="004F47AB">
      <w:pPr>
        <w:pStyle w:val="Heading3"/>
      </w:pPr>
      <w:bookmarkStart w:id="230" w:name="_Toc56175853"/>
      <w:bookmarkStart w:id="231" w:name="_Toc70074024"/>
      <w:r w:rsidRPr="001164DE">
        <w:t>Thành phần</w:t>
      </w:r>
      <w:bookmarkEnd w:id="230"/>
      <w:bookmarkEnd w:id="231"/>
    </w:p>
    <w:p w14:paraId="28EC7D2D" w14:textId="77777777" w:rsidR="00136EC8" w:rsidRPr="001164DE" w:rsidRDefault="00136EC8"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1414A559" wp14:editId="2366E553">
            <wp:extent cx="5715000" cy="2125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15000" cy="2125345"/>
                    </a:xfrm>
                    <a:prstGeom prst="rect">
                      <a:avLst/>
                    </a:prstGeom>
                    <a:ln>
                      <a:solidFill>
                        <a:schemeClr val="tx1"/>
                      </a:solidFill>
                    </a:ln>
                  </pic:spPr>
                </pic:pic>
              </a:graphicData>
            </a:graphic>
          </wp:inline>
        </w:drawing>
      </w:r>
    </w:p>
    <w:p w14:paraId="138AFD25" w14:textId="2CB74914"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6</w:t>
      </w:r>
      <w:r w:rsidRPr="001164DE">
        <w:rPr>
          <w:sz w:val="28"/>
          <w:szCs w:val="28"/>
        </w:rPr>
        <w:fldChar w:fldCharType="end"/>
      </w:r>
      <w:r w:rsidRPr="001164DE">
        <w:rPr>
          <w:sz w:val="28"/>
          <w:szCs w:val="28"/>
        </w:rPr>
        <w:t>: Thành phần quy định giao diện hiển thị</w:t>
      </w:r>
    </w:p>
    <w:p w14:paraId="561E2718" w14:textId="77777777" w:rsidR="00136EC8" w:rsidRPr="001164DE" w:rsidRDefault="00136EC8" w:rsidP="004F47AB">
      <w:pPr>
        <w:pStyle w:val="Heading3"/>
      </w:pPr>
      <w:bookmarkStart w:id="232" w:name="_Toc56175854"/>
      <w:bookmarkStart w:id="233" w:name="_Toc70074025"/>
      <w:r w:rsidRPr="001164DE">
        <w:t>Mô tả thành phần</w:t>
      </w:r>
      <w:bookmarkEnd w:id="232"/>
      <w:bookmarkEnd w:id="233"/>
    </w:p>
    <w:p w14:paraId="5DCE9577"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Các thành phần quy định giao diện hiển thị của website Tạp chí Thuế được lưu trữ trong thư viện Tapchi Components. Thư viện Components chứa 2 thư mục:</w:t>
      </w:r>
    </w:p>
    <w:p w14:paraId="5948D696"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HTML Components</w:t>
      </w:r>
    </w:p>
    <w:p w14:paraId="5A5D28F5"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Menu Components</w:t>
      </w:r>
    </w:p>
    <w:p w14:paraId="42F9317F"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xml:space="preserve">Thư viện TapChi chứa thư mục dùng chung của hệ thống bao gồm: </w:t>
      </w:r>
    </w:p>
    <w:p w14:paraId="6CEC9D97" w14:textId="77777777" w:rsidR="00136EC8" w:rsidRPr="001164DE" w:rsidRDefault="00136EC8" w:rsidP="002B7031">
      <w:pPr>
        <w:pStyle w:val="Style2"/>
        <w:numPr>
          <w:ilvl w:val="0"/>
          <w:numId w:val="0"/>
        </w:numPr>
        <w:spacing w:line="312" w:lineRule="auto"/>
        <w:ind w:left="90"/>
      </w:pPr>
      <w:r w:rsidRPr="001164DE">
        <w:lastRenderedPageBreak/>
        <w:t>+ File Video: Lưu trữ Video dùng chung</w:t>
      </w:r>
    </w:p>
    <w:p w14:paraId="4C669C7F" w14:textId="77777777" w:rsidR="00136EC8" w:rsidRPr="001164DE" w:rsidRDefault="00136EC8" w:rsidP="002B7031">
      <w:pPr>
        <w:pStyle w:val="Style2"/>
        <w:numPr>
          <w:ilvl w:val="0"/>
          <w:numId w:val="0"/>
        </w:numPr>
        <w:spacing w:line="312" w:lineRule="auto"/>
        <w:ind w:left="450" w:hanging="360"/>
      </w:pPr>
      <w:r w:rsidRPr="001164DE">
        <w:t>+ File Hình ảnh: Lưu trữ ảnh dùng chung</w:t>
      </w:r>
    </w:p>
    <w:p w14:paraId="178E8AAF" w14:textId="77777777" w:rsidR="00136EC8" w:rsidRPr="001164DE" w:rsidRDefault="00136EC8" w:rsidP="004F47AB">
      <w:pPr>
        <w:pStyle w:val="Heading3"/>
      </w:pPr>
      <w:bookmarkStart w:id="234" w:name="_Toc56175855"/>
      <w:bookmarkStart w:id="235" w:name="_Toc70074026"/>
      <w:r w:rsidRPr="001164DE">
        <w:t>Chi tiết luồng xử lý</w:t>
      </w:r>
      <w:bookmarkEnd w:id="234"/>
      <w:bookmarkEnd w:id="235"/>
    </w:p>
    <w:tbl>
      <w:tblPr>
        <w:tblStyle w:val="TableGrid"/>
        <w:tblW w:w="0" w:type="auto"/>
        <w:tblLook w:val="04A0" w:firstRow="1" w:lastRow="0" w:firstColumn="1" w:lastColumn="0" w:noHBand="0" w:noVBand="1"/>
      </w:tblPr>
      <w:tblGrid>
        <w:gridCol w:w="888"/>
        <w:gridCol w:w="4011"/>
        <w:gridCol w:w="3885"/>
      </w:tblGrid>
      <w:tr w:rsidR="00136EC8" w:rsidRPr="001164DE" w14:paraId="3F70C990" w14:textId="77777777" w:rsidTr="00DC4CB5">
        <w:trPr>
          <w:tblHeader/>
        </w:trPr>
        <w:tc>
          <w:tcPr>
            <w:tcW w:w="888" w:type="dxa"/>
            <w:shd w:val="clear" w:color="auto" w:fill="D9D9D9" w:themeFill="background1" w:themeFillShade="D9"/>
          </w:tcPr>
          <w:p w14:paraId="526B072F"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STT</w:t>
            </w:r>
          </w:p>
        </w:tc>
        <w:tc>
          <w:tcPr>
            <w:tcW w:w="4011" w:type="dxa"/>
            <w:shd w:val="clear" w:color="auto" w:fill="D9D9D9" w:themeFill="background1" w:themeFillShade="D9"/>
          </w:tcPr>
          <w:p w14:paraId="6EFF64F9" w14:textId="395D62FC"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Tên hiển thị</w:t>
            </w:r>
          </w:p>
        </w:tc>
        <w:tc>
          <w:tcPr>
            <w:tcW w:w="3885" w:type="dxa"/>
            <w:shd w:val="clear" w:color="auto" w:fill="D9D9D9" w:themeFill="background1" w:themeFillShade="D9"/>
          </w:tcPr>
          <w:p w14:paraId="56D1888F"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Mô tả</w:t>
            </w:r>
          </w:p>
        </w:tc>
      </w:tr>
      <w:tr w:rsidR="00136EC8" w:rsidRPr="001164DE" w14:paraId="786F7F8B" w14:textId="77777777" w:rsidTr="00DC4CB5">
        <w:tc>
          <w:tcPr>
            <w:tcW w:w="888" w:type="dxa"/>
          </w:tcPr>
          <w:p w14:paraId="64F17D91"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4011" w:type="dxa"/>
          </w:tcPr>
          <w:p w14:paraId="1F6AFED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Danh sách tin hot</w:t>
            </w:r>
          </w:p>
        </w:tc>
        <w:tc>
          <w:tcPr>
            <w:tcW w:w="3885" w:type="dxa"/>
          </w:tcPr>
          <w:p w14:paraId="66C0404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tin hot trang chủ</w:t>
            </w:r>
          </w:p>
        </w:tc>
      </w:tr>
      <w:tr w:rsidR="00136EC8" w:rsidRPr="001164DE" w14:paraId="14D760B3" w14:textId="77777777" w:rsidTr="00DC4CB5">
        <w:tc>
          <w:tcPr>
            <w:tcW w:w="888" w:type="dxa"/>
          </w:tcPr>
          <w:p w14:paraId="687CF2D3"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4011" w:type="dxa"/>
          </w:tcPr>
          <w:p w14:paraId="1C7C884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mới nhất</w:t>
            </w:r>
          </w:p>
        </w:tc>
        <w:tc>
          <w:tcPr>
            <w:tcW w:w="3885" w:type="dxa"/>
          </w:tcPr>
          <w:p w14:paraId="70840C4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danh sách tin mới nhất  </w:t>
            </w:r>
          </w:p>
        </w:tc>
      </w:tr>
      <w:tr w:rsidR="00136EC8" w:rsidRPr="001164DE" w14:paraId="6B9BA499" w14:textId="77777777" w:rsidTr="00DC4CB5">
        <w:tc>
          <w:tcPr>
            <w:tcW w:w="888" w:type="dxa"/>
          </w:tcPr>
          <w:p w14:paraId="25A57E5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4011" w:type="dxa"/>
          </w:tcPr>
          <w:p w14:paraId="58EC4B69"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tiêu điểm</w:t>
            </w:r>
          </w:p>
        </w:tc>
        <w:tc>
          <w:tcPr>
            <w:tcW w:w="3885" w:type="dxa"/>
          </w:tcPr>
          <w:p w14:paraId="7C15CE6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tin tiêu điểm</w:t>
            </w:r>
          </w:p>
        </w:tc>
      </w:tr>
      <w:tr w:rsidR="00136EC8" w:rsidRPr="001164DE" w14:paraId="16FB3CD5" w14:textId="77777777" w:rsidTr="00DC4CB5">
        <w:tc>
          <w:tcPr>
            <w:tcW w:w="888" w:type="dxa"/>
          </w:tcPr>
          <w:p w14:paraId="4D066C81"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4011" w:type="dxa"/>
          </w:tcPr>
          <w:p w14:paraId="0A7D7280"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tiện ích</w:t>
            </w:r>
          </w:p>
        </w:tc>
        <w:tc>
          <w:tcPr>
            <w:tcW w:w="3885" w:type="dxa"/>
          </w:tcPr>
          <w:p w14:paraId="099E3F9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tiện ích</w:t>
            </w:r>
          </w:p>
        </w:tc>
      </w:tr>
      <w:tr w:rsidR="00136EC8" w:rsidRPr="001164DE" w14:paraId="78B6C3E2" w14:textId="77777777" w:rsidTr="00DC4CB5">
        <w:tc>
          <w:tcPr>
            <w:tcW w:w="888" w:type="dxa"/>
          </w:tcPr>
          <w:p w14:paraId="3F598634"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4011" w:type="dxa"/>
          </w:tcPr>
          <w:p w14:paraId="687E560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video trên trang chủ</w:t>
            </w:r>
          </w:p>
        </w:tc>
        <w:tc>
          <w:tcPr>
            <w:tcW w:w="3885" w:type="dxa"/>
          </w:tcPr>
          <w:p w14:paraId="51B71BE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video trên trang chủ</w:t>
            </w:r>
          </w:p>
        </w:tc>
      </w:tr>
      <w:tr w:rsidR="00136EC8" w:rsidRPr="001164DE" w14:paraId="2A19134E" w14:textId="77777777" w:rsidTr="00DC4CB5">
        <w:tc>
          <w:tcPr>
            <w:tcW w:w="888" w:type="dxa"/>
          </w:tcPr>
          <w:p w14:paraId="1685BA2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4011" w:type="dxa"/>
          </w:tcPr>
          <w:p w14:paraId="23441A9B"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trong chuyên mục trên trang chủ</w:t>
            </w:r>
          </w:p>
        </w:tc>
        <w:tc>
          <w:tcPr>
            <w:tcW w:w="3885" w:type="dxa"/>
          </w:tcPr>
          <w:p w14:paraId="06BD600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tin trong chuyên mục trên trang chủ</w:t>
            </w:r>
          </w:p>
        </w:tc>
      </w:tr>
      <w:tr w:rsidR="00136EC8" w:rsidRPr="001164DE" w14:paraId="12CFF357" w14:textId="77777777" w:rsidTr="00DC4CB5">
        <w:tc>
          <w:tcPr>
            <w:tcW w:w="888" w:type="dxa"/>
          </w:tcPr>
          <w:p w14:paraId="1F06645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4011" w:type="dxa"/>
          </w:tcPr>
          <w:p w14:paraId="5345132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chờ ở trang chuyên mục</w:t>
            </w:r>
          </w:p>
        </w:tc>
        <w:tc>
          <w:tcPr>
            <w:tcW w:w="3885" w:type="dxa"/>
          </w:tcPr>
          <w:p w14:paraId="1BFBE6E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sachs tin chờ ở trang chuyên mục</w:t>
            </w:r>
          </w:p>
          <w:p w14:paraId="29D606CF"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662D6A4B" w14:textId="77777777" w:rsidTr="00DC4CB5">
        <w:tc>
          <w:tcPr>
            <w:tcW w:w="888" w:type="dxa"/>
          </w:tcPr>
          <w:p w14:paraId="4EB716AA"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4011" w:type="dxa"/>
          </w:tcPr>
          <w:p w14:paraId="60ED4B3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mới nhất ở các chuyên mục khác</w:t>
            </w:r>
          </w:p>
        </w:tc>
        <w:tc>
          <w:tcPr>
            <w:tcW w:w="3885" w:type="dxa"/>
          </w:tcPr>
          <w:p w14:paraId="0A6BD74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tin mới nhất ở các chuyên mục khác</w:t>
            </w:r>
          </w:p>
        </w:tc>
      </w:tr>
      <w:tr w:rsidR="00136EC8" w:rsidRPr="001164DE" w14:paraId="67EB42CC" w14:textId="77777777" w:rsidTr="00DC4CB5">
        <w:tc>
          <w:tcPr>
            <w:tcW w:w="888" w:type="dxa"/>
          </w:tcPr>
          <w:p w14:paraId="7753BA5A"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9</w:t>
            </w:r>
          </w:p>
        </w:tc>
        <w:tc>
          <w:tcPr>
            <w:tcW w:w="4011" w:type="dxa"/>
          </w:tcPr>
          <w:p w14:paraId="6220F93E"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Danh sách video </w:t>
            </w:r>
          </w:p>
        </w:tc>
        <w:tc>
          <w:tcPr>
            <w:tcW w:w="3885" w:type="dxa"/>
          </w:tcPr>
          <w:p w14:paraId="2606A4C1"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video</w:t>
            </w:r>
          </w:p>
        </w:tc>
      </w:tr>
      <w:tr w:rsidR="00136EC8" w:rsidRPr="001164DE" w14:paraId="4105F5F5" w14:textId="77777777" w:rsidTr="00DC4CB5">
        <w:tc>
          <w:tcPr>
            <w:tcW w:w="888" w:type="dxa"/>
          </w:tcPr>
          <w:p w14:paraId="476E7F46"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10</w:t>
            </w:r>
          </w:p>
        </w:tc>
        <w:tc>
          <w:tcPr>
            <w:tcW w:w="4011" w:type="dxa"/>
          </w:tcPr>
          <w:p w14:paraId="7515813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album ảnh</w:t>
            </w:r>
          </w:p>
        </w:tc>
        <w:tc>
          <w:tcPr>
            <w:tcW w:w="3885" w:type="dxa"/>
          </w:tcPr>
          <w:p w14:paraId="550BCEB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album ảnh</w:t>
            </w:r>
          </w:p>
        </w:tc>
      </w:tr>
      <w:tr w:rsidR="00136EC8" w:rsidRPr="001164DE" w14:paraId="4D47AEB8" w14:textId="77777777" w:rsidTr="00DC4CB5">
        <w:tc>
          <w:tcPr>
            <w:tcW w:w="888" w:type="dxa"/>
          </w:tcPr>
          <w:p w14:paraId="1CB989AE"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11</w:t>
            </w:r>
          </w:p>
        </w:tc>
        <w:tc>
          <w:tcPr>
            <w:tcW w:w="4011" w:type="dxa"/>
          </w:tcPr>
          <w:p w14:paraId="14E38B3D"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info graphic</w:t>
            </w:r>
          </w:p>
        </w:tc>
        <w:tc>
          <w:tcPr>
            <w:tcW w:w="3885" w:type="dxa"/>
          </w:tcPr>
          <w:p w14:paraId="7861716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info graphic</w:t>
            </w:r>
          </w:p>
        </w:tc>
      </w:tr>
      <w:tr w:rsidR="00136EC8" w:rsidRPr="001164DE" w14:paraId="0ACA7BB6" w14:textId="77777777" w:rsidTr="00DC4CB5">
        <w:tc>
          <w:tcPr>
            <w:tcW w:w="888" w:type="dxa"/>
          </w:tcPr>
          <w:p w14:paraId="520694E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12</w:t>
            </w:r>
          </w:p>
        </w:tc>
        <w:tc>
          <w:tcPr>
            <w:tcW w:w="4011" w:type="dxa"/>
          </w:tcPr>
          <w:p w14:paraId="618AFD0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các tin liên quan cùng chuyên mục</w:t>
            </w:r>
          </w:p>
        </w:tc>
        <w:tc>
          <w:tcPr>
            <w:tcW w:w="3885" w:type="dxa"/>
          </w:tcPr>
          <w:p w14:paraId="2C1A5F6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các tin liên quan cùng chuyên mục</w:t>
            </w:r>
          </w:p>
        </w:tc>
      </w:tr>
      <w:tr w:rsidR="00136EC8" w:rsidRPr="001164DE" w14:paraId="0BEB3CEA" w14:textId="77777777" w:rsidTr="00DC4CB5">
        <w:tc>
          <w:tcPr>
            <w:tcW w:w="888" w:type="dxa"/>
          </w:tcPr>
          <w:p w14:paraId="14F8BCA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13</w:t>
            </w:r>
          </w:p>
        </w:tc>
        <w:tc>
          <w:tcPr>
            <w:tcW w:w="4011" w:type="dxa"/>
          </w:tcPr>
          <w:p w14:paraId="256AFE3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chủ đề giao lưu trực tuyến</w:t>
            </w:r>
          </w:p>
        </w:tc>
        <w:tc>
          <w:tcPr>
            <w:tcW w:w="3885" w:type="dxa"/>
          </w:tcPr>
          <w:p w14:paraId="14A7FEE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chủ đề giao lưu trực tuyến</w:t>
            </w:r>
          </w:p>
        </w:tc>
      </w:tr>
      <w:tr w:rsidR="00136EC8" w:rsidRPr="001164DE" w14:paraId="06C5F145" w14:textId="77777777" w:rsidTr="00DC4CB5">
        <w:tc>
          <w:tcPr>
            <w:tcW w:w="888" w:type="dxa"/>
          </w:tcPr>
          <w:p w14:paraId="5A8C91AE"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14</w:t>
            </w:r>
          </w:p>
        </w:tc>
        <w:tc>
          <w:tcPr>
            <w:tcW w:w="4011" w:type="dxa"/>
          </w:tcPr>
          <w:p w14:paraId="5DBDB4A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câu hỏi và câu trả lời</w:t>
            </w:r>
          </w:p>
        </w:tc>
        <w:tc>
          <w:tcPr>
            <w:tcW w:w="3885" w:type="dxa"/>
          </w:tcPr>
          <w:p w14:paraId="51C8287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câu hỏi và câu trả lời ở chủ đề giao lưu trực tuyến</w:t>
            </w:r>
          </w:p>
        </w:tc>
      </w:tr>
      <w:tr w:rsidR="00136EC8" w:rsidRPr="001164DE" w14:paraId="730EDA16" w14:textId="77777777" w:rsidTr="00DC4CB5">
        <w:tc>
          <w:tcPr>
            <w:tcW w:w="888" w:type="dxa"/>
          </w:tcPr>
          <w:p w14:paraId="72C59DD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15</w:t>
            </w:r>
          </w:p>
        </w:tc>
        <w:tc>
          <w:tcPr>
            <w:tcW w:w="4011" w:type="dxa"/>
          </w:tcPr>
          <w:p w14:paraId="2244F64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các tin trong sự kiện gắn với tin bài</w:t>
            </w:r>
          </w:p>
        </w:tc>
        <w:tc>
          <w:tcPr>
            <w:tcW w:w="3885" w:type="dxa"/>
          </w:tcPr>
          <w:p w14:paraId="4AA9E6F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các tin trong sự kiện gắn với tin bài</w:t>
            </w:r>
          </w:p>
        </w:tc>
      </w:tr>
      <w:tr w:rsidR="00136EC8" w:rsidRPr="001164DE" w14:paraId="66A12E0D" w14:textId="77777777" w:rsidTr="00DC4CB5">
        <w:tc>
          <w:tcPr>
            <w:tcW w:w="888" w:type="dxa"/>
          </w:tcPr>
          <w:p w14:paraId="1BD172F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16</w:t>
            </w:r>
          </w:p>
        </w:tc>
        <w:tc>
          <w:tcPr>
            <w:tcW w:w="4011" w:type="dxa"/>
          </w:tcPr>
          <w:p w14:paraId="4D33E94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Các form (Bình luận, gửi câu hỏi, đăng ký đặt báo, đăng ký đăt ấn phẩm)</w:t>
            </w:r>
          </w:p>
        </w:tc>
        <w:tc>
          <w:tcPr>
            <w:tcW w:w="3885" w:type="dxa"/>
          </w:tcPr>
          <w:p w14:paraId="5B8A6067"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các form đăng ký trên website Tạp chí Thuế</w:t>
            </w:r>
          </w:p>
        </w:tc>
      </w:tr>
    </w:tbl>
    <w:p w14:paraId="09AC24B3" w14:textId="77777777" w:rsidR="00136EC8" w:rsidRPr="001164DE" w:rsidRDefault="00136EC8" w:rsidP="004F47AB">
      <w:pPr>
        <w:pStyle w:val="Heading2"/>
      </w:pPr>
      <w:bookmarkStart w:id="236" w:name="_Toc55924721"/>
      <w:bookmarkStart w:id="237" w:name="_Nội_dung_(Content)"/>
      <w:bookmarkStart w:id="238" w:name="_Toc56175856"/>
      <w:bookmarkStart w:id="239" w:name="_Toc70074027"/>
      <w:bookmarkEnd w:id="236"/>
      <w:bookmarkEnd w:id="237"/>
      <w:r w:rsidRPr="001164DE">
        <w:t>Nội dung (Content)</w:t>
      </w:r>
      <w:bookmarkEnd w:id="238"/>
      <w:bookmarkEnd w:id="239"/>
    </w:p>
    <w:p w14:paraId="2C08A6DE" w14:textId="77777777" w:rsidR="00136EC8" w:rsidRPr="001164DE" w:rsidRDefault="00136EC8" w:rsidP="004F47AB">
      <w:pPr>
        <w:pStyle w:val="Heading3"/>
      </w:pPr>
      <w:bookmarkStart w:id="240" w:name="_Toc56175857"/>
      <w:bookmarkStart w:id="241" w:name="_Toc70074028"/>
      <w:r w:rsidRPr="001164DE">
        <w:t>Thành phần</w:t>
      </w:r>
      <w:bookmarkEnd w:id="240"/>
      <w:bookmarkEnd w:id="241"/>
    </w:p>
    <w:p w14:paraId="62F66332" w14:textId="581E210D" w:rsidR="00136EC8" w:rsidRPr="001164DE" w:rsidRDefault="00AB79D4"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16E6DDB8" wp14:editId="1AA807A7">
            <wp:extent cx="5730949" cy="3209925"/>
            <wp:effectExtent l="19050" t="19050" r="222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2939" cy="3211040"/>
                    </a:xfrm>
                    <a:prstGeom prst="rect">
                      <a:avLst/>
                    </a:prstGeom>
                    <a:ln>
                      <a:solidFill>
                        <a:schemeClr val="tx1"/>
                      </a:solidFill>
                    </a:ln>
                  </pic:spPr>
                </pic:pic>
              </a:graphicData>
            </a:graphic>
          </wp:inline>
        </w:drawing>
      </w:r>
    </w:p>
    <w:p w14:paraId="2148591F" w14:textId="6504F3CD"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7</w:t>
      </w:r>
      <w:r w:rsidRPr="001164DE">
        <w:rPr>
          <w:sz w:val="28"/>
          <w:szCs w:val="28"/>
        </w:rPr>
        <w:fldChar w:fldCharType="end"/>
      </w:r>
      <w:r w:rsidRPr="001164DE">
        <w:rPr>
          <w:sz w:val="28"/>
          <w:szCs w:val="28"/>
        </w:rPr>
        <w:t>: Nội dung thư viện Tạp chí Thuế</w:t>
      </w:r>
    </w:p>
    <w:p w14:paraId="6F8FB993" w14:textId="77777777" w:rsidR="00136EC8" w:rsidRPr="001164DE" w:rsidRDefault="00136EC8" w:rsidP="004F47AB">
      <w:pPr>
        <w:pStyle w:val="Heading3"/>
      </w:pPr>
      <w:bookmarkStart w:id="242" w:name="_Toc56175858"/>
      <w:bookmarkStart w:id="243" w:name="_Toc70074029"/>
      <w:r w:rsidRPr="001164DE">
        <w:t>Mô tả thành phần</w:t>
      </w:r>
      <w:bookmarkEnd w:id="242"/>
      <w:bookmarkEnd w:id="243"/>
    </w:p>
    <w:p w14:paraId="77CF28E5" w14:textId="77777777" w:rsidR="00136EC8" w:rsidRPr="001164DE" w:rsidRDefault="00136EC8" w:rsidP="002B7031">
      <w:pPr>
        <w:pStyle w:val="Style2"/>
        <w:spacing w:beforeLines="60" w:before="144" w:line="312" w:lineRule="auto"/>
        <w:ind w:left="450" w:hanging="360"/>
      </w:pPr>
      <w:r w:rsidRPr="001164DE">
        <w:t>Nội dung của thư viện website Tạp chí thuế có thể phân cấp thư mục, mỗi thư mục tương ứng với một nội dung trên website Tạp chí thuế, các thư mục có thể có thư mục con phục vụ mục đích quản trị nội dung</w:t>
      </w:r>
    </w:p>
    <w:p w14:paraId="6160D9FE" w14:textId="5FF6B9F9" w:rsidR="00136EC8" w:rsidRPr="001164DE" w:rsidRDefault="00136EC8" w:rsidP="002B7031">
      <w:pPr>
        <w:pStyle w:val="Style2"/>
        <w:spacing w:beforeLines="60" w:before="144" w:line="312" w:lineRule="auto"/>
        <w:ind w:left="450" w:hanging="360"/>
        <w:rPr>
          <w:lang w:val="x-none"/>
        </w:rPr>
      </w:pPr>
      <w:r w:rsidRPr="001164DE">
        <w:lastRenderedPageBreak/>
        <w:t xml:space="preserve"> Thư viện nội dung của website Tạp chí Thuế bao gồm tối thiểu các nội dung: Các chuyên mục (gồm 8 chuyên mục chính), Chuyên đề, Thư viện Media, Tiện ích, Quảng cáo, Giao lưu trực tuyến, Tạp chí giấy</w:t>
      </w:r>
      <w:r w:rsidR="008856FF" w:rsidRPr="001164DE">
        <w:t>, Giới thiệu sách</w:t>
      </w:r>
    </w:p>
    <w:p w14:paraId="5B97C867" w14:textId="66DCB250" w:rsidR="00136EC8" w:rsidRPr="001164DE" w:rsidRDefault="00136EC8" w:rsidP="004F47AB">
      <w:pPr>
        <w:pStyle w:val="Heading3"/>
      </w:pPr>
      <w:bookmarkStart w:id="244" w:name="_Toc56175859"/>
      <w:bookmarkStart w:id="245" w:name="_Toc70074030"/>
      <w:r w:rsidRPr="001164DE">
        <w:t>Chi tiết luồng xử lý</w:t>
      </w:r>
      <w:bookmarkEnd w:id="244"/>
      <w:bookmarkEnd w:id="245"/>
    </w:p>
    <w:tbl>
      <w:tblPr>
        <w:tblStyle w:val="TableGrid"/>
        <w:tblW w:w="0" w:type="auto"/>
        <w:tblLook w:val="04A0" w:firstRow="1" w:lastRow="0" w:firstColumn="1" w:lastColumn="0" w:noHBand="0" w:noVBand="1"/>
      </w:tblPr>
      <w:tblGrid>
        <w:gridCol w:w="2266"/>
        <w:gridCol w:w="2258"/>
        <w:gridCol w:w="2292"/>
        <w:gridCol w:w="2245"/>
      </w:tblGrid>
      <w:tr w:rsidR="00136EC8" w:rsidRPr="001164DE" w14:paraId="6D6F9740" w14:textId="77777777" w:rsidTr="003C5C4D">
        <w:trPr>
          <w:tblHeader/>
        </w:trPr>
        <w:tc>
          <w:tcPr>
            <w:tcW w:w="2266" w:type="dxa"/>
            <w:shd w:val="clear" w:color="auto" w:fill="E7E6E6" w:themeFill="background2"/>
          </w:tcPr>
          <w:p w14:paraId="68EFFD2B" w14:textId="4174B560"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Tên hiển thị</w:t>
            </w:r>
          </w:p>
        </w:tc>
        <w:tc>
          <w:tcPr>
            <w:tcW w:w="2258" w:type="dxa"/>
            <w:shd w:val="clear" w:color="auto" w:fill="E7E6E6" w:themeFill="background2"/>
          </w:tcPr>
          <w:p w14:paraId="59D04E16"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Các thành phần con</w:t>
            </w:r>
          </w:p>
        </w:tc>
        <w:tc>
          <w:tcPr>
            <w:tcW w:w="2292" w:type="dxa"/>
            <w:shd w:val="clear" w:color="auto" w:fill="E7E6E6" w:themeFill="background2"/>
          </w:tcPr>
          <w:p w14:paraId="27507850"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Nội dung</w:t>
            </w:r>
          </w:p>
        </w:tc>
        <w:tc>
          <w:tcPr>
            <w:tcW w:w="2245" w:type="dxa"/>
            <w:shd w:val="clear" w:color="auto" w:fill="E7E6E6" w:themeFill="background2"/>
          </w:tcPr>
          <w:p w14:paraId="55245221"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Ghi chú</w:t>
            </w:r>
          </w:p>
        </w:tc>
      </w:tr>
      <w:tr w:rsidR="00136EC8" w:rsidRPr="001164DE" w14:paraId="1AF30B97" w14:textId="77777777" w:rsidTr="003C5C4D">
        <w:tc>
          <w:tcPr>
            <w:tcW w:w="2266" w:type="dxa"/>
          </w:tcPr>
          <w:p w14:paraId="6D0A553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Tin tức</w:t>
            </w:r>
          </w:p>
        </w:tc>
        <w:tc>
          <w:tcPr>
            <w:tcW w:w="2258" w:type="dxa"/>
          </w:tcPr>
          <w:p w14:paraId="4074905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52D19C8A" w14:textId="5AFA7F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hot</w:t>
            </w:r>
            <w:r w:rsidR="00AB79D4" w:rsidRPr="001164DE">
              <w:rPr>
                <w:rFonts w:ascii="Times New Roman" w:hAnsi="Times New Roman"/>
                <w:sz w:val="28"/>
                <w:szCs w:val="28"/>
                <w:lang w:eastAsia="x-none"/>
              </w:rPr>
              <w:t xml:space="preserve"> và tiêu điểm</w:t>
            </w:r>
          </w:p>
        </w:tc>
        <w:tc>
          <w:tcPr>
            <w:tcW w:w="2245" w:type="dxa"/>
          </w:tcPr>
          <w:p w14:paraId="4E6F328C"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6702A985" w14:textId="77777777" w:rsidTr="003C5C4D">
        <w:tc>
          <w:tcPr>
            <w:tcW w:w="2266" w:type="dxa"/>
          </w:tcPr>
          <w:p w14:paraId="79105474"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Thuế và cuộc sống</w:t>
            </w:r>
          </w:p>
        </w:tc>
        <w:tc>
          <w:tcPr>
            <w:tcW w:w="2258" w:type="dxa"/>
          </w:tcPr>
          <w:p w14:paraId="0284D39D"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CB6F00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5123D72D"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358B6183" w14:textId="77777777" w:rsidTr="003C5C4D">
        <w:tc>
          <w:tcPr>
            <w:tcW w:w="2266" w:type="dxa"/>
          </w:tcPr>
          <w:p w14:paraId="6C2E3AC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Chính sách mới</w:t>
            </w:r>
          </w:p>
        </w:tc>
        <w:tc>
          <w:tcPr>
            <w:tcW w:w="2258" w:type="dxa"/>
          </w:tcPr>
          <w:p w14:paraId="449251A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C53D16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76946248"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2716571A" w14:textId="77777777" w:rsidTr="003C5C4D">
        <w:tc>
          <w:tcPr>
            <w:tcW w:w="2266" w:type="dxa"/>
          </w:tcPr>
          <w:p w14:paraId="3F28B41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Diễn đàn nghiệp vụ</w:t>
            </w:r>
          </w:p>
        </w:tc>
        <w:tc>
          <w:tcPr>
            <w:tcW w:w="2258" w:type="dxa"/>
          </w:tcPr>
          <w:p w14:paraId="17916D2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4114939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4D6E99FD"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FEF75D1" w14:textId="77777777" w:rsidTr="003C5C4D">
        <w:tc>
          <w:tcPr>
            <w:tcW w:w="2266" w:type="dxa"/>
          </w:tcPr>
          <w:p w14:paraId="1F18524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 xml:space="preserve">Tài chính-tiền tệ </w:t>
            </w:r>
          </w:p>
        </w:tc>
        <w:tc>
          <w:tcPr>
            <w:tcW w:w="2258" w:type="dxa"/>
          </w:tcPr>
          <w:p w14:paraId="0318E209"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6CA412E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6D758154"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07E55F1A" w14:textId="77777777" w:rsidTr="003C5C4D">
        <w:tc>
          <w:tcPr>
            <w:tcW w:w="2266" w:type="dxa"/>
          </w:tcPr>
          <w:p w14:paraId="3087A7F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Doanh nghiệp- Thị trường</w:t>
            </w:r>
          </w:p>
        </w:tc>
        <w:tc>
          <w:tcPr>
            <w:tcW w:w="2258" w:type="dxa"/>
          </w:tcPr>
          <w:p w14:paraId="5F43B52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43896DC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0A44AE74"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1B6AF1F5" w14:textId="77777777" w:rsidTr="003C5C4D">
        <w:tc>
          <w:tcPr>
            <w:tcW w:w="2266" w:type="dxa"/>
          </w:tcPr>
          <w:p w14:paraId="057E1C7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Thuế quốc tế</w:t>
            </w:r>
          </w:p>
        </w:tc>
        <w:tc>
          <w:tcPr>
            <w:tcW w:w="2258" w:type="dxa"/>
          </w:tcPr>
          <w:p w14:paraId="52161D8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5769A6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220E58A2"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686CAE3C" w14:textId="77777777" w:rsidTr="003C5C4D">
        <w:tc>
          <w:tcPr>
            <w:tcW w:w="2266" w:type="dxa"/>
          </w:tcPr>
          <w:p w14:paraId="70D0F2D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Văn hóa xã hội</w:t>
            </w:r>
          </w:p>
        </w:tc>
        <w:tc>
          <w:tcPr>
            <w:tcW w:w="2258" w:type="dxa"/>
          </w:tcPr>
          <w:p w14:paraId="1B00C36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0754063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3D7FBC6E"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965AE42" w14:textId="77777777" w:rsidTr="003C5C4D">
        <w:tc>
          <w:tcPr>
            <w:tcW w:w="2266" w:type="dxa"/>
          </w:tcPr>
          <w:p w14:paraId="2C6531A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Giao lưu trực tuyến</w:t>
            </w:r>
          </w:p>
        </w:tc>
        <w:tc>
          <w:tcPr>
            <w:tcW w:w="2258" w:type="dxa"/>
          </w:tcPr>
          <w:p w14:paraId="412F99A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5A278E4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chủ đề giao lưu trực tuyến, câu hỏi và câu trả lời của độc giả</w:t>
            </w:r>
          </w:p>
        </w:tc>
        <w:tc>
          <w:tcPr>
            <w:tcW w:w="2245" w:type="dxa"/>
          </w:tcPr>
          <w:p w14:paraId="3A898951"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56CAF5F0" w14:textId="77777777" w:rsidTr="003C5C4D">
        <w:tc>
          <w:tcPr>
            <w:tcW w:w="2266" w:type="dxa"/>
          </w:tcPr>
          <w:p w14:paraId="5CDAFEE7" w14:textId="4B0690F5" w:rsidR="00136EC8" w:rsidRPr="001164DE" w:rsidRDefault="00AB79D4"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Chuyên đề (</w:t>
            </w:r>
            <w:r w:rsidR="00136EC8" w:rsidRPr="001164DE">
              <w:rPr>
                <w:rFonts w:ascii="Times New Roman" w:hAnsi="Times New Roman"/>
                <w:sz w:val="28"/>
                <w:szCs w:val="28"/>
                <w:lang w:eastAsia="x-none"/>
              </w:rPr>
              <w:t>Sự kiện</w:t>
            </w:r>
            <w:r w:rsidRPr="001164DE">
              <w:rPr>
                <w:rFonts w:ascii="Times New Roman" w:hAnsi="Times New Roman"/>
                <w:sz w:val="28"/>
                <w:szCs w:val="28"/>
                <w:lang w:eastAsia="x-none"/>
              </w:rPr>
              <w:t>)</w:t>
            </w:r>
          </w:p>
        </w:tc>
        <w:tc>
          <w:tcPr>
            <w:tcW w:w="2258" w:type="dxa"/>
          </w:tcPr>
          <w:p w14:paraId="5871D77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226380C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sự kiện và tin bài thuộc sự kiện</w:t>
            </w:r>
          </w:p>
        </w:tc>
        <w:tc>
          <w:tcPr>
            <w:tcW w:w="2245" w:type="dxa"/>
          </w:tcPr>
          <w:p w14:paraId="5E50A4B1"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2098C718" w14:textId="77777777" w:rsidTr="003C5C4D">
        <w:tc>
          <w:tcPr>
            <w:tcW w:w="2266" w:type="dxa"/>
          </w:tcPr>
          <w:p w14:paraId="4349D7A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Tiện ích</w:t>
            </w:r>
          </w:p>
        </w:tc>
        <w:tc>
          <w:tcPr>
            <w:tcW w:w="2258" w:type="dxa"/>
          </w:tcPr>
          <w:p w14:paraId="02E2BE8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 bài</w:t>
            </w:r>
          </w:p>
        </w:tc>
        <w:tc>
          <w:tcPr>
            <w:tcW w:w="2292" w:type="dxa"/>
          </w:tcPr>
          <w:p w14:paraId="4FB3A52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Các liên kết sang website cùng ngành, chủ đề giao lưu trực </w:t>
            </w:r>
            <w:r w:rsidRPr="001164DE">
              <w:rPr>
                <w:rFonts w:ascii="Times New Roman" w:hAnsi="Times New Roman"/>
                <w:sz w:val="28"/>
                <w:szCs w:val="28"/>
                <w:lang w:eastAsia="x-none"/>
              </w:rPr>
              <w:lastRenderedPageBreak/>
              <w:t>tuyến, sự kiện giao lưu trực tuyến</w:t>
            </w:r>
          </w:p>
        </w:tc>
        <w:tc>
          <w:tcPr>
            <w:tcW w:w="2245" w:type="dxa"/>
          </w:tcPr>
          <w:p w14:paraId="39D44CF3"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2949978" w14:textId="77777777" w:rsidTr="003C5C4D">
        <w:tc>
          <w:tcPr>
            <w:tcW w:w="2266" w:type="dxa"/>
          </w:tcPr>
          <w:p w14:paraId="1FFBF9C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Thư viện Media </w:t>
            </w:r>
          </w:p>
        </w:tc>
        <w:tc>
          <w:tcPr>
            <w:tcW w:w="2258" w:type="dxa"/>
          </w:tcPr>
          <w:p w14:paraId="20AAC3C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thư mục</w:t>
            </w:r>
          </w:p>
        </w:tc>
        <w:tc>
          <w:tcPr>
            <w:tcW w:w="2292" w:type="dxa"/>
          </w:tcPr>
          <w:p w14:paraId="52266E4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thư mục Album ảnh, video và infographic</w:t>
            </w:r>
          </w:p>
        </w:tc>
        <w:tc>
          <w:tcPr>
            <w:tcW w:w="2245" w:type="dxa"/>
          </w:tcPr>
          <w:p w14:paraId="2760AB33"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3A115E5" w14:textId="77777777" w:rsidTr="003C5C4D">
        <w:trPr>
          <w:trHeight w:val="896"/>
        </w:trPr>
        <w:tc>
          <w:tcPr>
            <w:tcW w:w="2266" w:type="dxa"/>
          </w:tcPr>
          <w:p w14:paraId="59D0778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Quảng cáo</w:t>
            </w:r>
          </w:p>
        </w:tc>
        <w:tc>
          <w:tcPr>
            <w:tcW w:w="2258" w:type="dxa"/>
          </w:tcPr>
          <w:p w14:paraId="2D86FF5E" w14:textId="6818955A"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Các site area chứa </w:t>
            </w:r>
            <w:r w:rsidR="00155DC4" w:rsidRPr="001164DE">
              <w:rPr>
                <w:rFonts w:ascii="Times New Roman" w:hAnsi="Times New Roman"/>
                <w:sz w:val="28"/>
                <w:szCs w:val="28"/>
                <w:lang w:eastAsia="x-none"/>
              </w:rPr>
              <w:t>quảng cáo</w:t>
            </w:r>
          </w:p>
        </w:tc>
        <w:tc>
          <w:tcPr>
            <w:tcW w:w="2292" w:type="dxa"/>
          </w:tcPr>
          <w:p w14:paraId="2EFF73E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quảng cáo trên các pages</w:t>
            </w:r>
          </w:p>
        </w:tc>
        <w:tc>
          <w:tcPr>
            <w:tcW w:w="2245" w:type="dxa"/>
          </w:tcPr>
          <w:p w14:paraId="190DDB41"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7A3D19B0" w14:textId="77777777" w:rsidTr="003C5C4D">
        <w:tc>
          <w:tcPr>
            <w:tcW w:w="2266" w:type="dxa"/>
          </w:tcPr>
          <w:p w14:paraId="729A4AFF"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Quản lý Tạp chí Giấy</w:t>
            </w:r>
          </w:p>
        </w:tc>
        <w:tc>
          <w:tcPr>
            <w:tcW w:w="2258" w:type="dxa"/>
          </w:tcPr>
          <w:p w14:paraId="243C18D7"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091C1D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Thông tin Tạp chí Giấy</w:t>
            </w:r>
          </w:p>
        </w:tc>
        <w:tc>
          <w:tcPr>
            <w:tcW w:w="2245" w:type="dxa"/>
          </w:tcPr>
          <w:p w14:paraId="62C6A88D" w14:textId="77777777" w:rsidR="00136EC8" w:rsidRPr="001164DE" w:rsidRDefault="00136EC8" w:rsidP="002B7031">
            <w:pPr>
              <w:spacing w:line="312" w:lineRule="auto"/>
              <w:rPr>
                <w:rFonts w:ascii="Times New Roman" w:hAnsi="Times New Roman"/>
                <w:sz w:val="28"/>
                <w:szCs w:val="28"/>
                <w:lang w:eastAsia="x-none"/>
              </w:rPr>
            </w:pPr>
          </w:p>
        </w:tc>
      </w:tr>
      <w:tr w:rsidR="008856FF" w:rsidRPr="001164DE" w14:paraId="4FC3CACD" w14:textId="77777777" w:rsidTr="003C5C4D">
        <w:tc>
          <w:tcPr>
            <w:tcW w:w="2266" w:type="dxa"/>
          </w:tcPr>
          <w:p w14:paraId="1F9121A0" w14:textId="2AE18EBC" w:rsidR="008856FF" w:rsidRPr="001164DE" w:rsidRDefault="008856FF"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Giới thiệu sách</w:t>
            </w:r>
          </w:p>
        </w:tc>
        <w:tc>
          <w:tcPr>
            <w:tcW w:w="2258" w:type="dxa"/>
          </w:tcPr>
          <w:p w14:paraId="1DC3C01C" w14:textId="741DD6F1" w:rsidR="008856FF" w:rsidRPr="001164DE" w:rsidRDefault="008856FF"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 bài</w:t>
            </w:r>
          </w:p>
        </w:tc>
        <w:tc>
          <w:tcPr>
            <w:tcW w:w="2292" w:type="dxa"/>
          </w:tcPr>
          <w:p w14:paraId="79ADA27F" w14:textId="7F67A043" w:rsidR="008856FF" w:rsidRPr="001164DE" w:rsidRDefault="008856FF"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Trang giới thiệu sách</w:t>
            </w:r>
          </w:p>
        </w:tc>
        <w:tc>
          <w:tcPr>
            <w:tcW w:w="2245" w:type="dxa"/>
          </w:tcPr>
          <w:p w14:paraId="153FE869" w14:textId="77777777" w:rsidR="008856FF" w:rsidRPr="001164DE" w:rsidRDefault="008856FF" w:rsidP="002B7031">
            <w:pPr>
              <w:spacing w:line="312" w:lineRule="auto"/>
              <w:rPr>
                <w:rFonts w:ascii="Times New Roman" w:hAnsi="Times New Roman"/>
                <w:sz w:val="28"/>
                <w:szCs w:val="28"/>
                <w:lang w:eastAsia="x-none"/>
              </w:rPr>
            </w:pPr>
          </w:p>
        </w:tc>
      </w:tr>
    </w:tbl>
    <w:p w14:paraId="12D956FE" w14:textId="1DF9E61E" w:rsidR="00D758A1" w:rsidRDefault="00D758A1">
      <w:pPr>
        <w:rPr>
          <w:rFonts w:ascii="Times New Roman" w:eastAsia="Times New Roman" w:hAnsi="Times New Roman" w:cs="Times New Roman"/>
          <w:b/>
          <w:bCs/>
          <w:color w:val="000000"/>
          <w:sz w:val="28"/>
          <w:szCs w:val="28"/>
          <w:lang w:eastAsia="x-none"/>
        </w:rPr>
      </w:pPr>
      <w:bookmarkStart w:id="246" w:name="_Toc70074031"/>
    </w:p>
    <w:p w14:paraId="18A21B31" w14:textId="31421F04" w:rsidR="00D758A1" w:rsidRDefault="00D758A1">
      <w:pPr>
        <w:rPr>
          <w:rFonts w:ascii="Times New Roman" w:eastAsia="Times New Roman" w:hAnsi="Times New Roman" w:cs="Times New Roman"/>
          <w:b/>
          <w:bCs/>
          <w:color w:val="000000"/>
          <w:sz w:val="28"/>
          <w:szCs w:val="28"/>
          <w:lang w:eastAsia="x-none"/>
        </w:rPr>
      </w:pPr>
      <w:r>
        <w:rPr>
          <w:rFonts w:ascii="Times New Roman" w:eastAsia="Times New Roman" w:hAnsi="Times New Roman" w:cs="Times New Roman"/>
          <w:b/>
          <w:bCs/>
          <w:color w:val="000000"/>
          <w:sz w:val="28"/>
          <w:szCs w:val="28"/>
          <w:lang w:eastAsia="x-none"/>
        </w:rPr>
        <w:br w:type="page"/>
      </w:r>
    </w:p>
    <w:p w14:paraId="1F9F0666" w14:textId="7D8EF69A" w:rsidR="004E5ADA" w:rsidRDefault="00DE2102" w:rsidP="00985D96">
      <w:pPr>
        <w:pStyle w:val="Heading1"/>
      </w:pPr>
      <w:r w:rsidRPr="001164DE">
        <w:lastRenderedPageBreak/>
        <w:t>PHỤ LỤC DANH SÁCH CÁC HÀM THỦ TỤC VÀ THUẬT TOÁN SỬ DỤNG</w:t>
      </w:r>
      <w:bookmarkStart w:id="247" w:name="_Toc70074032"/>
      <w:bookmarkEnd w:id="246"/>
    </w:p>
    <w:p w14:paraId="1B245088" w14:textId="649ABF05" w:rsidR="004E5ADA" w:rsidRDefault="004E5ADA" w:rsidP="004E5ADA">
      <w:pPr>
        <w:pStyle w:val="Heading2"/>
        <w:numPr>
          <w:ilvl w:val="0"/>
          <w:numId w:val="0"/>
        </w:numPr>
        <w:ind w:left="360"/>
      </w:pPr>
      <w:bookmarkStart w:id="248" w:name="_1._Gửi_bình"/>
      <w:bookmarkStart w:id="249" w:name="_GoBack"/>
      <w:bookmarkEnd w:id="248"/>
      <w:bookmarkEnd w:id="249"/>
      <w:r w:rsidRPr="001164DE">
        <w:rPr>
          <w:lang w:val="en-US"/>
        </w:rPr>
        <w:t>1.</w:t>
      </w:r>
      <w:r w:rsidRPr="001164DE">
        <w:t xml:space="preserve"> Gửi bình luận tin bài</w:t>
      </w:r>
      <w:bookmarkEnd w:id="247"/>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5A9C37B9" w14:textId="77777777" w:rsidTr="00A82D29">
        <w:trPr>
          <w:tblHeader/>
        </w:trPr>
        <w:tc>
          <w:tcPr>
            <w:tcW w:w="2666" w:type="dxa"/>
            <w:shd w:val="clear" w:color="auto" w:fill="D9D9D9" w:themeFill="background1" w:themeFillShade="D9"/>
          </w:tcPr>
          <w:p w14:paraId="5B322E19"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2F1F53DE"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5FE13CDE"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5EE90CF4"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2DA2D398"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47EBEE41" w14:textId="77777777" w:rsidTr="00A82D29">
        <w:tc>
          <w:tcPr>
            <w:tcW w:w="2666" w:type="dxa"/>
          </w:tcPr>
          <w:p w14:paraId="3612955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Hàm </w:t>
            </w:r>
            <w:r w:rsidRPr="00013667">
              <w:rPr>
                <w:rFonts w:ascii="Times New Roman" w:hAnsi="Times New Roman"/>
                <w:sz w:val="28"/>
                <w:szCs w:val="28"/>
                <w:lang w:eastAsia="x-none"/>
              </w:rPr>
              <w:t>CommentDao</w:t>
            </w:r>
            <w:r>
              <w:rPr>
                <w:rFonts w:ascii="Times New Roman" w:hAnsi="Times New Roman"/>
                <w:sz w:val="28"/>
                <w:szCs w:val="28"/>
                <w:lang w:eastAsia="x-none"/>
              </w:rPr>
              <w:t>.insert() là hàm gửi bình luận tin bài</w:t>
            </w:r>
          </w:p>
        </w:tc>
        <w:tc>
          <w:tcPr>
            <w:tcW w:w="3146" w:type="dxa"/>
          </w:tcPr>
          <w:p w14:paraId="01F7077E" w14:textId="77777777" w:rsidR="004E5ADA" w:rsidRDefault="004E5ADA" w:rsidP="00A82D29">
            <w:pPr>
              <w:pStyle w:val="Style2"/>
            </w:pPr>
            <w:r>
              <w:t>Bước 1: NSD nhập thông tin bình luận</w:t>
            </w:r>
          </w:p>
          <w:p w14:paraId="7CE70FB0" w14:textId="77777777" w:rsidR="004E5ADA" w:rsidRPr="00E522A8" w:rsidRDefault="004E5ADA" w:rsidP="00A82D29">
            <w:pPr>
              <w:pStyle w:val="Style2"/>
            </w:pPr>
            <w:r>
              <w:rPr>
                <w:lang w:eastAsia="x-none"/>
              </w:rPr>
              <w:t>Bước 2: Hệ thống t</w:t>
            </w:r>
            <w:r w:rsidRPr="00E522A8">
              <w:rPr>
                <w:lang w:eastAsia="x-none"/>
              </w:rPr>
              <w:t xml:space="preserve">ạo mới bản ghi bằng câu lệnh truy vấn </w:t>
            </w:r>
            <w:r w:rsidRPr="00E522A8">
              <w:t xml:space="preserve">INSERT </w:t>
            </w:r>
            <w:r w:rsidRPr="00E522A8">
              <w:rPr>
                <w:lang w:eastAsia="x-none"/>
              </w:rPr>
              <w:t xml:space="preserve">SQL vào bảng CSDL </w:t>
            </w:r>
            <w:r w:rsidRPr="00E522A8">
              <w:rPr>
                <w:b/>
                <w:bCs/>
              </w:rPr>
              <w:t>TPS_WCM_COMMENTS</w:t>
            </w:r>
          </w:p>
          <w:p w14:paraId="4751C581"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r w:rsidRPr="00A8090F">
              <w:rPr>
                <w:rFonts w:ascii="Times New Roman" w:hAnsi="Times New Roman"/>
                <w:sz w:val="28"/>
                <w:szCs w:val="28"/>
                <w:lang w:eastAsia="x-none"/>
              </w:rPr>
              <w:t xml:space="preserve"> </w:t>
            </w:r>
          </w:p>
        </w:tc>
        <w:tc>
          <w:tcPr>
            <w:tcW w:w="2835" w:type="dxa"/>
          </w:tcPr>
          <w:p w14:paraId="2712CC4B"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17341857" w14:textId="77777777" w:rsidR="004E5ADA" w:rsidRPr="001164DE" w:rsidRDefault="004E5ADA" w:rsidP="00A82D29">
            <w:pPr>
              <w:pStyle w:val="Style2"/>
              <w:numPr>
                <w:ilvl w:val="0"/>
                <w:numId w:val="0"/>
              </w:numPr>
              <w:ind w:left="91"/>
            </w:pPr>
            <w:r w:rsidRPr="001164DE">
              <w:t>ID bài viết, Họ tên, email, nội dung bình luận, trạng thái = 1 (mới tạo), thời gian = SYSDATE (ngày hiện tại)</w:t>
            </w:r>
          </w:p>
          <w:p w14:paraId="449672D5"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5AC03C2E" w14:textId="77777777" w:rsidR="004E5ADA" w:rsidRPr="00F340B7" w:rsidRDefault="004E5ADA" w:rsidP="00A82D29">
            <w:pPr>
              <w:jc w:val="both"/>
              <w:rPr>
                <w:rFonts w:ascii="Times New Roman" w:hAnsi="Times New Roman"/>
                <w:sz w:val="28"/>
                <w:szCs w:val="28"/>
                <w:lang w:eastAsia="x-none"/>
              </w:rPr>
            </w:pPr>
            <w:r w:rsidRPr="00F340B7">
              <w:rPr>
                <w:rFonts w:ascii="Times New Roman" w:hAnsi="Times New Roman"/>
                <w:sz w:val="28"/>
                <w:szCs w:val="28"/>
                <w:lang w:eastAsia="x-none"/>
              </w:rPr>
              <w:t>WCM_CONTENT_ID, VISITOR, EMAIL, COMMENT, STATUS, DATE_CREATE</w:t>
            </w:r>
          </w:p>
        </w:tc>
        <w:tc>
          <w:tcPr>
            <w:tcW w:w="1396" w:type="dxa"/>
          </w:tcPr>
          <w:p w14:paraId="1BD192A5"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51F386ED"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068C1AC7"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412002AA" w14:textId="77777777" w:rsidR="004E5ADA" w:rsidRPr="00085735" w:rsidRDefault="004E5ADA" w:rsidP="004E5ADA">
      <w:pPr>
        <w:rPr>
          <w:lang w:val="vi-VN" w:eastAsia="x-none"/>
        </w:rPr>
      </w:pPr>
    </w:p>
    <w:p w14:paraId="0412FF70" w14:textId="77777777" w:rsidR="004E5ADA" w:rsidRPr="001164DE" w:rsidRDefault="004E5ADA" w:rsidP="004E5ADA">
      <w:bookmarkStart w:id="250" w:name="_2._Gửi_câu"/>
      <w:bookmarkEnd w:id="250"/>
    </w:p>
    <w:p w14:paraId="67DE30B2" w14:textId="77777777" w:rsidR="004E5ADA" w:rsidRDefault="004E5ADA" w:rsidP="004E5ADA">
      <w:pPr>
        <w:pStyle w:val="Heading2"/>
        <w:numPr>
          <w:ilvl w:val="0"/>
          <w:numId w:val="0"/>
        </w:numPr>
        <w:ind w:left="360"/>
      </w:pPr>
      <w:bookmarkStart w:id="251" w:name="_Toc70074033"/>
      <w:r w:rsidRPr="001164DE">
        <w:rPr>
          <w:lang w:val="en-US"/>
        </w:rPr>
        <w:t xml:space="preserve">2. </w:t>
      </w:r>
      <w:r w:rsidRPr="001164DE">
        <w:t>Gửi câu hỏi tới khách mời, ban biên tập</w:t>
      </w:r>
      <w:bookmarkEnd w:id="251"/>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739FD77D" w14:textId="77777777" w:rsidTr="00A82D29">
        <w:trPr>
          <w:tblHeader/>
        </w:trPr>
        <w:tc>
          <w:tcPr>
            <w:tcW w:w="2666" w:type="dxa"/>
            <w:shd w:val="clear" w:color="auto" w:fill="D9D9D9" w:themeFill="background1" w:themeFillShade="D9"/>
          </w:tcPr>
          <w:p w14:paraId="51FF01AB"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EEFD144"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113BF6DF"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447A8255"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2AE6CEFF"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4187295" w14:textId="77777777" w:rsidTr="00A82D29">
        <w:tc>
          <w:tcPr>
            <w:tcW w:w="2666" w:type="dxa"/>
          </w:tcPr>
          <w:p w14:paraId="561AC1DB"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Question</w:t>
            </w:r>
            <w:r w:rsidRPr="00013667">
              <w:rPr>
                <w:rFonts w:ascii="Times New Roman" w:hAnsi="Times New Roman"/>
                <w:sz w:val="28"/>
                <w:szCs w:val="28"/>
                <w:lang w:eastAsia="x-none"/>
              </w:rPr>
              <w:t>Dao</w:t>
            </w:r>
            <w:r>
              <w:rPr>
                <w:rFonts w:ascii="Times New Roman" w:hAnsi="Times New Roman"/>
                <w:sz w:val="28"/>
                <w:szCs w:val="28"/>
                <w:lang w:eastAsia="x-none"/>
              </w:rPr>
              <w:t>.insert() là hàm gửi câu hỏi tới khách mời, ban biên tập</w:t>
            </w:r>
          </w:p>
        </w:tc>
        <w:tc>
          <w:tcPr>
            <w:tcW w:w="3146" w:type="dxa"/>
          </w:tcPr>
          <w:p w14:paraId="5B8BDAAE" w14:textId="77777777" w:rsidR="004E5ADA" w:rsidRDefault="004E5ADA" w:rsidP="00A82D29">
            <w:pPr>
              <w:pStyle w:val="Style2"/>
            </w:pPr>
            <w:r>
              <w:t>Bước 1: NSD nhập thông tin gửi câu hỏi</w:t>
            </w:r>
          </w:p>
          <w:p w14:paraId="1F51232C" w14:textId="77777777" w:rsidR="004E5ADA" w:rsidRPr="001D6F59" w:rsidRDefault="004E5ADA" w:rsidP="00A82D29">
            <w:pPr>
              <w:pStyle w:val="Style2"/>
            </w:pPr>
            <w:r>
              <w:t xml:space="preserve">Bước 2: Hệ thống tạo mới bản ghi bằng câu lệnh truy vấn </w:t>
            </w:r>
            <w:r w:rsidRPr="001164DE">
              <w:t xml:space="preserve">INSERT </w:t>
            </w:r>
            <w:r>
              <w:t xml:space="preserve">SQL vào bảng CSDL </w:t>
            </w:r>
            <w:r w:rsidRPr="001164DE">
              <w:rPr>
                <w:b/>
                <w:bCs/>
              </w:rPr>
              <w:t>TPS_</w:t>
            </w:r>
            <w:r w:rsidRPr="001164DE">
              <w:rPr>
                <w:b/>
              </w:rPr>
              <w:t>REQUEST</w:t>
            </w:r>
          </w:p>
          <w:p w14:paraId="06BF2049"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w:t>
            </w:r>
            <w:r w:rsidRPr="001164DE">
              <w:rPr>
                <w:rFonts w:ascii="Times New Roman" w:hAnsi="Times New Roman"/>
                <w:b/>
                <w:bCs/>
                <w:sz w:val="28"/>
                <w:szCs w:val="28"/>
              </w:rPr>
              <w:lastRenderedPageBreak/>
              <w:t xml:space="preserve">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r w:rsidRPr="00A8090F">
              <w:rPr>
                <w:rFonts w:ascii="Times New Roman" w:hAnsi="Times New Roman"/>
                <w:sz w:val="28"/>
                <w:szCs w:val="28"/>
                <w:lang w:eastAsia="x-none"/>
              </w:rPr>
              <w:t xml:space="preserve"> </w:t>
            </w:r>
          </w:p>
        </w:tc>
        <w:tc>
          <w:tcPr>
            <w:tcW w:w="2835" w:type="dxa"/>
          </w:tcPr>
          <w:p w14:paraId="6D464711"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3C213A02" w14:textId="77777777" w:rsidR="004E5ADA" w:rsidRDefault="004E5ADA" w:rsidP="00A82D29">
            <w:pPr>
              <w:pStyle w:val="Style2"/>
              <w:numPr>
                <w:ilvl w:val="0"/>
                <w:numId w:val="0"/>
              </w:numPr>
              <w:ind w:left="91"/>
            </w:pPr>
            <w:r w:rsidRPr="001D6F59">
              <w:t>ID bài viết, họ tên, email, tiêu đề, nội dung, số điện thoại, ngày tạo = SYSDATE, trạng thái = 1(tạo mới)</w:t>
            </w:r>
          </w:p>
          <w:p w14:paraId="61BB28AE"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64147FC3" w14:textId="77777777" w:rsidR="004E5ADA" w:rsidRPr="00F340B7" w:rsidRDefault="004E5ADA" w:rsidP="00A82D29">
            <w:pPr>
              <w:jc w:val="both"/>
              <w:rPr>
                <w:rFonts w:ascii="Times New Roman" w:hAnsi="Times New Roman"/>
                <w:sz w:val="28"/>
                <w:szCs w:val="28"/>
                <w:lang w:eastAsia="x-none"/>
              </w:rPr>
            </w:pPr>
            <w:r w:rsidRPr="001D6F59">
              <w:rPr>
                <w:rFonts w:ascii="Times New Roman" w:hAnsi="Times New Roman"/>
                <w:sz w:val="28"/>
                <w:szCs w:val="28"/>
                <w:lang w:eastAsia="x-none"/>
              </w:rPr>
              <w:lastRenderedPageBreak/>
              <w:t>ID, FULLNAME, EMAIL, REQ_TITLE, REQ_CONTENT, TEL, DATE_CREATE, STATUS</w:t>
            </w:r>
          </w:p>
        </w:tc>
        <w:tc>
          <w:tcPr>
            <w:tcW w:w="1396" w:type="dxa"/>
          </w:tcPr>
          <w:p w14:paraId="017652E8"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33573372"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335D79DA"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58F079CF" w14:textId="77777777" w:rsidR="004E5ADA" w:rsidRPr="001164DE" w:rsidRDefault="004E5ADA" w:rsidP="004E5ADA">
      <w:pPr>
        <w:rPr>
          <w:lang w:val="vi-VN" w:eastAsia="x-none"/>
        </w:rPr>
      </w:pPr>
    </w:p>
    <w:p w14:paraId="1C7DDAD2" w14:textId="77777777" w:rsidR="004E5ADA" w:rsidRDefault="004E5ADA" w:rsidP="004E5ADA">
      <w:pPr>
        <w:pStyle w:val="Heading2"/>
        <w:numPr>
          <w:ilvl w:val="0"/>
          <w:numId w:val="0"/>
        </w:numPr>
        <w:ind w:left="360"/>
      </w:pPr>
      <w:bookmarkStart w:id="252" w:name="_3._Gửi_thông"/>
      <w:bookmarkStart w:id="253" w:name="_Toc70074034"/>
      <w:bookmarkEnd w:id="252"/>
      <w:r w:rsidRPr="001164DE">
        <w:rPr>
          <w:lang w:val="en-US"/>
        </w:rPr>
        <w:t xml:space="preserve">3. </w:t>
      </w:r>
      <w:r w:rsidRPr="001164DE">
        <w:t>Gửi thông tin đăng ký sử dụng dịch vụ quảng cáo</w:t>
      </w:r>
      <w:bookmarkEnd w:id="253"/>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3039A9C0" w14:textId="77777777" w:rsidTr="00A82D29">
        <w:trPr>
          <w:tblHeader/>
        </w:trPr>
        <w:tc>
          <w:tcPr>
            <w:tcW w:w="2666" w:type="dxa"/>
            <w:shd w:val="clear" w:color="auto" w:fill="D9D9D9" w:themeFill="background1" w:themeFillShade="D9"/>
          </w:tcPr>
          <w:p w14:paraId="23407991"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7B8469E4"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21DF5534"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0FD46BA8"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6332D59C"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7AECBF8E" w14:textId="77777777" w:rsidTr="00A82D29">
        <w:tc>
          <w:tcPr>
            <w:tcW w:w="2666" w:type="dxa"/>
          </w:tcPr>
          <w:p w14:paraId="2F31E9B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.create() là hàm gửi thông tin đăng ký sử dụng dịch vụ quảng cáo</w:t>
            </w:r>
          </w:p>
        </w:tc>
        <w:tc>
          <w:tcPr>
            <w:tcW w:w="3146" w:type="dxa"/>
          </w:tcPr>
          <w:p w14:paraId="28DEF4F5" w14:textId="77777777" w:rsidR="004E5ADA" w:rsidRDefault="004E5ADA" w:rsidP="00A82D29">
            <w:pPr>
              <w:pStyle w:val="Style2"/>
            </w:pPr>
            <w:r>
              <w:t>Bước 1: NSD nhập thông tin đăng ký</w:t>
            </w:r>
          </w:p>
          <w:p w14:paraId="0C6823B0" w14:textId="77777777" w:rsidR="004E5ADA" w:rsidRPr="001D6F59" w:rsidRDefault="004E5ADA" w:rsidP="00A82D29">
            <w:pPr>
              <w:pStyle w:val="Style2"/>
            </w:pPr>
            <w:r>
              <w:t xml:space="preserve">Bước 2: Hệ thống tạo mới bản ghi bằng câu lệnh truy vấn </w:t>
            </w:r>
            <w:r w:rsidRPr="001164DE">
              <w:t xml:space="preserve">INSERT </w:t>
            </w:r>
            <w:r>
              <w:t xml:space="preserve">SQL vào bảng CSDL </w:t>
            </w:r>
            <w:r w:rsidRPr="001164DE">
              <w:rPr>
                <w:b/>
                <w:bCs/>
              </w:rPr>
              <w:t>TPS_</w:t>
            </w:r>
            <w:r w:rsidRPr="001164DE">
              <w:rPr>
                <w:b/>
              </w:rPr>
              <w:t>REQUEST</w:t>
            </w:r>
          </w:p>
          <w:p w14:paraId="122DD1C2"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02D4C983"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38434563" w14:textId="77777777" w:rsidR="004E5ADA" w:rsidRDefault="004E5ADA" w:rsidP="00A82D29">
            <w:pPr>
              <w:pStyle w:val="Style2"/>
              <w:numPr>
                <w:ilvl w:val="0"/>
                <w:numId w:val="0"/>
              </w:numPr>
              <w:ind w:left="91"/>
            </w:pPr>
            <w:r w:rsidRPr="00E354B8">
              <w:t>ID bài viết, họ tên, email, tiêu đề, nội dung, số điện thoại, ngày tạo = SYSDATE, trạng thái = 1 (tạo mới)</w:t>
            </w:r>
          </w:p>
          <w:p w14:paraId="07C9B38C"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5FF9BE66"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396" w:type="dxa"/>
          </w:tcPr>
          <w:p w14:paraId="0B0A4645"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2436782B"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58ACDED0"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677D9D4D" w14:textId="77777777" w:rsidR="004E5ADA" w:rsidRPr="001164DE" w:rsidRDefault="004E5ADA" w:rsidP="004E5ADA">
      <w:pPr>
        <w:rPr>
          <w:rFonts w:ascii="Times New Roman" w:hAnsi="Times New Roman" w:cs="Times New Roman"/>
          <w:b/>
          <w:sz w:val="28"/>
          <w:szCs w:val="28"/>
        </w:rPr>
      </w:pPr>
    </w:p>
    <w:p w14:paraId="59087068" w14:textId="77777777" w:rsidR="004E5ADA" w:rsidRDefault="004E5ADA" w:rsidP="004E5ADA">
      <w:pPr>
        <w:pStyle w:val="Heading2"/>
        <w:numPr>
          <w:ilvl w:val="0"/>
          <w:numId w:val="0"/>
        </w:numPr>
        <w:ind w:left="360"/>
      </w:pPr>
      <w:bookmarkStart w:id="254" w:name="_4._Gửi_thông"/>
      <w:bookmarkStart w:id="255" w:name="_Toc70074035"/>
      <w:bookmarkEnd w:id="254"/>
      <w:r w:rsidRPr="001164DE">
        <w:rPr>
          <w:lang w:val="en-US"/>
        </w:rPr>
        <w:t xml:space="preserve">4. </w:t>
      </w:r>
      <w:r w:rsidRPr="001164DE">
        <w:t>Gửi thông tin đăng ký sử dụng đặt báo và ấn phẩm</w:t>
      </w:r>
      <w:bookmarkEnd w:id="255"/>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1202B020" w14:textId="77777777" w:rsidTr="00A82D29">
        <w:trPr>
          <w:tblHeader/>
        </w:trPr>
        <w:tc>
          <w:tcPr>
            <w:tcW w:w="2666" w:type="dxa"/>
            <w:shd w:val="clear" w:color="auto" w:fill="D9D9D9" w:themeFill="background1" w:themeFillShade="D9"/>
          </w:tcPr>
          <w:p w14:paraId="33CD3307"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622B66F0"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3618E565"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74253638"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529DFD13"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035CFE97" w14:textId="77777777" w:rsidTr="00A82D29">
        <w:tc>
          <w:tcPr>
            <w:tcW w:w="2666" w:type="dxa"/>
          </w:tcPr>
          <w:p w14:paraId="0C2B7686"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.create() là hàm gửi thông tin đăng ký đặt báo và ấn phẩm</w:t>
            </w:r>
          </w:p>
        </w:tc>
        <w:tc>
          <w:tcPr>
            <w:tcW w:w="3146" w:type="dxa"/>
          </w:tcPr>
          <w:p w14:paraId="7A6E9D50" w14:textId="77777777" w:rsidR="004E5ADA" w:rsidRDefault="004E5ADA" w:rsidP="00A82D29">
            <w:pPr>
              <w:pStyle w:val="Style2"/>
            </w:pPr>
            <w:r>
              <w:t>Bước 1: NSD nhập thông tin đăng ký</w:t>
            </w:r>
          </w:p>
          <w:p w14:paraId="0095ED78" w14:textId="77777777" w:rsidR="004E5ADA" w:rsidRPr="001D6F59" w:rsidRDefault="004E5ADA" w:rsidP="00A82D29">
            <w:pPr>
              <w:pStyle w:val="Style2"/>
            </w:pPr>
            <w:r>
              <w:t xml:space="preserve">Bước 2: Hệ thống tạo mới bản ghi bằng câu </w:t>
            </w:r>
            <w:r>
              <w:lastRenderedPageBreak/>
              <w:t xml:space="preserve">lệnh truy vấn </w:t>
            </w:r>
            <w:r w:rsidRPr="001164DE">
              <w:t xml:space="preserve">INSERT </w:t>
            </w:r>
            <w:r>
              <w:t xml:space="preserve">SQL vào bảng CSDL </w:t>
            </w:r>
            <w:r w:rsidRPr="001164DE">
              <w:rPr>
                <w:b/>
                <w:bCs/>
              </w:rPr>
              <w:t>TPS_</w:t>
            </w:r>
            <w:r w:rsidRPr="001164DE">
              <w:rPr>
                <w:b/>
              </w:rPr>
              <w:t>REQUEST</w:t>
            </w:r>
          </w:p>
          <w:p w14:paraId="12C3BB2F"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79F0C274"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2460D351" w14:textId="77777777" w:rsidR="004E5ADA" w:rsidRDefault="004E5ADA" w:rsidP="00A82D29">
            <w:pPr>
              <w:pStyle w:val="Style2"/>
              <w:numPr>
                <w:ilvl w:val="0"/>
                <w:numId w:val="0"/>
              </w:numPr>
              <w:ind w:left="91"/>
            </w:pPr>
            <w:r w:rsidRPr="00E354B8">
              <w:t xml:space="preserve">ID bài viết, họ tên, email, tiêu đề, nội dung, số điện thoại, </w:t>
            </w:r>
            <w:r w:rsidRPr="00E354B8">
              <w:lastRenderedPageBreak/>
              <w:t>ngày tạo = SYSDATE, trạng thái = 1 (tạo mới)</w:t>
            </w:r>
          </w:p>
          <w:p w14:paraId="31978D57"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1E15FDF3"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396" w:type="dxa"/>
          </w:tcPr>
          <w:p w14:paraId="4CBC27B9"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694CB2E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Trả về 2 nếu thất bại</w:t>
            </w:r>
          </w:p>
        </w:tc>
        <w:tc>
          <w:tcPr>
            <w:tcW w:w="872" w:type="dxa"/>
          </w:tcPr>
          <w:p w14:paraId="3E77574D"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Thêm mới</w:t>
            </w:r>
          </w:p>
        </w:tc>
      </w:tr>
    </w:tbl>
    <w:p w14:paraId="219FA3A0" w14:textId="77777777" w:rsidR="004E5ADA" w:rsidRPr="001164DE" w:rsidRDefault="004E5ADA" w:rsidP="004E5ADA">
      <w:bookmarkStart w:id="256" w:name="_5._Tra_cứu"/>
      <w:bookmarkEnd w:id="256"/>
    </w:p>
    <w:p w14:paraId="0454F085" w14:textId="77777777" w:rsidR="004E5ADA" w:rsidRDefault="004E5ADA" w:rsidP="004E5ADA">
      <w:pPr>
        <w:pStyle w:val="Heading2"/>
        <w:numPr>
          <w:ilvl w:val="0"/>
          <w:numId w:val="0"/>
        </w:numPr>
        <w:ind w:left="360"/>
      </w:pPr>
      <w:bookmarkStart w:id="257" w:name="_Toc70074036"/>
      <w:r w:rsidRPr="001164DE">
        <w:rPr>
          <w:lang w:val="en-US"/>
        </w:rPr>
        <w:t xml:space="preserve">5. </w:t>
      </w:r>
      <w:r w:rsidRPr="001164DE">
        <w:t>Tra cứu và xem lịch sử</w:t>
      </w:r>
      <w:r w:rsidRPr="001164DE">
        <w:rPr>
          <w:lang w:val="en-US"/>
        </w:rPr>
        <w:t xml:space="preserve"> hoạt động của</w:t>
      </w:r>
      <w:r w:rsidRPr="001164DE">
        <w:t xml:space="preserve"> người dùng</w:t>
      </w:r>
      <w:bookmarkEnd w:id="257"/>
    </w:p>
    <w:tbl>
      <w:tblPr>
        <w:tblStyle w:val="TableGrid"/>
        <w:tblW w:w="10915" w:type="dxa"/>
        <w:tblInd w:w="-1139" w:type="dxa"/>
        <w:tblLayout w:type="fixed"/>
        <w:tblLook w:val="04A0" w:firstRow="1" w:lastRow="0" w:firstColumn="1" w:lastColumn="0" w:noHBand="0" w:noVBand="1"/>
      </w:tblPr>
      <w:tblGrid>
        <w:gridCol w:w="2666"/>
        <w:gridCol w:w="3430"/>
        <w:gridCol w:w="1701"/>
        <w:gridCol w:w="1984"/>
        <w:gridCol w:w="1134"/>
      </w:tblGrid>
      <w:tr w:rsidR="004E5ADA" w14:paraId="6E091D9A" w14:textId="77777777" w:rsidTr="00A82D29">
        <w:trPr>
          <w:tblHeader/>
        </w:trPr>
        <w:tc>
          <w:tcPr>
            <w:tcW w:w="2666" w:type="dxa"/>
            <w:shd w:val="clear" w:color="auto" w:fill="D9D9D9" w:themeFill="background1" w:themeFillShade="D9"/>
          </w:tcPr>
          <w:p w14:paraId="499BC50E"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430" w:type="dxa"/>
            <w:shd w:val="clear" w:color="auto" w:fill="D9D9D9" w:themeFill="background1" w:themeFillShade="D9"/>
          </w:tcPr>
          <w:p w14:paraId="77E38066"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1701" w:type="dxa"/>
            <w:shd w:val="clear" w:color="auto" w:fill="D9D9D9" w:themeFill="background1" w:themeFillShade="D9"/>
          </w:tcPr>
          <w:p w14:paraId="6DC1D2D8"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984" w:type="dxa"/>
            <w:shd w:val="clear" w:color="auto" w:fill="D9D9D9" w:themeFill="background1" w:themeFillShade="D9"/>
          </w:tcPr>
          <w:p w14:paraId="3FC2AA2C"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2A071DA5"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5B0F811E" w14:textId="77777777" w:rsidTr="00A82D29">
        <w:tc>
          <w:tcPr>
            <w:tcW w:w="2666" w:type="dxa"/>
          </w:tcPr>
          <w:p w14:paraId="6EC194E7"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History</w:t>
            </w:r>
            <w:r w:rsidRPr="00013667">
              <w:rPr>
                <w:rFonts w:ascii="Times New Roman" w:hAnsi="Times New Roman"/>
                <w:sz w:val="28"/>
                <w:szCs w:val="28"/>
                <w:lang w:eastAsia="x-none"/>
              </w:rPr>
              <w:t>Dao</w:t>
            </w:r>
            <w:r>
              <w:rPr>
                <w:rFonts w:ascii="Times New Roman" w:hAnsi="Times New Roman"/>
                <w:sz w:val="28"/>
                <w:szCs w:val="28"/>
                <w:lang w:eastAsia="x-none"/>
              </w:rPr>
              <w:t>.getAll() là hàm tra cứu và xem lịch sử hoạt động người dùng</w:t>
            </w:r>
          </w:p>
        </w:tc>
        <w:tc>
          <w:tcPr>
            <w:tcW w:w="3430" w:type="dxa"/>
          </w:tcPr>
          <w:p w14:paraId="137A5AC8" w14:textId="77777777" w:rsidR="004E5ADA" w:rsidRPr="000175D8" w:rsidRDefault="004E5ADA" w:rsidP="00A82D29">
            <w:pPr>
              <w:pStyle w:val="Style2"/>
              <w:numPr>
                <w:ilvl w:val="0"/>
                <w:numId w:val="0"/>
              </w:numPr>
              <w:ind w:left="91"/>
            </w:pPr>
            <w:r>
              <w:t>Hiển thị tất cả bản ghi bằng câu lệnh truy vấn SELECT</w:t>
            </w:r>
            <w:r w:rsidRPr="001164DE">
              <w:t xml:space="preserve"> </w:t>
            </w:r>
            <w:r>
              <w:t xml:space="preserve">SQL vào bảng CSDL </w:t>
            </w:r>
            <w:r>
              <w:rPr>
                <w:b/>
              </w:rPr>
              <w:t xml:space="preserve">TPS_WCM_ACC_LOG </w:t>
            </w:r>
          </w:p>
          <w:p w14:paraId="57F95DAE"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4.4.6. Bảng dữ liệu </w:t>
            </w:r>
            <w:r>
              <w:rPr>
                <w:rFonts w:ascii="Times New Roman" w:hAnsi="Times New Roman"/>
                <w:b/>
                <w:sz w:val="28"/>
                <w:szCs w:val="28"/>
              </w:rPr>
              <w:t>TPS_WCM_ACC_LOG</w:t>
            </w:r>
            <w:r w:rsidRPr="00A8090F">
              <w:rPr>
                <w:rFonts w:ascii="Times New Roman" w:hAnsi="Times New Roman"/>
                <w:bCs/>
                <w:sz w:val="28"/>
                <w:szCs w:val="28"/>
              </w:rPr>
              <w:t>)</w:t>
            </w:r>
          </w:p>
        </w:tc>
        <w:tc>
          <w:tcPr>
            <w:tcW w:w="1701" w:type="dxa"/>
          </w:tcPr>
          <w:p w14:paraId="148BD0CD"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52D61439"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Không có</w:t>
            </w:r>
          </w:p>
        </w:tc>
        <w:tc>
          <w:tcPr>
            <w:tcW w:w="1984" w:type="dxa"/>
          </w:tcPr>
          <w:p w14:paraId="79D2C10B" w14:textId="77777777" w:rsidR="004E5ADA" w:rsidRPr="00F340B7" w:rsidRDefault="004E5ADA" w:rsidP="00A82D29">
            <w:pPr>
              <w:jc w:val="both"/>
              <w:rPr>
                <w:rFonts w:ascii="Times New Roman" w:hAnsi="Times New Roman"/>
                <w:sz w:val="28"/>
                <w:szCs w:val="28"/>
                <w:lang w:eastAsia="x-none"/>
              </w:rPr>
            </w:pPr>
            <w:r w:rsidRPr="001164DE">
              <w:rPr>
                <w:rFonts w:ascii="Times New Roman" w:hAnsi="Times New Roman"/>
                <w:sz w:val="28"/>
                <w:szCs w:val="28"/>
              </w:rPr>
              <w:t>Danh sách thông tin hoạt động của người dùng</w:t>
            </w:r>
          </w:p>
        </w:tc>
        <w:tc>
          <w:tcPr>
            <w:tcW w:w="1134" w:type="dxa"/>
          </w:tcPr>
          <w:p w14:paraId="2544CA3E"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7CD93882" w14:textId="77777777" w:rsidR="004E5ADA" w:rsidRPr="001164DE" w:rsidRDefault="004E5ADA" w:rsidP="004E5ADA">
      <w:pPr>
        <w:rPr>
          <w:rFonts w:ascii="Times New Roman" w:hAnsi="Times New Roman" w:cs="Times New Roman"/>
          <w:sz w:val="28"/>
          <w:szCs w:val="28"/>
        </w:rPr>
      </w:pPr>
    </w:p>
    <w:p w14:paraId="3459C08C" w14:textId="77777777" w:rsidR="004E5ADA" w:rsidRDefault="004E5ADA" w:rsidP="004E5ADA">
      <w:pPr>
        <w:pStyle w:val="Heading2"/>
        <w:numPr>
          <w:ilvl w:val="0"/>
          <w:numId w:val="0"/>
        </w:numPr>
        <w:ind w:left="360"/>
      </w:pPr>
      <w:bookmarkStart w:id="258" w:name="_6._Thống_kê"/>
      <w:bookmarkStart w:id="259" w:name="_Toc70074037"/>
      <w:bookmarkEnd w:id="258"/>
      <w:r w:rsidRPr="001164DE">
        <w:rPr>
          <w:lang w:val="en-US"/>
        </w:rPr>
        <w:t xml:space="preserve">6. </w:t>
      </w:r>
      <w:r w:rsidRPr="001164DE">
        <w:t>Thống kê tin bài được nhiều người truy cập nhất</w:t>
      </w:r>
      <w:bookmarkEnd w:id="259"/>
    </w:p>
    <w:tbl>
      <w:tblPr>
        <w:tblStyle w:val="TableGrid"/>
        <w:tblW w:w="10915" w:type="dxa"/>
        <w:tblInd w:w="-1139" w:type="dxa"/>
        <w:tblLayout w:type="fixed"/>
        <w:tblLook w:val="04A0" w:firstRow="1" w:lastRow="0" w:firstColumn="1" w:lastColumn="0" w:noHBand="0" w:noVBand="1"/>
      </w:tblPr>
      <w:tblGrid>
        <w:gridCol w:w="2666"/>
        <w:gridCol w:w="3430"/>
        <w:gridCol w:w="1701"/>
        <w:gridCol w:w="1984"/>
        <w:gridCol w:w="1134"/>
      </w:tblGrid>
      <w:tr w:rsidR="004E5ADA" w14:paraId="6B19CA73" w14:textId="77777777" w:rsidTr="00A82D29">
        <w:trPr>
          <w:tblHeader/>
        </w:trPr>
        <w:tc>
          <w:tcPr>
            <w:tcW w:w="2666" w:type="dxa"/>
            <w:shd w:val="clear" w:color="auto" w:fill="D9D9D9" w:themeFill="background1" w:themeFillShade="D9"/>
          </w:tcPr>
          <w:p w14:paraId="723C954C"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430" w:type="dxa"/>
            <w:shd w:val="clear" w:color="auto" w:fill="D9D9D9" w:themeFill="background1" w:themeFillShade="D9"/>
          </w:tcPr>
          <w:p w14:paraId="193867AB"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1701" w:type="dxa"/>
            <w:shd w:val="clear" w:color="auto" w:fill="D9D9D9" w:themeFill="background1" w:themeFillShade="D9"/>
          </w:tcPr>
          <w:p w14:paraId="23EDC3B2"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984" w:type="dxa"/>
            <w:shd w:val="clear" w:color="auto" w:fill="D9D9D9" w:themeFill="background1" w:themeFillShade="D9"/>
          </w:tcPr>
          <w:p w14:paraId="73793C75"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0D114892"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B3F63EE" w14:textId="77777777" w:rsidTr="00A82D29">
        <w:tc>
          <w:tcPr>
            <w:tcW w:w="2666" w:type="dxa"/>
          </w:tcPr>
          <w:p w14:paraId="57788D92"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Content</w:t>
            </w:r>
            <w:r w:rsidRPr="00013667">
              <w:rPr>
                <w:rFonts w:ascii="Times New Roman" w:hAnsi="Times New Roman"/>
                <w:sz w:val="28"/>
                <w:szCs w:val="28"/>
                <w:lang w:eastAsia="x-none"/>
              </w:rPr>
              <w:t>Dao</w:t>
            </w:r>
            <w:r>
              <w:rPr>
                <w:rFonts w:ascii="Times New Roman" w:hAnsi="Times New Roman"/>
                <w:sz w:val="28"/>
                <w:szCs w:val="28"/>
                <w:lang w:eastAsia="x-none"/>
              </w:rPr>
              <w:t>.getAll() là hàm thống kê tin bài được nhiều người truy cập nhất</w:t>
            </w:r>
          </w:p>
        </w:tc>
        <w:tc>
          <w:tcPr>
            <w:tcW w:w="3430" w:type="dxa"/>
          </w:tcPr>
          <w:p w14:paraId="46DBF42D" w14:textId="77777777" w:rsidR="004E5ADA" w:rsidRPr="00FB1DDB" w:rsidRDefault="004E5ADA" w:rsidP="00A82D29">
            <w:pPr>
              <w:spacing w:line="312" w:lineRule="auto"/>
              <w:jc w:val="both"/>
              <w:rPr>
                <w:rFonts w:ascii="Times New Roman" w:hAnsi="Times New Roman"/>
                <w:b/>
                <w:sz w:val="28"/>
                <w:szCs w:val="28"/>
              </w:rPr>
            </w:pPr>
            <w:r>
              <w:rPr>
                <w:rFonts w:ascii="Times New Roman" w:hAnsi="Times New Roman"/>
                <w:sz w:val="28"/>
                <w:szCs w:val="28"/>
                <w:lang w:eastAsia="x-none"/>
              </w:rPr>
              <w:t xml:space="preserve">Hiển thị tất cả bản ghi bằng câu lệnh truy vấn </w:t>
            </w:r>
            <w:r>
              <w:rPr>
                <w:rFonts w:ascii="Times New Roman" w:hAnsi="Times New Roman"/>
                <w:sz w:val="28"/>
                <w:szCs w:val="28"/>
              </w:rPr>
              <w:t>SELECT</w:t>
            </w:r>
            <w:r w:rsidRPr="001164DE">
              <w:rPr>
                <w:rFonts w:ascii="Times New Roman" w:hAnsi="Times New Roman"/>
                <w:sz w:val="28"/>
                <w:szCs w:val="28"/>
              </w:rPr>
              <w:t xml:space="preserve"> </w:t>
            </w:r>
            <w:r>
              <w:rPr>
                <w:rFonts w:ascii="Times New Roman" w:hAnsi="Times New Roman"/>
                <w:sz w:val="28"/>
                <w:szCs w:val="28"/>
                <w:lang w:eastAsia="x-none"/>
              </w:rPr>
              <w:t xml:space="preserve">SQL vào bảng CSDL </w:t>
            </w:r>
            <w:r w:rsidRPr="001164DE">
              <w:rPr>
                <w:rFonts w:ascii="Times New Roman" w:hAnsi="Times New Roman"/>
                <w:b/>
                <w:sz w:val="28"/>
                <w:szCs w:val="28"/>
              </w:rPr>
              <w:t xml:space="preserve">TPS_WCM_VIEWS </w:t>
            </w:r>
          </w:p>
          <w:p w14:paraId="7F334FE4"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lastRenderedPageBreak/>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4.4.2. Bảng dữ liệu </w:t>
            </w:r>
            <w:r w:rsidRPr="001164DE">
              <w:rPr>
                <w:rFonts w:ascii="Times New Roman" w:hAnsi="Times New Roman"/>
                <w:b/>
                <w:sz w:val="28"/>
                <w:szCs w:val="28"/>
              </w:rPr>
              <w:t>TPS_WCM_VIEWS</w:t>
            </w:r>
            <w:r w:rsidRPr="00A8090F">
              <w:rPr>
                <w:rFonts w:ascii="Times New Roman" w:hAnsi="Times New Roman"/>
                <w:bCs/>
                <w:sz w:val="28"/>
                <w:szCs w:val="28"/>
              </w:rPr>
              <w:t>)</w:t>
            </w:r>
          </w:p>
        </w:tc>
        <w:tc>
          <w:tcPr>
            <w:tcW w:w="1701" w:type="dxa"/>
          </w:tcPr>
          <w:p w14:paraId="6E8CCD18"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2AA507E2"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Không có</w:t>
            </w:r>
          </w:p>
        </w:tc>
        <w:tc>
          <w:tcPr>
            <w:tcW w:w="1984" w:type="dxa"/>
          </w:tcPr>
          <w:p w14:paraId="182C2DD0" w14:textId="77777777" w:rsidR="004E5ADA" w:rsidRPr="00F340B7" w:rsidRDefault="004E5ADA" w:rsidP="00A82D29">
            <w:pPr>
              <w:jc w:val="both"/>
              <w:rPr>
                <w:rFonts w:ascii="Times New Roman" w:hAnsi="Times New Roman"/>
                <w:sz w:val="28"/>
                <w:szCs w:val="28"/>
                <w:lang w:eastAsia="x-none"/>
              </w:rPr>
            </w:pPr>
            <w:r w:rsidRPr="001164DE">
              <w:rPr>
                <w:rFonts w:ascii="Times New Roman" w:hAnsi="Times New Roman"/>
                <w:sz w:val="28"/>
                <w:szCs w:val="28"/>
              </w:rPr>
              <w:t>Danh sách thông tin tin bài có lượng truy cập nhiều nhất</w:t>
            </w:r>
          </w:p>
        </w:tc>
        <w:tc>
          <w:tcPr>
            <w:tcW w:w="1134" w:type="dxa"/>
          </w:tcPr>
          <w:p w14:paraId="71E64DB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39E97934" w14:textId="77777777" w:rsidR="004E5ADA" w:rsidRPr="001164DE" w:rsidRDefault="004E5ADA" w:rsidP="004E5ADA">
      <w:pPr>
        <w:rPr>
          <w:rFonts w:ascii="Times New Roman" w:hAnsi="Times New Roman" w:cs="Times New Roman"/>
          <w:sz w:val="28"/>
          <w:szCs w:val="28"/>
        </w:rPr>
      </w:pPr>
    </w:p>
    <w:p w14:paraId="4CDB8E44" w14:textId="77777777" w:rsidR="004E5ADA" w:rsidRDefault="004E5ADA" w:rsidP="004E5ADA">
      <w:pPr>
        <w:pStyle w:val="Heading2"/>
        <w:numPr>
          <w:ilvl w:val="0"/>
          <w:numId w:val="0"/>
        </w:numPr>
        <w:ind w:left="360"/>
      </w:pPr>
      <w:bookmarkStart w:id="260" w:name="_7._Xem_bảng"/>
      <w:bookmarkStart w:id="261" w:name="_Toc70074038"/>
      <w:bookmarkEnd w:id="260"/>
      <w:r w:rsidRPr="001164DE">
        <w:rPr>
          <w:lang w:val="en-US"/>
        </w:rPr>
        <w:t xml:space="preserve">7. </w:t>
      </w:r>
      <w:r w:rsidRPr="001164DE">
        <w:t>Xem bảng thống kê nhuận bút</w:t>
      </w:r>
      <w:bookmarkEnd w:id="261"/>
    </w:p>
    <w:tbl>
      <w:tblPr>
        <w:tblStyle w:val="TableGrid"/>
        <w:tblW w:w="10915" w:type="dxa"/>
        <w:tblInd w:w="-1139" w:type="dxa"/>
        <w:tblLayout w:type="fixed"/>
        <w:tblLook w:val="04A0" w:firstRow="1" w:lastRow="0" w:firstColumn="1" w:lastColumn="0" w:noHBand="0" w:noVBand="1"/>
      </w:tblPr>
      <w:tblGrid>
        <w:gridCol w:w="2666"/>
        <w:gridCol w:w="3430"/>
        <w:gridCol w:w="1701"/>
        <w:gridCol w:w="1984"/>
        <w:gridCol w:w="1134"/>
      </w:tblGrid>
      <w:tr w:rsidR="004E5ADA" w14:paraId="6CED23DF" w14:textId="77777777" w:rsidTr="00A82D29">
        <w:trPr>
          <w:tblHeader/>
        </w:trPr>
        <w:tc>
          <w:tcPr>
            <w:tcW w:w="2666" w:type="dxa"/>
            <w:shd w:val="clear" w:color="auto" w:fill="D9D9D9" w:themeFill="background1" w:themeFillShade="D9"/>
          </w:tcPr>
          <w:p w14:paraId="1DEDA065"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430" w:type="dxa"/>
            <w:shd w:val="clear" w:color="auto" w:fill="D9D9D9" w:themeFill="background1" w:themeFillShade="D9"/>
          </w:tcPr>
          <w:p w14:paraId="402F066D"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1701" w:type="dxa"/>
            <w:shd w:val="clear" w:color="auto" w:fill="D9D9D9" w:themeFill="background1" w:themeFillShade="D9"/>
          </w:tcPr>
          <w:p w14:paraId="6716653A"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984" w:type="dxa"/>
            <w:shd w:val="clear" w:color="auto" w:fill="D9D9D9" w:themeFill="background1" w:themeFillShade="D9"/>
          </w:tcPr>
          <w:p w14:paraId="613655E8"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7C8A9E70"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75C66DD6" w14:textId="77777777" w:rsidTr="00A82D29">
        <w:tc>
          <w:tcPr>
            <w:tcW w:w="2666" w:type="dxa"/>
          </w:tcPr>
          <w:p w14:paraId="60862582"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Content</w:t>
            </w:r>
            <w:r w:rsidRPr="00013667">
              <w:rPr>
                <w:rFonts w:ascii="Times New Roman" w:hAnsi="Times New Roman"/>
                <w:sz w:val="28"/>
                <w:szCs w:val="28"/>
                <w:lang w:eastAsia="x-none"/>
              </w:rPr>
              <w:t>Dao</w:t>
            </w:r>
            <w:r>
              <w:rPr>
                <w:rFonts w:ascii="Times New Roman" w:hAnsi="Times New Roman"/>
                <w:sz w:val="28"/>
                <w:szCs w:val="28"/>
                <w:lang w:eastAsia="x-none"/>
              </w:rPr>
              <w:t>.getAll() là hàm thống kê nhuận bút</w:t>
            </w:r>
          </w:p>
        </w:tc>
        <w:tc>
          <w:tcPr>
            <w:tcW w:w="3430" w:type="dxa"/>
          </w:tcPr>
          <w:p w14:paraId="1559E40A" w14:textId="77777777" w:rsidR="004E5ADA" w:rsidRPr="00FB1DDB" w:rsidRDefault="004E5ADA" w:rsidP="00A82D29">
            <w:pPr>
              <w:spacing w:line="312" w:lineRule="auto"/>
              <w:jc w:val="both"/>
              <w:rPr>
                <w:rFonts w:ascii="Times New Roman" w:hAnsi="Times New Roman"/>
                <w:b/>
                <w:sz w:val="28"/>
                <w:szCs w:val="28"/>
              </w:rPr>
            </w:pPr>
            <w:r>
              <w:rPr>
                <w:rFonts w:ascii="Times New Roman" w:hAnsi="Times New Roman"/>
                <w:sz w:val="28"/>
                <w:szCs w:val="28"/>
                <w:lang w:eastAsia="x-none"/>
              </w:rPr>
              <w:t xml:space="preserve">Hiển thị tất cả bản ghi bằng câu lệnh truy vấn </w:t>
            </w:r>
            <w:r>
              <w:rPr>
                <w:rFonts w:ascii="Times New Roman" w:hAnsi="Times New Roman"/>
                <w:sz w:val="28"/>
                <w:szCs w:val="28"/>
              </w:rPr>
              <w:t>SELECT</w:t>
            </w:r>
            <w:r w:rsidRPr="001164DE">
              <w:rPr>
                <w:rFonts w:ascii="Times New Roman" w:hAnsi="Times New Roman"/>
                <w:sz w:val="28"/>
                <w:szCs w:val="28"/>
              </w:rPr>
              <w:t xml:space="preserve"> </w:t>
            </w:r>
            <w:r>
              <w:rPr>
                <w:rFonts w:ascii="Times New Roman" w:hAnsi="Times New Roman"/>
                <w:sz w:val="28"/>
                <w:szCs w:val="28"/>
                <w:lang w:eastAsia="x-none"/>
              </w:rPr>
              <w:t xml:space="preserve">SQL vào bảng CSDL </w:t>
            </w:r>
            <w:r w:rsidRPr="001164DE">
              <w:rPr>
                <w:rFonts w:ascii="Times New Roman" w:hAnsi="Times New Roman"/>
                <w:b/>
                <w:sz w:val="28"/>
                <w:szCs w:val="28"/>
              </w:rPr>
              <w:t xml:space="preserve">TPS_WCM_CONTENT </w:t>
            </w:r>
          </w:p>
          <w:p w14:paraId="348E181E"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4.4.1. Bảng dữ liệu </w:t>
            </w:r>
            <w:r w:rsidRPr="001164DE">
              <w:rPr>
                <w:rFonts w:ascii="Times New Roman" w:hAnsi="Times New Roman"/>
                <w:b/>
                <w:sz w:val="28"/>
                <w:szCs w:val="28"/>
              </w:rPr>
              <w:t>TPS_WCM_CONTENT</w:t>
            </w:r>
            <w:r w:rsidRPr="00A8090F">
              <w:rPr>
                <w:rFonts w:ascii="Times New Roman" w:hAnsi="Times New Roman"/>
                <w:bCs/>
                <w:sz w:val="28"/>
                <w:szCs w:val="28"/>
              </w:rPr>
              <w:t>)</w:t>
            </w:r>
          </w:p>
        </w:tc>
        <w:tc>
          <w:tcPr>
            <w:tcW w:w="1701" w:type="dxa"/>
          </w:tcPr>
          <w:p w14:paraId="4A40117D"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16EBB30B"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Không có</w:t>
            </w:r>
          </w:p>
        </w:tc>
        <w:tc>
          <w:tcPr>
            <w:tcW w:w="1984" w:type="dxa"/>
          </w:tcPr>
          <w:p w14:paraId="6B405D2C" w14:textId="77777777" w:rsidR="004E5ADA" w:rsidRPr="00F340B7" w:rsidRDefault="004E5ADA" w:rsidP="00A82D29">
            <w:pPr>
              <w:jc w:val="both"/>
              <w:rPr>
                <w:rFonts w:ascii="Times New Roman" w:hAnsi="Times New Roman"/>
                <w:sz w:val="28"/>
                <w:szCs w:val="28"/>
                <w:lang w:eastAsia="x-none"/>
              </w:rPr>
            </w:pPr>
            <w:r w:rsidRPr="001164DE">
              <w:rPr>
                <w:rFonts w:ascii="Times New Roman" w:hAnsi="Times New Roman"/>
                <w:sz w:val="28"/>
                <w:szCs w:val="28"/>
              </w:rPr>
              <w:t>Danh sách thống kê nhuận bút</w:t>
            </w:r>
          </w:p>
        </w:tc>
        <w:tc>
          <w:tcPr>
            <w:tcW w:w="1134" w:type="dxa"/>
          </w:tcPr>
          <w:p w14:paraId="1F435952"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58709CC8" w14:textId="77777777" w:rsidR="004E5ADA" w:rsidRPr="00B15A20" w:rsidRDefault="004E5ADA" w:rsidP="004E5ADA">
      <w:pPr>
        <w:rPr>
          <w:lang w:val="vi-VN" w:eastAsia="x-none"/>
        </w:rPr>
      </w:pPr>
    </w:p>
    <w:p w14:paraId="733B902D" w14:textId="77777777" w:rsidR="004E5ADA" w:rsidRPr="001164DE" w:rsidRDefault="004E5ADA" w:rsidP="004E5ADA">
      <w:pPr>
        <w:rPr>
          <w:rFonts w:ascii="Times New Roman" w:hAnsi="Times New Roman" w:cs="Times New Roman"/>
          <w:sz w:val="28"/>
          <w:szCs w:val="28"/>
        </w:rPr>
      </w:pPr>
    </w:p>
    <w:p w14:paraId="4F170149" w14:textId="77777777" w:rsidR="004E5ADA" w:rsidRDefault="004E5ADA" w:rsidP="004E5ADA">
      <w:pPr>
        <w:pStyle w:val="Heading2"/>
        <w:numPr>
          <w:ilvl w:val="0"/>
          <w:numId w:val="0"/>
        </w:numPr>
        <w:ind w:left="360"/>
      </w:pPr>
      <w:bookmarkStart w:id="262" w:name="_8._Thêm_mới"/>
      <w:bookmarkStart w:id="263" w:name="_Toc70074039"/>
      <w:bookmarkEnd w:id="262"/>
      <w:r w:rsidRPr="001164DE">
        <w:rPr>
          <w:lang w:val="en-US"/>
        </w:rPr>
        <w:t xml:space="preserve">8. </w:t>
      </w:r>
      <w:r w:rsidRPr="001164DE">
        <w:t>Thêm mới yêu cầu đặt sách pháp luật, Tạp chí Thuế</w:t>
      </w:r>
      <w:bookmarkEnd w:id="263"/>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039AAE7E" w14:textId="77777777" w:rsidTr="00A82D29">
        <w:trPr>
          <w:tblHeader/>
        </w:trPr>
        <w:tc>
          <w:tcPr>
            <w:tcW w:w="2666" w:type="dxa"/>
            <w:shd w:val="clear" w:color="auto" w:fill="D9D9D9" w:themeFill="background1" w:themeFillShade="D9"/>
          </w:tcPr>
          <w:p w14:paraId="40993FEF"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52369BAD"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13FF0C40"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3A85A2E8"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33C765D7"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3E52BFC3" w14:textId="77777777" w:rsidTr="00A82D29">
        <w:tc>
          <w:tcPr>
            <w:tcW w:w="2666" w:type="dxa"/>
          </w:tcPr>
          <w:p w14:paraId="6024D2E4"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.create() là hàm gửi yêu cầu đặt sách pháp luật, tạp chí thuế</w:t>
            </w:r>
          </w:p>
        </w:tc>
        <w:tc>
          <w:tcPr>
            <w:tcW w:w="3146" w:type="dxa"/>
          </w:tcPr>
          <w:p w14:paraId="7FBB5ABA" w14:textId="77777777" w:rsidR="004E5ADA" w:rsidRDefault="004E5ADA" w:rsidP="00A82D29">
            <w:pPr>
              <w:pStyle w:val="Style2"/>
            </w:pPr>
            <w:r>
              <w:t>Bước 1: NSD nhập thông tin đặt sách</w:t>
            </w:r>
          </w:p>
          <w:p w14:paraId="519492F9" w14:textId="77777777" w:rsidR="004E5ADA" w:rsidRPr="001D6F59" w:rsidRDefault="004E5ADA" w:rsidP="00A82D29">
            <w:pPr>
              <w:pStyle w:val="Style2"/>
            </w:pPr>
            <w:r>
              <w:t xml:space="preserve">Bước 2: Hệ thống tạo mới bản ghi bằng câu lệnh truy vấn </w:t>
            </w:r>
            <w:r w:rsidRPr="001164DE">
              <w:t xml:space="preserve">INSERT </w:t>
            </w:r>
            <w:r>
              <w:t xml:space="preserve">SQL vào bảng CSDL </w:t>
            </w:r>
            <w:r w:rsidRPr="001164DE">
              <w:rPr>
                <w:b/>
                <w:bCs/>
              </w:rPr>
              <w:t>TPS_</w:t>
            </w:r>
            <w:r w:rsidRPr="001164DE">
              <w:rPr>
                <w:b/>
              </w:rPr>
              <w:t>REQUEST</w:t>
            </w:r>
          </w:p>
          <w:p w14:paraId="4BD7289B"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lastRenderedPageBreak/>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183DAD75"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1134319B" w14:textId="77777777" w:rsidR="004E5ADA" w:rsidRDefault="004E5ADA" w:rsidP="00A82D29">
            <w:pPr>
              <w:pStyle w:val="Style2"/>
              <w:numPr>
                <w:ilvl w:val="0"/>
                <w:numId w:val="0"/>
              </w:numPr>
              <w:ind w:left="91"/>
            </w:pPr>
            <w:r w:rsidRPr="00E354B8">
              <w:t>ID bài viết, họ tên, email, tiêu đề, nội dung, số điện thoại, ngày tạo = SYSDATE, trạng thái = 1 (tạo mới)</w:t>
            </w:r>
          </w:p>
          <w:p w14:paraId="1A5FC175" w14:textId="77777777" w:rsidR="004E5ADA" w:rsidRPr="001164DE" w:rsidRDefault="004E5ADA" w:rsidP="00A82D29">
            <w:pPr>
              <w:pStyle w:val="Style2"/>
              <w:numPr>
                <w:ilvl w:val="0"/>
                <w:numId w:val="0"/>
              </w:numPr>
              <w:ind w:left="91"/>
            </w:pPr>
            <w:r w:rsidRPr="001164DE">
              <w:t xml:space="preserve">Tương ứng với các </w:t>
            </w:r>
            <w:r w:rsidRPr="001164DE">
              <w:lastRenderedPageBreak/>
              <w:t>trường trong bảng cơ sở dữ liệu</w:t>
            </w:r>
            <w:r>
              <w:t xml:space="preserve">: </w:t>
            </w:r>
          </w:p>
          <w:p w14:paraId="668D572E"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396" w:type="dxa"/>
          </w:tcPr>
          <w:p w14:paraId="575669F5"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292BCB93"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102D8BA4"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079363A0" w14:textId="77777777" w:rsidR="004E5ADA" w:rsidRPr="001164DE" w:rsidRDefault="004E5ADA" w:rsidP="004E5ADA">
      <w:pPr>
        <w:rPr>
          <w:rFonts w:ascii="Times New Roman" w:hAnsi="Times New Roman" w:cs="Times New Roman"/>
          <w:sz w:val="28"/>
          <w:szCs w:val="28"/>
        </w:rPr>
      </w:pPr>
    </w:p>
    <w:p w14:paraId="3C61A50D" w14:textId="77777777" w:rsidR="004E5ADA" w:rsidRDefault="004E5ADA" w:rsidP="004E5ADA">
      <w:pPr>
        <w:pStyle w:val="Heading2"/>
        <w:numPr>
          <w:ilvl w:val="0"/>
          <w:numId w:val="0"/>
        </w:numPr>
        <w:ind w:left="360"/>
      </w:pPr>
      <w:bookmarkStart w:id="264" w:name="_9._Sửa_yêu"/>
      <w:bookmarkStart w:id="265" w:name="_Toc70074040"/>
      <w:bookmarkEnd w:id="264"/>
      <w:r w:rsidRPr="001164DE">
        <w:rPr>
          <w:lang w:val="en-US"/>
        </w:rPr>
        <w:t xml:space="preserve">9. </w:t>
      </w:r>
      <w:r w:rsidRPr="001164DE">
        <w:t>Sửa yêu cầu đặt sách pháp luật, Tạp chí Thuế</w:t>
      </w:r>
      <w:bookmarkEnd w:id="265"/>
    </w:p>
    <w:tbl>
      <w:tblPr>
        <w:tblStyle w:val="TableGrid"/>
        <w:tblW w:w="10915" w:type="dxa"/>
        <w:tblInd w:w="-1139" w:type="dxa"/>
        <w:tblLayout w:type="fixed"/>
        <w:tblLook w:val="04A0" w:firstRow="1" w:lastRow="0" w:firstColumn="1" w:lastColumn="0" w:noHBand="0" w:noVBand="1"/>
      </w:tblPr>
      <w:tblGrid>
        <w:gridCol w:w="2666"/>
        <w:gridCol w:w="3146"/>
        <w:gridCol w:w="2835"/>
        <w:gridCol w:w="1276"/>
        <w:gridCol w:w="992"/>
      </w:tblGrid>
      <w:tr w:rsidR="004E5ADA" w14:paraId="0597BC37" w14:textId="77777777" w:rsidTr="00A82D29">
        <w:trPr>
          <w:tblHeader/>
        </w:trPr>
        <w:tc>
          <w:tcPr>
            <w:tcW w:w="2666" w:type="dxa"/>
            <w:shd w:val="clear" w:color="auto" w:fill="D9D9D9" w:themeFill="background1" w:themeFillShade="D9"/>
          </w:tcPr>
          <w:p w14:paraId="0905B8D8"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B90F722"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4365A3D3"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276" w:type="dxa"/>
            <w:shd w:val="clear" w:color="auto" w:fill="D9D9D9" w:themeFill="background1" w:themeFillShade="D9"/>
          </w:tcPr>
          <w:p w14:paraId="2D4AB2A4"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992" w:type="dxa"/>
            <w:shd w:val="clear" w:color="auto" w:fill="D9D9D9" w:themeFill="background1" w:themeFillShade="D9"/>
          </w:tcPr>
          <w:p w14:paraId="25B40104"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123C4CB7" w14:textId="77777777" w:rsidTr="00A82D29">
        <w:tc>
          <w:tcPr>
            <w:tcW w:w="2666" w:type="dxa"/>
          </w:tcPr>
          <w:p w14:paraId="291C4194"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.edit() là hàm sửa yêu cầu đặt sách pháp luật, tạp chí thuế</w:t>
            </w:r>
          </w:p>
        </w:tc>
        <w:tc>
          <w:tcPr>
            <w:tcW w:w="3146" w:type="dxa"/>
          </w:tcPr>
          <w:p w14:paraId="3C0C9C10" w14:textId="77777777" w:rsidR="004E5ADA" w:rsidRDefault="004E5ADA" w:rsidP="00A82D29">
            <w:pPr>
              <w:pStyle w:val="Style2"/>
            </w:pPr>
            <w:r>
              <w:t>Bước 1: NSD nhập thông tin cần sửa</w:t>
            </w:r>
          </w:p>
          <w:p w14:paraId="4ACBEEB9" w14:textId="77777777" w:rsidR="004E5ADA" w:rsidRPr="001D6F59" w:rsidRDefault="004E5ADA" w:rsidP="00A82D29">
            <w:pPr>
              <w:pStyle w:val="Style2"/>
            </w:pPr>
            <w:r>
              <w:t>Bước 2: Hệ thống sửa bản ghi bằng câu lệnh truy vấn UPDATE</w:t>
            </w:r>
            <w:r w:rsidRPr="001164DE">
              <w:t xml:space="preserve"> </w:t>
            </w:r>
            <w:r>
              <w:t xml:space="preserve">SQL vào bảng CSDL </w:t>
            </w:r>
            <w:r w:rsidRPr="001164DE">
              <w:rPr>
                <w:b/>
                <w:bCs/>
              </w:rPr>
              <w:t>TPS_</w:t>
            </w:r>
            <w:r w:rsidRPr="001164DE">
              <w:rPr>
                <w:b/>
              </w:rPr>
              <w:t>REQUEST</w:t>
            </w:r>
          </w:p>
          <w:p w14:paraId="0C92120A"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5ACAD383"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3221262D" w14:textId="77777777" w:rsidR="004E5ADA" w:rsidRDefault="004E5ADA" w:rsidP="00A82D29">
            <w:pPr>
              <w:pStyle w:val="Style2"/>
              <w:numPr>
                <w:ilvl w:val="0"/>
                <w:numId w:val="0"/>
              </w:numPr>
              <w:ind w:left="91"/>
            </w:pPr>
            <w:r w:rsidRPr="00E354B8">
              <w:t>ID bài viết, họ tên, email, tiêu đề, nội dung, số điện thoại, ngày tạo = SYSDATE</w:t>
            </w:r>
          </w:p>
          <w:p w14:paraId="3CC2612B"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081679C7"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w:t>
            </w:r>
          </w:p>
        </w:tc>
        <w:tc>
          <w:tcPr>
            <w:tcW w:w="1276" w:type="dxa"/>
          </w:tcPr>
          <w:p w14:paraId="614A81E3"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0265BCF5"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992" w:type="dxa"/>
          </w:tcPr>
          <w:p w14:paraId="140EAE2A"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2E57CF97" w14:textId="77777777" w:rsidR="004E5ADA" w:rsidRPr="008C3E66" w:rsidRDefault="004E5ADA" w:rsidP="004E5ADA">
      <w:pPr>
        <w:rPr>
          <w:lang w:val="vi-VN" w:eastAsia="x-none"/>
        </w:rPr>
      </w:pPr>
    </w:p>
    <w:p w14:paraId="79C395CA" w14:textId="77777777" w:rsidR="004E5ADA" w:rsidRPr="001164DE" w:rsidRDefault="004E5ADA" w:rsidP="004E5ADA">
      <w:pPr>
        <w:rPr>
          <w:rFonts w:ascii="Times New Roman" w:hAnsi="Times New Roman" w:cs="Times New Roman"/>
          <w:sz w:val="28"/>
          <w:szCs w:val="28"/>
        </w:rPr>
      </w:pPr>
    </w:p>
    <w:p w14:paraId="5F566097" w14:textId="77777777" w:rsidR="004E5ADA" w:rsidRDefault="004E5ADA" w:rsidP="004E5ADA">
      <w:pPr>
        <w:pStyle w:val="Heading2"/>
        <w:numPr>
          <w:ilvl w:val="0"/>
          <w:numId w:val="0"/>
        </w:numPr>
        <w:ind w:left="360"/>
      </w:pPr>
      <w:bookmarkStart w:id="266" w:name="_10._Xóa_yêu"/>
      <w:bookmarkStart w:id="267" w:name="_Toc70074041"/>
      <w:bookmarkEnd w:id="266"/>
      <w:r w:rsidRPr="001164DE">
        <w:rPr>
          <w:lang w:val="en-US"/>
        </w:rPr>
        <w:t xml:space="preserve">10. </w:t>
      </w:r>
      <w:r w:rsidRPr="001164DE">
        <w:t>Xóa yêu cầu mua sách pháp luật, Tạp chí Thuế</w:t>
      </w:r>
      <w:bookmarkEnd w:id="267"/>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42BB8D56" w14:textId="77777777" w:rsidTr="00A82D29">
        <w:trPr>
          <w:tblHeader/>
        </w:trPr>
        <w:tc>
          <w:tcPr>
            <w:tcW w:w="2666" w:type="dxa"/>
            <w:shd w:val="clear" w:color="auto" w:fill="D9D9D9" w:themeFill="background1" w:themeFillShade="D9"/>
          </w:tcPr>
          <w:p w14:paraId="0FC46497"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7C539F43"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2F11C633"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57ED6BEA"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4A51E499"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160E0CC6" w14:textId="77777777" w:rsidTr="00A82D29">
        <w:tc>
          <w:tcPr>
            <w:tcW w:w="2666" w:type="dxa"/>
          </w:tcPr>
          <w:p w14:paraId="3029E839"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 xml:space="preserve">.delete() là hàm xóa yêu cầu </w:t>
            </w:r>
            <w:r>
              <w:rPr>
                <w:rFonts w:ascii="Times New Roman" w:hAnsi="Times New Roman"/>
                <w:sz w:val="28"/>
                <w:szCs w:val="28"/>
                <w:lang w:eastAsia="x-none"/>
              </w:rPr>
              <w:lastRenderedPageBreak/>
              <w:t>mua sách pháp luật, tạp chí thuế</w:t>
            </w:r>
          </w:p>
        </w:tc>
        <w:tc>
          <w:tcPr>
            <w:tcW w:w="3146" w:type="dxa"/>
          </w:tcPr>
          <w:p w14:paraId="52BE8D3A" w14:textId="77777777" w:rsidR="004E5ADA" w:rsidRDefault="004E5ADA" w:rsidP="00A82D29">
            <w:pPr>
              <w:pStyle w:val="Style2"/>
            </w:pPr>
            <w:r>
              <w:lastRenderedPageBreak/>
              <w:t>Bước 1: NSD chọn bản ghi muốn xóa</w:t>
            </w:r>
          </w:p>
          <w:p w14:paraId="733CBE96" w14:textId="77777777" w:rsidR="004E5ADA" w:rsidRPr="001D6F59" w:rsidRDefault="004E5ADA" w:rsidP="00A82D29">
            <w:pPr>
              <w:pStyle w:val="Style2"/>
            </w:pPr>
            <w:r>
              <w:t xml:space="preserve">Bước 2: Hệ thống xóa </w:t>
            </w:r>
            <w:r>
              <w:lastRenderedPageBreak/>
              <w:t>bản ghi bằng câu lệnh truy vấn DELETE</w:t>
            </w:r>
            <w:r w:rsidRPr="001164DE">
              <w:t xml:space="preserve"> </w:t>
            </w:r>
            <w:r>
              <w:t xml:space="preserve">SQL vào bảng CSDL </w:t>
            </w:r>
            <w:r w:rsidRPr="001164DE">
              <w:rPr>
                <w:b/>
                <w:bCs/>
              </w:rPr>
              <w:t>TPS_</w:t>
            </w:r>
            <w:r w:rsidRPr="001164DE">
              <w:rPr>
                <w:b/>
              </w:rPr>
              <w:t>REQUEST</w:t>
            </w:r>
          </w:p>
          <w:p w14:paraId="7C687C7F"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4F7D05A7"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0A4EB8B4" w14:textId="77777777" w:rsidR="004E5ADA" w:rsidRDefault="004E5ADA" w:rsidP="00A82D29">
            <w:pPr>
              <w:pStyle w:val="Style2"/>
              <w:numPr>
                <w:ilvl w:val="0"/>
                <w:numId w:val="0"/>
              </w:numPr>
              <w:ind w:left="91"/>
            </w:pPr>
            <w:r w:rsidRPr="00E354B8">
              <w:t xml:space="preserve">ID bài viết, họ tên, email, tiêu đề, nội </w:t>
            </w:r>
            <w:r w:rsidRPr="00E354B8">
              <w:lastRenderedPageBreak/>
              <w:t>dung, số điện thoại, ngày tạ</w:t>
            </w:r>
            <w:r>
              <w:t>o = SYSDATE</w:t>
            </w:r>
          </w:p>
          <w:p w14:paraId="09108D7D"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5B109B72"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w:t>
            </w:r>
          </w:p>
        </w:tc>
        <w:tc>
          <w:tcPr>
            <w:tcW w:w="1396" w:type="dxa"/>
          </w:tcPr>
          <w:p w14:paraId="2728569B"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518F4B4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Trả về 2 nếu thất bại</w:t>
            </w:r>
          </w:p>
        </w:tc>
        <w:tc>
          <w:tcPr>
            <w:tcW w:w="872" w:type="dxa"/>
          </w:tcPr>
          <w:p w14:paraId="0146D96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Xóa</w:t>
            </w:r>
          </w:p>
        </w:tc>
      </w:tr>
    </w:tbl>
    <w:p w14:paraId="340CB3B1" w14:textId="77777777" w:rsidR="004E5ADA" w:rsidRPr="001164DE" w:rsidRDefault="004E5ADA" w:rsidP="004E5ADA">
      <w:pPr>
        <w:rPr>
          <w:rFonts w:ascii="Times New Roman" w:hAnsi="Times New Roman" w:cs="Times New Roman"/>
          <w:sz w:val="28"/>
          <w:szCs w:val="28"/>
        </w:rPr>
      </w:pPr>
    </w:p>
    <w:p w14:paraId="66564F46" w14:textId="77777777" w:rsidR="004E5ADA" w:rsidRDefault="004E5ADA" w:rsidP="004E5ADA">
      <w:pPr>
        <w:pStyle w:val="Heading2"/>
        <w:numPr>
          <w:ilvl w:val="0"/>
          <w:numId w:val="0"/>
        </w:numPr>
        <w:ind w:left="360"/>
      </w:pPr>
      <w:bookmarkStart w:id="268" w:name="_11._Hủy_duyệt"/>
      <w:bookmarkStart w:id="269" w:name="_Toc70074042"/>
      <w:bookmarkEnd w:id="268"/>
      <w:r w:rsidRPr="001164DE">
        <w:rPr>
          <w:lang w:val="en-US"/>
        </w:rPr>
        <w:t xml:space="preserve">11. </w:t>
      </w:r>
      <w:r w:rsidRPr="001164DE">
        <w:t>Hủy duyệt yêu cầu mua sách pháp luật, Tạp chí Thuế</w:t>
      </w:r>
      <w:bookmarkEnd w:id="269"/>
    </w:p>
    <w:tbl>
      <w:tblPr>
        <w:tblStyle w:val="TableGrid"/>
        <w:tblW w:w="10915" w:type="dxa"/>
        <w:tblInd w:w="-1139" w:type="dxa"/>
        <w:tblLayout w:type="fixed"/>
        <w:tblLook w:val="04A0" w:firstRow="1" w:lastRow="0" w:firstColumn="1" w:lastColumn="0" w:noHBand="0" w:noVBand="1"/>
      </w:tblPr>
      <w:tblGrid>
        <w:gridCol w:w="2666"/>
        <w:gridCol w:w="3146"/>
        <w:gridCol w:w="2835"/>
        <w:gridCol w:w="1276"/>
        <w:gridCol w:w="992"/>
      </w:tblGrid>
      <w:tr w:rsidR="004E5ADA" w14:paraId="6D6947C5" w14:textId="77777777" w:rsidTr="00A82D29">
        <w:trPr>
          <w:tblHeader/>
        </w:trPr>
        <w:tc>
          <w:tcPr>
            <w:tcW w:w="2666" w:type="dxa"/>
            <w:shd w:val="clear" w:color="auto" w:fill="D9D9D9" w:themeFill="background1" w:themeFillShade="D9"/>
          </w:tcPr>
          <w:p w14:paraId="182C1AF1"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6F125DEC"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2EAA26CA"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276" w:type="dxa"/>
            <w:shd w:val="clear" w:color="auto" w:fill="D9D9D9" w:themeFill="background1" w:themeFillShade="D9"/>
          </w:tcPr>
          <w:p w14:paraId="509ED731"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992" w:type="dxa"/>
            <w:shd w:val="clear" w:color="auto" w:fill="D9D9D9" w:themeFill="background1" w:themeFillShade="D9"/>
          </w:tcPr>
          <w:p w14:paraId="78B25B66"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1F8BC08B" w14:textId="77777777" w:rsidTr="00A82D29">
        <w:tc>
          <w:tcPr>
            <w:tcW w:w="2666" w:type="dxa"/>
          </w:tcPr>
          <w:p w14:paraId="7AF34A2C"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.refuse() là hàm hủy duyệt yêu cầu mua sách pháp luật, tạp chí thuế</w:t>
            </w:r>
          </w:p>
        </w:tc>
        <w:tc>
          <w:tcPr>
            <w:tcW w:w="3146" w:type="dxa"/>
          </w:tcPr>
          <w:p w14:paraId="627172B1" w14:textId="77777777" w:rsidR="004E5ADA" w:rsidRDefault="004E5ADA" w:rsidP="00A82D29">
            <w:pPr>
              <w:pStyle w:val="Style2"/>
            </w:pPr>
            <w:r>
              <w:t>Bước 1: NSD chọn yêu cầu muốn hủy duyệt</w:t>
            </w:r>
          </w:p>
          <w:p w14:paraId="3549E21E" w14:textId="77777777" w:rsidR="004E5ADA" w:rsidRPr="001D6F59" w:rsidRDefault="004E5ADA" w:rsidP="00A82D29">
            <w:pPr>
              <w:pStyle w:val="Style2"/>
            </w:pPr>
            <w:r>
              <w:t>Bước 2: Hệ thống hủy duyệt bản ghi bằng câu lệnh truy vấn SELECT</w:t>
            </w:r>
            <w:r w:rsidRPr="001164DE">
              <w:t xml:space="preserve"> </w:t>
            </w:r>
            <w:r>
              <w:t xml:space="preserve">SQL vào bảng CSDL </w:t>
            </w:r>
            <w:r w:rsidRPr="001164DE">
              <w:rPr>
                <w:b/>
                <w:bCs/>
              </w:rPr>
              <w:t>TPS_</w:t>
            </w:r>
            <w:r w:rsidRPr="001164DE">
              <w:rPr>
                <w:b/>
              </w:rPr>
              <w:t>REQUEST</w:t>
            </w:r>
          </w:p>
          <w:p w14:paraId="6E746F5D"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03E13428"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719A8F43" w14:textId="77777777" w:rsidR="004E5ADA" w:rsidRDefault="004E5ADA" w:rsidP="00A82D29">
            <w:pPr>
              <w:pStyle w:val="Style2"/>
              <w:numPr>
                <w:ilvl w:val="0"/>
                <w:numId w:val="0"/>
              </w:numPr>
              <w:ind w:left="91"/>
            </w:pPr>
            <w:r w:rsidRPr="00E354B8">
              <w:t>ID bài viết, họ tên, email, tiêu đề, nội dung, số điện thoại, ngày tạo = SYSDATE, trạng</w:t>
            </w:r>
            <w:r>
              <w:t xml:space="preserve"> thái = 3</w:t>
            </w:r>
            <w:r w:rsidRPr="00E354B8">
              <w:t xml:space="preserve"> (</w:t>
            </w:r>
            <w:r w:rsidRPr="001164DE">
              <w:t>Từ chối duyệt</w:t>
            </w:r>
            <w:r w:rsidRPr="00E354B8">
              <w:t>)</w:t>
            </w:r>
          </w:p>
          <w:p w14:paraId="5176E809"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59B09449"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276" w:type="dxa"/>
          </w:tcPr>
          <w:p w14:paraId="66358763"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2E97DD1F"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992" w:type="dxa"/>
          </w:tcPr>
          <w:p w14:paraId="130AC748"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4F664E7D" w14:textId="77777777" w:rsidR="004E5ADA" w:rsidRPr="00E36B43" w:rsidRDefault="004E5ADA" w:rsidP="004E5ADA">
      <w:pPr>
        <w:rPr>
          <w:lang w:val="vi-VN" w:eastAsia="x-none"/>
        </w:rPr>
      </w:pPr>
    </w:p>
    <w:p w14:paraId="22DE01E1" w14:textId="77777777" w:rsidR="004E5ADA" w:rsidRPr="001164DE" w:rsidRDefault="004E5ADA" w:rsidP="004E5ADA">
      <w:pPr>
        <w:rPr>
          <w:rFonts w:ascii="Times New Roman" w:hAnsi="Times New Roman" w:cs="Times New Roman"/>
          <w:sz w:val="28"/>
          <w:szCs w:val="28"/>
        </w:rPr>
      </w:pPr>
    </w:p>
    <w:p w14:paraId="39FAE0DE" w14:textId="77777777" w:rsidR="004E5ADA" w:rsidRDefault="004E5ADA" w:rsidP="004E5ADA">
      <w:pPr>
        <w:pStyle w:val="Heading2"/>
        <w:numPr>
          <w:ilvl w:val="0"/>
          <w:numId w:val="0"/>
        </w:numPr>
        <w:ind w:left="360"/>
      </w:pPr>
      <w:bookmarkStart w:id="270" w:name="_12._Duyệt_yêu"/>
      <w:bookmarkStart w:id="271" w:name="_Toc70074043"/>
      <w:bookmarkEnd w:id="270"/>
      <w:r w:rsidRPr="001164DE">
        <w:rPr>
          <w:lang w:val="en-US"/>
        </w:rPr>
        <w:lastRenderedPageBreak/>
        <w:t xml:space="preserve">12. </w:t>
      </w:r>
      <w:r w:rsidRPr="001164DE">
        <w:t>Duyệt yêu cầu mua sách pháp luật, Tạp chí Thuế</w:t>
      </w:r>
      <w:bookmarkEnd w:id="271"/>
    </w:p>
    <w:tbl>
      <w:tblPr>
        <w:tblStyle w:val="TableGrid"/>
        <w:tblW w:w="10915" w:type="dxa"/>
        <w:tblInd w:w="-1139" w:type="dxa"/>
        <w:tblLayout w:type="fixed"/>
        <w:tblLook w:val="04A0" w:firstRow="1" w:lastRow="0" w:firstColumn="1" w:lastColumn="0" w:noHBand="0" w:noVBand="1"/>
      </w:tblPr>
      <w:tblGrid>
        <w:gridCol w:w="2666"/>
        <w:gridCol w:w="3146"/>
        <w:gridCol w:w="2835"/>
        <w:gridCol w:w="1276"/>
        <w:gridCol w:w="992"/>
      </w:tblGrid>
      <w:tr w:rsidR="004E5ADA" w14:paraId="1E3B386F" w14:textId="77777777" w:rsidTr="00A82D29">
        <w:trPr>
          <w:tblHeader/>
        </w:trPr>
        <w:tc>
          <w:tcPr>
            <w:tcW w:w="2666" w:type="dxa"/>
            <w:shd w:val="clear" w:color="auto" w:fill="D9D9D9" w:themeFill="background1" w:themeFillShade="D9"/>
          </w:tcPr>
          <w:p w14:paraId="68916D1A"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2E137116"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3AE62F63"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276" w:type="dxa"/>
            <w:shd w:val="clear" w:color="auto" w:fill="D9D9D9" w:themeFill="background1" w:themeFillShade="D9"/>
          </w:tcPr>
          <w:p w14:paraId="2BB4AD00"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992" w:type="dxa"/>
            <w:shd w:val="clear" w:color="auto" w:fill="D9D9D9" w:themeFill="background1" w:themeFillShade="D9"/>
          </w:tcPr>
          <w:p w14:paraId="4D5DB024"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54131388" w14:textId="77777777" w:rsidTr="00A82D29">
        <w:tc>
          <w:tcPr>
            <w:tcW w:w="2666" w:type="dxa"/>
          </w:tcPr>
          <w:p w14:paraId="60F0CE9E"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.agree() là hàm duyệt yêu cầu mua sách pháp luật, tạp chí thuế</w:t>
            </w:r>
          </w:p>
        </w:tc>
        <w:tc>
          <w:tcPr>
            <w:tcW w:w="3146" w:type="dxa"/>
          </w:tcPr>
          <w:p w14:paraId="11336A81" w14:textId="77777777" w:rsidR="004E5ADA" w:rsidRDefault="004E5ADA" w:rsidP="00A82D29">
            <w:pPr>
              <w:pStyle w:val="Style2"/>
            </w:pPr>
            <w:r w:rsidRPr="0043406E">
              <w:t>Bước 1: NSD chọn yêu cầu muốn hủy duyệt</w:t>
            </w:r>
          </w:p>
          <w:p w14:paraId="7C8987F0" w14:textId="77777777" w:rsidR="004E5ADA" w:rsidRPr="001D6F59" w:rsidRDefault="004E5ADA" w:rsidP="00A82D29">
            <w:pPr>
              <w:pStyle w:val="Style2"/>
            </w:pPr>
            <w:r>
              <w:t>Bước 2: Hệ thống duyệt bản ghi bằng câu lệnh truy vấn SELECT</w:t>
            </w:r>
            <w:r w:rsidRPr="001164DE">
              <w:t xml:space="preserve"> </w:t>
            </w:r>
            <w:r>
              <w:t xml:space="preserve">SQL vào bảng CSDL </w:t>
            </w:r>
            <w:r w:rsidRPr="001164DE">
              <w:rPr>
                <w:b/>
                <w:bCs/>
              </w:rPr>
              <w:t>TPS_</w:t>
            </w:r>
            <w:r w:rsidRPr="001164DE">
              <w:rPr>
                <w:b/>
              </w:rPr>
              <w:t>REQUEST</w:t>
            </w:r>
          </w:p>
          <w:p w14:paraId="4331016A"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4A1029D5"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6921A08D" w14:textId="77777777" w:rsidR="004E5ADA" w:rsidRDefault="004E5ADA" w:rsidP="00A82D29">
            <w:pPr>
              <w:pStyle w:val="Style2"/>
              <w:numPr>
                <w:ilvl w:val="0"/>
                <w:numId w:val="0"/>
              </w:numPr>
              <w:ind w:left="91"/>
            </w:pPr>
            <w:r w:rsidRPr="00E354B8">
              <w:t>ID bài viết, họ tên, email, tiêu đề, nội dung, số điện thoại, ngày tạo = SYSDATE, trạng</w:t>
            </w:r>
            <w:r>
              <w:t xml:space="preserve"> thái = 2</w:t>
            </w:r>
            <w:r w:rsidRPr="00E354B8">
              <w:t xml:space="preserve"> (</w:t>
            </w:r>
            <w:r w:rsidRPr="001164DE">
              <w:t>duyệt</w:t>
            </w:r>
            <w:r w:rsidRPr="00E354B8">
              <w:t>)</w:t>
            </w:r>
          </w:p>
          <w:p w14:paraId="4A1928B3"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423B2EF2"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276" w:type="dxa"/>
          </w:tcPr>
          <w:p w14:paraId="7384E489"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4C4047D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992" w:type="dxa"/>
          </w:tcPr>
          <w:p w14:paraId="590FF41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7AE11CB3" w14:textId="77777777" w:rsidR="004E5ADA" w:rsidRPr="001164DE" w:rsidRDefault="004E5ADA" w:rsidP="004E5ADA">
      <w:pPr>
        <w:rPr>
          <w:rFonts w:ascii="Times New Roman" w:hAnsi="Times New Roman" w:cs="Times New Roman"/>
          <w:sz w:val="28"/>
          <w:szCs w:val="28"/>
        </w:rPr>
      </w:pPr>
    </w:p>
    <w:p w14:paraId="2916E621" w14:textId="77777777" w:rsidR="004E5ADA" w:rsidRDefault="004E5ADA" w:rsidP="004E5ADA">
      <w:pPr>
        <w:pStyle w:val="Heading2"/>
        <w:numPr>
          <w:ilvl w:val="0"/>
          <w:numId w:val="0"/>
        </w:numPr>
        <w:ind w:left="360"/>
      </w:pPr>
      <w:bookmarkStart w:id="272" w:name="_Toc70074044"/>
      <w:r w:rsidRPr="001164DE">
        <w:rPr>
          <w:lang w:val="en-US"/>
        </w:rPr>
        <w:t xml:space="preserve">13. </w:t>
      </w:r>
      <w:r w:rsidRPr="001164DE">
        <w:t>Thống kê số lượng yêu cầu mua sách pháp luật, Tạp chí Thuế theo nhiều điều kiện tra cứu</w:t>
      </w:r>
      <w:bookmarkEnd w:id="272"/>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728FD169" w14:textId="77777777" w:rsidTr="00A82D29">
        <w:trPr>
          <w:tblHeader/>
        </w:trPr>
        <w:tc>
          <w:tcPr>
            <w:tcW w:w="2666" w:type="dxa"/>
            <w:shd w:val="clear" w:color="auto" w:fill="D9D9D9" w:themeFill="background1" w:themeFillShade="D9"/>
          </w:tcPr>
          <w:p w14:paraId="6E87576D"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5931EFD3"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6BCA5BF9"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4D3755FE"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5EEAD8E6"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4934A4D1" w14:textId="77777777" w:rsidTr="00A82D29">
        <w:tc>
          <w:tcPr>
            <w:tcW w:w="2666" w:type="dxa"/>
          </w:tcPr>
          <w:p w14:paraId="12618B87"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.getAll() là hàm thống kê số lượng yêu cầu mua sách pháp luật, tạp chí thuế theo nhiều điều kiện tra cứu</w:t>
            </w:r>
          </w:p>
        </w:tc>
        <w:tc>
          <w:tcPr>
            <w:tcW w:w="3146" w:type="dxa"/>
          </w:tcPr>
          <w:p w14:paraId="4332808D" w14:textId="77777777" w:rsidR="004E5ADA" w:rsidRDefault="004E5ADA" w:rsidP="00A82D29">
            <w:pPr>
              <w:pStyle w:val="Style2"/>
            </w:pPr>
            <w:r w:rsidRPr="0043406E">
              <w:t>Bước 1</w:t>
            </w:r>
            <w:r>
              <w:t>: NSD nhập điều kiện tra cứu</w:t>
            </w:r>
          </w:p>
          <w:p w14:paraId="037A7825" w14:textId="77777777" w:rsidR="004E5ADA" w:rsidRPr="001D6F59" w:rsidRDefault="004E5ADA" w:rsidP="00A82D29">
            <w:pPr>
              <w:pStyle w:val="Style2"/>
            </w:pPr>
            <w:r w:rsidRPr="0043406E">
              <w:t>Bướ</w:t>
            </w:r>
            <w:r>
              <w:t>c 2: Hệ thống hiển thị bản ghi bằng câu lệnh truy vấn SELECT</w:t>
            </w:r>
            <w:r w:rsidRPr="001164DE">
              <w:t xml:space="preserve"> </w:t>
            </w:r>
            <w:r>
              <w:t xml:space="preserve">SQL vào bảng CSDL </w:t>
            </w:r>
            <w:r w:rsidRPr="001164DE">
              <w:rPr>
                <w:b/>
                <w:bCs/>
              </w:rPr>
              <w:t>TPS_</w:t>
            </w:r>
            <w:r w:rsidRPr="001164DE">
              <w:rPr>
                <w:b/>
              </w:rPr>
              <w:t>REQUEST</w:t>
            </w:r>
          </w:p>
          <w:p w14:paraId="0C5FCB88"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w:t>
            </w:r>
            <w:r w:rsidRPr="001164DE">
              <w:rPr>
                <w:rFonts w:ascii="Times New Roman" w:hAnsi="Times New Roman"/>
                <w:b/>
                <w:bCs/>
                <w:sz w:val="28"/>
                <w:szCs w:val="28"/>
              </w:rPr>
              <w:lastRenderedPageBreak/>
              <w:t>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552" w:type="dxa"/>
          </w:tcPr>
          <w:p w14:paraId="520FDAB3"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4545EB01" w14:textId="77777777" w:rsidR="004E5ADA" w:rsidRDefault="004E5ADA" w:rsidP="00A82D29">
            <w:pPr>
              <w:pStyle w:val="Style2"/>
              <w:numPr>
                <w:ilvl w:val="0"/>
                <w:numId w:val="0"/>
              </w:numPr>
              <w:ind w:left="91"/>
            </w:pPr>
            <w:r w:rsidRPr="00E354B8">
              <w:t>ID bài viết, họ tên, email, tiêu đề, nội dung, số điện thoại, ngày tạ</w:t>
            </w:r>
            <w:r>
              <w:t>o = SYSDATE</w:t>
            </w:r>
          </w:p>
          <w:p w14:paraId="2655675F"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356B7178"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w:t>
            </w:r>
            <w:r>
              <w:rPr>
                <w:rFonts w:ascii="Times New Roman" w:hAnsi="Times New Roman"/>
                <w:sz w:val="28"/>
                <w:szCs w:val="28"/>
                <w:lang w:eastAsia="x-none"/>
              </w:rPr>
              <w:lastRenderedPageBreak/>
              <w:t>TEL, DATE_CREATE</w:t>
            </w:r>
          </w:p>
        </w:tc>
        <w:tc>
          <w:tcPr>
            <w:tcW w:w="1417" w:type="dxa"/>
          </w:tcPr>
          <w:p w14:paraId="75ECC6C8" w14:textId="77777777" w:rsidR="004E5ADA" w:rsidRPr="001164DE" w:rsidRDefault="004E5ADA" w:rsidP="00A82D29">
            <w:pPr>
              <w:spacing w:line="312" w:lineRule="auto"/>
              <w:jc w:val="both"/>
              <w:rPr>
                <w:rFonts w:ascii="Times New Roman" w:hAnsi="Times New Roman"/>
                <w:sz w:val="28"/>
                <w:szCs w:val="28"/>
              </w:rPr>
            </w:pPr>
            <w:r w:rsidRPr="001164DE">
              <w:rPr>
                <w:rFonts w:ascii="Times New Roman" w:hAnsi="Times New Roman"/>
                <w:sz w:val="28"/>
                <w:szCs w:val="28"/>
              </w:rPr>
              <w:lastRenderedPageBreak/>
              <w:t xml:space="preserve">Danh sách </w:t>
            </w:r>
            <w:r>
              <w:rPr>
                <w:rFonts w:ascii="Times New Roman" w:hAnsi="Times New Roman"/>
                <w:sz w:val="28"/>
                <w:szCs w:val="28"/>
              </w:rPr>
              <w:t xml:space="preserve">số lượng </w:t>
            </w:r>
            <w:r w:rsidRPr="001164DE">
              <w:rPr>
                <w:rFonts w:ascii="Times New Roman" w:hAnsi="Times New Roman"/>
                <w:sz w:val="28"/>
                <w:szCs w:val="28"/>
              </w:rPr>
              <w:t>yêu cầu mua sách, tạp chí</w:t>
            </w:r>
          </w:p>
          <w:p w14:paraId="1792DDB8" w14:textId="77777777" w:rsidR="004E5ADA" w:rsidRPr="00F340B7" w:rsidRDefault="004E5ADA" w:rsidP="00A82D29">
            <w:pPr>
              <w:jc w:val="both"/>
              <w:rPr>
                <w:rFonts w:ascii="Times New Roman" w:hAnsi="Times New Roman"/>
                <w:sz w:val="28"/>
                <w:szCs w:val="28"/>
                <w:lang w:eastAsia="x-none"/>
              </w:rPr>
            </w:pPr>
          </w:p>
        </w:tc>
        <w:tc>
          <w:tcPr>
            <w:tcW w:w="1134" w:type="dxa"/>
          </w:tcPr>
          <w:p w14:paraId="7850A77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03A3CF0E" w14:textId="77777777" w:rsidR="004E5ADA" w:rsidRPr="001164DE" w:rsidRDefault="004E5ADA" w:rsidP="004E5ADA">
      <w:pPr>
        <w:rPr>
          <w:rFonts w:ascii="Times New Roman" w:hAnsi="Times New Roman" w:cs="Times New Roman"/>
          <w:sz w:val="28"/>
          <w:szCs w:val="28"/>
        </w:rPr>
      </w:pPr>
    </w:p>
    <w:p w14:paraId="3E4AF97E" w14:textId="77777777" w:rsidR="004E5ADA" w:rsidRDefault="004E5ADA" w:rsidP="004E5ADA">
      <w:pPr>
        <w:pStyle w:val="Heading2"/>
        <w:numPr>
          <w:ilvl w:val="0"/>
          <w:numId w:val="0"/>
        </w:numPr>
        <w:ind w:left="360"/>
      </w:pPr>
      <w:bookmarkStart w:id="273" w:name="_14._Hủy_(từ"/>
      <w:bookmarkStart w:id="274" w:name="_Toc70074045"/>
      <w:bookmarkEnd w:id="273"/>
      <w:r w:rsidRPr="001164DE">
        <w:rPr>
          <w:lang w:val="en-US"/>
        </w:rPr>
        <w:t xml:space="preserve">14. </w:t>
      </w:r>
      <w:r w:rsidRPr="001164DE">
        <w:t>Hủy (từ chối) yêu cầu quảng cáo</w:t>
      </w:r>
      <w:bookmarkEnd w:id="274"/>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450FF08A" w14:textId="77777777" w:rsidTr="00A82D29">
        <w:trPr>
          <w:tblHeader/>
        </w:trPr>
        <w:tc>
          <w:tcPr>
            <w:tcW w:w="2666" w:type="dxa"/>
            <w:shd w:val="clear" w:color="auto" w:fill="D9D9D9" w:themeFill="background1" w:themeFillShade="D9"/>
          </w:tcPr>
          <w:p w14:paraId="5D523375"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58D03CB"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7DD758FC"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497DBE5F"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77FD220B"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F294738" w14:textId="77777777" w:rsidTr="00A82D29">
        <w:tc>
          <w:tcPr>
            <w:tcW w:w="2666" w:type="dxa"/>
          </w:tcPr>
          <w:p w14:paraId="0F8BB162"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.refuse() là hàm hủy yêu cầu quảng cáo</w:t>
            </w:r>
          </w:p>
        </w:tc>
        <w:tc>
          <w:tcPr>
            <w:tcW w:w="3146" w:type="dxa"/>
          </w:tcPr>
          <w:p w14:paraId="7D20A882" w14:textId="77777777" w:rsidR="004E5ADA" w:rsidRDefault="004E5ADA" w:rsidP="00A82D29">
            <w:pPr>
              <w:pStyle w:val="Style2"/>
            </w:pPr>
            <w:r w:rsidRPr="0043406E">
              <w:t>Bước 1</w:t>
            </w:r>
            <w:r>
              <w:t>: NSD chọn yêu cầu muốn hủy</w:t>
            </w:r>
          </w:p>
          <w:p w14:paraId="68ED6DFF" w14:textId="77777777" w:rsidR="004E5ADA" w:rsidRPr="001D6F59" w:rsidRDefault="004E5ADA" w:rsidP="00A82D29">
            <w:pPr>
              <w:pStyle w:val="Style2"/>
            </w:pPr>
            <w:r w:rsidRPr="0043406E">
              <w:t>Bướ</w:t>
            </w:r>
            <w:r>
              <w:t>c 2: Hệ thống hủy bản ghi bằng câu lệnh truy vấn SELECT</w:t>
            </w:r>
            <w:r w:rsidRPr="001164DE">
              <w:t xml:space="preserve"> </w:t>
            </w:r>
            <w:r>
              <w:t xml:space="preserve">SQL vào bảng CSDL </w:t>
            </w:r>
            <w:r w:rsidRPr="001164DE">
              <w:rPr>
                <w:b/>
                <w:bCs/>
              </w:rPr>
              <w:t>TPS_</w:t>
            </w:r>
            <w:r w:rsidRPr="001164DE">
              <w:rPr>
                <w:b/>
              </w:rPr>
              <w:t>REQUEST</w:t>
            </w:r>
          </w:p>
          <w:p w14:paraId="77A1C9B1"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552" w:type="dxa"/>
          </w:tcPr>
          <w:p w14:paraId="14C38763"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2C2D8CA6" w14:textId="77777777" w:rsidR="004E5ADA" w:rsidRDefault="004E5ADA" w:rsidP="00A82D29">
            <w:pPr>
              <w:pStyle w:val="Style2"/>
              <w:numPr>
                <w:ilvl w:val="0"/>
                <w:numId w:val="0"/>
              </w:numPr>
              <w:ind w:left="91"/>
            </w:pPr>
            <w:r w:rsidRPr="00E354B8">
              <w:t>ID bài viết, họ tên, email, tiêu đề, nội dung, số điện thoại, ngày tạ</w:t>
            </w:r>
            <w:r>
              <w:t>o = SYSDATE, trạng thái = 3 (hủy duyệt)</w:t>
            </w:r>
          </w:p>
          <w:p w14:paraId="6A79922C"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54E981F7"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1D2BD4B9" w14:textId="77777777" w:rsidR="004E5ADA" w:rsidRPr="001164DE" w:rsidRDefault="004E5ADA" w:rsidP="00A82D29">
            <w:pPr>
              <w:spacing w:line="312" w:lineRule="auto"/>
              <w:jc w:val="both"/>
              <w:rPr>
                <w:rFonts w:ascii="Times New Roman" w:hAnsi="Times New Roman"/>
                <w:sz w:val="28"/>
                <w:szCs w:val="28"/>
              </w:rPr>
            </w:pPr>
            <w:r w:rsidRPr="001164DE">
              <w:rPr>
                <w:rFonts w:ascii="Times New Roman" w:hAnsi="Times New Roman"/>
                <w:sz w:val="28"/>
                <w:szCs w:val="28"/>
              </w:rPr>
              <w:t>Kết quả trả về 1 nếu thành công</w:t>
            </w:r>
          </w:p>
          <w:p w14:paraId="358C7794" w14:textId="77777777" w:rsidR="004E5ADA" w:rsidRPr="00F340B7" w:rsidRDefault="004E5ADA" w:rsidP="00A82D29">
            <w:pPr>
              <w:jc w:val="both"/>
              <w:rPr>
                <w:rFonts w:ascii="Times New Roman" w:hAnsi="Times New Roman"/>
                <w:sz w:val="28"/>
                <w:szCs w:val="28"/>
                <w:lang w:eastAsia="x-none"/>
              </w:rPr>
            </w:pPr>
            <w:r w:rsidRPr="001164DE">
              <w:rPr>
                <w:rFonts w:ascii="Times New Roman" w:hAnsi="Times New Roman"/>
                <w:sz w:val="28"/>
                <w:szCs w:val="28"/>
              </w:rPr>
              <w:t xml:space="preserve">Kết quả trả về 2 nếu thất bại </w:t>
            </w:r>
          </w:p>
        </w:tc>
        <w:tc>
          <w:tcPr>
            <w:tcW w:w="1134" w:type="dxa"/>
          </w:tcPr>
          <w:p w14:paraId="68D42F59"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5D9DF9AC" w14:textId="77777777" w:rsidR="004E5ADA" w:rsidRPr="001164DE" w:rsidRDefault="004E5ADA" w:rsidP="004E5ADA">
      <w:pPr>
        <w:rPr>
          <w:rFonts w:ascii="Times New Roman" w:hAnsi="Times New Roman" w:cs="Times New Roman"/>
          <w:sz w:val="28"/>
          <w:szCs w:val="28"/>
        </w:rPr>
      </w:pPr>
    </w:p>
    <w:p w14:paraId="10801C85" w14:textId="77777777" w:rsidR="004E5ADA" w:rsidRDefault="004E5ADA" w:rsidP="004E5ADA">
      <w:pPr>
        <w:pStyle w:val="Heading2"/>
        <w:numPr>
          <w:ilvl w:val="0"/>
          <w:numId w:val="0"/>
        </w:numPr>
        <w:ind w:left="360"/>
      </w:pPr>
      <w:bookmarkStart w:id="275" w:name="_15._Xem_chi"/>
      <w:bookmarkStart w:id="276" w:name="_Toc70074046"/>
      <w:bookmarkEnd w:id="275"/>
      <w:r w:rsidRPr="001164DE">
        <w:rPr>
          <w:lang w:val="en-US"/>
        </w:rPr>
        <w:t xml:space="preserve">15. </w:t>
      </w:r>
      <w:r w:rsidRPr="001164DE">
        <w:t>Xem chi tiết bình luận theo tin bài</w:t>
      </w:r>
      <w:bookmarkEnd w:id="276"/>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39927C0D" w14:textId="77777777" w:rsidTr="00A82D29">
        <w:trPr>
          <w:tblHeader/>
        </w:trPr>
        <w:tc>
          <w:tcPr>
            <w:tcW w:w="2666" w:type="dxa"/>
            <w:shd w:val="clear" w:color="auto" w:fill="D9D9D9" w:themeFill="background1" w:themeFillShade="D9"/>
          </w:tcPr>
          <w:p w14:paraId="1DD2D669"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C78478C"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6D5D91AF"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39AADFE2"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6B5BBDEF"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50CCFF56" w14:textId="77777777" w:rsidTr="00A82D29">
        <w:tc>
          <w:tcPr>
            <w:tcW w:w="2666" w:type="dxa"/>
          </w:tcPr>
          <w:p w14:paraId="43ADCCDF"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Comment</w:t>
            </w:r>
            <w:r w:rsidRPr="00013667">
              <w:rPr>
                <w:rFonts w:ascii="Times New Roman" w:hAnsi="Times New Roman"/>
                <w:sz w:val="28"/>
                <w:szCs w:val="28"/>
                <w:lang w:eastAsia="x-none"/>
              </w:rPr>
              <w:t>Dao</w:t>
            </w:r>
            <w:r>
              <w:rPr>
                <w:rFonts w:ascii="Times New Roman" w:hAnsi="Times New Roman"/>
                <w:sz w:val="28"/>
                <w:szCs w:val="28"/>
                <w:lang w:eastAsia="x-none"/>
              </w:rPr>
              <w:t>.getAll() là hàm xem chi tiết bình luận theo tin bài</w:t>
            </w:r>
          </w:p>
        </w:tc>
        <w:tc>
          <w:tcPr>
            <w:tcW w:w="3146" w:type="dxa"/>
          </w:tcPr>
          <w:p w14:paraId="7D997228" w14:textId="77777777" w:rsidR="004E5ADA" w:rsidRPr="001D6F59" w:rsidRDefault="004E5ADA" w:rsidP="00A82D29">
            <w:pPr>
              <w:spacing w:line="312" w:lineRule="auto"/>
              <w:jc w:val="both"/>
              <w:rPr>
                <w:rFonts w:ascii="Times New Roman" w:hAnsi="Times New Roman"/>
                <w:sz w:val="28"/>
                <w:szCs w:val="28"/>
              </w:rPr>
            </w:pPr>
            <w:r>
              <w:rPr>
                <w:rFonts w:ascii="Times New Roman" w:hAnsi="Times New Roman"/>
                <w:sz w:val="28"/>
                <w:szCs w:val="28"/>
                <w:lang w:eastAsia="x-none"/>
              </w:rPr>
              <w:t xml:space="preserve">Hiển thị bản ghi bằng câu lệnh truy vấn </w:t>
            </w:r>
            <w:r>
              <w:rPr>
                <w:rFonts w:ascii="Times New Roman" w:hAnsi="Times New Roman"/>
                <w:sz w:val="28"/>
                <w:szCs w:val="28"/>
              </w:rPr>
              <w:t>SELECT</w:t>
            </w:r>
            <w:r w:rsidRPr="001164DE">
              <w:rPr>
                <w:rFonts w:ascii="Times New Roman" w:hAnsi="Times New Roman"/>
                <w:sz w:val="28"/>
                <w:szCs w:val="28"/>
              </w:rPr>
              <w:t xml:space="preserve"> </w:t>
            </w:r>
            <w:r>
              <w:rPr>
                <w:rFonts w:ascii="Times New Roman" w:hAnsi="Times New Roman"/>
                <w:sz w:val="28"/>
                <w:szCs w:val="28"/>
                <w:lang w:eastAsia="x-none"/>
              </w:rPr>
              <w:t xml:space="preserve">SQL vào bảng CSDL </w:t>
            </w:r>
            <w:r w:rsidRPr="001164DE">
              <w:rPr>
                <w:rFonts w:ascii="Times New Roman" w:hAnsi="Times New Roman"/>
                <w:b/>
                <w:bCs/>
                <w:sz w:val="28"/>
                <w:szCs w:val="28"/>
              </w:rPr>
              <w:t>TPS_WCM_COMMENTS</w:t>
            </w:r>
            <w:r w:rsidRPr="001164DE">
              <w:rPr>
                <w:rFonts w:ascii="Times New Roman" w:hAnsi="Times New Roman"/>
                <w:sz w:val="28"/>
                <w:szCs w:val="28"/>
              </w:rPr>
              <w:t xml:space="preserve"> </w:t>
            </w:r>
          </w:p>
          <w:p w14:paraId="02BD5EFF"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lastRenderedPageBreak/>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p>
        </w:tc>
        <w:tc>
          <w:tcPr>
            <w:tcW w:w="2552" w:type="dxa"/>
          </w:tcPr>
          <w:p w14:paraId="35F216DB"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2363AE92" w14:textId="77777777" w:rsidR="004E5ADA" w:rsidRDefault="004E5ADA" w:rsidP="00A82D29">
            <w:pPr>
              <w:pStyle w:val="Style2"/>
              <w:numPr>
                <w:ilvl w:val="0"/>
                <w:numId w:val="0"/>
              </w:numPr>
              <w:ind w:left="91"/>
            </w:pPr>
            <w:r w:rsidRPr="00E354B8">
              <w:t>ID bài viết, họ tên, email, tiêu đề, nội dung, số điện thoại, ngày tạ</w:t>
            </w:r>
            <w:r>
              <w:t xml:space="preserve">o = SYSDATE, trạng thái = 3 (đã xuất </w:t>
            </w:r>
            <w:r>
              <w:lastRenderedPageBreak/>
              <w:t>bản)</w:t>
            </w:r>
          </w:p>
          <w:p w14:paraId="422CEDCE"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50ABDEB6"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6C8BD504"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rPr>
              <w:lastRenderedPageBreak/>
              <w:t>Danh sách bình luận</w:t>
            </w:r>
            <w:r w:rsidRPr="001164DE">
              <w:rPr>
                <w:rFonts w:ascii="Times New Roman" w:hAnsi="Times New Roman"/>
                <w:sz w:val="28"/>
                <w:szCs w:val="28"/>
              </w:rPr>
              <w:t xml:space="preserve"> </w:t>
            </w:r>
          </w:p>
        </w:tc>
        <w:tc>
          <w:tcPr>
            <w:tcW w:w="1134" w:type="dxa"/>
          </w:tcPr>
          <w:p w14:paraId="4B77DFAE"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636C5A03" w14:textId="77777777" w:rsidR="004E5ADA" w:rsidRPr="001164DE" w:rsidRDefault="004E5ADA" w:rsidP="004E5ADA">
      <w:pPr>
        <w:rPr>
          <w:rFonts w:ascii="Times New Roman" w:hAnsi="Times New Roman" w:cs="Times New Roman"/>
          <w:sz w:val="28"/>
          <w:szCs w:val="28"/>
        </w:rPr>
      </w:pPr>
    </w:p>
    <w:p w14:paraId="4EC601C7" w14:textId="77777777" w:rsidR="004E5ADA" w:rsidRDefault="004E5ADA" w:rsidP="004E5ADA">
      <w:pPr>
        <w:pStyle w:val="Heading2"/>
        <w:numPr>
          <w:ilvl w:val="0"/>
          <w:numId w:val="0"/>
        </w:numPr>
        <w:ind w:left="360"/>
      </w:pPr>
      <w:bookmarkStart w:id="277" w:name="_16._Xóa_bình"/>
      <w:bookmarkStart w:id="278" w:name="_Toc70074047"/>
      <w:bookmarkEnd w:id="277"/>
      <w:r w:rsidRPr="001164DE">
        <w:rPr>
          <w:lang w:val="en-US"/>
        </w:rPr>
        <w:t xml:space="preserve">16. </w:t>
      </w:r>
      <w:r w:rsidRPr="001164DE">
        <w:t>Xóa bình luận theo tin bài</w:t>
      </w:r>
      <w:bookmarkEnd w:id="278"/>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1B04D35C" w14:textId="77777777" w:rsidTr="00A82D29">
        <w:trPr>
          <w:tblHeader/>
        </w:trPr>
        <w:tc>
          <w:tcPr>
            <w:tcW w:w="2666" w:type="dxa"/>
            <w:shd w:val="clear" w:color="auto" w:fill="D9D9D9" w:themeFill="background1" w:themeFillShade="D9"/>
          </w:tcPr>
          <w:p w14:paraId="1D3EFD39"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14852397"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52B30DF4"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3A2B2906"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24D1ADCA"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A9A20FD" w14:textId="77777777" w:rsidTr="00A82D29">
        <w:tc>
          <w:tcPr>
            <w:tcW w:w="2666" w:type="dxa"/>
          </w:tcPr>
          <w:p w14:paraId="232D3402"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Comment</w:t>
            </w:r>
            <w:r w:rsidRPr="00013667">
              <w:rPr>
                <w:rFonts w:ascii="Times New Roman" w:hAnsi="Times New Roman"/>
                <w:sz w:val="28"/>
                <w:szCs w:val="28"/>
                <w:lang w:eastAsia="x-none"/>
              </w:rPr>
              <w:t>Dao</w:t>
            </w:r>
            <w:r>
              <w:rPr>
                <w:rFonts w:ascii="Times New Roman" w:hAnsi="Times New Roman"/>
                <w:sz w:val="28"/>
                <w:szCs w:val="28"/>
                <w:lang w:eastAsia="x-none"/>
              </w:rPr>
              <w:t>.delete() là hàm xóa bình luận theo tin bài</w:t>
            </w:r>
          </w:p>
        </w:tc>
        <w:tc>
          <w:tcPr>
            <w:tcW w:w="3146" w:type="dxa"/>
          </w:tcPr>
          <w:p w14:paraId="1831046D" w14:textId="77777777" w:rsidR="004E5ADA" w:rsidRDefault="004E5ADA" w:rsidP="00A82D29">
            <w:pPr>
              <w:pStyle w:val="Style2"/>
            </w:pPr>
            <w:r w:rsidRPr="0043406E">
              <w:t>Bước 1</w:t>
            </w:r>
            <w:r>
              <w:t>: Chọn bình luận muốn xóa</w:t>
            </w:r>
          </w:p>
          <w:p w14:paraId="2B8378F4" w14:textId="77777777" w:rsidR="004E5ADA" w:rsidRPr="001D6F59" w:rsidRDefault="004E5ADA" w:rsidP="00A82D29">
            <w:pPr>
              <w:pStyle w:val="Style2"/>
            </w:pPr>
            <w:r w:rsidRPr="0043406E">
              <w:t>Bướ</w:t>
            </w:r>
            <w:r>
              <w:t>c 2: Hệ thống xóa bản ghi bằng câu lệnh truy vấn DELETE</w:t>
            </w:r>
            <w:r w:rsidRPr="001164DE">
              <w:t xml:space="preserve"> </w:t>
            </w:r>
            <w:r>
              <w:t xml:space="preserve">SQL vào bảng CSDL </w:t>
            </w:r>
            <w:r w:rsidRPr="001164DE">
              <w:rPr>
                <w:b/>
                <w:bCs/>
              </w:rPr>
              <w:t>TPS_WCM_COMMENTS</w:t>
            </w:r>
            <w:r w:rsidRPr="001164DE">
              <w:t xml:space="preserve"> </w:t>
            </w:r>
          </w:p>
          <w:p w14:paraId="6DC3FAAF"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p>
        </w:tc>
        <w:tc>
          <w:tcPr>
            <w:tcW w:w="2552" w:type="dxa"/>
          </w:tcPr>
          <w:p w14:paraId="127507CF"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2EB949F8" w14:textId="77777777" w:rsidR="004E5ADA" w:rsidRDefault="004E5ADA" w:rsidP="00A82D29">
            <w:pPr>
              <w:pStyle w:val="Style2"/>
              <w:numPr>
                <w:ilvl w:val="0"/>
                <w:numId w:val="0"/>
              </w:numPr>
              <w:ind w:left="91"/>
            </w:pPr>
            <w:r w:rsidRPr="00E354B8">
              <w:t>ID bài viết, họ tên, email, tiêu đề, nội dung, số điện thoại, ngày tạ</w:t>
            </w:r>
            <w:r>
              <w:t>o = SYSDATE, trạng thái = 3 (đã xuất bản)</w:t>
            </w:r>
          </w:p>
          <w:p w14:paraId="15578AA9"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5A6F2785"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754C0702" w14:textId="77777777" w:rsidR="004E5ADA" w:rsidRPr="001164DE" w:rsidRDefault="004E5ADA" w:rsidP="00A82D29">
            <w:pPr>
              <w:spacing w:line="312" w:lineRule="auto"/>
              <w:jc w:val="both"/>
              <w:rPr>
                <w:rFonts w:ascii="Times New Roman" w:hAnsi="Times New Roman"/>
                <w:sz w:val="28"/>
                <w:szCs w:val="28"/>
              </w:rPr>
            </w:pPr>
            <w:r w:rsidRPr="001164DE">
              <w:rPr>
                <w:rFonts w:ascii="Times New Roman" w:hAnsi="Times New Roman"/>
                <w:sz w:val="28"/>
                <w:szCs w:val="28"/>
              </w:rPr>
              <w:t>Kết quả trả về 1 nếu thành công</w:t>
            </w:r>
          </w:p>
          <w:p w14:paraId="00B5D4F0" w14:textId="77777777" w:rsidR="004E5ADA" w:rsidRPr="00F340B7" w:rsidRDefault="004E5ADA" w:rsidP="00A82D29">
            <w:pPr>
              <w:jc w:val="both"/>
              <w:rPr>
                <w:rFonts w:ascii="Times New Roman" w:hAnsi="Times New Roman"/>
                <w:sz w:val="28"/>
                <w:szCs w:val="28"/>
                <w:lang w:eastAsia="x-none"/>
              </w:rPr>
            </w:pPr>
            <w:r w:rsidRPr="001164DE">
              <w:rPr>
                <w:rFonts w:ascii="Times New Roman" w:hAnsi="Times New Roman"/>
                <w:sz w:val="28"/>
                <w:szCs w:val="28"/>
              </w:rPr>
              <w:t xml:space="preserve">Kết quả trả về 2 nếu thất bại </w:t>
            </w:r>
          </w:p>
        </w:tc>
        <w:tc>
          <w:tcPr>
            <w:tcW w:w="1134" w:type="dxa"/>
          </w:tcPr>
          <w:p w14:paraId="5AB69C61"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Xóa</w:t>
            </w:r>
          </w:p>
        </w:tc>
      </w:tr>
    </w:tbl>
    <w:p w14:paraId="75F0507D" w14:textId="77777777" w:rsidR="004E5ADA" w:rsidRPr="00EC22DB" w:rsidRDefault="004E5ADA" w:rsidP="004E5ADA">
      <w:pPr>
        <w:rPr>
          <w:lang w:val="vi-VN" w:eastAsia="x-none"/>
        </w:rPr>
      </w:pPr>
    </w:p>
    <w:p w14:paraId="1F4CCFA9" w14:textId="77777777" w:rsidR="004E5ADA" w:rsidRPr="001164DE" w:rsidRDefault="004E5ADA" w:rsidP="004E5ADA">
      <w:pPr>
        <w:rPr>
          <w:rFonts w:ascii="Times New Roman" w:hAnsi="Times New Roman" w:cs="Times New Roman"/>
          <w:sz w:val="28"/>
          <w:szCs w:val="28"/>
        </w:rPr>
      </w:pPr>
    </w:p>
    <w:p w14:paraId="60C750CC" w14:textId="77777777" w:rsidR="004E5ADA" w:rsidRDefault="004E5ADA" w:rsidP="004E5ADA">
      <w:pPr>
        <w:pStyle w:val="Heading2"/>
        <w:numPr>
          <w:ilvl w:val="0"/>
          <w:numId w:val="0"/>
        </w:numPr>
        <w:ind w:left="360"/>
      </w:pPr>
      <w:bookmarkStart w:id="279" w:name="_17._Duyệt_bình"/>
      <w:bookmarkStart w:id="280" w:name="_Toc70074048"/>
      <w:bookmarkEnd w:id="279"/>
      <w:r w:rsidRPr="001164DE">
        <w:rPr>
          <w:lang w:val="en-US"/>
        </w:rPr>
        <w:lastRenderedPageBreak/>
        <w:t xml:space="preserve">17. </w:t>
      </w:r>
      <w:r w:rsidRPr="001164DE">
        <w:t>Duyệt bình luận</w:t>
      </w:r>
      <w:bookmarkEnd w:id="280"/>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61F86E28" w14:textId="77777777" w:rsidTr="00A82D29">
        <w:trPr>
          <w:tblHeader/>
        </w:trPr>
        <w:tc>
          <w:tcPr>
            <w:tcW w:w="2666" w:type="dxa"/>
            <w:shd w:val="clear" w:color="auto" w:fill="D9D9D9" w:themeFill="background1" w:themeFillShade="D9"/>
          </w:tcPr>
          <w:p w14:paraId="59738A1C"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40863282"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774C7300"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4AE4B5AB"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431A45E6" w14:textId="77777777" w:rsidR="004E5ADA" w:rsidRPr="00085735" w:rsidRDefault="004E5ADA" w:rsidP="00A82D29">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035D9B6A" w14:textId="77777777" w:rsidTr="00A82D29">
        <w:tc>
          <w:tcPr>
            <w:tcW w:w="2666" w:type="dxa"/>
          </w:tcPr>
          <w:p w14:paraId="12A6DA10"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Hàm Comment</w:t>
            </w:r>
            <w:r w:rsidRPr="00013667">
              <w:rPr>
                <w:rFonts w:ascii="Times New Roman" w:hAnsi="Times New Roman"/>
                <w:sz w:val="28"/>
                <w:szCs w:val="28"/>
                <w:lang w:eastAsia="x-none"/>
              </w:rPr>
              <w:t>Dao</w:t>
            </w:r>
            <w:r>
              <w:rPr>
                <w:rFonts w:ascii="Times New Roman" w:hAnsi="Times New Roman"/>
                <w:sz w:val="28"/>
                <w:szCs w:val="28"/>
                <w:lang w:eastAsia="x-none"/>
              </w:rPr>
              <w:t>.agree() là hàm duyệt bình luận</w:t>
            </w:r>
          </w:p>
        </w:tc>
        <w:tc>
          <w:tcPr>
            <w:tcW w:w="3146" w:type="dxa"/>
          </w:tcPr>
          <w:p w14:paraId="26085003" w14:textId="77777777" w:rsidR="004E5ADA" w:rsidRDefault="004E5ADA" w:rsidP="00A82D29">
            <w:pPr>
              <w:pStyle w:val="Style2"/>
            </w:pPr>
            <w:r w:rsidRPr="0043406E">
              <w:t>Bước 1</w:t>
            </w:r>
            <w:r>
              <w:t>: NSD chọn bình luận muốn duyệt</w:t>
            </w:r>
          </w:p>
          <w:p w14:paraId="27F23F69" w14:textId="77777777" w:rsidR="004E5ADA" w:rsidRPr="001D6F59" w:rsidRDefault="004E5ADA" w:rsidP="00A82D29">
            <w:pPr>
              <w:pStyle w:val="Style2"/>
            </w:pPr>
            <w:r w:rsidRPr="0043406E">
              <w:t>Bướ</w:t>
            </w:r>
            <w:r>
              <w:t>c 2: Hệ thống duyệt bản ghi bằng câu lệnh truy vấn SELECT</w:t>
            </w:r>
            <w:r w:rsidRPr="001164DE">
              <w:t xml:space="preserve"> </w:t>
            </w:r>
            <w:r>
              <w:t xml:space="preserve">SQL vào bảng CSDL </w:t>
            </w:r>
            <w:r w:rsidRPr="001164DE">
              <w:rPr>
                <w:b/>
                <w:bCs/>
              </w:rPr>
              <w:t>TPS_WCM_COMMENTS</w:t>
            </w:r>
            <w:r w:rsidRPr="001164DE">
              <w:t xml:space="preserve"> </w:t>
            </w:r>
          </w:p>
          <w:p w14:paraId="13775B17" w14:textId="77777777" w:rsidR="004E5ADA" w:rsidRPr="00A8090F" w:rsidRDefault="004E5ADA" w:rsidP="00A82D29">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p>
        </w:tc>
        <w:tc>
          <w:tcPr>
            <w:tcW w:w="2552" w:type="dxa"/>
          </w:tcPr>
          <w:p w14:paraId="64EE40D1" w14:textId="77777777" w:rsidR="004E5ADA"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23398C5C" w14:textId="77777777" w:rsidR="004E5ADA" w:rsidRDefault="004E5ADA" w:rsidP="00A82D29">
            <w:pPr>
              <w:pStyle w:val="Style2"/>
              <w:numPr>
                <w:ilvl w:val="0"/>
                <w:numId w:val="0"/>
              </w:numPr>
              <w:ind w:left="91"/>
            </w:pPr>
            <w:r w:rsidRPr="00E354B8">
              <w:t>ID bài viết, họ tên, email, tiêu đề, nội dung, số điện thoại, ngày tạ</w:t>
            </w:r>
            <w:r>
              <w:t>o = SYSDATE, trạng thái = 2 (duyệt)</w:t>
            </w:r>
          </w:p>
          <w:p w14:paraId="71CA779E" w14:textId="77777777" w:rsidR="004E5ADA" w:rsidRPr="001164DE" w:rsidRDefault="004E5ADA" w:rsidP="00A82D29">
            <w:pPr>
              <w:pStyle w:val="Style2"/>
              <w:numPr>
                <w:ilvl w:val="0"/>
                <w:numId w:val="0"/>
              </w:numPr>
              <w:ind w:left="91"/>
            </w:pPr>
            <w:r w:rsidRPr="001164DE">
              <w:t>Tương ứng với các trường trong bảng cơ sở dữ liệu</w:t>
            </w:r>
            <w:r>
              <w:t xml:space="preserve">: </w:t>
            </w:r>
          </w:p>
          <w:p w14:paraId="7F5BCC33" w14:textId="77777777" w:rsidR="004E5ADA" w:rsidRPr="00F340B7" w:rsidRDefault="004E5ADA" w:rsidP="00A82D29">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7FB5BEA1" w14:textId="77777777" w:rsidR="004E5ADA" w:rsidRPr="001164DE" w:rsidRDefault="004E5ADA" w:rsidP="00A82D29">
            <w:pPr>
              <w:spacing w:line="312" w:lineRule="auto"/>
              <w:jc w:val="both"/>
              <w:rPr>
                <w:rFonts w:ascii="Times New Roman" w:hAnsi="Times New Roman"/>
                <w:sz w:val="28"/>
                <w:szCs w:val="28"/>
              </w:rPr>
            </w:pPr>
            <w:r w:rsidRPr="001164DE">
              <w:rPr>
                <w:rFonts w:ascii="Times New Roman" w:hAnsi="Times New Roman"/>
                <w:sz w:val="28"/>
                <w:szCs w:val="28"/>
              </w:rPr>
              <w:t>Kết quả trả về 1 nếu thành công</w:t>
            </w:r>
          </w:p>
          <w:p w14:paraId="7A5F1B4C" w14:textId="77777777" w:rsidR="004E5ADA" w:rsidRPr="00F340B7" w:rsidRDefault="004E5ADA" w:rsidP="00A82D29">
            <w:pPr>
              <w:jc w:val="both"/>
              <w:rPr>
                <w:rFonts w:ascii="Times New Roman" w:hAnsi="Times New Roman"/>
                <w:sz w:val="28"/>
                <w:szCs w:val="28"/>
                <w:lang w:eastAsia="x-none"/>
              </w:rPr>
            </w:pPr>
            <w:r w:rsidRPr="001164DE">
              <w:rPr>
                <w:rFonts w:ascii="Times New Roman" w:hAnsi="Times New Roman"/>
                <w:sz w:val="28"/>
                <w:szCs w:val="28"/>
              </w:rPr>
              <w:t xml:space="preserve">Kết quả trả về 2 nếu thất bại </w:t>
            </w:r>
          </w:p>
        </w:tc>
        <w:tc>
          <w:tcPr>
            <w:tcW w:w="1134" w:type="dxa"/>
          </w:tcPr>
          <w:p w14:paraId="2DA739B5" w14:textId="77777777" w:rsidR="004E5ADA" w:rsidRPr="00F340B7" w:rsidRDefault="004E5ADA" w:rsidP="00A82D29">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38971CF0" w14:textId="5437C44C" w:rsidR="000419E1" w:rsidRPr="001164DE" w:rsidRDefault="000419E1" w:rsidP="005B3B2B"/>
    <w:sectPr w:rsidR="000419E1" w:rsidRPr="001164DE" w:rsidSect="00332F5F">
      <w:headerReference w:type="default" r:id="rId133"/>
      <w:footerReference w:type="default" r:id="rId134"/>
      <w:pgSz w:w="11906" w:h="16838" w:code="9"/>
      <w:pgMar w:top="1134" w:right="1134" w:bottom="1134" w:left="1701" w:header="567" w:footer="567"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DD460" w16cid:durableId="2417FBD6"/>
  <w16cid:commentId w16cid:paraId="12E71723" w16cid:durableId="2417FBD7"/>
  <w16cid:commentId w16cid:paraId="301C4888" w16cid:durableId="2417FBD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7BD9CC" w14:textId="77777777" w:rsidR="006C115B" w:rsidRDefault="006C115B" w:rsidP="00E10D49">
      <w:pPr>
        <w:spacing w:after="0" w:line="240" w:lineRule="auto"/>
      </w:pPr>
      <w:r>
        <w:separator/>
      </w:r>
    </w:p>
  </w:endnote>
  <w:endnote w:type="continuationSeparator" w:id="0">
    <w:p w14:paraId="04738EA2" w14:textId="77777777" w:rsidR="006C115B" w:rsidRDefault="006C115B" w:rsidP="00E10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Bold">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62256"/>
      <w:docPartObj>
        <w:docPartGallery w:val="Page Numbers (Bottom of Page)"/>
        <w:docPartUnique/>
      </w:docPartObj>
    </w:sdtPr>
    <w:sdtEndPr>
      <w:rPr>
        <w:noProof/>
        <w:sz w:val="22"/>
      </w:rPr>
    </w:sdtEndPr>
    <w:sdtContent>
      <w:tbl>
        <w:tblPr>
          <w:tblW w:w="5000" w:type="pct"/>
          <w:tblBorders>
            <w:bottom w:val="single" w:sz="12" w:space="0" w:color="800000"/>
            <w:insideH w:val="single" w:sz="4" w:space="0" w:color="auto"/>
          </w:tblBorders>
          <w:tblLook w:val="01E0" w:firstRow="1" w:lastRow="1" w:firstColumn="1" w:lastColumn="1" w:noHBand="0" w:noVBand="0"/>
        </w:tblPr>
        <w:tblGrid>
          <w:gridCol w:w="4445"/>
          <w:gridCol w:w="4626"/>
        </w:tblGrid>
        <w:tr w:rsidR="00827936" w:rsidRPr="00635307" w14:paraId="1403FA25" w14:textId="77777777" w:rsidTr="00122797">
          <w:trPr>
            <w:trHeight w:val="147"/>
          </w:trPr>
          <w:tc>
            <w:tcPr>
              <w:tcW w:w="2450" w:type="pct"/>
            </w:tcPr>
            <w:p w14:paraId="55A990EE" w14:textId="77777777" w:rsidR="00827936" w:rsidRPr="006A6E78" w:rsidRDefault="00827936" w:rsidP="002C1C27">
              <w:pPr>
                <w:pStyle w:val="Footer"/>
                <w:spacing w:before="40" w:after="40"/>
                <w:rPr>
                  <w:i/>
                  <w:sz w:val="20"/>
                </w:rPr>
              </w:pPr>
            </w:p>
          </w:tc>
          <w:tc>
            <w:tcPr>
              <w:tcW w:w="2550" w:type="pct"/>
            </w:tcPr>
            <w:p w14:paraId="6529EA07" w14:textId="77777777" w:rsidR="00827936" w:rsidRPr="006A6E78" w:rsidRDefault="00827936" w:rsidP="002C1C27">
              <w:pPr>
                <w:pStyle w:val="Footer"/>
                <w:spacing w:before="40" w:after="40"/>
                <w:ind w:left="57"/>
                <w:jc w:val="right"/>
                <w:rPr>
                  <w:i/>
                  <w:sz w:val="20"/>
                </w:rPr>
              </w:pPr>
            </w:p>
          </w:tc>
        </w:tr>
      </w:tbl>
      <w:p w14:paraId="77A00A9F" w14:textId="3B8FA767" w:rsidR="00827936" w:rsidRPr="00E7054C" w:rsidRDefault="00827936" w:rsidP="002C1C27">
        <w:pPr>
          <w:pStyle w:val="Header"/>
          <w:rPr>
            <w:sz w:val="22"/>
          </w:rPr>
        </w:pPr>
        <w:r w:rsidRPr="00976060">
          <w:rPr>
            <w:i/>
            <w:szCs w:val="28"/>
          </w:rPr>
          <w:t>Hợp đồng</w:t>
        </w:r>
        <w:r>
          <w:rPr>
            <w:i/>
            <w:szCs w:val="28"/>
          </w:rPr>
          <w:t xml:space="preserve"> số</w:t>
        </w:r>
        <w:r w:rsidRPr="00976060">
          <w:rPr>
            <w:i/>
            <w:szCs w:val="28"/>
          </w:rPr>
          <w:t xml:space="preserve"> 15/2020/HĐKT/TCT-TINHVAN</w:t>
        </w:r>
        <w:r>
          <w:rPr>
            <w:i/>
            <w:szCs w:val="28"/>
          </w:rPr>
          <w:t xml:space="preserve">                                                           </w:t>
        </w:r>
        <w:r w:rsidRPr="00A03EEB">
          <w:rPr>
            <w:szCs w:val="28"/>
          </w:rPr>
          <w:fldChar w:fldCharType="begin"/>
        </w:r>
        <w:r w:rsidRPr="00A03EEB">
          <w:rPr>
            <w:szCs w:val="28"/>
          </w:rPr>
          <w:instrText xml:space="preserve"> PAGE   \* MERGEFORMAT </w:instrText>
        </w:r>
        <w:r w:rsidRPr="00A03EEB">
          <w:rPr>
            <w:szCs w:val="28"/>
          </w:rPr>
          <w:fldChar w:fldCharType="separate"/>
        </w:r>
        <w:r w:rsidR="000509BF">
          <w:rPr>
            <w:noProof/>
            <w:szCs w:val="28"/>
          </w:rPr>
          <w:t>201</w:t>
        </w:r>
        <w:r w:rsidRPr="00A03EEB">
          <w:rPr>
            <w:noProof/>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1FB81B" w14:textId="77777777" w:rsidR="006C115B" w:rsidRDefault="006C115B" w:rsidP="00E10D49">
      <w:pPr>
        <w:spacing w:after="0" w:line="240" w:lineRule="auto"/>
      </w:pPr>
      <w:r>
        <w:separator/>
      </w:r>
    </w:p>
  </w:footnote>
  <w:footnote w:type="continuationSeparator" w:id="0">
    <w:p w14:paraId="791F8BC5" w14:textId="77777777" w:rsidR="006C115B" w:rsidRDefault="006C115B" w:rsidP="00E10D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F0B0F" w14:textId="18BB9762" w:rsidR="00827936" w:rsidRDefault="00827936" w:rsidP="002A7221">
    <w:pPr>
      <w:pStyle w:val="Header"/>
      <w:pBdr>
        <w:bottom w:val="single" w:sz="4" w:space="1" w:color="auto"/>
      </w:pBdr>
      <w:rPr>
        <w:i/>
      </w:rPr>
    </w:pPr>
    <w:r w:rsidRPr="00000BB7">
      <w:rPr>
        <w:i/>
        <w:lang w:val="vi-VN"/>
      </w:rPr>
      <w:t>Tài liệu thiết kế</w:t>
    </w:r>
    <w:r w:rsidRPr="00000BB7">
      <w:rPr>
        <w:i/>
      </w:rPr>
      <w:t xml:space="preserve"> (gồm thiết kế tổng thể, thiết kế chức năng ứng dụng, thiết kế bảo mật phân quyền, thiết kế CSDL)- Phần thiết kế chức năng ứng dụng</w:t>
    </w:r>
  </w:p>
  <w:p w14:paraId="6FAB55FA" w14:textId="77777777" w:rsidR="00827936" w:rsidRPr="00000BB7" w:rsidRDefault="00827936">
    <w:pPr>
      <w:pStyle w:val="Header"/>
      <w:rPr>
        <w:i/>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5006"/>
    <w:multiLevelType w:val="multilevel"/>
    <w:tmpl w:val="9366190A"/>
    <w:lvl w:ilvl="0">
      <w:start w:val="1"/>
      <w:numFmt w:val="bullet"/>
      <w:lvlText w:val="-"/>
      <w:lvlJc w:val="left"/>
      <w:pPr>
        <w:ind w:left="370" w:hanging="360"/>
      </w:pPr>
      <w:rPr>
        <w:rFonts w:ascii="Times New Roman" w:eastAsia="Times New Roman" w:hAnsi="Times New Roman" w:cs="Times New Roman"/>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 w15:restartNumberingAfterBreak="0">
    <w:nsid w:val="04F8535A"/>
    <w:multiLevelType w:val="multilevel"/>
    <w:tmpl w:val="811C6CCE"/>
    <w:styleLink w:val="SRS"/>
    <w:lvl w:ilvl="0">
      <w:start w:val="1"/>
      <w:numFmt w:val="upperRoman"/>
      <w:suff w:val="space"/>
      <w:lvlText w:val="PHẦN %1."/>
      <w:lvlJc w:val="left"/>
      <w:pPr>
        <w:ind w:left="0" w:firstLine="0"/>
      </w:pPr>
      <w:rPr>
        <w:rFonts w:hint="default"/>
      </w:rPr>
    </w:lvl>
    <w:lvl w:ilvl="1">
      <w:start w:val="1"/>
      <w:numFmt w:val="upperLetter"/>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4."/>
      <w:lvlJc w:val="left"/>
      <w:pPr>
        <w:ind w:left="0" w:firstLine="0"/>
      </w:pPr>
      <w:rPr>
        <w:rFonts w:hint="default"/>
      </w:rPr>
    </w:lvl>
    <w:lvl w:ilvl="4">
      <w:start w:val="1"/>
      <w:numFmt w:val="decimal"/>
      <w:suff w:val="space"/>
      <w:lvlText w:val="%4.%5."/>
      <w:lvlJc w:val="left"/>
      <w:pPr>
        <w:ind w:left="0" w:firstLine="0"/>
      </w:pPr>
      <w:rPr>
        <w:rFonts w:hint="default"/>
      </w:rPr>
    </w:lvl>
    <w:lvl w:ilvl="5">
      <w:start w:val="1"/>
      <w:numFmt w:val="decimal"/>
      <w:suff w:val="space"/>
      <w:lvlText w:val="%4.%5.%6."/>
      <w:lvlJc w:val="left"/>
      <w:pPr>
        <w:ind w:left="0" w:firstLine="0"/>
      </w:pPr>
      <w:rPr>
        <w:rFonts w:hint="default"/>
      </w:rPr>
    </w:lvl>
    <w:lvl w:ilvl="6">
      <w:start w:val="1"/>
      <w:numFmt w:val="decimal"/>
      <w:suff w:val="space"/>
      <w:lvlText w:val="%4.%5.%6.%7."/>
      <w:lvlJc w:val="left"/>
      <w:pPr>
        <w:ind w:left="0" w:firstLine="0"/>
      </w:pPr>
      <w:rPr>
        <w:rFonts w:hint="default"/>
      </w:rPr>
    </w:lvl>
    <w:lvl w:ilvl="7">
      <w:start w:val="1"/>
      <w:numFmt w:val="decimal"/>
      <w:suff w:val="space"/>
      <w:lvlText w:val="%4.%5.%6.%7.%8."/>
      <w:lvlJc w:val="left"/>
      <w:pPr>
        <w:ind w:left="0" w:firstLine="0"/>
      </w:pPr>
      <w:rPr>
        <w:rFonts w:hint="default"/>
      </w:rPr>
    </w:lvl>
    <w:lvl w:ilvl="8">
      <w:start w:val="1"/>
      <w:numFmt w:val="decimal"/>
      <w:lvlText w:val="%4.%5.%6.%7.%8.%9."/>
      <w:lvlJc w:val="left"/>
      <w:pPr>
        <w:tabs>
          <w:tab w:val="num" w:pos="432"/>
        </w:tabs>
        <w:ind w:left="0" w:firstLine="0"/>
      </w:pPr>
      <w:rPr>
        <w:rFonts w:hint="default"/>
      </w:rPr>
    </w:lvl>
  </w:abstractNum>
  <w:abstractNum w:abstractNumId="2" w15:restartNumberingAfterBreak="0">
    <w:nsid w:val="04F967AE"/>
    <w:multiLevelType w:val="multilevel"/>
    <w:tmpl w:val="A2FABAC6"/>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3" w15:restartNumberingAfterBreak="0">
    <w:nsid w:val="059D08EC"/>
    <w:multiLevelType w:val="multilevel"/>
    <w:tmpl w:val="EE3886F0"/>
    <w:lvl w:ilvl="0">
      <w:start w:val="5"/>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6B4154"/>
    <w:multiLevelType w:val="multilevel"/>
    <w:tmpl w:val="CE4CF64C"/>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5" w15:restartNumberingAfterBreak="0">
    <w:nsid w:val="16BA14BC"/>
    <w:multiLevelType w:val="multilevel"/>
    <w:tmpl w:val="838E52B8"/>
    <w:lvl w:ilvl="0">
      <w:start w:val="1"/>
      <w:numFmt w:val="upperRoman"/>
      <w:pStyle w:val="Heading1"/>
      <w:suff w:val="space"/>
      <w:lvlText w:val="%1."/>
      <w:lvlJc w:val="left"/>
      <w:pPr>
        <w:ind w:left="0" w:firstLine="0"/>
      </w:pPr>
      <w:rPr>
        <w:rFonts w:ascii="Times New Roman Bold" w:hAnsi="Times New Roman Bold" w:hint="default"/>
        <w:b/>
        <w:i w:val="0"/>
        <w:sz w:val="28"/>
      </w:rPr>
    </w:lvl>
    <w:lvl w:ilvl="1">
      <w:start w:val="1"/>
      <w:numFmt w:val="decimal"/>
      <w:pStyle w:val="Heading2"/>
      <w:suff w:val="space"/>
      <w:lvlText w:val="%2."/>
      <w:lvlJc w:val="left"/>
      <w:pPr>
        <w:ind w:left="360" w:firstLine="0"/>
      </w:pPr>
      <w:rPr>
        <w:rFonts w:ascii="Times New Roman Bold" w:hAnsi="Times New Roman Bold" w:hint="default"/>
        <w:b/>
        <w:i w:val="0"/>
        <w:sz w:val="28"/>
      </w:rPr>
    </w:lvl>
    <w:lvl w:ilvl="2">
      <w:start w:val="1"/>
      <w:numFmt w:val="decimal"/>
      <w:pStyle w:val="Heading3"/>
      <w:suff w:val="space"/>
      <w:lvlText w:val="%2.%3."/>
      <w:lvlJc w:val="left"/>
      <w:pPr>
        <w:ind w:left="0" w:firstLine="0"/>
      </w:pPr>
      <w:rPr>
        <w:rFonts w:ascii="Times New Roman Bold" w:hAnsi="Times New Roman Bold" w:hint="default"/>
        <w:b/>
        <w:i w:val="0"/>
        <w:sz w:val="28"/>
      </w:rPr>
    </w:lvl>
    <w:lvl w:ilvl="3">
      <w:start w:val="1"/>
      <w:numFmt w:val="decimal"/>
      <w:pStyle w:val="Heading4"/>
      <w:suff w:val="space"/>
      <w:lvlText w:val="%2.%3.%4."/>
      <w:lvlJc w:val="left"/>
      <w:pPr>
        <w:ind w:left="0" w:firstLine="0"/>
      </w:pPr>
      <w:rPr>
        <w:rFonts w:ascii="Times New Roman Bold" w:hAnsi="Times New Roman Bold" w:hint="default"/>
        <w:b/>
        <w:i/>
        <w:sz w:val="28"/>
      </w:rPr>
    </w:lvl>
    <w:lvl w:ilvl="4">
      <w:start w:val="1"/>
      <w:numFmt w:val="decimal"/>
      <w:suff w:val="space"/>
      <w:lvlText w:val="%2.%3.%4.%5."/>
      <w:lvlJc w:val="left"/>
      <w:pPr>
        <w:ind w:left="0" w:firstLine="0"/>
      </w:pPr>
      <w:rPr>
        <w:rFonts w:ascii="Times New Roman Bold" w:hAnsi="Times New Roman Bold" w:hint="default"/>
        <w:b w:val="0"/>
        <w:i/>
        <w:sz w:val="28"/>
      </w:rPr>
    </w:lvl>
    <w:lvl w:ilvl="5">
      <w:start w:val="1"/>
      <w:numFmt w:val="decimal"/>
      <w:lvlText w:val="%2.%3.%4.%5.%6."/>
      <w:lvlJc w:val="left"/>
      <w:pPr>
        <w:ind w:left="0" w:firstLine="0"/>
      </w:pPr>
      <w:rPr>
        <w:rFonts w:ascii="Times New Roman Bold" w:hAnsi="Times New Roman Bold" w:hint="default"/>
        <w:b/>
        <w:i/>
        <w:sz w:val="28"/>
      </w:rPr>
    </w:lvl>
    <w:lvl w:ilvl="6">
      <w:start w:val="1"/>
      <w:numFmt w:val="decimal"/>
      <w:lvlText w:val="%7."/>
      <w:lvlJc w:val="left"/>
      <w:pPr>
        <w:ind w:left="0" w:firstLine="0"/>
      </w:pPr>
      <w:rPr>
        <w:rFonts w:hint="default"/>
      </w:rPr>
    </w:lvl>
    <w:lvl w:ilvl="7">
      <w:start w:val="1"/>
      <w:numFmt w:val="lowerLetter"/>
      <w:pStyle w:val="ListParagraph"/>
      <w:lvlText w:val="%8."/>
      <w:lvlJc w:val="left"/>
      <w:pPr>
        <w:ind w:left="90" w:firstLine="0"/>
      </w:pPr>
      <w:rPr>
        <w:rFonts w:hint="default"/>
      </w:rPr>
    </w:lvl>
    <w:lvl w:ilvl="8">
      <w:start w:val="1"/>
      <w:numFmt w:val="lowerRoman"/>
      <w:lvlText w:val="%9."/>
      <w:lvlJc w:val="right"/>
      <w:pPr>
        <w:ind w:left="0" w:firstLine="0"/>
      </w:pPr>
      <w:rPr>
        <w:rFonts w:hint="default"/>
      </w:rPr>
    </w:lvl>
  </w:abstractNum>
  <w:abstractNum w:abstractNumId="6" w15:restartNumberingAfterBreak="0">
    <w:nsid w:val="17B5330F"/>
    <w:multiLevelType w:val="multilevel"/>
    <w:tmpl w:val="113A4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29F758E"/>
    <w:multiLevelType w:val="hybridMultilevel"/>
    <w:tmpl w:val="F9886CBC"/>
    <w:lvl w:ilvl="0" w:tplc="B178D470">
      <w:start w:val="1"/>
      <w:numFmt w:val="bullet"/>
      <w:pStyle w:val="Bullet1"/>
      <w:lvlText w:val=""/>
      <w:lvlJc w:val="left"/>
      <w:pPr>
        <w:tabs>
          <w:tab w:val="num" w:pos="936"/>
        </w:tabs>
        <w:ind w:left="936" w:hanging="360"/>
      </w:pPr>
      <w:rPr>
        <w:rFonts w:ascii="Symbol" w:hAnsi="Symbol" w:hint="default"/>
      </w:rPr>
    </w:lvl>
    <w:lvl w:ilvl="1" w:tplc="493AADBC">
      <w:start w:val="1"/>
      <w:numFmt w:val="bullet"/>
      <w:lvlText w:val="o"/>
      <w:lvlJc w:val="left"/>
      <w:pPr>
        <w:tabs>
          <w:tab w:val="num" w:pos="2160"/>
        </w:tabs>
        <w:ind w:left="2160" w:hanging="360"/>
      </w:pPr>
      <w:rPr>
        <w:rFonts w:ascii="Courier New" w:hAnsi="Courier New" w:cs="Courier New" w:hint="default"/>
      </w:rPr>
    </w:lvl>
    <w:lvl w:ilvl="2" w:tplc="A036C744" w:tentative="1">
      <w:start w:val="1"/>
      <w:numFmt w:val="bullet"/>
      <w:lvlText w:val=""/>
      <w:lvlJc w:val="left"/>
      <w:pPr>
        <w:tabs>
          <w:tab w:val="num" w:pos="2880"/>
        </w:tabs>
        <w:ind w:left="2880" w:hanging="360"/>
      </w:pPr>
      <w:rPr>
        <w:rFonts w:ascii="Wingdings" w:hAnsi="Wingdings" w:hint="default"/>
      </w:rPr>
    </w:lvl>
    <w:lvl w:ilvl="3" w:tplc="F3607212" w:tentative="1">
      <w:start w:val="1"/>
      <w:numFmt w:val="bullet"/>
      <w:lvlText w:val=""/>
      <w:lvlJc w:val="left"/>
      <w:pPr>
        <w:tabs>
          <w:tab w:val="num" w:pos="3600"/>
        </w:tabs>
        <w:ind w:left="3600" w:hanging="360"/>
      </w:pPr>
      <w:rPr>
        <w:rFonts w:ascii="Symbol" w:hAnsi="Symbol" w:hint="default"/>
      </w:rPr>
    </w:lvl>
    <w:lvl w:ilvl="4" w:tplc="B630DCB0" w:tentative="1">
      <w:start w:val="1"/>
      <w:numFmt w:val="bullet"/>
      <w:lvlText w:val="o"/>
      <w:lvlJc w:val="left"/>
      <w:pPr>
        <w:tabs>
          <w:tab w:val="num" w:pos="4320"/>
        </w:tabs>
        <w:ind w:left="4320" w:hanging="360"/>
      </w:pPr>
      <w:rPr>
        <w:rFonts w:ascii="Courier New" w:hAnsi="Courier New" w:cs="Courier New" w:hint="default"/>
      </w:rPr>
    </w:lvl>
    <w:lvl w:ilvl="5" w:tplc="D04A29AE" w:tentative="1">
      <w:start w:val="1"/>
      <w:numFmt w:val="bullet"/>
      <w:lvlText w:val=""/>
      <w:lvlJc w:val="left"/>
      <w:pPr>
        <w:tabs>
          <w:tab w:val="num" w:pos="5040"/>
        </w:tabs>
        <w:ind w:left="5040" w:hanging="360"/>
      </w:pPr>
      <w:rPr>
        <w:rFonts w:ascii="Wingdings" w:hAnsi="Wingdings" w:hint="default"/>
      </w:rPr>
    </w:lvl>
    <w:lvl w:ilvl="6" w:tplc="804C607A" w:tentative="1">
      <w:start w:val="1"/>
      <w:numFmt w:val="bullet"/>
      <w:lvlText w:val=""/>
      <w:lvlJc w:val="left"/>
      <w:pPr>
        <w:tabs>
          <w:tab w:val="num" w:pos="5760"/>
        </w:tabs>
        <w:ind w:left="5760" w:hanging="360"/>
      </w:pPr>
      <w:rPr>
        <w:rFonts w:ascii="Symbol" w:hAnsi="Symbol" w:hint="default"/>
      </w:rPr>
    </w:lvl>
    <w:lvl w:ilvl="7" w:tplc="C23AC50E" w:tentative="1">
      <w:start w:val="1"/>
      <w:numFmt w:val="bullet"/>
      <w:lvlText w:val="o"/>
      <w:lvlJc w:val="left"/>
      <w:pPr>
        <w:tabs>
          <w:tab w:val="num" w:pos="6480"/>
        </w:tabs>
        <w:ind w:left="6480" w:hanging="360"/>
      </w:pPr>
      <w:rPr>
        <w:rFonts w:ascii="Courier New" w:hAnsi="Courier New" w:cs="Courier New" w:hint="default"/>
      </w:rPr>
    </w:lvl>
    <w:lvl w:ilvl="8" w:tplc="4BA45CB8"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3B62A66"/>
    <w:multiLevelType w:val="hybridMultilevel"/>
    <w:tmpl w:val="2A961300"/>
    <w:lvl w:ilvl="0" w:tplc="B3BA9B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C63F0"/>
    <w:multiLevelType w:val="multilevel"/>
    <w:tmpl w:val="80C0E03E"/>
    <w:lvl w:ilvl="0">
      <w:start w:val="1"/>
      <w:numFmt w:val="bullet"/>
      <w:lvlText w:val="-"/>
      <w:lvlJc w:val="left"/>
      <w:pPr>
        <w:ind w:left="370" w:hanging="360"/>
      </w:pPr>
      <w:rPr>
        <w:rFonts w:ascii="Times New Roman" w:eastAsia="Times New Roman" w:hAnsi="Times New Roman" w:cs="Times New Roman"/>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0" w15:restartNumberingAfterBreak="0">
    <w:nsid w:val="2B087AE8"/>
    <w:multiLevelType w:val="hybridMultilevel"/>
    <w:tmpl w:val="0EAE690E"/>
    <w:lvl w:ilvl="0" w:tplc="C220E88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93725"/>
    <w:multiLevelType w:val="multilevel"/>
    <w:tmpl w:val="9A567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DC652B0"/>
    <w:multiLevelType w:val="multilevel"/>
    <w:tmpl w:val="CF1AB152"/>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3" w15:restartNumberingAfterBreak="0">
    <w:nsid w:val="310E34C6"/>
    <w:multiLevelType w:val="multilevel"/>
    <w:tmpl w:val="79F2B1DA"/>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14" w15:restartNumberingAfterBreak="0">
    <w:nsid w:val="31AB3D05"/>
    <w:multiLevelType w:val="hybridMultilevel"/>
    <w:tmpl w:val="70AE5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D44AF9"/>
    <w:multiLevelType w:val="multilevel"/>
    <w:tmpl w:val="F2183968"/>
    <w:lvl w:ilvl="0">
      <w:start w:val="1"/>
      <w:numFmt w:val="upperRoman"/>
      <w:lvlText w:val="%1."/>
      <w:lvlJc w:val="left"/>
      <w:pPr>
        <w:ind w:left="284" w:firstLine="0"/>
      </w:pPr>
      <w:rPr>
        <w:rFonts w:ascii="Times" w:eastAsia="Times" w:hAnsi="Times" w:cs="Times"/>
        <w:b/>
        <w:i w:val="0"/>
        <w:sz w:val="28"/>
        <w:szCs w:val="28"/>
      </w:rPr>
    </w:lvl>
    <w:lvl w:ilvl="1">
      <w:start w:val="1"/>
      <w:numFmt w:val="decimal"/>
      <w:lvlText w:val="%2."/>
      <w:lvlJc w:val="left"/>
      <w:pPr>
        <w:ind w:left="0" w:firstLine="0"/>
      </w:pPr>
      <w:rPr>
        <w:rFonts w:ascii="Times" w:eastAsia="Times" w:hAnsi="Times" w:cs="Times"/>
        <w:b/>
        <w:i w:val="0"/>
        <w:sz w:val="28"/>
        <w:szCs w:val="28"/>
      </w:rPr>
    </w:lvl>
    <w:lvl w:ilvl="2">
      <w:start w:val="1"/>
      <w:numFmt w:val="decimal"/>
      <w:lvlText w:val="%2.%3."/>
      <w:lvlJc w:val="left"/>
      <w:pPr>
        <w:ind w:left="0" w:firstLine="0"/>
      </w:pPr>
      <w:rPr>
        <w:rFonts w:ascii="Times" w:eastAsia="Times" w:hAnsi="Times" w:cs="Times"/>
        <w:b/>
        <w:i w:val="0"/>
        <w:sz w:val="28"/>
        <w:szCs w:val="28"/>
      </w:rPr>
    </w:lvl>
    <w:lvl w:ilvl="3">
      <w:start w:val="1"/>
      <w:numFmt w:val="decimal"/>
      <w:lvlText w:val="%2.%3.%4."/>
      <w:lvlJc w:val="left"/>
      <w:pPr>
        <w:ind w:left="0" w:firstLine="0"/>
      </w:pPr>
      <w:rPr>
        <w:rFonts w:ascii="Times" w:eastAsia="Times" w:hAnsi="Times" w:cs="Times"/>
        <w:b/>
        <w:i/>
        <w:sz w:val="28"/>
        <w:szCs w:val="28"/>
      </w:rPr>
    </w:lvl>
    <w:lvl w:ilvl="4">
      <w:start w:val="1"/>
      <w:numFmt w:val="decimal"/>
      <w:lvlText w:val="%2.%3.%4.%5."/>
      <w:lvlJc w:val="left"/>
      <w:pPr>
        <w:ind w:left="0" w:firstLine="0"/>
      </w:pPr>
      <w:rPr>
        <w:rFonts w:ascii="Times" w:eastAsia="Times" w:hAnsi="Times" w:cs="Times"/>
        <w:b/>
        <w:i/>
        <w:sz w:val="28"/>
        <w:szCs w:val="28"/>
      </w:rPr>
    </w:lvl>
    <w:lvl w:ilvl="5">
      <w:start w:val="1"/>
      <w:numFmt w:val="decimal"/>
      <w:lvlText w:val="%2.%3.%4.%5.%6."/>
      <w:lvlJc w:val="left"/>
      <w:pPr>
        <w:ind w:left="0" w:firstLine="0"/>
      </w:pPr>
      <w:rPr>
        <w:rFonts w:ascii="Times" w:eastAsia="Times" w:hAnsi="Times" w:cs="Times"/>
        <w:b/>
        <w:i/>
        <w:sz w:val="28"/>
        <w:szCs w:val="28"/>
      </w:r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6" w15:restartNumberingAfterBreak="0">
    <w:nsid w:val="3AB57EF8"/>
    <w:multiLevelType w:val="multilevel"/>
    <w:tmpl w:val="844609DE"/>
    <w:lvl w:ilvl="0">
      <w:start w:val="1"/>
      <w:numFmt w:val="bullet"/>
      <w:lvlText w:val="-"/>
      <w:lvlJc w:val="left"/>
      <w:pPr>
        <w:ind w:left="360" w:hanging="360"/>
      </w:pPr>
      <w:rPr>
        <w:rFonts w:ascii="Times New Roman" w:eastAsia="Times New Roman" w:hAnsi="Times New Roman" w:cs="Times New Roman"/>
        <w:b/>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CAD6E79"/>
    <w:multiLevelType w:val="hybridMultilevel"/>
    <w:tmpl w:val="8BACEFD4"/>
    <w:lvl w:ilvl="0" w:tplc="732E04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D0499B"/>
    <w:multiLevelType w:val="multilevel"/>
    <w:tmpl w:val="78585254"/>
    <w:lvl w:ilvl="0">
      <w:start w:val="1"/>
      <w:numFmt w:val="upperRoman"/>
      <w:lvlText w:val="%1."/>
      <w:lvlJc w:val="left"/>
      <w:pPr>
        <w:ind w:left="284" w:firstLine="0"/>
      </w:pPr>
      <w:rPr>
        <w:rFonts w:ascii="Times" w:eastAsia="Times" w:hAnsi="Times" w:cs="Times"/>
        <w:b/>
        <w:i w:val="0"/>
        <w:sz w:val="28"/>
        <w:szCs w:val="28"/>
      </w:rPr>
    </w:lvl>
    <w:lvl w:ilvl="1">
      <w:start w:val="1"/>
      <w:numFmt w:val="decimal"/>
      <w:lvlText w:val="%2."/>
      <w:lvlJc w:val="left"/>
      <w:pPr>
        <w:ind w:left="0" w:firstLine="0"/>
      </w:pPr>
      <w:rPr>
        <w:rFonts w:ascii="Times" w:eastAsia="Times" w:hAnsi="Times" w:cs="Times"/>
        <w:b/>
        <w:i w:val="0"/>
        <w:sz w:val="28"/>
        <w:szCs w:val="28"/>
      </w:rPr>
    </w:lvl>
    <w:lvl w:ilvl="2">
      <w:start w:val="1"/>
      <w:numFmt w:val="decimal"/>
      <w:lvlText w:val="%2.%3."/>
      <w:lvlJc w:val="left"/>
      <w:pPr>
        <w:ind w:left="0" w:firstLine="0"/>
      </w:pPr>
      <w:rPr>
        <w:rFonts w:ascii="Times" w:eastAsia="Times" w:hAnsi="Times" w:cs="Times"/>
        <w:b/>
        <w:i w:val="0"/>
        <w:sz w:val="28"/>
        <w:szCs w:val="28"/>
      </w:rPr>
    </w:lvl>
    <w:lvl w:ilvl="3">
      <w:start w:val="1"/>
      <w:numFmt w:val="decimal"/>
      <w:lvlText w:val="%2.%3.%4."/>
      <w:lvlJc w:val="left"/>
      <w:pPr>
        <w:ind w:left="0" w:firstLine="0"/>
      </w:pPr>
      <w:rPr>
        <w:rFonts w:ascii="Times" w:eastAsia="Times" w:hAnsi="Times" w:cs="Times"/>
        <w:b/>
        <w:i/>
        <w:sz w:val="28"/>
        <w:szCs w:val="28"/>
      </w:rPr>
    </w:lvl>
    <w:lvl w:ilvl="4">
      <w:start w:val="1"/>
      <w:numFmt w:val="decimal"/>
      <w:lvlText w:val="%2.%3.%4.%5."/>
      <w:lvlJc w:val="left"/>
      <w:pPr>
        <w:ind w:left="0" w:firstLine="0"/>
      </w:pPr>
      <w:rPr>
        <w:rFonts w:ascii="Times" w:eastAsia="Times" w:hAnsi="Times" w:cs="Times"/>
        <w:b/>
        <w:i/>
        <w:sz w:val="28"/>
        <w:szCs w:val="28"/>
      </w:rPr>
    </w:lvl>
    <w:lvl w:ilvl="5">
      <w:start w:val="1"/>
      <w:numFmt w:val="decimal"/>
      <w:lvlText w:val="%2.%3.%4.%5.%6."/>
      <w:lvlJc w:val="left"/>
      <w:pPr>
        <w:ind w:left="0" w:firstLine="0"/>
      </w:pPr>
      <w:rPr>
        <w:rFonts w:ascii="Times" w:eastAsia="Times" w:hAnsi="Times" w:cs="Times"/>
        <w:b/>
        <w:i/>
        <w:sz w:val="28"/>
        <w:szCs w:val="28"/>
      </w:r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9" w15:restartNumberingAfterBreak="0">
    <w:nsid w:val="412574B4"/>
    <w:multiLevelType w:val="hybridMultilevel"/>
    <w:tmpl w:val="DF9E5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122B47"/>
    <w:multiLevelType w:val="multilevel"/>
    <w:tmpl w:val="CBECAD0A"/>
    <w:lvl w:ilvl="0">
      <w:start w:val="1"/>
      <w:numFmt w:val="bullet"/>
      <w:pStyle w:val="Bodynumber"/>
      <w:lvlText w:val="o"/>
      <w:lvlJc w:val="left"/>
      <w:pPr>
        <w:tabs>
          <w:tab w:val="num" w:pos="425"/>
        </w:tabs>
        <w:ind w:left="425" w:hanging="283"/>
      </w:pPr>
      <w:rPr>
        <w:rFonts w:ascii="Courier New" w:hAnsi="Courier New" w:cs="Courier New" w:hint="default"/>
      </w:rPr>
    </w:lvl>
    <w:lvl w:ilvl="1">
      <w:start w:val="1"/>
      <w:numFmt w:val="decimal"/>
      <w:lvlText w:val="%1.%2."/>
      <w:lvlJc w:val="left"/>
      <w:pPr>
        <w:tabs>
          <w:tab w:val="num" w:pos="666"/>
        </w:tabs>
        <w:ind w:left="666" w:hanging="680"/>
      </w:pPr>
      <w:rPr>
        <w:rFonts w:hint="default"/>
      </w:rPr>
    </w:lvl>
    <w:lvl w:ilvl="2">
      <w:start w:val="1"/>
      <w:numFmt w:val="decimal"/>
      <w:lvlText w:val="%1.%2.%3."/>
      <w:lvlJc w:val="left"/>
      <w:pPr>
        <w:tabs>
          <w:tab w:val="num" w:pos="666"/>
        </w:tabs>
        <w:ind w:left="666" w:hanging="680"/>
      </w:pPr>
      <w:rPr>
        <w:rFonts w:hint="default"/>
      </w:rPr>
    </w:lvl>
    <w:lvl w:ilvl="3">
      <w:start w:val="1"/>
      <w:numFmt w:val="decimal"/>
      <w:lvlText w:val="%1.%2.%3.%4."/>
      <w:lvlJc w:val="left"/>
      <w:pPr>
        <w:tabs>
          <w:tab w:val="num" w:pos="1120"/>
        </w:tabs>
        <w:ind w:left="1120" w:hanging="1134"/>
      </w:pPr>
      <w:rPr>
        <w:rFonts w:hint="default"/>
      </w:rPr>
    </w:lvl>
    <w:lvl w:ilvl="4">
      <w:start w:val="1"/>
      <w:numFmt w:val="decimal"/>
      <w:lvlText w:val="%1.%2.%3.%4.%5."/>
      <w:lvlJc w:val="left"/>
      <w:pPr>
        <w:tabs>
          <w:tab w:val="num" w:pos="3226"/>
        </w:tabs>
        <w:ind w:left="2218" w:hanging="792"/>
      </w:pPr>
      <w:rPr>
        <w:rFonts w:hint="default"/>
      </w:rPr>
    </w:lvl>
    <w:lvl w:ilvl="5">
      <w:start w:val="1"/>
      <w:numFmt w:val="decimal"/>
      <w:lvlText w:val="%1.%2.%3.%4.%5.%6."/>
      <w:lvlJc w:val="left"/>
      <w:pPr>
        <w:tabs>
          <w:tab w:val="num" w:pos="3946"/>
        </w:tabs>
        <w:ind w:left="2722" w:hanging="936"/>
      </w:pPr>
      <w:rPr>
        <w:rFonts w:hint="default"/>
      </w:rPr>
    </w:lvl>
    <w:lvl w:ilvl="6">
      <w:start w:val="1"/>
      <w:numFmt w:val="decimal"/>
      <w:lvlText w:val="%1.%2.%3.%4.%5.%6.%7."/>
      <w:lvlJc w:val="left"/>
      <w:pPr>
        <w:tabs>
          <w:tab w:val="num" w:pos="4666"/>
        </w:tabs>
        <w:ind w:left="3226" w:hanging="1080"/>
      </w:pPr>
      <w:rPr>
        <w:rFonts w:hint="default"/>
      </w:rPr>
    </w:lvl>
    <w:lvl w:ilvl="7">
      <w:start w:val="1"/>
      <w:numFmt w:val="decimal"/>
      <w:lvlText w:val="%1.%2.%3.%4.%5.%6.%7.%8."/>
      <w:lvlJc w:val="left"/>
      <w:pPr>
        <w:tabs>
          <w:tab w:val="num" w:pos="5386"/>
        </w:tabs>
        <w:ind w:left="3730" w:hanging="1224"/>
      </w:pPr>
      <w:rPr>
        <w:rFonts w:hint="default"/>
      </w:rPr>
    </w:lvl>
    <w:lvl w:ilvl="8">
      <w:start w:val="1"/>
      <w:numFmt w:val="decimal"/>
      <w:lvlText w:val="%1.%2.%3.%4.%5.%6.%7.%8.%9."/>
      <w:lvlJc w:val="left"/>
      <w:pPr>
        <w:tabs>
          <w:tab w:val="num" w:pos="6106"/>
        </w:tabs>
        <w:ind w:left="4306" w:hanging="1440"/>
      </w:pPr>
      <w:rPr>
        <w:rFonts w:hint="default"/>
      </w:rPr>
    </w:lvl>
  </w:abstractNum>
  <w:abstractNum w:abstractNumId="21" w15:restartNumberingAfterBreak="0">
    <w:nsid w:val="443614B7"/>
    <w:multiLevelType w:val="multilevel"/>
    <w:tmpl w:val="BC64FA5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7B944EA"/>
    <w:multiLevelType w:val="multilevel"/>
    <w:tmpl w:val="12E64D32"/>
    <w:lvl w:ilvl="0">
      <w:start w:val="1"/>
      <w:numFmt w:val="bullet"/>
      <w:lvlText w:val="-"/>
      <w:lvlJc w:val="left"/>
      <w:pPr>
        <w:ind w:left="360" w:hanging="360"/>
      </w:pPr>
      <w:rPr>
        <w:rFonts w:ascii="Times New Roman" w:eastAsia="Times New Roman" w:hAnsi="Times New Roman" w:cs="Times New Roman"/>
        <w:b/>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1BF54CB"/>
    <w:multiLevelType w:val="multilevel"/>
    <w:tmpl w:val="884678D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4B73564"/>
    <w:multiLevelType w:val="multilevel"/>
    <w:tmpl w:val="D98A0A24"/>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5" w15:restartNumberingAfterBreak="0">
    <w:nsid w:val="562D50CA"/>
    <w:multiLevelType w:val="hybridMultilevel"/>
    <w:tmpl w:val="47FE4898"/>
    <w:lvl w:ilvl="0" w:tplc="FFFFFFFF">
      <w:start w:val="1"/>
      <w:numFmt w:val="bullet"/>
      <w:pStyle w:val="Bullet10"/>
      <w:lvlText w:val=""/>
      <w:lvlJc w:val="left"/>
      <w:pPr>
        <w:tabs>
          <w:tab w:val="num" w:pos="420"/>
        </w:tabs>
        <w:ind w:left="420" w:hanging="360"/>
      </w:pPr>
      <w:rPr>
        <w:rFonts w:ascii="Symbol" w:hAnsi="Symbol" w:hint="default"/>
        <w:b w:val="0"/>
        <w:i w:val="0"/>
        <w:color w:val="000000"/>
        <w:sz w:val="24"/>
        <w:szCs w:val="24"/>
      </w:rPr>
    </w:lvl>
    <w:lvl w:ilvl="1" w:tplc="04090001">
      <w:start w:val="1"/>
      <w:numFmt w:val="bullet"/>
      <w:lvlText w:val="o"/>
      <w:lvlJc w:val="left"/>
      <w:pPr>
        <w:tabs>
          <w:tab w:val="num" w:pos="1944"/>
        </w:tabs>
        <w:ind w:left="1944" w:hanging="360"/>
      </w:pPr>
      <w:rPr>
        <w:rFonts w:ascii="Courier New" w:hAnsi="Courier New" w:cs="Courier New" w:hint="default"/>
      </w:rPr>
    </w:lvl>
    <w:lvl w:ilvl="2" w:tplc="FFFFFFFF">
      <w:start w:val="1"/>
      <w:numFmt w:val="bullet"/>
      <w:lvlText w:val=""/>
      <w:lvlJc w:val="left"/>
      <w:pPr>
        <w:tabs>
          <w:tab w:val="num" w:pos="2664"/>
        </w:tabs>
        <w:ind w:left="2664" w:hanging="360"/>
      </w:pPr>
      <w:rPr>
        <w:rFonts w:ascii="Wingdings" w:hAnsi="Wingdings" w:cs="Wingdings" w:hint="default"/>
      </w:rPr>
    </w:lvl>
    <w:lvl w:ilvl="3" w:tplc="FFFFFFFF">
      <w:start w:val="1"/>
      <w:numFmt w:val="bullet"/>
      <w:lvlText w:val=""/>
      <w:lvlJc w:val="left"/>
      <w:pPr>
        <w:tabs>
          <w:tab w:val="num" w:pos="3384"/>
        </w:tabs>
        <w:ind w:left="3384" w:hanging="360"/>
      </w:pPr>
      <w:rPr>
        <w:rFonts w:ascii="Symbol" w:hAnsi="Symbol" w:cs="Symbol" w:hint="default"/>
      </w:rPr>
    </w:lvl>
    <w:lvl w:ilvl="4" w:tplc="FFFFFFFF">
      <w:start w:val="1"/>
      <w:numFmt w:val="bullet"/>
      <w:lvlText w:val="o"/>
      <w:lvlJc w:val="left"/>
      <w:pPr>
        <w:tabs>
          <w:tab w:val="num" w:pos="4104"/>
        </w:tabs>
        <w:ind w:left="4104" w:hanging="360"/>
      </w:pPr>
      <w:rPr>
        <w:rFonts w:ascii="Courier New" w:hAnsi="Courier New" w:cs="Courier New" w:hint="default"/>
      </w:rPr>
    </w:lvl>
    <w:lvl w:ilvl="5" w:tplc="FFFFFFFF">
      <w:start w:val="1"/>
      <w:numFmt w:val="bullet"/>
      <w:lvlText w:val=""/>
      <w:lvlJc w:val="left"/>
      <w:pPr>
        <w:tabs>
          <w:tab w:val="num" w:pos="4824"/>
        </w:tabs>
        <w:ind w:left="4824" w:hanging="360"/>
      </w:pPr>
      <w:rPr>
        <w:rFonts w:ascii="Wingdings" w:hAnsi="Wingdings" w:cs="Wingdings" w:hint="default"/>
      </w:rPr>
    </w:lvl>
    <w:lvl w:ilvl="6" w:tplc="FFFFFFFF">
      <w:start w:val="1"/>
      <w:numFmt w:val="bullet"/>
      <w:lvlText w:val=""/>
      <w:lvlJc w:val="left"/>
      <w:pPr>
        <w:tabs>
          <w:tab w:val="num" w:pos="5544"/>
        </w:tabs>
        <w:ind w:left="5544" w:hanging="360"/>
      </w:pPr>
      <w:rPr>
        <w:rFonts w:ascii="Symbol" w:hAnsi="Symbol" w:cs="Symbol" w:hint="default"/>
      </w:rPr>
    </w:lvl>
    <w:lvl w:ilvl="7" w:tplc="FFFFFFFF">
      <w:start w:val="1"/>
      <w:numFmt w:val="bullet"/>
      <w:lvlText w:val="o"/>
      <w:lvlJc w:val="left"/>
      <w:pPr>
        <w:tabs>
          <w:tab w:val="num" w:pos="6264"/>
        </w:tabs>
        <w:ind w:left="6264" w:hanging="360"/>
      </w:pPr>
      <w:rPr>
        <w:rFonts w:ascii="Courier New" w:hAnsi="Courier New" w:cs="Courier New" w:hint="default"/>
      </w:rPr>
    </w:lvl>
    <w:lvl w:ilvl="8" w:tplc="FFFFFFFF">
      <w:start w:val="1"/>
      <w:numFmt w:val="bullet"/>
      <w:lvlText w:val=""/>
      <w:lvlJc w:val="left"/>
      <w:pPr>
        <w:tabs>
          <w:tab w:val="num" w:pos="6984"/>
        </w:tabs>
        <w:ind w:left="6984" w:hanging="360"/>
      </w:pPr>
      <w:rPr>
        <w:rFonts w:ascii="Wingdings" w:hAnsi="Wingdings" w:cs="Wingdings" w:hint="default"/>
      </w:rPr>
    </w:lvl>
  </w:abstractNum>
  <w:abstractNum w:abstractNumId="26" w15:restartNumberingAfterBreak="0">
    <w:nsid w:val="5C1607A1"/>
    <w:multiLevelType w:val="hybridMultilevel"/>
    <w:tmpl w:val="AC888C22"/>
    <w:lvl w:ilvl="0" w:tplc="8F763F60">
      <w:start w:val="1"/>
      <w:numFmt w:val="bullet"/>
      <w:pStyle w:val="Style2"/>
      <w:lvlText w:val="-"/>
      <w:lvlJc w:val="left"/>
      <w:pPr>
        <w:ind w:left="450" w:hanging="360"/>
      </w:pPr>
      <w:rPr>
        <w:rFonts w:ascii="Times New Roman" w:eastAsia="Times New Roman" w:hAnsi="Times New Roman" w:cs="Times New Roman" w:hint="default"/>
        <w:b/>
      </w:rPr>
    </w:lvl>
    <w:lvl w:ilvl="1" w:tplc="04090019">
      <w:start w:val="1"/>
      <w:numFmt w:val="bullet"/>
      <w:lvlText w:val="+"/>
      <w:lvlJc w:val="left"/>
      <w:pPr>
        <w:ind w:left="1440" w:hanging="360"/>
      </w:pPr>
      <w:rPr>
        <w:rFonts w:ascii="Times New Roman" w:hAnsi="Times New Roman" w:cs="Times New Roman"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7" w15:restartNumberingAfterBreak="0">
    <w:nsid w:val="5E9E271E"/>
    <w:multiLevelType w:val="multilevel"/>
    <w:tmpl w:val="B90E03C2"/>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28" w15:restartNumberingAfterBreak="0">
    <w:nsid w:val="5F367452"/>
    <w:multiLevelType w:val="multilevel"/>
    <w:tmpl w:val="6756E9C2"/>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30457A3"/>
    <w:multiLevelType w:val="multilevel"/>
    <w:tmpl w:val="C0B684A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430528B"/>
    <w:multiLevelType w:val="multilevel"/>
    <w:tmpl w:val="FABA6266"/>
    <w:lvl w:ilvl="0">
      <w:start w:val="1"/>
      <w:numFmt w:val="decimal"/>
      <w:lvlText w:val="%1"/>
      <w:lvlJc w:val="center"/>
      <w:pPr>
        <w:ind w:left="990" w:hanging="360"/>
      </w:pPr>
      <w:rPr>
        <w:rFonts w:hint="default"/>
      </w:rPr>
    </w:lvl>
    <w:lvl w:ilvl="1">
      <w:start w:val="2"/>
      <w:numFmt w:val="decimal"/>
      <w:isLgl/>
      <w:lvlText w:val="%1.%2."/>
      <w:lvlJc w:val="left"/>
      <w:pPr>
        <w:ind w:left="135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31" w15:restartNumberingAfterBreak="0">
    <w:nsid w:val="71FF1C99"/>
    <w:multiLevelType w:val="multilevel"/>
    <w:tmpl w:val="B9A698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3857F73"/>
    <w:multiLevelType w:val="multilevel"/>
    <w:tmpl w:val="17DE13A0"/>
    <w:lvl w:ilvl="0">
      <w:start w:val="1"/>
      <w:numFmt w:val="upperRoman"/>
      <w:suff w:val="space"/>
      <w:lvlText w:val="%1."/>
      <w:lvlJc w:val="left"/>
      <w:pPr>
        <w:ind w:left="284" w:firstLine="0"/>
      </w:pPr>
      <w:rPr>
        <w:rFonts w:ascii="Times New Roman Bold" w:hAnsi="Times New Roman Bold" w:hint="default"/>
        <w:b/>
        <w:i w:val="0"/>
        <w:sz w:val="28"/>
      </w:rPr>
    </w:lvl>
    <w:lvl w:ilvl="1">
      <w:start w:val="1"/>
      <w:numFmt w:val="decimal"/>
      <w:suff w:val="space"/>
      <w:lvlText w:val="%2."/>
      <w:lvlJc w:val="left"/>
      <w:pPr>
        <w:ind w:left="0" w:firstLine="0"/>
      </w:pPr>
      <w:rPr>
        <w:rFonts w:ascii="Times New Roman Bold" w:hAnsi="Times New Roman Bold" w:hint="default"/>
        <w:b/>
        <w:i w:val="0"/>
        <w:sz w:val="28"/>
      </w:rPr>
    </w:lvl>
    <w:lvl w:ilvl="2">
      <w:start w:val="1"/>
      <w:numFmt w:val="decimal"/>
      <w:suff w:val="space"/>
      <w:lvlText w:val="%2.%3."/>
      <w:lvlJc w:val="left"/>
      <w:pPr>
        <w:ind w:left="0" w:firstLine="0"/>
      </w:pPr>
      <w:rPr>
        <w:rFonts w:ascii="Times New Roman Bold" w:hAnsi="Times New Roman Bold" w:hint="default"/>
        <w:b/>
        <w:i w:val="0"/>
        <w:sz w:val="28"/>
      </w:rPr>
    </w:lvl>
    <w:lvl w:ilvl="3">
      <w:start w:val="1"/>
      <w:numFmt w:val="decimal"/>
      <w:suff w:val="space"/>
      <w:lvlText w:val="%2.%3.%4."/>
      <w:lvlJc w:val="left"/>
      <w:pPr>
        <w:ind w:left="0" w:firstLine="0"/>
      </w:pPr>
      <w:rPr>
        <w:rFonts w:ascii="Times New Roman Bold" w:hAnsi="Times New Roman Bold" w:hint="default"/>
        <w:b/>
        <w:i/>
        <w:sz w:val="28"/>
      </w:rPr>
    </w:lvl>
    <w:lvl w:ilvl="4">
      <w:start w:val="1"/>
      <w:numFmt w:val="decimal"/>
      <w:suff w:val="space"/>
      <w:lvlText w:val="%2.%3.%4.%5."/>
      <w:lvlJc w:val="left"/>
      <w:pPr>
        <w:ind w:left="0" w:firstLine="0"/>
      </w:pPr>
      <w:rPr>
        <w:rFonts w:ascii="Times New Roman Bold" w:hAnsi="Times New Roman Bold" w:hint="default"/>
        <w:b/>
        <w:i/>
        <w:sz w:val="28"/>
      </w:rPr>
    </w:lvl>
    <w:lvl w:ilvl="5">
      <w:start w:val="1"/>
      <w:numFmt w:val="decimal"/>
      <w:lvlText w:val="%2.%3.%4.%5.%6."/>
      <w:lvlJc w:val="left"/>
      <w:pPr>
        <w:ind w:left="0" w:firstLine="0"/>
      </w:pPr>
      <w:rPr>
        <w:rFonts w:ascii="Times New Roman Bold" w:hAnsi="Times New Roman Bold" w:hint="default"/>
        <w:b/>
        <w:i/>
        <w:sz w:val="28"/>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3" w15:restartNumberingAfterBreak="0">
    <w:nsid w:val="76CE1840"/>
    <w:multiLevelType w:val="multilevel"/>
    <w:tmpl w:val="E648F6F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F524732"/>
    <w:multiLevelType w:val="multilevel"/>
    <w:tmpl w:val="8F0A0E94"/>
    <w:lvl w:ilvl="0">
      <w:start w:val="1"/>
      <w:numFmt w:val="decimal"/>
      <w:lvlText w:val="1.1.1.%1."/>
      <w:lvlJc w:val="left"/>
      <w:pPr>
        <w:ind w:left="720" w:hanging="360"/>
      </w:pPr>
      <w:rPr>
        <w:rFonts w:ascii="Times New Roman Bold" w:hAnsi="Times New Roman Bold" w:cs="Arial" w:hint="default"/>
        <w:b/>
        <w:bCs/>
        <w:i w:val="0"/>
        <w:w w:val="112"/>
        <w:sz w:val="28"/>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2"/>
  </w:num>
  <w:num w:numId="2">
    <w:abstractNumId w:val="5"/>
  </w:num>
  <w:num w:numId="3">
    <w:abstractNumId w:val="26"/>
  </w:num>
  <w:num w:numId="4">
    <w:abstractNumId w:val="7"/>
  </w:num>
  <w:num w:numId="5">
    <w:abstractNumId w:val="30"/>
  </w:num>
  <w:num w:numId="6">
    <w:abstractNumId w:val="17"/>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
  </w:num>
  <w:num w:numId="10">
    <w:abstractNumId w:val="25"/>
  </w:num>
  <w:num w:numId="11">
    <w:abstractNumId w:val="34"/>
  </w:num>
  <w:num w:numId="12">
    <w:abstractNumId w:val="10"/>
  </w:num>
  <w:num w:numId="13">
    <w:abstractNumId w:val="5"/>
  </w:num>
  <w:num w:numId="14">
    <w:abstractNumId w:val="12"/>
  </w:num>
  <w:num w:numId="15">
    <w:abstractNumId w:val="6"/>
  </w:num>
  <w:num w:numId="16">
    <w:abstractNumId w:val="2"/>
  </w:num>
  <w:num w:numId="17">
    <w:abstractNumId w:val="28"/>
  </w:num>
  <w:num w:numId="18">
    <w:abstractNumId w:val="13"/>
  </w:num>
  <w:num w:numId="19">
    <w:abstractNumId w:val="15"/>
  </w:num>
  <w:num w:numId="20">
    <w:abstractNumId w:val="29"/>
  </w:num>
  <w:num w:numId="21">
    <w:abstractNumId w:val="21"/>
  </w:num>
  <w:num w:numId="22">
    <w:abstractNumId w:val="16"/>
  </w:num>
  <w:num w:numId="23">
    <w:abstractNumId w:val="0"/>
  </w:num>
  <w:num w:numId="24">
    <w:abstractNumId w:val="8"/>
  </w:num>
  <w:num w:numId="25">
    <w:abstractNumId w:val="24"/>
  </w:num>
  <w:num w:numId="26">
    <w:abstractNumId w:val="11"/>
  </w:num>
  <w:num w:numId="27">
    <w:abstractNumId w:val="27"/>
  </w:num>
  <w:num w:numId="28">
    <w:abstractNumId w:val="23"/>
  </w:num>
  <w:num w:numId="29">
    <w:abstractNumId w:val="4"/>
  </w:num>
  <w:num w:numId="30">
    <w:abstractNumId w:val="18"/>
  </w:num>
  <w:num w:numId="31">
    <w:abstractNumId w:val="33"/>
  </w:num>
  <w:num w:numId="32">
    <w:abstractNumId w:val="31"/>
  </w:num>
  <w:num w:numId="33">
    <w:abstractNumId w:val="22"/>
  </w:num>
  <w:num w:numId="34">
    <w:abstractNumId w:val="9"/>
  </w:num>
  <w:num w:numId="35">
    <w:abstractNumId w:val="3"/>
  </w:num>
  <w:num w:numId="36">
    <w:abstractNumId w:val="19"/>
  </w:num>
  <w:num w:numId="37">
    <w:abstractNumId w:val="14"/>
  </w:num>
  <w:num w:numId="38">
    <w:abstractNumId w:val="18"/>
    <w:lvlOverride w:ilvl="0">
      <w:startOverride w:val="6"/>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Windows Live" w15:userId="492587f558220a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D49"/>
    <w:rsid w:val="00000BB7"/>
    <w:rsid w:val="00001038"/>
    <w:rsid w:val="00001FB1"/>
    <w:rsid w:val="00003A96"/>
    <w:rsid w:val="00003DD7"/>
    <w:rsid w:val="00007D12"/>
    <w:rsid w:val="00010DBA"/>
    <w:rsid w:val="00016C38"/>
    <w:rsid w:val="0002139C"/>
    <w:rsid w:val="000239E9"/>
    <w:rsid w:val="00024974"/>
    <w:rsid w:val="00024A08"/>
    <w:rsid w:val="00024C5E"/>
    <w:rsid w:val="00030B7C"/>
    <w:rsid w:val="00033287"/>
    <w:rsid w:val="00034196"/>
    <w:rsid w:val="0003531A"/>
    <w:rsid w:val="00035EF7"/>
    <w:rsid w:val="00036AC3"/>
    <w:rsid w:val="00037210"/>
    <w:rsid w:val="00037D7F"/>
    <w:rsid w:val="000419E1"/>
    <w:rsid w:val="00045BDC"/>
    <w:rsid w:val="00045F69"/>
    <w:rsid w:val="000509BF"/>
    <w:rsid w:val="00052CA9"/>
    <w:rsid w:val="00064F19"/>
    <w:rsid w:val="00066325"/>
    <w:rsid w:val="00067674"/>
    <w:rsid w:val="00067E99"/>
    <w:rsid w:val="0007456C"/>
    <w:rsid w:val="000779F4"/>
    <w:rsid w:val="00077ED3"/>
    <w:rsid w:val="00077FA3"/>
    <w:rsid w:val="00085C58"/>
    <w:rsid w:val="0008739F"/>
    <w:rsid w:val="00087A66"/>
    <w:rsid w:val="00092DFD"/>
    <w:rsid w:val="000A2D88"/>
    <w:rsid w:val="000A4B33"/>
    <w:rsid w:val="000A5102"/>
    <w:rsid w:val="000A7768"/>
    <w:rsid w:val="000B2B17"/>
    <w:rsid w:val="000C02BA"/>
    <w:rsid w:val="000C7A89"/>
    <w:rsid w:val="000D0AC3"/>
    <w:rsid w:val="000D22A5"/>
    <w:rsid w:val="000D25FD"/>
    <w:rsid w:val="000D2C56"/>
    <w:rsid w:val="000E0E57"/>
    <w:rsid w:val="000E23FA"/>
    <w:rsid w:val="000E5F7F"/>
    <w:rsid w:val="000E71CF"/>
    <w:rsid w:val="000E7A3D"/>
    <w:rsid w:val="000F0990"/>
    <w:rsid w:val="000F4EF5"/>
    <w:rsid w:val="000F75C5"/>
    <w:rsid w:val="00102496"/>
    <w:rsid w:val="001077F6"/>
    <w:rsid w:val="00107987"/>
    <w:rsid w:val="00112C3D"/>
    <w:rsid w:val="00113D5A"/>
    <w:rsid w:val="001142C0"/>
    <w:rsid w:val="00115C91"/>
    <w:rsid w:val="001164DE"/>
    <w:rsid w:val="001177D2"/>
    <w:rsid w:val="00121649"/>
    <w:rsid w:val="001220F5"/>
    <w:rsid w:val="00122797"/>
    <w:rsid w:val="001257F4"/>
    <w:rsid w:val="00130C69"/>
    <w:rsid w:val="001348D4"/>
    <w:rsid w:val="00135A95"/>
    <w:rsid w:val="00136EC8"/>
    <w:rsid w:val="00141D8F"/>
    <w:rsid w:val="0014423E"/>
    <w:rsid w:val="00155DC4"/>
    <w:rsid w:val="00155EDB"/>
    <w:rsid w:val="001628E5"/>
    <w:rsid w:val="00163FE8"/>
    <w:rsid w:val="0016610A"/>
    <w:rsid w:val="001673BF"/>
    <w:rsid w:val="00171334"/>
    <w:rsid w:val="00171823"/>
    <w:rsid w:val="00171C94"/>
    <w:rsid w:val="00174C13"/>
    <w:rsid w:val="001764CE"/>
    <w:rsid w:val="00177930"/>
    <w:rsid w:val="00177E75"/>
    <w:rsid w:val="00184BC8"/>
    <w:rsid w:val="0018502C"/>
    <w:rsid w:val="00185C27"/>
    <w:rsid w:val="0019251E"/>
    <w:rsid w:val="00193F41"/>
    <w:rsid w:val="0019518B"/>
    <w:rsid w:val="001A0DC8"/>
    <w:rsid w:val="001A171C"/>
    <w:rsid w:val="001A1CAE"/>
    <w:rsid w:val="001A3D10"/>
    <w:rsid w:val="001A5F37"/>
    <w:rsid w:val="001A6BF5"/>
    <w:rsid w:val="001B4EB9"/>
    <w:rsid w:val="001C3A55"/>
    <w:rsid w:val="001C667D"/>
    <w:rsid w:val="001D5922"/>
    <w:rsid w:val="001D5DF3"/>
    <w:rsid w:val="001E1D8E"/>
    <w:rsid w:val="001E2A2F"/>
    <w:rsid w:val="001E40CA"/>
    <w:rsid w:val="001E471E"/>
    <w:rsid w:val="001F2360"/>
    <w:rsid w:val="00201393"/>
    <w:rsid w:val="002050D5"/>
    <w:rsid w:val="002064E1"/>
    <w:rsid w:val="00213E20"/>
    <w:rsid w:val="00215AC6"/>
    <w:rsid w:val="00223FD1"/>
    <w:rsid w:val="00226D63"/>
    <w:rsid w:val="0023400A"/>
    <w:rsid w:val="00235595"/>
    <w:rsid w:val="00240DBA"/>
    <w:rsid w:val="00241CF3"/>
    <w:rsid w:val="00244077"/>
    <w:rsid w:val="002451FC"/>
    <w:rsid w:val="00253821"/>
    <w:rsid w:val="0026020D"/>
    <w:rsid w:val="002614BB"/>
    <w:rsid w:val="002623FE"/>
    <w:rsid w:val="00262B90"/>
    <w:rsid w:val="00271ACE"/>
    <w:rsid w:val="002744C8"/>
    <w:rsid w:val="0027541D"/>
    <w:rsid w:val="0028339C"/>
    <w:rsid w:val="002837E8"/>
    <w:rsid w:val="00293323"/>
    <w:rsid w:val="002A7221"/>
    <w:rsid w:val="002B0CD7"/>
    <w:rsid w:val="002B27D0"/>
    <w:rsid w:val="002B44D7"/>
    <w:rsid w:val="002B5397"/>
    <w:rsid w:val="002B5732"/>
    <w:rsid w:val="002B6A24"/>
    <w:rsid w:val="002B7031"/>
    <w:rsid w:val="002C1C27"/>
    <w:rsid w:val="002C3674"/>
    <w:rsid w:val="002C44D2"/>
    <w:rsid w:val="002C6356"/>
    <w:rsid w:val="002D13DB"/>
    <w:rsid w:val="002D262F"/>
    <w:rsid w:val="002D432C"/>
    <w:rsid w:val="002D4BC6"/>
    <w:rsid w:val="002D5602"/>
    <w:rsid w:val="002D699C"/>
    <w:rsid w:val="002E606A"/>
    <w:rsid w:val="002E73A9"/>
    <w:rsid w:val="002F0480"/>
    <w:rsid w:val="002F15DC"/>
    <w:rsid w:val="002F4CF2"/>
    <w:rsid w:val="00300BF0"/>
    <w:rsid w:val="00300FDB"/>
    <w:rsid w:val="00301A3C"/>
    <w:rsid w:val="003030F0"/>
    <w:rsid w:val="0030386F"/>
    <w:rsid w:val="00303ADF"/>
    <w:rsid w:val="0031662B"/>
    <w:rsid w:val="00317980"/>
    <w:rsid w:val="00322C7B"/>
    <w:rsid w:val="00327CD2"/>
    <w:rsid w:val="00331988"/>
    <w:rsid w:val="00332F5F"/>
    <w:rsid w:val="00333E9F"/>
    <w:rsid w:val="00341204"/>
    <w:rsid w:val="003502E0"/>
    <w:rsid w:val="00353ABE"/>
    <w:rsid w:val="003575AD"/>
    <w:rsid w:val="0036191B"/>
    <w:rsid w:val="00375B41"/>
    <w:rsid w:val="0037794D"/>
    <w:rsid w:val="0038032B"/>
    <w:rsid w:val="003805D1"/>
    <w:rsid w:val="003816B4"/>
    <w:rsid w:val="00381B58"/>
    <w:rsid w:val="00385C31"/>
    <w:rsid w:val="0039224C"/>
    <w:rsid w:val="003942B6"/>
    <w:rsid w:val="003A0C81"/>
    <w:rsid w:val="003A17F1"/>
    <w:rsid w:val="003A1948"/>
    <w:rsid w:val="003A321C"/>
    <w:rsid w:val="003A3470"/>
    <w:rsid w:val="003A73B7"/>
    <w:rsid w:val="003A79D1"/>
    <w:rsid w:val="003B13C6"/>
    <w:rsid w:val="003B1F86"/>
    <w:rsid w:val="003B4CC4"/>
    <w:rsid w:val="003B533F"/>
    <w:rsid w:val="003B58C5"/>
    <w:rsid w:val="003B71FB"/>
    <w:rsid w:val="003C2221"/>
    <w:rsid w:val="003C5C4D"/>
    <w:rsid w:val="003D758C"/>
    <w:rsid w:val="003D7D58"/>
    <w:rsid w:val="003E2352"/>
    <w:rsid w:val="003E330A"/>
    <w:rsid w:val="003E5211"/>
    <w:rsid w:val="003F5998"/>
    <w:rsid w:val="004111E5"/>
    <w:rsid w:val="0041650B"/>
    <w:rsid w:val="00421789"/>
    <w:rsid w:val="00425183"/>
    <w:rsid w:val="00425D57"/>
    <w:rsid w:val="00427C33"/>
    <w:rsid w:val="00434641"/>
    <w:rsid w:val="0043524D"/>
    <w:rsid w:val="004441ED"/>
    <w:rsid w:val="0044676B"/>
    <w:rsid w:val="00447753"/>
    <w:rsid w:val="00447D9F"/>
    <w:rsid w:val="0045178B"/>
    <w:rsid w:val="0045693C"/>
    <w:rsid w:val="00460806"/>
    <w:rsid w:val="00460987"/>
    <w:rsid w:val="0046316C"/>
    <w:rsid w:val="00473A4D"/>
    <w:rsid w:val="00474C33"/>
    <w:rsid w:val="00476B0C"/>
    <w:rsid w:val="00476E13"/>
    <w:rsid w:val="004826C7"/>
    <w:rsid w:val="004828CD"/>
    <w:rsid w:val="00483591"/>
    <w:rsid w:val="004839E0"/>
    <w:rsid w:val="00483A12"/>
    <w:rsid w:val="00494BBC"/>
    <w:rsid w:val="00496801"/>
    <w:rsid w:val="00497807"/>
    <w:rsid w:val="004A7146"/>
    <w:rsid w:val="004B0081"/>
    <w:rsid w:val="004B137E"/>
    <w:rsid w:val="004E1B78"/>
    <w:rsid w:val="004E21B4"/>
    <w:rsid w:val="004E38EA"/>
    <w:rsid w:val="004E3EA6"/>
    <w:rsid w:val="004E5ADA"/>
    <w:rsid w:val="004F47AB"/>
    <w:rsid w:val="004F4DA7"/>
    <w:rsid w:val="0050223D"/>
    <w:rsid w:val="0050251E"/>
    <w:rsid w:val="00510842"/>
    <w:rsid w:val="00522B44"/>
    <w:rsid w:val="005236FC"/>
    <w:rsid w:val="00525A2A"/>
    <w:rsid w:val="00533ED8"/>
    <w:rsid w:val="00534792"/>
    <w:rsid w:val="00537016"/>
    <w:rsid w:val="00540591"/>
    <w:rsid w:val="0054164E"/>
    <w:rsid w:val="00545A89"/>
    <w:rsid w:val="00547035"/>
    <w:rsid w:val="0055188C"/>
    <w:rsid w:val="005568C4"/>
    <w:rsid w:val="00564AF7"/>
    <w:rsid w:val="00570579"/>
    <w:rsid w:val="00573E45"/>
    <w:rsid w:val="005807CF"/>
    <w:rsid w:val="00585D4F"/>
    <w:rsid w:val="0059048B"/>
    <w:rsid w:val="00591612"/>
    <w:rsid w:val="00591A14"/>
    <w:rsid w:val="00595DD9"/>
    <w:rsid w:val="00596A9F"/>
    <w:rsid w:val="005A24C2"/>
    <w:rsid w:val="005A252D"/>
    <w:rsid w:val="005A2C63"/>
    <w:rsid w:val="005A401B"/>
    <w:rsid w:val="005A4E0B"/>
    <w:rsid w:val="005B3B2B"/>
    <w:rsid w:val="005B4945"/>
    <w:rsid w:val="005C5442"/>
    <w:rsid w:val="005C6F49"/>
    <w:rsid w:val="005C7122"/>
    <w:rsid w:val="005C7BCE"/>
    <w:rsid w:val="005E2871"/>
    <w:rsid w:val="005E3A16"/>
    <w:rsid w:val="005E3E09"/>
    <w:rsid w:val="005E4C0B"/>
    <w:rsid w:val="005F1D02"/>
    <w:rsid w:val="005F32A3"/>
    <w:rsid w:val="005F3D75"/>
    <w:rsid w:val="005F465F"/>
    <w:rsid w:val="005F7FA1"/>
    <w:rsid w:val="00600E84"/>
    <w:rsid w:val="0060152B"/>
    <w:rsid w:val="00604A5D"/>
    <w:rsid w:val="00606053"/>
    <w:rsid w:val="00612CD2"/>
    <w:rsid w:val="00617EDB"/>
    <w:rsid w:val="00620C91"/>
    <w:rsid w:val="006304CB"/>
    <w:rsid w:val="00631AA4"/>
    <w:rsid w:val="006364C5"/>
    <w:rsid w:val="006407B5"/>
    <w:rsid w:val="00641E80"/>
    <w:rsid w:val="00645479"/>
    <w:rsid w:val="006465E5"/>
    <w:rsid w:val="00650249"/>
    <w:rsid w:val="00650DB1"/>
    <w:rsid w:val="0066198E"/>
    <w:rsid w:val="00663F3F"/>
    <w:rsid w:val="00667FB7"/>
    <w:rsid w:val="00670E47"/>
    <w:rsid w:val="00671011"/>
    <w:rsid w:val="00671490"/>
    <w:rsid w:val="006779F9"/>
    <w:rsid w:val="00680854"/>
    <w:rsid w:val="006813AB"/>
    <w:rsid w:val="006833B3"/>
    <w:rsid w:val="00685A2A"/>
    <w:rsid w:val="00690BF4"/>
    <w:rsid w:val="006912EC"/>
    <w:rsid w:val="006917E6"/>
    <w:rsid w:val="0069683D"/>
    <w:rsid w:val="006A1EC2"/>
    <w:rsid w:val="006A3C64"/>
    <w:rsid w:val="006A4AE0"/>
    <w:rsid w:val="006A65E2"/>
    <w:rsid w:val="006B0F5F"/>
    <w:rsid w:val="006B2DD5"/>
    <w:rsid w:val="006C115B"/>
    <w:rsid w:val="006C5090"/>
    <w:rsid w:val="006C7EA4"/>
    <w:rsid w:val="006D0F84"/>
    <w:rsid w:val="006D2847"/>
    <w:rsid w:val="006D429D"/>
    <w:rsid w:val="006D7CE6"/>
    <w:rsid w:val="006D7E1A"/>
    <w:rsid w:val="006E1641"/>
    <w:rsid w:val="006F5F3F"/>
    <w:rsid w:val="006F7C4F"/>
    <w:rsid w:val="0070054F"/>
    <w:rsid w:val="00702D74"/>
    <w:rsid w:val="00704121"/>
    <w:rsid w:val="00714AA4"/>
    <w:rsid w:val="0071529A"/>
    <w:rsid w:val="007170C1"/>
    <w:rsid w:val="007173E4"/>
    <w:rsid w:val="00717564"/>
    <w:rsid w:val="00723DCA"/>
    <w:rsid w:val="00727F47"/>
    <w:rsid w:val="00731161"/>
    <w:rsid w:val="00732B8F"/>
    <w:rsid w:val="00734A8E"/>
    <w:rsid w:val="007354B2"/>
    <w:rsid w:val="00735CFD"/>
    <w:rsid w:val="0074624E"/>
    <w:rsid w:val="00746D60"/>
    <w:rsid w:val="00750114"/>
    <w:rsid w:val="00750F55"/>
    <w:rsid w:val="00753A09"/>
    <w:rsid w:val="00753E89"/>
    <w:rsid w:val="0077208A"/>
    <w:rsid w:val="00772A1A"/>
    <w:rsid w:val="00772A1B"/>
    <w:rsid w:val="00777D93"/>
    <w:rsid w:val="0078270F"/>
    <w:rsid w:val="00784B74"/>
    <w:rsid w:val="00784C06"/>
    <w:rsid w:val="0078565C"/>
    <w:rsid w:val="00785EAC"/>
    <w:rsid w:val="007945A7"/>
    <w:rsid w:val="007A7AE6"/>
    <w:rsid w:val="007B0B41"/>
    <w:rsid w:val="007B0EF3"/>
    <w:rsid w:val="007B2FFF"/>
    <w:rsid w:val="007B5584"/>
    <w:rsid w:val="007B5CA3"/>
    <w:rsid w:val="007B7058"/>
    <w:rsid w:val="007C2B6E"/>
    <w:rsid w:val="007C2D48"/>
    <w:rsid w:val="007C5942"/>
    <w:rsid w:val="007C7716"/>
    <w:rsid w:val="007C7C70"/>
    <w:rsid w:val="007D69C5"/>
    <w:rsid w:val="007E1DF8"/>
    <w:rsid w:val="007E23BC"/>
    <w:rsid w:val="007E5B13"/>
    <w:rsid w:val="007E73CF"/>
    <w:rsid w:val="007F15BD"/>
    <w:rsid w:val="007F1A07"/>
    <w:rsid w:val="007F1B59"/>
    <w:rsid w:val="007F753D"/>
    <w:rsid w:val="00802C76"/>
    <w:rsid w:val="00814BE6"/>
    <w:rsid w:val="00817E3B"/>
    <w:rsid w:val="00820B9C"/>
    <w:rsid w:val="00826DA3"/>
    <w:rsid w:val="00826DB1"/>
    <w:rsid w:val="00827936"/>
    <w:rsid w:val="008324F8"/>
    <w:rsid w:val="00834554"/>
    <w:rsid w:val="00841060"/>
    <w:rsid w:val="00841E13"/>
    <w:rsid w:val="008430AF"/>
    <w:rsid w:val="00843F84"/>
    <w:rsid w:val="00846D29"/>
    <w:rsid w:val="00850608"/>
    <w:rsid w:val="00851F0B"/>
    <w:rsid w:val="00854837"/>
    <w:rsid w:val="00855226"/>
    <w:rsid w:val="00857C48"/>
    <w:rsid w:val="00861C87"/>
    <w:rsid w:val="0086415D"/>
    <w:rsid w:val="00865BB1"/>
    <w:rsid w:val="008714F9"/>
    <w:rsid w:val="008773A9"/>
    <w:rsid w:val="0088500B"/>
    <w:rsid w:val="008854A7"/>
    <w:rsid w:val="008856FF"/>
    <w:rsid w:val="00892BFF"/>
    <w:rsid w:val="008A008E"/>
    <w:rsid w:val="008A1C94"/>
    <w:rsid w:val="008A3A80"/>
    <w:rsid w:val="008B161F"/>
    <w:rsid w:val="008B47D8"/>
    <w:rsid w:val="008B5E2A"/>
    <w:rsid w:val="008B653C"/>
    <w:rsid w:val="008B6895"/>
    <w:rsid w:val="008C47EA"/>
    <w:rsid w:val="008C7200"/>
    <w:rsid w:val="008D4B09"/>
    <w:rsid w:val="008E0EDB"/>
    <w:rsid w:val="008E3754"/>
    <w:rsid w:val="008E54A9"/>
    <w:rsid w:val="008E5938"/>
    <w:rsid w:val="008E72AA"/>
    <w:rsid w:val="008F5E24"/>
    <w:rsid w:val="008F76D3"/>
    <w:rsid w:val="009003E5"/>
    <w:rsid w:val="00902414"/>
    <w:rsid w:val="0090566F"/>
    <w:rsid w:val="00905CB6"/>
    <w:rsid w:val="0090675B"/>
    <w:rsid w:val="00913633"/>
    <w:rsid w:val="00916B4B"/>
    <w:rsid w:val="009203C7"/>
    <w:rsid w:val="00923016"/>
    <w:rsid w:val="009324E3"/>
    <w:rsid w:val="00937D52"/>
    <w:rsid w:val="0094279D"/>
    <w:rsid w:val="00943F42"/>
    <w:rsid w:val="009509C9"/>
    <w:rsid w:val="00950F97"/>
    <w:rsid w:val="00951D6D"/>
    <w:rsid w:val="0095322B"/>
    <w:rsid w:val="0095324C"/>
    <w:rsid w:val="00954461"/>
    <w:rsid w:val="00955409"/>
    <w:rsid w:val="00956336"/>
    <w:rsid w:val="0096049A"/>
    <w:rsid w:val="009605D7"/>
    <w:rsid w:val="00962025"/>
    <w:rsid w:val="00967069"/>
    <w:rsid w:val="00984A93"/>
    <w:rsid w:val="00985D96"/>
    <w:rsid w:val="009877C9"/>
    <w:rsid w:val="00991CD7"/>
    <w:rsid w:val="00992FC8"/>
    <w:rsid w:val="00997EE7"/>
    <w:rsid w:val="009A3BA4"/>
    <w:rsid w:val="009A5DC1"/>
    <w:rsid w:val="009C16E4"/>
    <w:rsid w:val="009D3897"/>
    <w:rsid w:val="009D6470"/>
    <w:rsid w:val="009D7060"/>
    <w:rsid w:val="009E2D37"/>
    <w:rsid w:val="009E31C1"/>
    <w:rsid w:val="009E44E5"/>
    <w:rsid w:val="009F13ED"/>
    <w:rsid w:val="009F252C"/>
    <w:rsid w:val="009F3740"/>
    <w:rsid w:val="009F3A0B"/>
    <w:rsid w:val="009F3A86"/>
    <w:rsid w:val="009F67EA"/>
    <w:rsid w:val="009F6E5F"/>
    <w:rsid w:val="009F7693"/>
    <w:rsid w:val="00A00896"/>
    <w:rsid w:val="00A02E73"/>
    <w:rsid w:val="00A041F5"/>
    <w:rsid w:val="00A046AC"/>
    <w:rsid w:val="00A051F5"/>
    <w:rsid w:val="00A07431"/>
    <w:rsid w:val="00A14837"/>
    <w:rsid w:val="00A150F4"/>
    <w:rsid w:val="00A17A0B"/>
    <w:rsid w:val="00A24D20"/>
    <w:rsid w:val="00A31E0F"/>
    <w:rsid w:val="00A40E20"/>
    <w:rsid w:val="00A41391"/>
    <w:rsid w:val="00A415F8"/>
    <w:rsid w:val="00A43800"/>
    <w:rsid w:val="00A448C7"/>
    <w:rsid w:val="00A44A2C"/>
    <w:rsid w:val="00A509C9"/>
    <w:rsid w:val="00A53F5E"/>
    <w:rsid w:val="00A53F93"/>
    <w:rsid w:val="00A60595"/>
    <w:rsid w:val="00A65750"/>
    <w:rsid w:val="00A66407"/>
    <w:rsid w:val="00A67B5A"/>
    <w:rsid w:val="00A70ABF"/>
    <w:rsid w:val="00A70F8E"/>
    <w:rsid w:val="00A80242"/>
    <w:rsid w:val="00A807F0"/>
    <w:rsid w:val="00A84D61"/>
    <w:rsid w:val="00A84F88"/>
    <w:rsid w:val="00A8536B"/>
    <w:rsid w:val="00A85D0A"/>
    <w:rsid w:val="00A907CD"/>
    <w:rsid w:val="00A922A5"/>
    <w:rsid w:val="00A925E3"/>
    <w:rsid w:val="00A929B0"/>
    <w:rsid w:val="00A938FF"/>
    <w:rsid w:val="00A94B25"/>
    <w:rsid w:val="00A96FF9"/>
    <w:rsid w:val="00A97420"/>
    <w:rsid w:val="00AA1471"/>
    <w:rsid w:val="00AA17DC"/>
    <w:rsid w:val="00AA1EFE"/>
    <w:rsid w:val="00AA2215"/>
    <w:rsid w:val="00AB5887"/>
    <w:rsid w:val="00AB79D4"/>
    <w:rsid w:val="00AC23F1"/>
    <w:rsid w:val="00AC3D5C"/>
    <w:rsid w:val="00AC4763"/>
    <w:rsid w:val="00AD2016"/>
    <w:rsid w:val="00AD2756"/>
    <w:rsid w:val="00AD36B1"/>
    <w:rsid w:val="00AD7CCC"/>
    <w:rsid w:val="00AD7D42"/>
    <w:rsid w:val="00AE44C0"/>
    <w:rsid w:val="00AE4B75"/>
    <w:rsid w:val="00AF77F8"/>
    <w:rsid w:val="00B007D7"/>
    <w:rsid w:val="00B01D18"/>
    <w:rsid w:val="00B03738"/>
    <w:rsid w:val="00B04F58"/>
    <w:rsid w:val="00B053FD"/>
    <w:rsid w:val="00B1035E"/>
    <w:rsid w:val="00B1251A"/>
    <w:rsid w:val="00B13305"/>
    <w:rsid w:val="00B15A83"/>
    <w:rsid w:val="00B162ED"/>
    <w:rsid w:val="00B21818"/>
    <w:rsid w:val="00B23F0A"/>
    <w:rsid w:val="00B26AB0"/>
    <w:rsid w:val="00B27DD8"/>
    <w:rsid w:val="00B306B8"/>
    <w:rsid w:val="00B407E8"/>
    <w:rsid w:val="00B442F0"/>
    <w:rsid w:val="00B4456E"/>
    <w:rsid w:val="00B473A7"/>
    <w:rsid w:val="00B5004F"/>
    <w:rsid w:val="00B51DE8"/>
    <w:rsid w:val="00B52681"/>
    <w:rsid w:val="00B55744"/>
    <w:rsid w:val="00B65B80"/>
    <w:rsid w:val="00B67113"/>
    <w:rsid w:val="00B7189B"/>
    <w:rsid w:val="00B721D4"/>
    <w:rsid w:val="00B80749"/>
    <w:rsid w:val="00B871E4"/>
    <w:rsid w:val="00BA12A7"/>
    <w:rsid w:val="00BA1346"/>
    <w:rsid w:val="00BA1BEF"/>
    <w:rsid w:val="00BA36B0"/>
    <w:rsid w:val="00BA43B5"/>
    <w:rsid w:val="00BA7E53"/>
    <w:rsid w:val="00BB349B"/>
    <w:rsid w:val="00BB3D0B"/>
    <w:rsid w:val="00BB4C51"/>
    <w:rsid w:val="00BB53E1"/>
    <w:rsid w:val="00BB7986"/>
    <w:rsid w:val="00BC031B"/>
    <w:rsid w:val="00BC10C2"/>
    <w:rsid w:val="00BC416E"/>
    <w:rsid w:val="00BD2B08"/>
    <w:rsid w:val="00BD4CC7"/>
    <w:rsid w:val="00BE11B1"/>
    <w:rsid w:val="00BE194A"/>
    <w:rsid w:val="00BE2C05"/>
    <w:rsid w:val="00BE4BBF"/>
    <w:rsid w:val="00BE7990"/>
    <w:rsid w:val="00BF23ED"/>
    <w:rsid w:val="00BF2C95"/>
    <w:rsid w:val="00BF735B"/>
    <w:rsid w:val="00BF7ED3"/>
    <w:rsid w:val="00C01B43"/>
    <w:rsid w:val="00C0551A"/>
    <w:rsid w:val="00C05606"/>
    <w:rsid w:val="00C068E8"/>
    <w:rsid w:val="00C11F91"/>
    <w:rsid w:val="00C12D10"/>
    <w:rsid w:val="00C15467"/>
    <w:rsid w:val="00C21379"/>
    <w:rsid w:val="00C220EB"/>
    <w:rsid w:val="00C25264"/>
    <w:rsid w:val="00C275ED"/>
    <w:rsid w:val="00C315B8"/>
    <w:rsid w:val="00C3192F"/>
    <w:rsid w:val="00C358E3"/>
    <w:rsid w:val="00C36D0B"/>
    <w:rsid w:val="00C377AF"/>
    <w:rsid w:val="00C40010"/>
    <w:rsid w:val="00C4686F"/>
    <w:rsid w:val="00C5645D"/>
    <w:rsid w:val="00C56790"/>
    <w:rsid w:val="00C60053"/>
    <w:rsid w:val="00C60DD7"/>
    <w:rsid w:val="00C61CB2"/>
    <w:rsid w:val="00C6235B"/>
    <w:rsid w:val="00C663FF"/>
    <w:rsid w:val="00C707E8"/>
    <w:rsid w:val="00C72F41"/>
    <w:rsid w:val="00C73D96"/>
    <w:rsid w:val="00C76899"/>
    <w:rsid w:val="00C812E7"/>
    <w:rsid w:val="00C8270B"/>
    <w:rsid w:val="00C838AE"/>
    <w:rsid w:val="00C857B8"/>
    <w:rsid w:val="00C90D36"/>
    <w:rsid w:val="00C91B14"/>
    <w:rsid w:val="00C95392"/>
    <w:rsid w:val="00C96284"/>
    <w:rsid w:val="00CA4354"/>
    <w:rsid w:val="00CC1CE0"/>
    <w:rsid w:val="00CC39D7"/>
    <w:rsid w:val="00CD143F"/>
    <w:rsid w:val="00CD71AF"/>
    <w:rsid w:val="00CE6A2D"/>
    <w:rsid w:val="00CF7B2A"/>
    <w:rsid w:val="00D10D15"/>
    <w:rsid w:val="00D1138C"/>
    <w:rsid w:val="00D15689"/>
    <w:rsid w:val="00D200D9"/>
    <w:rsid w:val="00D22AC9"/>
    <w:rsid w:val="00D2600E"/>
    <w:rsid w:val="00D306D7"/>
    <w:rsid w:val="00D30DCF"/>
    <w:rsid w:val="00D32A6E"/>
    <w:rsid w:val="00D33F17"/>
    <w:rsid w:val="00D34F85"/>
    <w:rsid w:val="00D35DBA"/>
    <w:rsid w:val="00D452CA"/>
    <w:rsid w:val="00D464E2"/>
    <w:rsid w:val="00D46543"/>
    <w:rsid w:val="00D46619"/>
    <w:rsid w:val="00D472FD"/>
    <w:rsid w:val="00D476DA"/>
    <w:rsid w:val="00D5001E"/>
    <w:rsid w:val="00D5694D"/>
    <w:rsid w:val="00D64C41"/>
    <w:rsid w:val="00D652DD"/>
    <w:rsid w:val="00D669B1"/>
    <w:rsid w:val="00D74C6F"/>
    <w:rsid w:val="00D758A1"/>
    <w:rsid w:val="00D75FF4"/>
    <w:rsid w:val="00D77E8E"/>
    <w:rsid w:val="00D8052F"/>
    <w:rsid w:val="00D83484"/>
    <w:rsid w:val="00D834C1"/>
    <w:rsid w:val="00D837EA"/>
    <w:rsid w:val="00D84643"/>
    <w:rsid w:val="00D85010"/>
    <w:rsid w:val="00D90AAE"/>
    <w:rsid w:val="00D92222"/>
    <w:rsid w:val="00D92BA0"/>
    <w:rsid w:val="00D94E2B"/>
    <w:rsid w:val="00D976D4"/>
    <w:rsid w:val="00DB1FA3"/>
    <w:rsid w:val="00DC2EEC"/>
    <w:rsid w:val="00DC4CB5"/>
    <w:rsid w:val="00DC572C"/>
    <w:rsid w:val="00DC5746"/>
    <w:rsid w:val="00DC5BF7"/>
    <w:rsid w:val="00DD1D45"/>
    <w:rsid w:val="00DD4A18"/>
    <w:rsid w:val="00DD6FD1"/>
    <w:rsid w:val="00DE0548"/>
    <w:rsid w:val="00DE1754"/>
    <w:rsid w:val="00DE17BB"/>
    <w:rsid w:val="00DE2102"/>
    <w:rsid w:val="00DE327C"/>
    <w:rsid w:val="00DE63CA"/>
    <w:rsid w:val="00DE6B21"/>
    <w:rsid w:val="00DE735A"/>
    <w:rsid w:val="00DF0612"/>
    <w:rsid w:val="00DF0D6A"/>
    <w:rsid w:val="00DF28B3"/>
    <w:rsid w:val="00E010E9"/>
    <w:rsid w:val="00E0114F"/>
    <w:rsid w:val="00E033F7"/>
    <w:rsid w:val="00E04DD9"/>
    <w:rsid w:val="00E07CB6"/>
    <w:rsid w:val="00E10D49"/>
    <w:rsid w:val="00E10ED1"/>
    <w:rsid w:val="00E10FAF"/>
    <w:rsid w:val="00E11B43"/>
    <w:rsid w:val="00E1268E"/>
    <w:rsid w:val="00E246BC"/>
    <w:rsid w:val="00E24D72"/>
    <w:rsid w:val="00E252F4"/>
    <w:rsid w:val="00E27952"/>
    <w:rsid w:val="00E27970"/>
    <w:rsid w:val="00E34306"/>
    <w:rsid w:val="00E43D74"/>
    <w:rsid w:val="00E45644"/>
    <w:rsid w:val="00E545D0"/>
    <w:rsid w:val="00E55749"/>
    <w:rsid w:val="00E55F2C"/>
    <w:rsid w:val="00E61347"/>
    <w:rsid w:val="00E6193A"/>
    <w:rsid w:val="00E645AE"/>
    <w:rsid w:val="00E67307"/>
    <w:rsid w:val="00E67749"/>
    <w:rsid w:val="00E72968"/>
    <w:rsid w:val="00E755FA"/>
    <w:rsid w:val="00E806C7"/>
    <w:rsid w:val="00E8347A"/>
    <w:rsid w:val="00E857A4"/>
    <w:rsid w:val="00E860A5"/>
    <w:rsid w:val="00E92371"/>
    <w:rsid w:val="00EA11EB"/>
    <w:rsid w:val="00EA4D31"/>
    <w:rsid w:val="00EB616D"/>
    <w:rsid w:val="00EB733A"/>
    <w:rsid w:val="00ED089E"/>
    <w:rsid w:val="00ED42B5"/>
    <w:rsid w:val="00ED6B82"/>
    <w:rsid w:val="00EE0AC7"/>
    <w:rsid w:val="00EE12E5"/>
    <w:rsid w:val="00EE210F"/>
    <w:rsid w:val="00EE26D8"/>
    <w:rsid w:val="00EE5B01"/>
    <w:rsid w:val="00EF1DDC"/>
    <w:rsid w:val="00EF416F"/>
    <w:rsid w:val="00EF76C5"/>
    <w:rsid w:val="00F0115A"/>
    <w:rsid w:val="00F04346"/>
    <w:rsid w:val="00F05F46"/>
    <w:rsid w:val="00F17FE7"/>
    <w:rsid w:val="00F25102"/>
    <w:rsid w:val="00F26ACC"/>
    <w:rsid w:val="00F27326"/>
    <w:rsid w:val="00F274DF"/>
    <w:rsid w:val="00F30F62"/>
    <w:rsid w:val="00F32647"/>
    <w:rsid w:val="00F417FD"/>
    <w:rsid w:val="00F41D07"/>
    <w:rsid w:val="00F43D14"/>
    <w:rsid w:val="00F479C6"/>
    <w:rsid w:val="00F47BA1"/>
    <w:rsid w:val="00F51349"/>
    <w:rsid w:val="00F51E27"/>
    <w:rsid w:val="00F52226"/>
    <w:rsid w:val="00F52E63"/>
    <w:rsid w:val="00F5441A"/>
    <w:rsid w:val="00F572C2"/>
    <w:rsid w:val="00F57C8B"/>
    <w:rsid w:val="00F6188D"/>
    <w:rsid w:val="00F6605E"/>
    <w:rsid w:val="00F66487"/>
    <w:rsid w:val="00F6766A"/>
    <w:rsid w:val="00F74E74"/>
    <w:rsid w:val="00F7677E"/>
    <w:rsid w:val="00F810C1"/>
    <w:rsid w:val="00F8431B"/>
    <w:rsid w:val="00F8779E"/>
    <w:rsid w:val="00F909D6"/>
    <w:rsid w:val="00F94EFC"/>
    <w:rsid w:val="00FA16E0"/>
    <w:rsid w:val="00FA5EF5"/>
    <w:rsid w:val="00FB0DA3"/>
    <w:rsid w:val="00FB2178"/>
    <w:rsid w:val="00FB3073"/>
    <w:rsid w:val="00FB53F4"/>
    <w:rsid w:val="00FB63F2"/>
    <w:rsid w:val="00FC6650"/>
    <w:rsid w:val="00FD1C37"/>
    <w:rsid w:val="00FD298A"/>
    <w:rsid w:val="00FE020A"/>
    <w:rsid w:val="00FE077F"/>
    <w:rsid w:val="00FE130D"/>
    <w:rsid w:val="00FE4804"/>
    <w:rsid w:val="00FE4CD4"/>
    <w:rsid w:val="00FE5A97"/>
    <w:rsid w:val="00FE7A14"/>
    <w:rsid w:val="00FF1612"/>
    <w:rsid w:val="00FF3651"/>
    <w:rsid w:val="00FF3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89013"/>
  <w15:chartTrackingRefBased/>
  <w15:docId w15:val="{FD95ABBE-A15C-4A0F-8DCD-64EA5F22A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B2A"/>
  </w:style>
  <w:style w:type="paragraph" w:styleId="Heading1">
    <w:name w:val="heading 1"/>
    <w:aliases w:val="Heading 1(Report Only),Chapter,Heading 1(Report Only)1,Chapter1,l1,level 1 heading,contents,proj,proj1,proj5,proj6,proj7,proj8,proj9,proj10,proj11,proj12,proj13,proj14,proj15,proj51,proj61,proj71,proj81,proj91,proj101,proj111,proj121,proj131,h"/>
    <w:basedOn w:val="Normal"/>
    <w:next w:val="Normal"/>
    <w:link w:val="Heading1Char"/>
    <w:autoRedefine/>
    <w:qFormat/>
    <w:rsid w:val="00BF2C95"/>
    <w:pPr>
      <w:widowControl w:val="0"/>
      <w:numPr>
        <w:numId w:val="2"/>
      </w:numPr>
      <w:spacing w:beforeLines="60" w:before="144" w:after="0" w:line="276" w:lineRule="auto"/>
      <w:outlineLvl w:val="0"/>
    </w:pPr>
    <w:rPr>
      <w:rFonts w:ascii="Times New Roman" w:eastAsia="Times New Roman" w:hAnsi="Times New Roman" w:cs="Times New Roman"/>
      <w:b/>
      <w:bCs/>
      <w:color w:val="000000"/>
      <w:sz w:val="28"/>
      <w:szCs w:val="28"/>
      <w:lang w:val="x-none" w:eastAsia="x-none"/>
    </w:rPr>
  </w:style>
  <w:style w:type="paragraph" w:styleId="Heading2">
    <w:name w:val="heading 2"/>
    <w:aliases w:val="l2,H2,h21"/>
    <w:basedOn w:val="Normal"/>
    <w:next w:val="Normal"/>
    <w:link w:val="Heading2Char"/>
    <w:autoRedefine/>
    <w:unhideWhenUsed/>
    <w:qFormat/>
    <w:rsid w:val="0090566F"/>
    <w:pPr>
      <w:keepNext/>
      <w:keepLines/>
      <w:numPr>
        <w:ilvl w:val="1"/>
        <w:numId w:val="2"/>
      </w:numPr>
      <w:spacing w:after="0" w:line="312" w:lineRule="auto"/>
      <w:jc w:val="both"/>
      <w:outlineLvl w:val="1"/>
    </w:pPr>
    <w:rPr>
      <w:rFonts w:ascii="Times New Roman" w:eastAsia="Times New Roman" w:hAnsi="Times New Roman" w:cs="Times New Roman"/>
      <w:b/>
      <w:bCs/>
      <w:color w:val="000000"/>
      <w:sz w:val="28"/>
      <w:szCs w:val="28"/>
      <w:lang w:val="vi-VN" w:eastAsia="x-none"/>
    </w:rPr>
  </w:style>
  <w:style w:type="paragraph" w:styleId="Heading3">
    <w:name w:val="heading 3"/>
    <w:aliases w:val="h3,h31,h31 Char"/>
    <w:basedOn w:val="Normal"/>
    <w:next w:val="Normal"/>
    <w:link w:val="Heading3Char"/>
    <w:autoRedefine/>
    <w:unhideWhenUsed/>
    <w:qFormat/>
    <w:rsid w:val="0055188C"/>
    <w:pPr>
      <w:keepNext/>
      <w:keepLines/>
      <w:numPr>
        <w:ilvl w:val="2"/>
        <w:numId w:val="2"/>
      </w:numPr>
      <w:spacing w:after="0" w:line="312" w:lineRule="auto"/>
      <w:jc w:val="both"/>
      <w:outlineLvl w:val="2"/>
    </w:pPr>
    <w:rPr>
      <w:rFonts w:ascii="Times New Roman" w:eastAsia="Times New Roman" w:hAnsi="Times New Roman" w:cs="Times New Roman"/>
      <w:b/>
      <w:bCs/>
      <w:color w:val="000000"/>
      <w:sz w:val="28"/>
      <w:szCs w:val="28"/>
      <w:lang w:val="x-none" w:eastAsia="x-none"/>
    </w:rPr>
  </w:style>
  <w:style w:type="paragraph" w:styleId="Heading4">
    <w:name w:val="heading 4"/>
    <w:aliases w:val="h4,h41,H4,Level 2 - a,PIM 4,Ref Heading 1,rh1,Heading sql,sect 1.2.3.4,First Subheading,Heading 4.,heading 4,Heading 4 - old,sect 1.2.3.41,Ref Heading 11,rh11,sect 1.2.3.42,Ref Heading 12,rh12,sect 1.2.3.411,Ref Heading 111,rh111,sect 1.2.3.43"/>
    <w:basedOn w:val="ListParagraph"/>
    <w:next w:val="Normal"/>
    <w:link w:val="Heading4Char"/>
    <w:autoRedefine/>
    <w:unhideWhenUsed/>
    <w:qFormat/>
    <w:rsid w:val="0090566F"/>
    <w:pPr>
      <w:numPr>
        <w:ilvl w:val="3"/>
      </w:numPr>
      <w:spacing w:line="312" w:lineRule="auto"/>
      <w:outlineLvl w:val="3"/>
    </w:pPr>
    <w:rPr>
      <w:b/>
      <w:i/>
      <w:lang w:val="en-US"/>
    </w:rPr>
  </w:style>
  <w:style w:type="paragraph" w:styleId="Heading5">
    <w:name w:val="heading 5"/>
    <w:aliases w:val="Heading 5(unused),Heading 5(unused)1,5,Subheading,Level 3 - i,Block Label,l5,(H5 Arc),h5,Second Subheading,dash,ds,dd,dash1,ds1,dd1,dash2,ds2,dd2,dash3,ds3,dd3,dash4,ds4,dd4,dash5,ds5,dd5,dash6,ds6,dd6,dash7,ds7,dd7,dash8,ds8,dd8,dash9,ds9,dd9"/>
    <w:basedOn w:val="Normal"/>
    <w:next w:val="Normal"/>
    <w:link w:val="Heading5Char"/>
    <w:unhideWhenUsed/>
    <w:qFormat/>
    <w:rsid w:val="00E10D49"/>
    <w:pPr>
      <w:keepNext/>
      <w:keepLines/>
      <w:spacing w:after="0" w:line="276" w:lineRule="auto"/>
      <w:jc w:val="both"/>
      <w:outlineLvl w:val="4"/>
    </w:pPr>
    <w:rPr>
      <w:rFonts w:ascii="Times New Roman" w:eastAsiaTheme="majorEastAsia" w:hAnsi="Times New Roman" w:cstheme="majorBidi"/>
      <w:b/>
      <w:i/>
      <w:sz w:val="28"/>
    </w:rPr>
  </w:style>
  <w:style w:type="paragraph" w:styleId="Heading6">
    <w:name w:val="heading 6"/>
    <w:basedOn w:val="Normal"/>
    <w:next w:val="Normal"/>
    <w:link w:val="Heading6Char"/>
    <w:autoRedefine/>
    <w:uiPriority w:val="9"/>
    <w:unhideWhenUsed/>
    <w:qFormat/>
    <w:rsid w:val="00E10D49"/>
    <w:pPr>
      <w:keepNext/>
      <w:keepLines/>
      <w:spacing w:before="40" w:after="0" w:line="276" w:lineRule="auto"/>
      <w:jc w:val="both"/>
      <w:outlineLvl w:val="5"/>
    </w:pPr>
    <w:rPr>
      <w:rFonts w:ascii="Times New Roman" w:eastAsiaTheme="majorEastAsia" w:hAnsi="Times New Roman" w:cstheme="majorBidi"/>
      <w:b/>
      <w:sz w:val="28"/>
    </w:rPr>
  </w:style>
  <w:style w:type="paragraph" w:styleId="Heading7">
    <w:name w:val="heading 7"/>
    <w:basedOn w:val="Normal"/>
    <w:next w:val="Normal"/>
    <w:link w:val="Heading7Char"/>
    <w:uiPriority w:val="9"/>
    <w:unhideWhenUsed/>
    <w:qFormat/>
    <w:rsid w:val="00841E13"/>
    <w:pPr>
      <w:keepNext/>
      <w:spacing w:after="0" w:line="312" w:lineRule="auto"/>
      <w:outlineLvl w:val="6"/>
    </w:pPr>
    <w:rPr>
      <w:rFonts w:ascii="Calibri" w:eastAsia="Times New Roman" w:hAnsi="Calibri" w:cs="Times New Roman"/>
      <w:b/>
      <w:bCs/>
      <w:sz w:val="20"/>
      <w:szCs w:val="28"/>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Report Only) Char,Chapter Char,Heading 1(Report Only)1 Char,Chapter1 Char,l1 Char,level 1 heading Char,contents Char,proj Char,proj1 Char,proj5 Char,proj6 Char,proj7 Char,proj8 Char,proj9 Char,proj10 Char,proj11 Char,proj12 Char"/>
    <w:basedOn w:val="DefaultParagraphFont"/>
    <w:link w:val="Heading1"/>
    <w:rsid w:val="00BF2C95"/>
    <w:rPr>
      <w:rFonts w:ascii="Times New Roman" w:eastAsia="Times New Roman" w:hAnsi="Times New Roman" w:cs="Times New Roman"/>
      <w:b/>
      <w:bCs/>
      <w:color w:val="000000"/>
      <w:sz w:val="28"/>
      <w:szCs w:val="28"/>
      <w:lang w:val="x-none" w:eastAsia="x-none"/>
    </w:rPr>
  </w:style>
  <w:style w:type="character" w:customStyle="1" w:styleId="Heading2Char">
    <w:name w:val="Heading 2 Char"/>
    <w:aliases w:val="l2 Char,H2 Char,h21 Char"/>
    <w:basedOn w:val="DefaultParagraphFont"/>
    <w:link w:val="Heading2"/>
    <w:rsid w:val="0090566F"/>
    <w:rPr>
      <w:rFonts w:ascii="Times New Roman" w:eastAsia="Times New Roman" w:hAnsi="Times New Roman" w:cs="Times New Roman"/>
      <w:b/>
      <w:bCs/>
      <w:color w:val="000000"/>
      <w:sz w:val="28"/>
      <w:szCs w:val="28"/>
      <w:lang w:val="vi-VN" w:eastAsia="x-none"/>
    </w:rPr>
  </w:style>
  <w:style w:type="character" w:customStyle="1" w:styleId="Heading3Char">
    <w:name w:val="Heading 3 Char"/>
    <w:aliases w:val="h3 Char,h31 Char1,h31 Char Char"/>
    <w:basedOn w:val="DefaultParagraphFont"/>
    <w:link w:val="Heading3"/>
    <w:rsid w:val="0055188C"/>
    <w:rPr>
      <w:rFonts w:ascii="Times New Roman" w:eastAsia="Times New Roman" w:hAnsi="Times New Roman" w:cs="Times New Roman"/>
      <w:b/>
      <w:bCs/>
      <w:color w:val="000000"/>
      <w:sz w:val="28"/>
      <w:szCs w:val="28"/>
      <w:lang w:val="x-none" w:eastAsia="x-none"/>
    </w:rPr>
  </w:style>
  <w:style w:type="character" w:customStyle="1" w:styleId="Heading4Char">
    <w:name w:val="Heading 4 Char"/>
    <w:aliases w:val="h4 Char,h41 Char,H4 Char,Level 2 - a Char,PIM 4 Char,Ref Heading 1 Char,rh1 Char,Heading sql Char,sect 1.2.3.4 Char,First Subheading Char,Heading 4. Char,heading 4 Char,Heading 4 - old Char,sect 1.2.3.41 Char,Ref Heading 11 Char,rh11 Char"/>
    <w:basedOn w:val="DefaultParagraphFont"/>
    <w:link w:val="Heading4"/>
    <w:rsid w:val="0090566F"/>
    <w:rPr>
      <w:rFonts w:ascii="Times New Roman" w:eastAsia="Calibri" w:hAnsi="Times New Roman" w:cs="Times New Roman"/>
      <w:b/>
      <w:i/>
      <w:sz w:val="28"/>
      <w:szCs w:val="28"/>
      <w:lang w:eastAsia="x-none"/>
    </w:rPr>
  </w:style>
  <w:style w:type="character" w:customStyle="1" w:styleId="Heading5Char">
    <w:name w:val="Heading 5 Char"/>
    <w:aliases w:val="Heading 5(unused) Char,Heading 5(unused)1 Char,5 Char,Subheading Char,Level 3 - i Char,Block Label Char,l5 Char,(H5 Arc) Char,h5 Char,Second Subheading Char,dash Char,ds Char,dd Char,dash1 Char,ds1 Char,dd1 Char,dash2 Char,ds2 Char"/>
    <w:basedOn w:val="DefaultParagraphFont"/>
    <w:link w:val="Heading5"/>
    <w:rsid w:val="00E10D49"/>
    <w:rPr>
      <w:rFonts w:ascii="Times New Roman" w:eastAsiaTheme="majorEastAsia" w:hAnsi="Times New Roman" w:cstheme="majorBidi"/>
      <w:b/>
      <w:i/>
      <w:sz w:val="28"/>
    </w:rPr>
  </w:style>
  <w:style w:type="character" w:customStyle="1" w:styleId="Heading6Char">
    <w:name w:val="Heading 6 Char"/>
    <w:basedOn w:val="DefaultParagraphFont"/>
    <w:link w:val="Heading6"/>
    <w:uiPriority w:val="9"/>
    <w:rsid w:val="00E10D49"/>
    <w:rPr>
      <w:rFonts w:ascii="Times New Roman" w:eastAsiaTheme="majorEastAsia" w:hAnsi="Times New Roman" w:cstheme="majorBidi"/>
      <w:b/>
      <w:sz w:val="28"/>
    </w:rPr>
  </w:style>
  <w:style w:type="paragraph" w:styleId="ListParagraph">
    <w:name w:val="List Paragraph"/>
    <w:aliases w:val="bullet,Colorful List Accent 1,VNA - List Paragraph,List Paragraph 1,1.,lp1,List Paragraph2,Colorful List - Accent 11,List Paragraph1,My checklist,Table Sequence,level 1,Medium Grid 1 - Accent 21,bullet 1,Bullet_1,List Paragraph3,heading6"/>
    <w:basedOn w:val="Normal"/>
    <w:link w:val="ListParagraphChar"/>
    <w:uiPriority w:val="34"/>
    <w:qFormat/>
    <w:rsid w:val="00BA1BEF"/>
    <w:pPr>
      <w:numPr>
        <w:ilvl w:val="7"/>
        <w:numId w:val="2"/>
      </w:numPr>
      <w:spacing w:after="0" w:line="276" w:lineRule="auto"/>
      <w:contextualSpacing/>
      <w:jc w:val="both"/>
    </w:pPr>
    <w:rPr>
      <w:rFonts w:ascii="Times New Roman" w:eastAsia="Calibri" w:hAnsi="Times New Roman" w:cs="Times New Roman"/>
      <w:sz w:val="28"/>
      <w:szCs w:val="28"/>
      <w:lang w:val="x-none" w:eastAsia="x-none"/>
    </w:rPr>
  </w:style>
  <w:style w:type="character" w:customStyle="1" w:styleId="ListParagraphChar">
    <w:name w:val="List Paragraph Char"/>
    <w:aliases w:val="bullet Char,Colorful List Accent 1 Char,VNA - List Paragraph Char,List Paragraph 1 Char,1. Char,lp1 Char,List Paragraph2 Char,Colorful List - Accent 11 Char,List Paragraph1 Char,My checklist Char,Table Sequence Char,level 1 Char"/>
    <w:link w:val="ListParagraph"/>
    <w:uiPriority w:val="34"/>
    <w:locked/>
    <w:rsid w:val="00BA1BEF"/>
    <w:rPr>
      <w:rFonts w:ascii="Times New Roman" w:eastAsia="Calibri" w:hAnsi="Times New Roman" w:cs="Times New Roman"/>
      <w:sz w:val="28"/>
      <w:szCs w:val="28"/>
      <w:lang w:val="x-none" w:eastAsia="x-none"/>
    </w:rPr>
  </w:style>
  <w:style w:type="table" w:styleId="TableGrid">
    <w:name w:val="Table Grid"/>
    <w:aliases w:val="TP,HRT Table Style"/>
    <w:basedOn w:val="TableNormal"/>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bv,Chapter Name"/>
    <w:basedOn w:val="Normal"/>
    <w:link w:val="HeaderChar"/>
    <w:uiPriority w:val="99"/>
    <w:unhideWhenUsed/>
    <w:rsid w:val="00E10D49"/>
    <w:pPr>
      <w:tabs>
        <w:tab w:val="center" w:pos="4680"/>
        <w:tab w:val="right" w:pos="9360"/>
      </w:tabs>
      <w:spacing w:after="0" w:line="240" w:lineRule="auto"/>
      <w:jc w:val="both"/>
    </w:pPr>
    <w:rPr>
      <w:rFonts w:ascii="Times New Roman" w:eastAsia="Calibri" w:hAnsi="Times New Roman" w:cs="Times New Roman"/>
      <w:sz w:val="28"/>
    </w:rPr>
  </w:style>
  <w:style w:type="character" w:customStyle="1" w:styleId="HeaderChar">
    <w:name w:val="Header Char"/>
    <w:aliases w:val="sbv Char,Chapter Name Char"/>
    <w:basedOn w:val="DefaultParagraphFont"/>
    <w:link w:val="Header"/>
    <w:uiPriority w:val="99"/>
    <w:rsid w:val="00E10D49"/>
    <w:rPr>
      <w:rFonts w:ascii="Times New Roman" w:eastAsia="Calibri" w:hAnsi="Times New Roman" w:cs="Times New Roman"/>
      <w:sz w:val="28"/>
    </w:rPr>
  </w:style>
  <w:style w:type="character" w:styleId="CommentReference">
    <w:name w:val="annotation reference"/>
    <w:aliases w:val="cr,Used by Word to flag author queries"/>
    <w:uiPriority w:val="99"/>
    <w:unhideWhenUsed/>
    <w:rsid w:val="00E10D49"/>
    <w:rPr>
      <w:sz w:val="16"/>
      <w:szCs w:val="16"/>
    </w:rPr>
  </w:style>
  <w:style w:type="paragraph" w:styleId="CommentText">
    <w:name w:val="annotation text"/>
    <w:basedOn w:val="Normal"/>
    <w:link w:val="CommentTextChar"/>
    <w:uiPriority w:val="99"/>
    <w:unhideWhenUsed/>
    <w:rsid w:val="00E10D49"/>
    <w:pPr>
      <w:spacing w:after="200" w:line="276" w:lineRule="auto"/>
      <w:jc w:val="both"/>
    </w:pPr>
    <w:rPr>
      <w:rFonts w:ascii="Times New Roman" w:eastAsia="Calibri" w:hAnsi="Times New Roman" w:cs="Times New Roman"/>
      <w:sz w:val="20"/>
      <w:szCs w:val="20"/>
      <w:lang w:val="x-none" w:eastAsia="x-none"/>
    </w:rPr>
  </w:style>
  <w:style w:type="character" w:customStyle="1" w:styleId="CommentTextChar">
    <w:name w:val="Comment Text Char"/>
    <w:basedOn w:val="DefaultParagraphFont"/>
    <w:link w:val="CommentText"/>
    <w:uiPriority w:val="99"/>
    <w:rsid w:val="00E10D49"/>
    <w:rPr>
      <w:rFonts w:ascii="Times New Roman" w:eastAsia="Calibri" w:hAnsi="Times New Roman" w:cs="Times New Roman"/>
      <w:sz w:val="20"/>
      <w:szCs w:val="20"/>
      <w:lang w:val="x-none" w:eastAsia="x-none"/>
    </w:rPr>
  </w:style>
  <w:style w:type="paragraph" w:styleId="Footer">
    <w:name w:val="footer"/>
    <w:basedOn w:val="Normal"/>
    <w:link w:val="FooterChar"/>
    <w:uiPriority w:val="99"/>
    <w:unhideWhenUsed/>
    <w:rsid w:val="00E10D49"/>
    <w:pPr>
      <w:tabs>
        <w:tab w:val="center" w:pos="4680"/>
        <w:tab w:val="right" w:pos="9360"/>
      </w:tabs>
      <w:spacing w:after="0" w:line="240" w:lineRule="auto"/>
      <w:jc w:val="both"/>
    </w:pPr>
    <w:rPr>
      <w:rFonts w:ascii="Times New Roman" w:eastAsia="Calibri" w:hAnsi="Times New Roman" w:cs="Times New Roman"/>
      <w:sz w:val="28"/>
    </w:rPr>
  </w:style>
  <w:style w:type="character" w:customStyle="1" w:styleId="FooterChar">
    <w:name w:val="Footer Char"/>
    <w:basedOn w:val="DefaultParagraphFont"/>
    <w:link w:val="Footer"/>
    <w:uiPriority w:val="99"/>
    <w:rsid w:val="00E10D49"/>
    <w:rPr>
      <w:rFonts w:ascii="Times New Roman" w:eastAsia="Calibri" w:hAnsi="Times New Roman" w:cs="Times New Roman"/>
      <w:sz w:val="28"/>
    </w:rPr>
  </w:style>
  <w:style w:type="paragraph" w:customStyle="1" w:styleId="tvTable-row1">
    <w:name w:val="tvTable-row1"/>
    <w:basedOn w:val="Normal"/>
    <w:rsid w:val="00E10D49"/>
    <w:pPr>
      <w:keepLines/>
      <w:spacing w:before="120" w:after="120" w:line="360" w:lineRule="auto"/>
      <w:jc w:val="center"/>
    </w:pPr>
    <w:rPr>
      <w:rFonts w:ascii="Times New Roman" w:eastAsia="Times New Roman" w:hAnsi="Times New Roman" w:cs="Times New Roman"/>
      <w:b/>
      <w:bCs/>
      <w:color w:val="6E2500"/>
      <w:sz w:val="24"/>
      <w:szCs w:val="24"/>
    </w:rPr>
  </w:style>
  <w:style w:type="paragraph" w:styleId="BalloonText">
    <w:name w:val="Balloon Text"/>
    <w:basedOn w:val="Normal"/>
    <w:link w:val="BalloonTextChar"/>
    <w:uiPriority w:val="99"/>
    <w:semiHidden/>
    <w:unhideWhenUsed/>
    <w:rsid w:val="00E10D49"/>
    <w:pPr>
      <w:spacing w:after="0" w:line="240" w:lineRule="auto"/>
      <w:jc w:val="both"/>
    </w:pPr>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E10D49"/>
    <w:rPr>
      <w:rFonts w:ascii="Segoe UI" w:eastAsia="Calibri" w:hAnsi="Segoe UI" w:cs="Segoe UI"/>
      <w:sz w:val="18"/>
      <w:szCs w:val="18"/>
    </w:rPr>
  </w:style>
  <w:style w:type="paragraph" w:styleId="CommentSubject">
    <w:name w:val="annotation subject"/>
    <w:basedOn w:val="CommentText"/>
    <w:next w:val="CommentText"/>
    <w:link w:val="CommentSubjectChar"/>
    <w:uiPriority w:val="99"/>
    <w:unhideWhenUsed/>
    <w:rsid w:val="00E10D49"/>
    <w:pPr>
      <w:spacing w:line="240" w:lineRule="auto"/>
    </w:pPr>
    <w:rPr>
      <w:b/>
      <w:bCs/>
      <w:lang w:val="en-US" w:eastAsia="en-US"/>
    </w:rPr>
  </w:style>
  <w:style w:type="character" w:customStyle="1" w:styleId="CommentSubjectChar">
    <w:name w:val="Comment Subject Char"/>
    <w:basedOn w:val="CommentTextChar"/>
    <w:link w:val="CommentSubject"/>
    <w:uiPriority w:val="99"/>
    <w:rsid w:val="00E10D49"/>
    <w:rPr>
      <w:rFonts w:ascii="Times New Roman" w:eastAsia="Calibri" w:hAnsi="Times New Roman" w:cs="Times New Roman"/>
      <w:b/>
      <w:bCs/>
      <w:sz w:val="20"/>
      <w:szCs w:val="20"/>
      <w:lang w:val="x-none" w:eastAsia="x-none"/>
    </w:rPr>
  </w:style>
  <w:style w:type="paragraph" w:customStyle="1" w:styleId="b1">
    <w:name w:val="b1"/>
    <w:basedOn w:val="ListParagraph"/>
    <w:link w:val="b1Char"/>
    <w:qFormat/>
    <w:rsid w:val="00E10D49"/>
    <w:pPr>
      <w:widowControl w:val="0"/>
      <w:tabs>
        <w:tab w:val="left" w:pos="567"/>
      </w:tabs>
      <w:spacing w:line="336" w:lineRule="auto"/>
      <w:ind w:left="0" w:firstLine="284"/>
    </w:pPr>
    <w:rPr>
      <w:lang w:val="fr-FR"/>
    </w:rPr>
  </w:style>
  <w:style w:type="character" w:customStyle="1" w:styleId="b1Char">
    <w:name w:val="b1 Char"/>
    <w:basedOn w:val="ListParagraphChar"/>
    <w:link w:val="b1"/>
    <w:rsid w:val="00E10D49"/>
    <w:rPr>
      <w:rFonts w:ascii="Times New Roman" w:eastAsia="Calibri" w:hAnsi="Times New Roman" w:cs="Times New Roman"/>
      <w:sz w:val="28"/>
      <w:szCs w:val="28"/>
      <w:lang w:val="fr-FR" w:eastAsia="x-none"/>
    </w:rPr>
  </w:style>
  <w:style w:type="paragraph" w:customStyle="1" w:styleId="Style1">
    <w:name w:val="Style1"/>
    <w:basedOn w:val="ListParagraph"/>
    <w:link w:val="Style1Char"/>
    <w:qFormat/>
    <w:rsid w:val="00E10D49"/>
    <w:rPr>
      <w:b/>
    </w:rPr>
  </w:style>
  <w:style w:type="character" w:customStyle="1" w:styleId="Style1Char">
    <w:name w:val="Style1 Char"/>
    <w:basedOn w:val="ListParagraphChar"/>
    <w:link w:val="Style1"/>
    <w:rsid w:val="00E10D49"/>
    <w:rPr>
      <w:rFonts w:ascii="Times New Roman" w:eastAsia="Calibri" w:hAnsi="Times New Roman" w:cs="Times New Roman"/>
      <w:b/>
      <w:sz w:val="28"/>
      <w:szCs w:val="28"/>
      <w:lang w:val="x-none" w:eastAsia="x-none"/>
    </w:rPr>
  </w:style>
  <w:style w:type="paragraph" w:customStyle="1" w:styleId="Style2">
    <w:name w:val="Style2"/>
    <w:basedOn w:val="Normal"/>
    <w:link w:val="Style2Char"/>
    <w:qFormat/>
    <w:rsid w:val="009E2D37"/>
    <w:pPr>
      <w:widowControl w:val="0"/>
      <w:numPr>
        <w:numId w:val="3"/>
      </w:numPr>
      <w:spacing w:after="0" w:line="276" w:lineRule="auto"/>
      <w:ind w:left="448" w:hanging="357"/>
      <w:contextualSpacing/>
      <w:jc w:val="both"/>
    </w:pPr>
    <w:rPr>
      <w:rFonts w:ascii="Times New Roman" w:eastAsia="Calibri" w:hAnsi="Times New Roman" w:cs="Times New Roman"/>
      <w:sz w:val="28"/>
      <w:szCs w:val="28"/>
    </w:rPr>
  </w:style>
  <w:style w:type="character" w:customStyle="1" w:styleId="Style2Char">
    <w:name w:val="Style2 Char"/>
    <w:basedOn w:val="DefaultParagraphFont"/>
    <w:link w:val="Style2"/>
    <w:rsid w:val="009E2D37"/>
    <w:rPr>
      <w:rFonts w:ascii="Times New Roman" w:eastAsia="Calibri" w:hAnsi="Times New Roman" w:cs="Times New Roman"/>
      <w:sz w:val="28"/>
      <w:szCs w:val="28"/>
    </w:rPr>
  </w:style>
  <w:style w:type="paragraph" w:customStyle="1" w:styleId="Bullet1">
    <w:name w:val="Bullet 1"/>
    <w:basedOn w:val="Normal"/>
    <w:link w:val="Bullet1Char"/>
    <w:qFormat/>
    <w:rsid w:val="00E10D49"/>
    <w:pPr>
      <w:numPr>
        <w:numId w:val="4"/>
      </w:numPr>
      <w:spacing w:before="120" w:after="0" w:line="240" w:lineRule="auto"/>
      <w:jc w:val="both"/>
    </w:pPr>
    <w:rPr>
      <w:rFonts w:ascii="Times New Roman" w:eastAsia="Times New Roman" w:hAnsi="Times New Roman" w:cs="Times New Roman"/>
      <w:sz w:val="28"/>
      <w:szCs w:val="24"/>
    </w:rPr>
  </w:style>
  <w:style w:type="character" w:customStyle="1" w:styleId="Bullet1Char">
    <w:name w:val="Bullet 1 Char"/>
    <w:link w:val="Bullet1"/>
    <w:rsid w:val="00E10D49"/>
    <w:rPr>
      <w:rFonts w:ascii="Times New Roman" w:eastAsia="Times New Roman" w:hAnsi="Times New Roman" w:cs="Times New Roman"/>
      <w:sz w:val="28"/>
      <w:szCs w:val="24"/>
    </w:rPr>
  </w:style>
  <w:style w:type="paragraph" w:customStyle="1" w:styleId="HRTTableText">
    <w:name w:val="HRT Table Text"/>
    <w:basedOn w:val="Normal"/>
    <w:link w:val="HRTTableTextCharChar"/>
    <w:rsid w:val="00E10D49"/>
    <w:pPr>
      <w:spacing w:before="60" w:after="60" w:line="360" w:lineRule="auto"/>
      <w:ind w:left="1"/>
    </w:pPr>
    <w:rPr>
      <w:rFonts w:ascii="Arial" w:eastAsia="SimSun" w:hAnsi="Arial" w:cs="Times New Roman"/>
      <w:color w:val="000000"/>
      <w:szCs w:val="20"/>
      <w:lang w:val="en-GB" w:eastAsia="ja-JP"/>
    </w:rPr>
  </w:style>
  <w:style w:type="character" w:customStyle="1" w:styleId="HRTTableTextCharChar">
    <w:name w:val="HRT Table Text Char Char"/>
    <w:link w:val="HRTTableText"/>
    <w:rsid w:val="00E10D49"/>
    <w:rPr>
      <w:rFonts w:ascii="Arial" w:eastAsia="SimSun" w:hAnsi="Arial" w:cs="Times New Roman"/>
      <w:color w:val="000000"/>
      <w:szCs w:val="20"/>
      <w:lang w:val="en-GB" w:eastAsia="ja-JP"/>
    </w:rPr>
  </w:style>
  <w:style w:type="paragraph" w:customStyle="1" w:styleId="TableHeading">
    <w:name w:val="Table Heading"/>
    <w:basedOn w:val="Normal"/>
    <w:autoRedefine/>
    <w:rsid w:val="00E10D49"/>
    <w:pPr>
      <w:keepLines/>
      <w:spacing w:before="120" w:after="0" w:line="276" w:lineRule="auto"/>
      <w:ind w:left="-108" w:firstLine="101"/>
      <w:jc w:val="center"/>
    </w:pPr>
    <w:rPr>
      <w:rFonts w:ascii="Times New Roman" w:eastAsia="Times New Roman" w:hAnsi="Times New Roman" w:cs="Times New Roman"/>
      <w:b/>
      <w:sz w:val="28"/>
      <w:szCs w:val="24"/>
    </w:rPr>
  </w:style>
  <w:style w:type="character" w:styleId="Hyperlink">
    <w:name w:val="Hyperlink"/>
    <w:uiPriority w:val="99"/>
    <w:unhideWhenUsed/>
    <w:rsid w:val="00E10D49"/>
    <w:rPr>
      <w:color w:val="0000FF"/>
      <w:u w:val="single"/>
    </w:rPr>
  </w:style>
  <w:style w:type="paragraph" w:styleId="TOCHeading">
    <w:name w:val="TOC Heading"/>
    <w:basedOn w:val="Heading1"/>
    <w:next w:val="Normal"/>
    <w:uiPriority w:val="39"/>
    <w:unhideWhenUsed/>
    <w:qFormat/>
    <w:rsid w:val="00E10D49"/>
    <w:pPr>
      <w:keepNext/>
      <w:keepLines/>
      <w:widowControl/>
      <w:numPr>
        <w:numId w:val="0"/>
      </w:numPr>
      <w:spacing w:beforeLines="0" w:before="240" w:line="259" w:lineRule="auto"/>
      <w:outlineLvl w:val="9"/>
    </w:pPr>
    <w:rPr>
      <w:rFonts w:asciiTheme="majorHAnsi" w:eastAsiaTheme="majorEastAsia" w:hAnsiTheme="majorHAnsi" w:cstheme="majorBidi"/>
      <w:b w:val="0"/>
      <w:bCs w:val="0"/>
      <w:color w:val="2E74B5" w:themeColor="accent1" w:themeShade="BF"/>
      <w:sz w:val="32"/>
      <w:szCs w:val="32"/>
      <w:lang w:val="en-US" w:eastAsia="en-US"/>
    </w:rPr>
  </w:style>
  <w:style w:type="paragraph" w:styleId="TOC1">
    <w:name w:val="toc 1"/>
    <w:basedOn w:val="Normal"/>
    <w:next w:val="Normal"/>
    <w:link w:val="TOC1Char"/>
    <w:autoRedefine/>
    <w:uiPriority w:val="39"/>
    <w:unhideWhenUsed/>
    <w:rsid w:val="00E10D49"/>
    <w:pPr>
      <w:spacing w:after="100" w:line="276" w:lineRule="auto"/>
      <w:jc w:val="both"/>
    </w:pPr>
    <w:rPr>
      <w:rFonts w:ascii="Times New Roman" w:eastAsia="Calibri" w:hAnsi="Times New Roman" w:cs="Times New Roman"/>
      <w:sz w:val="28"/>
    </w:rPr>
  </w:style>
  <w:style w:type="paragraph" w:styleId="TOC2">
    <w:name w:val="toc 2"/>
    <w:basedOn w:val="Normal"/>
    <w:next w:val="Normal"/>
    <w:link w:val="TOC2Char"/>
    <w:autoRedefine/>
    <w:uiPriority w:val="39"/>
    <w:unhideWhenUsed/>
    <w:rsid w:val="00E10D49"/>
    <w:pPr>
      <w:tabs>
        <w:tab w:val="right" w:leader="dot" w:pos="9350"/>
      </w:tabs>
      <w:spacing w:after="100" w:line="276" w:lineRule="auto"/>
      <w:ind w:left="280"/>
      <w:jc w:val="both"/>
    </w:pPr>
    <w:rPr>
      <w:rFonts w:ascii="Times New Roman" w:eastAsia="Calibri" w:hAnsi="Times New Roman" w:cs="Times New Roman"/>
      <w:sz w:val="28"/>
    </w:rPr>
  </w:style>
  <w:style w:type="paragraph" w:styleId="TOC3">
    <w:name w:val="toc 3"/>
    <w:basedOn w:val="Normal"/>
    <w:next w:val="Normal"/>
    <w:link w:val="TOC3Char"/>
    <w:autoRedefine/>
    <w:uiPriority w:val="39"/>
    <w:unhideWhenUsed/>
    <w:rsid w:val="00E10D49"/>
    <w:pPr>
      <w:spacing w:after="100" w:line="276" w:lineRule="auto"/>
      <w:ind w:left="560"/>
      <w:jc w:val="both"/>
    </w:pPr>
    <w:rPr>
      <w:rFonts w:ascii="Times New Roman" w:eastAsia="Calibri" w:hAnsi="Times New Roman" w:cs="Times New Roman"/>
      <w:sz w:val="28"/>
    </w:rPr>
  </w:style>
  <w:style w:type="character" w:customStyle="1" w:styleId="txt">
    <w:name w:val="txt"/>
    <w:basedOn w:val="DefaultParagraphFont"/>
    <w:rsid w:val="00E10D49"/>
  </w:style>
  <w:style w:type="paragraph" w:styleId="DocumentMap">
    <w:name w:val="Document Map"/>
    <w:basedOn w:val="Normal"/>
    <w:link w:val="DocumentMapChar"/>
    <w:uiPriority w:val="99"/>
    <w:semiHidden/>
    <w:unhideWhenUsed/>
    <w:rsid w:val="00E10D49"/>
    <w:pPr>
      <w:spacing w:after="0" w:line="240" w:lineRule="auto"/>
      <w:jc w:val="both"/>
    </w:pPr>
    <w:rPr>
      <w:rFonts w:ascii="Times New Roman" w:eastAsia="Calibri" w:hAnsi="Times New Roman" w:cs="Times New Roman"/>
      <w:sz w:val="24"/>
      <w:szCs w:val="24"/>
    </w:rPr>
  </w:style>
  <w:style w:type="character" w:customStyle="1" w:styleId="DocumentMapChar">
    <w:name w:val="Document Map Char"/>
    <w:basedOn w:val="DefaultParagraphFont"/>
    <w:link w:val="DocumentMap"/>
    <w:uiPriority w:val="99"/>
    <w:semiHidden/>
    <w:rsid w:val="00E10D49"/>
    <w:rPr>
      <w:rFonts w:ascii="Times New Roman" w:eastAsia="Calibri" w:hAnsi="Times New Roman" w:cs="Times New Roman"/>
      <w:sz w:val="24"/>
      <w:szCs w:val="24"/>
    </w:rPr>
  </w:style>
  <w:style w:type="paragraph" w:styleId="NoSpacing">
    <w:name w:val="No Spacing"/>
    <w:uiPriority w:val="1"/>
    <w:qFormat/>
    <w:rsid w:val="00E10D49"/>
    <w:pPr>
      <w:spacing w:after="0" w:line="240" w:lineRule="auto"/>
      <w:jc w:val="both"/>
    </w:pPr>
    <w:rPr>
      <w:rFonts w:ascii="Times New Roman" w:eastAsia="Calibri" w:hAnsi="Times New Roman" w:cs="Times New Roman"/>
      <w:sz w:val="28"/>
    </w:rPr>
  </w:style>
  <w:style w:type="table" w:customStyle="1" w:styleId="TableGrid1">
    <w:name w:val="Table Grid1"/>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10D49"/>
    <w:pPr>
      <w:spacing w:after="200" w:line="240" w:lineRule="auto"/>
      <w:jc w:val="center"/>
    </w:pPr>
    <w:rPr>
      <w:rFonts w:ascii="Times New Roman" w:eastAsia="Calibri" w:hAnsi="Times New Roman" w:cs="Times New Roman"/>
      <w:b/>
      <w:i/>
      <w:iCs/>
      <w:color w:val="44546A" w:themeColor="text2"/>
      <w:sz w:val="24"/>
      <w:szCs w:val="24"/>
    </w:rPr>
  </w:style>
  <w:style w:type="table" w:customStyle="1" w:styleId="TableGrid2">
    <w:name w:val="Table Grid2"/>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10D49"/>
    <w:rPr>
      <w:color w:val="954F72" w:themeColor="followedHyperlink"/>
      <w:u w:val="single"/>
    </w:rPr>
  </w:style>
  <w:style w:type="table" w:customStyle="1" w:styleId="TableGrid4">
    <w:name w:val="Table Grid4"/>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841E13"/>
    <w:rPr>
      <w:rFonts w:ascii="Calibri" w:eastAsia="Times New Roman" w:hAnsi="Calibri" w:cs="Times New Roman"/>
      <w:b/>
      <w:bCs/>
      <w:sz w:val="20"/>
      <w:szCs w:val="28"/>
      <w:lang w:val="vi-VN"/>
    </w:rPr>
  </w:style>
  <w:style w:type="paragraph" w:customStyle="1" w:styleId="StyleFirstline001Before6ptAfter6ptLinespacing">
    <w:name w:val="Style First line:  0.01&quot; Before:  6 pt After:  6 pt Line spacing..."/>
    <w:basedOn w:val="Normal"/>
    <w:autoRedefine/>
    <w:rsid w:val="009F3A0B"/>
    <w:pPr>
      <w:widowControl w:val="0"/>
      <w:spacing w:after="0" w:line="360" w:lineRule="auto"/>
      <w:ind w:left="-63" w:right="-63" w:firstLine="18"/>
      <w:jc w:val="both"/>
    </w:pPr>
    <w:rPr>
      <w:rFonts w:ascii="Times New Roman" w:eastAsia="Times New Roman" w:hAnsi="Times New Roman" w:cs="Times New Roman"/>
      <w:sz w:val="28"/>
      <w:szCs w:val="28"/>
    </w:rPr>
  </w:style>
  <w:style w:type="paragraph" w:customStyle="1" w:styleId="Bodynumber">
    <w:name w:val="Body number"/>
    <w:basedOn w:val="Normal"/>
    <w:rsid w:val="009F3A0B"/>
    <w:pPr>
      <w:numPr>
        <w:numId w:val="8"/>
      </w:numPr>
      <w:spacing w:before="120" w:after="120" w:line="280" w:lineRule="atLeast"/>
    </w:pPr>
    <w:rPr>
      <w:rFonts w:ascii="Times New Roman" w:eastAsia="Times New Roman" w:hAnsi="Times New Roman" w:cs="Times New Roman"/>
      <w:sz w:val="24"/>
      <w:szCs w:val="20"/>
    </w:rPr>
  </w:style>
  <w:style w:type="paragraph" w:customStyle="1" w:styleId="BodyText5">
    <w:name w:val="Body Text5"/>
    <w:basedOn w:val="NormalIndent"/>
    <w:rsid w:val="009F3A0B"/>
    <w:pPr>
      <w:widowControl w:val="0"/>
      <w:numPr>
        <w:ilvl w:val="1"/>
      </w:numPr>
      <w:tabs>
        <w:tab w:val="num" w:pos="34"/>
        <w:tab w:val="left" w:pos="1224"/>
      </w:tabs>
      <w:snapToGrid w:val="0"/>
      <w:spacing w:before="40" w:after="0" w:line="300" w:lineRule="atLeast"/>
      <w:ind w:left="432" w:right="14"/>
    </w:pPr>
    <w:rPr>
      <w:rFonts w:eastAsia="Times New Roman" w:cs="Arial"/>
      <w:snapToGrid w:val="0"/>
      <w:szCs w:val="20"/>
    </w:rPr>
  </w:style>
  <w:style w:type="paragraph" w:styleId="NormalIndent">
    <w:name w:val="Normal Indent"/>
    <w:aliases w:val="Char Char Char,Normal Indent Char Char Char Char Char Char Char Char Char Char... Char Char Char Char Char Char Char Char1,Char 153,Normal Indent Char1 Char,Normal Indent Char Char, Char Char Char  Char, Char Char Char  Char Char Char,ni"/>
    <w:basedOn w:val="Normal"/>
    <w:link w:val="NormalIndentChar"/>
    <w:uiPriority w:val="99"/>
    <w:unhideWhenUsed/>
    <w:rsid w:val="009F3A0B"/>
    <w:pPr>
      <w:spacing w:after="200" w:line="276" w:lineRule="auto"/>
      <w:ind w:left="720"/>
      <w:jc w:val="both"/>
    </w:pPr>
    <w:rPr>
      <w:rFonts w:ascii="Times New Roman" w:eastAsia="Calibri" w:hAnsi="Times New Roman" w:cs="Times New Roman"/>
      <w:sz w:val="28"/>
    </w:rPr>
  </w:style>
  <w:style w:type="paragraph" w:customStyle="1" w:styleId="BodyText4">
    <w:name w:val="Body Text4"/>
    <w:basedOn w:val="NormalIndent"/>
    <w:rsid w:val="009F3A0B"/>
    <w:pPr>
      <w:widowControl w:val="0"/>
      <w:numPr>
        <w:ilvl w:val="1"/>
      </w:numPr>
      <w:tabs>
        <w:tab w:val="num" w:pos="34"/>
        <w:tab w:val="left" w:pos="1224"/>
      </w:tabs>
      <w:snapToGrid w:val="0"/>
      <w:spacing w:before="40" w:after="0" w:line="300" w:lineRule="atLeast"/>
      <w:ind w:left="432" w:right="14"/>
      <w:jc w:val="left"/>
    </w:pPr>
    <w:rPr>
      <w:rFonts w:eastAsia="Times New Roman" w:cs="Arial"/>
      <w:snapToGrid w:val="0"/>
      <w:szCs w:val="20"/>
    </w:rPr>
  </w:style>
  <w:style w:type="paragraph" w:styleId="BodyText">
    <w:name w:val="Body Text"/>
    <w:aliases w:val="Body Text Char Char,Body Text Char Char Char,body text,bt Char Char Char Char Char Char Char,bt Char Char Char Char Char Char Char Char Char Char Char Char,bt Char Char Char Char Char Char Char Char Char Char Char Char Char Char Char Cha,bt"/>
    <w:basedOn w:val="Normal"/>
    <w:link w:val="BodyTextChar"/>
    <w:qFormat/>
    <w:rsid w:val="009F3A0B"/>
    <w:pPr>
      <w:keepNext/>
      <w:suppressAutoHyphens/>
      <w:spacing w:after="0" w:line="240" w:lineRule="auto"/>
      <w:ind w:firstLine="720"/>
      <w:jc w:val="both"/>
    </w:pPr>
    <w:rPr>
      <w:rFonts w:ascii="Times New Roman" w:eastAsia="Times New Roman" w:hAnsi="Times New Roman" w:cs="Times New Roman"/>
      <w:sz w:val="26"/>
      <w:szCs w:val="24"/>
      <w:lang w:val="da-DK" w:eastAsia="ar-SA"/>
    </w:rPr>
  </w:style>
  <w:style w:type="character" w:customStyle="1" w:styleId="BodyTextChar">
    <w:name w:val="Body Text Char"/>
    <w:aliases w:val="Body Text Char Char Char1,Body Text Char Char Char Char,body text Char,bt Char Char Char Char Char Char Char Char,bt Char Char Char Char Char Char Char Char Char Char Char Char Char,bt Char"/>
    <w:basedOn w:val="DefaultParagraphFont"/>
    <w:link w:val="BodyText"/>
    <w:rsid w:val="009F3A0B"/>
    <w:rPr>
      <w:rFonts w:ascii="Times New Roman" w:eastAsia="Times New Roman" w:hAnsi="Times New Roman" w:cs="Times New Roman"/>
      <w:sz w:val="26"/>
      <w:szCs w:val="24"/>
      <w:lang w:val="da-DK" w:eastAsia="ar-SA"/>
    </w:rPr>
  </w:style>
  <w:style w:type="paragraph" w:customStyle="1" w:styleId="NormalTB">
    <w:name w:val="NormalTB"/>
    <w:autoRedefine/>
    <w:rsid w:val="009F3A0B"/>
    <w:pPr>
      <w:keepNext/>
      <w:widowControl w:val="0"/>
      <w:tabs>
        <w:tab w:val="left" w:pos="443"/>
      </w:tabs>
      <w:spacing w:before="120" w:after="40" w:line="336" w:lineRule="auto"/>
    </w:pPr>
    <w:rPr>
      <w:rFonts w:ascii="Times New Roman" w:eastAsia="Times New Roman" w:hAnsi="Times New Roman" w:cs="Times New Roman"/>
      <w:sz w:val="28"/>
      <w:szCs w:val="28"/>
    </w:rPr>
  </w:style>
  <w:style w:type="character" w:customStyle="1" w:styleId="StyleBlue">
    <w:name w:val="Style Blue"/>
    <w:rsid w:val="009F3A0B"/>
    <w:rPr>
      <w:color w:val="000000"/>
    </w:rPr>
  </w:style>
  <w:style w:type="paragraph" w:customStyle="1" w:styleId="NormalYCKT">
    <w:name w:val="Normal_YCKT"/>
    <w:basedOn w:val="Normal"/>
    <w:link w:val="NormalYCKTChar"/>
    <w:qFormat/>
    <w:rsid w:val="009F3A0B"/>
    <w:pPr>
      <w:keepNext/>
      <w:keepLines/>
      <w:widowControl w:val="0"/>
      <w:spacing w:before="60" w:after="120" w:line="288" w:lineRule="auto"/>
      <w:ind w:firstLine="720"/>
      <w:contextualSpacing/>
      <w:jc w:val="both"/>
    </w:pPr>
    <w:rPr>
      <w:rFonts w:ascii="Times New Roman" w:eastAsia="Times New Roman" w:hAnsi="Times New Roman" w:cs="Times New Roman"/>
      <w:sz w:val="26"/>
      <w:szCs w:val="26"/>
      <w:lang w:val="nl-NL"/>
    </w:rPr>
  </w:style>
  <w:style w:type="character" w:customStyle="1" w:styleId="NormalYCKTChar">
    <w:name w:val="Normal_YCKT Char"/>
    <w:link w:val="NormalYCKT"/>
    <w:rsid w:val="009F3A0B"/>
    <w:rPr>
      <w:rFonts w:ascii="Times New Roman" w:eastAsia="Times New Roman" w:hAnsi="Times New Roman" w:cs="Times New Roman"/>
      <w:sz w:val="26"/>
      <w:szCs w:val="26"/>
      <w:lang w:val="nl-NL"/>
    </w:rPr>
  </w:style>
  <w:style w:type="paragraph" w:styleId="Revision">
    <w:name w:val="Revision"/>
    <w:hidden/>
    <w:uiPriority w:val="99"/>
    <w:semiHidden/>
    <w:rsid w:val="009F3A0B"/>
    <w:pPr>
      <w:spacing w:after="0" w:line="240" w:lineRule="auto"/>
    </w:pPr>
    <w:rPr>
      <w:rFonts w:ascii="Times New Roman" w:eastAsia="Calibri" w:hAnsi="Times New Roman" w:cs="Times New Roman"/>
      <w:sz w:val="28"/>
    </w:rPr>
  </w:style>
  <w:style w:type="paragraph" w:styleId="TOC4">
    <w:name w:val="toc 4"/>
    <w:basedOn w:val="Normal"/>
    <w:next w:val="Normal"/>
    <w:autoRedefine/>
    <w:uiPriority w:val="39"/>
    <w:unhideWhenUsed/>
    <w:rsid w:val="009F3A0B"/>
    <w:pPr>
      <w:spacing w:after="100" w:line="276" w:lineRule="auto"/>
      <w:ind w:left="840"/>
      <w:jc w:val="both"/>
    </w:pPr>
    <w:rPr>
      <w:rFonts w:ascii="Times New Roman" w:eastAsia="Calibri" w:hAnsi="Times New Roman" w:cs="Times New Roman"/>
      <w:sz w:val="28"/>
    </w:rPr>
  </w:style>
  <w:style w:type="numbering" w:customStyle="1" w:styleId="SRS">
    <w:name w:val="SRS"/>
    <w:rsid w:val="009F3A0B"/>
    <w:pPr>
      <w:numPr>
        <w:numId w:val="9"/>
      </w:numPr>
    </w:pPr>
  </w:style>
  <w:style w:type="paragraph" w:styleId="TOC5">
    <w:name w:val="toc 5"/>
    <w:basedOn w:val="Normal"/>
    <w:next w:val="Normal"/>
    <w:autoRedefine/>
    <w:uiPriority w:val="39"/>
    <w:unhideWhenUsed/>
    <w:rsid w:val="009F3A0B"/>
    <w:pPr>
      <w:spacing w:after="100"/>
      <w:ind w:left="880"/>
    </w:pPr>
    <w:rPr>
      <w:rFonts w:eastAsiaTheme="minorEastAsia"/>
    </w:rPr>
  </w:style>
  <w:style w:type="paragraph" w:styleId="TOC6">
    <w:name w:val="toc 6"/>
    <w:basedOn w:val="Normal"/>
    <w:next w:val="Normal"/>
    <w:autoRedefine/>
    <w:uiPriority w:val="39"/>
    <w:unhideWhenUsed/>
    <w:rsid w:val="009F3A0B"/>
    <w:pPr>
      <w:spacing w:after="100"/>
      <w:ind w:left="1100"/>
    </w:pPr>
    <w:rPr>
      <w:rFonts w:eastAsiaTheme="minorEastAsia"/>
    </w:rPr>
  </w:style>
  <w:style w:type="paragraph" w:styleId="TOC7">
    <w:name w:val="toc 7"/>
    <w:basedOn w:val="Normal"/>
    <w:next w:val="Normal"/>
    <w:autoRedefine/>
    <w:uiPriority w:val="39"/>
    <w:unhideWhenUsed/>
    <w:rsid w:val="009F3A0B"/>
    <w:pPr>
      <w:spacing w:after="100"/>
      <w:ind w:left="1320"/>
    </w:pPr>
    <w:rPr>
      <w:rFonts w:eastAsiaTheme="minorEastAsia"/>
    </w:rPr>
  </w:style>
  <w:style w:type="paragraph" w:styleId="TOC8">
    <w:name w:val="toc 8"/>
    <w:basedOn w:val="Normal"/>
    <w:next w:val="Normal"/>
    <w:autoRedefine/>
    <w:uiPriority w:val="39"/>
    <w:unhideWhenUsed/>
    <w:rsid w:val="009F3A0B"/>
    <w:pPr>
      <w:spacing w:after="100"/>
      <w:ind w:left="1540"/>
    </w:pPr>
    <w:rPr>
      <w:rFonts w:eastAsiaTheme="minorEastAsia"/>
    </w:rPr>
  </w:style>
  <w:style w:type="paragraph" w:styleId="TOC9">
    <w:name w:val="toc 9"/>
    <w:basedOn w:val="Normal"/>
    <w:next w:val="Normal"/>
    <w:autoRedefine/>
    <w:uiPriority w:val="39"/>
    <w:unhideWhenUsed/>
    <w:rsid w:val="009F3A0B"/>
    <w:pPr>
      <w:spacing w:after="100"/>
      <w:ind w:left="1760"/>
    </w:pPr>
    <w:rPr>
      <w:rFonts w:eastAsiaTheme="minorEastAsia"/>
    </w:rPr>
  </w:style>
  <w:style w:type="paragraph" w:customStyle="1" w:styleId="mucluc1">
    <w:name w:val="mucluc1"/>
    <w:basedOn w:val="TOC1"/>
    <w:link w:val="mucluc1Char"/>
    <w:qFormat/>
    <w:rsid w:val="009F3A0B"/>
    <w:pPr>
      <w:tabs>
        <w:tab w:val="right" w:leader="dot" w:pos="9062"/>
      </w:tabs>
      <w:spacing w:after="120"/>
    </w:pPr>
    <w:rPr>
      <w:b/>
      <w:noProof/>
    </w:rPr>
  </w:style>
  <w:style w:type="paragraph" w:customStyle="1" w:styleId="mucluc2">
    <w:name w:val="mucluc2"/>
    <w:basedOn w:val="TOC2"/>
    <w:link w:val="mucluc2Char"/>
    <w:qFormat/>
    <w:rsid w:val="009F3A0B"/>
    <w:pPr>
      <w:tabs>
        <w:tab w:val="clear" w:pos="9350"/>
        <w:tab w:val="right" w:leader="dot" w:pos="9062"/>
      </w:tabs>
      <w:spacing w:after="0"/>
      <w:ind w:left="278"/>
    </w:pPr>
    <w:rPr>
      <w:b/>
      <w:noProof/>
    </w:rPr>
  </w:style>
  <w:style w:type="character" w:customStyle="1" w:styleId="TOC1Char">
    <w:name w:val="TOC 1 Char"/>
    <w:basedOn w:val="DefaultParagraphFont"/>
    <w:link w:val="TOC1"/>
    <w:uiPriority w:val="39"/>
    <w:rsid w:val="009F3A0B"/>
    <w:rPr>
      <w:rFonts w:ascii="Times New Roman" w:eastAsia="Calibri" w:hAnsi="Times New Roman" w:cs="Times New Roman"/>
      <w:sz w:val="28"/>
    </w:rPr>
  </w:style>
  <w:style w:type="character" w:customStyle="1" w:styleId="mucluc1Char">
    <w:name w:val="mucluc1 Char"/>
    <w:basedOn w:val="TOC1Char"/>
    <w:link w:val="mucluc1"/>
    <w:rsid w:val="009F3A0B"/>
    <w:rPr>
      <w:rFonts w:ascii="Times New Roman" w:eastAsia="Calibri" w:hAnsi="Times New Roman" w:cs="Times New Roman"/>
      <w:b/>
      <w:noProof/>
      <w:sz w:val="28"/>
    </w:rPr>
  </w:style>
  <w:style w:type="paragraph" w:customStyle="1" w:styleId="mucluc3">
    <w:name w:val="mucluc3"/>
    <w:basedOn w:val="TOC3"/>
    <w:link w:val="mucluc3Char"/>
    <w:qFormat/>
    <w:rsid w:val="009F3A0B"/>
    <w:pPr>
      <w:tabs>
        <w:tab w:val="right" w:leader="dot" w:pos="9062"/>
      </w:tabs>
      <w:spacing w:after="0"/>
      <w:ind w:left="561"/>
    </w:pPr>
    <w:rPr>
      <w:noProof/>
    </w:rPr>
  </w:style>
  <w:style w:type="character" w:customStyle="1" w:styleId="TOC2Char">
    <w:name w:val="TOC 2 Char"/>
    <w:basedOn w:val="DefaultParagraphFont"/>
    <w:link w:val="TOC2"/>
    <w:uiPriority w:val="39"/>
    <w:rsid w:val="009F3A0B"/>
    <w:rPr>
      <w:rFonts w:ascii="Times New Roman" w:eastAsia="Calibri" w:hAnsi="Times New Roman" w:cs="Times New Roman"/>
      <w:sz w:val="28"/>
    </w:rPr>
  </w:style>
  <w:style w:type="character" w:customStyle="1" w:styleId="mucluc2Char">
    <w:name w:val="mucluc2 Char"/>
    <w:basedOn w:val="TOC2Char"/>
    <w:link w:val="mucluc2"/>
    <w:rsid w:val="009F3A0B"/>
    <w:rPr>
      <w:rFonts w:ascii="Times New Roman" w:eastAsia="Calibri" w:hAnsi="Times New Roman" w:cs="Times New Roman"/>
      <w:b/>
      <w:noProof/>
      <w:sz w:val="28"/>
    </w:rPr>
  </w:style>
  <w:style w:type="character" w:customStyle="1" w:styleId="TOC3Char">
    <w:name w:val="TOC 3 Char"/>
    <w:basedOn w:val="DefaultParagraphFont"/>
    <w:link w:val="TOC3"/>
    <w:uiPriority w:val="39"/>
    <w:rsid w:val="009F3A0B"/>
    <w:rPr>
      <w:rFonts w:ascii="Times New Roman" w:eastAsia="Calibri" w:hAnsi="Times New Roman" w:cs="Times New Roman"/>
      <w:sz w:val="28"/>
    </w:rPr>
  </w:style>
  <w:style w:type="character" w:customStyle="1" w:styleId="mucluc3Char">
    <w:name w:val="mucluc3 Char"/>
    <w:basedOn w:val="TOC3Char"/>
    <w:link w:val="mucluc3"/>
    <w:rsid w:val="009F3A0B"/>
    <w:rPr>
      <w:rFonts w:ascii="Times New Roman" w:eastAsia="Calibri" w:hAnsi="Times New Roman" w:cs="Times New Roman"/>
      <w:noProof/>
      <w:sz w:val="28"/>
    </w:rPr>
  </w:style>
  <w:style w:type="paragraph" w:customStyle="1" w:styleId="Bullet10">
    <w:name w:val="Bullet1"/>
    <w:basedOn w:val="Normal"/>
    <w:qFormat/>
    <w:rsid w:val="009F3A0B"/>
    <w:pPr>
      <w:numPr>
        <w:numId w:val="10"/>
      </w:numPr>
      <w:spacing w:after="0" w:line="240" w:lineRule="auto"/>
    </w:pPr>
    <w:rPr>
      <w:rFonts w:ascii="Times New Roman" w:eastAsia="SimSun" w:hAnsi="Times New Roman" w:cs="Times New Roman"/>
      <w:sz w:val="28"/>
      <w:szCs w:val="28"/>
      <w:lang w:val="vi-VN" w:eastAsia="zh-CN"/>
    </w:rPr>
  </w:style>
  <w:style w:type="paragraph" w:customStyle="1" w:styleId="Normal0">
    <w:name w:val=". Normal"/>
    <w:link w:val="NormalChar"/>
    <w:qFormat/>
    <w:rsid w:val="009F3A0B"/>
    <w:pPr>
      <w:spacing w:before="120" w:after="120" w:line="312" w:lineRule="auto"/>
      <w:ind w:left="288" w:firstLine="288"/>
      <w:jc w:val="both"/>
    </w:pPr>
    <w:rPr>
      <w:rFonts w:ascii="Times New Roman" w:eastAsia="Times New Roman" w:hAnsi="Times New Roman" w:cs="Times New Roman"/>
      <w:sz w:val="26"/>
      <w:szCs w:val="26"/>
    </w:rPr>
  </w:style>
  <w:style w:type="character" w:customStyle="1" w:styleId="NormalChar">
    <w:name w:val=". Normal Char"/>
    <w:link w:val="Normal0"/>
    <w:rsid w:val="009F3A0B"/>
    <w:rPr>
      <w:rFonts w:ascii="Times New Roman" w:eastAsia="Times New Roman" w:hAnsi="Times New Roman" w:cs="Times New Roman"/>
      <w:sz w:val="26"/>
      <w:szCs w:val="26"/>
    </w:rPr>
  </w:style>
  <w:style w:type="character" w:customStyle="1" w:styleId="NormalIndentChar">
    <w:name w:val="Normal Indent Char"/>
    <w:aliases w:val="Char Char Char Char,Normal Indent Char Char Char Char Char Char Char Char Char Char... Char Char Char Char Char Char Char Char1 Char,Char 153 Char,Normal Indent Char1 Char Char,Normal Indent Char Char Char, Char Char Char  Char Char"/>
    <w:link w:val="NormalIndent"/>
    <w:uiPriority w:val="99"/>
    <w:rsid w:val="009F3A0B"/>
    <w:rPr>
      <w:rFonts w:ascii="Times New Roman" w:eastAsia="Calibri" w:hAnsi="Times New Roman" w:cs="Times New Roman"/>
      <w:sz w:val="28"/>
    </w:rPr>
  </w:style>
  <w:style w:type="character" w:styleId="LineNumber">
    <w:name w:val="line number"/>
    <w:basedOn w:val="DefaultParagraphFont"/>
    <w:uiPriority w:val="99"/>
    <w:semiHidden/>
    <w:unhideWhenUsed/>
    <w:rsid w:val="009F3A0B"/>
  </w:style>
  <w:style w:type="character" w:customStyle="1" w:styleId="UnresolvedMention1">
    <w:name w:val="Unresolved Mention1"/>
    <w:basedOn w:val="DefaultParagraphFont"/>
    <w:uiPriority w:val="99"/>
    <w:semiHidden/>
    <w:unhideWhenUsed/>
    <w:rsid w:val="00034196"/>
    <w:rPr>
      <w:color w:val="605E5C"/>
      <w:shd w:val="clear" w:color="auto" w:fill="E1DFDD"/>
    </w:rPr>
  </w:style>
  <w:style w:type="character" w:customStyle="1" w:styleId="UnresolvedMention2">
    <w:name w:val="Unresolved Mention2"/>
    <w:basedOn w:val="DefaultParagraphFont"/>
    <w:uiPriority w:val="99"/>
    <w:semiHidden/>
    <w:unhideWhenUsed/>
    <w:rsid w:val="004441ED"/>
    <w:rPr>
      <w:color w:val="605E5C"/>
      <w:shd w:val="clear" w:color="auto" w:fill="E1DFDD"/>
    </w:rPr>
  </w:style>
  <w:style w:type="character" w:customStyle="1" w:styleId="UnresolvedMention">
    <w:name w:val="Unresolved Mention"/>
    <w:basedOn w:val="DefaultParagraphFont"/>
    <w:uiPriority w:val="99"/>
    <w:semiHidden/>
    <w:unhideWhenUsed/>
    <w:rsid w:val="00A85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273353">
      <w:bodyDiv w:val="1"/>
      <w:marLeft w:val="0"/>
      <w:marRight w:val="0"/>
      <w:marTop w:val="0"/>
      <w:marBottom w:val="0"/>
      <w:divBdr>
        <w:top w:val="none" w:sz="0" w:space="0" w:color="auto"/>
        <w:left w:val="none" w:sz="0" w:space="0" w:color="auto"/>
        <w:bottom w:val="none" w:sz="0" w:space="0" w:color="auto"/>
        <w:right w:val="none" w:sz="0" w:space="0" w:color="auto"/>
      </w:divBdr>
    </w:div>
    <w:div w:id="463353508">
      <w:bodyDiv w:val="1"/>
      <w:marLeft w:val="0"/>
      <w:marRight w:val="0"/>
      <w:marTop w:val="0"/>
      <w:marBottom w:val="0"/>
      <w:divBdr>
        <w:top w:val="none" w:sz="0" w:space="0" w:color="auto"/>
        <w:left w:val="none" w:sz="0" w:space="0" w:color="auto"/>
        <w:bottom w:val="none" w:sz="0" w:space="0" w:color="auto"/>
        <w:right w:val="none" w:sz="0" w:space="0" w:color="auto"/>
      </w:divBdr>
    </w:div>
    <w:div w:id="658774156">
      <w:bodyDiv w:val="1"/>
      <w:marLeft w:val="0"/>
      <w:marRight w:val="0"/>
      <w:marTop w:val="0"/>
      <w:marBottom w:val="0"/>
      <w:divBdr>
        <w:top w:val="none" w:sz="0" w:space="0" w:color="auto"/>
        <w:left w:val="none" w:sz="0" w:space="0" w:color="auto"/>
        <w:bottom w:val="none" w:sz="0" w:space="0" w:color="auto"/>
        <w:right w:val="none" w:sz="0" w:space="0" w:color="auto"/>
      </w:divBdr>
    </w:div>
    <w:div w:id="824780545">
      <w:bodyDiv w:val="1"/>
      <w:marLeft w:val="0"/>
      <w:marRight w:val="0"/>
      <w:marTop w:val="0"/>
      <w:marBottom w:val="0"/>
      <w:divBdr>
        <w:top w:val="none" w:sz="0" w:space="0" w:color="auto"/>
        <w:left w:val="none" w:sz="0" w:space="0" w:color="auto"/>
        <w:bottom w:val="none" w:sz="0" w:space="0" w:color="auto"/>
        <w:right w:val="none" w:sz="0" w:space="0" w:color="auto"/>
      </w:divBdr>
    </w:div>
    <w:div w:id="1553730128">
      <w:bodyDiv w:val="1"/>
      <w:marLeft w:val="0"/>
      <w:marRight w:val="0"/>
      <w:marTop w:val="0"/>
      <w:marBottom w:val="0"/>
      <w:divBdr>
        <w:top w:val="none" w:sz="0" w:space="0" w:color="auto"/>
        <w:left w:val="none" w:sz="0" w:space="0" w:color="auto"/>
        <w:bottom w:val="none" w:sz="0" w:space="0" w:color="auto"/>
        <w:right w:val="none" w:sz="0" w:space="0" w:color="auto"/>
      </w:divBdr>
    </w:div>
    <w:div w:id="2059937256">
      <w:bodyDiv w:val="1"/>
      <w:marLeft w:val="0"/>
      <w:marRight w:val="0"/>
      <w:marTop w:val="0"/>
      <w:marBottom w:val="0"/>
      <w:divBdr>
        <w:top w:val="none" w:sz="0" w:space="0" w:color="auto"/>
        <w:left w:val="none" w:sz="0" w:space="0" w:color="auto"/>
        <w:bottom w:val="none" w:sz="0" w:space="0" w:color="auto"/>
        <w:right w:val="none" w:sz="0" w:space="0" w:color="auto"/>
      </w:divBdr>
    </w:div>
    <w:div w:id="2082218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microsoft.com/office/2016/09/relationships/commentsIds" Target="commentsIds.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10.64.67.123/wps/myportal" TargetMode="External"/><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fontTable" Target="fontTable.xml"/><Relationship Id="rId13" Type="http://schemas.openxmlformats.org/officeDocument/2006/relationships/hyperlink" Target="http://10.64.67.123/wps/myportal" TargetMode="External"/><Relationship Id="rId18" Type="http://schemas.openxmlformats.org/officeDocument/2006/relationships/hyperlink" Target="http://10.64.67.123/wps/myportal" TargetMode="External"/><Relationship Id="rId39" Type="http://schemas.openxmlformats.org/officeDocument/2006/relationships/hyperlink" Target="http://10.64.67.123/wps/myportal" TargetMode="External"/><Relationship Id="rId109" Type="http://schemas.openxmlformats.org/officeDocument/2006/relationships/image" Target="media/image95.png"/><Relationship Id="rId34" Type="http://schemas.openxmlformats.org/officeDocument/2006/relationships/hyperlink" Target="http://10.64.67.123/wps/myportal"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10.64.67.123/wps/myporta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microsoft.com/office/2011/relationships/people" Target="peop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hyperlink" Target="http://10.64.67.123/wps/myportal" TargetMode="Externa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30722-D698-4AC1-A7FE-F8E312A70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210</Pages>
  <Words>24560</Words>
  <Characters>139992</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Thị Thùy Dung</dc:creator>
  <cp:keywords/>
  <dc:description/>
  <cp:lastModifiedBy>Duong Thai Son</cp:lastModifiedBy>
  <cp:revision>41</cp:revision>
  <cp:lastPrinted>2021-04-23T07:04:00Z</cp:lastPrinted>
  <dcterms:created xsi:type="dcterms:W3CDTF">2021-04-27T12:43:00Z</dcterms:created>
  <dcterms:modified xsi:type="dcterms:W3CDTF">2021-04-28T04:45:00Z</dcterms:modified>
</cp:coreProperties>
</file>