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Toc68696121"/>
    <w:bookmarkStart w:id="1" w:name="_Toc70073920"/>
    <w:p w14:paraId="4584A334" w14:textId="772EE687" w:rsidR="00476E13" w:rsidRPr="001164DE" w:rsidRDefault="00E10D49" w:rsidP="00476E13">
      <w:pPr>
        <w:widowControl w:val="0"/>
        <w:spacing w:beforeLines="60" w:before="144" w:after="0" w:line="312" w:lineRule="auto"/>
        <w:jc w:val="center"/>
        <w:outlineLvl w:val="0"/>
        <w:rPr>
          <w:rFonts w:ascii="Times New Roman" w:hAnsi="Times New Roman" w:cs="Times New Roman"/>
          <w:b/>
          <w:sz w:val="28"/>
          <w:szCs w:val="28"/>
          <w:lang w:val="vi-VN"/>
        </w:rPr>
      </w:pPr>
      <w:r w:rsidRPr="001164DE">
        <w:rPr>
          <w:rFonts w:ascii="Times New Roman" w:hAnsi="Times New Roman" w:cs="Times New Roman"/>
          <w:noProof/>
          <w:sz w:val="28"/>
          <w:szCs w:val="28"/>
        </w:rPr>
        <mc:AlternateContent>
          <mc:Choice Requires="wps">
            <w:drawing>
              <wp:anchor distT="0" distB="0" distL="114300" distR="114300" simplePos="0" relativeHeight="251659264" behindDoc="0" locked="0" layoutInCell="1" allowOverlap="1" wp14:anchorId="5E989B89" wp14:editId="6CA8120B">
                <wp:simplePos x="0" y="0"/>
                <wp:positionH relativeFrom="column">
                  <wp:posOffset>-299085</wp:posOffset>
                </wp:positionH>
                <wp:positionV relativeFrom="paragraph">
                  <wp:posOffset>8890</wp:posOffset>
                </wp:positionV>
                <wp:extent cx="6257925" cy="9191625"/>
                <wp:effectExtent l="19050" t="19050" r="47625" b="47625"/>
                <wp:wrapNone/>
                <wp:docPr id="65" name="Rectangle 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57925" cy="9191625"/>
                        </a:xfrm>
                        <a:prstGeom prst="rect">
                          <a:avLst/>
                        </a:prstGeom>
                        <a:noFill/>
                        <a:ln w="63500" cmpd="thickThin">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rect w14:anchorId="2C3E7E46" id="Rectangle 65" o:spid="_x0000_s1026" style="position:absolute;margin-left:-23.55pt;margin-top:.7pt;width:492.75pt;height:723.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" filled="f" strokeweight="5pt">
                <v:stroke linestyle="thickThin"/>
              </v:rect>
            </w:pict>
          </mc:Fallback>
        </mc:AlternateContent>
      </w:r>
      <w:r w:rsidR="002B7031" w:rsidRPr="001164DE">
        <w:rPr>
          <w:rFonts w:ascii="Times New Roman" w:hAnsi="Times New Roman" w:cs="Times New Roman"/>
          <w:b/>
          <w:sz w:val="28"/>
          <w:szCs w:val="28"/>
          <w:lang w:val="vi-VN"/>
        </w:rPr>
        <w:t>TỔNG CỤ</w:t>
      </w:r>
      <w:r w:rsidR="00476E13" w:rsidRPr="001164DE">
        <w:rPr>
          <w:rFonts w:ascii="Times New Roman" w:hAnsi="Times New Roman" w:cs="Times New Roman"/>
          <w:b/>
          <w:sz w:val="28"/>
          <w:szCs w:val="28"/>
          <w:lang w:val="vi-VN"/>
        </w:rPr>
        <w:t>C THUẾ</w:t>
      </w:r>
      <w:bookmarkEnd w:id="0"/>
      <w:bookmarkEnd w:id="1"/>
    </w:p>
    <w:p w14:paraId="0C75D690" w14:textId="77777777" w:rsidR="00476E13" w:rsidRPr="001164DE" w:rsidRDefault="00476E13" w:rsidP="00476E13">
      <w:pPr>
        <w:widowControl w:val="0"/>
        <w:spacing w:beforeLines="60" w:before="144" w:after="0" w:line="312" w:lineRule="auto"/>
        <w:jc w:val="center"/>
        <w:rPr>
          <w:rFonts w:ascii="Times New Roman" w:hAnsi="Times New Roman" w:cs="Times New Roman"/>
          <w:sz w:val="28"/>
          <w:szCs w:val="28"/>
          <w:lang w:val="vi-VN"/>
        </w:rPr>
      </w:pPr>
      <w:r w:rsidRPr="001164DE">
        <w:rPr>
          <w:rFonts w:ascii="Times New Roman" w:hAnsi="Times New Roman" w:cs="Times New Roman"/>
          <w:noProof/>
          <w:sz w:val="28"/>
          <w:szCs w:val="28"/>
        </w:rPr>
        <w:drawing>
          <wp:anchor distT="0" distB="0" distL="114300" distR="114300" simplePos="0" relativeHeight="251661312" behindDoc="0" locked="0" layoutInCell="1" allowOverlap="1" wp14:anchorId="2244D26D" wp14:editId="4549650E">
            <wp:simplePos x="0" y="0"/>
            <wp:positionH relativeFrom="column">
              <wp:posOffset>2418080</wp:posOffset>
            </wp:positionH>
            <wp:positionV relativeFrom="paragraph">
              <wp:posOffset>15240</wp:posOffset>
            </wp:positionV>
            <wp:extent cx="935990" cy="892810"/>
            <wp:effectExtent l="0" t="0" r="0" b="2540"/>
            <wp:wrapSquare wrapText="lef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35990" cy="8928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FB50F88" w14:textId="77777777" w:rsidR="00476E13" w:rsidRPr="001164DE" w:rsidRDefault="00476E13" w:rsidP="00476E13">
      <w:pPr>
        <w:widowControl w:val="0"/>
        <w:spacing w:beforeLines="60" w:before="144" w:after="0" w:line="312" w:lineRule="auto"/>
        <w:jc w:val="center"/>
        <w:rPr>
          <w:rFonts w:ascii="Times New Roman" w:hAnsi="Times New Roman" w:cs="Times New Roman"/>
          <w:sz w:val="28"/>
          <w:szCs w:val="28"/>
          <w:lang w:val="vi-VN"/>
        </w:rPr>
      </w:pPr>
    </w:p>
    <w:p w14:paraId="0021973F" w14:textId="77777777" w:rsidR="00476E13" w:rsidRPr="001164DE" w:rsidRDefault="00476E13" w:rsidP="00476E13">
      <w:pPr>
        <w:widowControl w:val="0"/>
        <w:spacing w:beforeLines="60" w:before="144" w:after="0" w:line="312" w:lineRule="auto"/>
        <w:jc w:val="center"/>
        <w:rPr>
          <w:rFonts w:ascii="Times New Roman" w:hAnsi="Times New Roman" w:cs="Times New Roman"/>
          <w:sz w:val="28"/>
          <w:szCs w:val="28"/>
          <w:lang w:val="vi-VN"/>
        </w:rPr>
      </w:pPr>
    </w:p>
    <w:p w14:paraId="23B40043" w14:textId="77777777" w:rsidR="00476E13" w:rsidRPr="001164DE" w:rsidRDefault="00476E13" w:rsidP="00476E13">
      <w:pPr>
        <w:widowControl w:val="0"/>
        <w:spacing w:beforeLines="60" w:before="144" w:after="0" w:line="312" w:lineRule="auto"/>
        <w:jc w:val="center"/>
        <w:rPr>
          <w:rFonts w:ascii="Times New Roman" w:hAnsi="Times New Roman" w:cs="Times New Roman"/>
          <w:sz w:val="28"/>
          <w:szCs w:val="28"/>
          <w:lang w:val="vi-VN"/>
        </w:rPr>
      </w:pPr>
    </w:p>
    <w:p w14:paraId="4B7AE2E8" w14:textId="77777777" w:rsidR="00476E13" w:rsidRPr="001164DE" w:rsidRDefault="00476E13" w:rsidP="00476E13">
      <w:pPr>
        <w:widowControl w:val="0"/>
        <w:spacing w:beforeLines="60" w:before="144" w:after="0" w:line="312" w:lineRule="auto"/>
        <w:jc w:val="center"/>
        <w:rPr>
          <w:rFonts w:ascii="Times New Roman" w:hAnsi="Times New Roman" w:cs="Times New Roman"/>
          <w:sz w:val="28"/>
          <w:szCs w:val="28"/>
          <w:lang w:val="vi-VN"/>
        </w:rPr>
      </w:pPr>
    </w:p>
    <w:p w14:paraId="445FBAF8" w14:textId="77777777" w:rsidR="00476E13" w:rsidRPr="001164DE" w:rsidRDefault="00476E13" w:rsidP="00476E13">
      <w:pPr>
        <w:widowControl w:val="0"/>
        <w:spacing w:beforeLines="60" w:before="144" w:after="0" w:line="312" w:lineRule="auto"/>
        <w:jc w:val="center"/>
        <w:rPr>
          <w:rFonts w:ascii="Times New Roman" w:hAnsi="Times New Roman" w:cs="Times New Roman"/>
          <w:sz w:val="28"/>
          <w:szCs w:val="28"/>
          <w:lang w:val="vi-VN"/>
        </w:rPr>
      </w:pPr>
    </w:p>
    <w:p w14:paraId="27948A05" w14:textId="77777777" w:rsidR="00476E13" w:rsidRPr="001164DE" w:rsidRDefault="00476E13" w:rsidP="00476E13">
      <w:pPr>
        <w:widowControl w:val="0"/>
        <w:spacing w:beforeLines="60" w:before="144" w:after="0" w:line="312" w:lineRule="auto"/>
        <w:jc w:val="center"/>
        <w:rPr>
          <w:rFonts w:ascii="Times New Roman" w:hAnsi="Times New Roman" w:cs="Times New Roman"/>
          <w:sz w:val="28"/>
          <w:szCs w:val="28"/>
          <w:lang w:val="vi-VN"/>
        </w:rPr>
      </w:pPr>
    </w:p>
    <w:p w14:paraId="087FB810" w14:textId="77777777" w:rsidR="00476E13" w:rsidRPr="001164DE" w:rsidRDefault="00476E13" w:rsidP="00476E13">
      <w:pPr>
        <w:widowControl w:val="0"/>
        <w:spacing w:beforeLines="60" w:before="144" w:after="0" w:line="312" w:lineRule="auto"/>
        <w:jc w:val="center"/>
        <w:rPr>
          <w:rFonts w:ascii="Times New Roman" w:hAnsi="Times New Roman" w:cs="Times New Roman"/>
          <w:sz w:val="28"/>
          <w:szCs w:val="28"/>
          <w:lang w:val="vi-VN"/>
        </w:rPr>
      </w:pPr>
    </w:p>
    <w:p w14:paraId="26C4F3EA" w14:textId="77777777" w:rsidR="00476E13" w:rsidRPr="001164DE" w:rsidRDefault="00476E13" w:rsidP="00476E13">
      <w:pPr>
        <w:widowControl w:val="0"/>
        <w:spacing w:beforeLines="60" w:before="144" w:after="0" w:line="312" w:lineRule="auto"/>
        <w:jc w:val="center"/>
        <w:rPr>
          <w:rFonts w:ascii="Times New Roman" w:hAnsi="Times New Roman" w:cs="Times New Roman"/>
          <w:sz w:val="28"/>
          <w:szCs w:val="28"/>
          <w:lang w:val="vi-VN"/>
        </w:rPr>
      </w:pPr>
    </w:p>
    <w:p w14:paraId="6CCE1107" w14:textId="77777777" w:rsidR="00476E13" w:rsidRPr="001164DE" w:rsidRDefault="00476E13" w:rsidP="00476E13">
      <w:pPr>
        <w:widowControl w:val="0"/>
        <w:spacing w:after="0" w:line="312" w:lineRule="auto"/>
        <w:jc w:val="center"/>
        <w:outlineLvl w:val="0"/>
        <w:rPr>
          <w:rFonts w:ascii="Times New Roman" w:hAnsi="Times New Roman" w:cs="Times New Roman"/>
          <w:b/>
          <w:sz w:val="28"/>
          <w:szCs w:val="28"/>
          <w:lang w:val="vi-VN"/>
        </w:rPr>
      </w:pPr>
      <w:bookmarkStart w:id="2" w:name="_Toc68696122"/>
      <w:bookmarkStart w:id="3" w:name="_Toc70073921"/>
      <w:r w:rsidRPr="001164DE">
        <w:rPr>
          <w:rFonts w:ascii="Times New Roman" w:hAnsi="Times New Roman" w:cs="Times New Roman"/>
          <w:b/>
          <w:sz w:val="28"/>
          <w:szCs w:val="28"/>
          <w:lang w:val="vi-VN"/>
        </w:rPr>
        <w:t>TÀI LIỆU</w:t>
      </w:r>
      <w:bookmarkEnd w:id="2"/>
      <w:bookmarkEnd w:id="3"/>
      <w:r w:rsidRPr="001164DE">
        <w:rPr>
          <w:rFonts w:ascii="Times New Roman" w:hAnsi="Times New Roman" w:cs="Times New Roman"/>
          <w:b/>
          <w:sz w:val="28"/>
          <w:szCs w:val="28"/>
          <w:lang w:val="vi-VN"/>
        </w:rPr>
        <w:t xml:space="preserve"> </w:t>
      </w:r>
    </w:p>
    <w:p w14:paraId="38701C26" w14:textId="77777777" w:rsidR="00476E13" w:rsidRPr="001164DE" w:rsidRDefault="00476E13" w:rsidP="00476E13">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THIẾT KẾ CHỨC NĂNG ỨNG DỤNG</w:t>
      </w:r>
    </w:p>
    <w:p w14:paraId="3FF4B925" w14:textId="77777777" w:rsidR="00476E13" w:rsidRPr="001164DE" w:rsidRDefault="00476E13" w:rsidP="00476E13">
      <w:pPr>
        <w:widowControl w:val="0"/>
        <w:spacing w:after="0" w:line="312" w:lineRule="auto"/>
        <w:jc w:val="center"/>
        <w:rPr>
          <w:rFonts w:ascii="Times New Roman" w:hAnsi="Times New Roman" w:cs="Times New Roman"/>
          <w:b/>
          <w:sz w:val="28"/>
          <w:szCs w:val="28"/>
          <w:lang w:val="vi-VN"/>
        </w:rPr>
      </w:pPr>
    </w:p>
    <w:p w14:paraId="2A6F8407" w14:textId="77777777" w:rsidR="00476E13" w:rsidRPr="001164DE" w:rsidRDefault="00476E13" w:rsidP="00476E13">
      <w:pPr>
        <w:widowControl w:val="0"/>
        <w:spacing w:after="0" w:line="312" w:lineRule="auto"/>
        <w:jc w:val="center"/>
        <w:rPr>
          <w:rFonts w:ascii="Times New Roman" w:hAnsi="Times New Roman" w:cs="Times New Roman"/>
          <w:b/>
          <w:sz w:val="28"/>
          <w:szCs w:val="28"/>
          <w:lang w:val="vi-VN"/>
        </w:rPr>
      </w:pPr>
    </w:p>
    <w:p w14:paraId="1328D43E" w14:textId="77777777" w:rsidR="00476E13" w:rsidRPr="001164DE" w:rsidRDefault="00476E13" w:rsidP="00476E13">
      <w:pPr>
        <w:widowControl w:val="0"/>
        <w:spacing w:after="0" w:line="312" w:lineRule="auto"/>
        <w:jc w:val="center"/>
        <w:rPr>
          <w:rFonts w:ascii="Times New Roman" w:hAnsi="Times New Roman" w:cs="Times New Roman"/>
          <w:b/>
          <w:sz w:val="28"/>
          <w:szCs w:val="28"/>
          <w:lang w:val="vi-VN"/>
        </w:rPr>
      </w:pPr>
    </w:p>
    <w:p w14:paraId="2062FDE1" w14:textId="77777777" w:rsidR="00476E13" w:rsidRPr="001164DE" w:rsidRDefault="00476E13" w:rsidP="00476E13">
      <w:pPr>
        <w:widowControl w:val="0"/>
        <w:spacing w:before="120" w:after="120" w:line="312" w:lineRule="auto"/>
        <w:jc w:val="center"/>
        <w:outlineLvl w:val="0"/>
        <w:rPr>
          <w:rFonts w:ascii="Times New Roman" w:hAnsi="Times New Roman" w:cs="Times New Roman"/>
          <w:b/>
          <w:sz w:val="28"/>
          <w:szCs w:val="28"/>
          <w:lang w:val="vi-VN"/>
        </w:rPr>
      </w:pPr>
      <w:bookmarkStart w:id="4" w:name="_Toc68696123"/>
      <w:bookmarkStart w:id="5" w:name="_Toc70073922"/>
      <w:r w:rsidRPr="001164DE">
        <w:rPr>
          <w:rFonts w:ascii="Times New Roman" w:hAnsi="Times New Roman" w:cs="Times New Roman"/>
          <w:b/>
          <w:sz w:val="28"/>
          <w:szCs w:val="28"/>
          <w:lang w:val="vi-VN"/>
        </w:rPr>
        <w:t>Hợp đồng số: 15/2020/HĐKT/TCT-TINHVAN</w:t>
      </w:r>
      <w:bookmarkEnd w:id="4"/>
      <w:bookmarkEnd w:id="5"/>
    </w:p>
    <w:p w14:paraId="10B272CA" w14:textId="77777777" w:rsidR="00476E13" w:rsidRPr="001164DE" w:rsidRDefault="00476E13" w:rsidP="00476E13">
      <w:pPr>
        <w:widowControl w:val="0"/>
        <w:spacing w:before="120" w:after="120" w:line="312" w:lineRule="auto"/>
        <w:ind w:right="52"/>
        <w:jc w:val="center"/>
        <w:rPr>
          <w:rFonts w:ascii="Times New Roman" w:hAnsi="Times New Roman" w:cs="Times New Roman"/>
          <w:b/>
          <w:i/>
          <w:sz w:val="28"/>
          <w:szCs w:val="28"/>
          <w:lang w:val="vi-VN"/>
        </w:rPr>
      </w:pPr>
      <w:r w:rsidRPr="001164DE">
        <w:rPr>
          <w:rFonts w:ascii="Times New Roman" w:hAnsi="Times New Roman" w:cs="Times New Roman"/>
          <w:b/>
          <w:i/>
          <w:sz w:val="28"/>
          <w:szCs w:val="28"/>
          <w:lang w:val="vi-VN"/>
        </w:rPr>
        <w:t xml:space="preserve">Gói thầu: Nâng cấp Trang thông tin điện tử ngành Thuế đáp ứng yêu cầu </w:t>
      </w:r>
    </w:p>
    <w:p w14:paraId="28EA5EE4" w14:textId="77777777" w:rsidR="00476E13" w:rsidRPr="001164DE" w:rsidRDefault="00476E13" w:rsidP="00476E13">
      <w:pPr>
        <w:widowControl w:val="0"/>
        <w:spacing w:before="120" w:after="120" w:line="312" w:lineRule="auto"/>
        <w:ind w:right="52"/>
        <w:jc w:val="center"/>
        <w:rPr>
          <w:rFonts w:ascii="Times New Roman" w:hAnsi="Times New Roman" w:cs="Times New Roman"/>
          <w:i/>
          <w:sz w:val="28"/>
          <w:szCs w:val="28"/>
          <w:lang w:val="vi-VN"/>
        </w:rPr>
      </w:pPr>
      <w:r w:rsidRPr="001164DE">
        <w:rPr>
          <w:rFonts w:ascii="Times New Roman" w:hAnsi="Times New Roman" w:cs="Times New Roman"/>
          <w:b/>
          <w:i/>
          <w:sz w:val="28"/>
          <w:szCs w:val="28"/>
          <w:lang w:val="vi-VN"/>
        </w:rPr>
        <w:t>triển khai Tạp chí Thuế điện tử</w:t>
      </w:r>
    </w:p>
    <w:p w14:paraId="42470A73" w14:textId="77777777" w:rsidR="00476E13" w:rsidRPr="001164DE" w:rsidRDefault="00476E13" w:rsidP="00476E13">
      <w:pPr>
        <w:widowControl w:val="0"/>
        <w:spacing w:beforeLines="60" w:before="144" w:after="0" w:line="312" w:lineRule="auto"/>
        <w:jc w:val="center"/>
        <w:rPr>
          <w:rFonts w:ascii="Times New Roman" w:hAnsi="Times New Roman" w:cs="Times New Roman"/>
          <w:sz w:val="28"/>
          <w:szCs w:val="28"/>
          <w:lang w:val="vi-VN"/>
        </w:rPr>
      </w:pPr>
    </w:p>
    <w:tbl>
      <w:tblPr>
        <w:tblpPr w:leftFromText="180" w:rightFromText="180" w:vertAnchor="text" w:horzAnchor="margin" w:tblpXSpec="center" w:tblpY="89"/>
        <w:tblW w:w="383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93"/>
        <w:gridCol w:w="3748"/>
      </w:tblGrid>
      <w:tr w:rsidR="00476E13" w:rsidRPr="001164DE" w14:paraId="5FA8F1C0" w14:textId="77777777" w:rsidTr="00476E13">
        <w:tc>
          <w:tcPr>
            <w:tcW w:w="2652" w:type="pct"/>
            <w:shd w:val="clear" w:color="auto" w:fill="auto"/>
            <w:vAlign w:val="center"/>
          </w:tcPr>
          <w:p w14:paraId="3A68AB67" w14:textId="77777777" w:rsidR="00476E13" w:rsidRPr="001164DE" w:rsidRDefault="00476E13" w:rsidP="00476E13">
            <w:pPr>
              <w:widowControl w:val="0"/>
              <w:spacing w:beforeLines="60" w:before="144"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 xml:space="preserve">Mã </w:t>
            </w:r>
            <w:r w:rsidRPr="001164DE">
              <w:rPr>
                <w:rFonts w:ascii="Times New Roman" w:hAnsi="Times New Roman" w:cs="Times New Roman"/>
                <w:sz w:val="28"/>
                <w:szCs w:val="28"/>
              </w:rPr>
              <w:t>dự án</w:t>
            </w:r>
            <w:r w:rsidRPr="001164DE">
              <w:rPr>
                <w:rFonts w:ascii="Times New Roman" w:hAnsi="Times New Roman" w:cs="Times New Roman"/>
                <w:sz w:val="28"/>
                <w:szCs w:val="28"/>
                <w:lang w:val="vi-VN"/>
              </w:rPr>
              <w:t>:</w:t>
            </w:r>
          </w:p>
        </w:tc>
        <w:tc>
          <w:tcPr>
            <w:tcW w:w="2348" w:type="pct"/>
            <w:shd w:val="clear" w:color="auto" w:fill="auto"/>
            <w:vAlign w:val="center"/>
          </w:tcPr>
          <w:p w14:paraId="5C846F26" w14:textId="77777777" w:rsidR="00476E13" w:rsidRPr="001164DE" w:rsidRDefault="00476E13" w:rsidP="00476E13">
            <w:pPr>
              <w:widowControl w:val="0"/>
              <w:spacing w:beforeLines="60" w:before="144" w:after="0" w:line="312" w:lineRule="auto"/>
              <w:rPr>
                <w:rFonts w:ascii="Times New Roman" w:hAnsi="Times New Roman" w:cs="Times New Roman"/>
                <w:b/>
                <w:sz w:val="28"/>
                <w:szCs w:val="28"/>
              </w:rPr>
            </w:pPr>
            <w:r w:rsidRPr="001164DE">
              <w:rPr>
                <w:rFonts w:ascii="Times New Roman" w:hAnsi="Times New Roman" w:cs="Times New Roman"/>
                <w:b/>
                <w:sz w:val="28"/>
                <w:szCs w:val="28"/>
              </w:rPr>
              <w:t>TTĐT_TCT_2020</w:t>
            </w:r>
          </w:p>
        </w:tc>
      </w:tr>
      <w:tr w:rsidR="00476E13" w:rsidRPr="001164DE" w14:paraId="296D6088" w14:textId="77777777" w:rsidTr="00476E13">
        <w:tc>
          <w:tcPr>
            <w:tcW w:w="2652" w:type="pct"/>
            <w:shd w:val="clear" w:color="auto" w:fill="auto"/>
            <w:vAlign w:val="center"/>
          </w:tcPr>
          <w:p w14:paraId="6F4F30A2" w14:textId="77777777" w:rsidR="00476E13" w:rsidRPr="001164DE" w:rsidRDefault="00476E13" w:rsidP="00476E13">
            <w:pPr>
              <w:widowControl w:val="0"/>
              <w:spacing w:beforeLines="60" w:before="144" w:after="0" w:line="312" w:lineRule="auto"/>
              <w:rPr>
                <w:rFonts w:ascii="Times New Roman" w:hAnsi="Times New Roman" w:cs="Times New Roman"/>
                <w:sz w:val="28"/>
                <w:szCs w:val="28"/>
                <w:lang w:val="vi-VN"/>
              </w:rPr>
            </w:pPr>
            <w:r w:rsidRPr="001164DE">
              <w:rPr>
                <w:rFonts w:ascii="Times New Roman" w:hAnsi="Times New Roman" w:cs="Times New Roman"/>
                <w:sz w:val="28"/>
                <w:szCs w:val="28"/>
              </w:rPr>
              <w:t>Mã tài liệu</w:t>
            </w:r>
            <w:r w:rsidRPr="001164DE">
              <w:rPr>
                <w:rFonts w:ascii="Times New Roman" w:hAnsi="Times New Roman" w:cs="Times New Roman"/>
                <w:sz w:val="28"/>
                <w:szCs w:val="28"/>
                <w:lang w:val="vi-VN"/>
              </w:rPr>
              <w:t>:</w:t>
            </w:r>
          </w:p>
        </w:tc>
        <w:tc>
          <w:tcPr>
            <w:tcW w:w="2348" w:type="pct"/>
            <w:shd w:val="clear" w:color="auto" w:fill="auto"/>
            <w:vAlign w:val="center"/>
          </w:tcPr>
          <w:p w14:paraId="4C09A78B" w14:textId="77777777" w:rsidR="00476E13" w:rsidRPr="001164DE" w:rsidRDefault="00476E13" w:rsidP="00476E13">
            <w:pPr>
              <w:widowControl w:val="0"/>
              <w:spacing w:beforeLines="60" w:before="144" w:after="0" w:line="312" w:lineRule="auto"/>
              <w:rPr>
                <w:rFonts w:ascii="Times New Roman" w:hAnsi="Times New Roman" w:cs="Times New Roman"/>
                <w:b/>
                <w:sz w:val="28"/>
                <w:szCs w:val="28"/>
                <w:lang w:val="vi-VN"/>
              </w:rPr>
            </w:pPr>
            <w:r w:rsidRPr="001164DE">
              <w:rPr>
                <w:rFonts w:ascii="Times New Roman" w:hAnsi="Times New Roman" w:cs="Times New Roman"/>
                <w:b/>
                <w:sz w:val="28"/>
                <w:szCs w:val="28"/>
              </w:rPr>
              <w:t>TTĐT_TCT_2021_TKCNUD</w:t>
            </w:r>
          </w:p>
        </w:tc>
      </w:tr>
      <w:tr w:rsidR="00476E13" w:rsidRPr="001164DE" w14:paraId="799B3DBE" w14:textId="77777777" w:rsidTr="00476E13">
        <w:tc>
          <w:tcPr>
            <w:tcW w:w="2652" w:type="pct"/>
            <w:shd w:val="clear" w:color="auto" w:fill="auto"/>
            <w:vAlign w:val="center"/>
          </w:tcPr>
          <w:p w14:paraId="641CFD7F" w14:textId="77777777" w:rsidR="00476E13" w:rsidRPr="001164DE" w:rsidRDefault="00476E13" w:rsidP="00476E13">
            <w:pPr>
              <w:widowControl w:val="0"/>
              <w:spacing w:beforeLines="60" w:before="144" w:after="0" w:line="312" w:lineRule="auto"/>
              <w:rPr>
                <w:rFonts w:ascii="Times New Roman" w:hAnsi="Times New Roman" w:cs="Times New Roman"/>
                <w:sz w:val="28"/>
                <w:szCs w:val="28"/>
              </w:rPr>
            </w:pPr>
            <w:r w:rsidRPr="001164DE">
              <w:rPr>
                <w:rFonts w:ascii="Times New Roman" w:hAnsi="Times New Roman" w:cs="Times New Roman"/>
                <w:sz w:val="28"/>
                <w:szCs w:val="28"/>
              </w:rPr>
              <w:t>Phiên bản tài liệu:</w:t>
            </w:r>
          </w:p>
        </w:tc>
        <w:tc>
          <w:tcPr>
            <w:tcW w:w="2348" w:type="pct"/>
            <w:shd w:val="clear" w:color="auto" w:fill="auto"/>
            <w:vAlign w:val="center"/>
          </w:tcPr>
          <w:p w14:paraId="4735E4E7" w14:textId="77777777" w:rsidR="00476E13" w:rsidRPr="001164DE" w:rsidRDefault="00476E13" w:rsidP="00476E13">
            <w:pPr>
              <w:widowControl w:val="0"/>
              <w:spacing w:beforeLines="60" w:before="144" w:after="0" w:line="312" w:lineRule="auto"/>
              <w:rPr>
                <w:rFonts w:ascii="Times New Roman" w:hAnsi="Times New Roman" w:cs="Times New Roman"/>
                <w:b/>
                <w:sz w:val="28"/>
                <w:szCs w:val="28"/>
              </w:rPr>
            </w:pPr>
            <w:r w:rsidRPr="001164DE">
              <w:rPr>
                <w:rFonts w:ascii="Times New Roman" w:hAnsi="Times New Roman" w:cs="Times New Roman"/>
                <w:b/>
                <w:sz w:val="28"/>
                <w:szCs w:val="28"/>
              </w:rPr>
              <w:t>V1.0</w:t>
            </w:r>
          </w:p>
        </w:tc>
      </w:tr>
    </w:tbl>
    <w:p w14:paraId="539C9B55" w14:textId="77777777" w:rsidR="00476E13" w:rsidRPr="001164DE" w:rsidRDefault="00476E13" w:rsidP="00476E13">
      <w:pPr>
        <w:widowControl w:val="0"/>
        <w:spacing w:beforeLines="60" w:before="144" w:after="0" w:line="312" w:lineRule="auto"/>
        <w:jc w:val="center"/>
        <w:rPr>
          <w:rFonts w:ascii="Times New Roman" w:hAnsi="Times New Roman" w:cs="Times New Roman"/>
          <w:sz w:val="28"/>
          <w:szCs w:val="28"/>
          <w:lang w:val="vi-VN"/>
        </w:rPr>
      </w:pPr>
    </w:p>
    <w:p w14:paraId="39FFE8B7" w14:textId="77777777" w:rsidR="00476E13" w:rsidRPr="001164DE" w:rsidRDefault="00476E13" w:rsidP="00476E13">
      <w:pPr>
        <w:widowControl w:val="0"/>
        <w:spacing w:beforeLines="60" w:before="144" w:after="0" w:line="312" w:lineRule="auto"/>
        <w:jc w:val="center"/>
        <w:rPr>
          <w:rFonts w:ascii="Times New Roman" w:hAnsi="Times New Roman" w:cs="Times New Roman"/>
          <w:sz w:val="28"/>
          <w:szCs w:val="28"/>
          <w:lang w:val="vi-VN"/>
        </w:rPr>
      </w:pPr>
    </w:p>
    <w:p w14:paraId="298F9058" w14:textId="77777777" w:rsidR="00476E13" w:rsidRPr="001164DE" w:rsidRDefault="00476E13" w:rsidP="00476E13">
      <w:pPr>
        <w:widowControl w:val="0"/>
        <w:spacing w:beforeLines="60" w:before="144" w:after="0" w:line="312" w:lineRule="auto"/>
        <w:jc w:val="center"/>
        <w:rPr>
          <w:rFonts w:ascii="Times New Roman" w:hAnsi="Times New Roman" w:cs="Times New Roman"/>
          <w:i/>
          <w:sz w:val="28"/>
          <w:szCs w:val="28"/>
          <w:lang w:val="vi-VN"/>
        </w:rPr>
      </w:pPr>
    </w:p>
    <w:p w14:paraId="03A14DF9" w14:textId="77777777" w:rsidR="00476E13" w:rsidRPr="001164DE" w:rsidRDefault="00476E13" w:rsidP="00476E13">
      <w:pPr>
        <w:widowControl w:val="0"/>
        <w:spacing w:beforeLines="60" w:before="144" w:after="0" w:line="312" w:lineRule="auto"/>
        <w:jc w:val="center"/>
        <w:rPr>
          <w:rFonts w:ascii="Times New Roman" w:hAnsi="Times New Roman" w:cs="Times New Roman"/>
          <w:i/>
          <w:sz w:val="28"/>
          <w:szCs w:val="28"/>
          <w:lang w:val="vi-VN"/>
        </w:rPr>
      </w:pPr>
    </w:p>
    <w:p w14:paraId="5E39004E" w14:textId="77777777" w:rsidR="00476E13" w:rsidRPr="001164DE" w:rsidRDefault="00476E13" w:rsidP="00476E13">
      <w:pPr>
        <w:widowControl w:val="0"/>
        <w:spacing w:beforeLines="60" w:before="144" w:after="0" w:line="312" w:lineRule="auto"/>
        <w:jc w:val="center"/>
        <w:rPr>
          <w:rFonts w:ascii="Times New Roman" w:hAnsi="Times New Roman" w:cs="Times New Roman"/>
          <w:i/>
          <w:sz w:val="28"/>
          <w:szCs w:val="28"/>
          <w:lang w:val="vi-VN"/>
        </w:rPr>
      </w:pPr>
    </w:p>
    <w:p w14:paraId="4BCD88AD" w14:textId="77777777" w:rsidR="00476E13" w:rsidRPr="001164DE" w:rsidRDefault="00476E13" w:rsidP="00476E13">
      <w:pPr>
        <w:widowControl w:val="0"/>
        <w:spacing w:beforeLines="60" w:before="144" w:after="0" w:line="312" w:lineRule="auto"/>
        <w:jc w:val="center"/>
        <w:rPr>
          <w:rFonts w:ascii="Times New Roman" w:hAnsi="Times New Roman" w:cs="Times New Roman"/>
          <w:i/>
          <w:sz w:val="28"/>
          <w:szCs w:val="28"/>
          <w:lang w:val="vi-VN"/>
        </w:rPr>
      </w:pPr>
    </w:p>
    <w:p w14:paraId="2701349C" w14:textId="77777777" w:rsidR="00476E13" w:rsidRPr="001164DE" w:rsidRDefault="00476E13" w:rsidP="00476E13">
      <w:pPr>
        <w:widowControl w:val="0"/>
        <w:spacing w:beforeLines="60" w:before="144" w:after="0" w:line="312" w:lineRule="auto"/>
        <w:jc w:val="center"/>
        <w:rPr>
          <w:rFonts w:ascii="Times New Roman" w:hAnsi="Times New Roman" w:cs="Times New Roman"/>
          <w:i/>
          <w:sz w:val="28"/>
          <w:szCs w:val="28"/>
          <w:lang w:val="vi-VN"/>
        </w:rPr>
      </w:pPr>
    </w:p>
    <w:p w14:paraId="732F7815" w14:textId="77777777" w:rsidR="00476E13" w:rsidRPr="001164DE" w:rsidRDefault="00476E13" w:rsidP="00476E13">
      <w:pPr>
        <w:widowControl w:val="0"/>
        <w:spacing w:beforeLines="60" w:before="144"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lang w:val="vi-VN"/>
        </w:rPr>
        <w:t>Hà Nội, năm 202</w:t>
      </w:r>
      <w:r w:rsidRPr="001164DE">
        <w:rPr>
          <w:rFonts w:ascii="Times New Roman" w:hAnsi="Times New Roman" w:cs="Times New Roman"/>
          <w:b/>
          <w:sz w:val="28"/>
          <w:szCs w:val="28"/>
        </w:rPr>
        <w:t>1</w:t>
      </w:r>
    </w:p>
    <w:p w14:paraId="4FC482C8" w14:textId="77777777" w:rsidR="001D5922" w:rsidRPr="001164DE" w:rsidRDefault="001D5922" w:rsidP="001D5922">
      <w:pPr>
        <w:keepNext/>
        <w:keepLines/>
        <w:pageBreakBefore/>
        <w:spacing w:line="312" w:lineRule="auto"/>
        <w:jc w:val="center"/>
        <w:outlineLvl w:val="0"/>
        <w:rPr>
          <w:rFonts w:ascii="Times New Roman" w:hAnsi="Times New Roman" w:cs="Times New Roman"/>
          <w:kern w:val="1"/>
          <w:sz w:val="28"/>
          <w:szCs w:val="28"/>
          <w:lang w:val="vi-VN"/>
        </w:rPr>
      </w:pPr>
      <w:bookmarkStart w:id="6" w:name="_Toc57740443"/>
      <w:bookmarkStart w:id="7" w:name="_Toc57817286"/>
      <w:bookmarkStart w:id="8" w:name="_Toc57817786"/>
      <w:bookmarkStart w:id="9" w:name="_Toc57880094"/>
      <w:bookmarkStart w:id="10" w:name="_Toc68696124"/>
      <w:bookmarkStart w:id="11" w:name="_Toc70073923"/>
      <w:r w:rsidRPr="001164DE">
        <w:rPr>
          <w:rFonts w:ascii="Times New Roman" w:hAnsi="Times New Roman" w:cs="Times New Roman"/>
          <w:b/>
          <w:bCs/>
          <w:kern w:val="1"/>
          <w:sz w:val="28"/>
          <w:szCs w:val="28"/>
          <w:lang w:val="vi-VN"/>
        </w:rPr>
        <w:lastRenderedPageBreak/>
        <w:t>TRANG KÝ</w:t>
      </w:r>
      <w:bookmarkEnd w:id="6"/>
      <w:bookmarkEnd w:id="7"/>
      <w:bookmarkEnd w:id="8"/>
      <w:bookmarkEnd w:id="9"/>
      <w:bookmarkEnd w:id="10"/>
      <w:bookmarkEnd w:id="11"/>
    </w:p>
    <w:p w14:paraId="40DA0DD8" w14:textId="77777777" w:rsidR="001D5922" w:rsidRPr="001164DE" w:rsidRDefault="001D5922" w:rsidP="001D5922">
      <w:pPr>
        <w:pStyle w:val="ListParagraph"/>
        <w:numPr>
          <w:ilvl w:val="0"/>
          <w:numId w:val="6"/>
        </w:numPr>
        <w:spacing w:after="160" w:line="312" w:lineRule="auto"/>
        <w:jc w:val="left"/>
        <w:rPr>
          <w:b/>
        </w:rPr>
      </w:pPr>
      <w:r w:rsidRPr="001164DE">
        <w:rPr>
          <w:b/>
        </w:rPr>
        <w:t>NHÀ THẦU</w:t>
      </w:r>
    </w:p>
    <w:tbl>
      <w:tblPr>
        <w:tblStyle w:val="TableGrid"/>
        <w:tblW w:w="6123" w:type="pct"/>
        <w:tblInd w:w="-1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01"/>
        <w:gridCol w:w="3335"/>
        <w:gridCol w:w="1624"/>
        <w:gridCol w:w="2448"/>
        <w:gridCol w:w="1500"/>
      </w:tblGrid>
      <w:tr w:rsidR="001D5922" w:rsidRPr="001164DE" w14:paraId="5CE97EF8" w14:textId="77777777" w:rsidTr="00122797">
        <w:trPr>
          <w:gridAfter w:val="1"/>
          <w:wAfter w:w="675" w:type="pct"/>
          <w:trHeight w:val="737"/>
        </w:trPr>
        <w:tc>
          <w:tcPr>
            <w:tcW w:w="991" w:type="pct"/>
            <w:vAlign w:val="center"/>
          </w:tcPr>
          <w:p w14:paraId="0851F37C" w14:textId="77777777" w:rsidR="001D5922" w:rsidRPr="001164DE" w:rsidRDefault="001D5922" w:rsidP="00122797">
            <w:pPr>
              <w:keepNext/>
              <w:keepLines/>
              <w:tabs>
                <w:tab w:val="left" w:pos="2160"/>
                <w:tab w:val="left" w:pos="2703"/>
                <w:tab w:val="right" w:pos="5529"/>
                <w:tab w:val="left" w:pos="5760"/>
                <w:tab w:val="right" w:pos="8640"/>
              </w:tabs>
              <w:suppressAutoHyphens/>
              <w:autoSpaceDE w:val="0"/>
              <w:autoSpaceDN w:val="0"/>
              <w:adjustRightInd w:val="0"/>
              <w:spacing w:line="312" w:lineRule="auto"/>
              <w:rPr>
                <w:rFonts w:ascii="Times New Roman" w:hAnsi="Times New Roman"/>
                <w:kern w:val="1"/>
                <w:sz w:val="28"/>
                <w:szCs w:val="28"/>
              </w:rPr>
            </w:pPr>
            <w:r w:rsidRPr="001164DE">
              <w:rPr>
                <w:rFonts w:ascii="Times New Roman" w:hAnsi="Times New Roman"/>
                <w:kern w:val="1"/>
                <w:sz w:val="28"/>
                <w:szCs w:val="28"/>
              </w:rPr>
              <w:t>Người lập:</w:t>
            </w:r>
          </w:p>
        </w:tc>
        <w:tc>
          <w:tcPr>
            <w:tcW w:w="1501" w:type="pct"/>
            <w:vAlign w:val="center"/>
          </w:tcPr>
          <w:p w14:paraId="4AF6919F" w14:textId="77777777" w:rsidR="001D5922" w:rsidRPr="001164DE" w:rsidRDefault="001D5922" w:rsidP="00122797">
            <w:pPr>
              <w:keepNext/>
              <w:keepLines/>
              <w:tabs>
                <w:tab w:val="left" w:pos="2160"/>
                <w:tab w:val="left" w:pos="2703"/>
                <w:tab w:val="right" w:pos="5529"/>
                <w:tab w:val="left" w:pos="5760"/>
                <w:tab w:val="right" w:pos="8640"/>
              </w:tabs>
              <w:suppressAutoHyphens/>
              <w:autoSpaceDE w:val="0"/>
              <w:autoSpaceDN w:val="0"/>
              <w:adjustRightInd w:val="0"/>
              <w:spacing w:line="312" w:lineRule="auto"/>
              <w:ind w:left="34"/>
              <w:rPr>
                <w:rFonts w:ascii="Times New Roman" w:hAnsi="Times New Roman"/>
                <w:b/>
                <w:kern w:val="1"/>
                <w:sz w:val="28"/>
                <w:szCs w:val="28"/>
              </w:rPr>
            </w:pPr>
            <w:r w:rsidRPr="001164DE">
              <w:rPr>
                <w:rFonts w:ascii="Times New Roman" w:hAnsi="Times New Roman"/>
                <w:b/>
                <w:kern w:val="1"/>
                <w:sz w:val="28"/>
                <w:szCs w:val="28"/>
              </w:rPr>
              <w:t>Nguyễn Thế Tùng</w:t>
            </w:r>
          </w:p>
        </w:tc>
        <w:tc>
          <w:tcPr>
            <w:tcW w:w="731" w:type="pct"/>
            <w:vAlign w:val="center"/>
          </w:tcPr>
          <w:p w14:paraId="703D55BA" w14:textId="77777777" w:rsidR="001D5922" w:rsidRPr="001164DE" w:rsidRDefault="001D5922" w:rsidP="00122797">
            <w:pPr>
              <w:keepNext/>
              <w:keepLines/>
              <w:tabs>
                <w:tab w:val="left" w:pos="2160"/>
                <w:tab w:val="left" w:pos="2703"/>
                <w:tab w:val="right" w:pos="5529"/>
                <w:tab w:val="left" w:pos="5760"/>
                <w:tab w:val="right" w:pos="8640"/>
              </w:tabs>
              <w:suppressAutoHyphens/>
              <w:autoSpaceDE w:val="0"/>
              <w:autoSpaceDN w:val="0"/>
              <w:adjustRightInd w:val="0"/>
              <w:spacing w:line="312" w:lineRule="auto"/>
              <w:jc w:val="center"/>
              <w:rPr>
                <w:rFonts w:ascii="Times New Roman" w:hAnsi="Times New Roman"/>
                <w:kern w:val="1"/>
                <w:sz w:val="28"/>
                <w:szCs w:val="28"/>
              </w:rPr>
            </w:pPr>
            <w:r w:rsidRPr="001164DE">
              <w:rPr>
                <w:rFonts w:ascii="Times New Roman" w:hAnsi="Times New Roman"/>
                <w:kern w:val="1"/>
                <w:sz w:val="28"/>
                <w:szCs w:val="28"/>
              </w:rPr>
              <w:t>…….…</w:t>
            </w:r>
          </w:p>
        </w:tc>
        <w:tc>
          <w:tcPr>
            <w:tcW w:w="1102" w:type="pct"/>
            <w:vAlign w:val="center"/>
          </w:tcPr>
          <w:p w14:paraId="7C0EC005" w14:textId="77777777" w:rsidR="001D5922" w:rsidRPr="001164DE" w:rsidRDefault="001D5922" w:rsidP="00122797">
            <w:pPr>
              <w:keepNext/>
              <w:keepLines/>
              <w:tabs>
                <w:tab w:val="left" w:pos="2160"/>
                <w:tab w:val="left" w:pos="2703"/>
                <w:tab w:val="right" w:pos="5529"/>
                <w:tab w:val="left" w:pos="5760"/>
                <w:tab w:val="right" w:pos="8640"/>
              </w:tabs>
              <w:suppressAutoHyphens/>
              <w:autoSpaceDE w:val="0"/>
              <w:autoSpaceDN w:val="0"/>
              <w:adjustRightInd w:val="0"/>
              <w:spacing w:line="312" w:lineRule="auto"/>
              <w:rPr>
                <w:rFonts w:ascii="Times New Roman" w:hAnsi="Times New Roman"/>
                <w:kern w:val="1"/>
                <w:sz w:val="28"/>
                <w:szCs w:val="28"/>
              </w:rPr>
            </w:pPr>
            <w:r w:rsidRPr="001164DE">
              <w:rPr>
                <w:rFonts w:ascii="Times New Roman" w:hAnsi="Times New Roman"/>
                <w:kern w:val="1"/>
                <w:sz w:val="28"/>
                <w:szCs w:val="28"/>
              </w:rPr>
              <w:t>Ngày  ……….</w:t>
            </w:r>
          </w:p>
        </w:tc>
      </w:tr>
      <w:tr w:rsidR="001D5922" w:rsidRPr="001164DE" w14:paraId="12F9AAC1" w14:textId="77777777" w:rsidTr="00122797">
        <w:trPr>
          <w:gridAfter w:val="1"/>
          <w:wAfter w:w="675" w:type="pct"/>
          <w:trHeight w:val="737"/>
        </w:trPr>
        <w:tc>
          <w:tcPr>
            <w:tcW w:w="991" w:type="pct"/>
            <w:vAlign w:val="center"/>
          </w:tcPr>
          <w:p w14:paraId="04B8D361" w14:textId="77777777" w:rsidR="001D5922" w:rsidRPr="001164DE" w:rsidRDefault="001D5922" w:rsidP="00122797">
            <w:pPr>
              <w:keepNext/>
              <w:keepLines/>
              <w:tabs>
                <w:tab w:val="left" w:pos="2160"/>
                <w:tab w:val="left" w:pos="2703"/>
                <w:tab w:val="right" w:pos="5529"/>
                <w:tab w:val="left" w:pos="5760"/>
                <w:tab w:val="right" w:pos="8640"/>
              </w:tabs>
              <w:suppressAutoHyphens/>
              <w:autoSpaceDE w:val="0"/>
              <w:autoSpaceDN w:val="0"/>
              <w:adjustRightInd w:val="0"/>
              <w:spacing w:line="312" w:lineRule="auto"/>
              <w:rPr>
                <w:rFonts w:ascii="Times New Roman" w:hAnsi="Times New Roman"/>
                <w:kern w:val="1"/>
                <w:sz w:val="28"/>
                <w:szCs w:val="28"/>
              </w:rPr>
            </w:pPr>
          </w:p>
        </w:tc>
        <w:tc>
          <w:tcPr>
            <w:tcW w:w="3334" w:type="pct"/>
            <w:gridSpan w:val="3"/>
            <w:vAlign w:val="center"/>
          </w:tcPr>
          <w:p w14:paraId="4191D734" w14:textId="77777777" w:rsidR="001D5922" w:rsidRPr="001164DE" w:rsidRDefault="001D5922" w:rsidP="00122797">
            <w:pPr>
              <w:keepNext/>
              <w:keepLines/>
              <w:tabs>
                <w:tab w:val="left" w:pos="2160"/>
                <w:tab w:val="left" w:pos="2703"/>
                <w:tab w:val="right" w:pos="5529"/>
                <w:tab w:val="left" w:pos="5760"/>
                <w:tab w:val="right" w:pos="8640"/>
              </w:tabs>
              <w:suppressAutoHyphens/>
              <w:autoSpaceDE w:val="0"/>
              <w:autoSpaceDN w:val="0"/>
              <w:adjustRightInd w:val="0"/>
              <w:spacing w:line="312" w:lineRule="auto"/>
              <w:ind w:left="34"/>
              <w:rPr>
                <w:rFonts w:ascii="Times New Roman" w:hAnsi="Times New Roman"/>
                <w:kern w:val="1"/>
                <w:sz w:val="28"/>
                <w:szCs w:val="28"/>
              </w:rPr>
            </w:pPr>
            <w:r w:rsidRPr="001164DE">
              <w:rPr>
                <w:rFonts w:ascii="Times New Roman" w:hAnsi="Times New Roman"/>
                <w:spacing w:val="6"/>
                <w:kern w:val="28"/>
                <w:sz w:val="28"/>
                <w:szCs w:val="28"/>
              </w:rPr>
              <w:t>Cán bộ phân tích thiết kế hệ thống - Công ty Cổ phần</w:t>
            </w:r>
            <w:r w:rsidRPr="001164DE">
              <w:rPr>
                <w:rFonts w:ascii="Times New Roman" w:hAnsi="Times New Roman"/>
                <w:kern w:val="1"/>
                <w:sz w:val="28"/>
                <w:szCs w:val="28"/>
              </w:rPr>
              <w:t xml:space="preserve"> Công nghệ Tinh Vân</w:t>
            </w:r>
          </w:p>
        </w:tc>
      </w:tr>
      <w:tr w:rsidR="001D5922" w:rsidRPr="001164DE" w14:paraId="73A09B52" w14:textId="77777777" w:rsidTr="00122797">
        <w:trPr>
          <w:gridAfter w:val="1"/>
          <w:wAfter w:w="675" w:type="pct"/>
          <w:trHeight w:val="737"/>
        </w:trPr>
        <w:tc>
          <w:tcPr>
            <w:tcW w:w="991" w:type="pct"/>
            <w:vAlign w:val="center"/>
          </w:tcPr>
          <w:p w14:paraId="0F185ED2" w14:textId="77777777" w:rsidR="001D5922" w:rsidRPr="001164DE" w:rsidRDefault="001D5922" w:rsidP="00122797">
            <w:pPr>
              <w:keepNext/>
              <w:keepLines/>
              <w:tabs>
                <w:tab w:val="left" w:pos="2160"/>
                <w:tab w:val="left" w:pos="2703"/>
                <w:tab w:val="right" w:pos="5529"/>
                <w:tab w:val="left" w:pos="5760"/>
                <w:tab w:val="right" w:pos="8640"/>
              </w:tabs>
              <w:suppressAutoHyphens/>
              <w:autoSpaceDE w:val="0"/>
              <w:autoSpaceDN w:val="0"/>
              <w:adjustRightInd w:val="0"/>
              <w:spacing w:line="312" w:lineRule="auto"/>
              <w:rPr>
                <w:rFonts w:ascii="Times New Roman" w:hAnsi="Times New Roman"/>
                <w:kern w:val="1"/>
                <w:sz w:val="28"/>
                <w:szCs w:val="28"/>
              </w:rPr>
            </w:pPr>
            <w:r w:rsidRPr="001164DE">
              <w:rPr>
                <w:rFonts w:ascii="Times New Roman" w:hAnsi="Times New Roman"/>
                <w:kern w:val="1"/>
                <w:sz w:val="28"/>
                <w:szCs w:val="28"/>
              </w:rPr>
              <w:t>Người kiểm tra:</w:t>
            </w:r>
          </w:p>
        </w:tc>
        <w:tc>
          <w:tcPr>
            <w:tcW w:w="1501" w:type="pct"/>
            <w:vAlign w:val="center"/>
          </w:tcPr>
          <w:p w14:paraId="34FA5450" w14:textId="77777777" w:rsidR="001D5922" w:rsidRPr="001164DE" w:rsidRDefault="001D5922" w:rsidP="00122797">
            <w:pPr>
              <w:keepNext/>
              <w:keepLines/>
              <w:tabs>
                <w:tab w:val="left" w:pos="2160"/>
                <w:tab w:val="left" w:pos="2703"/>
                <w:tab w:val="right" w:pos="5529"/>
                <w:tab w:val="left" w:pos="5760"/>
                <w:tab w:val="right" w:pos="8640"/>
              </w:tabs>
              <w:suppressAutoHyphens/>
              <w:autoSpaceDE w:val="0"/>
              <w:autoSpaceDN w:val="0"/>
              <w:adjustRightInd w:val="0"/>
              <w:spacing w:line="312" w:lineRule="auto"/>
              <w:ind w:left="34"/>
              <w:rPr>
                <w:rFonts w:ascii="Times New Roman" w:hAnsi="Times New Roman"/>
                <w:b/>
                <w:kern w:val="1"/>
                <w:sz w:val="28"/>
                <w:szCs w:val="28"/>
              </w:rPr>
            </w:pPr>
            <w:r w:rsidRPr="001164DE">
              <w:rPr>
                <w:rFonts w:ascii="Times New Roman" w:hAnsi="Times New Roman"/>
                <w:b/>
                <w:kern w:val="1"/>
                <w:sz w:val="28"/>
                <w:szCs w:val="28"/>
              </w:rPr>
              <w:t>Nguyễn Sơn Tùng</w:t>
            </w:r>
          </w:p>
        </w:tc>
        <w:tc>
          <w:tcPr>
            <w:tcW w:w="731" w:type="pct"/>
            <w:vAlign w:val="center"/>
          </w:tcPr>
          <w:p w14:paraId="0281597B" w14:textId="77777777" w:rsidR="001D5922" w:rsidRPr="001164DE" w:rsidRDefault="001D5922" w:rsidP="00122797">
            <w:pPr>
              <w:keepNext/>
              <w:keepLines/>
              <w:tabs>
                <w:tab w:val="left" w:pos="2160"/>
                <w:tab w:val="left" w:pos="2703"/>
                <w:tab w:val="right" w:pos="5529"/>
                <w:tab w:val="left" w:pos="5760"/>
                <w:tab w:val="right" w:pos="8640"/>
              </w:tabs>
              <w:suppressAutoHyphens/>
              <w:autoSpaceDE w:val="0"/>
              <w:autoSpaceDN w:val="0"/>
              <w:adjustRightInd w:val="0"/>
              <w:spacing w:line="312" w:lineRule="auto"/>
              <w:jc w:val="center"/>
              <w:rPr>
                <w:rFonts w:ascii="Times New Roman" w:hAnsi="Times New Roman"/>
                <w:kern w:val="1"/>
                <w:sz w:val="28"/>
                <w:szCs w:val="28"/>
              </w:rPr>
            </w:pPr>
            <w:r w:rsidRPr="001164DE">
              <w:rPr>
                <w:rFonts w:ascii="Times New Roman" w:hAnsi="Times New Roman"/>
                <w:kern w:val="1"/>
                <w:sz w:val="28"/>
                <w:szCs w:val="28"/>
              </w:rPr>
              <w:t>…….…</w:t>
            </w:r>
          </w:p>
        </w:tc>
        <w:tc>
          <w:tcPr>
            <w:tcW w:w="1102" w:type="pct"/>
            <w:vAlign w:val="center"/>
          </w:tcPr>
          <w:p w14:paraId="3752840C" w14:textId="77777777" w:rsidR="001D5922" w:rsidRPr="001164DE" w:rsidRDefault="001D5922" w:rsidP="00122797">
            <w:pPr>
              <w:keepNext/>
              <w:keepLines/>
              <w:tabs>
                <w:tab w:val="left" w:pos="2160"/>
                <w:tab w:val="left" w:pos="2703"/>
                <w:tab w:val="right" w:pos="5529"/>
                <w:tab w:val="left" w:pos="5760"/>
                <w:tab w:val="right" w:pos="8640"/>
              </w:tabs>
              <w:suppressAutoHyphens/>
              <w:autoSpaceDE w:val="0"/>
              <w:autoSpaceDN w:val="0"/>
              <w:adjustRightInd w:val="0"/>
              <w:spacing w:line="312" w:lineRule="auto"/>
              <w:rPr>
                <w:rFonts w:ascii="Times New Roman" w:hAnsi="Times New Roman"/>
                <w:kern w:val="1"/>
                <w:sz w:val="28"/>
                <w:szCs w:val="28"/>
              </w:rPr>
            </w:pPr>
            <w:r w:rsidRPr="001164DE">
              <w:rPr>
                <w:rFonts w:ascii="Times New Roman" w:hAnsi="Times New Roman"/>
                <w:kern w:val="1"/>
                <w:sz w:val="28"/>
                <w:szCs w:val="28"/>
              </w:rPr>
              <w:t>Ngày  ……….</w:t>
            </w:r>
          </w:p>
        </w:tc>
      </w:tr>
      <w:tr w:rsidR="001D5922" w:rsidRPr="001164DE" w14:paraId="7CBAC625" w14:textId="77777777" w:rsidTr="00122797">
        <w:trPr>
          <w:gridAfter w:val="1"/>
          <w:wAfter w:w="675" w:type="pct"/>
          <w:trHeight w:val="737"/>
        </w:trPr>
        <w:tc>
          <w:tcPr>
            <w:tcW w:w="991" w:type="pct"/>
            <w:vAlign w:val="center"/>
          </w:tcPr>
          <w:p w14:paraId="73739D42" w14:textId="77777777" w:rsidR="001D5922" w:rsidRPr="001164DE" w:rsidRDefault="001D5922" w:rsidP="00122797">
            <w:pPr>
              <w:keepNext/>
              <w:keepLines/>
              <w:tabs>
                <w:tab w:val="left" w:pos="2160"/>
                <w:tab w:val="left" w:pos="2703"/>
                <w:tab w:val="right" w:pos="5529"/>
                <w:tab w:val="left" w:pos="5760"/>
                <w:tab w:val="right" w:pos="8640"/>
              </w:tabs>
              <w:suppressAutoHyphens/>
              <w:autoSpaceDE w:val="0"/>
              <w:autoSpaceDN w:val="0"/>
              <w:adjustRightInd w:val="0"/>
              <w:spacing w:line="312" w:lineRule="auto"/>
              <w:ind w:left="165"/>
              <w:rPr>
                <w:rFonts w:ascii="Times New Roman" w:hAnsi="Times New Roman"/>
                <w:kern w:val="1"/>
                <w:sz w:val="28"/>
                <w:szCs w:val="28"/>
              </w:rPr>
            </w:pPr>
          </w:p>
        </w:tc>
        <w:tc>
          <w:tcPr>
            <w:tcW w:w="3334" w:type="pct"/>
            <w:gridSpan w:val="3"/>
            <w:vAlign w:val="center"/>
          </w:tcPr>
          <w:p w14:paraId="3564F293" w14:textId="77777777" w:rsidR="001D5922" w:rsidRPr="001164DE" w:rsidRDefault="001D5922" w:rsidP="00122797">
            <w:pPr>
              <w:keepNext/>
              <w:keepLines/>
              <w:tabs>
                <w:tab w:val="left" w:pos="2160"/>
                <w:tab w:val="left" w:pos="2703"/>
                <w:tab w:val="right" w:pos="5529"/>
                <w:tab w:val="left" w:pos="5760"/>
                <w:tab w:val="right" w:pos="8640"/>
              </w:tabs>
              <w:suppressAutoHyphens/>
              <w:autoSpaceDE w:val="0"/>
              <w:autoSpaceDN w:val="0"/>
              <w:adjustRightInd w:val="0"/>
              <w:spacing w:line="312" w:lineRule="auto"/>
              <w:ind w:left="34"/>
              <w:rPr>
                <w:rFonts w:ascii="Times New Roman" w:hAnsi="Times New Roman"/>
                <w:kern w:val="1"/>
                <w:sz w:val="28"/>
                <w:szCs w:val="28"/>
              </w:rPr>
            </w:pPr>
            <w:r w:rsidRPr="001164DE">
              <w:rPr>
                <w:rFonts w:ascii="Times New Roman" w:hAnsi="Times New Roman"/>
                <w:kern w:val="1"/>
                <w:sz w:val="28"/>
                <w:szCs w:val="28"/>
              </w:rPr>
              <w:t>Quản trị dự án - Công ty Cổ phần Công nghệ Tinh Vân</w:t>
            </w:r>
          </w:p>
        </w:tc>
      </w:tr>
      <w:tr w:rsidR="001D5922" w:rsidRPr="001164DE" w14:paraId="311E802C" w14:textId="77777777" w:rsidTr="00122797">
        <w:trPr>
          <w:gridAfter w:val="1"/>
          <w:wAfter w:w="675" w:type="pct"/>
          <w:trHeight w:val="737"/>
        </w:trPr>
        <w:tc>
          <w:tcPr>
            <w:tcW w:w="991" w:type="pct"/>
            <w:vAlign w:val="center"/>
          </w:tcPr>
          <w:p w14:paraId="245063FE" w14:textId="77777777" w:rsidR="001D5922" w:rsidRPr="001164DE" w:rsidRDefault="001D5922" w:rsidP="00122797">
            <w:pPr>
              <w:keepNext/>
              <w:keepLines/>
              <w:tabs>
                <w:tab w:val="left" w:pos="2160"/>
                <w:tab w:val="left" w:pos="2703"/>
                <w:tab w:val="right" w:pos="5529"/>
                <w:tab w:val="left" w:pos="5760"/>
                <w:tab w:val="right" w:pos="8640"/>
              </w:tabs>
              <w:suppressAutoHyphens/>
              <w:autoSpaceDE w:val="0"/>
              <w:autoSpaceDN w:val="0"/>
              <w:adjustRightInd w:val="0"/>
              <w:spacing w:line="312" w:lineRule="auto"/>
              <w:rPr>
                <w:rFonts w:ascii="Times New Roman" w:hAnsi="Times New Roman"/>
                <w:kern w:val="1"/>
                <w:sz w:val="28"/>
                <w:szCs w:val="28"/>
              </w:rPr>
            </w:pPr>
            <w:r w:rsidRPr="001164DE">
              <w:rPr>
                <w:rFonts w:ascii="Times New Roman" w:hAnsi="Times New Roman"/>
                <w:kern w:val="1"/>
                <w:sz w:val="28"/>
                <w:szCs w:val="28"/>
              </w:rPr>
              <w:t>Người phê duyệt:</w:t>
            </w:r>
          </w:p>
        </w:tc>
        <w:tc>
          <w:tcPr>
            <w:tcW w:w="1501" w:type="pct"/>
            <w:vAlign w:val="center"/>
          </w:tcPr>
          <w:p w14:paraId="3B18C624" w14:textId="77777777" w:rsidR="001D5922" w:rsidRPr="001164DE" w:rsidRDefault="001D5922" w:rsidP="00122797">
            <w:pPr>
              <w:keepNext/>
              <w:keepLines/>
              <w:tabs>
                <w:tab w:val="left" w:pos="2160"/>
                <w:tab w:val="left" w:pos="2703"/>
                <w:tab w:val="right" w:pos="5529"/>
                <w:tab w:val="left" w:pos="5760"/>
                <w:tab w:val="right" w:pos="8640"/>
              </w:tabs>
              <w:suppressAutoHyphens/>
              <w:autoSpaceDE w:val="0"/>
              <w:autoSpaceDN w:val="0"/>
              <w:adjustRightInd w:val="0"/>
              <w:spacing w:line="312" w:lineRule="auto"/>
              <w:ind w:left="34"/>
              <w:rPr>
                <w:rFonts w:ascii="Times New Roman" w:hAnsi="Times New Roman"/>
                <w:b/>
                <w:kern w:val="1"/>
                <w:sz w:val="28"/>
                <w:szCs w:val="28"/>
              </w:rPr>
            </w:pPr>
            <w:r w:rsidRPr="001164DE">
              <w:rPr>
                <w:rFonts w:ascii="Times New Roman" w:hAnsi="Times New Roman"/>
                <w:b/>
                <w:kern w:val="1"/>
                <w:sz w:val="28"/>
                <w:szCs w:val="28"/>
              </w:rPr>
              <w:t>Trần Thành Trung</w:t>
            </w:r>
          </w:p>
        </w:tc>
        <w:tc>
          <w:tcPr>
            <w:tcW w:w="731" w:type="pct"/>
            <w:vAlign w:val="center"/>
          </w:tcPr>
          <w:p w14:paraId="407615C4" w14:textId="77777777" w:rsidR="001D5922" w:rsidRPr="001164DE" w:rsidRDefault="001D5922" w:rsidP="00122797">
            <w:pPr>
              <w:keepNext/>
              <w:keepLines/>
              <w:tabs>
                <w:tab w:val="left" w:pos="2160"/>
                <w:tab w:val="left" w:pos="2703"/>
                <w:tab w:val="right" w:pos="5529"/>
                <w:tab w:val="left" w:pos="5760"/>
                <w:tab w:val="right" w:pos="8640"/>
              </w:tabs>
              <w:suppressAutoHyphens/>
              <w:autoSpaceDE w:val="0"/>
              <w:autoSpaceDN w:val="0"/>
              <w:adjustRightInd w:val="0"/>
              <w:spacing w:line="312" w:lineRule="auto"/>
              <w:rPr>
                <w:rFonts w:ascii="Times New Roman" w:hAnsi="Times New Roman"/>
                <w:kern w:val="1"/>
                <w:sz w:val="28"/>
                <w:szCs w:val="28"/>
              </w:rPr>
            </w:pPr>
            <w:r w:rsidRPr="001164DE">
              <w:rPr>
                <w:rFonts w:ascii="Times New Roman" w:hAnsi="Times New Roman"/>
                <w:kern w:val="1"/>
                <w:sz w:val="28"/>
                <w:szCs w:val="28"/>
              </w:rPr>
              <w:t>…….…</w:t>
            </w:r>
          </w:p>
        </w:tc>
        <w:tc>
          <w:tcPr>
            <w:tcW w:w="1102" w:type="pct"/>
            <w:vAlign w:val="center"/>
          </w:tcPr>
          <w:p w14:paraId="0D2DCD02" w14:textId="77777777" w:rsidR="001D5922" w:rsidRPr="001164DE" w:rsidRDefault="001D5922" w:rsidP="00122797">
            <w:pPr>
              <w:keepNext/>
              <w:keepLines/>
              <w:tabs>
                <w:tab w:val="left" w:pos="2160"/>
                <w:tab w:val="left" w:pos="2703"/>
                <w:tab w:val="right" w:pos="5529"/>
                <w:tab w:val="left" w:pos="5760"/>
                <w:tab w:val="right" w:pos="8640"/>
              </w:tabs>
              <w:suppressAutoHyphens/>
              <w:autoSpaceDE w:val="0"/>
              <w:autoSpaceDN w:val="0"/>
              <w:adjustRightInd w:val="0"/>
              <w:spacing w:line="312" w:lineRule="auto"/>
              <w:rPr>
                <w:rFonts w:ascii="Times New Roman" w:hAnsi="Times New Roman"/>
                <w:kern w:val="1"/>
                <w:sz w:val="28"/>
                <w:szCs w:val="28"/>
              </w:rPr>
            </w:pPr>
            <w:r w:rsidRPr="001164DE">
              <w:rPr>
                <w:rFonts w:ascii="Times New Roman" w:hAnsi="Times New Roman"/>
                <w:kern w:val="1"/>
                <w:sz w:val="28"/>
                <w:szCs w:val="28"/>
              </w:rPr>
              <w:t>Ngày  ……….</w:t>
            </w:r>
          </w:p>
        </w:tc>
      </w:tr>
      <w:tr w:rsidR="001D5922" w:rsidRPr="001164DE" w14:paraId="05ED2B36" w14:textId="77777777" w:rsidTr="00122797">
        <w:trPr>
          <w:trHeight w:val="737"/>
        </w:trPr>
        <w:tc>
          <w:tcPr>
            <w:tcW w:w="991" w:type="pct"/>
            <w:vAlign w:val="center"/>
          </w:tcPr>
          <w:p w14:paraId="7A27E588" w14:textId="77777777" w:rsidR="001D5922" w:rsidRPr="001164DE" w:rsidRDefault="001D5922" w:rsidP="00122797">
            <w:pPr>
              <w:keepNext/>
              <w:keepLines/>
              <w:tabs>
                <w:tab w:val="left" w:pos="2160"/>
                <w:tab w:val="left" w:pos="2703"/>
                <w:tab w:val="right" w:pos="5529"/>
                <w:tab w:val="left" w:pos="5760"/>
                <w:tab w:val="right" w:pos="8640"/>
              </w:tabs>
              <w:suppressAutoHyphens/>
              <w:autoSpaceDE w:val="0"/>
              <w:autoSpaceDN w:val="0"/>
              <w:adjustRightInd w:val="0"/>
              <w:spacing w:line="312" w:lineRule="auto"/>
              <w:rPr>
                <w:rFonts w:ascii="Times New Roman" w:hAnsi="Times New Roman"/>
                <w:kern w:val="1"/>
                <w:sz w:val="28"/>
                <w:szCs w:val="28"/>
              </w:rPr>
            </w:pPr>
          </w:p>
        </w:tc>
        <w:tc>
          <w:tcPr>
            <w:tcW w:w="3334" w:type="pct"/>
            <w:gridSpan w:val="3"/>
            <w:vAlign w:val="center"/>
          </w:tcPr>
          <w:p w14:paraId="679D9288" w14:textId="77777777" w:rsidR="001D5922" w:rsidRPr="001164DE" w:rsidRDefault="001D5922" w:rsidP="00122797">
            <w:pPr>
              <w:spacing w:line="312" w:lineRule="auto"/>
              <w:ind w:left="176" w:hanging="90"/>
              <w:rPr>
                <w:rFonts w:ascii="Times New Roman" w:hAnsi="Times New Roman"/>
                <w:kern w:val="1"/>
                <w:sz w:val="28"/>
                <w:szCs w:val="28"/>
              </w:rPr>
            </w:pPr>
            <w:r w:rsidRPr="001164DE">
              <w:rPr>
                <w:rFonts w:ascii="Times New Roman" w:hAnsi="Times New Roman"/>
                <w:kern w:val="1"/>
                <w:sz w:val="28"/>
                <w:szCs w:val="28"/>
              </w:rPr>
              <w:t>Giám đốc Trung tâm Giải pháp Chính phủ và Tài chính Ngân hàng - Công ty Cổ phần Công nghệ Tinh Vân</w:t>
            </w:r>
          </w:p>
        </w:tc>
        <w:tc>
          <w:tcPr>
            <w:tcW w:w="675" w:type="pct"/>
            <w:tcBorders>
              <w:left w:val="nil"/>
            </w:tcBorders>
            <w:vAlign w:val="center"/>
          </w:tcPr>
          <w:p w14:paraId="230B5CA0" w14:textId="77777777" w:rsidR="001D5922" w:rsidRPr="001164DE" w:rsidRDefault="001D5922" w:rsidP="00122797">
            <w:pPr>
              <w:spacing w:line="312" w:lineRule="auto"/>
              <w:rPr>
                <w:rFonts w:ascii="Times New Roman" w:hAnsi="Times New Roman"/>
                <w:kern w:val="1"/>
                <w:sz w:val="28"/>
                <w:szCs w:val="28"/>
              </w:rPr>
            </w:pPr>
          </w:p>
        </w:tc>
      </w:tr>
    </w:tbl>
    <w:p w14:paraId="769F7C39" w14:textId="77777777" w:rsidR="001D5922" w:rsidRPr="001164DE" w:rsidRDefault="001D5922" w:rsidP="001D5922">
      <w:pPr>
        <w:spacing w:line="312" w:lineRule="auto"/>
        <w:ind w:left="1080"/>
        <w:rPr>
          <w:rFonts w:ascii="Times New Roman" w:hAnsi="Times New Roman" w:cs="Times New Roman"/>
          <w:sz w:val="28"/>
          <w:szCs w:val="28"/>
        </w:rPr>
      </w:pPr>
    </w:p>
    <w:p w14:paraId="5F6D8D18" w14:textId="77777777" w:rsidR="001D5922" w:rsidRPr="001164DE" w:rsidRDefault="001D5922" w:rsidP="001D5922">
      <w:pPr>
        <w:pStyle w:val="ListParagraph"/>
        <w:numPr>
          <w:ilvl w:val="0"/>
          <w:numId w:val="6"/>
        </w:numPr>
        <w:spacing w:after="160" w:line="312" w:lineRule="auto"/>
        <w:jc w:val="left"/>
        <w:rPr>
          <w:b/>
        </w:rPr>
      </w:pPr>
      <w:r w:rsidRPr="001164DE">
        <w:rPr>
          <w:b/>
          <w:lang w:val="en-US"/>
        </w:rPr>
        <w:t>TỔNG CỤC THUẾ</w:t>
      </w:r>
    </w:p>
    <w:tbl>
      <w:tblPr>
        <w:tblStyle w:val="TableGrid"/>
        <w:tblW w:w="5306" w:type="pct"/>
        <w:tblInd w:w="-1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01"/>
        <w:gridCol w:w="3469"/>
        <w:gridCol w:w="1625"/>
        <w:gridCol w:w="48"/>
        <w:gridCol w:w="2283"/>
      </w:tblGrid>
      <w:tr w:rsidR="001D5922" w:rsidRPr="001164DE" w14:paraId="5FAD89F7" w14:textId="77777777" w:rsidTr="00122797">
        <w:trPr>
          <w:trHeight w:val="850"/>
        </w:trPr>
        <w:tc>
          <w:tcPr>
            <w:tcW w:w="1143" w:type="pct"/>
            <w:vAlign w:val="center"/>
          </w:tcPr>
          <w:p w14:paraId="08CAAB43" w14:textId="77777777" w:rsidR="001D5922" w:rsidRPr="001164DE" w:rsidRDefault="001D5922" w:rsidP="00122797">
            <w:pPr>
              <w:keepNext/>
              <w:keepLines/>
              <w:tabs>
                <w:tab w:val="left" w:pos="2160"/>
                <w:tab w:val="left" w:pos="2703"/>
                <w:tab w:val="right" w:pos="5529"/>
                <w:tab w:val="left" w:pos="5760"/>
                <w:tab w:val="right" w:pos="8640"/>
              </w:tabs>
              <w:suppressAutoHyphens/>
              <w:autoSpaceDE w:val="0"/>
              <w:autoSpaceDN w:val="0"/>
              <w:adjustRightInd w:val="0"/>
              <w:spacing w:line="312" w:lineRule="auto"/>
              <w:rPr>
                <w:rFonts w:ascii="Times New Roman" w:hAnsi="Times New Roman"/>
                <w:kern w:val="1"/>
                <w:sz w:val="28"/>
                <w:szCs w:val="28"/>
              </w:rPr>
            </w:pPr>
            <w:r w:rsidRPr="001164DE">
              <w:rPr>
                <w:rFonts w:ascii="Times New Roman" w:hAnsi="Times New Roman"/>
                <w:kern w:val="1"/>
                <w:sz w:val="28"/>
                <w:szCs w:val="28"/>
              </w:rPr>
              <w:t>Người kiểm tra</w:t>
            </w:r>
          </w:p>
        </w:tc>
        <w:tc>
          <w:tcPr>
            <w:tcW w:w="1802" w:type="pct"/>
            <w:vAlign w:val="center"/>
          </w:tcPr>
          <w:p w14:paraId="6218DF23" w14:textId="77777777" w:rsidR="001D5922" w:rsidRPr="001164DE" w:rsidRDefault="001D5922" w:rsidP="00122797">
            <w:pPr>
              <w:keepNext/>
              <w:keepLines/>
              <w:tabs>
                <w:tab w:val="left" w:pos="2160"/>
                <w:tab w:val="left" w:pos="2703"/>
                <w:tab w:val="right" w:pos="5529"/>
                <w:tab w:val="left" w:pos="5760"/>
                <w:tab w:val="right" w:pos="8640"/>
              </w:tabs>
              <w:suppressAutoHyphens/>
              <w:autoSpaceDE w:val="0"/>
              <w:autoSpaceDN w:val="0"/>
              <w:adjustRightInd w:val="0"/>
              <w:spacing w:line="312" w:lineRule="auto"/>
              <w:rPr>
                <w:rFonts w:ascii="Times New Roman" w:hAnsi="Times New Roman"/>
                <w:b/>
                <w:kern w:val="1"/>
                <w:sz w:val="28"/>
                <w:szCs w:val="28"/>
              </w:rPr>
            </w:pPr>
            <w:r w:rsidRPr="001164DE">
              <w:rPr>
                <w:rFonts w:ascii="Times New Roman" w:hAnsi="Times New Roman"/>
                <w:b/>
                <w:color w:val="000000"/>
                <w:sz w:val="28"/>
                <w:szCs w:val="28"/>
              </w:rPr>
              <w:t>Đinh Xuân Phượng</w:t>
            </w:r>
          </w:p>
        </w:tc>
        <w:tc>
          <w:tcPr>
            <w:tcW w:w="844" w:type="pct"/>
            <w:vAlign w:val="center"/>
          </w:tcPr>
          <w:p w14:paraId="6F352B96" w14:textId="77777777" w:rsidR="001D5922" w:rsidRPr="001164DE" w:rsidRDefault="001D5922" w:rsidP="00122797">
            <w:pPr>
              <w:keepNext/>
              <w:keepLines/>
              <w:tabs>
                <w:tab w:val="left" w:pos="2160"/>
                <w:tab w:val="left" w:pos="2703"/>
                <w:tab w:val="right" w:pos="5529"/>
                <w:tab w:val="left" w:pos="5760"/>
                <w:tab w:val="right" w:pos="8640"/>
              </w:tabs>
              <w:suppressAutoHyphens/>
              <w:autoSpaceDE w:val="0"/>
              <w:autoSpaceDN w:val="0"/>
              <w:adjustRightInd w:val="0"/>
              <w:spacing w:line="312" w:lineRule="auto"/>
              <w:jc w:val="center"/>
              <w:rPr>
                <w:rFonts w:ascii="Times New Roman" w:hAnsi="Times New Roman"/>
                <w:kern w:val="1"/>
                <w:sz w:val="28"/>
                <w:szCs w:val="28"/>
              </w:rPr>
            </w:pPr>
            <w:r w:rsidRPr="001164DE">
              <w:rPr>
                <w:rFonts w:ascii="Times New Roman" w:hAnsi="Times New Roman"/>
                <w:kern w:val="1"/>
                <w:sz w:val="28"/>
                <w:szCs w:val="28"/>
              </w:rPr>
              <w:t>…….…</w:t>
            </w:r>
          </w:p>
        </w:tc>
        <w:tc>
          <w:tcPr>
            <w:tcW w:w="1211" w:type="pct"/>
            <w:gridSpan w:val="2"/>
            <w:vAlign w:val="center"/>
          </w:tcPr>
          <w:p w14:paraId="65D60C94" w14:textId="77777777" w:rsidR="001D5922" w:rsidRPr="001164DE" w:rsidRDefault="001D5922" w:rsidP="00122797">
            <w:pPr>
              <w:keepNext/>
              <w:keepLines/>
              <w:tabs>
                <w:tab w:val="left" w:pos="2160"/>
                <w:tab w:val="left" w:pos="2703"/>
                <w:tab w:val="right" w:pos="5529"/>
                <w:tab w:val="left" w:pos="5760"/>
                <w:tab w:val="right" w:pos="8640"/>
              </w:tabs>
              <w:suppressAutoHyphens/>
              <w:autoSpaceDE w:val="0"/>
              <w:autoSpaceDN w:val="0"/>
              <w:adjustRightInd w:val="0"/>
              <w:spacing w:line="312" w:lineRule="auto"/>
              <w:rPr>
                <w:rFonts w:ascii="Times New Roman" w:hAnsi="Times New Roman"/>
                <w:kern w:val="1"/>
                <w:sz w:val="28"/>
                <w:szCs w:val="28"/>
              </w:rPr>
            </w:pPr>
            <w:r w:rsidRPr="001164DE">
              <w:rPr>
                <w:rFonts w:ascii="Times New Roman" w:hAnsi="Times New Roman"/>
                <w:color w:val="000000"/>
                <w:sz w:val="28"/>
                <w:szCs w:val="28"/>
              </w:rPr>
              <w:t>Ngày  ……</w:t>
            </w:r>
          </w:p>
        </w:tc>
      </w:tr>
      <w:tr w:rsidR="001D5922" w:rsidRPr="001164DE" w14:paraId="1FC2AD72" w14:textId="77777777" w:rsidTr="00122797">
        <w:trPr>
          <w:trHeight w:val="557"/>
        </w:trPr>
        <w:tc>
          <w:tcPr>
            <w:tcW w:w="1143" w:type="pct"/>
            <w:vAlign w:val="center"/>
          </w:tcPr>
          <w:p w14:paraId="1F92C0C5" w14:textId="77777777" w:rsidR="001D5922" w:rsidRPr="001164DE" w:rsidRDefault="001D5922" w:rsidP="00122797">
            <w:pPr>
              <w:keepNext/>
              <w:keepLines/>
              <w:tabs>
                <w:tab w:val="left" w:pos="2160"/>
                <w:tab w:val="left" w:pos="2703"/>
                <w:tab w:val="right" w:pos="5529"/>
                <w:tab w:val="left" w:pos="5760"/>
                <w:tab w:val="right" w:pos="8640"/>
              </w:tabs>
              <w:suppressAutoHyphens/>
              <w:autoSpaceDE w:val="0"/>
              <w:autoSpaceDN w:val="0"/>
              <w:adjustRightInd w:val="0"/>
              <w:spacing w:line="312" w:lineRule="auto"/>
              <w:rPr>
                <w:rFonts w:ascii="Times New Roman" w:hAnsi="Times New Roman"/>
                <w:kern w:val="1"/>
                <w:sz w:val="28"/>
                <w:szCs w:val="28"/>
              </w:rPr>
            </w:pPr>
          </w:p>
        </w:tc>
        <w:tc>
          <w:tcPr>
            <w:tcW w:w="3857" w:type="pct"/>
            <w:gridSpan w:val="4"/>
            <w:vAlign w:val="center"/>
          </w:tcPr>
          <w:p w14:paraId="5BF9F897" w14:textId="77777777" w:rsidR="001D5922" w:rsidRPr="001164DE" w:rsidRDefault="001D5922" w:rsidP="00122797">
            <w:pPr>
              <w:keepNext/>
              <w:keepLines/>
              <w:tabs>
                <w:tab w:val="left" w:pos="2160"/>
                <w:tab w:val="left" w:pos="2703"/>
                <w:tab w:val="right" w:pos="5529"/>
                <w:tab w:val="left" w:pos="5760"/>
                <w:tab w:val="right" w:pos="8640"/>
              </w:tabs>
              <w:suppressAutoHyphens/>
              <w:autoSpaceDE w:val="0"/>
              <w:autoSpaceDN w:val="0"/>
              <w:adjustRightInd w:val="0"/>
              <w:spacing w:line="312" w:lineRule="auto"/>
              <w:rPr>
                <w:rFonts w:ascii="Times New Roman" w:hAnsi="Times New Roman"/>
                <w:color w:val="000000"/>
                <w:sz w:val="28"/>
                <w:szCs w:val="28"/>
              </w:rPr>
            </w:pPr>
            <w:r w:rsidRPr="001164DE">
              <w:rPr>
                <w:rFonts w:ascii="Times New Roman" w:hAnsi="Times New Roman"/>
                <w:color w:val="000000"/>
                <w:sz w:val="28"/>
                <w:szCs w:val="28"/>
              </w:rPr>
              <w:t>Chuyên viên - Cục CNTT – TCT</w:t>
            </w:r>
          </w:p>
        </w:tc>
      </w:tr>
      <w:tr w:rsidR="001D5922" w:rsidRPr="001164DE" w14:paraId="05CFC966" w14:textId="77777777" w:rsidTr="00122797">
        <w:trPr>
          <w:trHeight w:val="557"/>
        </w:trPr>
        <w:tc>
          <w:tcPr>
            <w:tcW w:w="1143" w:type="pct"/>
            <w:vAlign w:val="center"/>
          </w:tcPr>
          <w:p w14:paraId="0A84BA2C" w14:textId="77777777" w:rsidR="001D5922" w:rsidRPr="001164DE" w:rsidRDefault="001D5922" w:rsidP="00122797">
            <w:pPr>
              <w:keepNext/>
              <w:keepLines/>
              <w:tabs>
                <w:tab w:val="left" w:pos="2160"/>
                <w:tab w:val="left" w:pos="2703"/>
                <w:tab w:val="right" w:pos="5529"/>
                <w:tab w:val="left" w:pos="5760"/>
                <w:tab w:val="right" w:pos="8640"/>
              </w:tabs>
              <w:suppressAutoHyphens/>
              <w:autoSpaceDE w:val="0"/>
              <w:autoSpaceDN w:val="0"/>
              <w:adjustRightInd w:val="0"/>
              <w:spacing w:line="312" w:lineRule="auto"/>
              <w:rPr>
                <w:rFonts w:ascii="Times New Roman" w:hAnsi="Times New Roman"/>
                <w:kern w:val="1"/>
                <w:sz w:val="28"/>
                <w:szCs w:val="28"/>
              </w:rPr>
            </w:pPr>
            <w:r w:rsidRPr="001164DE">
              <w:rPr>
                <w:rFonts w:ascii="Times New Roman" w:hAnsi="Times New Roman"/>
                <w:kern w:val="1"/>
                <w:sz w:val="28"/>
                <w:szCs w:val="28"/>
              </w:rPr>
              <w:t>Người kiểm tra</w:t>
            </w:r>
          </w:p>
        </w:tc>
        <w:tc>
          <w:tcPr>
            <w:tcW w:w="1802" w:type="pct"/>
            <w:vAlign w:val="center"/>
          </w:tcPr>
          <w:p w14:paraId="20E6CF9A" w14:textId="77777777" w:rsidR="001D5922" w:rsidRPr="001164DE" w:rsidRDefault="001D5922" w:rsidP="00122797">
            <w:pPr>
              <w:keepNext/>
              <w:keepLines/>
              <w:tabs>
                <w:tab w:val="left" w:pos="2160"/>
                <w:tab w:val="left" w:pos="2703"/>
                <w:tab w:val="right" w:pos="5529"/>
                <w:tab w:val="left" w:pos="5760"/>
                <w:tab w:val="right" w:pos="8640"/>
              </w:tabs>
              <w:suppressAutoHyphens/>
              <w:autoSpaceDE w:val="0"/>
              <w:autoSpaceDN w:val="0"/>
              <w:adjustRightInd w:val="0"/>
              <w:spacing w:line="312" w:lineRule="auto"/>
              <w:rPr>
                <w:rFonts w:ascii="Times New Roman" w:hAnsi="Times New Roman"/>
                <w:b/>
                <w:color w:val="000000"/>
                <w:sz w:val="28"/>
                <w:szCs w:val="28"/>
              </w:rPr>
            </w:pPr>
            <w:r w:rsidRPr="001164DE">
              <w:rPr>
                <w:rFonts w:ascii="Times New Roman" w:hAnsi="Times New Roman"/>
                <w:b/>
                <w:color w:val="000000"/>
                <w:sz w:val="28"/>
                <w:szCs w:val="28"/>
              </w:rPr>
              <w:t>Nguyễn Mạnh Tùng</w:t>
            </w:r>
          </w:p>
        </w:tc>
        <w:tc>
          <w:tcPr>
            <w:tcW w:w="869" w:type="pct"/>
            <w:gridSpan w:val="2"/>
            <w:vAlign w:val="center"/>
          </w:tcPr>
          <w:p w14:paraId="51B70177" w14:textId="77777777" w:rsidR="001D5922" w:rsidRPr="001164DE" w:rsidRDefault="001D5922" w:rsidP="00122797">
            <w:pPr>
              <w:keepNext/>
              <w:keepLines/>
              <w:tabs>
                <w:tab w:val="left" w:pos="2160"/>
                <w:tab w:val="left" w:pos="2703"/>
                <w:tab w:val="right" w:pos="5529"/>
                <w:tab w:val="left" w:pos="5760"/>
                <w:tab w:val="right" w:pos="8640"/>
              </w:tabs>
              <w:suppressAutoHyphens/>
              <w:autoSpaceDE w:val="0"/>
              <w:autoSpaceDN w:val="0"/>
              <w:adjustRightInd w:val="0"/>
              <w:spacing w:line="312" w:lineRule="auto"/>
              <w:jc w:val="right"/>
              <w:rPr>
                <w:rFonts w:ascii="Times New Roman" w:hAnsi="Times New Roman"/>
                <w:b/>
                <w:color w:val="000000"/>
                <w:sz w:val="28"/>
                <w:szCs w:val="28"/>
              </w:rPr>
            </w:pPr>
            <w:r w:rsidRPr="001164DE">
              <w:rPr>
                <w:rFonts w:ascii="Times New Roman" w:hAnsi="Times New Roman"/>
                <w:color w:val="000000"/>
                <w:sz w:val="28"/>
                <w:szCs w:val="28"/>
              </w:rPr>
              <w:t xml:space="preserve">…………      </w:t>
            </w:r>
          </w:p>
        </w:tc>
        <w:tc>
          <w:tcPr>
            <w:tcW w:w="1186" w:type="pct"/>
            <w:vAlign w:val="center"/>
          </w:tcPr>
          <w:p w14:paraId="74C006BF" w14:textId="77777777" w:rsidR="001D5922" w:rsidRPr="001164DE" w:rsidRDefault="001D5922" w:rsidP="00122797">
            <w:pPr>
              <w:keepNext/>
              <w:keepLines/>
              <w:tabs>
                <w:tab w:val="left" w:pos="2160"/>
                <w:tab w:val="left" w:pos="2703"/>
                <w:tab w:val="right" w:pos="5529"/>
                <w:tab w:val="left" w:pos="5760"/>
                <w:tab w:val="right" w:pos="8640"/>
              </w:tabs>
              <w:suppressAutoHyphens/>
              <w:autoSpaceDE w:val="0"/>
              <w:autoSpaceDN w:val="0"/>
              <w:adjustRightInd w:val="0"/>
              <w:spacing w:line="312" w:lineRule="auto"/>
              <w:rPr>
                <w:rFonts w:ascii="Times New Roman" w:hAnsi="Times New Roman"/>
                <w:b/>
                <w:color w:val="000000"/>
                <w:sz w:val="28"/>
                <w:szCs w:val="28"/>
              </w:rPr>
            </w:pPr>
            <w:r w:rsidRPr="001164DE">
              <w:rPr>
                <w:rFonts w:ascii="Times New Roman" w:hAnsi="Times New Roman"/>
                <w:color w:val="000000"/>
                <w:sz w:val="28"/>
                <w:szCs w:val="28"/>
              </w:rPr>
              <w:t>Ngày  ……</w:t>
            </w:r>
          </w:p>
        </w:tc>
      </w:tr>
      <w:tr w:rsidR="001D5922" w:rsidRPr="001164DE" w14:paraId="08E41617" w14:textId="77777777" w:rsidTr="00122797">
        <w:trPr>
          <w:trHeight w:val="557"/>
        </w:trPr>
        <w:tc>
          <w:tcPr>
            <w:tcW w:w="1143" w:type="pct"/>
            <w:vAlign w:val="center"/>
          </w:tcPr>
          <w:p w14:paraId="0F6DF2D9" w14:textId="77777777" w:rsidR="001D5922" w:rsidRPr="001164DE" w:rsidRDefault="001D5922" w:rsidP="00122797">
            <w:pPr>
              <w:keepNext/>
              <w:keepLines/>
              <w:tabs>
                <w:tab w:val="left" w:pos="2160"/>
                <w:tab w:val="left" w:pos="2703"/>
                <w:tab w:val="right" w:pos="5529"/>
                <w:tab w:val="left" w:pos="5760"/>
                <w:tab w:val="right" w:pos="8640"/>
              </w:tabs>
              <w:suppressAutoHyphens/>
              <w:autoSpaceDE w:val="0"/>
              <w:autoSpaceDN w:val="0"/>
              <w:adjustRightInd w:val="0"/>
              <w:spacing w:line="312" w:lineRule="auto"/>
              <w:rPr>
                <w:rFonts w:ascii="Times New Roman" w:hAnsi="Times New Roman"/>
                <w:kern w:val="1"/>
                <w:sz w:val="28"/>
                <w:szCs w:val="28"/>
              </w:rPr>
            </w:pPr>
          </w:p>
        </w:tc>
        <w:tc>
          <w:tcPr>
            <w:tcW w:w="3857" w:type="pct"/>
            <w:gridSpan w:val="4"/>
            <w:vAlign w:val="center"/>
          </w:tcPr>
          <w:p w14:paraId="080A296E" w14:textId="77777777" w:rsidR="001D5922" w:rsidRPr="001164DE" w:rsidRDefault="001D5922" w:rsidP="00122797">
            <w:pPr>
              <w:keepNext/>
              <w:keepLines/>
              <w:tabs>
                <w:tab w:val="left" w:pos="2160"/>
                <w:tab w:val="left" w:pos="2703"/>
                <w:tab w:val="right" w:pos="5529"/>
                <w:tab w:val="left" w:pos="5760"/>
                <w:tab w:val="right" w:pos="8640"/>
              </w:tabs>
              <w:suppressAutoHyphens/>
              <w:autoSpaceDE w:val="0"/>
              <w:autoSpaceDN w:val="0"/>
              <w:adjustRightInd w:val="0"/>
              <w:spacing w:line="312" w:lineRule="auto"/>
              <w:rPr>
                <w:rFonts w:ascii="Times New Roman" w:hAnsi="Times New Roman"/>
                <w:color w:val="000000"/>
                <w:sz w:val="28"/>
                <w:szCs w:val="28"/>
              </w:rPr>
            </w:pPr>
            <w:r w:rsidRPr="001164DE">
              <w:rPr>
                <w:rFonts w:ascii="Times New Roman" w:hAnsi="Times New Roman"/>
                <w:color w:val="000000"/>
                <w:sz w:val="28"/>
                <w:szCs w:val="28"/>
              </w:rPr>
              <w:t>Chuyên viên - Cục CNTT – TCT</w:t>
            </w:r>
          </w:p>
        </w:tc>
      </w:tr>
      <w:tr w:rsidR="001D5922" w:rsidRPr="001164DE" w14:paraId="246EE0A3" w14:textId="77777777" w:rsidTr="00122797">
        <w:trPr>
          <w:trHeight w:val="850"/>
        </w:trPr>
        <w:tc>
          <w:tcPr>
            <w:tcW w:w="1143" w:type="pct"/>
            <w:vAlign w:val="center"/>
          </w:tcPr>
          <w:p w14:paraId="31301B84" w14:textId="77777777" w:rsidR="001D5922" w:rsidRPr="001164DE" w:rsidRDefault="001D5922" w:rsidP="00122797">
            <w:pPr>
              <w:keepNext/>
              <w:keepLines/>
              <w:tabs>
                <w:tab w:val="left" w:pos="2160"/>
                <w:tab w:val="left" w:pos="2703"/>
                <w:tab w:val="right" w:pos="5529"/>
                <w:tab w:val="left" w:pos="5760"/>
                <w:tab w:val="right" w:pos="8640"/>
              </w:tabs>
              <w:suppressAutoHyphens/>
              <w:autoSpaceDE w:val="0"/>
              <w:autoSpaceDN w:val="0"/>
              <w:adjustRightInd w:val="0"/>
              <w:spacing w:line="312" w:lineRule="auto"/>
              <w:rPr>
                <w:rFonts w:ascii="Times New Roman" w:hAnsi="Times New Roman"/>
                <w:kern w:val="1"/>
                <w:sz w:val="28"/>
                <w:szCs w:val="28"/>
              </w:rPr>
            </w:pPr>
            <w:r w:rsidRPr="001164DE">
              <w:rPr>
                <w:rFonts w:ascii="Times New Roman" w:hAnsi="Times New Roman"/>
                <w:kern w:val="1"/>
                <w:sz w:val="28"/>
                <w:szCs w:val="28"/>
              </w:rPr>
              <w:t>Người xem xét:</w:t>
            </w:r>
          </w:p>
        </w:tc>
        <w:tc>
          <w:tcPr>
            <w:tcW w:w="1802" w:type="pct"/>
            <w:vAlign w:val="center"/>
          </w:tcPr>
          <w:p w14:paraId="1D9C6269" w14:textId="77777777" w:rsidR="001D5922" w:rsidRPr="001164DE" w:rsidRDefault="001D5922" w:rsidP="00122797">
            <w:pPr>
              <w:keepNext/>
              <w:keepLines/>
              <w:tabs>
                <w:tab w:val="left" w:pos="2160"/>
                <w:tab w:val="left" w:pos="2703"/>
                <w:tab w:val="right" w:pos="5529"/>
                <w:tab w:val="left" w:pos="5760"/>
                <w:tab w:val="right" w:pos="8640"/>
              </w:tabs>
              <w:suppressAutoHyphens/>
              <w:autoSpaceDE w:val="0"/>
              <w:autoSpaceDN w:val="0"/>
              <w:adjustRightInd w:val="0"/>
              <w:spacing w:line="312" w:lineRule="auto"/>
              <w:rPr>
                <w:rFonts w:ascii="Times New Roman" w:hAnsi="Times New Roman"/>
                <w:b/>
                <w:kern w:val="1"/>
                <w:sz w:val="28"/>
                <w:szCs w:val="28"/>
              </w:rPr>
            </w:pPr>
            <w:r w:rsidRPr="001164DE">
              <w:rPr>
                <w:rFonts w:ascii="Times New Roman" w:hAnsi="Times New Roman"/>
                <w:b/>
                <w:color w:val="000000"/>
                <w:sz w:val="28"/>
                <w:szCs w:val="28"/>
              </w:rPr>
              <w:t>Vũ Thị Nhung</w:t>
            </w:r>
          </w:p>
        </w:tc>
        <w:tc>
          <w:tcPr>
            <w:tcW w:w="844" w:type="pct"/>
            <w:vAlign w:val="center"/>
          </w:tcPr>
          <w:p w14:paraId="13780640" w14:textId="77777777" w:rsidR="001D5922" w:rsidRPr="001164DE" w:rsidRDefault="001D5922" w:rsidP="00122797">
            <w:pPr>
              <w:keepNext/>
              <w:keepLines/>
              <w:tabs>
                <w:tab w:val="left" w:pos="2160"/>
                <w:tab w:val="left" w:pos="2703"/>
                <w:tab w:val="right" w:pos="5529"/>
                <w:tab w:val="left" w:pos="5760"/>
                <w:tab w:val="right" w:pos="8640"/>
              </w:tabs>
              <w:suppressAutoHyphens/>
              <w:autoSpaceDE w:val="0"/>
              <w:autoSpaceDN w:val="0"/>
              <w:adjustRightInd w:val="0"/>
              <w:spacing w:line="312" w:lineRule="auto"/>
              <w:jc w:val="center"/>
              <w:rPr>
                <w:rFonts w:ascii="Times New Roman" w:hAnsi="Times New Roman"/>
                <w:kern w:val="1"/>
                <w:sz w:val="28"/>
                <w:szCs w:val="28"/>
              </w:rPr>
            </w:pPr>
            <w:r w:rsidRPr="001164DE">
              <w:rPr>
                <w:rFonts w:ascii="Times New Roman" w:hAnsi="Times New Roman"/>
                <w:kern w:val="1"/>
                <w:sz w:val="28"/>
                <w:szCs w:val="28"/>
              </w:rPr>
              <w:t>…….…</w:t>
            </w:r>
          </w:p>
        </w:tc>
        <w:tc>
          <w:tcPr>
            <w:tcW w:w="1211" w:type="pct"/>
            <w:gridSpan w:val="2"/>
            <w:vAlign w:val="center"/>
          </w:tcPr>
          <w:p w14:paraId="7E949040" w14:textId="77777777" w:rsidR="001D5922" w:rsidRPr="001164DE" w:rsidRDefault="001D5922" w:rsidP="00122797">
            <w:pPr>
              <w:keepNext/>
              <w:keepLines/>
              <w:tabs>
                <w:tab w:val="left" w:pos="2160"/>
                <w:tab w:val="left" w:pos="2703"/>
                <w:tab w:val="right" w:pos="5529"/>
                <w:tab w:val="left" w:pos="5760"/>
                <w:tab w:val="right" w:pos="8640"/>
              </w:tabs>
              <w:suppressAutoHyphens/>
              <w:autoSpaceDE w:val="0"/>
              <w:autoSpaceDN w:val="0"/>
              <w:adjustRightInd w:val="0"/>
              <w:spacing w:line="312" w:lineRule="auto"/>
              <w:rPr>
                <w:rFonts w:ascii="Times New Roman" w:hAnsi="Times New Roman"/>
                <w:kern w:val="1"/>
                <w:sz w:val="28"/>
                <w:szCs w:val="28"/>
              </w:rPr>
            </w:pPr>
            <w:r w:rsidRPr="001164DE">
              <w:rPr>
                <w:rFonts w:ascii="Times New Roman" w:hAnsi="Times New Roman"/>
                <w:color w:val="000000"/>
                <w:sz w:val="28"/>
                <w:szCs w:val="28"/>
              </w:rPr>
              <w:t>Ngày  ……</w:t>
            </w:r>
          </w:p>
        </w:tc>
      </w:tr>
      <w:tr w:rsidR="001D5922" w:rsidRPr="001164DE" w14:paraId="39A5DE6A" w14:textId="77777777" w:rsidTr="00122797">
        <w:trPr>
          <w:trHeight w:val="575"/>
        </w:trPr>
        <w:tc>
          <w:tcPr>
            <w:tcW w:w="1143" w:type="pct"/>
            <w:vAlign w:val="center"/>
          </w:tcPr>
          <w:p w14:paraId="4CAC8A95" w14:textId="77777777" w:rsidR="001D5922" w:rsidRPr="001164DE" w:rsidRDefault="001D5922" w:rsidP="00122797">
            <w:pPr>
              <w:keepNext/>
              <w:keepLines/>
              <w:tabs>
                <w:tab w:val="left" w:pos="2160"/>
                <w:tab w:val="left" w:pos="2703"/>
                <w:tab w:val="right" w:pos="5529"/>
                <w:tab w:val="left" w:pos="5760"/>
                <w:tab w:val="right" w:pos="8640"/>
              </w:tabs>
              <w:suppressAutoHyphens/>
              <w:autoSpaceDE w:val="0"/>
              <w:autoSpaceDN w:val="0"/>
              <w:adjustRightInd w:val="0"/>
              <w:spacing w:line="312" w:lineRule="auto"/>
              <w:rPr>
                <w:rFonts w:ascii="Times New Roman" w:hAnsi="Times New Roman"/>
                <w:kern w:val="1"/>
                <w:sz w:val="28"/>
                <w:szCs w:val="28"/>
              </w:rPr>
            </w:pPr>
          </w:p>
        </w:tc>
        <w:tc>
          <w:tcPr>
            <w:tcW w:w="3857" w:type="pct"/>
            <w:gridSpan w:val="4"/>
            <w:vAlign w:val="center"/>
          </w:tcPr>
          <w:p w14:paraId="124D46E8" w14:textId="77777777" w:rsidR="001D5922" w:rsidRPr="001164DE" w:rsidRDefault="001D5922" w:rsidP="00122797">
            <w:pPr>
              <w:keepNext/>
              <w:keepLines/>
              <w:tabs>
                <w:tab w:val="left" w:pos="2160"/>
                <w:tab w:val="left" w:pos="2703"/>
                <w:tab w:val="right" w:pos="5529"/>
                <w:tab w:val="left" w:pos="5760"/>
                <w:tab w:val="right" w:pos="8640"/>
              </w:tabs>
              <w:suppressAutoHyphens/>
              <w:autoSpaceDE w:val="0"/>
              <w:autoSpaceDN w:val="0"/>
              <w:adjustRightInd w:val="0"/>
              <w:spacing w:line="312" w:lineRule="auto"/>
              <w:rPr>
                <w:rFonts w:ascii="Times New Roman" w:hAnsi="Times New Roman"/>
                <w:kern w:val="1"/>
                <w:sz w:val="28"/>
                <w:szCs w:val="28"/>
              </w:rPr>
            </w:pPr>
            <w:r w:rsidRPr="001164DE">
              <w:rPr>
                <w:rFonts w:ascii="Times New Roman" w:hAnsi="Times New Roman"/>
                <w:color w:val="000000"/>
                <w:sz w:val="28"/>
                <w:szCs w:val="28"/>
              </w:rPr>
              <w:t>Phó trưởng phòng CSDL và Hỗ trợ - Cục CNTT - TCT</w:t>
            </w:r>
          </w:p>
        </w:tc>
      </w:tr>
      <w:tr w:rsidR="001D5922" w:rsidRPr="001164DE" w14:paraId="456284C6" w14:textId="77777777" w:rsidTr="00122797">
        <w:trPr>
          <w:trHeight w:val="850"/>
        </w:trPr>
        <w:tc>
          <w:tcPr>
            <w:tcW w:w="1143" w:type="pct"/>
            <w:vAlign w:val="center"/>
          </w:tcPr>
          <w:p w14:paraId="2B5261D3" w14:textId="77777777" w:rsidR="001D5922" w:rsidRPr="001164DE" w:rsidRDefault="001D5922" w:rsidP="00122797">
            <w:pPr>
              <w:keepNext/>
              <w:keepLines/>
              <w:tabs>
                <w:tab w:val="left" w:pos="2160"/>
                <w:tab w:val="left" w:pos="2703"/>
                <w:tab w:val="right" w:pos="5529"/>
                <w:tab w:val="left" w:pos="5760"/>
                <w:tab w:val="right" w:pos="8640"/>
              </w:tabs>
              <w:suppressAutoHyphens/>
              <w:autoSpaceDE w:val="0"/>
              <w:autoSpaceDN w:val="0"/>
              <w:adjustRightInd w:val="0"/>
              <w:spacing w:line="312" w:lineRule="auto"/>
              <w:rPr>
                <w:rFonts w:ascii="Times New Roman" w:hAnsi="Times New Roman"/>
                <w:kern w:val="1"/>
                <w:sz w:val="28"/>
                <w:szCs w:val="28"/>
              </w:rPr>
            </w:pPr>
            <w:r w:rsidRPr="001164DE">
              <w:rPr>
                <w:rFonts w:ascii="Times New Roman" w:hAnsi="Times New Roman"/>
                <w:kern w:val="1"/>
                <w:sz w:val="28"/>
                <w:szCs w:val="28"/>
              </w:rPr>
              <w:t>Người phê duyệt:</w:t>
            </w:r>
          </w:p>
        </w:tc>
        <w:tc>
          <w:tcPr>
            <w:tcW w:w="1802" w:type="pct"/>
            <w:vAlign w:val="center"/>
          </w:tcPr>
          <w:p w14:paraId="127FA2EA" w14:textId="77777777" w:rsidR="001D5922" w:rsidRPr="001164DE" w:rsidRDefault="001D5922" w:rsidP="00122797">
            <w:pPr>
              <w:keepNext/>
              <w:keepLines/>
              <w:tabs>
                <w:tab w:val="left" w:pos="2160"/>
                <w:tab w:val="left" w:pos="2703"/>
                <w:tab w:val="right" w:pos="5529"/>
                <w:tab w:val="left" w:pos="5760"/>
                <w:tab w:val="right" w:pos="8640"/>
              </w:tabs>
              <w:suppressAutoHyphens/>
              <w:autoSpaceDE w:val="0"/>
              <w:autoSpaceDN w:val="0"/>
              <w:adjustRightInd w:val="0"/>
              <w:spacing w:line="312" w:lineRule="auto"/>
              <w:rPr>
                <w:rFonts w:ascii="Times New Roman" w:hAnsi="Times New Roman"/>
                <w:b/>
                <w:kern w:val="1"/>
                <w:sz w:val="28"/>
                <w:szCs w:val="28"/>
              </w:rPr>
            </w:pPr>
            <w:r w:rsidRPr="001164DE">
              <w:rPr>
                <w:rFonts w:ascii="Times New Roman" w:hAnsi="Times New Roman"/>
                <w:b/>
                <w:color w:val="000000"/>
                <w:sz w:val="28"/>
                <w:szCs w:val="28"/>
              </w:rPr>
              <w:t>Lưu Nguyên Trí</w:t>
            </w:r>
          </w:p>
        </w:tc>
        <w:tc>
          <w:tcPr>
            <w:tcW w:w="844" w:type="pct"/>
            <w:vAlign w:val="center"/>
          </w:tcPr>
          <w:p w14:paraId="45999485" w14:textId="77777777" w:rsidR="001D5922" w:rsidRPr="001164DE" w:rsidRDefault="001D5922" w:rsidP="00122797">
            <w:pPr>
              <w:keepNext/>
              <w:keepLines/>
              <w:tabs>
                <w:tab w:val="left" w:pos="2160"/>
                <w:tab w:val="left" w:pos="2703"/>
                <w:tab w:val="right" w:pos="5529"/>
                <w:tab w:val="left" w:pos="5760"/>
                <w:tab w:val="right" w:pos="8640"/>
              </w:tabs>
              <w:suppressAutoHyphens/>
              <w:autoSpaceDE w:val="0"/>
              <w:autoSpaceDN w:val="0"/>
              <w:adjustRightInd w:val="0"/>
              <w:spacing w:line="312" w:lineRule="auto"/>
              <w:rPr>
                <w:rFonts w:ascii="Times New Roman" w:hAnsi="Times New Roman"/>
                <w:kern w:val="1"/>
                <w:sz w:val="28"/>
                <w:szCs w:val="28"/>
              </w:rPr>
            </w:pPr>
            <w:r w:rsidRPr="001164DE">
              <w:rPr>
                <w:rFonts w:ascii="Times New Roman" w:hAnsi="Times New Roman"/>
                <w:kern w:val="1"/>
                <w:sz w:val="28"/>
                <w:szCs w:val="28"/>
              </w:rPr>
              <w:t xml:space="preserve">     ….…..</w:t>
            </w:r>
          </w:p>
        </w:tc>
        <w:tc>
          <w:tcPr>
            <w:tcW w:w="1211" w:type="pct"/>
            <w:gridSpan w:val="2"/>
            <w:vAlign w:val="center"/>
          </w:tcPr>
          <w:p w14:paraId="2FE37DEC" w14:textId="77777777" w:rsidR="001D5922" w:rsidRPr="001164DE" w:rsidRDefault="001D5922" w:rsidP="00122797">
            <w:pPr>
              <w:keepNext/>
              <w:keepLines/>
              <w:tabs>
                <w:tab w:val="left" w:pos="2160"/>
                <w:tab w:val="left" w:pos="2703"/>
                <w:tab w:val="right" w:pos="5529"/>
                <w:tab w:val="left" w:pos="5760"/>
                <w:tab w:val="right" w:pos="8640"/>
              </w:tabs>
              <w:suppressAutoHyphens/>
              <w:autoSpaceDE w:val="0"/>
              <w:autoSpaceDN w:val="0"/>
              <w:adjustRightInd w:val="0"/>
              <w:spacing w:line="312" w:lineRule="auto"/>
              <w:rPr>
                <w:rFonts w:ascii="Times New Roman" w:hAnsi="Times New Roman"/>
                <w:kern w:val="1"/>
                <w:sz w:val="28"/>
                <w:szCs w:val="28"/>
              </w:rPr>
            </w:pPr>
            <w:r w:rsidRPr="001164DE">
              <w:rPr>
                <w:rFonts w:ascii="Times New Roman" w:hAnsi="Times New Roman"/>
                <w:color w:val="000000"/>
                <w:sz w:val="28"/>
                <w:szCs w:val="28"/>
              </w:rPr>
              <w:t>Ngày  ……</w:t>
            </w:r>
          </w:p>
        </w:tc>
      </w:tr>
      <w:tr w:rsidR="001D5922" w:rsidRPr="001164DE" w14:paraId="341DFB65" w14:textId="77777777" w:rsidTr="00122797">
        <w:trPr>
          <w:trHeight w:val="557"/>
        </w:trPr>
        <w:tc>
          <w:tcPr>
            <w:tcW w:w="1143" w:type="pct"/>
            <w:vAlign w:val="center"/>
          </w:tcPr>
          <w:p w14:paraId="6F8C890D" w14:textId="77777777" w:rsidR="001D5922" w:rsidRPr="001164DE" w:rsidRDefault="001D5922" w:rsidP="00122797">
            <w:pPr>
              <w:keepNext/>
              <w:keepLines/>
              <w:tabs>
                <w:tab w:val="left" w:pos="2160"/>
                <w:tab w:val="left" w:pos="2703"/>
                <w:tab w:val="right" w:pos="5529"/>
                <w:tab w:val="left" w:pos="5760"/>
                <w:tab w:val="right" w:pos="8640"/>
              </w:tabs>
              <w:suppressAutoHyphens/>
              <w:autoSpaceDE w:val="0"/>
              <w:autoSpaceDN w:val="0"/>
              <w:adjustRightInd w:val="0"/>
              <w:spacing w:line="312" w:lineRule="auto"/>
              <w:rPr>
                <w:rFonts w:ascii="Times New Roman" w:hAnsi="Times New Roman"/>
                <w:kern w:val="1"/>
                <w:sz w:val="28"/>
                <w:szCs w:val="28"/>
              </w:rPr>
            </w:pPr>
          </w:p>
        </w:tc>
        <w:tc>
          <w:tcPr>
            <w:tcW w:w="3857" w:type="pct"/>
            <w:gridSpan w:val="4"/>
            <w:vAlign w:val="center"/>
          </w:tcPr>
          <w:p w14:paraId="7D72B1DA" w14:textId="77777777" w:rsidR="001D5922" w:rsidRPr="001164DE" w:rsidRDefault="001D5922" w:rsidP="00122797">
            <w:pPr>
              <w:spacing w:line="312" w:lineRule="auto"/>
              <w:rPr>
                <w:rFonts w:ascii="Times New Roman" w:hAnsi="Times New Roman"/>
                <w:kern w:val="1"/>
                <w:sz w:val="28"/>
                <w:szCs w:val="28"/>
              </w:rPr>
            </w:pPr>
            <w:r w:rsidRPr="001164DE">
              <w:rPr>
                <w:rFonts w:ascii="Times New Roman" w:hAnsi="Times New Roman"/>
                <w:color w:val="000000"/>
                <w:sz w:val="28"/>
                <w:szCs w:val="28"/>
              </w:rPr>
              <w:t>Phó cục trưởng - Cục CNTT - TCT</w:t>
            </w:r>
          </w:p>
        </w:tc>
      </w:tr>
    </w:tbl>
    <w:p w14:paraId="4F7A5B48" w14:textId="77777777" w:rsidR="001D5922" w:rsidRPr="001164DE" w:rsidRDefault="001D5922" w:rsidP="00BF2C95">
      <w:pPr>
        <w:pStyle w:val="TOCHeading"/>
        <w:rPr>
          <w:rFonts w:eastAsiaTheme="minorHAnsi"/>
        </w:rPr>
      </w:pPr>
    </w:p>
    <w:p w14:paraId="146FC701" w14:textId="77777777" w:rsidR="001D5922" w:rsidRPr="001164DE" w:rsidRDefault="001D5922">
      <w:pPr>
        <w:rPr>
          <w:rFonts w:ascii="Times New Roman" w:hAnsi="Times New Roman" w:cs="Times New Roman"/>
          <w:sz w:val="28"/>
          <w:szCs w:val="28"/>
        </w:rPr>
      </w:pPr>
      <w:r w:rsidRPr="001164DE">
        <w:rPr>
          <w:rFonts w:ascii="Times New Roman" w:hAnsi="Times New Roman" w:cs="Times New Roman"/>
          <w:sz w:val="28"/>
          <w:szCs w:val="28"/>
        </w:rPr>
        <w:br w:type="page"/>
      </w:r>
    </w:p>
    <w:sdt>
      <w:sdtPr>
        <w:rPr>
          <w:rFonts w:asciiTheme="minorHAnsi" w:eastAsiaTheme="minorHAnsi" w:hAnsiTheme="minorHAnsi" w:cstheme="minorBidi"/>
          <w:color w:val="auto"/>
          <w:sz w:val="22"/>
          <w:szCs w:val="22"/>
        </w:rPr>
        <w:id w:val="-1860959553"/>
        <w:docPartObj>
          <w:docPartGallery w:val="Table of Contents"/>
          <w:docPartUnique/>
        </w:docPartObj>
      </w:sdtPr>
      <w:sdtEndPr>
        <w:rPr>
          <w:rFonts w:ascii="Times New Roman" w:hAnsi="Times New Roman" w:cs="Times New Roman"/>
          <w:b/>
          <w:bCs/>
          <w:noProof/>
          <w:sz w:val="28"/>
          <w:szCs w:val="28"/>
        </w:rPr>
      </w:sdtEndPr>
      <w:sdtContent>
        <w:p w14:paraId="55AC5324" w14:textId="240CA702" w:rsidR="00AB79D4" w:rsidRPr="001164DE" w:rsidRDefault="00AB79D4" w:rsidP="00BF2C95">
          <w:pPr>
            <w:pStyle w:val="TOCHeading"/>
          </w:pPr>
          <w:r w:rsidRPr="001164DE">
            <w:t>Mục lục</w:t>
          </w:r>
        </w:p>
        <w:p w14:paraId="76D3E18C" w14:textId="41CAC6E2" w:rsidR="00ED089E" w:rsidRPr="001164DE" w:rsidRDefault="00AB79D4">
          <w:pPr>
            <w:pStyle w:val="TOC1"/>
            <w:tabs>
              <w:tab w:val="right" w:leader="dot" w:pos="9061"/>
            </w:tabs>
            <w:rPr>
              <w:rFonts w:asciiTheme="minorHAnsi" w:eastAsiaTheme="minorEastAsia" w:hAnsiTheme="minorHAnsi" w:cstheme="minorBidi"/>
              <w:noProof/>
              <w:sz w:val="22"/>
            </w:rPr>
          </w:pPr>
          <w:r w:rsidRPr="001164DE">
            <w:rPr>
              <w:szCs w:val="28"/>
            </w:rPr>
            <w:fldChar w:fldCharType="begin"/>
          </w:r>
          <w:r w:rsidRPr="001164DE">
            <w:rPr>
              <w:szCs w:val="28"/>
            </w:rPr>
            <w:instrText xml:space="preserve"> TOC \o "1-3" \h \z \u </w:instrText>
          </w:r>
          <w:r w:rsidRPr="001164DE">
            <w:rPr>
              <w:szCs w:val="28"/>
            </w:rPr>
            <w:fldChar w:fldCharType="separate"/>
          </w:r>
          <w:hyperlink w:anchor="_Toc70073920" w:history="1">
            <w:r w:rsidR="00ED089E" w:rsidRPr="001164DE">
              <w:rPr>
                <w:rStyle w:val="Hyperlink"/>
                <w:b/>
                <w:noProof/>
                <w:lang w:val="vi-VN"/>
              </w:rPr>
              <w:t>TỔNG CỤC THUẾ</w:t>
            </w:r>
            <w:r w:rsidR="00ED089E" w:rsidRPr="001164DE">
              <w:rPr>
                <w:noProof/>
                <w:webHidden/>
              </w:rPr>
              <w:tab/>
            </w:r>
            <w:r w:rsidR="00ED089E" w:rsidRPr="001164DE">
              <w:rPr>
                <w:noProof/>
                <w:webHidden/>
              </w:rPr>
              <w:fldChar w:fldCharType="begin"/>
            </w:r>
            <w:r w:rsidR="00ED089E" w:rsidRPr="001164DE">
              <w:rPr>
                <w:noProof/>
                <w:webHidden/>
              </w:rPr>
              <w:instrText xml:space="preserve"> PAGEREF _Toc70073920 \h </w:instrText>
            </w:r>
            <w:r w:rsidR="00ED089E" w:rsidRPr="001164DE">
              <w:rPr>
                <w:noProof/>
                <w:webHidden/>
              </w:rPr>
            </w:r>
            <w:r w:rsidR="00ED089E" w:rsidRPr="001164DE">
              <w:rPr>
                <w:noProof/>
                <w:webHidden/>
              </w:rPr>
              <w:fldChar w:fldCharType="separate"/>
            </w:r>
            <w:r w:rsidR="0045178B">
              <w:rPr>
                <w:noProof/>
                <w:webHidden/>
              </w:rPr>
              <w:t>1</w:t>
            </w:r>
            <w:r w:rsidR="00ED089E" w:rsidRPr="001164DE">
              <w:rPr>
                <w:noProof/>
                <w:webHidden/>
              </w:rPr>
              <w:fldChar w:fldCharType="end"/>
            </w:r>
          </w:hyperlink>
        </w:p>
        <w:p w14:paraId="3980B2BE" w14:textId="3FC3CAEB" w:rsidR="00ED089E" w:rsidRPr="001164DE" w:rsidRDefault="00446DC2">
          <w:pPr>
            <w:pStyle w:val="TOC1"/>
            <w:tabs>
              <w:tab w:val="right" w:leader="dot" w:pos="9061"/>
            </w:tabs>
            <w:rPr>
              <w:rFonts w:asciiTheme="minorHAnsi" w:eastAsiaTheme="minorEastAsia" w:hAnsiTheme="minorHAnsi" w:cstheme="minorBidi"/>
              <w:noProof/>
              <w:sz w:val="22"/>
            </w:rPr>
          </w:pPr>
          <w:hyperlink w:anchor="_Toc70073921" w:history="1">
            <w:r w:rsidR="00ED089E" w:rsidRPr="001164DE">
              <w:rPr>
                <w:rStyle w:val="Hyperlink"/>
                <w:b/>
                <w:noProof/>
                <w:lang w:val="vi-VN"/>
              </w:rPr>
              <w:t>TÀI LIỆU</w:t>
            </w:r>
            <w:r w:rsidR="00ED089E" w:rsidRPr="001164DE">
              <w:rPr>
                <w:noProof/>
                <w:webHidden/>
              </w:rPr>
              <w:tab/>
            </w:r>
            <w:r w:rsidR="00ED089E" w:rsidRPr="001164DE">
              <w:rPr>
                <w:noProof/>
                <w:webHidden/>
              </w:rPr>
              <w:fldChar w:fldCharType="begin"/>
            </w:r>
            <w:r w:rsidR="00ED089E" w:rsidRPr="001164DE">
              <w:rPr>
                <w:noProof/>
                <w:webHidden/>
              </w:rPr>
              <w:instrText xml:space="preserve"> PAGEREF _Toc70073921 \h </w:instrText>
            </w:r>
            <w:r w:rsidR="00ED089E" w:rsidRPr="001164DE">
              <w:rPr>
                <w:noProof/>
                <w:webHidden/>
              </w:rPr>
            </w:r>
            <w:r w:rsidR="00ED089E" w:rsidRPr="001164DE">
              <w:rPr>
                <w:noProof/>
                <w:webHidden/>
              </w:rPr>
              <w:fldChar w:fldCharType="separate"/>
            </w:r>
            <w:r w:rsidR="0045178B">
              <w:rPr>
                <w:noProof/>
                <w:webHidden/>
              </w:rPr>
              <w:t>1</w:t>
            </w:r>
            <w:r w:rsidR="00ED089E" w:rsidRPr="001164DE">
              <w:rPr>
                <w:noProof/>
                <w:webHidden/>
              </w:rPr>
              <w:fldChar w:fldCharType="end"/>
            </w:r>
          </w:hyperlink>
        </w:p>
        <w:p w14:paraId="1955F8AB" w14:textId="6E492EAE" w:rsidR="00ED089E" w:rsidRPr="001164DE" w:rsidRDefault="00446DC2">
          <w:pPr>
            <w:pStyle w:val="TOC1"/>
            <w:tabs>
              <w:tab w:val="right" w:leader="dot" w:pos="9061"/>
            </w:tabs>
            <w:rPr>
              <w:rFonts w:asciiTheme="minorHAnsi" w:eastAsiaTheme="minorEastAsia" w:hAnsiTheme="minorHAnsi" w:cstheme="minorBidi"/>
              <w:noProof/>
              <w:sz w:val="22"/>
            </w:rPr>
          </w:pPr>
          <w:hyperlink w:anchor="_Toc70073922" w:history="1">
            <w:r w:rsidR="00ED089E" w:rsidRPr="001164DE">
              <w:rPr>
                <w:rStyle w:val="Hyperlink"/>
                <w:b/>
                <w:noProof/>
                <w:lang w:val="vi-VN"/>
              </w:rPr>
              <w:t>Hợp đồng số: 15/2020/HĐKT/TCT-TINHVAN</w:t>
            </w:r>
            <w:r w:rsidR="00ED089E" w:rsidRPr="001164DE">
              <w:rPr>
                <w:noProof/>
                <w:webHidden/>
              </w:rPr>
              <w:tab/>
            </w:r>
            <w:r w:rsidR="00ED089E" w:rsidRPr="001164DE">
              <w:rPr>
                <w:noProof/>
                <w:webHidden/>
              </w:rPr>
              <w:fldChar w:fldCharType="begin"/>
            </w:r>
            <w:r w:rsidR="00ED089E" w:rsidRPr="001164DE">
              <w:rPr>
                <w:noProof/>
                <w:webHidden/>
              </w:rPr>
              <w:instrText xml:space="preserve"> PAGEREF _Toc70073922 \h </w:instrText>
            </w:r>
            <w:r w:rsidR="00ED089E" w:rsidRPr="001164DE">
              <w:rPr>
                <w:noProof/>
                <w:webHidden/>
              </w:rPr>
            </w:r>
            <w:r w:rsidR="00ED089E" w:rsidRPr="001164DE">
              <w:rPr>
                <w:noProof/>
                <w:webHidden/>
              </w:rPr>
              <w:fldChar w:fldCharType="separate"/>
            </w:r>
            <w:r w:rsidR="0045178B">
              <w:rPr>
                <w:noProof/>
                <w:webHidden/>
              </w:rPr>
              <w:t>1</w:t>
            </w:r>
            <w:r w:rsidR="00ED089E" w:rsidRPr="001164DE">
              <w:rPr>
                <w:noProof/>
                <w:webHidden/>
              </w:rPr>
              <w:fldChar w:fldCharType="end"/>
            </w:r>
          </w:hyperlink>
        </w:p>
        <w:p w14:paraId="12318334" w14:textId="31220C28" w:rsidR="00ED089E" w:rsidRPr="001164DE" w:rsidRDefault="00446DC2">
          <w:pPr>
            <w:pStyle w:val="TOC1"/>
            <w:tabs>
              <w:tab w:val="right" w:leader="dot" w:pos="9061"/>
            </w:tabs>
            <w:rPr>
              <w:rFonts w:asciiTheme="minorHAnsi" w:eastAsiaTheme="minorEastAsia" w:hAnsiTheme="minorHAnsi" w:cstheme="minorBidi"/>
              <w:noProof/>
              <w:sz w:val="22"/>
            </w:rPr>
          </w:pPr>
          <w:hyperlink w:anchor="_Toc70073923" w:history="1">
            <w:r w:rsidR="00ED089E" w:rsidRPr="001164DE">
              <w:rPr>
                <w:rStyle w:val="Hyperlink"/>
                <w:b/>
                <w:bCs/>
                <w:noProof/>
                <w:kern w:val="1"/>
                <w:lang w:val="vi-VN"/>
              </w:rPr>
              <w:t>TRANG KÝ</w:t>
            </w:r>
            <w:r w:rsidR="00ED089E" w:rsidRPr="001164DE">
              <w:rPr>
                <w:noProof/>
                <w:webHidden/>
              </w:rPr>
              <w:tab/>
            </w:r>
            <w:r w:rsidR="00ED089E" w:rsidRPr="001164DE">
              <w:rPr>
                <w:noProof/>
                <w:webHidden/>
              </w:rPr>
              <w:fldChar w:fldCharType="begin"/>
            </w:r>
            <w:r w:rsidR="00ED089E" w:rsidRPr="001164DE">
              <w:rPr>
                <w:noProof/>
                <w:webHidden/>
              </w:rPr>
              <w:instrText xml:space="preserve"> PAGEREF _Toc70073923 \h </w:instrText>
            </w:r>
            <w:r w:rsidR="00ED089E" w:rsidRPr="001164DE">
              <w:rPr>
                <w:noProof/>
                <w:webHidden/>
              </w:rPr>
            </w:r>
            <w:r w:rsidR="00ED089E" w:rsidRPr="001164DE">
              <w:rPr>
                <w:noProof/>
                <w:webHidden/>
              </w:rPr>
              <w:fldChar w:fldCharType="separate"/>
            </w:r>
            <w:r w:rsidR="0045178B">
              <w:rPr>
                <w:noProof/>
                <w:webHidden/>
              </w:rPr>
              <w:t>2</w:t>
            </w:r>
            <w:r w:rsidR="00ED089E" w:rsidRPr="001164DE">
              <w:rPr>
                <w:noProof/>
                <w:webHidden/>
              </w:rPr>
              <w:fldChar w:fldCharType="end"/>
            </w:r>
          </w:hyperlink>
        </w:p>
        <w:p w14:paraId="10831585" w14:textId="651FAEC3" w:rsidR="00ED089E" w:rsidRPr="001164DE" w:rsidRDefault="00446DC2">
          <w:pPr>
            <w:pStyle w:val="TOC1"/>
            <w:tabs>
              <w:tab w:val="right" w:leader="dot" w:pos="9061"/>
            </w:tabs>
            <w:rPr>
              <w:rFonts w:asciiTheme="minorHAnsi" w:eastAsiaTheme="minorEastAsia" w:hAnsiTheme="minorHAnsi" w:cstheme="minorBidi"/>
              <w:noProof/>
              <w:sz w:val="22"/>
            </w:rPr>
          </w:pPr>
          <w:hyperlink w:anchor="_Toc70073924" w:history="1">
            <w:r w:rsidR="00ED089E" w:rsidRPr="001164DE">
              <w:rPr>
                <w:rStyle w:val="Hyperlink"/>
                <w:rFonts w:ascii="Times New Roman Bold" w:hAnsi="Times New Roman Bold"/>
                <w:noProof/>
              </w:rPr>
              <w:t>I.</w:t>
            </w:r>
            <w:r w:rsidR="00ED089E" w:rsidRPr="001164DE">
              <w:rPr>
                <w:rStyle w:val="Hyperlink"/>
                <w:noProof/>
              </w:rPr>
              <w:t xml:space="preserve"> TỔNG QUAN</w:t>
            </w:r>
            <w:r w:rsidR="00ED089E" w:rsidRPr="001164DE">
              <w:rPr>
                <w:noProof/>
                <w:webHidden/>
              </w:rPr>
              <w:tab/>
            </w:r>
            <w:r w:rsidR="00ED089E" w:rsidRPr="001164DE">
              <w:rPr>
                <w:noProof/>
                <w:webHidden/>
              </w:rPr>
              <w:fldChar w:fldCharType="begin"/>
            </w:r>
            <w:r w:rsidR="00ED089E" w:rsidRPr="001164DE">
              <w:rPr>
                <w:noProof/>
                <w:webHidden/>
              </w:rPr>
              <w:instrText xml:space="preserve"> PAGEREF _Toc70073924 \h </w:instrText>
            </w:r>
            <w:r w:rsidR="00ED089E" w:rsidRPr="001164DE">
              <w:rPr>
                <w:noProof/>
                <w:webHidden/>
              </w:rPr>
            </w:r>
            <w:r w:rsidR="00ED089E" w:rsidRPr="001164DE">
              <w:rPr>
                <w:noProof/>
                <w:webHidden/>
              </w:rPr>
              <w:fldChar w:fldCharType="separate"/>
            </w:r>
            <w:r w:rsidR="0045178B">
              <w:rPr>
                <w:noProof/>
                <w:webHidden/>
              </w:rPr>
              <w:t>8</w:t>
            </w:r>
            <w:r w:rsidR="00ED089E" w:rsidRPr="001164DE">
              <w:rPr>
                <w:noProof/>
                <w:webHidden/>
              </w:rPr>
              <w:fldChar w:fldCharType="end"/>
            </w:r>
          </w:hyperlink>
        </w:p>
        <w:p w14:paraId="0FDD4891" w14:textId="57A153A5" w:rsidR="00ED089E" w:rsidRPr="001164DE" w:rsidRDefault="00446DC2">
          <w:pPr>
            <w:pStyle w:val="TOC2"/>
            <w:rPr>
              <w:rFonts w:asciiTheme="minorHAnsi" w:eastAsiaTheme="minorEastAsia" w:hAnsiTheme="minorHAnsi" w:cstheme="minorBidi"/>
              <w:noProof/>
              <w:sz w:val="22"/>
            </w:rPr>
          </w:pPr>
          <w:hyperlink w:anchor="_Toc70073925" w:history="1">
            <w:r w:rsidR="00ED089E" w:rsidRPr="001164DE">
              <w:rPr>
                <w:rStyle w:val="Hyperlink"/>
                <w:rFonts w:ascii="Times New Roman Bold" w:hAnsi="Times New Roman Bold"/>
                <w:noProof/>
              </w:rPr>
              <w:t>1.</w:t>
            </w:r>
            <w:r w:rsidR="00ED089E" w:rsidRPr="001164DE">
              <w:rPr>
                <w:rStyle w:val="Hyperlink"/>
                <w:noProof/>
              </w:rPr>
              <w:t xml:space="preserve"> Mục đích</w:t>
            </w:r>
            <w:r w:rsidR="00ED089E" w:rsidRPr="001164DE">
              <w:rPr>
                <w:noProof/>
                <w:webHidden/>
              </w:rPr>
              <w:tab/>
            </w:r>
            <w:r w:rsidR="00ED089E" w:rsidRPr="001164DE">
              <w:rPr>
                <w:noProof/>
                <w:webHidden/>
              </w:rPr>
              <w:fldChar w:fldCharType="begin"/>
            </w:r>
            <w:r w:rsidR="00ED089E" w:rsidRPr="001164DE">
              <w:rPr>
                <w:noProof/>
                <w:webHidden/>
              </w:rPr>
              <w:instrText xml:space="preserve"> PAGEREF _Toc70073925 \h </w:instrText>
            </w:r>
            <w:r w:rsidR="00ED089E" w:rsidRPr="001164DE">
              <w:rPr>
                <w:noProof/>
                <w:webHidden/>
              </w:rPr>
            </w:r>
            <w:r w:rsidR="00ED089E" w:rsidRPr="001164DE">
              <w:rPr>
                <w:noProof/>
                <w:webHidden/>
              </w:rPr>
              <w:fldChar w:fldCharType="separate"/>
            </w:r>
            <w:r w:rsidR="0045178B">
              <w:rPr>
                <w:noProof/>
                <w:webHidden/>
              </w:rPr>
              <w:t>8</w:t>
            </w:r>
            <w:r w:rsidR="00ED089E" w:rsidRPr="001164DE">
              <w:rPr>
                <w:noProof/>
                <w:webHidden/>
              </w:rPr>
              <w:fldChar w:fldCharType="end"/>
            </w:r>
          </w:hyperlink>
        </w:p>
        <w:p w14:paraId="37358D76" w14:textId="64826F10" w:rsidR="00ED089E" w:rsidRPr="001164DE" w:rsidRDefault="00446DC2">
          <w:pPr>
            <w:pStyle w:val="TOC2"/>
            <w:rPr>
              <w:rFonts w:asciiTheme="minorHAnsi" w:eastAsiaTheme="minorEastAsia" w:hAnsiTheme="minorHAnsi" w:cstheme="minorBidi"/>
              <w:noProof/>
              <w:sz w:val="22"/>
            </w:rPr>
          </w:pPr>
          <w:hyperlink w:anchor="_Toc70073926" w:history="1">
            <w:r w:rsidR="00ED089E" w:rsidRPr="001164DE">
              <w:rPr>
                <w:rStyle w:val="Hyperlink"/>
                <w:rFonts w:ascii="Times New Roman Bold" w:hAnsi="Times New Roman Bold"/>
                <w:noProof/>
              </w:rPr>
              <w:t>2.</w:t>
            </w:r>
            <w:r w:rsidR="00ED089E" w:rsidRPr="001164DE">
              <w:rPr>
                <w:rStyle w:val="Hyperlink"/>
                <w:noProof/>
              </w:rPr>
              <w:t xml:space="preserve"> Tài liệu liên quan</w:t>
            </w:r>
            <w:r w:rsidR="00ED089E" w:rsidRPr="001164DE">
              <w:rPr>
                <w:noProof/>
                <w:webHidden/>
              </w:rPr>
              <w:tab/>
            </w:r>
            <w:r w:rsidR="00ED089E" w:rsidRPr="001164DE">
              <w:rPr>
                <w:noProof/>
                <w:webHidden/>
              </w:rPr>
              <w:fldChar w:fldCharType="begin"/>
            </w:r>
            <w:r w:rsidR="00ED089E" w:rsidRPr="001164DE">
              <w:rPr>
                <w:noProof/>
                <w:webHidden/>
              </w:rPr>
              <w:instrText xml:space="preserve"> PAGEREF _Toc70073926 \h </w:instrText>
            </w:r>
            <w:r w:rsidR="00ED089E" w:rsidRPr="001164DE">
              <w:rPr>
                <w:noProof/>
                <w:webHidden/>
              </w:rPr>
            </w:r>
            <w:r w:rsidR="00ED089E" w:rsidRPr="001164DE">
              <w:rPr>
                <w:noProof/>
                <w:webHidden/>
              </w:rPr>
              <w:fldChar w:fldCharType="separate"/>
            </w:r>
            <w:r w:rsidR="0045178B">
              <w:rPr>
                <w:noProof/>
                <w:webHidden/>
              </w:rPr>
              <w:t>8</w:t>
            </w:r>
            <w:r w:rsidR="00ED089E" w:rsidRPr="001164DE">
              <w:rPr>
                <w:noProof/>
                <w:webHidden/>
              </w:rPr>
              <w:fldChar w:fldCharType="end"/>
            </w:r>
          </w:hyperlink>
        </w:p>
        <w:p w14:paraId="1C80B6D8" w14:textId="3CA4C87A" w:rsidR="00ED089E" w:rsidRPr="001164DE" w:rsidRDefault="00446DC2">
          <w:pPr>
            <w:pStyle w:val="TOC2"/>
            <w:rPr>
              <w:rFonts w:asciiTheme="minorHAnsi" w:eastAsiaTheme="minorEastAsia" w:hAnsiTheme="minorHAnsi" w:cstheme="minorBidi"/>
              <w:noProof/>
              <w:sz w:val="22"/>
            </w:rPr>
          </w:pPr>
          <w:hyperlink w:anchor="_Toc70073927" w:history="1">
            <w:r w:rsidR="00ED089E" w:rsidRPr="001164DE">
              <w:rPr>
                <w:rStyle w:val="Hyperlink"/>
                <w:rFonts w:ascii="Times New Roman Bold" w:hAnsi="Times New Roman Bold"/>
                <w:noProof/>
              </w:rPr>
              <w:t>3.</w:t>
            </w:r>
            <w:r w:rsidR="00ED089E" w:rsidRPr="001164DE">
              <w:rPr>
                <w:rStyle w:val="Hyperlink"/>
                <w:noProof/>
              </w:rPr>
              <w:t xml:space="preserve"> Thuật ngữ và các từ viết tắt</w:t>
            </w:r>
            <w:r w:rsidR="00ED089E" w:rsidRPr="001164DE">
              <w:rPr>
                <w:noProof/>
                <w:webHidden/>
              </w:rPr>
              <w:tab/>
            </w:r>
            <w:r w:rsidR="00ED089E" w:rsidRPr="001164DE">
              <w:rPr>
                <w:noProof/>
                <w:webHidden/>
              </w:rPr>
              <w:fldChar w:fldCharType="begin"/>
            </w:r>
            <w:r w:rsidR="00ED089E" w:rsidRPr="001164DE">
              <w:rPr>
                <w:noProof/>
                <w:webHidden/>
              </w:rPr>
              <w:instrText xml:space="preserve"> PAGEREF _Toc70073927 \h </w:instrText>
            </w:r>
            <w:r w:rsidR="00ED089E" w:rsidRPr="001164DE">
              <w:rPr>
                <w:noProof/>
                <w:webHidden/>
              </w:rPr>
            </w:r>
            <w:r w:rsidR="00ED089E" w:rsidRPr="001164DE">
              <w:rPr>
                <w:noProof/>
                <w:webHidden/>
              </w:rPr>
              <w:fldChar w:fldCharType="separate"/>
            </w:r>
            <w:r w:rsidR="0045178B">
              <w:rPr>
                <w:noProof/>
                <w:webHidden/>
              </w:rPr>
              <w:t>8</w:t>
            </w:r>
            <w:r w:rsidR="00ED089E" w:rsidRPr="001164DE">
              <w:rPr>
                <w:noProof/>
                <w:webHidden/>
              </w:rPr>
              <w:fldChar w:fldCharType="end"/>
            </w:r>
          </w:hyperlink>
        </w:p>
        <w:p w14:paraId="10F3412E" w14:textId="0EA2F929" w:rsidR="00ED089E" w:rsidRPr="001164DE" w:rsidRDefault="00446DC2">
          <w:pPr>
            <w:pStyle w:val="TOC1"/>
            <w:tabs>
              <w:tab w:val="right" w:leader="dot" w:pos="9061"/>
            </w:tabs>
            <w:rPr>
              <w:rFonts w:asciiTheme="minorHAnsi" w:eastAsiaTheme="minorEastAsia" w:hAnsiTheme="minorHAnsi" w:cstheme="minorBidi"/>
              <w:noProof/>
              <w:sz w:val="22"/>
            </w:rPr>
          </w:pPr>
          <w:hyperlink w:anchor="_Toc70073928" w:history="1">
            <w:r w:rsidR="00ED089E" w:rsidRPr="001164DE">
              <w:rPr>
                <w:rStyle w:val="Hyperlink"/>
                <w:rFonts w:ascii="Times New Roman Bold" w:hAnsi="Times New Roman Bold"/>
                <w:noProof/>
              </w:rPr>
              <w:t>II.</w:t>
            </w:r>
            <w:r w:rsidR="00ED089E" w:rsidRPr="001164DE">
              <w:rPr>
                <w:rStyle w:val="Hyperlink"/>
                <w:noProof/>
              </w:rPr>
              <w:t xml:space="preserve"> (A1) THIẾT KẾ CHỨC NĂNG ỨNG DỤNG</w:t>
            </w:r>
            <w:r w:rsidR="00ED089E" w:rsidRPr="001164DE">
              <w:rPr>
                <w:noProof/>
                <w:webHidden/>
              </w:rPr>
              <w:tab/>
            </w:r>
            <w:r w:rsidR="00ED089E" w:rsidRPr="001164DE">
              <w:rPr>
                <w:noProof/>
                <w:webHidden/>
              </w:rPr>
              <w:fldChar w:fldCharType="begin"/>
            </w:r>
            <w:r w:rsidR="00ED089E" w:rsidRPr="001164DE">
              <w:rPr>
                <w:noProof/>
                <w:webHidden/>
              </w:rPr>
              <w:instrText xml:space="preserve"> PAGEREF _Toc70073928 \h </w:instrText>
            </w:r>
            <w:r w:rsidR="00ED089E" w:rsidRPr="001164DE">
              <w:rPr>
                <w:noProof/>
                <w:webHidden/>
              </w:rPr>
            </w:r>
            <w:r w:rsidR="00ED089E" w:rsidRPr="001164DE">
              <w:rPr>
                <w:noProof/>
                <w:webHidden/>
              </w:rPr>
              <w:fldChar w:fldCharType="separate"/>
            </w:r>
            <w:r w:rsidR="0045178B">
              <w:rPr>
                <w:noProof/>
                <w:webHidden/>
              </w:rPr>
              <w:t>10</w:t>
            </w:r>
            <w:r w:rsidR="00ED089E" w:rsidRPr="001164DE">
              <w:rPr>
                <w:noProof/>
                <w:webHidden/>
              </w:rPr>
              <w:fldChar w:fldCharType="end"/>
            </w:r>
          </w:hyperlink>
        </w:p>
        <w:p w14:paraId="5F184AD7" w14:textId="5424434E" w:rsidR="00ED089E" w:rsidRPr="001164DE" w:rsidRDefault="00446DC2">
          <w:pPr>
            <w:pStyle w:val="TOC2"/>
            <w:rPr>
              <w:rFonts w:asciiTheme="minorHAnsi" w:eastAsiaTheme="minorEastAsia" w:hAnsiTheme="minorHAnsi" w:cstheme="minorBidi"/>
              <w:noProof/>
              <w:sz w:val="22"/>
            </w:rPr>
          </w:pPr>
          <w:hyperlink w:anchor="_Toc70073929" w:history="1">
            <w:r w:rsidR="00ED089E" w:rsidRPr="001164DE">
              <w:rPr>
                <w:rStyle w:val="Hyperlink"/>
                <w:rFonts w:ascii="Times New Roman Bold" w:hAnsi="Times New Roman Bold"/>
                <w:noProof/>
              </w:rPr>
              <w:t>1.</w:t>
            </w:r>
            <w:r w:rsidR="00ED089E" w:rsidRPr="001164DE">
              <w:rPr>
                <w:rStyle w:val="Hyperlink"/>
                <w:noProof/>
              </w:rPr>
              <w:t xml:space="preserve"> Bảng tổng quan các chức năng trên hợp đồng</w:t>
            </w:r>
            <w:r w:rsidR="00ED089E" w:rsidRPr="001164DE">
              <w:rPr>
                <w:noProof/>
                <w:webHidden/>
              </w:rPr>
              <w:tab/>
            </w:r>
            <w:r w:rsidR="00ED089E" w:rsidRPr="001164DE">
              <w:rPr>
                <w:noProof/>
                <w:webHidden/>
              </w:rPr>
              <w:fldChar w:fldCharType="begin"/>
            </w:r>
            <w:r w:rsidR="00ED089E" w:rsidRPr="001164DE">
              <w:rPr>
                <w:noProof/>
                <w:webHidden/>
              </w:rPr>
              <w:instrText xml:space="preserve"> PAGEREF _Toc70073929 \h </w:instrText>
            </w:r>
            <w:r w:rsidR="00ED089E" w:rsidRPr="001164DE">
              <w:rPr>
                <w:noProof/>
                <w:webHidden/>
              </w:rPr>
            </w:r>
            <w:r w:rsidR="00ED089E" w:rsidRPr="001164DE">
              <w:rPr>
                <w:noProof/>
                <w:webHidden/>
              </w:rPr>
              <w:fldChar w:fldCharType="separate"/>
            </w:r>
            <w:r w:rsidR="0045178B">
              <w:rPr>
                <w:noProof/>
                <w:webHidden/>
              </w:rPr>
              <w:t>10</w:t>
            </w:r>
            <w:r w:rsidR="00ED089E" w:rsidRPr="001164DE">
              <w:rPr>
                <w:noProof/>
                <w:webHidden/>
              </w:rPr>
              <w:fldChar w:fldCharType="end"/>
            </w:r>
          </w:hyperlink>
        </w:p>
        <w:p w14:paraId="41FBFEBC" w14:textId="69105C89" w:rsidR="00ED089E" w:rsidRPr="001164DE" w:rsidRDefault="00446DC2">
          <w:pPr>
            <w:pStyle w:val="TOC2"/>
            <w:rPr>
              <w:rFonts w:asciiTheme="minorHAnsi" w:eastAsiaTheme="minorEastAsia" w:hAnsiTheme="minorHAnsi" w:cstheme="minorBidi"/>
              <w:noProof/>
              <w:sz w:val="22"/>
            </w:rPr>
          </w:pPr>
          <w:hyperlink w:anchor="_Toc70073930" w:history="1">
            <w:r w:rsidR="00ED089E" w:rsidRPr="001164DE">
              <w:rPr>
                <w:rStyle w:val="Hyperlink"/>
                <w:rFonts w:ascii="Times New Roman Bold" w:hAnsi="Times New Roman Bold"/>
                <w:noProof/>
              </w:rPr>
              <w:t>2.</w:t>
            </w:r>
            <w:r w:rsidR="00ED089E" w:rsidRPr="001164DE">
              <w:rPr>
                <w:rStyle w:val="Hyperlink"/>
                <w:noProof/>
              </w:rPr>
              <w:t xml:space="preserve"> Mô hình tổng quan chức năng ứng dụng</w:t>
            </w:r>
            <w:r w:rsidR="00ED089E" w:rsidRPr="001164DE">
              <w:rPr>
                <w:noProof/>
                <w:webHidden/>
              </w:rPr>
              <w:tab/>
            </w:r>
            <w:r w:rsidR="00ED089E" w:rsidRPr="001164DE">
              <w:rPr>
                <w:noProof/>
                <w:webHidden/>
              </w:rPr>
              <w:fldChar w:fldCharType="begin"/>
            </w:r>
            <w:r w:rsidR="00ED089E" w:rsidRPr="001164DE">
              <w:rPr>
                <w:noProof/>
                <w:webHidden/>
              </w:rPr>
              <w:instrText xml:space="preserve"> PAGEREF _Toc70073930 \h </w:instrText>
            </w:r>
            <w:r w:rsidR="00ED089E" w:rsidRPr="001164DE">
              <w:rPr>
                <w:noProof/>
                <w:webHidden/>
              </w:rPr>
            </w:r>
            <w:r w:rsidR="00ED089E" w:rsidRPr="001164DE">
              <w:rPr>
                <w:noProof/>
                <w:webHidden/>
              </w:rPr>
              <w:fldChar w:fldCharType="separate"/>
            </w:r>
            <w:r w:rsidR="0045178B">
              <w:rPr>
                <w:noProof/>
                <w:webHidden/>
              </w:rPr>
              <w:t>11</w:t>
            </w:r>
            <w:r w:rsidR="00ED089E" w:rsidRPr="001164DE">
              <w:rPr>
                <w:noProof/>
                <w:webHidden/>
              </w:rPr>
              <w:fldChar w:fldCharType="end"/>
            </w:r>
          </w:hyperlink>
        </w:p>
        <w:p w14:paraId="7B6849F6" w14:textId="257C3126" w:rsidR="00ED089E" w:rsidRPr="001164DE" w:rsidRDefault="00446DC2">
          <w:pPr>
            <w:pStyle w:val="TOC3"/>
            <w:tabs>
              <w:tab w:val="right" w:leader="dot" w:pos="9061"/>
            </w:tabs>
            <w:rPr>
              <w:rFonts w:asciiTheme="minorHAnsi" w:eastAsiaTheme="minorEastAsia" w:hAnsiTheme="minorHAnsi" w:cstheme="minorBidi"/>
              <w:noProof/>
              <w:sz w:val="22"/>
            </w:rPr>
          </w:pPr>
          <w:hyperlink w:anchor="_Toc70073931" w:history="1">
            <w:r w:rsidR="00ED089E" w:rsidRPr="001164DE">
              <w:rPr>
                <w:rStyle w:val="Hyperlink"/>
                <w:rFonts w:ascii="Times New Roman Bold" w:hAnsi="Times New Roman Bold"/>
                <w:noProof/>
              </w:rPr>
              <w:t>2.1.</w:t>
            </w:r>
            <w:r w:rsidR="00ED089E" w:rsidRPr="001164DE">
              <w:rPr>
                <w:rStyle w:val="Hyperlink"/>
                <w:noProof/>
              </w:rPr>
              <w:t xml:space="preserve"> Mô hình tổng quan chức năng ứng dụng</w:t>
            </w:r>
            <w:r w:rsidR="00ED089E" w:rsidRPr="001164DE">
              <w:rPr>
                <w:noProof/>
                <w:webHidden/>
              </w:rPr>
              <w:tab/>
            </w:r>
            <w:r w:rsidR="00ED089E" w:rsidRPr="001164DE">
              <w:rPr>
                <w:noProof/>
                <w:webHidden/>
              </w:rPr>
              <w:fldChar w:fldCharType="begin"/>
            </w:r>
            <w:r w:rsidR="00ED089E" w:rsidRPr="001164DE">
              <w:rPr>
                <w:noProof/>
                <w:webHidden/>
              </w:rPr>
              <w:instrText xml:space="preserve"> PAGEREF _Toc70073931 \h </w:instrText>
            </w:r>
            <w:r w:rsidR="00ED089E" w:rsidRPr="001164DE">
              <w:rPr>
                <w:noProof/>
                <w:webHidden/>
              </w:rPr>
            </w:r>
            <w:r w:rsidR="00ED089E" w:rsidRPr="001164DE">
              <w:rPr>
                <w:noProof/>
                <w:webHidden/>
              </w:rPr>
              <w:fldChar w:fldCharType="separate"/>
            </w:r>
            <w:r w:rsidR="0045178B">
              <w:rPr>
                <w:noProof/>
                <w:webHidden/>
              </w:rPr>
              <w:t>11</w:t>
            </w:r>
            <w:r w:rsidR="00ED089E" w:rsidRPr="001164DE">
              <w:rPr>
                <w:noProof/>
                <w:webHidden/>
              </w:rPr>
              <w:fldChar w:fldCharType="end"/>
            </w:r>
          </w:hyperlink>
        </w:p>
        <w:p w14:paraId="6AEA5023" w14:textId="5D2E1AE4" w:rsidR="00ED089E" w:rsidRPr="001164DE" w:rsidRDefault="00446DC2">
          <w:pPr>
            <w:pStyle w:val="TOC3"/>
            <w:tabs>
              <w:tab w:val="right" w:leader="dot" w:pos="9061"/>
            </w:tabs>
            <w:rPr>
              <w:rFonts w:asciiTheme="minorHAnsi" w:eastAsiaTheme="minorEastAsia" w:hAnsiTheme="minorHAnsi" w:cstheme="minorBidi"/>
              <w:noProof/>
              <w:sz w:val="22"/>
            </w:rPr>
          </w:pPr>
          <w:hyperlink w:anchor="_Toc70073932" w:history="1">
            <w:r w:rsidR="00ED089E" w:rsidRPr="001164DE">
              <w:rPr>
                <w:rStyle w:val="Hyperlink"/>
                <w:rFonts w:ascii="Times New Roman Bold" w:hAnsi="Times New Roman Bold"/>
                <w:noProof/>
              </w:rPr>
              <w:t>2.2.</w:t>
            </w:r>
            <w:r w:rsidR="00ED089E" w:rsidRPr="001164DE">
              <w:rPr>
                <w:rStyle w:val="Hyperlink"/>
                <w:noProof/>
              </w:rPr>
              <w:t xml:space="preserve"> Mô tả chi tiết</w:t>
            </w:r>
            <w:r w:rsidR="00ED089E" w:rsidRPr="001164DE">
              <w:rPr>
                <w:noProof/>
                <w:webHidden/>
              </w:rPr>
              <w:tab/>
            </w:r>
            <w:r w:rsidR="00ED089E" w:rsidRPr="001164DE">
              <w:rPr>
                <w:noProof/>
                <w:webHidden/>
              </w:rPr>
              <w:fldChar w:fldCharType="begin"/>
            </w:r>
            <w:r w:rsidR="00ED089E" w:rsidRPr="001164DE">
              <w:rPr>
                <w:noProof/>
                <w:webHidden/>
              </w:rPr>
              <w:instrText xml:space="preserve"> PAGEREF _Toc70073932 \h </w:instrText>
            </w:r>
            <w:r w:rsidR="00ED089E" w:rsidRPr="001164DE">
              <w:rPr>
                <w:noProof/>
                <w:webHidden/>
              </w:rPr>
            </w:r>
            <w:r w:rsidR="00ED089E" w:rsidRPr="001164DE">
              <w:rPr>
                <w:noProof/>
                <w:webHidden/>
              </w:rPr>
              <w:fldChar w:fldCharType="separate"/>
            </w:r>
            <w:r w:rsidR="0045178B">
              <w:rPr>
                <w:noProof/>
                <w:webHidden/>
              </w:rPr>
              <w:t>11</w:t>
            </w:r>
            <w:r w:rsidR="00ED089E" w:rsidRPr="001164DE">
              <w:rPr>
                <w:noProof/>
                <w:webHidden/>
              </w:rPr>
              <w:fldChar w:fldCharType="end"/>
            </w:r>
          </w:hyperlink>
        </w:p>
        <w:p w14:paraId="3A112C9A" w14:textId="10147A54" w:rsidR="00ED089E" w:rsidRPr="001164DE" w:rsidRDefault="00446DC2">
          <w:pPr>
            <w:pStyle w:val="TOC2"/>
            <w:rPr>
              <w:rFonts w:asciiTheme="minorHAnsi" w:eastAsiaTheme="minorEastAsia" w:hAnsiTheme="minorHAnsi" w:cstheme="minorBidi"/>
              <w:noProof/>
              <w:sz w:val="22"/>
            </w:rPr>
          </w:pPr>
          <w:hyperlink w:anchor="_Toc70073933" w:history="1">
            <w:r w:rsidR="00ED089E" w:rsidRPr="001164DE">
              <w:rPr>
                <w:rStyle w:val="Hyperlink"/>
                <w:rFonts w:ascii="Times New Roman Bold" w:hAnsi="Times New Roman Bold"/>
                <w:noProof/>
              </w:rPr>
              <w:t>3.</w:t>
            </w:r>
            <w:r w:rsidR="00ED089E" w:rsidRPr="001164DE">
              <w:rPr>
                <w:rStyle w:val="Hyperlink"/>
                <w:noProof/>
              </w:rPr>
              <w:t xml:space="preserve"> (A1.1) Nhóm chức năng dành cho độc giả</w:t>
            </w:r>
            <w:r w:rsidR="00ED089E" w:rsidRPr="001164DE">
              <w:rPr>
                <w:noProof/>
                <w:webHidden/>
              </w:rPr>
              <w:tab/>
            </w:r>
            <w:r w:rsidR="00ED089E" w:rsidRPr="001164DE">
              <w:rPr>
                <w:noProof/>
                <w:webHidden/>
              </w:rPr>
              <w:fldChar w:fldCharType="begin"/>
            </w:r>
            <w:r w:rsidR="00ED089E" w:rsidRPr="001164DE">
              <w:rPr>
                <w:noProof/>
                <w:webHidden/>
              </w:rPr>
              <w:instrText xml:space="preserve"> PAGEREF _Toc70073933 \h </w:instrText>
            </w:r>
            <w:r w:rsidR="00ED089E" w:rsidRPr="001164DE">
              <w:rPr>
                <w:noProof/>
                <w:webHidden/>
              </w:rPr>
            </w:r>
            <w:r w:rsidR="00ED089E" w:rsidRPr="001164DE">
              <w:rPr>
                <w:noProof/>
                <w:webHidden/>
              </w:rPr>
              <w:fldChar w:fldCharType="separate"/>
            </w:r>
            <w:r w:rsidR="0045178B">
              <w:rPr>
                <w:noProof/>
                <w:webHidden/>
              </w:rPr>
              <w:t>13</w:t>
            </w:r>
            <w:r w:rsidR="00ED089E" w:rsidRPr="001164DE">
              <w:rPr>
                <w:noProof/>
                <w:webHidden/>
              </w:rPr>
              <w:fldChar w:fldCharType="end"/>
            </w:r>
          </w:hyperlink>
        </w:p>
        <w:p w14:paraId="3FE8DA59" w14:textId="79442699" w:rsidR="00ED089E" w:rsidRPr="001164DE" w:rsidRDefault="00446DC2">
          <w:pPr>
            <w:pStyle w:val="TOC3"/>
            <w:tabs>
              <w:tab w:val="right" w:leader="dot" w:pos="9061"/>
            </w:tabs>
            <w:rPr>
              <w:rFonts w:asciiTheme="minorHAnsi" w:eastAsiaTheme="minorEastAsia" w:hAnsiTheme="minorHAnsi" w:cstheme="minorBidi"/>
              <w:noProof/>
              <w:sz w:val="22"/>
            </w:rPr>
          </w:pPr>
          <w:hyperlink w:anchor="_Toc70073934" w:history="1">
            <w:r w:rsidR="00ED089E" w:rsidRPr="001164DE">
              <w:rPr>
                <w:rStyle w:val="Hyperlink"/>
                <w:rFonts w:ascii="Times New Roman Bold" w:hAnsi="Times New Roman Bold"/>
                <w:noProof/>
              </w:rPr>
              <w:t>3.1.</w:t>
            </w:r>
            <w:r w:rsidR="00ED089E" w:rsidRPr="001164DE">
              <w:rPr>
                <w:rStyle w:val="Hyperlink"/>
                <w:noProof/>
              </w:rPr>
              <w:t xml:space="preserve"> (A1.1.1) Xem tin bài trên Tạp chí Thuế</w:t>
            </w:r>
            <w:r w:rsidR="00ED089E" w:rsidRPr="001164DE">
              <w:rPr>
                <w:noProof/>
                <w:webHidden/>
              </w:rPr>
              <w:tab/>
            </w:r>
            <w:r w:rsidR="00ED089E" w:rsidRPr="001164DE">
              <w:rPr>
                <w:noProof/>
                <w:webHidden/>
              </w:rPr>
              <w:fldChar w:fldCharType="begin"/>
            </w:r>
            <w:r w:rsidR="00ED089E" w:rsidRPr="001164DE">
              <w:rPr>
                <w:noProof/>
                <w:webHidden/>
              </w:rPr>
              <w:instrText xml:space="preserve"> PAGEREF _Toc70073934 \h </w:instrText>
            </w:r>
            <w:r w:rsidR="00ED089E" w:rsidRPr="001164DE">
              <w:rPr>
                <w:noProof/>
                <w:webHidden/>
              </w:rPr>
            </w:r>
            <w:r w:rsidR="00ED089E" w:rsidRPr="001164DE">
              <w:rPr>
                <w:noProof/>
                <w:webHidden/>
              </w:rPr>
              <w:fldChar w:fldCharType="separate"/>
            </w:r>
            <w:r w:rsidR="0045178B">
              <w:rPr>
                <w:noProof/>
                <w:webHidden/>
              </w:rPr>
              <w:t>13</w:t>
            </w:r>
            <w:r w:rsidR="00ED089E" w:rsidRPr="001164DE">
              <w:rPr>
                <w:noProof/>
                <w:webHidden/>
              </w:rPr>
              <w:fldChar w:fldCharType="end"/>
            </w:r>
          </w:hyperlink>
        </w:p>
        <w:p w14:paraId="630D7055" w14:textId="2980879A" w:rsidR="00ED089E" w:rsidRPr="001164DE" w:rsidRDefault="00446DC2">
          <w:pPr>
            <w:pStyle w:val="TOC3"/>
            <w:tabs>
              <w:tab w:val="right" w:leader="dot" w:pos="9061"/>
            </w:tabs>
            <w:rPr>
              <w:rFonts w:asciiTheme="minorHAnsi" w:eastAsiaTheme="minorEastAsia" w:hAnsiTheme="minorHAnsi" w:cstheme="minorBidi"/>
              <w:noProof/>
              <w:sz w:val="22"/>
            </w:rPr>
          </w:pPr>
          <w:hyperlink w:anchor="_Toc70073935" w:history="1">
            <w:r w:rsidR="00ED089E" w:rsidRPr="001164DE">
              <w:rPr>
                <w:rStyle w:val="Hyperlink"/>
                <w:rFonts w:ascii="Times New Roman Bold" w:hAnsi="Times New Roman Bold"/>
                <w:noProof/>
              </w:rPr>
              <w:t>3.2.</w:t>
            </w:r>
            <w:r w:rsidR="00ED089E" w:rsidRPr="001164DE">
              <w:rPr>
                <w:rStyle w:val="Hyperlink"/>
                <w:noProof/>
              </w:rPr>
              <w:t xml:space="preserve"> (A1.1.2) Giao lưu trực tuyến trên Tạp chí Thuế</w:t>
            </w:r>
            <w:r w:rsidR="00ED089E" w:rsidRPr="001164DE">
              <w:rPr>
                <w:noProof/>
                <w:webHidden/>
              </w:rPr>
              <w:tab/>
            </w:r>
            <w:r w:rsidR="00ED089E" w:rsidRPr="001164DE">
              <w:rPr>
                <w:noProof/>
                <w:webHidden/>
              </w:rPr>
              <w:fldChar w:fldCharType="begin"/>
            </w:r>
            <w:r w:rsidR="00ED089E" w:rsidRPr="001164DE">
              <w:rPr>
                <w:noProof/>
                <w:webHidden/>
              </w:rPr>
              <w:instrText xml:space="preserve"> PAGEREF _Toc70073935 \h </w:instrText>
            </w:r>
            <w:r w:rsidR="00ED089E" w:rsidRPr="001164DE">
              <w:rPr>
                <w:noProof/>
                <w:webHidden/>
              </w:rPr>
            </w:r>
            <w:r w:rsidR="00ED089E" w:rsidRPr="001164DE">
              <w:rPr>
                <w:noProof/>
                <w:webHidden/>
              </w:rPr>
              <w:fldChar w:fldCharType="separate"/>
            </w:r>
            <w:r w:rsidR="0045178B">
              <w:rPr>
                <w:noProof/>
                <w:webHidden/>
              </w:rPr>
              <w:t>22</w:t>
            </w:r>
            <w:r w:rsidR="00ED089E" w:rsidRPr="001164DE">
              <w:rPr>
                <w:noProof/>
                <w:webHidden/>
              </w:rPr>
              <w:fldChar w:fldCharType="end"/>
            </w:r>
          </w:hyperlink>
        </w:p>
        <w:p w14:paraId="159B4B37" w14:textId="7AB3D9F6" w:rsidR="00ED089E" w:rsidRPr="001164DE" w:rsidRDefault="00446DC2">
          <w:pPr>
            <w:pStyle w:val="TOC3"/>
            <w:tabs>
              <w:tab w:val="right" w:leader="dot" w:pos="9061"/>
            </w:tabs>
            <w:rPr>
              <w:rFonts w:asciiTheme="minorHAnsi" w:eastAsiaTheme="minorEastAsia" w:hAnsiTheme="minorHAnsi" w:cstheme="minorBidi"/>
              <w:noProof/>
              <w:sz w:val="22"/>
            </w:rPr>
          </w:pPr>
          <w:hyperlink w:anchor="_Toc70073936" w:history="1">
            <w:r w:rsidR="00ED089E" w:rsidRPr="001164DE">
              <w:rPr>
                <w:rStyle w:val="Hyperlink"/>
                <w:rFonts w:ascii="Times New Roman Bold" w:hAnsi="Times New Roman Bold"/>
                <w:noProof/>
              </w:rPr>
              <w:t>3.3.</w:t>
            </w:r>
            <w:r w:rsidR="00ED089E" w:rsidRPr="001164DE">
              <w:rPr>
                <w:rStyle w:val="Hyperlink"/>
                <w:noProof/>
              </w:rPr>
              <w:t xml:space="preserve"> (A1.1.3) Đăng ký các dịch vụ (đặt mua sách, tạp chí, dịch vụ quảng cáo) trên Tạp chí Thuế</w:t>
            </w:r>
            <w:r w:rsidR="00ED089E" w:rsidRPr="001164DE">
              <w:rPr>
                <w:noProof/>
                <w:webHidden/>
              </w:rPr>
              <w:tab/>
            </w:r>
            <w:r w:rsidR="00ED089E" w:rsidRPr="001164DE">
              <w:rPr>
                <w:noProof/>
                <w:webHidden/>
              </w:rPr>
              <w:fldChar w:fldCharType="begin"/>
            </w:r>
            <w:r w:rsidR="00ED089E" w:rsidRPr="001164DE">
              <w:rPr>
                <w:noProof/>
                <w:webHidden/>
              </w:rPr>
              <w:instrText xml:space="preserve"> PAGEREF _Toc70073936 \h </w:instrText>
            </w:r>
            <w:r w:rsidR="00ED089E" w:rsidRPr="001164DE">
              <w:rPr>
                <w:noProof/>
                <w:webHidden/>
              </w:rPr>
            </w:r>
            <w:r w:rsidR="00ED089E" w:rsidRPr="001164DE">
              <w:rPr>
                <w:noProof/>
                <w:webHidden/>
              </w:rPr>
              <w:fldChar w:fldCharType="separate"/>
            </w:r>
            <w:r w:rsidR="0045178B">
              <w:rPr>
                <w:noProof/>
                <w:webHidden/>
              </w:rPr>
              <w:t>33</w:t>
            </w:r>
            <w:r w:rsidR="00ED089E" w:rsidRPr="001164DE">
              <w:rPr>
                <w:noProof/>
                <w:webHidden/>
              </w:rPr>
              <w:fldChar w:fldCharType="end"/>
            </w:r>
          </w:hyperlink>
        </w:p>
        <w:p w14:paraId="01A14AC3" w14:textId="67FCC245" w:rsidR="00ED089E" w:rsidRPr="001164DE" w:rsidRDefault="00446DC2">
          <w:pPr>
            <w:pStyle w:val="TOC2"/>
            <w:rPr>
              <w:rFonts w:asciiTheme="minorHAnsi" w:eastAsiaTheme="minorEastAsia" w:hAnsiTheme="minorHAnsi" w:cstheme="minorBidi"/>
              <w:noProof/>
              <w:sz w:val="22"/>
            </w:rPr>
          </w:pPr>
          <w:hyperlink w:anchor="_Toc70073937" w:history="1">
            <w:r w:rsidR="00ED089E" w:rsidRPr="001164DE">
              <w:rPr>
                <w:rStyle w:val="Hyperlink"/>
                <w:rFonts w:ascii="Times New Roman Bold" w:hAnsi="Times New Roman Bold"/>
                <w:noProof/>
              </w:rPr>
              <w:t>4.</w:t>
            </w:r>
            <w:r w:rsidR="00ED089E" w:rsidRPr="001164DE">
              <w:rPr>
                <w:rStyle w:val="Hyperlink"/>
                <w:noProof/>
              </w:rPr>
              <w:t xml:space="preserve"> (A1.2) Nhóm chức năng dành cho cán bộ quản lý</w:t>
            </w:r>
            <w:r w:rsidR="00ED089E" w:rsidRPr="001164DE">
              <w:rPr>
                <w:noProof/>
                <w:webHidden/>
              </w:rPr>
              <w:tab/>
            </w:r>
            <w:r w:rsidR="00ED089E" w:rsidRPr="001164DE">
              <w:rPr>
                <w:noProof/>
                <w:webHidden/>
              </w:rPr>
              <w:fldChar w:fldCharType="begin"/>
            </w:r>
            <w:r w:rsidR="00ED089E" w:rsidRPr="001164DE">
              <w:rPr>
                <w:noProof/>
                <w:webHidden/>
              </w:rPr>
              <w:instrText xml:space="preserve"> PAGEREF _Toc70073937 \h </w:instrText>
            </w:r>
            <w:r w:rsidR="00ED089E" w:rsidRPr="001164DE">
              <w:rPr>
                <w:noProof/>
                <w:webHidden/>
              </w:rPr>
            </w:r>
            <w:r w:rsidR="00ED089E" w:rsidRPr="001164DE">
              <w:rPr>
                <w:noProof/>
                <w:webHidden/>
              </w:rPr>
              <w:fldChar w:fldCharType="separate"/>
            </w:r>
            <w:r w:rsidR="0045178B">
              <w:rPr>
                <w:noProof/>
                <w:webHidden/>
              </w:rPr>
              <w:t>45</w:t>
            </w:r>
            <w:r w:rsidR="00ED089E" w:rsidRPr="001164DE">
              <w:rPr>
                <w:noProof/>
                <w:webHidden/>
              </w:rPr>
              <w:fldChar w:fldCharType="end"/>
            </w:r>
          </w:hyperlink>
        </w:p>
        <w:p w14:paraId="23BDBCC9" w14:textId="65E84FBB" w:rsidR="00ED089E" w:rsidRPr="001164DE" w:rsidRDefault="00446DC2">
          <w:pPr>
            <w:pStyle w:val="TOC3"/>
            <w:tabs>
              <w:tab w:val="right" w:leader="dot" w:pos="9061"/>
            </w:tabs>
            <w:rPr>
              <w:rFonts w:asciiTheme="minorHAnsi" w:eastAsiaTheme="minorEastAsia" w:hAnsiTheme="minorHAnsi" w:cstheme="minorBidi"/>
              <w:noProof/>
              <w:sz w:val="22"/>
            </w:rPr>
          </w:pPr>
          <w:hyperlink w:anchor="_Toc70073938" w:history="1">
            <w:r w:rsidR="00ED089E" w:rsidRPr="001164DE">
              <w:rPr>
                <w:rStyle w:val="Hyperlink"/>
                <w:rFonts w:ascii="Times New Roman Bold" w:hAnsi="Times New Roman Bold"/>
                <w:noProof/>
              </w:rPr>
              <w:t>4.1.</w:t>
            </w:r>
            <w:r w:rsidR="00ED089E" w:rsidRPr="001164DE">
              <w:rPr>
                <w:rStyle w:val="Hyperlink"/>
                <w:noProof/>
              </w:rPr>
              <w:t xml:space="preserve"> (A1.2.1) Soạn tin bài</w:t>
            </w:r>
            <w:r w:rsidR="00ED089E" w:rsidRPr="001164DE">
              <w:rPr>
                <w:noProof/>
                <w:webHidden/>
              </w:rPr>
              <w:tab/>
            </w:r>
            <w:r w:rsidR="00ED089E" w:rsidRPr="001164DE">
              <w:rPr>
                <w:noProof/>
                <w:webHidden/>
              </w:rPr>
              <w:fldChar w:fldCharType="begin"/>
            </w:r>
            <w:r w:rsidR="00ED089E" w:rsidRPr="001164DE">
              <w:rPr>
                <w:noProof/>
                <w:webHidden/>
              </w:rPr>
              <w:instrText xml:space="preserve"> PAGEREF _Toc70073938 \h </w:instrText>
            </w:r>
            <w:r w:rsidR="00ED089E" w:rsidRPr="001164DE">
              <w:rPr>
                <w:noProof/>
                <w:webHidden/>
              </w:rPr>
            </w:r>
            <w:r w:rsidR="00ED089E" w:rsidRPr="001164DE">
              <w:rPr>
                <w:noProof/>
                <w:webHidden/>
              </w:rPr>
              <w:fldChar w:fldCharType="separate"/>
            </w:r>
            <w:r w:rsidR="0045178B">
              <w:rPr>
                <w:noProof/>
                <w:webHidden/>
              </w:rPr>
              <w:t>45</w:t>
            </w:r>
            <w:r w:rsidR="00ED089E" w:rsidRPr="001164DE">
              <w:rPr>
                <w:noProof/>
                <w:webHidden/>
              </w:rPr>
              <w:fldChar w:fldCharType="end"/>
            </w:r>
          </w:hyperlink>
        </w:p>
        <w:p w14:paraId="4100295C" w14:textId="042C4132" w:rsidR="00ED089E" w:rsidRPr="001164DE" w:rsidRDefault="00446DC2">
          <w:pPr>
            <w:pStyle w:val="TOC3"/>
            <w:tabs>
              <w:tab w:val="right" w:leader="dot" w:pos="9061"/>
            </w:tabs>
            <w:rPr>
              <w:rFonts w:asciiTheme="minorHAnsi" w:eastAsiaTheme="minorEastAsia" w:hAnsiTheme="minorHAnsi" w:cstheme="minorBidi"/>
              <w:noProof/>
              <w:sz w:val="22"/>
            </w:rPr>
          </w:pPr>
          <w:hyperlink w:anchor="_Toc70073939" w:history="1">
            <w:r w:rsidR="00ED089E" w:rsidRPr="001164DE">
              <w:rPr>
                <w:rStyle w:val="Hyperlink"/>
                <w:rFonts w:ascii="Times New Roman Bold" w:hAnsi="Times New Roman Bold"/>
                <w:noProof/>
              </w:rPr>
              <w:t>4.2.</w:t>
            </w:r>
            <w:r w:rsidR="00ED089E" w:rsidRPr="001164DE">
              <w:rPr>
                <w:rStyle w:val="Hyperlink"/>
                <w:noProof/>
              </w:rPr>
              <w:t xml:space="preserve"> (A1.2.2) Quản lý tin bài</w:t>
            </w:r>
            <w:r w:rsidR="00ED089E" w:rsidRPr="001164DE">
              <w:rPr>
                <w:noProof/>
                <w:webHidden/>
              </w:rPr>
              <w:tab/>
            </w:r>
            <w:r w:rsidR="00ED089E" w:rsidRPr="001164DE">
              <w:rPr>
                <w:noProof/>
                <w:webHidden/>
              </w:rPr>
              <w:fldChar w:fldCharType="begin"/>
            </w:r>
            <w:r w:rsidR="00ED089E" w:rsidRPr="001164DE">
              <w:rPr>
                <w:noProof/>
                <w:webHidden/>
              </w:rPr>
              <w:instrText xml:space="preserve"> PAGEREF _Toc70073939 \h </w:instrText>
            </w:r>
            <w:r w:rsidR="00ED089E" w:rsidRPr="001164DE">
              <w:rPr>
                <w:noProof/>
                <w:webHidden/>
              </w:rPr>
            </w:r>
            <w:r w:rsidR="00ED089E" w:rsidRPr="001164DE">
              <w:rPr>
                <w:noProof/>
                <w:webHidden/>
              </w:rPr>
              <w:fldChar w:fldCharType="separate"/>
            </w:r>
            <w:r w:rsidR="0045178B">
              <w:rPr>
                <w:noProof/>
                <w:webHidden/>
              </w:rPr>
              <w:t>54</w:t>
            </w:r>
            <w:r w:rsidR="00ED089E" w:rsidRPr="001164DE">
              <w:rPr>
                <w:noProof/>
                <w:webHidden/>
              </w:rPr>
              <w:fldChar w:fldCharType="end"/>
            </w:r>
          </w:hyperlink>
        </w:p>
        <w:p w14:paraId="3E3F988F" w14:textId="62F8D5B0" w:rsidR="00ED089E" w:rsidRPr="001164DE" w:rsidRDefault="00446DC2">
          <w:pPr>
            <w:pStyle w:val="TOC3"/>
            <w:tabs>
              <w:tab w:val="right" w:leader="dot" w:pos="9061"/>
            </w:tabs>
            <w:rPr>
              <w:rFonts w:asciiTheme="minorHAnsi" w:eastAsiaTheme="minorEastAsia" w:hAnsiTheme="minorHAnsi" w:cstheme="minorBidi"/>
              <w:noProof/>
              <w:sz w:val="22"/>
            </w:rPr>
          </w:pPr>
          <w:hyperlink w:anchor="_Toc70073940" w:history="1">
            <w:r w:rsidR="00ED089E" w:rsidRPr="001164DE">
              <w:rPr>
                <w:rStyle w:val="Hyperlink"/>
                <w:rFonts w:ascii="Times New Roman Bold" w:hAnsi="Times New Roman Bold"/>
                <w:noProof/>
              </w:rPr>
              <w:t>4.3.</w:t>
            </w:r>
            <w:r w:rsidR="00ED089E" w:rsidRPr="001164DE">
              <w:rPr>
                <w:rStyle w:val="Hyperlink"/>
                <w:noProof/>
              </w:rPr>
              <w:t xml:space="preserve"> (A1.2.3) Chấm nhuận bút</w:t>
            </w:r>
            <w:r w:rsidR="00ED089E" w:rsidRPr="001164DE">
              <w:rPr>
                <w:noProof/>
                <w:webHidden/>
              </w:rPr>
              <w:tab/>
            </w:r>
            <w:r w:rsidR="00ED089E" w:rsidRPr="001164DE">
              <w:rPr>
                <w:noProof/>
                <w:webHidden/>
              </w:rPr>
              <w:fldChar w:fldCharType="begin"/>
            </w:r>
            <w:r w:rsidR="00ED089E" w:rsidRPr="001164DE">
              <w:rPr>
                <w:noProof/>
                <w:webHidden/>
              </w:rPr>
              <w:instrText xml:space="preserve"> PAGEREF _Toc70073940 \h </w:instrText>
            </w:r>
            <w:r w:rsidR="00ED089E" w:rsidRPr="001164DE">
              <w:rPr>
                <w:noProof/>
                <w:webHidden/>
              </w:rPr>
            </w:r>
            <w:r w:rsidR="00ED089E" w:rsidRPr="001164DE">
              <w:rPr>
                <w:noProof/>
                <w:webHidden/>
              </w:rPr>
              <w:fldChar w:fldCharType="separate"/>
            </w:r>
            <w:r w:rsidR="0045178B">
              <w:rPr>
                <w:noProof/>
                <w:webHidden/>
              </w:rPr>
              <w:t>61</w:t>
            </w:r>
            <w:r w:rsidR="00ED089E" w:rsidRPr="001164DE">
              <w:rPr>
                <w:noProof/>
                <w:webHidden/>
              </w:rPr>
              <w:fldChar w:fldCharType="end"/>
            </w:r>
          </w:hyperlink>
        </w:p>
        <w:p w14:paraId="28CC77EC" w14:textId="229FDD86" w:rsidR="00ED089E" w:rsidRPr="001164DE" w:rsidRDefault="00446DC2">
          <w:pPr>
            <w:pStyle w:val="TOC3"/>
            <w:tabs>
              <w:tab w:val="right" w:leader="dot" w:pos="9061"/>
            </w:tabs>
            <w:rPr>
              <w:rFonts w:asciiTheme="minorHAnsi" w:eastAsiaTheme="minorEastAsia" w:hAnsiTheme="minorHAnsi" w:cstheme="minorBidi"/>
              <w:noProof/>
              <w:sz w:val="22"/>
            </w:rPr>
          </w:pPr>
          <w:hyperlink w:anchor="_Toc70073941" w:history="1">
            <w:r w:rsidR="00ED089E" w:rsidRPr="001164DE">
              <w:rPr>
                <w:rStyle w:val="Hyperlink"/>
                <w:rFonts w:ascii="Times New Roman Bold" w:hAnsi="Times New Roman Bold"/>
                <w:noProof/>
              </w:rPr>
              <w:t>4.4.</w:t>
            </w:r>
            <w:r w:rsidR="00ED089E" w:rsidRPr="001164DE">
              <w:rPr>
                <w:rStyle w:val="Hyperlink"/>
                <w:noProof/>
              </w:rPr>
              <w:t xml:space="preserve"> (A1.2.4) Quản lý sự kiện gắn với tin bài</w:t>
            </w:r>
            <w:r w:rsidR="00ED089E" w:rsidRPr="001164DE">
              <w:rPr>
                <w:noProof/>
                <w:webHidden/>
              </w:rPr>
              <w:tab/>
            </w:r>
            <w:r w:rsidR="00ED089E" w:rsidRPr="001164DE">
              <w:rPr>
                <w:noProof/>
                <w:webHidden/>
              </w:rPr>
              <w:fldChar w:fldCharType="begin"/>
            </w:r>
            <w:r w:rsidR="00ED089E" w:rsidRPr="001164DE">
              <w:rPr>
                <w:noProof/>
                <w:webHidden/>
              </w:rPr>
              <w:instrText xml:space="preserve"> PAGEREF _Toc70073941 \h </w:instrText>
            </w:r>
            <w:r w:rsidR="00ED089E" w:rsidRPr="001164DE">
              <w:rPr>
                <w:noProof/>
                <w:webHidden/>
              </w:rPr>
            </w:r>
            <w:r w:rsidR="00ED089E" w:rsidRPr="001164DE">
              <w:rPr>
                <w:noProof/>
                <w:webHidden/>
              </w:rPr>
              <w:fldChar w:fldCharType="separate"/>
            </w:r>
            <w:r w:rsidR="0045178B">
              <w:rPr>
                <w:noProof/>
                <w:webHidden/>
              </w:rPr>
              <w:t>67</w:t>
            </w:r>
            <w:r w:rsidR="00ED089E" w:rsidRPr="001164DE">
              <w:rPr>
                <w:noProof/>
                <w:webHidden/>
              </w:rPr>
              <w:fldChar w:fldCharType="end"/>
            </w:r>
          </w:hyperlink>
        </w:p>
        <w:p w14:paraId="472167A2" w14:textId="704CCFAE" w:rsidR="00ED089E" w:rsidRPr="001164DE" w:rsidRDefault="00446DC2">
          <w:pPr>
            <w:pStyle w:val="TOC3"/>
            <w:tabs>
              <w:tab w:val="right" w:leader="dot" w:pos="9061"/>
            </w:tabs>
            <w:rPr>
              <w:rFonts w:asciiTheme="minorHAnsi" w:eastAsiaTheme="minorEastAsia" w:hAnsiTheme="minorHAnsi" w:cstheme="minorBidi"/>
              <w:noProof/>
              <w:sz w:val="22"/>
            </w:rPr>
          </w:pPr>
          <w:hyperlink w:anchor="_Toc70073942" w:history="1">
            <w:r w:rsidR="00ED089E" w:rsidRPr="001164DE">
              <w:rPr>
                <w:rStyle w:val="Hyperlink"/>
                <w:rFonts w:ascii="Times New Roman Bold" w:hAnsi="Times New Roman Bold"/>
                <w:noProof/>
              </w:rPr>
              <w:t>4.5.</w:t>
            </w:r>
            <w:r w:rsidR="00ED089E" w:rsidRPr="001164DE">
              <w:rPr>
                <w:rStyle w:val="Hyperlink"/>
                <w:noProof/>
              </w:rPr>
              <w:t xml:space="preserve"> (A1.2.5) Quản lý từ khóa tìm kiếm</w:t>
            </w:r>
            <w:r w:rsidR="00ED089E" w:rsidRPr="001164DE">
              <w:rPr>
                <w:noProof/>
                <w:webHidden/>
              </w:rPr>
              <w:tab/>
            </w:r>
            <w:r w:rsidR="00ED089E" w:rsidRPr="001164DE">
              <w:rPr>
                <w:noProof/>
                <w:webHidden/>
              </w:rPr>
              <w:fldChar w:fldCharType="begin"/>
            </w:r>
            <w:r w:rsidR="00ED089E" w:rsidRPr="001164DE">
              <w:rPr>
                <w:noProof/>
                <w:webHidden/>
              </w:rPr>
              <w:instrText xml:space="preserve"> PAGEREF _Toc70073942 \h </w:instrText>
            </w:r>
            <w:r w:rsidR="00ED089E" w:rsidRPr="001164DE">
              <w:rPr>
                <w:noProof/>
                <w:webHidden/>
              </w:rPr>
            </w:r>
            <w:r w:rsidR="00ED089E" w:rsidRPr="001164DE">
              <w:rPr>
                <w:noProof/>
                <w:webHidden/>
              </w:rPr>
              <w:fldChar w:fldCharType="separate"/>
            </w:r>
            <w:r w:rsidR="0045178B">
              <w:rPr>
                <w:noProof/>
                <w:webHidden/>
              </w:rPr>
              <w:t>75</w:t>
            </w:r>
            <w:r w:rsidR="00ED089E" w:rsidRPr="001164DE">
              <w:rPr>
                <w:noProof/>
                <w:webHidden/>
              </w:rPr>
              <w:fldChar w:fldCharType="end"/>
            </w:r>
          </w:hyperlink>
        </w:p>
        <w:p w14:paraId="679195F4" w14:textId="128518D5" w:rsidR="00ED089E" w:rsidRPr="001164DE" w:rsidRDefault="00446DC2">
          <w:pPr>
            <w:pStyle w:val="TOC2"/>
            <w:rPr>
              <w:rFonts w:asciiTheme="minorHAnsi" w:eastAsiaTheme="minorEastAsia" w:hAnsiTheme="minorHAnsi" w:cstheme="minorBidi"/>
              <w:noProof/>
              <w:sz w:val="22"/>
            </w:rPr>
          </w:pPr>
          <w:hyperlink w:anchor="_Toc70073943" w:history="1">
            <w:r w:rsidR="00ED089E" w:rsidRPr="001164DE">
              <w:rPr>
                <w:rStyle w:val="Hyperlink"/>
                <w:rFonts w:ascii="Times New Roman Bold" w:hAnsi="Times New Roman Bold"/>
                <w:noProof/>
              </w:rPr>
              <w:t>5.</w:t>
            </w:r>
            <w:r w:rsidR="00ED089E" w:rsidRPr="001164DE">
              <w:rPr>
                <w:rStyle w:val="Hyperlink"/>
                <w:noProof/>
              </w:rPr>
              <w:t xml:space="preserve"> (A1.3) Nhóm chức năng dành cho quản trị nội dung</w:t>
            </w:r>
            <w:r w:rsidR="00ED089E" w:rsidRPr="001164DE">
              <w:rPr>
                <w:noProof/>
                <w:webHidden/>
              </w:rPr>
              <w:tab/>
            </w:r>
            <w:r w:rsidR="00ED089E" w:rsidRPr="001164DE">
              <w:rPr>
                <w:noProof/>
                <w:webHidden/>
              </w:rPr>
              <w:fldChar w:fldCharType="begin"/>
            </w:r>
            <w:r w:rsidR="00ED089E" w:rsidRPr="001164DE">
              <w:rPr>
                <w:noProof/>
                <w:webHidden/>
              </w:rPr>
              <w:instrText xml:space="preserve"> PAGEREF _Toc70073943 \h </w:instrText>
            </w:r>
            <w:r w:rsidR="00ED089E" w:rsidRPr="001164DE">
              <w:rPr>
                <w:noProof/>
                <w:webHidden/>
              </w:rPr>
            </w:r>
            <w:r w:rsidR="00ED089E" w:rsidRPr="001164DE">
              <w:rPr>
                <w:noProof/>
                <w:webHidden/>
              </w:rPr>
              <w:fldChar w:fldCharType="separate"/>
            </w:r>
            <w:r w:rsidR="0045178B">
              <w:rPr>
                <w:noProof/>
                <w:webHidden/>
              </w:rPr>
              <w:t>81</w:t>
            </w:r>
            <w:r w:rsidR="00ED089E" w:rsidRPr="001164DE">
              <w:rPr>
                <w:noProof/>
                <w:webHidden/>
              </w:rPr>
              <w:fldChar w:fldCharType="end"/>
            </w:r>
          </w:hyperlink>
        </w:p>
        <w:p w14:paraId="5732A541" w14:textId="51F19FFE" w:rsidR="00ED089E" w:rsidRPr="001164DE" w:rsidRDefault="00446DC2">
          <w:pPr>
            <w:pStyle w:val="TOC3"/>
            <w:tabs>
              <w:tab w:val="right" w:leader="dot" w:pos="9061"/>
            </w:tabs>
            <w:rPr>
              <w:rFonts w:asciiTheme="minorHAnsi" w:eastAsiaTheme="minorEastAsia" w:hAnsiTheme="minorHAnsi" w:cstheme="minorBidi"/>
              <w:noProof/>
              <w:sz w:val="22"/>
            </w:rPr>
          </w:pPr>
          <w:hyperlink w:anchor="_Toc70073944" w:history="1">
            <w:r w:rsidR="00ED089E" w:rsidRPr="001164DE">
              <w:rPr>
                <w:rStyle w:val="Hyperlink"/>
                <w:rFonts w:ascii="Times New Roman Bold" w:hAnsi="Times New Roman Bold"/>
                <w:noProof/>
              </w:rPr>
              <w:t>5.1.</w:t>
            </w:r>
            <w:r w:rsidR="00ED089E" w:rsidRPr="001164DE">
              <w:rPr>
                <w:rStyle w:val="Hyperlink"/>
                <w:noProof/>
              </w:rPr>
              <w:t xml:space="preserve"> (A1.3.1) Thống kê tin bài</w:t>
            </w:r>
            <w:r w:rsidR="00ED089E" w:rsidRPr="001164DE">
              <w:rPr>
                <w:noProof/>
                <w:webHidden/>
              </w:rPr>
              <w:tab/>
            </w:r>
            <w:r w:rsidR="00ED089E" w:rsidRPr="001164DE">
              <w:rPr>
                <w:noProof/>
                <w:webHidden/>
              </w:rPr>
              <w:fldChar w:fldCharType="begin"/>
            </w:r>
            <w:r w:rsidR="00ED089E" w:rsidRPr="001164DE">
              <w:rPr>
                <w:noProof/>
                <w:webHidden/>
              </w:rPr>
              <w:instrText xml:space="preserve"> PAGEREF _Toc70073944 \h </w:instrText>
            </w:r>
            <w:r w:rsidR="00ED089E" w:rsidRPr="001164DE">
              <w:rPr>
                <w:noProof/>
                <w:webHidden/>
              </w:rPr>
            </w:r>
            <w:r w:rsidR="00ED089E" w:rsidRPr="001164DE">
              <w:rPr>
                <w:noProof/>
                <w:webHidden/>
              </w:rPr>
              <w:fldChar w:fldCharType="separate"/>
            </w:r>
            <w:r w:rsidR="0045178B">
              <w:rPr>
                <w:noProof/>
                <w:webHidden/>
              </w:rPr>
              <w:t>81</w:t>
            </w:r>
            <w:r w:rsidR="00ED089E" w:rsidRPr="001164DE">
              <w:rPr>
                <w:noProof/>
                <w:webHidden/>
              </w:rPr>
              <w:fldChar w:fldCharType="end"/>
            </w:r>
          </w:hyperlink>
        </w:p>
        <w:p w14:paraId="4CFA92DE" w14:textId="679589FD" w:rsidR="00ED089E" w:rsidRPr="001164DE" w:rsidRDefault="00446DC2">
          <w:pPr>
            <w:pStyle w:val="TOC3"/>
            <w:tabs>
              <w:tab w:val="right" w:leader="dot" w:pos="9061"/>
            </w:tabs>
            <w:rPr>
              <w:rFonts w:asciiTheme="minorHAnsi" w:eastAsiaTheme="minorEastAsia" w:hAnsiTheme="minorHAnsi" w:cstheme="minorBidi"/>
              <w:noProof/>
              <w:sz w:val="22"/>
            </w:rPr>
          </w:pPr>
          <w:hyperlink w:anchor="_Toc70073945" w:history="1">
            <w:r w:rsidR="00ED089E" w:rsidRPr="001164DE">
              <w:rPr>
                <w:rStyle w:val="Hyperlink"/>
                <w:rFonts w:ascii="Times New Roman Bold" w:hAnsi="Times New Roman Bold"/>
                <w:noProof/>
              </w:rPr>
              <w:t>5.2.</w:t>
            </w:r>
            <w:r w:rsidR="00ED089E" w:rsidRPr="001164DE">
              <w:rPr>
                <w:rStyle w:val="Hyperlink"/>
                <w:noProof/>
                <w:lang w:val="vi-VN"/>
              </w:rPr>
              <w:t xml:space="preserve"> (A1.3.2)</w:t>
            </w:r>
            <w:r w:rsidR="00ED089E" w:rsidRPr="001164DE">
              <w:rPr>
                <w:rStyle w:val="Hyperlink"/>
                <w:noProof/>
              </w:rPr>
              <w:t xml:space="preserve"> Quản lý danh mục nhuận bút</w:t>
            </w:r>
            <w:r w:rsidR="00ED089E" w:rsidRPr="001164DE">
              <w:rPr>
                <w:noProof/>
                <w:webHidden/>
              </w:rPr>
              <w:tab/>
            </w:r>
            <w:r w:rsidR="00ED089E" w:rsidRPr="001164DE">
              <w:rPr>
                <w:noProof/>
                <w:webHidden/>
              </w:rPr>
              <w:fldChar w:fldCharType="begin"/>
            </w:r>
            <w:r w:rsidR="00ED089E" w:rsidRPr="001164DE">
              <w:rPr>
                <w:noProof/>
                <w:webHidden/>
              </w:rPr>
              <w:instrText xml:space="preserve"> PAGEREF _Toc70073945 \h </w:instrText>
            </w:r>
            <w:r w:rsidR="00ED089E" w:rsidRPr="001164DE">
              <w:rPr>
                <w:noProof/>
                <w:webHidden/>
              </w:rPr>
            </w:r>
            <w:r w:rsidR="00ED089E" w:rsidRPr="001164DE">
              <w:rPr>
                <w:noProof/>
                <w:webHidden/>
              </w:rPr>
              <w:fldChar w:fldCharType="separate"/>
            </w:r>
            <w:r w:rsidR="0045178B">
              <w:rPr>
                <w:noProof/>
                <w:webHidden/>
              </w:rPr>
              <w:t>89</w:t>
            </w:r>
            <w:r w:rsidR="00ED089E" w:rsidRPr="001164DE">
              <w:rPr>
                <w:noProof/>
                <w:webHidden/>
              </w:rPr>
              <w:fldChar w:fldCharType="end"/>
            </w:r>
          </w:hyperlink>
        </w:p>
        <w:p w14:paraId="43E129D6" w14:textId="77565CB4" w:rsidR="00ED089E" w:rsidRPr="001164DE" w:rsidRDefault="00446DC2">
          <w:pPr>
            <w:pStyle w:val="TOC3"/>
            <w:tabs>
              <w:tab w:val="right" w:leader="dot" w:pos="9061"/>
            </w:tabs>
            <w:rPr>
              <w:rFonts w:asciiTheme="minorHAnsi" w:eastAsiaTheme="minorEastAsia" w:hAnsiTheme="minorHAnsi" w:cstheme="minorBidi"/>
              <w:noProof/>
              <w:sz w:val="22"/>
            </w:rPr>
          </w:pPr>
          <w:hyperlink w:anchor="_Toc70073946" w:history="1">
            <w:r w:rsidR="00ED089E" w:rsidRPr="001164DE">
              <w:rPr>
                <w:rStyle w:val="Hyperlink"/>
                <w:rFonts w:ascii="Times New Roman Bold" w:hAnsi="Times New Roman Bold"/>
                <w:noProof/>
              </w:rPr>
              <w:t>5.3.</w:t>
            </w:r>
            <w:r w:rsidR="00ED089E" w:rsidRPr="001164DE">
              <w:rPr>
                <w:rStyle w:val="Hyperlink"/>
                <w:noProof/>
              </w:rPr>
              <w:t xml:space="preserve"> (A1.3.3) Thống kê nhuận bút</w:t>
            </w:r>
            <w:r w:rsidR="00ED089E" w:rsidRPr="001164DE">
              <w:rPr>
                <w:noProof/>
                <w:webHidden/>
              </w:rPr>
              <w:tab/>
            </w:r>
            <w:r w:rsidR="00ED089E" w:rsidRPr="001164DE">
              <w:rPr>
                <w:noProof/>
                <w:webHidden/>
              </w:rPr>
              <w:fldChar w:fldCharType="begin"/>
            </w:r>
            <w:r w:rsidR="00ED089E" w:rsidRPr="001164DE">
              <w:rPr>
                <w:noProof/>
                <w:webHidden/>
              </w:rPr>
              <w:instrText xml:space="preserve"> PAGEREF _Toc70073946 \h </w:instrText>
            </w:r>
            <w:r w:rsidR="00ED089E" w:rsidRPr="001164DE">
              <w:rPr>
                <w:noProof/>
                <w:webHidden/>
              </w:rPr>
            </w:r>
            <w:r w:rsidR="00ED089E" w:rsidRPr="001164DE">
              <w:rPr>
                <w:noProof/>
                <w:webHidden/>
              </w:rPr>
              <w:fldChar w:fldCharType="separate"/>
            </w:r>
            <w:r w:rsidR="0045178B">
              <w:rPr>
                <w:noProof/>
                <w:webHidden/>
              </w:rPr>
              <w:t>96</w:t>
            </w:r>
            <w:r w:rsidR="00ED089E" w:rsidRPr="001164DE">
              <w:rPr>
                <w:noProof/>
                <w:webHidden/>
              </w:rPr>
              <w:fldChar w:fldCharType="end"/>
            </w:r>
          </w:hyperlink>
        </w:p>
        <w:p w14:paraId="300ED2C1" w14:textId="7ED25B8D" w:rsidR="00ED089E" w:rsidRPr="001164DE" w:rsidRDefault="00446DC2">
          <w:pPr>
            <w:pStyle w:val="TOC3"/>
            <w:tabs>
              <w:tab w:val="right" w:leader="dot" w:pos="9061"/>
            </w:tabs>
            <w:rPr>
              <w:rFonts w:asciiTheme="minorHAnsi" w:eastAsiaTheme="minorEastAsia" w:hAnsiTheme="minorHAnsi" w:cstheme="minorBidi"/>
              <w:noProof/>
              <w:sz w:val="22"/>
            </w:rPr>
          </w:pPr>
          <w:hyperlink w:anchor="_Toc70073947" w:history="1">
            <w:r w:rsidR="00ED089E" w:rsidRPr="001164DE">
              <w:rPr>
                <w:rStyle w:val="Hyperlink"/>
                <w:rFonts w:ascii="Times New Roman Bold" w:hAnsi="Times New Roman Bold"/>
                <w:noProof/>
              </w:rPr>
              <w:t>5.4.</w:t>
            </w:r>
            <w:r w:rsidR="00ED089E" w:rsidRPr="001164DE">
              <w:rPr>
                <w:rStyle w:val="Hyperlink"/>
                <w:noProof/>
              </w:rPr>
              <w:t xml:space="preserve"> (A1.3.4) Quản lý tạp chí giấy</w:t>
            </w:r>
            <w:r w:rsidR="00ED089E" w:rsidRPr="001164DE">
              <w:rPr>
                <w:noProof/>
                <w:webHidden/>
              </w:rPr>
              <w:tab/>
            </w:r>
            <w:r w:rsidR="00ED089E" w:rsidRPr="001164DE">
              <w:rPr>
                <w:noProof/>
                <w:webHidden/>
              </w:rPr>
              <w:fldChar w:fldCharType="begin"/>
            </w:r>
            <w:r w:rsidR="00ED089E" w:rsidRPr="001164DE">
              <w:rPr>
                <w:noProof/>
                <w:webHidden/>
              </w:rPr>
              <w:instrText xml:space="preserve"> PAGEREF _Toc70073947 \h </w:instrText>
            </w:r>
            <w:r w:rsidR="00ED089E" w:rsidRPr="001164DE">
              <w:rPr>
                <w:noProof/>
                <w:webHidden/>
              </w:rPr>
            </w:r>
            <w:r w:rsidR="00ED089E" w:rsidRPr="001164DE">
              <w:rPr>
                <w:noProof/>
                <w:webHidden/>
              </w:rPr>
              <w:fldChar w:fldCharType="separate"/>
            </w:r>
            <w:r w:rsidR="0045178B">
              <w:rPr>
                <w:noProof/>
                <w:webHidden/>
              </w:rPr>
              <w:t>104</w:t>
            </w:r>
            <w:r w:rsidR="00ED089E" w:rsidRPr="001164DE">
              <w:rPr>
                <w:noProof/>
                <w:webHidden/>
              </w:rPr>
              <w:fldChar w:fldCharType="end"/>
            </w:r>
          </w:hyperlink>
        </w:p>
        <w:p w14:paraId="43B8120D" w14:textId="4B7CC608" w:rsidR="00ED089E" w:rsidRPr="001164DE" w:rsidRDefault="00446DC2">
          <w:pPr>
            <w:pStyle w:val="TOC3"/>
            <w:tabs>
              <w:tab w:val="right" w:leader="dot" w:pos="9061"/>
            </w:tabs>
            <w:rPr>
              <w:rFonts w:asciiTheme="minorHAnsi" w:eastAsiaTheme="minorEastAsia" w:hAnsiTheme="minorHAnsi" w:cstheme="minorBidi"/>
              <w:noProof/>
              <w:sz w:val="22"/>
            </w:rPr>
          </w:pPr>
          <w:hyperlink w:anchor="_Toc70073948" w:history="1">
            <w:r w:rsidR="00ED089E" w:rsidRPr="001164DE">
              <w:rPr>
                <w:rStyle w:val="Hyperlink"/>
                <w:rFonts w:ascii="Times New Roman Bold" w:hAnsi="Times New Roman Bold"/>
                <w:noProof/>
              </w:rPr>
              <w:t>5.5.</w:t>
            </w:r>
            <w:r w:rsidR="00ED089E" w:rsidRPr="001164DE">
              <w:rPr>
                <w:rStyle w:val="Hyperlink"/>
                <w:noProof/>
              </w:rPr>
              <w:t xml:space="preserve"> (A1.3.5) Quản lý yêu cầu đặt mua sách, tạp chí</w:t>
            </w:r>
            <w:r w:rsidR="00ED089E" w:rsidRPr="001164DE">
              <w:rPr>
                <w:noProof/>
                <w:webHidden/>
              </w:rPr>
              <w:tab/>
            </w:r>
            <w:r w:rsidR="00ED089E" w:rsidRPr="001164DE">
              <w:rPr>
                <w:noProof/>
                <w:webHidden/>
              </w:rPr>
              <w:fldChar w:fldCharType="begin"/>
            </w:r>
            <w:r w:rsidR="00ED089E" w:rsidRPr="001164DE">
              <w:rPr>
                <w:noProof/>
                <w:webHidden/>
              </w:rPr>
              <w:instrText xml:space="preserve"> PAGEREF _Toc70073948 \h </w:instrText>
            </w:r>
            <w:r w:rsidR="00ED089E" w:rsidRPr="001164DE">
              <w:rPr>
                <w:noProof/>
                <w:webHidden/>
              </w:rPr>
            </w:r>
            <w:r w:rsidR="00ED089E" w:rsidRPr="001164DE">
              <w:rPr>
                <w:noProof/>
                <w:webHidden/>
              </w:rPr>
              <w:fldChar w:fldCharType="separate"/>
            </w:r>
            <w:r w:rsidR="0045178B">
              <w:rPr>
                <w:noProof/>
                <w:webHidden/>
              </w:rPr>
              <w:t>110</w:t>
            </w:r>
            <w:r w:rsidR="00ED089E" w:rsidRPr="001164DE">
              <w:rPr>
                <w:noProof/>
                <w:webHidden/>
              </w:rPr>
              <w:fldChar w:fldCharType="end"/>
            </w:r>
          </w:hyperlink>
        </w:p>
        <w:p w14:paraId="079951B2" w14:textId="2502C29A" w:rsidR="00ED089E" w:rsidRPr="001164DE" w:rsidRDefault="00446DC2">
          <w:pPr>
            <w:pStyle w:val="TOC3"/>
            <w:tabs>
              <w:tab w:val="right" w:leader="dot" w:pos="9061"/>
            </w:tabs>
            <w:rPr>
              <w:rFonts w:asciiTheme="minorHAnsi" w:eastAsiaTheme="minorEastAsia" w:hAnsiTheme="minorHAnsi" w:cstheme="minorBidi"/>
              <w:noProof/>
              <w:sz w:val="22"/>
            </w:rPr>
          </w:pPr>
          <w:hyperlink w:anchor="_Toc70073949" w:history="1">
            <w:r w:rsidR="00ED089E" w:rsidRPr="001164DE">
              <w:rPr>
                <w:rStyle w:val="Hyperlink"/>
                <w:rFonts w:ascii="Times New Roman Bold" w:hAnsi="Times New Roman Bold"/>
                <w:noProof/>
              </w:rPr>
              <w:t>5.6.</w:t>
            </w:r>
            <w:r w:rsidR="00ED089E" w:rsidRPr="001164DE">
              <w:rPr>
                <w:rStyle w:val="Hyperlink"/>
                <w:noProof/>
              </w:rPr>
              <w:t xml:space="preserve"> (A1.3.6) Quản lý thông tin quảng cáo</w:t>
            </w:r>
            <w:r w:rsidR="00ED089E" w:rsidRPr="001164DE">
              <w:rPr>
                <w:noProof/>
                <w:webHidden/>
              </w:rPr>
              <w:tab/>
            </w:r>
            <w:r w:rsidR="00ED089E" w:rsidRPr="001164DE">
              <w:rPr>
                <w:noProof/>
                <w:webHidden/>
              </w:rPr>
              <w:fldChar w:fldCharType="begin"/>
            </w:r>
            <w:r w:rsidR="00ED089E" w:rsidRPr="001164DE">
              <w:rPr>
                <w:noProof/>
                <w:webHidden/>
              </w:rPr>
              <w:instrText xml:space="preserve"> PAGEREF _Toc70073949 \h </w:instrText>
            </w:r>
            <w:r w:rsidR="00ED089E" w:rsidRPr="001164DE">
              <w:rPr>
                <w:noProof/>
                <w:webHidden/>
              </w:rPr>
            </w:r>
            <w:r w:rsidR="00ED089E" w:rsidRPr="001164DE">
              <w:rPr>
                <w:noProof/>
                <w:webHidden/>
              </w:rPr>
              <w:fldChar w:fldCharType="separate"/>
            </w:r>
            <w:r w:rsidR="0045178B">
              <w:rPr>
                <w:noProof/>
                <w:webHidden/>
              </w:rPr>
              <w:t>124</w:t>
            </w:r>
            <w:r w:rsidR="00ED089E" w:rsidRPr="001164DE">
              <w:rPr>
                <w:noProof/>
                <w:webHidden/>
              </w:rPr>
              <w:fldChar w:fldCharType="end"/>
            </w:r>
          </w:hyperlink>
        </w:p>
        <w:p w14:paraId="1FDFCC65" w14:textId="1D2FFC3A" w:rsidR="00ED089E" w:rsidRPr="001164DE" w:rsidRDefault="00446DC2">
          <w:pPr>
            <w:pStyle w:val="TOC2"/>
            <w:rPr>
              <w:rFonts w:asciiTheme="minorHAnsi" w:eastAsiaTheme="minorEastAsia" w:hAnsiTheme="minorHAnsi" w:cstheme="minorBidi"/>
              <w:noProof/>
              <w:sz w:val="22"/>
            </w:rPr>
          </w:pPr>
          <w:hyperlink w:anchor="_Toc70073950" w:history="1">
            <w:r w:rsidR="00ED089E" w:rsidRPr="001164DE">
              <w:rPr>
                <w:rStyle w:val="Hyperlink"/>
                <w:rFonts w:ascii="Times New Roman Bold" w:hAnsi="Times New Roman Bold"/>
                <w:noProof/>
              </w:rPr>
              <w:t>6.</w:t>
            </w:r>
            <w:r w:rsidR="00ED089E" w:rsidRPr="001164DE">
              <w:rPr>
                <w:rStyle w:val="Hyperlink"/>
                <w:noProof/>
              </w:rPr>
              <w:t xml:space="preserve"> (A1.4) Nhóm chức năng quản lý các dịch vụ tương tác với độc giả</w:t>
            </w:r>
            <w:r w:rsidR="00ED089E" w:rsidRPr="001164DE">
              <w:rPr>
                <w:noProof/>
                <w:webHidden/>
              </w:rPr>
              <w:tab/>
            </w:r>
            <w:r w:rsidR="00ED089E" w:rsidRPr="001164DE">
              <w:rPr>
                <w:noProof/>
                <w:webHidden/>
              </w:rPr>
              <w:fldChar w:fldCharType="begin"/>
            </w:r>
            <w:r w:rsidR="00ED089E" w:rsidRPr="001164DE">
              <w:rPr>
                <w:noProof/>
                <w:webHidden/>
              </w:rPr>
              <w:instrText xml:space="preserve"> PAGEREF _Toc70073950 \h </w:instrText>
            </w:r>
            <w:r w:rsidR="00ED089E" w:rsidRPr="001164DE">
              <w:rPr>
                <w:noProof/>
                <w:webHidden/>
              </w:rPr>
            </w:r>
            <w:r w:rsidR="00ED089E" w:rsidRPr="001164DE">
              <w:rPr>
                <w:noProof/>
                <w:webHidden/>
              </w:rPr>
              <w:fldChar w:fldCharType="separate"/>
            </w:r>
            <w:r w:rsidR="0045178B">
              <w:rPr>
                <w:noProof/>
                <w:webHidden/>
              </w:rPr>
              <w:t>133</w:t>
            </w:r>
            <w:r w:rsidR="00ED089E" w:rsidRPr="001164DE">
              <w:rPr>
                <w:noProof/>
                <w:webHidden/>
              </w:rPr>
              <w:fldChar w:fldCharType="end"/>
            </w:r>
          </w:hyperlink>
        </w:p>
        <w:p w14:paraId="67B0F10B" w14:textId="7DE1D536" w:rsidR="00ED089E" w:rsidRPr="001164DE" w:rsidRDefault="00446DC2">
          <w:pPr>
            <w:pStyle w:val="TOC3"/>
            <w:tabs>
              <w:tab w:val="right" w:leader="dot" w:pos="9061"/>
            </w:tabs>
            <w:rPr>
              <w:rFonts w:asciiTheme="minorHAnsi" w:eastAsiaTheme="minorEastAsia" w:hAnsiTheme="minorHAnsi" w:cstheme="minorBidi"/>
              <w:noProof/>
              <w:sz w:val="22"/>
            </w:rPr>
          </w:pPr>
          <w:hyperlink w:anchor="_Toc70073951" w:history="1">
            <w:r w:rsidR="00ED089E" w:rsidRPr="001164DE">
              <w:rPr>
                <w:rStyle w:val="Hyperlink"/>
                <w:rFonts w:ascii="Times New Roman Bold" w:hAnsi="Times New Roman Bold"/>
                <w:noProof/>
              </w:rPr>
              <w:t>6.1.</w:t>
            </w:r>
            <w:r w:rsidR="00ED089E" w:rsidRPr="001164DE">
              <w:rPr>
                <w:rStyle w:val="Hyperlink"/>
                <w:noProof/>
              </w:rPr>
              <w:t xml:space="preserve"> (A1.4.1) Quản lý chủ đề giao lưu trực tuyến</w:t>
            </w:r>
            <w:r w:rsidR="00ED089E" w:rsidRPr="001164DE">
              <w:rPr>
                <w:noProof/>
                <w:webHidden/>
              </w:rPr>
              <w:tab/>
            </w:r>
            <w:r w:rsidR="00ED089E" w:rsidRPr="001164DE">
              <w:rPr>
                <w:noProof/>
                <w:webHidden/>
              </w:rPr>
              <w:fldChar w:fldCharType="begin"/>
            </w:r>
            <w:r w:rsidR="00ED089E" w:rsidRPr="001164DE">
              <w:rPr>
                <w:noProof/>
                <w:webHidden/>
              </w:rPr>
              <w:instrText xml:space="preserve"> PAGEREF _Toc70073951 \h </w:instrText>
            </w:r>
            <w:r w:rsidR="00ED089E" w:rsidRPr="001164DE">
              <w:rPr>
                <w:noProof/>
                <w:webHidden/>
              </w:rPr>
            </w:r>
            <w:r w:rsidR="00ED089E" w:rsidRPr="001164DE">
              <w:rPr>
                <w:noProof/>
                <w:webHidden/>
              </w:rPr>
              <w:fldChar w:fldCharType="separate"/>
            </w:r>
            <w:r w:rsidR="0045178B">
              <w:rPr>
                <w:noProof/>
                <w:webHidden/>
              </w:rPr>
              <w:t>133</w:t>
            </w:r>
            <w:r w:rsidR="00ED089E" w:rsidRPr="001164DE">
              <w:rPr>
                <w:noProof/>
                <w:webHidden/>
              </w:rPr>
              <w:fldChar w:fldCharType="end"/>
            </w:r>
          </w:hyperlink>
        </w:p>
        <w:p w14:paraId="0A1C0F3D" w14:textId="10B98C0E" w:rsidR="00ED089E" w:rsidRPr="001164DE" w:rsidRDefault="00446DC2">
          <w:pPr>
            <w:pStyle w:val="TOC3"/>
            <w:tabs>
              <w:tab w:val="right" w:leader="dot" w:pos="9061"/>
            </w:tabs>
            <w:rPr>
              <w:rFonts w:asciiTheme="minorHAnsi" w:eastAsiaTheme="minorEastAsia" w:hAnsiTheme="minorHAnsi" w:cstheme="minorBidi"/>
              <w:noProof/>
              <w:sz w:val="22"/>
            </w:rPr>
          </w:pPr>
          <w:hyperlink w:anchor="_Toc70073952" w:history="1">
            <w:r w:rsidR="00ED089E" w:rsidRPr="001164DE">
              <w:rPr>
                <w:rStyle w:val="Hyperlink"/>
                <w:rFonts w:ascii="Times New Roman Bold" w:hAnsi="Times New Roman Bold"/>
                <w:noProof/>
              </w:rPr>
              <w:t>6.2.</w:t>
            </w:r>
            <w:r w:rsidR="00ED089E" w:rsidRPr="001164DE">
              <w:rPr>
                <w:rStyle w:val="Hyperlink"/>
                <w:noProof/>
              </w:rPr>
              <w:t xml:space="preserve"> (A1.4.2) Quản lý giao lưu trực tuyến</w:t>
            </w:r>
            <w:r w:rsidR="00ED089E" w:rsidRPr="001164DE">
              <w:rPr>
                <w:noProof/>
                <w:webHidden/>
              </w:rPr>
              <w:tab/>
            </w:r>
            <w:r w:rsidR="00ED089E" w:rsidRPr="001164DE">
              <w:rPr>
                <w:noProof/>
                <w:webHidden/>
              </w:rPr>
              <w:fldChar w:fldCharType="begin"/>
            </w:r>
            <w:r w:rsidR="00ED089E" w:rsidRPr="001164DE">
              <w:rPr>
                <w:noProof/>
                <w:webHidden/>
              </w:rPr>
              <w:instrText xml:space="preserve"> PAGEREF _Toc70073952 \h </w:instrText>
            </w:r>
            <w:r w:rsidR="00ED089E" w:rsidRPr="001164DE">
              <w:rPr>
                <w:noProof/>
                <w:webHidden/>
              </w:rPr>
            </w:r>
            <w:r w:rsidR="00ED089E" w:rsidRPr="001164DE">
              <w:rPr>
                <w:noProof/>
                <w:webHidden/>
              </w:rPr>
              <w:fldChar w:fldCharType="separate"/>
            </w:r>
            <w:r w:rsidR="0045178B">
              <w:rPr>
                <w:noProof/>
                <w:webHidden/>
              </w:rPr>
              <w:t>138</w:t>
            </w:r>
            <w:r w:rsidR="00ED089E" w:rsidRPr="001164DE">
              <w:rPr>
                <w:noProof/>
                <w:webHidden/>
              </w:rPr>
              <w:fldChar w:fldCharType="end"/>
            </w:r>
          </w:hyperlink>
        </w:p>
        <w:p w14:paraId="71813B46" w14:textId="334E5410" w:rsidR="00ED089E" w:rsidRPr="001164DE" w:rsidRDefault="00446DC2">
          <w:pPr>
            <w:pStyle w:val="TOC3"/>
            <w:tabs>
              <w:tab w:val="right" w:leader="dot" w:pos="9061"/>
            </w:tabs>
            <w:rPr>
              <w:rFonts w:asciiTheme="minorHAnsi" w:eastAsiaTheme="minorEastAsia" w:hAnsiTheme="minorHAnsi" w:cstheme="minorBidi"/>
              <w:noProof/>
              <w:sz w:val="22"/>
            </w:rPr>
          </w:pPr>
          <w:hyperlink w:anchor="_Toc70073953" w:history="1">
            <w:r w:rsidR="00ED089E" w:rsidRPr="001164DE">
              <w:rPr>
                <w:rStyle w:val="Hyperlink"/>
                <w:rFonts w:ascii="Times New Roman Bold" w:hAnsi="Times New Roman Bold"/>
                <w:noProof/>
              </w:rPr>
              <w:t>6.3.</w:t>
            </w:r>
            <w:r w:rsidR="00ED089E" w:rsidRPr="001164DE">
              <w:rPr>
                <w:rStyle w:val="Hyperlink"/>
                <w:noProof/>
              </w:rPr>
              <w:t xml:space="preserve"> (A1.4.3) Quản lý bình luận tin bài</w:t>
            </w:r>
            <w:r w:rsidR="00ED089E" w:rsidRPr="001164DE">
              <w:rPr>
                <w:noProof/>
                <w:webHidden/>
              </w:rPr>
              <w:tab/>
            </w:r>
            <w:r w:rsidR="00ED089E" w:rsidRPr="001164DE">
              <w:rPr>
                <w:noProof/>
                <w:webHidden/>
              </w:rPr>
              <w:fldChar w:fldCharType="begin"/>
            </w:r>
            <w:r w:rsidR="00ED089E" w:rsidRPr="001164DE">
              <w:rPr>
                <w:noProof/>
                <w:webHidden/>
              </w:rPr>
              <w:instrText xml:space="preserve"> PAGEREF _Toc70073953 \h </w:instrText>
            </w:r>
            <w:r w:rsidR="00ED089E" w:rsidRPr="001164DE">
              <w:rPr>
                <w:noProof/>
                <w:webHidden/>
              </w:rPr>
            </w:r>
            <w:r w:rsidR="00ED089E" w:rsidRPr="001164DE">
              <w:rPr>
                <w:noProof/>
                <w:webHidden/>
              </w:rPr>
              <w:fldChar w:fldCharType="separate"/>
            </w:r>
            <w:r w:rsidR="0045178B">
              <w:rPr>
                <w:noProof/>
                <w:webHidden/>
              </w:rPr>
              <w:t>144</w:t>
            </w:r>
            <w:r w:rsidR="00ED089E" w:rsidRPr="001164DE">
              <w:rPr>
                <w:noProof/>
                <w:webHidden/>
              </w:rPr>
              <w:fldChar w:fldCharType="end"/>
            </w:r>
          </w:hyperlink>
        </w:p>
        <w:p w14:paraId="05CBDB67" w14:textId="7BC44CE1" w:rsidR="00ED089E" w:rsidRPr="001164DE" w:rsidRDefault="00446DC2">
          <w:pPr>
            <w:pStyle w:val="TOC2"/>
            <w:rPr>
              <w:rFonts w:asciiTheme="minorHAnsi" w:eastAsiaTheme="minorEastAsia" w:hAnsiTheme="minorHAnsi" w:cstheme="minorBidi"/>
              <w:noProof/>
              <w:sz w:val="22"/>
            </w:rPr>
          </w:pPr>
          <w:hyperlink w:anchor="_Toc70073954" w:history="1">
            <w:r w:rsidR="00ED089E" w:rsidRPr="001164DE">
              <w:rPr>
                <w:rStyle w:val="Hyperlink"/>
                <w:rFonts w:ascii="Times New Roman Bold" w:hAnsi="Times New Roman Bold"/>
                <w:noProof/>
              </w:rPr>
              <w:t>7.</w:t>
            </w:r>
            <w:r w:rsidR="00ED089E" w:rsidRPr="001164DE">
              <w:rPr>
                <w:rStyle w:val="Hyperlink"/>
                <w:noProof/>
              </w:rPr>
              <w:t xml:space="preserve"> (A1.5) Nhóm chức năng quản lý hệ thống</w:t>
            </w:r>
            <w:r w:rsidR="00ED089E" w:rsidRPr="001164DE">
              <w:rPr>
                <w:noProof/>
                <w:webHidden/>
              </w:rPr>
              <w:tab/>
            </w:r>
            <w:r w:rsidR="00ED089E" w:rsidRPr="001164DE">
              <w:rPr>
                <w:noProof/>
                <w:webHidden/>
              </w:rPr>
              <w:fldChar w:fldCharType="begin"/>
            </w:r>
            <w:r w:rsidR="00ED089E" w:rsidRPr="001164DE">
              <w:rPr>
                <w:noProof/>
                <w:webHidden/>
              </w:rPr>
              <w:instrText xml:space="preserve"> PAGEREF _Toc70073954 \h </w:instrText>
            </w:r>
            <w:r w:rsidR="00ED089E" w:rsidRPr="001164DE">
              <w:rPr>
                <w:noProof/>
                <w:webHidden/>
              </w:rPr>
            </w:r>
            <w:r w:rsidR="00ED089E" w:rsidRPr="001164DE">
              <w:rPr>
                <w:noProof/>
                <w:webHidden/>
              </w:rPr>
              <w:fldChar w:fldCharType="separate"/>
            </w:r>
            <w:r w:rsidR="0045178B">
              <w:rPr>
                <w:noProof/>
                <w:webHidden/>
              </w:rPr>
              <w:t>152</w:t>
            </w:r>
            <w:r w:rsidR="00ED089E" w:rsidRPr="001164DE">
              <w:rPr>
                <w:noProof/>
                <w:webHidden/>
              </w:rPr>
              <w:fldChar w:fldCharType="end"/>
            </w:r>
          </w:hyperlink>
        </w:p>
        <w:p w14:paraId="78ACB257" w14:textId="374179B7" w:rsidR="00ED089E" w:rsidRPr="001164DE" w:rsidRDefault="00446DC2">
          <w:pPr>
            <w:pStyle w:val="TOC3"/>
            <w:tabs>
              <w:tab w:val="right" w:leader="dot" w:pos="9061"/>
            </w:tabs>
            <w:rPr>
              <w:rFonts w:asciiTheme="minorHAnsi" w:eastAsiaTheme="minorEastAsia" w:hAnsiTheme="minorHAnsi" w:cstheme="minorBidi"/>
              <w:noProof/>
              <w:sz w:val="22"/>
            </w:rPr>
          </w:pPr>
          <w:hyperlink w:anchor="_Toc70073955" w:history="1">
            <w:r w:rsidR="00ED089E" w:rsidRPr="001164DE">
              <w:rPr>
                <w:rStyle w:val="Hyperlink"/>
                <w:rFonts w:ascii="Times New Roman Bold" w:hAnsi="Times New Roman Bold"/>
                <w:noProof/>
              </w:rPr>
              <w:t>7.1.</w:t>
            </w:r>
            <w:r w:rsidR="00ED089E" w:rsidRPr="001164DE">
              <w:rPr>
                <w:rStyle w:val="Hyperlink"/>
                <w:noProof/>
              </w:rPr>
              <w:t xml:space="preserve"> (A1.5.1) Quản lý biên tập viên, phóng viên, cộng tác viên</w:t>
            </w:r>
            <w:r w:rsidR="00ED089E" w:rsidRPr="001164DE">
              <w:rPr>
                <w:noProof/>
                <w:webHidden/>
              </w:rPr>
              <w:tab/>
            </w:r>
            <w:r w:rsidR="00ED089E" w:rsidRPr="001164DE">
              <w:rPr>
                <w:noProof/>
                <w:webHidden/>
              </w:rPr>
              <w:fldChar w:fldCharType="begin"/>
            </w:r>
            <w:r w:rsidR="00ED089E" w:rsidRPr="001164DE">
              <w:rPr>
                <w:noProof/>
                <w:webHidden/>
              </w:rPr>
              <w:instrText xml:space="preserve"> PAGEREF _Toc70073955 \h </w:instrText>
            </w:r>
            <w:r w:rsidR="00ED089E" w:rsidRPr="001164DE">
              <w:rPr>
                <w:noProof/>
                <w:webHidden/>
              </w:rPr>
            </w:r>
            <w:r w:rsidR="00ED089E" w:rsidRPr="001164DE">
              <w:rPr>
                <w:noProof/>
                <w:webHidden/>
              </w:rPr>
              <w:fldChar w:fldCharType="separate"/>
            </w:r>
            <w:r w:rsidR="0045178B">
              <w:rPr>
                <w:noProof/>
                <w:webHidden/>
              </w:rPr>
              <w:t>152</w:t>
            </w:r>
            <w:r w:rsidR="00ED089E" w:rsidRPr="001164DE">
              <w:rPr>
                <w:noProof/>
                <w:webHidden/>
              </w:rPr>
              <w:fldChar w:fldCharType="end"/>
            </w:r>
          </w:hyperlink>
        </w:p>
        <w:p w14:paraId="1442AF17" w14:textId="7237B1D4" w:rsidR="00ED089E" w:rsidRPr="001164DE" w:rsidRDefault="00446DC2">
          <w:pPr>
            <w:pStyle w:val="TOC3"/>
            <w:tabs>
              <w:tab w:val="right" w:leader="dot" w:pos="9061"/>
            </w:tabs>
            <w:rPr>
              <w:rFonts w:asciiTheme="minorHAnsi" w:eastAsiaTheme="minorEastAsia" w:hAnsiTheme="minorHAnsi" w:cstheme="minorBidi"/>
              <w:noProof/>
              <w:sz w:val="22"/>
            </w:rPr>
          </w:pPr>
          <w:hyperlink w:anchor="_Toc70073956" w:history="1">
            <w:r w:rsidR="00ED089E" w:rsidRPr="001164DE">
              <w:rPr>
                <w:rStyle w:val="Hyperlink"/>
                <w:rFonts w:ascii="Times New Roman Bold" w:hAnsi="Times New Roman Bold"/>
                <w:noProof/>
              </w:rPr>
              <w:t>7.2.</w:t>
            </w:r>
            <w:r w:rsidR="00ED089E" w:rsidRPr="001164DE">
              <w:rPr>
                <w:rStyle w:val="Hyperlink"/>
                <w:noProof/>
              </w:rPr>
              <w:t xml:space="preserve"> (A1.5.2) Quản lý giao diện hiển thị</w:t>
            </w:r>
            <w:r w:rsidR="00ED089E" w:rsidRPr="001164DE">
              <w:rPr>
                <w:noProof/>
                <w:webHidden/>
              </w:rPr>
              <w:tab/>
            </w:r>
            <w:r w:rsidR="00ED089E" w:rsidRPr="001164DE">
              <w:rPr>
                <w:noProof/>
                <w:webHidden/>
              </w:rPr>
              <w:fldChar w:fldCharType="begin"/>
            </w:r>
            <w:r w:rsidR="00ED089E" w:rsidRPr="001164DE">
              <w:rPr>
                <w:noProof/>
                <w:webHidden/>
              </w:rPr>
              <w:instrText xml:space="preserve"> PAGEREF _Toc70073956 \h </w:instrText>
            </w:r>
            <w:r w:rsidR="00ED089E" w:rsidRPr="001164DE">
              <w:rPr>
                <w:noProof/>
                <w:webHidden/>
              </w:rPr>
            </w:r>
            <w:r w:rsidR="00ED089E" w:rsidRPr="001164DE">
              <w:rPr>
                <w:noProof/>
                <w:webHidden/>
              </w:rPr>
              <w:fldChar w:fldCharType="separate"/>
            </w:r>
            <w:r w:rsidR="0045178B">
              <w:rPr>
                <w:noProof/>
                <w:webHidden/>
              </w:rPr>
              <w:t>164</w:t>
            </w:r>
            <w:r w:rsidR="00ED089E" w:rsidRPr="001164DE">
              <w:rPr>
                <w:noProof/>
                <w:webHidden/>
              </w:rPr>
              <w:fldChar w:fldCharType="end"/>
            </w:r>
          </w:hyperlink>
        </w:p>
        <w:p w14:paraId="5D43C604" w14:textId="7AA198A4" w:rsidR="00ED089E" w:rsidRPr="001164DE" w:rsidRDefault="00446DC2">
          <w:pPr>
            <w:pStyle w:val="TOC2"/>
            <w:rPr>
              <w:rFonts w:asciiTheme="minorHAnsi" w:eastAsiaTheme="minorEastAsia" w:hAnsiTheme="minorHAnsi" w:cstheme="minorBidi"/>
              <w:noProof/>
              <w:sz w:val="22"/>
            </w:rPr>
          </w:pPr>
          <w:hyperlink w:anchor="_Toc70073957" w:history="1">
            <w:r w:rsidR="00ED089E" w:rsidRPr="001164DE">
              <w:rPr>
                <w:rStyle w:val="Hyperlink"/>
                <w:rFonts w:ascii="Times New Roman Bold" w:hAnsi="Times New Roman Bold"/>
                <w:noProof/>
              </w:rPr>
              <w:t>8.</w:t>
            </w:r>
            <w:r w:rsidR="00ED089E" w:rsidRPr="001164DE">
              <w:rPr>
                <w:rStyle w:val="Hyperlink"/>
                <w:noProof/>
              </w:rPr>
              <w:t xml:space="preserve"> (A1.6) Nhóm chức năng chuyển đổi dữ liệu</w:t>
            </w:r>
            <w:r w:rsidR="00ED089E" w:rsidRPr="001164DE">
              <w:rPr>
                <w:noProof/>
                <w:webHidden/>
              </w:rPr>
              <w:tab/>
            </w:r>
            <w:r w:rsidR="00ED089E" w:rsidRPr="001164DE">
              <w:rPr>
                <w:noProof/>
                <w:webHidden/>
              </w:rPr>
              <w:fldChar w:fldCharType="begin"/>
            </w:r>
            <w:r w:rsidR="00ED089E" w:rsidRPr="001164DE">
              <w:rPr>
                <w:noProof/>
                <w:webHidden/>
              </w:rPr>
              <w:instrText xml:space="preserve"> PAGEREF _Toc70073957 \h </w:instrText>
            </w:r>
            <w:r w:rsidR="00ED089E" w:rsidRPr="001164DE">
              <w:rPr>
                <w:noProof/>
                <w:webHidden/>
              </w:rPr>
            </w:r>
            <w:r w:rsidR="00ED089E" w:rsidRPr="001164DE">
              <w:rPr>
                <w:noProof/>
                <w:webHidden/>
              </w:rPr>
              <w:fldChar w:fldCharType="separate"/>
            </w:r>
            <w:r w:rsidR="0045178B">
              <w:rPr>
                <w:noProof/>
                <w:webHidden/>
              </w:rPr>
              <w:t>167</w:t>
            </w:r>
            <w:r w:rsidR="00ED089E" w:rsidRPr="001164DE">
              <w:rPr>
                <w:noProof/>
                <w:webHidden/>
              </w:rPr>
              <w:fldChar w:fldCharType="end"/>
            </w:r>
          </w:hyperlink>
        </w:p>
        <w:p w14:paraId="0C107E4B" w14:textId="08F53268" w:rsidR="00ED089E" w:rsidRPr="001164DE" w:rsidRDefault="00446DC2">
          <w:pPr>
            <w:pStyle w:val="TOC3"/>
            <w:tabs>
              <w:tab w:val="right" w:leader="dot" w:pos="9061"/>
            </w:tabs>
            <w:rPr>
              <w:rFonts w:asciiTheme="minorHAnsi" w:eastAsiaTheme="minorEastAsia" w:hAnsiTheme="minorHAnsi" w:cstheme="minorBidi"/>
              <w:noProof/>
              <w:sz w:val="22"/>
            </w:rPr>
          </w:pPr>
          <w:hyperlink w:anchor="_Toc70073958" w:history="1">
            <w:r w:rsidR="00ED089E" w:rsidRPr="001164DE">
              <w:rPr>
                <w:rStyle w:val="Hyperlink"/>
                <w:rFonts w:ascii="Times New Roman Bold" w:hAnsi="Times New Roman Bold"/>
                <w:noProof/>
              </w:rPr>
              <w:t>8.1.</w:t>
            </w:r>
            <w:r w:rsidR="00ED089E" w:rsidRPr="001164DE">
              <w:rPr>
                <w:rStyle w:val="Hyperlink"/>
                <w:noProof/>
              </w:rPr>
              <w:t xml:space="preserve"> (A1.6.1) Chuyển đổi dữ liệu tin tức, bài viết</w:t>
            </w:r>
            <w:r w:rsidR="00ED089E" w:rsidRPr="001164DE">
              <w:rPr>
                <w:noProof/>
                <w:webHidden/>
              </w:rPr>
              <w:tab/>
            </w:r>
            <w:r w:rsidR="00ED089E" w:rsidRPr="001164DE">
              <w:rPr>
                <w:noProof/>
                <w:webHidden/>
              </w:rPr>
              <w:fldChar w:fldCharType="begin"/>
            </w:r>
            <w:r w:rsidR="00ED089E" w:rsidRPr="001164DE">
              <w:rPr>
                <w:noProof/>
                <w:webHidden/>
              </w:rPr>
              <w:instrText xml:space="preserve"> PAGEREF _Toc70073958 \h </w:instrText>
            </w:r>
            <w:r w:rsidR="00ED089E" w:rsidRPr="001164DE">
              <w:rPr>
                <w:noProof/>
                <w:webHidden/>
              </w:rPr>
            </w:r>
            <w:r w:rsidR="00ED089E" w:rsidRPr="001164DE">
              <w:rPr>
                <w:noProof/>
                <w:webHidden/>
              </w:rPr>
              <w:fldChar w:fldCharType="separate"/>
            </w:r>
            <w:r w:rsidR="0045178B">
              <w:rPr>
                <w:noProof/>
                <w:webHidden/>
              </w:rPr>
              <w:t>167</w:t>
            </w:r>
            <w:r w:rsidR="00ED089E" w:rsidRPr="001164DE">
              <w:rPr>
                <w:noProof/>
                <w:webHidden/>
              </w:rPr>
              <w:fldChar w:fldCharType="end"/>
            </w:r>
          </w:hyperlink>
        </w:p>
        <w:p w14:paraId="6FC9B9DE" w14:textId="0245AC4D" w:rsidR="00ED089E" w:rsidRPr="001164DE" w:rsidRDefault="00446DC2">
          <w:pPr>
            <w:pStyle w:val="TOC3"/>
            <w:tabs>
              <w:tab w:val="right" w:leader="dot" w:pos="9061"/>
            </w:tabs>
            <w:rPr>
              <w:rFonts w:asciiTheme="minorHAnsi" w:eastAsiaTheme="minorEastAsia" w:hAnsiTheme="minorHAnsi" w:cstheme="minorBidi"/>
              <w:noProof/>
              <w:sz w:val="22"/>
            </w:rPr>
          </w:pPr>
          <w:hyperlink w:anchor="_Toc70073959" w:history="1">
            <w:r w:rsidR="00ED089E" w:rsidRPr="001164DE">
              <w:rPr>
                <w:rStyle w:val="Hyperlink"/>
                <w:rFonts w:ascii="Times New Roman Bold" w:hAnsi="Times New Roman Bold"/>
                <w:noProof/>
              </w:rPr>
              <w:t>8.2.</w:t>
            </w:r>
            <w:r w:rsidR="00ED089E" w:rsidRPr="001164DE">
              <w:rPr>
                <w:rStyle w:val="Hyperlink"/>
                <w:noProof/>
              </w:rPr>
              <w:t xml:space="preserve"> (A1.6.2) Chuyển đổi dữ liệu Ảnh</w:t>
            </w:r>
            <w:r w:rsidR="00ED089E" w:rsidRPr="001164DE">
              <w:rPr>
                <w:noProof/>
                <w:webHidden/>
              </w:rPr>
              <w:tab/>
            </w:r>
            <w:r w:rsidR="00ED089E" w:rsidRPr="001164DE">
              <w:rPr>
                <w:noProof/>
                <w:webHidden/>
              </w:rPr>
              <w:fldChar w:fldCharType="begin"/>
            </w:r>
            <w:r w:rsidR="00ED089E" w:rsidRPr="001164DE">
              <w:rPr>
                <w:noProof/>
                <w:webHidden/>
              </w:rPr>
              <w:instrText xml:space="preserve"> PAGEREF _Toc70073959 \h </w:instrText>
            </w:r>
            <w:r w:rsidR="00ED089E" w:rsidRPr="001164DE">
              <w:rPr>
                <w:noProof/>
                <w:webHidden/>
              </w:rPr>
            </w:r>
            <w:r w:rsidR="00ED089E" w:rsidRPr="001164DE">
              <w:rPr>
                <w:noProof/>
                <w:webHidden/>
              </w:rPr>
              <w:fldChar w:fldCharType="separate"/>
            </w:r>
            <w:r w:rsidR="0045178B">
              <w:rPr>
                <w:noProof/>
                <w:webHidden/>
              </w:rPr>
              <w:t>170</w:t>
            </w:r>
            <w:r w:rsidR="00ED089E" w:rsidRPr="001164DE">
              <w:rPr>
                <w:noProof/>
                <w:webHidden/>
              </w:rPr>
              <w:fldChar w:fldCharType="end"/>
            </w:r>
          </w:hyperlink>
        </w:p>
        <w:p w14:paraId="28EC6373" w14:textId="1896235C" w:rsidR="00ED089E" w:rsidRPr="001164DE" w:rsidRDefault="00446DC2">
          <w:pPr>
            <w:pStyle w:val="TOC1"/>
            <w:tabs>
              <w:tab w:val="right" w:leader="dot" w:pos="9061"/>
            </w:tabs>
            <w:rPr>
              <w:rFonts w:asciiTheme="minorHAnsi" w:eastAsiaTheme="minorEastAsia" w:hAnsiTheme="minorHAnsi" w:cstheme="minorBidi"/>
              <w:noProof/>
              <w:sz w:val="22"/>
            </w:rPr>
          </w:pPr>
          <w:hyperlink w:anchor="_Toc70073960" w:history="1">
            <w:r w:rsidR="00ED089E" w:rsidRPr="001164DE">
              <w:rPr>
                <w:rStyle w:val="Hyperlink"/>
                <w:rFonts w:ascii="Times New Roman Bold" w:hAnsi="Times New Roman Bold"/>
                <w:noProof/>
              </w:rPr>
              <w:t>III.</w:t>
            </w:r>
            <w:r w:rsidR="00ED089E" w:rsidRPr="001164DE">
              <w:rPr>
                <w:rStyle w:val="Hyperlink"/>
                <w:noProof/>
              </w:rPr>
              <w:t xml:space="preserve"> (A2) THIẾT KẾ ĐÁP ỨNG YÊU CẦU PHI CHỨC NĂNG</w:t>
            </w:r>
            <w:r w:rsidR="00ED089E" w:rsidRPr="001164DE">
              <w:rPr>
                <w:noProof/>
                <w:webHidden/>
              </w:rPr>
              <w:tab/>
            </w:r>
            <w:r w:rsidR="00ED089E" w:rsidRPr="001164DE">
              <w:rPr>
                <w:noProof/>
                <w:webHidden/>
              </w:rPr>
              <w:fldChar w:fldCharType="begin"/>
            </w:r>
            <w:r w:rsidR="00ED089E" w:rsidRPr="001164DE">
              <w:rPr>
                <w:noProof/>
                <w:webHidden/>
              </w:rPr>
              <w:instrText xml:space="preserve"> PAGEREF _Toc70073960 \h </w:instrText>
            </w:r>
            <w:r w:rsidR="00ED089E" w:rsidRPr="001164DE">
              <w:rPr>
                <w:noProof/>
                <w:webHidden/>
              </w:rPr>
            </w:r>
            <w:r w:rsidR="00ED089E" w:rsidRPr="001164DE">
              <w:rPr>
                <w:noProof/>
                <w:webHidden/>
              </w:rPr>
              <w:fldChar w:fldCharType="separate"/>
            </w:r>
            <w:r w:rsidR="0045178B">
              <w:rPr>
                <w:noProof/>
                <w:webHidden/>
              </w:rPr>
              <w:t>174</w:t>
            </w:r>
            <w:r w:rsidR="00ED089E" w:rsidRPr="001164DE">
              <w:rPr>
                <w:noProof/>
                <w:webHidden/>
              </w:rPr>
              <w:fldChar w:fldCharType="end"/>
            </w:r>
          </w:hyperlink>
        </w:p>
        <w:p w14:paraId="0FAFF88A" w14:textId="26E2F9BA" w:rsidR="00ED089E" w:rsidRPr="001164DE" w:rsidRDefault="00446DC2">
          <w:pPr>
            <w:pStyle w:val="TOC2"/>
            <w:tabs>
              <w:tab w:val="left" w:pos="840"/>
            </w:tabs>
            <w:rPr>
              <w:rFonts w:asciiTheme="minorHAnsi" w:eastAsiaTheme="minorEastAsia" w:hAnsiTheme="minorHAnsi" w:cstheme="minorBidi"/>
              <w:noProof/>
              <w:sz w:val="22"/>
            </w:rPr>
          </w:pPr>
          <w:hyperlink w:anchor="_Toc70073961" w:history="1">
            <w:r w:rsidR="00ED089E" w:rsidRPr="001164DE">
              <w:rPr>
                <w:rStyle w:val="Hyperlink"/>
                <w:rFonts w:ascii="Times" w:eastAsia="Times" w:hAnsi="Times" w:cs="Times"/>
                <w:noProof/>
              </w:rPr>
              <w:t>1.</w:t>
            </w:r>
            <w:r w:rsidR="00ED089E" w:rsidRPr="001164DE">
              <w:rPr>
                <w:rFonts w:asciiTheme="minorHAnsi" w:eastAsiaTheme="minorEastAsia" w:hAnsiTheme="minorHAnsi" w:cstheme="minorBidi"/>
                <w:noProof/>
                <w:sz w:val="22"/>
              </w:rPr>
              <w:tab/>
            </w:r>
            <w:r w:rsidR="00ED089E" w:rsidRPr="001164DE">
              <w:rPr>
                <w:rStyle w:val="Hyperlink"/>
                <w:noProof/>
              </w:rPr>
              <w:t>(A2.1) Thiết kế đáp ứng  yêu cầu đối với CSDL, ngôn ngữ lập trình</w:t>
            </w:r>
            <w:r w:rsidR="00ED089E" w:rsidRPr="001164DE">
              <w:rPr>
                <w:noProof/>
                <w:webHidden/>
              </w:rPr>
              <w:tab/>
            </w:r>
            <w:r w:rsidR="00ED089E" w:rsidRPr="001164DE">
              <w:rPr>
                <w:noProof/>
                <w:webHidden/>
              </w:rPr>
              <w:fldChar w:fldCharType="begin"/>
            </w:r>
            <w:r w:rsidR="00ED089E" w:rsidRPr="001164DE">
              <w:rPr>
                <w:noProof/>
                <w:webHidden/>
              </w:rPr>
              <w:instrText xml:space="preserve"> PAGEREF _Toc70073961 \h </w:instrText>
            </w:r>
            <w:r w:rsidR="00ED089E" w:rsidRPr="001164DE">
              <w:rPr>
                <w:noProof/>
                <w:webHidden/>
              </w:rPr>
            </w:r>
            <w:r w:rsidR="00ED089E" w:rsidRPr="001164DE">
              <w:rPr>
                <w:noProof/>
                <w:webHidden/>
              </w:rPr>
              <w:fldChar w:fldCharType="separate"/>
            </w:r>
            <w:r w:rsidR="0045178B">
              <w:rPr>
                <w:noProof/>
                <w:webHidden/>
              </w:rPr>
              <w:t>174</w:t>
            </w:r>
            <w:r w:rsidR="00ED089E" w:rsidRPr="001164DE">
              <w:rPr>
                <w:noProof/>
                <w:webHidden/>
              </w:rPr>
              <w:fldChar w:fldCharType="end"/>
            </w:r>
          </w:hyperlink>
        </w:p>
        <w:p w14:paraId="6CDE7DBA" w14:textId="615D725F" w:rsidR="00ED089E" w:rsidRPr="001164DE" w:rsidRDefault="00446DC2">
          <w:pPr>
            <w:pStyle w:val="TOC3"/>
            <w:tabs>
              <w:tab w:val="right" w:leader="dot" w:pos="9061"/>
            </w:tabs>
            <w:rPr>
              <w:rFonts w:asciiTheme="minorHAnsi" w:eastAsiaTheme="minorEastAsia" w:hAnsiTheme="minorHAnsi" w:cstheme="minorBidi"/>
              <w:noProof/>
              <w:sz w:val="22"/>
            </w:rPr>
          </w:pPr>
          <w:hyperlink w:anchor="_Toc70073962" w:history="1">
            <w:r w:rsidR="00ED089E" w:rsidRPr="001164DE">
              <w:rPr>
                <w:rStyle w:val="Hyperlink"/>
                <w:rFonts w:ascii="Times New Roman Bold" w:hAnsi="Times New Roman Bold"/>
                <w:noProof/>
              </w:rPr>
              <w:t>1.1.</w:t>
            </w:r>
            <w:r w:rsidR="00ED089E" w:rsidRPr="001164DE">
              <w:rPr>
                <w:rStyle w:val="Hyperlink"/>
                <w:noProof/>
              </w:rPr>
              <w:t xml:space="preserve"> Mô tả yêu cầu</w:t>
            </w:r>
            <w:r w:rsidR="00ED089E" w:rsidRPr="001164DE">
              <w:rPr>
                <w:noProof/>
                <w:webHidden/>
              </w:rPr>
              <w:tab/>
            </w:r>
            <w:r w:rsidR="00ED089E" w:rsidRPr="001164DE">
              <w:rPr>
                <w:noProof/>
                <w:webHidden/>
              </w:rPr>
              <w:fldChar w:fldCharType="begin"/>
            </w:r>
            <w:r w:rsidR="00ED089E" w:rsidRPr="001164DE">
              <w:rPr>
                <w:noProof/>
                <w:webHidden/>
              </w:rPr>
              <w:instrText xml:space="preserve"> PAGEREF _Toc70073962 \h </w:instrText>
            </w:r>
            <w:r w:rsidR="00ED089E" w:rsidRPr="001164DE">
              <w:rPr>
                <w:noProof/>
                <w:webHidden/>
              </w:rPr>
            </w:r>
            <w:r w:rsidR="00ED089E" w:rsidRPr="001164DE">
              <w:rPr>
                <w:noProof/>
                <w:webHidden/>
              </w:rPr>
              <w:fldChar w:fldCharType="separate"/>
            </w:r>
            <w:r w:rsidR="0045178B">
              <w:rPr>
                <w:noProof/>
                <w:webHidden/>
              </w:rPr>
              <w:t>174</w:t>
            </w:r>
            <w:r w:rsidR="00ED089E" w:rsidRPr="001164DE">
              <w:rPr>
                <w:noProof/>
                <w:webHidden/>
              </w:rPr>
              <w:fldChar w:fldCharType="end"/>
            </w:r>
          </w:hyperlink>
        </w:p>
        <w:p w14:paraId="2E8A403B" w14:textId="7A8F2265" w:rsidR="00ED089E" w:rsidRPr="001164DE" w:rsidRDefault="00446DC2">
          <w:pPr>
            <w:pStyle w:val="TOC3"/>
            <w:tabs>
              <w:tab w:val="right" w:leader="dot" w:pos="9061"/>
            </w:tabs>
            <w:rPr>
              <w:rFonts w:asciiTheme="minorHAnsi" w:eastAsiaTheme="minorEastAsia" w:hAnsiTheme="minorHAnsi" w:cstheme="minorBidi"/>
              <w:noProof/>
              <w:sz w:val="22"/>
            </w:rPr>
          </w:pPr>
          <w:hyperlink w:anchor="_Toc70073963" w:history="1">
            <w:r w:rsidR="00ED089E" w:rsidRPr="001164DE">
              <w:rPr>
                <w:rStyle w:val="Hyperlink"/>
                <w:rFonts w:ascii="Times New Roman Bold" w:hAnsi="Times New Roman Bold"/>
                <w:noProof/>
              </w:rPr>
              <w:t>1.2.</w:t>
            </w:r>
            <w:r w:rsidR="00ED089E" w:rsidRPr="001164DE">
              <w:rPr>
                <w:rStyle w:val="Hyperlink"/>
                <w:noProof/>
              </w:rPr>
              <w:t xml:space="preserve"> Chi tiết xử lý</w:t>
            </w:r>
            <w:r w:rsidR="00ED089E" w:rsidRPr="001164DE">
              <w:rPr>
                <w:noProof/>
                <w:webHidden/>
              </w:rPr>
              <w:tab/>
            </w:r>
            <w:r w:rsidR="00ED089E" w:rsidRPr="001164DE">
              <w:rPr>
                <w:noProof/>
                <w:webHidden/>
              </w:rPr>
              <w:fldChar w:fldCharType="begin"/>
            </w:r>
            <w:r w:rsidR="00ED089E" w:rsidRPr="001164DE">
              <w:rPr>
                <w:noProof/>
                <w:webHidden/>
              </w:rPr>
              <w:instrText xml:space="preserve"> PAGEREF _Toc70073963 \h </w:instrText>
            </w:r>
            <w:r w:rsidR="00ED089E" w:rsidRPr="001164DE">
              <w:rPr>
                <w:noProof/>
                <w:webHidden/>
              </w:rPr>
            </w:r>
            <w:r w:rsidR="00ED089E" w:rsidRPr="001164DE">
              <w:rPr>
                <w:noProof/>
                <w:webHidden/>
              </w:rPr>
              <w:fldChar w:fldCharType="separate"/>
            </w:r>
            <w:r w:rsidR="0045178B">
              <w:rPr>
                <w:noProof/>
                <w:webHidden/>
              </w:rPr>
              <w:t>174</w:t>
            </w:r>
            <w:r w:rsidR="00ED089E" w:rsidRPr="001164DE">
              <w:rPr>
                <w:noProof/>
                <w:webHidden/>
              </w:rPr>
              <w:fldChar w:fldCharType="end"/>
            </w:r>
          </w:hyperlink>
        </w:p>
        <w:p w14:paraId="08CEF46C" w14:textId="62DB925F" w:rsidR="00ED089E" w:rsidRPr="001164DE" w:rsidRDefault="00446DC2">
          <w:pPr>
            <w:pStyle w:val="TOC2"/>
            <w:tabs>
              <w:tab w:val="left" w:pos="840"/>
            </w:tabs>
            <w:rPr>
              <w:rFonts w:asciiTheme="minorHAnsi" w:eastAsiaTheme="minorEastAsia" w:hAnsiTheme="minorHAnsi" w:cstheme="minorBidi"/>
              <w:noProof/>
              <w:sz w:val="22"/>
            </w:rPr>
          </w:pPr>
          <w:hyperlink w:anchor="_Toc70073964" w:history="1">
            <w:r w:rsidR="00ED089E" w:rsidRPr="001164DE">
              <w:rPr>
                <w:rStyle w:val="Hyperlink"/>
                <w:rFonts w:ascii="Times" w:eastAsia="Times" w:hAnsi="Times" w:cs="Times"/>
                <w:noProof/>
              </w:rPr>
              <w:t>2.</w:t>
            </w:r>
            <w:r w:rsidR="00ED089E" w:rsidRPr="001164DE">
              <w:rPr>
                <w:rFonts w:asciiTheme="minorHAnsi" w:eastAsiaTheme="minorEastAsia" w:hAnsiTheme="minorHAnsi" w:cstheme="minorBidi"/>
                <w:noProof/>
                <w:sz w:val="22"/>
              </w:rPr>
              <w:tab/>
            </w:r>
            <w:r w:rsidR="00ED089E" w:rsidRPr="001164DE">
              <w:rPr>
                <w:rStyle w:val="Hyperlink"/>
                <w:noProof/>
              </w:rPr>
              <w:t>(A2.2) Thiết kế đáp ứng yêu cầu về môi trường, nền tảng công nghệ</w:t>
            </w:r>
            <w:r w:rsidR="00ED089E" w:rsidRPr="001164DE">
              <w:rPr>
                <w:noProof/>
                <w:webHidden/>
              </w:rPr>
              <w:tab/>
            </w:r>
            <w:r w:rsidR="00ED089E" w:rsidRPr="001164DE">
              <w:rPr>
                <w:noProof/>
                <w:webHidden/>
              </w:rPr>
              <w:fldChar w:fldCharType="begin"/>
            </w:r>
            <w:r w:rsidR="00ED089E" w:rsidRPr="001164DE">
              <w:rPr>
                <w:noProof/>
                <w:webHidden/>
              </w:rPr>
              <w:instrText xml:space="preserve"> PAGEREF _Toc70073964 \h </w:instrText>
            </w:r>
            <w:r w:rsidR="00ED089E" w:rsidRPr="001164DE">
              <w:rPr>
                <w:noProof/>
                <w:webHidden/>
              </w:rPr>
            </w:r>
            <w:r w:rsidR="00ED089E" w:rsidRPr="001164DE">
              <w:rPr>
                <w:noProof/>
                <w:webHidden/>
              </w:rPr>
              <w:fldChar w:fldCharType="separate"/>
            </w:r>
            <w:r w:rsidR="0045178B">
              <w:rPr>
                <w:noProof/>
                <w:webHidden/>
              </w:rPr>
              <w:t>174</w:t>
            </w:r>
            <w:r w:rsidR="00ED089E" w:rsidRPr="001164DE">
              <w:rPr>
                <w:noProof/>
                <w:webHidden/>
              </w:rPr>
              <w:fldChar w:fldCharType="end"/>
            </w:r>
          </w:hyperlink>
        </w:p>
        <w:p w14:paraId="068396AC" w14:textId="23DD2668" w:rsidR="00ED089E" w:rsidRPr="001164DE" w:rsidRDefault="00446DC2">
          <w:pPr>
            <w:pStyle w:val="TOC3"/>
            <w:tabs>
              <w:tab w:val="left" w:pos="1320"/>
              <w:tab w:val="right" w:leader="dot" w:pos="9061"/>
            </w:tabs>
            <w:rPr>
              <w:rFonts w:asciiTheme="minorHAnsi" w:eastAsiaTheme="minorEastAsia" w:hAnsiTheme="minorHAnsi" w:cstheme="minorBidi"/>
              <w:noProof/>
              <w:sz w:val="22"/>
            </w:rPr>
          </w:pPr>
          <w:hyperlink w:anchor="_Toc70073965" w:history="1">
            <w:r w:rsidR="00ED089E" w:rsidRPr="001164DE">
              <w:rPr>
                <w:rStyle w:val="Hyperlink"/>
                <w:rFonts w:ascii="Times" w:eastAsia="Times" w:hAnsi="Times" w:cs="Times"/>
                <w:noProof/>
              </w:rPr>
              <w:t>2.1.</w:t>
            </w:r>
            <w:r w:rsidR="00ED089E" w:rsidRPr="001164DE">
              <w:rPr>
                <w:rFonts w:asciiTheme="minorHAnsi" w:eastAsiaTheme="minorEastAsia" w:hAnsiTheme="minorHAnsi" w:cstheme="minorBidi"/>
                <w:noProof/>
                <w:sz w:val="22"/>
              </w:rPr>
              <w:tab/>
            </w:r>
            <w:r w:rsidR="00ED089E" w:rsidRPr="001164DE">
              <w:rPr>
                <w:rStyle w:val="Hyperlink"/>
                <w:noProof/>
              </w:rPr>
              <w:t>Mô tả yêu cầu</w:t>
            </w:r>
            <w:r w:rsidR="00ED089E" w:rsidRPr="001164DE">
              <w:rPr>
                <w:noProof/>
                <w:webHidden/>
              </w:rPr>
              <w:tab/>
            </w:r>
            <w:r w:rsidR="00ED089E" w:rsidRPr="001164DE">
              <w:rPr>
                <w:noProof/>
                <w:webHidden/>
              </w:rPr>
              <w:fldChar w:fldCharType="begin"/>
            </w:r>
            <w:r w:rsidR="00ED089E" w:rsidRPr="001164DE">
              <w:rPr>
                <w:noProof/>
                <w:webHidden/>
              </w:rPr>
              <w:instrText xml:space="preserve"> PAGEREF _Toc70073965 \h </w:instrText>
            </w:r>
            <w:r w:rsidR="00ED089E" w:rsidRPr="001164DE">
              <w:rPr>
                <w:noProof/>
                <w:webHidden/>
              </w:rPr>
            </w:r>
            <w:r w:rsidR="00ED089E" w:rsidRPr="001164DE">
              <w:rPr>
                <w:noProof/>
                <w:webHidden/>
              </w:rPr>
              <w:fldChar w:fldCharType="separate"/>
            </w:r>
            <w:r w:rsidR="0045178B">
              <w:rPr>
                <w:noProof/>
                <w:webHidden/>
              </w:rPr>
              <w:t>174</w:t>
            </w:r>
            <w:r w:rsidR="00ED089E" w:rsidRPr="001164DE">
              <w:rPr>
                <w:noProof/>
                <w:webHidden/>
              </w:rPr>
              <w:fldChar w:fldCharType="end"/>
            </w:r>
          </w:hyperlink>
        </w:p>
        <w:p w14:paraId="01380A3F" w14:textId="7375FC03" w:rsidR="00ED089E" w:rsidRPr="001164DE" w:rsidRDefault="00446DC2">
          <w:pPr>
            <w:pStyle w:val="TOC3"/>
            <w:tabs>
              <w:tab w:val="left" w:pos="1320"/>
              <w:tab w:val="right" w:leader="dot" w:pos="9061"/>
            </w:tabs>
            <w:rPr>
              <w:rFonts w:asciiTheme="minorHAnsi" w:eastAsiaTheme="minorEastAsia" w:hAnsiTheme="minorHAnsi" w:cstheme="minorBidi"/>
              <w:noProof/>
              <w:sz w:val="22"/>
            </w:rPr>
          </w:pPr>
          <w:hyperlink w:anchor="_Toc70073966" w:history="1">
            <w:r w:rsidR="00ED089E" w:rsidRPr="001164DE">
              <w:rPr>
                <w:rStyle w:val="Hyperlink"/>
                <w:rFonts w:ascii="Times" w:eastAsia="Times" w:hAnsi="Times" w:cs="Times"/>
                <w:noProof/>
              </w:rPr>
              <w:t>2.2.</w:t>
            </w:r>
            <w:r w:rsidR="00ED089E" w:rsidRPr="001164DE">
              <w:rPr>
                <w:rFonts w:asciiTheme="minorHAnsi" w:eastAsiaTheme="minorEastAsia" w:hAnsiTheme="minorHAnsi" w:cstheme="minorBidi"/>
                <w:noProof/>
                <w:sz w:val="22"/>
              </w:rPr>
              <w:tab/>
            </w:r>
            <w:r w:rsidR="00ED089E" w:rsidRPr="001164DE">
              <w:rPr>
                <w:rStyle w:val="Hyperlink"/>
                <w:noProof/>
              </w:rPr>
              <w:t>Chi tiết xử lý</w:t>
            </w:r>
            <w:r w:rsidR="00ED089E" w:rsidRPr="001164DE">
              <w:rPr>
                <w:noProof/>
                <w:webHidden/>
              </w:rPr>
              <w:tab/>
            </w:r>
            <w:r w:rsidR="00ED089E" w:rsidRPr="001164DE">
              <w:rPr>
                <w:noProof/>
                <w:webHidden/>
              </w:rPr>
              <w:fldChar w:fldCharType="begin"/>
            </w:r>
            <w:r w:rsidR="00ED089E" w:rsidRPr="001164DE">
              <w:rPr>
                <w:noProof/>
                <w:webHidden/>
              </w:rPr>
              <w:instrText xml:space="preserve"> PAGEREF _Toc70073966 \h </w:instrText>
            </w:r>
            <w:r w:rsidR="00ED089E" w:rsidRPr="001164DE">
              <w:rPr>
                <w:noProof/>
                <w:webHidden/>
              </w:rPr>
            </w:r>
            <w:r w:rsidR="00ED089E" w:rsidRPr="001164DE">
              <w:rPr>
                <w:noProof/>
                <w:webHidden/>
              </w:rPr>
              <w:fldChar w:fldCharType="separate"/>
            </w:r>
            <w:r w:rsidR="0045178B">
              <w:rPr>
                <w:noProof/>
                <w:webHidden/>
              </w:rPr>
              <w:t>174</w:t>
            </w:r>
            <w:r w:rsidR="00ED089E" w:rsidRPr="001164DE">
              <w:rPr>
                <w:noProof/>
                <w:webHidden/>
              </w:rPr>
              <w:fldChar w:fldCharType="end"/>
            </w:r>
          </w:hyperlink>
        </w:p>
        <w:p w14:paraId="5DEDCA7B" w14:textId="3088A25D" w:rsidR="00ED089E" w:rsidRPr="001164DE" w:rsidRDefault="00446DC2">
          <w:pPr>
            <w:pStyle w:val="TOC2"/>
            <w:tabs>
              <w:tab w:val="left" w:pos="840"/>
            </w:tabs>
            <w:rPr>
              <w:rFonts w:asciiTheme="minorHAnsi" w:eastAsiaTheme="minorEastAsia" w:hAnsiTheme="minorHAnsi" w:cstheme="minorBidi"/>
              <w:noProof/>
              <w:sz w:val="22"/>
            </w:rPr>
          </w:pPr>
          <w:hyperlink w:anchor="_Toc70073967" w:history="1">
            <w:r w:rsidR="00ED089E" w:rsidRPr="001164DE">
              <w:rPr>
                <w:rStyle w:val="Hyperlink"/>
                <w:rFonts w:ascii="Times" w:eastAsia="Times" w:hAnsi="Times" w:cs="Times"/>
                <w:noProof/>
              </w:rPr>
              <w:t>3.</w:t>
            </w:r>
            <w:r w:rsidR="00ED089E" w:rsidRPr="001164DE">
              <w:rPr>
                <w:rFonts w:asciiTheme="minorHAnsi" w:eastAsiaTheme="minorEastAsia" w:hAnsiTheme="minorHAnsi" w:cstheme="minorBidi"/>
                <w:noProof/>
                <w:sz w:val="22"/>
              </w:rPr>
              <w:tab/>
            </w:r>
            <w:r w:rsidR="00ED089E" w:rsidRPr="001164DE">
              <w:rPr>
                <w:rStyle w:val="Hyperlink"/>
                <w:noProof/>
              </w:rPr>
              <w:t>(A2.3) Thiết kế đáp ứng yêu cầu về khả năng liên kết, tích hợp mở rộng</w:t>
            </w:r>
            <w:r w:rsidR="00ED089E" w:rsidRPr="001164DE">
              <w:rPr>
                <w:noProof/>
                <w:webHidden/>
              </w:rPr>
              <w:tab/>
            </w:r>
            <w:r w:rsidR="00ED089E" w:rsidRPr="001164DE">
              <w:rPr>
                <w:noProof/>
                <w:webHidden/>
              </w:rPr>
              <w:fldChar w:fldCharType="begin"/>
            </w:r>
            <w:r w:rsidR="00ED089E" w:rsidRPr="001164DE">
              <w:rPr>
                <w:noProof/>
                <w:webHidden/>
              </w:rPr>
              <w:instrText xml:space="preserve"> PAGEREF _Toc70073967 \h </w:instrText>
            </w:r>
            <w:r w:rsidR="00ED089E" w:rsidRPr="001164DE">
              <w:rPr>
                <w:noProof/>
                <w:webHidden/>
              </w:rPr>
            </w:r>
            <w:r w:rsidR="00ED089E" w:rsidRPr="001164DE">
              <w:rPr>
                <w:noProof/>
                <w:webHidden/>
              </w:rPr>
              <w:fldChar w:fldCharType="separate"/>
            </w:r>
            <w:r w:rsidR="0045178B">
              <w:rPr>
                <w:noProof/>
                <w:webHidden/>
              </w:rPr>
              <w:t>174</w:t>
            </w:r>
            <w:r w:rsidR="00ED089E" w:rsidRPr="001164DE">
              <w:rPr>
                <w:noProof/>
                <w:webHidden/>
              </w:rPr>
              <w:fldChar w:fldCharType="end"/>
            </w:r>
          </w:hyperlink>
        </w:p>
        <w:p w14:paraId="067DC859" w14:textId="42D40E1F" w:rsidR="00ED089E" w:rsidRPr="001164DE" w:rsidRDefault="00446DC2">
          <w:pPr>
            <w:pStyle w:val="TOC3"/>
            <w:tabs>
              <w:tab w:val="right" w:leader="dot" w:pos="9061"/>
            </w:tabs>
            <w:rPr>
              <w:rFonts w:asciiTheme="minorHAnsi" w:eastAsiaTheme="minorEastAsia" w:hAnsiTheme="minorHAnsi" w:cstheme="minorBidi"/>
              <w:noProof/>
              <w:sz w:val="22"/>
            </w:rPr>
          </w:pPr>
          <w:hyperlink w:anchor="_Toc70073968" w:history="1">
            <w:r w:rsidR="00ED089E" w:rsidRPr="001164DE">
              <w:rPr>
                <w:rStyle w:val="Hyperlink"/>
                <w:rFonts w:ascii="Times New Roman Bold" w:hAnsi="Times New Roman Bold"/>
                <w:noProof/>
              </w:rPr>
              <w:t>1.3.</w:t>
            </w:r>
            <w:r w:rsidR="00ED089E" w:rsidRPr="001164DE">
              <w:rPr>
                <w:rStyle w:val="Hyperlink"/>
                <w:noProof/>
              </w:rPr>
              <w:t xml:space="preserve"> Mô tả yêu cầu:</w:t>
            </w:r>
            <w:r w:rsidR="00ED089E" w:rsidRPr="001164DE">
              <w:rPr>
                <w:noProof/>
                <w:webHidden/>
              </w:rPr>
              <w:tab/>
            </w:r>
            <w:r w:rsidR="00ED089E" w:rsidRPr="001164DE">
              <w:rPr>
                <w:noProof/>
                <w:webHidden/>
              </w:rPr>
              <w:fldChar w:fldCharType="begin"/>
            </w:r>
            <w:r w:rsidR="00ED089E" w:rsidRPr="001164DE">
              <w:rPr>
                <w:noProof/>
                <w:webHidden/>
              </w:rPr>
              <w:instrText xml:space="preserve"> PAGEREF _Toc70073968 \h </w:instrText>
            </w:r>
            <w:r w:rsidR="00ED089E" w:rsidRPr="001164DE">
              <w:rPr>
                <w:noProof/>
                <w:webHidden/>
              </w:rPr>
            </w:r>
            <w:r w:rsidR="00ED089E" w:rsidRPr="001164DE">
              <w:rPr>
                <w:noProof/>
                <w:webHidden/>
              </w:rPr>
              <w:fldChar w:fldCharType="separate"/>
            </w:r>
            <w:r w:rsidR="0045178B">
              <w:rPr>
                <w:noProof/>
                <w:webHidden/>
              </w:rPr>
              <w:t>174</w:t>
            </w:r>
            <w:r w:rsidR="00ED089E" w:rsidRPr="001164DE">
              <w:rPr>
                <w:noProof/>
                <w:webHidden/>
              </w:rPr>
              <w:fldChar w:fldCharType="end"/>
            </w:r>
          </w:hyperlink>
        </w:p>
        <w:p w14:paraId="227BC059" w14:textId="01F579CD" w:rsidR="00ED089E" w:rsidRPr="001164DE" w:rsidRDefault="00446DC2">
          <w:pPr>
            <w:pStyle w:val="TOC3"/>
            <w:tabs>
              <w:tab w:val="right" w:leader="dot" w:pos="9061"/>
            </w:tabs>
            <w:rPr>
              <w:rFonts w:asciiTheme="minorHAnsi" w:eastAsiaTheme="minorEastAsia" w:hAnsiTheme="minorHAnsi" w:cstheme="minorBidi"/>
              <w:noProof/>
              <w:sz w:val="22"/>
            </w:rPr>
          </w:pPr>
          <w:hyperlink w:anchor="_Toc70073969" w:history="1">
            <w:r w:rsidR="00ED089E" w:rsidRPr="001164DE">
              <w:rPr>
                <w:rStyle w:val="Hyperlink"/>
                <w:rFonts w:ascii="Times New Roman Bold" w:hAnsi="Times New Roman Bold"/>
                <w:noProof/>
              </w:rPr>
              <w:t>1.4.</w:t>
            </w:r>
            <w:r w:rsidR="00ED089E" w:rsidRPr="001164DE">
              <w:rPr>
                <w:rStyle w:val="Hyperlink"/>
                <w:noProof/>
              </w:rPr>
              <w:t xml:space="preserve"> Chi tiết xử lý</w:t>
            </w:r>
            <w:r w:rsidR="00ED089E" w:rsidRPr="001164DE">
              <w:rPr>
                <w:noProof/>
                <w:webHidden/>
              </w:rPr>
              <w:tab/>
            </w:r>
            <w:r w:rsidR="00ED089E" w:rsidRPr="001164DE">
              <w:rPr>
                <w:noProof/>
                <w:webHidden/>
              </w:rPr>
              <w:fldChar w:fldCharType="begin"/>
            </w:r>
            <w:r w:rsidR="00ED089E" w:rsidRPr="001164DE">
              <w:rPr>
                <w:noProof/>
                <w:webHidden/>
              </w:rPr>
              <w:instrText xml:space="preserve"> PAGEREF _Toc70073969 \h </w:instrText>
            </w:r>
            <w:r w:rsidR="00ED089E" w:rsidRPr="001164DE">
              <w:rPr>
                <w:noProof/>
                <w:webHidden/>
              </w:rPr>
            </w:r>
            <w:r w:rsidR="00ED089E" w:rsidRPr="001164DE">
              <w:rPr>
                <w:noProof/>
                <w:webHidden/>
              </w:rPr>
              <w:fldChar w:fldCharType="separate"/>
            </w:r>
            <w:r w:rsidR="0045178B">
              <w:rPr>
                <w:noProof/>
                <w:webHidden/>
              </w:rPr>
              <w:t>175</w:t>
            </w:r>
            <w:r w:rsidR="00ED089E" w:rsidRPr="001164DE">
              <w:rPr>
                <w:noProof/>
                <w:webHidden/>
              </w:rPr>
              <w:fldChar w:fldCharType="end"/>
            </w:r>
          </w:hyperlink>
        </w:p>
        <w:p w14:paraId="008ECAC9" w14:textId="79206279" w:rsidR="00ED089E" w:rsidRPr="001164DE" w:rsidRDefault="00446DC2">
          <w:pPr>
            <w:pStyle w:val="TOC2"/>
            <w:tabs>
              <w:tab w:val="left" w:pos="840"/>
            </w:tabs>
            <w:rPr>
              <w:rFonts w:asciiTheme="minorHAnsi" w:eastAsiaTheme="minorEastAsia" w:hAnsiTheme="minorHAnsi" w:cstheme="minorBidi"/>
              <w:noProof/>
              <w:sz w:val="22"/>
            </w:rPr>
          </w:pPr>
          <w:hyperlink w:anchor="_Toc70073970" w:history="1">
            <w:r w:rsidR="00ED089E" w:rsidRPr="001164DE">
              <w:rPr>
                <w:rStyle w:val="Hyperlink"/>
                <w:rFonts w:ascii="Times" w:eastAsia="Times" w:hAnsi="Times" w:cs="Times"/>
                <w:noProof/>
              </w:rPr>
              <w:t>4.</w:t>
            </w:r>
            <w:r w:rsidR="00ED089E" w:rsidRPr="001164DE">
              <w:rPr>
                <w:rFonts w:asciiTheme="minorHAnsi" w:eastAsiaTheme="minorEastAsia" w:hAnsiTheme="minorHAnsi" w:cstheme="minorBidi"/>
                <w:noProof/>
                <w:sz w:val="22"/>
              </w:rPr>
              <w:tab/>
            </w:r>
            <w:r w:rsidR="00ED089E" w:rsidRPr="001164DE">
              <w:rPr>
                <w:rStyle w:val="Hyperlink"/>
                <w:noProof/>
              </w:rPr>
              <w:t>(A2.4) Thiết kế đáp ứng yêu cầu về an toàn thông tin</w:t>
            </w:r>
            <w:r w:rsidR="00ED089E" w:rsidRPr="001164DE">
              <w:rPr>
                <w:noProof/>
                <w:webHidden/>
              </w:rPr>
              <w:tab/>
            </w:r>
            <w:r w:rsidR="00ED089E" w:rsidRPr="001164DE">
              <w:rPr>
                <w:noProof/>
                <w:webHidden/>
              </w:rPr>
              <w:fldChar w:fldCharType="begin"/>
            </w:r>
            <w:r w:rsidR="00ED089E" w:rsidRPr="001164DE">
              <w:rPr>
                <w:noProof/>
                <w:webHidden/>
              </w:rPr>
              <w:instrText xml:space="preserve"> PAGEREF _Toc70073970 \h </w:instrText>
            </w:r>
            <w:r w:rsidR="00ED089E" w:rsidRPr="001164DE">
              <w:rPr>
                <w:noProof/>
                <w:webHidden/>
              </w:rPr>
            </w:r>
            <w:r w:rsidR="00ED089E" w:rsidRPr="001164DE">
              <w:rPr>
                <w:noProof/>
                <w:webHidden/>
              </w:rPr>
              <w:fldChar w:fldCharType="separate"/>
            </w:r>
            <w:r w:rsidR="0045178B">
              <w:rPr>
                <w:noProof/>
                <w:webHidden/>
              </w:rPr>
              <w:t>175</w:t>
            </w:r>
            <w:r w:rsidR="00ED089E" w:rsidRPr="001164DE">
              <w:rPr>
                <w:noProof/>
                <w:webHidden/>
              </w:rPr>
              <w:fldChar w:fldCharType="end"/>
            </w:r>
          </w:hyperlink>
        </w:p>
        <w:p w14:paraId="01063A32" w14:textId="31E828AA" w:rsidR="00ED089E" w:rsidRPr="001164DE" w:rsidRDefault="00446DC2">
          <w:pPr>
            <w:pStyle w:val="TOC3"/>
            <w:tabs>
              <w:tab w:val="left" w:pos="1320"/>
              <w:tab w:val="right" w:leader="dot" w:pos="9061"/>
            </w:tabs>
            <w:rPr>
              <w:rFonts w:asciiTheme="minorHAnsi" w:eastAsiaTheme="minorEastAsia" w:hAnsiTheme="minorHAnsi" w:cstheme="minorBidi"/>
              <w:noProof/>
              <w:sz w:val="22"/>
            </w:rPr>
          </w:pPr>
          <w:hyperlink w:anchor="_Toc70073971" w:history="1">
            <w:r w:rsidR="00ED089E" w:rsidRPr="001164DE">
              <w:rPr>
                <w:rStyle w:val="Hyperlink"/>
                <w:rFonts w:ascii="Times" w:eastAsia="Times" w:hAnsi="Times" w:cs="Times"/>
                <w:noProof/>
              </w:rPr>
              <w:t>4.1.</w:t>
            </w:r>
            <w:r w:rsidR="00ED089E" w:rsidRPr="001164DE">
              <w:rPr>
                <w:rFonts w:asciiTheme="minorHAnsi" w:eastAsiaTheme="minorEastAsia" w:hAnsiTheme="minorHAnsi" w:cstheme="minorBidi"/>
                <w:noProof/>
                <w:sz w:val="22"/>
              </w:rPr>
              <w:tab/>
            </w:r>
            <w:r w:rsidR="00ED089E" w:rsidRPr="001164DE">
              <w:rPr>
                <w:rStyle w:val="Hyperlink"/>
                <w:noProof/>
              </w:rPr>
              <w:t>Mô tả yêu cầu</w:t>
            </w:r>
            <w:r w:rsidR="00ED089E" w:rsidRPr="001164DE">
              <w:rPr>
                <w:noProof/>
                <w:webHidden/>
              </w:rPr>
              <w:tab/>
            </w:r>
            <w:r w:rsidR="00ED089E" w:rsidRPr="001164DE">
              <w:rPr>
                <w:noProof/>
                <w:webHidden/>
              </w:rPr>
              <w:fldChar w:fldCharType="begin"/>
            </w:r>
            <w:r w:rsidR="00ED089E" w:rsidRPr="001164DE">
              <w:rPr>
                <w:noProof/>
                <w:webHidden/>
              </w:rPr>
              <w:instrText xml:space="preserve"> PAGEREF _Toc70073971 \h </w:instrText>
            </w:r>
            <w:r w:rsidR="00ED089E" w:rsidRPr="001164DE">
              <w:rPr>
                <w:noProof/>
                <w:webHidden/>
              </w:rPr>
            </w:r>
            <w:r w:rsidR="00ED089E" w:rsidRPr="001164DE">
              <w:rPr>
                <w:noProof/>
                <w:webHidden/>
              </w:rPr>
              <w:fldChar w:fldCharType="separate"/>
            </w:r>
            <w:r w:rsidR="0045178B">
              <w:rPr>
                <w:noProof/>
                <w:webHidden/>
              </w:rPr>
              <w:t>175</w:t>
            </w:r>
            <w:r w:rsidR="00ED089E" w:rsidRPr="001164DE">
              <w:rPr>
                <w:noProof/>
                <w:webHidden/>
              </w:rPr>
              <w:fldChar w:fldCharType="end"/>
            </w:r>
          </w:hyperlink>
        </w:p>
        <w:p w14:paraId="66F333FB" w14:textId="13C43EAE" w:rsidR="00ED089E" w:rsidRPr="001164DE" w:rsidRDefault="00446DC2">
          <w:pPr>
            <w:pStyle w:val="TOC3"/>
            <w:tabs>
              <w:tab w:val="left" w:pos="1320"/>
              <w:tab w:val="right" w:leader="dot" w:pos="9061"/>
            </w:tabs>
            <w:rPr>
              <w:rFonts w:asciiTheme="minorHAnsi" w:eastAsiaTheme="minorEastAsia" w:hAnsiTheme="minorHAnsi" w:cstheme="minorBidi"/>
              <w:noProof/>
              <w:sz w:val="22"/>
            </w:rPr>
          </w:pPr>
          <w:hyperlink w:anchor="_Toc70073972" w:history="1">
            <w:r w:rsidR="00ED089E" w:rsidRPr="001164DE">
              <w:rPr>
                <w:rStyle w:val="Hyperlink"/>
                <w:rFonts w:ascii="Times" w:eastAsia="Times" w:hAnsi="Times" w:cs="Times"/>
                <w:noProof/>
              </w:rPr>
              <w:t>4.2.</w:t>
            </w:r>
            <w:r w:rsidR="00ED089E" w:rsidRPr="001164DE">
              <w:rPr>
                <w:rFonts w:asciiTheme="minorHAnsi" w:eastAsiaTheme="minorEastAsia" w:hAnsiTheme="minorHAnsi" w:cstheme="minorBidi"/>
                <w:noProof/>
                <w:sz w:val="22"/>
              </w:rPr>
              <w:tab/>
            </w:r>
            <w:r w:rsidR="00ED089E" w:rsidRPr="001164DE">
              <w:rPr>
                <w:rStyle w:val="Hyperlink"/>
                <w:noProof/>
              </w:rPr>
              <w:t>Chi tiết xử lý</w:t>
            </w:r>
            <w:r w:rsidR="00ED089E" w:rsidRPr="001164DE">
              <w:rPr>
                <w:noProof/>
                <w:webHidden/>
              </w:rPr>
              <w:tab/>
            </w:r>
            <w:r w:rsidR="00ED089E" w:rsidRPr="001164DE">
              <w:rPr>
                <w:noProof/>
                <w:webHidden/>
              </w:rPr>
              <w:fldChar w:fldCharType="begin"/>
            </w:r>
            <w:r w:rsidR="00ED089E" w:rsidRPr="001164DE">
              <w:rPr>
                <w:noProof/>
                <w:webHidden/>
              </w:rPr>
              <w:instrText xml:space="preserve"> PAGEREF _Toc70073972 \h </w:instrText>
            </w:r>
            <w:r w:rsidR="00ED089E" w:rsidRPr="001164DE">
              <w:rPr>
                <w:noProof/>
                <w:webHidden/>
              </w:rPr>
            </w:r>
            <w:r w:rsidR="00ED089E" w:rsidRPr="001164DE">
              <w:rPr>
                <w:noProof/>
                <w:webHidden/>
              </w:rPr>
              <w:fldChar w:fldCharType="separate"/>
            </w:r>
            <w:r w:rsidR="0045178B">
              <w:rPr>
                <w:noProof/>
                <w:webHidden/>
              </w:rPr>
              <w:t>175</w:t>
            </w:r>
            <w:r w:rsidR="00ED089E" w:rsidRPr="001164DE">
              <w:rPr>
                <w:noProof/>
                <w:webHidden/>
              </w:rPr>
              <w:fldChar w:fldCharType="end"/>
            </w:r>
          </w:hyperlink>
        </w:p>
        <w:p w14:paraId="1B1E02C8" w14:textId="661C43D6" w:rsidR="00ED089E" w:rsidRPr="001164DE" w:rsidRDefault="00446DC2">
          <w:pPr>
            <w:pStyle w:val="TOC2"/>
            <w:tabs>
              <w:tab w:val="left" w:pos="840"/>
            </w:tabs>
            <w:rPr>
              <w:rFonts w:asciiTheme="minorHAnsi" w:eastAsiaTheme="minorEastAsia" w:hAnsiTheme="minorHAnsi" w:cstheme="minorBidi"/>
              <w:noProof/>
              <w:sz w:val="22"/>
            </w:rPr>
          </w:pPr>
          <w:hyperlink w:anchor="_Toc70073973" w:history="1">
            <w:r w:rsidR="00ED089E" w:rsidRPr="001164DE">
              <w:rPr>
                <w:rStyle w:val="Hyperlink"/>
                <w:rFonts w:ascii="Times" w:eastAsia="Times" w:hAnsi="Times" w:cs="Times"/>
                <w:noProof/>
              </w:rPr>
              <w:t>5.</w:t>
            </w:r>
            <w:r w:rsidR="00ED089E" w:rsidRPr="001164DE">
              <w:rPr>
                <w:rFonts w:asciiTheme="minorHAnsi" w:eastAsiaTheme="minorEastAsia" w:hAnsiTheme="minorHAnsi" w:cstheme="minorBidi"/>
                <w:noProof/>
                <w:sz w:val="22"/>
              </w:rPr>
              <w:tab/>
            </w:r>
            <w:r w:rsidR="00ED089E" w:rsidRPr="001164DE">
              <w:rPr>
                <w:rStyle w:val="Hyperlink"/>
                <w:noProof/>
              </w:rPr>
              <w:t>(A2.5) Thiết kế đáp ứng yêu cầu về mỹ thuật, kỹ thuật cần đạt được của các giao diện chương trình</w:t>
            </w:r>
            <w:r w:rsidR="00ED089E" w:rsidRPr="001164DE">
              <w:rPr>
                <w:noProof/>
                <w:webHidden/>
              </w:rPr>
              <w:tab/>
            </w:r>
            <w:r w:rsidR="00ED089E" w:rsidRPr="001164DE">
              <w:rPr>
                <w:noProof/>
                <w:webHidden/>
              </w:rPr>
              <w:fldChar w:fldCharType="begin"/>
            </w:r>
            <w:r w:rsidR="00ED089E" w:rsidRPr="001164DE">
              <w:rPr>
                <w:noProof/>
                <w:webHidden/>
              </w:rPr>
              <w:instrText xml:space="preserve"> PAGEREF _Toc70073973 \h </w:instrText>
            </w:r>
            <w:r w:rsidR="00ED089E" w:rsidRPr="001164DE">
              <w:rPr>
                <w:noProof/>
                <w:webHidden/>
              </w:rPr>
            </w:r>
            <w:r w:rsidR="00ED089E" w:rsidRPr="001164DE">
              <w:rPr>
                <w:noProof/>
                <w:webHidden/>
              </w:rPr>
              <w:fldChar w:fldCharType="separate"/>
            </w:r>
            <w:r w:rsidR="0045178B">
              <w:rPr>
                <w:noProof/>
                <w:webHidden/>
              </w:rPr>
              <w:t>176</w:t>
            </w:r>
            <w:r w:rsidR="00ED089E" w:rsidRPr="001164DE">
              <w:rPr>
                <w:noProof/>
                <w:webHidden/>
              </w:rPr>
              <w:fldChar w:fldCharType="end"/>
            </w:r>
          </w:hyperlink>
        </w:p>
        <w:p w14:paraId="695D6EAC" w14:textId="2DAA6C88" w:rsidR="00ED089E" w:rsidRPr="001164DE" w:rsidRDefault="00446DC2">
          <w:pPr>
            <w:pStyle w:val="TOC3"/>
            <w:tabs>
              <w:tab w:val="left" w:pos="1320"/>
              <w:tab w:val="right" w:leader="dot" w:pos="9061"/>
            </w:tabs>
            <w:rPr>
              <w:rFonts w:asciiTheme="minorHAnsi" w:eastAsiaTheme="minorEastAsia" w:hAnsiTheme="minorHAnsi" w:cstheme="minorBidi"/>
              <w:noProof/>
              <w:sz w:val="22"/>
            </w:rPr>
          </w:pPr>
          <w:hyperlink w:anchor="_Toc70073974" w:history="1">
            <w:r w:rsidR="00ED089E" w:rsidRPr="001164DE">
              <w:rPr>
                <w:rStyle w:val="Hyperlink"/>
                <w:rFonts w:ascii="Times" w:eastAsia="Times" w:hAnsi="Times" w:cs="Times"/>
                <w:noProof/>
              </w:rPr>
              <w:t>5.1.</w:t>
            </w:r>
            <w:r w:rsidR="00ED089E" w:rsidRPr="001164DE">
              <w:rPr>
                <w:rFonts w:asciiTheme="minorHAnsi" w:eastAsiaTheme="minorEastAsia" w:hAnsiTheme="minorHAnsi" w:cstheme="minorBidi"/>
                <w:noProof/>
                <w:sz w:val="22"/>
              </w:rPr>
              <w:tab/>
            </w:r>
            <w:r w:rsidR="00ED089E" w:rsidRPr="001164DE">
              <w:rPr>
                <w:rStyle w:val="Hyperlink"/>
                <w:noProof/>
              </w:rPr>
              <w:t>Mô tả yêu cầu</w:t>
            </w:r>
            <w:r w:rsidR="00ED089E" w:rsidRPr="001164DE">
              <w:rPr>
                <w:noProof/>
                <w:webHidden/>
              </w:rPr>
              <w:tab/>
            </w:r>
            <w:r w:rsidR="00ED089E" w:rsidRPr="001164DE">
              <w:rPr>
                <w:noProof/>
                <w:webHidden/>
              </w:rPr>
              <w:fldChar w:fldCharType="begin"/>
            </w:r>
            <w:r w:rsidR="00ED089E" w:rsidRPr="001164DE">
              <w:rPr>
                <w:noProof/>
                <w:webHidden/>
              </w:rPr>
              <w:instrText xml:space="preserve"> PAGEREF _Toc70073974 \h </w:instrText>
            </w:r>
            <w:r w:rsidR="00ED089E" w:rsidRPr="001164DE">
              <w:rPr>
                <w:noProof/>
                <w:webHidden/>
              </w:rPr>
            </w:r>
            <w:r w:rsidR="00ED089E" w:rsidRPr="001164DE">
              <w:rPr>
                <w:noProof/>
                <w:webHidden/>
              </w:rPr>
              <w:fldChar w:fldCharType="separate"/>
            </w:r>
            <w:r w:rsidR="0045178B">
              <w:rPr>
                <w:noProof/>
                <w:webHidden/>
              </w:rPr>
              <w:t>176</w:t>
            </w:r>
            <w:r w:rsidR="00ED089E" w:rsidRPr="001164DE">
              <w:rPr>
                <w:noProof/>
                <w:webHidden/>
              </w:rPr>
              <w:fldChar w:fldCharType="end"/>
            </w:r>
          </w:hyperlink>
        </w:p>
        <w:p w14:paraId="406BA948" w14:textId="255B9EB9" w:rsidR="00ED089E" w:rsidRPr="001164DE" w:rsidRDefault="00446DC2">
          <w:pPr>
            <w:pStyle w:val="TOC3"/>
            <w:tabs>
              <w:tab w:val="left" w:pos="1320"/>
              <w:tab w:val="right" w:leader="dot" w:pos="9061"/>
            </w:tabs>
            <w:rPr>
              <w:rFonts w:asciiTheme="minorHAnsi" w:eastAsiaTheme="minorEastAsia" w:hAnsiTheme="minorHAnsi" w:cstheme="minorBidi"/>
              <w:noProof/>
              <w:sz w:val="22"/>
            </w:rPr>
          </w:pPr>
          <w:hyperlink w:anchor="_Toc70073975" w:history="1">
            <w:r w:rsidR="00ED089E" w:rsidRPr="001164DE">
              <w:rPr>
                <w:rStyle w:val="Hyperlink"/>
                <w:rFonts w:ascii="Times" w:eastAsia="Times" w:hAnsi="Times" w:cs="Times"/>
                <w:noProof/>
              </w:rPr>
              <w:t>5.2.</w:t>
            </w:r>
            <w:r w:rsidR="00ED089E" w:rsidRPr="001164DE">
              <w:rPr>
                <w:rFonts w:asciiTheme="minorHAnsi" w:eastAsiaTheme="minorEastAsia" w:hAnsiTheme="minorHAnsi" w:cstheme="minorBidi"/>
                <w:noProof/>
                <w:sz w:val="22"/>
              </w:rPr>
              <w:tab/>
            </w:r>
            <w:r w:rsidR="00ED089E" w:rsidRPr="001164DE">
              <w:rPr>
                <w:rStyle w:val="Hyperlink"/>
                <w:noProof/>
              </w:rPr>
              <w:t>Chi tiết xử lý</w:t>
            </w:r>
            <w:r w:rsidR="00ED089E" w:rsidRPr="001164DE">
              <w:rPr>
                <w:noProof/>
                <w:webHidden/>
              </w:rPr>
              <w:tab/>
            </w:r>
            <w:r w:rsidR="00ED089E" w:rsidRPr="001164DE">
              <w:rPr>
                <w:noProof/>
                <w:webHidden/>
              </w:rPr>
              <w:fldChar w:fldCharType="begin"/>
            </w:r>
            <w:r w:rsidR="00ED089E" w:rsidRPr="001164DE">
              <w:rPr>
                <w:noProof/>
                <w:webHidden/>
              </w:rPr>
              <w:instrText xml:space="preserve"> PAGEREF _Toc70073975 \h </w:instrText>
            </w:r>
            <w:r w:rsidR="00ED089E" w:rsidRPr="001164DE">
              <w:rPr>
                <w:noProof/>
                <w:webHidden/>
              </w:rPr>
            </w:r>
            <w:r w:rsidR="00ED089E" w:rsidRPr="001164DE">
              <w:rPr>
                <w:noProof/>
                <w:webHidden/>
              </w:rPr>
              <w:fldChar w:fldCharType="separate"/>
            </w:r>
            <w:r w:rsidR="0045178B">
              <w:rPr>
                <w:noProof/>
                <w:webHidden/>
              </w:rPr>
              <w:t>176</w:t>
            </w:r>
            <w:r w:rsidR="00ED089E" w:rsidRPr="001164DE">
              <w:rPr>
                <w:noProof/>
                <w:webHidden/>
              </w:rPr>
              <w:fldChar w:fldCharType="end"/>
            </w:r>
          </w:hyperlink>
        </w:p>
        <w:p w14:paraId="7D49FF1A" w14:textId="58F3D5E0" w:rsidR="00ED089E" w:rsidRPr="001164DE" w:rsidRDefault="00446DC2">
          <w:pPr>
            <w:pStyle w:val="TOC2"/>
            <w:tabs>
              <w:tab w:val="left" w:pos="840"/>
            </w:tabs>
            <w:rPr>
              <w:rFonts w:asciiTheme="minorHAnsi" w:eastAsiaTheme="minorEastAsia" w:hAnsiTheme="minorHAnsi" w:cstheme="minorBidi"/>
              <w:noProof/>
              <w:sz w:val="22"/>
            </w:rPr>
          </w:pPr>
          <w:hyperlink w:anchor="_Toc70073976" w:history="1">
            <w:r w:rsidR="00ED089E" w:rsidRPr="001164DE">
              <w:rPr>
                <w:rStyle w:val="Hyperlink"/>
                <w:rFonts w:ascii="Times" w:eastAsia="Times" w:hAnsi="Times" w:cs="Times"/>
                <w:noProof/>
              </w:rPr>
              <w:t>6.</w:t>
            </w:r>
            <w:r w:rsidR="00ED089E" w:rsidRPr="001164DE">
              <w:rPr>
                <w:rFonts w:asciiTheme="minorHAnsi" w:eastAsiaTheme="minorEastAsia" w:hAnsiTheme="minorHAnsi" w:cstheme="minorBidi"/>
                <w:noProof/>
                <w:sz w:val="22"/>
              </w:rPr>
              <w:tab/>
            </w:r>
            <w:r w:rsidR="00ED089E" w:rsidRPr="001164DE">
              <w:rPr>
                <w:rStyle w:val="Hyperlink"/>
                <w:noProof/>
              </w:rPr>
              <w:t>(A2.6) Thiết kế đáp ứng yêu cầu về thời gian xử lý, độ phức tạp xử lý của các chức năng phần mềm</w:t>
            </w:r>
            <w:r w:rsidR="00ED089E" w:rsidRPr="001164DE">
              <w:rPr>
                <w:noProof/>
                <w:webHidden/>
              </w:rPr>
              <w:tab/>
            </w:r>
            <w:r w:rsidR="00ED089E" w:rsidRPr="001164DE">
              <w:rPr>
                <w:noProof/>
                <w:webHidden/>
              </w:rPr>
              <w:fldChar w:fldCharType="begin"/>
            </w:r>
            <w:r w:rsidR="00ED089E" w:rsidRPr="001164DE">
              <w:rPr>
                <w:noProof/>
                <w:webHidden/>
              </w:rPr>
              <w:instrText xml:space="preserve"> PAGEREF _Toc70073976 \h </w:instrText>
            </w:r>
            <w:r w:rsidR="00ED089E" w:rsidRPr="001164DE">
              <w:rPr>
                <w:noProof/>
                <w:webHidden/>
              </w:rPr>
            </w:r>
            <w:r w:rsidR="00ED089E" w:rsidRPr="001164DE">
              <w:rPr>
                <w:noProof/>
                <w:webHidden/>
              </w:rPr>
              <w:fldChar w:fldCharType="separate"/>
            </w:r>
            <w:r w:rsidR="0045178B">
              <w:rPr>
                <w:noProof/>
                <w:webHidden/>
              </w:rPr>
              <w:t>176</w:t>
            </w:r>
            <w:r w:rsidR="00ED089E" w:rsidRPr="001164DE">
              <w:rPr>
                <w:noProof/>
                <w:webHidden/>
              </w:rPr>
              <w:fldChar w:fldCharType="end"/>
            </w:r>
          </w:hyperlink>
        </w:p>
        <w:p w14:paraId="1ACC8162" w14:textId="278C9460" w:rsidR="00ED089E" w:rsidRPr="001164DE" w:rsidRDefault="00446DC2">
          <w:pPr>
            <w:pStyle w:val="TOC3"/>
            <w:tabs>
              <w:tab w:val="left" w:pos="1320"/>
              <w:tab w:val="right" w:leader="dot" w:pos="9061"/>
            </w:tabs>
            <w:rPr>
              <w:rFonts w:asciiTheme="minorHAnsi" w:eastAsiaTheme="minorEastAsia" w:hAnsiTheme="minorHAnsi" w:cstheme="minorBidi"/>
              <w:noProof/>
              <w:sz w:val="22"/>
            </w:rPr>
          </w:pPr>
          <w:hyperlink w:anchor="_Toc70073977" w:history="1">
            <w:r w:rsidR="00ED089E" w:rsidRPr="001164DE">
              <w:rPr>
                <w:rStyle w:val="Hyperlink"/>
                <w:rFonts w:ascii="Times" w:eastAsia="Times" w:hAnsi="Times" w:cs="Times"/>
                <w:noProof/>
              </w:rPr>
              <w:t>6.1.</w:t>
            </w:r>
            <w:r w:rsidR="00ED089E" w:rsidRPr="001164DE">
              <w:rPr>
                <w:rFonts w:asciiTheme="minorHAnsi" w:eastAsiaTheme="minorEastAsia" w:hAnsiTheme="minorHAnsi" w:cstheme="minorBidi"/>
                <w:noProof/>
                <w:sz w:val="22"/>
              </w:rPr>
              <w:tab/>
            </w:r>
            <w:r w:rsidR="00ED089E" w:rsidRPr="001164DE">
              <w:rPr>
                <w:rStyle w:val="Hyperlink"/>
                <w:noProof/>
              </w:rPr>
              <w:t>Mô tả yêu cầu</w:t>
            </w:r>
            <w:r w:rsidR="00ED089E" w:rsidRPr="001164DE">
              <w:rPr>
                <w:noProof/>
                <w:webHidden/>
              </w:rPr>
              <w:tab/>
            </w:r>
            <w:r w:rsidR="00ED089E" w:rsidRPr="001164DE">
              <w:rPr>
                <w:noProof/>
                <w:webHidden/>
              </w:rPr>
              <w:fldChar w:fldCharType="begin"/>
            </w:r>
            <w:r w:rsidR="00ED089E" w:rsidRPr="001164DE">
              <w:rPr>
                <w:noProof/>
                <w:webHidden/>
              </w:rPr>
              <w:instrText xml:space="preserve"> PAGEREF _Toc70073977 \h </w:instrText>
            </w:r>
            <w:r w:rsidR="00ED089E" w:rsidRPr="001164DE">
              <w:rPr>
                <w:noProof/>
                <w:webHidden/>
              </w:rPr>
            </w:r>
            <w:r w:rsidR="00ED089E" w:rsidRPr="001164DE">
              <w:rPr>
                <w:noProof/>
                <w:webHidden/>
              </w:rPr>
              <w:fldChar w:fldCharType="separate"/>
            </w:r>
            <w:r w:rsidR="0045178B">
              <w:rPr>
                <w:noProof/>
                <w:webHidden/>
              </w:rPr>
              <w:t>176</w:t>
            </w:r>
            <w:r w:rsidR="00ED089E" w:rsidRPr="001164DE">
              <w:rPr>
                <w:noProof/>
                <w:webHidden/>
              </w:rPr>
              <w:fldChar w:fldCharType="end"/>
            </w:r>
          </w:hyperlink>
        </w:p>
        <w:p w14:paraId="328C46AC" w14:textId="3F99952C" w:rsidR="00ED089E" w:rsidRPr="001164DE" w:rsidRDefault="00446DC2">
          <w:pPr>
            <w:pStyle w:val="TOC3"/>
            <w:tabs>
              <w:tab w:val="left" w:pos="1320"/>
              <w:tab w:val="right" w:leader="dot" w:pos="9061"/>
            </w:tabs>
            <w:rPr>
              <w:rFonts w:asciiTheme="minorHAnsi" w:eastAsiaTheme="minorEastAsia" w:hAnsiTheme="minorHAnsi" w:cstheme="minorBidi"/>
              <w:noProof/>
              <w:sz w:val="22"/>
            </w:rPr>
          </w:pPr>
          <w:hyperlink w:anchor="_Toc70073978" w:history="1">
            <w:r w:rsidR="00ED089E" w:rsidRPr="001164DE">
              <w:rPr>
                <w:rStyle w:val="Hyperlink"/>
                <w:rFonts w:ascii="Times" w:eastAsia="Times" w:hAnsi="Times" w:cs="Times"/>
                <w:noProof/>
              </w:rPr>
              <w:t>6.2.</w:t>
            </w:r>
            <w:r w:rsidR="00ED089E" w:rsidRPr="001164DE">
              <w:rPr>
                <w:rFonts w:asciiTheme="minorHAnsi" w:eastAsiaTheme="minorEastAsia" w:hAnsiTheme="minorHAnsi" w:cstheme="minorBidi"/>
                <w:noProof/>
                <w:sz w:val="22"/>
              </w:rPr>
              <w:tab/>
            </w:r>
            <w:r w:rsidR="00ED089E" w:rsidRPr="001164DE">
              <w:rPr>
                <w:rStyle w:val="Hyperlink"/>
                <w:noProof/>
              </w:rPr>
              <w:t>Chi tiết xử lý</w:t>
            </w:r>
            <w:r w:rsidR="00ED089E" w:rsidRPr="001164DE">
              <w:rPr>
                <w:noProof/>
                <w:webHidden/>
              </w:rPr>
              <w:tab/>
            </w:r>
            <w:r w:rsidR="00ED089E" w:rsidRPr="001164DE">
              <w:rPr>
                <w:noProof/>
                <w:webHidden/>
              </w:rPr>
              <w:fldChar w:fldCharType="begin"/>
            </w:r>
            <w:r w:rsidR="00ED089E" w:rsidRPr="001164DE">
              <w:rPr>
                <w:noProof/>
                <w:webHidden/>
              </w:rPr>
              <w:instrText xml:space="preserve"> PAGEREF _Toc70073978 \h </w:instrText>
            </w:r>
            <w:r w:rsidR="00ED089E" w:rsidRPr="001164DE">
              <w:rPr>
                <w:noProof/>
                <w:webHidden/>
              </w:rPr>
            </w:r>
            <w:r w:rsidR="00ED089E" w:rsidRPr="001164DE">
              <w:rPr>
                <w:noProof/>
                <w:webHidden/>
              </w:rPr>
              <w:fldChar w:fldCharType="separate"/>
            </w:r>
            <w:r w:rsidR="0045178B">
              <w:rPr>
                <w:noProof/>
                <w:webHidden/>
              </w:rPr>
              <w:t>177</w:t>
            </w:r>
            <w:r w:rsidR="00ED089E" w:rsidRPr="001164DE">
              <w:rPr>
                <w:noProof/>
                <w:webHidden/>
              </w:rPr>
              <w:fldChar w:fldCharType="end"/>
            </w:r>
          </w:hyperlink>
        </w:p>
        <w:p w14:paraId="4A80058E" w14:textId="523A7315" w:rsidR="00ED089E" w:rsidRPr="001164DE" w:rsidRDefault="00446DC2">
          <w:pPr>
            <w:pStyle w:val="TOC2"/>
            <w:tabs>
              <w:tab w:val="left" w:pos="840"/>
            </w:tabs>
            <w:rPr>
              <w:rFonts w:asciiTheme="minorHAnsi" w:eastAsiaTheme="minorEastAsia" w:hAnsiTheme="minorHAnsi" w:cstheme="minorBidi"/>
              <w:noProof/>
              <w:sz w:val="22"/>
            </w:rPr>
          </w:pPr>
          <w:hyperlink w:anchor="_Toc70073979" w:history="1">
            <w:r w:rsidR="00ED089E" w:rsidRPr="001164DE">
              <w:rPr>
                <w:rStyle w:val="Hyperlink"/>
                <w:rFonts w:ascii="Times" w:eastAsia="Times" w:hAnsi="Times" w:cs="Times"/>
                <w:noProof/>
              </w:rPr>
              <w:t>7.</w:t>
            </w:r>
            <w:r w:rsidR="00ED089E" w:rsidRPr="001164DE">
              <w:rPr>
                <w:rFonts w:asciiTheme="minorHAnsi" w:eastAsiaTheme="minorEastAsia" w:hAnsiTheme="minorHAnsi" w:cstheme="minorBidi"/>
                <w:noProof/>
                <w:sz w:val="22"/>
              </w:rPr>
              <w:tab/>
            </w:r>
            <w:r w:rsidR="00ED089E" w:rsidRPr="001164DE">
              <w:rPr>
                <w:rStyle w:val="Hyperlink"/>
                <w:noProof/>
              </w:rPr>
              <w:t>(A2.7) Thiết kế đáp ứng yêu cầu về ràng buộc logic nhập liệu</w:t>
            </w:r>
            <w:r w:rsidR="00ED089E" w:rsidRPr="001164DE">
              <w:rPr>
                <w:noProof/>
                <w:webHidden/>
              </w:rPr>
              <w:tab/>
            </w:r>
            <w:r w:rsidR="00ED089E" w:rsidRPr="001164DE">
              <w:rPr>
                <w:noProof/>
                <w:webHidden/>
              </w:rPr>
              <w:fldChar w:fldCharType="begin"/>
            </w:r>
            <w:r w:rsidR="00ED089E" w:rsidRPr="001164DE">
              <w:rPr>
                <w:noProof/>
                <w:webHidden/>
              </w:rPr>
              <w:instrText xml:space="preserve"> PAGEREF _Toc70073979 \h </w:instrText>
            </w:r>
            <w:r w:rsidR="00ED089E" w:rsidRPr="001164DE">
              <w:rPr>
                <w:noProof/>
                <w:webHidden/>
              </w:rPr>
            </w:r>
            <w:r w:rsidR="00ED089E" w:rsidRPr="001164DE">
              <w:rPr>
                <w:noProof/>
                <w:webHidden/>
              </w:rPr>
              <w:fldChar w:fldCharType="separate"/>
            </w:r>
            <w:r w:rsidR="0045178B">
              <w:rPr>
                <w:noProof/>
                <w:webHidden/>
              </w:rPr>
              <w:t>177</w:t>
            </w:r>
            <w:r w:rsidR="00ED089E" w:rsidRPr="001164DE">
              <w:rPr>
                <w:noProof/>
                <w:webHidden/>
              </w:rPr>
              <w:fldChar w:fldCharType="end"/>
            </w:r>
          </w:hyperlink>
        </w:p>
        <w:p w14:paraId="2C6206F5" w14:textId="536B9414" w:rsidR="00ED089E" w:rsidRPr="001164DE" w:rsidRDefault="00446DC2">
          <w:pPr>
            <w:pStyle w:val="TOC3"/>
            <w:tabs>
              <w:tab w:val="left" w:pos="1320"/>
              <w:tab w:val="right" w:leader="dot" w:pos="9061"/>
            </w:tabs>
            <w:rPr>
              <w:rFonts w:asciiTheme="minorHAnsi" w:eastAsiaTheme="minorEastAsia" w:hAnsiTheme="minorHAnsi" w:cstheme="minorBidi"/>
              <w:noProof/>
              <w:sz w:val="22"/>
            </w:rPr>
          </w:pPr>
          <w:hyperlink w:anchor="_Toc70073980" w:history="1">
            <w:r w:rsidR="00ED089E" w:rsidRPr="001164DE">
              <w:rPr>
                <w:rStyle w:val="Hyperlink"/>
                <w:rFonts w:ascii="Times" w:eastAsia="Times" w:hAnsi="Times" w:cs="Times"/>
                <w:noProof/>
              </w:rPr>
              <w:t>7.1.</w:t>
            </w:r>
            <w:r w:rsidR="00ED089E" w:rsidRPr="001164DE">
              <w:rPr>
                <w:rFonts w:asciiTheme="minorHAnsi" w:eastAsiaTheme="minorEastAsia" w:hAnsiTheme="minorHAnsi" w:cstheme="minorBidi"/>
                <w:noProof/>
                <w:sz w:val="22"/>
              </w:rPr>
              <w:tab/>
            </w:r>
            <w:r w:rsidR="00ED089E" w:rsidRPr="001164DE">
              <w:rPr>
                <w:rStyle w:val="Hyperlink"/>
                <w:noProof/>
              </w:rPr>
              <w:t>Mô tả yêu cầu</w:t>
            </w:r>
            <w:r w:rsidR="00ED089E" w:rsidRPr="001164DE">
              <w:rPr>
                <w:noProof/>
                <w:webHidden/>
              </w:rPr>
              <w:tab/>
            </w:r>
            <w:r w:rsidR="00ED089E" w:rsidRPr="001164DE">
              <w:rPr>
                <w:noProof/>
                <w:webHidden/>
              </w:rPr>
              <w:fldChar w:fldCharType="begin"/>
            </w:r>
            <w:r w:rsidR="00ED089E" w:rsidRPr="001164DE">
              <w:rPr>
                <w:noProof/>
                <w:webHidden/>
              </w:rPr>
              <w:instrText xml:space="preserve"> PAGEREF _Toc70073980 \h </w:instrText>
            </w:r>
            <w:r w:rsidR="00ED089E" w:rsidRPr="001164DE">
              <w:rPr>
                <w:noProof/>
                <w:webHidden/>
              </w:rPr>
            </w:r>
            <w:r w:rsidR="00ED089E" w:rsidRPr="001164DE">
              <w:rPr>
                <w:noProof/>
                <w:webHidden/>
              </w:rPr>
              <w:fldChar w:fldCharType="separate"/>
            </w:r>
            <w:r w:rsidR="0045178B">
              <w:rPr>
                <w:noProof/>
                <w:webHidden/>
              </w:rPr>
              <w:t>177</w:t>
            </w:r>
            <w:r w:rsidR="00ED089E" w:rsidRPr="001164DE">
              <w:rPr>
                <w:noProof/>
                <w:webHidden/>
              </w:rPr>
              <w:fldChar w:fldCharType="end"/>
            </w:r>
          </w:hyperlink>
        </w:p>
        <w:p w14:paraId="47B1ADD6" w14:textId="233C758A" w:rsidR="00ED089E" w:rsidRPr="001164DE" w:rsidRDefault="00446DC2">
          <w:pPr>
            <w:pStyle w:val="TOC3"/>
            <w:tabs>
              <w:tab w:val="left" w:pos="1320"/>
              <w:tab w:val="right" w:leader="dot" w:pos="9061"/>
            </w:tabs>
            <w:rPr>
              <w:rFonts w:asciiTheme="minorHAnsi" w:eastAsiaTheme="minorEastAsia" w:hAnsiTheme="minorHAnsi" w:cstheme="minorBidi"/>
              <w:noProof/>
              <w:sz w:val="22"/>
            </w:rPr>
          </w:pPr>
          <w:hyperlink w:anchor="_Toc70073981" w:history="1">
            <w:r w:rsidR="00ED089E" w:rsidRPr="001164DE">
              <w:rPr>
                <w:rStyle w:val="Hyperlink"/>
                <w:rFonts w:ascii="Times" w:eastAsia="Times" w:hAnsi="Times" w:cs="Times"/>
                <w:noProof/>
              </w:rPr>
              <w:t>7.2.</w:t>
            </w:r>
            <w:r w:rsidR="00ED089E" w:rsidRPr="001164DE">
              <w:rPr>
                <w:rFonts w:asciiTheme="minorHAnsi" w:eastAsiaTheme="minorEastAsia" w:hAnsiTheme="minorHAnsi" w:cstheme="minorBidi"/>
                <w:noProof/>
                <w:sz w:val="22"/>
              </w:rPr>
              <w:tab/>
            </w:r>
            <w:r w:rsidR="00ED089E" w:rsidRPr="001164DE">
              <w:rPr>
                <w:rStyle w:val="Hyperlink"/>
                <w:noProof/>
              </w:rPr>
              <w:t>Chi tiết xử lý</w:t>
            </w:r>
            <w:r w:rsidR="00ED089E" w:rsidRPr="001164DE">
              <w:rPr>
                <w:noProof/>
                <w:webHidden/>
              </w:rPr>
              <w:tab/>
            </w:r>
            <w:r w:rsidR="00ED089E" w:rsidRPr="001164DE">
              <w:rPr>
                <w:noProof/>
                <w:webHidden/>
              </w:rPr>
              <w:fldChar w:fldCharType="begin"/>
            </w:r>
            <w:r w:rsidR="00ED089E" w:rsidRPr="001164DE">
              <w:rPr>
                <w:noProof/>
                <w:webHidden/>
              </w:rPr>
              <w:instrText xml:space="preserve"> PAGEREF _Toc70073981 \h </w:instrText>
            </w:r>
            <w:r w:rsidR="00ED089E" w:rsidRPr="001164DE">
              <w:rPr>
                <w:noProof/>
                <w:webHidden/>
              </w:rPr>
            </w:r>
            <w:r w:rsidR="00ED089E" w:rsidRPr="001164DE">
              <w:rPr>
                <w:noProof/>
                <w:webHidden/>
              </w:rPr>
              <w:fldChar w:fldCharType="separate"/>
            </w:r>
            <w:r w:rsidR="0045178B">
              <w:rPr>
                <w:noProof/>
                <w:webHidden/>
              </w:rPr>
              <w:t>178</w:t>
            </w:r>
            <w:r w:rsidR="00ED089E" w:rsidRPr="001164DE">
              <w:rPr>
                <w:noProof/>
                <w:webHidden/>
              </w:rPr>
              <w:fldChar w:fldCharType="end"/>
            </w:r>
          </w:hyperlink>
        </w:p>
        <w:p w14:paraId="0666B380" w14:textId="07C76FB2" w:rsidR="00ED089E" w:rsidRPr="001164DE" w:rsidRDefault="00446DC2">
          <w:pPr>
            <w:pStyle w:val="TOC1"/>
            <w:tabs>
              <w:tab w:val="right" w:leader="dot" w:pos="9061"/>
            </w:tabs>
            <w:rPr>
              <w:rFonts w:asciiTheme="minorHAnsi" w:eastAsiaTheme="minorEastAsia" w:hAnsiTheme="minorHAnsi" w:cstheme="minorBidi"/>
              <w:noProof/>
              <w:sz w:val="22"/>
            </w:rPr>
          </w:pPr>
          <w:hyperlink w:anchor="_Toc70073982" w:history="1">
            <w:r w:rsidR="00ED089E" w:rsidRPr="001164DE">
              <w:rPr>
                <w:rStyle w:val="Hyperlink"/>
                <w:rFonts w:ascii="Times New Roman Bold" w:hAnsi="Times New Roman Bold"/>
                <w:noProof/>
              </w:rPr>
              <w:t>IV.</w:t>
            </w:r>
            <w:r w:rsidR="00ED089E" w:rsidRPr="001164DE">
              <w:rPr>
                <w:rStyle w:val="Hyperlink"/>
                <w:noProof/>
              </w:rPr>
              <w:t xml:space="preserve"> THIẾT KẾ GIAO DIỆN WEBSITE TẠP CHÍ THUẾ</w:t>
            </w:r>
            <w:r w:rsidR="00ED089E" w:rsidRPr="001164DE">
              <w:rPr>
                <w:noProof/>
                <w:webHidden/>
              </w:rPr>
              <w:tab/>
            </w:r>
            <w:r w:rsidR="00ED089E" w:rsidRPr="001164DE">
              <w:rPr>
                <w:noProof/>
                <w:webHidden/>
              </w:rPr>
              <w:fldChar w:fldCharType="begin"/>
            </w:r>
            <w:r w:rsidR="00ED089E" w:rsidRPr="001164DE">
              <w:rPr>
                <w:noProof/>
                <w:webHidden/>
              </w:rPr>
              <w:instrText xml:space="preserve"> PAGEREF _Toc70073982 \h </w:instrText>
            </w:r>
            <w:r w:rsidR="00ED089E" w:rsidRPr="001164DE">
              <w:rPr>
                <w:noProof/>
                <w:webHidden/>
              </w:rPr>
            </w:r>
            <w:r w:rsidR="00ED089E" w:rsidRPr="001164DE">
              <w:rPr>
                <w:noProof/>
                <w:webHidden/>
              </w:rPr>
              <w:fldChar w:fldCharType="separate"/>
            </w:r>
            <w:r w:rsidR="0045178B">
              <w:rPr>
                <w:noProof/>
                <w:webHidden/>
              </w:rPr>
              <w:t>179</w:t>
            </w:r>
            <w:r w:rsidR="00ED089E" w:rsidRPr="001164DE">
              <w:rPr>
                <w:noProof/>
                <w:webHidden/>
              </w:rPr>
              <w:fldChar w:fldCharType="end"/>
            </w:r>
          </w:hyperlink>
        </w:p>
        <w:p w14:paraId="2D00F74A" w14:textId="77E777BE" w:rsidR="00ED089E" w:rsidRPr="001164DE" w:rsidRDefault="00446DC2">
          <w:pPr>
            <w:pStyle w:val="TOC2"/>
            <w:tabs>
              <w:tab w:val="left" w:pos="840"/>
            </w:tabs>
            <w:rPr>
              <w:rFonts w:asciiTheme="minorHAnsi" w:eastAsiaTheme="minorEastAsia" w:hAnsiTheme="minorHAnsi" w:cstheme="minorBidi"/>
              <w:noProof/>
              <w:sz w:val="22"/>
            </w:rPr>
          </w:pPr>
          <w:hyperlink w:anchor="_Toc70073983" w:history="1">
            <w:r w:rsidR="00ED089E" w:rsidRPr="001164DE">
              <w:rPr>
                <w:rStyle w:val="Hyperlink"/>
                <w:noProof/>
              </w:rPr>
              <w:t>1.</w:t>
            </w:r>
            <w:r w:rsidR="00ED089E" w:rsidRPr="001164DE">
              <w:rPr>
                <w:rFonts w:asciiTheme="minorHAnsi" w:eastAsiaTheme="minorEastAsia" w:hAnsiTheme="minorHAnsi" w:cstheme="minorBidi"/>
                <w:noProof/>
                <w:sz w:val="22"/>
              </w:rPr>
              <w:tab/>
            </w:r>
            <w:r w:rsidR="00ED089E" w:rsidRPr="001164DE">
              <w:rPr>
                <w:rStyle w:val="Hyperlink"/>
                <w:noProof/>
              </w:rPr>
              <w:t>Trang chủ</w:t>
            </w:r>
            <w:r w:rsidR="00ED089E" w:rsidRPr="001164DE">
              <w:rPr>
                <w:noProof/>
                <w:webHidden/>
              </w:rPr>
              <w:tab/>
            </w:r>
            <w:r w:rsidR="00ED089E" w:rsidRPr="001164DE">
              <w:rPr>
                <w:noProof/>
                <w:webHidden/>
              </w:rPr>
              <w:fldChar w:fldCharType="begin"/>
            </w:r>
            <w:r w:rsidR="00ED089E" w:rsidRPr="001164DE">
              <w:rPr>
                <w:noProof/>
                <w:webHidden/>
              </w:rPr>
              <w:instrText xml:space="preserve"> PAGEREF _Toc70073983 \h </w:instrText>
            </w:r>
            <w:r w:rsidR="00ED089E" w:rsidRPr="001164DE">
              <w:rPr>
                <w:noProof/>
                <w:webHidden/>
              </w:rPr>
            </w:r>
            <w:r w:rsidR="00ED089E" w:rsidRPr="001164DE">
              <w:rPr>
                <w:noProof/>
                <w:webHidden/>
              </w:rPr>
              <w:fldChar w:fldCharType="separate"/>
            </w:r>
            <w:r w:rsidR="0045178B">
              <w:rPr>
                <w:noProof/>
                <w:webHidden/>
              </w:rPr>
              <w:t>179</w:t>
            </w:r>
            <w:r w:rsidR="00ED089E" w:rsidRPr="001164DE">
              <w:rPr>
                <w:noProof/>
                <w:webHidden/>
              </w:rPr>
              <w:fldChar w:fldCharType="end"/>
            </w:r>
          </w:hyperlink>
        </w:p>
        <w:p w14:paraId="191B97CB" w14:textId="6F49E28B" w:rsidR="00ED089E" w:rsidRPr="001164DE" w:rsidRDefault="00446DC2">
          <w:pPr>
            <w:pStyle w:val="TOC3"/>
            <w:tabs>
              <w:tab w:val="right" w:leader="dot" w:pos="9061"/>
            </w:tabs>
            <w:rPr>
              <w:rFonts w:asciiTheme="minorHAnsi" w:eastAsiaTheme="minorEastAsia" w:hAnsiTheme="minorHAnsi" w:cstheme="minorBidi"/>
              <w:noProof/>
              <w:sz w:val="22"/>
            </w:rPr>
          </w:pPr>
          <w:hyperlink w:anchor="_Toc70073984" w:history="1">
            <w:r w:rsidR="00ED089E" w:rsidRPr="001164DE">
              <w:rPr>
                <w:rStyle w:val="Hyperlink"/>
                <w:rFonts w:ascii="Times New Roman Bold" w:hAnsi="Times New Roman Bold"/>
                <w:noProof/>
              </w:rPr>
              <w:t>1.1.</w:t>
            </w:r>
            <w:r w:rsidR="00ED089E" w:rsidRPr="001164DE">
              <w:rPr>
                <w:rStyle w:val="Hyperlink"/>
                <w:noProof/>
              </w:rPr>
              <w:t xml:space="preserve"> Thiết kế giao diện</w:t>
            </w:r>
            <w:r w:rsidR="00ED089E" w:rsidRPr="001164DE">
              <w:rPr>
                <w:noProof/>
                <w:webHidden/>
              </w:rPr>
              <w:tab/>
            </w:r>
            <w:r w:rsidR="00ED089E" w:rsidRPr="001164DE">
              <w:rPr>
                <w:noProof/>
                <w:webHidden/>
              </w:rPr>
              <w:fldChar w:fldCharType="begin"/>
            </w:r>
            <w:r w:rsidR="00ED089E" w:rsidRPr="001164DE">
              <w:rPr>
                <w:noProof/>
                <w:webHidden/>
              </w:rPr>
              <w:instrText xml:space="preserve"> PAGEREF _Toc70073984 \h </w:instrText>
            </w:r>
            <w:r w:rsidR="00ED089E" w:rsidRPr="001164DE">
              <w:rPr>
                <w:noProof/>
                <w:webHidden/>
              </w:rPr>
            </w:r>
            <w:r w:rsidR="00ED089E" w:rsidRPr="001164DE">
              <w:rPr>
                <w:noProof/>
                <w:webHidden/>
              </w:rPr>
              <w:fldChar w:fldCharType="separate"/>
            </w:r>
            <w:r w:rsidR="0045178B">
              <w:rPr>
                <w:noProof/>
                <w:webHidden/>
              </w:rPr>
              <w:t>179</w:t>
            </w:r>
            <w:r w:rsidR="00ED089E" w:rsidRPr="001164DE">
              <w:rPr>
                <w:noProof/>
                <w:webHidden/>
              </w:rPr>
              <w:fldChar w:fldCharType="end"/>
            </w:r>
          </w:hyperlink>
        </w:p>
        <w:p w14:paraId="529B0C47" w14:textId="0741B54B" w:rsidR="00ED089E" w:rsidRPr="001164DE" w:rsidRDefault="00446DC2">
          <w:pPr>
            <w:pStyle w:val="TOC3"/>
            <w:tabs>
              <w:tab w:val="right" w:leader="dot" w:pos="9061"/>
            </w:tabs>
            <w:rPr>
              <w:rFonts w:asciiTheme="minorHAnsi" w:eastAsiaTheme="minorEastAsia" w:hAnsiTheme="minorHAnsi" w:cstheme="minorBidi"/>
              <w:noProof/>
              <w:sz w:val="22"/>
            </w:rPr>
          </w:pPr>
          <w:hyperlink w:anchor="_Toc70073985" w:history="1">
            <w:r w:rsidR="00ED089E" w:rsidRPr="001164DE">
              <w:rPr>
                <w:rStyle w:val="Hyperlink"/>
                <w:rFonts w:ascii="Times New Roman Bold" w:hAnsi="Times New Roman Bold"/>
                <w:noProof/>
              </w:rPr>
              <w:t>1.2.</w:t>
            </w:r>
            <w:r w:rsidR="00ED089E" w:rsidRPr="001164DE">
              <w:rPr>
                <w:rStyle w:val="Hyperlink"/>
                <w:noProof/>
              </w:rPr>
              <w:t xml:space="preserve"> Mô tả thiết kế giao diện</w:t>
            </w:r>
            <w:r w:rsidR="00ED089E" w:rsidRPr="001164DE">
              <w:rPr>
                <w:noProof/>
                <w:webHidden/>
              </w:rPr>
              <w:tab/>
            </w:r>
            <w:r w:rsidR="00ED089E" w:rsidRPr="001164DE">
              <w:rPr>
                <w:noProof/>
                <w:webHidden/>
              </w:rPr>
              <w:fldChar w:fldCharType="begin"/>
            </w:r>
            <w:r w:rsidR="00ED089E" w:rsidRPr="001164DE">
              <w:rPr>
                <w:noProof/>
                <w:webHidden/>
              </w:rPr>
              <w:instrText xml:space="preserve"> PAGEREF _Toc70073985 \h </w:instrText>
            </w:r>
            <w:r w:rsidR="00ED089E" w:rsidRPr="001164DE">
              <w:rPr>
                <w:noProof/>
                <w:webHidden/>
              </w:rPr>
            </w:r>
            <w:r w:rsidR="00ED089E" w:rsidRPr="001164DE">
              <w:rPr>
                <w:noProof/>
                <w:webHidden/>
              </w:rPr>
              <w:fldChar w:fldCharType="separate"/>
            </w:r>
            <w:r w:rsidR="0045178B">
              <w:rPr>
                <w:noProof/>
                <w:webHidden/>
              </w:rPr>
              <w:t>181</w:t>
            </w:r>
            <w:r w:rsidR="00ED089E" w:rsidRPr="001164DE">
              <w:rPr>
                <w:noProof/>
                <w:webHidden/>
              </w:rPr>
              <w:fldChar w:fldCharType="end"/>
            </w:r>
          </w:hyperlink>
        </w:p>
        <w:p w14:paraId="2132EF37" w14:textId="3F291519" w:rsidR="00ED089E" w:rsidRPr="001164DE" w:rsidRDefault="00446DC2">
          <w:pPr>
            <w:pStyle w:val="TOC3"/>
            <w:tabs>
              <w:tab w:val="right" w:leader="dot" w:pos="9061"/>
            </w:tabs>
            <w:rPr>
              <w:rFonts w:asciiTheme="minorHAnsi" w:eastAsiaTheme="minorEastAsia" w:hAnsiTheme="minorHAnsi" w:cstheme="minorBidi"/>
              <w:noProof/>
              <w:sz w:val="22"/>
            </w:rPr>
          </w:pPr>
          <w:hyperlink w:anchor="_Toc70073986" w:history="1">
            <w:r w:rsidR="00ED089E" w:rsidRPr="001164DE">
              <w:rPr>
                <w:rStyle w:val="Hyperlink"/>
                <w:rFonts w:ascii="Times New Roman Bold" w:hAnsi="Times New Roman Bold"/>
                <w:noProof/>
              </w:rPr>
              <w:t>1.3.</w:t>
            </w:r>
            <w:r w:rsidR="00ED089E" w:rsidRPr="001164DE">
              <w:rPr>
                <w:rStyle w:val="Hyperlink"/>
                <w:noProof/>
              </w:rPr>
              <w:t xml:space="preserve"> Chi tiết luồng xử lý</w:t>
            </w:r>
            <w:r w:rsidR="00ED089E" w:rsidRPr="001164DE">
              <w:rPr>
                <w:noProof/>
                <w:webHidden/>
              </w:rPr>
              <w:tab/>
            </w:r>
            <w:r w:rsidR="00ED089E" w:rsidRPr="001164DE">
              <w:rPr>
                <w:noProof/>
                <w:webHidden/>
              </w:rPr>
              <w:fldChar w:fldCharType="begin"/>
            </w:r>
            <w:r w:rsidR="00ED089E" w:rsidRPr="001164DE">
              <w:rPr>
                <w:noProof/>
                <w:webHidden/>
              </w:rPr>
              <w:instrText xml:space="preserve"> PAGEREF _Toc70073986 \h </w:instrText>
            </w:r>
            <w:r w:rsidR="00ED089E" w:rsidRPr="001164DE">
              <w:rPr>
                <w:noProof/>
                <w:webHidden/>
              </w:rPr>
            </w:r>
            <w:r w:rsidR="00ED089E" w:rsidRPr="001164DE">
              <w:rPr>
                <w:noProof/>
                <w:webHidden/>
              </w:rPr>
              <w:fldChar w:fldCharType="separate"/>
            </w:r>
            <w:r w:rsidR="0045178B">
              <w:rPr>
                <w:noProof/>
                <w:webHidden/>
              </w:rPr>
              <w:t>184</w:t>
            </w:r>
            <w:r w:rsidR="00ED089E" w:rsidRPr="001164DE">
              <w:rPr>
                <w:noProof/>
                <w:webHidden/>
              </w:rPr>
              <w:fldChar w:fldCharType="end"/>
            </w:r>
          </w:hyperlink>
        </w:p>
        <w:p w14:paraId="3A0FC847" w14:textId="7E0E1E74" w:rsidR="00ED089E" w:rsidRPr="001164DE" w:rsidRDefault="00446DC2">
          <w:pPr>
            <w:pStyle w:val="TOC2"/>
            <w:rPr>
              <w:rFonts w:asciiTheme="minorHAnsi" w:eastAsiaTheme="minorEastAsia" w:hAnsiTheme="minorHAnsi" w:cstheme="minorBidi"/>
              <w:noProof/>
              <w:sz w:val="22"/>
            </w:rPr>
          </w:pPr>
          <w:hyperlink w:anchor="_Toc70073987" w:history="1">
            <w:r w:rsidR="00ED089E" w:rsidRPr="001164DE">
              <w:rPr>
                <w:rStyle w:val="Hyperlink"/>
                <w:rFonts w:ascii="Times New Roman Bold" w:hAnsi="Times New Roman Bold"/>
                <w:noProof/>
              </w:rPr>
              <w:t>2.</w:t>
            </w:r>
            <w:r w:rsidR="00ED089E" w:rsidRPr="001164DE">
              <w:rPr>
                <w:rStyle w:val="Hyperlink"/>
                <w:noProof/>
              </w:rPr>
              <w:t xml:space="preserve"> Trang chuyên mục</w:t>
            </w:r>
            <w:r w:rsidR="00ED089E" w:rsidRPr="001164DE">
              <w:rPr>
                <w:noProof/>
                <w:webHidden/>
              </w:rPr>
              <w:tab/>
            </w:r>
            <w:r w:rsidR="00ED089E" w:rsidRPr="001164DE">
              <w:rPr>
                <w:noProof/>
                <w:webHidden/>
              </w:rPr>
              <w:fldChar w:fldCharType="begin"/>
            </w:r>
            <w:r w:rsidR="00ED089E" w:rsidRPr="001164DE">
              <w:rPr>
                <w:noProof/>
                <w:webHidden/>
              </w:rPr>
              <w:instrText xml:space="preserve"> PAGEREF _Toc70073987 \h </w:instrText>
            </w:r>
            <w:r w:rsidR="00ED089E" w:rsidRPr="001164DE">
              <w:rPr>
                <w:noProof/>
                <w:webHidden/>
              </w:rPr>
            </w:r>
            <w:r w:rsidR="00ED089E" w:rsidRPr="001164DE">
              <w:rPr>
                <w:noProof/>
                <w:webHidden/>
              </w:rPr>
              <w:fldChar w:fldCharType="separate"/>
            </w:r>
            <w:r w:rsidR="0045178B">
              <w:rPr>
                <w:noProof/>
                <w:webHidden/>
              </w:rPr>
              <w:t>185</w:t>
            </w:r>
            <w:r w:rsidR="00ED089E" w:rsidRPr="001164DE">
              <w:rPr>
                <w:noProof/>
                <w:webHidden/>
              </w:rPr>
              <w:fldChar w:fldCharType="end"/>
            </w:r>
          </w:hyperlink>
        </w:p>
        <w:p w14:paraId="0A832795" w14:textId="3F30269D" w:rsidR="00ED089E" w:rsidRPr="001164DE" w:rsidRDefault="00446DC2">
          <w:pPr>
            <w:pStyle w:val="TOC3"/>
            <w:tabs>
              <w:tab w:val="right" w:leader="dot" w:pos="9061"/>
            </w:tabs>
            <w:rPr>
              <w:rFonts w:asciiTheme="minorHAnsi" w:eastAsiaTheme="minorEastAsia" w:hAnsiTheme="minorHAnsi" w:cstheme="minorBidi"/>
              <w:noProof/>
              <w:sz w:val="22"/>
            </w:rPr>
          </w:pPr>
          <w:hyperlink w:anchor="_Toc70073988" w:history="1">
            <w:r w:rsidR="00ED089E" w:rsidRPr="001164DE">
              <w:rPr>
                <w:rStyle w:val="Hyperlink"/>
                <w:rFonts w:ascii="Times New Roman Bold" w:hAnsi="Times New Roman Bold"/>
                <w:noProof/>
              </w:rPr>
              <w:t>2.1.</w:t>
            </w:r>
            <w:r w:rsidR="00ED089E" w:rsidRPr="001164DE">
              <w:rPr>
                <w:rStyle w:val="Hyperlink"/>
                <w:noProof/>
              </w:rPr>
              <w:t xml:space="preserve"> Thiết kế giao diện</w:t>
            </w:r>
            <w:r w:rsidR="00ED089E" w:rsidRPr="001164DE">
              <w:rPr>
                <w:noProof/>
                <w:webHidden/>
              </w:rPr>
              <w:tab/>
            </w:r>
            <w:r w:rsidR="00ED089E" w:rsidRPr="001164DE">
              <w:rPr>
                <w:noProof/>
                <w:webHidden/>
              </w:rPr>
              <w:fldChar w:fldCharType="begin"/>
            </w:r>
            <w:r w:rsidR="00ED089E" w:rsidRPr="001164DE">
              <w:rPr>
                <w:noProof/>
                <w:webHidden/>
              </w:rPr>
              <w:instrText xml:space="preserve"> PAGEREF _Toc70073988 \h </w:instrText>
            </w:r>
            <w:r w:rsidR="00ED089E" w:rsidRPr="001164DE">
              <w:rPr>
                <w:noProof/>
                <w:webHidden/>
              </w:rPr>
            </w:r>
            <w:r w:rsidR="00ED089E" w:rsidRPr="001164DE">
              <w:rPr>
                <w:noProof/>
                <w:webHidden/>
              </w:rPr>
              <w:fldChar w:fldCharType="separate"/>
            </w:r>
            <w:r w:rsidR="0045178B">
              <w:rPr>
                <w:noProof/>
                <w:webHidden/>
              </w:rPr>
              <w:t>185</w:t>
            </w:r>
            <w:r w:rsidR="00ED089E" w:rsidRPr="001164DE">
              <w:rPr>
                <w:noProof/>
                <w:webHidden/>
              </w:rPr>
              <w:fldChar w:fldCharType="end"/>
            </w:r>
          </w:hyperlink>
        </w:p>
        <w:p w14:paraId="64924629" w14:textId="5E2B33F2" w:rsidR="00ED089E" w:rsidRPr="001164DE" w:rsidRDefault="00446DC2">
          <w:pPr>
            <w:pStyle w:val="TOC3"/>
            <w:tabs>
              <w:tab w:val="right" w:leader="dot" w:pos="9061"/>
            </w:tabs>
            <w:rPr>
              <w:rFonts w:asciiTheme="minorHAnsi" w:eastAsiaTheme="minorEastAsia" w:hAnsiTheme="minorHAnsi" w:cstheme="minorBidi"/>
              <w:noProof/>
              <w:sz w:val="22"/>
            </w:rPr>
          </w:pPr>
          <w:hyperlink w:anchor="_Toc70073989" w:history="1">
            <w:r w:rsidR="00ED089E" w:rsidRPr="001164DE">
              <w:rPr>
                <w:rStyle w:val="Hyperlink"/>
                <w:rFonts w:ascii="Times New Roman Bold" w:hAnsi="Times New Roman Bold"/>
                <w:noProof/>
              </w:rPr>
              <w:t>2.2.</w:t>
            </w:r>
            <w:r w:rsidR="00ED089E" w:rsidRPr="001164DE">
              <w:rPr>
                <w:rStyle w:val="Hyperlink"/>
                <w:noProof/>
              </w:rPr>
              <w:t xml:space="preserve"> Mô tả thiết kế giao diện</w:t>
            </w:r>
            <w:r w:rsidR="00ED089E" w:rsidRPr="001164DE">
              <w:rPr>
                <w:noProof/>
                <w:webHidden/>
              </w:rPr>
              <w:tab/>
            </w:r>
            <w:r w:rsidR="00ED089E" w:rsidRPr="001164DE">
              <w:rPr>
                <w:noProof/>
                <w:webHidden/>
              </w:rPr>
              <w:fldChar w:fldCharType="begin"/>
            </w:r>
            <w:r w:rsidR="00ED089E" w:rsidRPr="001164DE">
              <w:rPr>
                <w:noProof/>
                <w:webHidden/>
              </w:rPr>
              <w:instrText xml:space="preserve"> PAGEREF _Toc70073989 \h </w:instrText>
            </w:r>
            <w:r w:rsidR="00ED089E" w:rsidRPr="001164DE">
              <w:rPr>
                <w:noProof/>
                <w:webHidden/>
              </w:rPr>
            </w:r>
            <w:r w:rsidR="00ED089E" w:rsidRPr="001164DE">
              <w:rPr>
                <w:noProof/>
                <w:webHidden/>
              </w:rPr>
              <w:fldChar w:fldCharType="separate"/>
            </w:r>
            <w:r w:rsidR="0045178B">
              <w:rPr>
                <w:noProof/>
                <w:webHidden/>
              </w:rPr>
              <w:t>185</w:t>
            </w:r>
            <w:r w:rsidR="00ED089E" w:rsidRPr="001164DE">
              <w:rPr>
                <w:noProof/>
                <w:webHidden/>
              </w:rPr>
              <w:fldChar w:fldCharType="end"/>
            </w:r>
          </w:hyperlink>
        </w:p>
        <w:p w14:paraId="5A9A743A" w14:textId="29C9FBCD" w:rsidR="00ED089E" w:rsidRPr="001164DE" w:rsidRDefault="00446DC2">
          <w:pPr>
            <w:pStyle w:val="TOC3"/>
            <w:tabs>
              <w:tab w:val="right" w:leader="dot" w:pos="9061"/>
            </w:tabs>
            <w:rPr>
              <w:rFonts w:asciiTheme="minorHAnsi" w:eastAsiaTheme="minorEastAsia" w:hAnsiTheme="minorHAnsi" w:cstheme="minorBidi"/>
              <w:noProof/>
              <w:sz w:val="22"/>
            </w:rPr>
          </w:pPr>
          <w:hyperlink w:anchor="_Toc70073990" w:history="1">
            <w:r w:rsidR="00ED089E" w:rsidRPr="001164DE">
              <w:rPr>
                <w:rStyle w:val="Hyperlink"/>
                <w:rFonts w:ascii="Times New Roman Bold" w:hAnsi="Times New Roman Bold"/>
                <w:noProof/>
              </w:rPr>
              <w:t>2.3.</w:t>
            </w:r>
            <w:r w:rsidR="00ED089E" w:rsidRPr="001164DE">
              <w:rPr>
                <w:rStyle w:val="Hyperlink"/>
                <w:noProof/>
              </w:rPr>
              <w:t xml:space="preserve"> Chi tiết luồng xử lý</w:t>
            </w:r>
            <w:r w:rsidR="00ED089E" w:rsidRPr="001164DE">
              <w:rPr>
                <w:noProof/>
                <w:webHidden/>
              </w:rPr>
              <w:tab/>
            </w:r>
            <w:r w:rsidR="00ED089E" w:rsidRPr="001164DE">
              <w:rPr>
                <w:noProof/>
                <w:webHidden/>
              </w:rPr>
              <w:fldChar w:fldCharType="begin"/>
            </w:r>
            <w:r w:rsidR="00ED089E" w:rsidRPr="001164DE">
              <w:rPr>
                <w:noProof/>
                <w:webHidden/>
              </w:rPr>
              <w:instrText xml:space="preserve"> PAGEREF _Toc70073990 \h </w:instrText>
            </w:r>
            <w:r w:rsidR="00ED089E" w:rsidRPr="001164DE">
              <w:rPr>
                <w:noProof/>
                <w:webHidden/>
              </w:rPr>
            </w:r>
            <w:r w:rsidR="00ED089E" w:rsidRPr="001164DE">
              <w:rPr>
                <w:noProof/>
                <w:webHidden/>
              </w:rPr>
              <w:fldChar w:fldCharType="separate"/>
            </w:r>
            <w:r w:rsidR="0045178B">
              <w:rPr>
                <w:noProof/>
                <w:webHidden/>
              </w:rPr>
              <w:t>186</w:t>
            </w:r>
            <w:r w:rsidR="00ED089E" w:rsidRPr="001164DE">
              <w:rPr>
                <w:noProof/>
                <w:webHidden/>
              </w:rPr>
              <w:fldChar w:fldCharType="end"/>
            </w:r>
          </w:hyperlink>
        </w:p>
        <w:p w14:paraId="7269AD09" w14:textId="22EB7DD8" w:rsidR="00ED089E" w:rsidRPr="001164DE" w:rsidRDefault="00446DC2">
          <w:pPr>
            <w:pStyle w:val="TOC2"/>
            <w:rPr>
              <w:rFonts w:asciiTheme="minorHAnsi" w:eastAsiaTheme="minorEastAsia" w:hAnsiTheme="minorHAnsi" w:cstheme="minorBidi"/>
              <w:noProof/>
              <w:sz w:val="22"/>
            </w:rPr>
          </w:pPr>
          <w:hyperlink w:anchor="_Toc70073991" w:history="1">
            <w:r w:rsidR="00ED089E" w:rsidRPr="001164DE">
              <w:rPr>
                <w:rStyle w:val="Hyperlink"/>
                <w:rFonts w:ascii="Times New Roman Bold" w:hAnsi="Times New Roman Bold"/>
                <w:noProof/>
              </w:rPr>
              <w:t>3.</w:t>
            </w:r>
            <w:r w:rsidR="00ED089E" w:rsidRPr="001164DE">
              <w:rPr>
                <w:rStyle w:val="Hyperlink"/>
                <w:noProof/>
              </w:rPr>
              <w:t xml:space="preserve"> Giao diện trang tin bài chi tiết</w:t>
            </w:r>
            <w:r w:rsidR="00ED089E" w:rsidRPr="001164DE">
              <w:rPr>
                <w:noProof/>
                <w:webHidden/>
              </w:rPr>
              <w:tab/>
            </w:r>
            <w:r w:rsidR="00ED089E" w:rsidRPr="001164DE">
              <w:rPr>
                <w:noProof/>
                <w:webHidden/>
              </w:rPr>
              <w:fldChar w:fldCharType="begin"/>
            </w:r>
            <w:r w:rsidR="00ED089E" w:rsidRPr="001164DE">
              <w:rPr>
                <w:noProof/>
                <w:webHidden/>
              </w:rPr>
              <w:instrText xml:space="preserve"> PAGEREF _Toc70073991 \h </w:instrText>
            </w:r>
            <w:r w:rsidR="00ED089E" w:rsidRPr="001164DE">
              <w:rPr>
                <w:noProof/>
                <w:webHidden/>
              </w:rPr>
            </w:r>
            <w:r w:rsidR="00ED089E" w:rsidRPr="001164DE">
              <w:rPr>
                <w:noProof/>
                <w:webHidden/>
              </w:rPr>
              <w:fldChar w:fldCharType="separate"/>
            </w:r>
            <w:r w:rsidR="0045178B">
              <w:rPr>
                <w:noProof/>
                <w:webHidden/>
              </w:rPr>
              <w:t>187</w:t>
            </w:r>
            <w:r w:rsidR="00ED089E" w:rsidRPr="001164DE">
              <w:rPr>
                <w:noProof/>
                <w:webHidden/>
              </w:rPr>
              <w:fldChar w:fldCharType="end"/>
            </w:r>
          </w:hyperlink>
        </w:p>
        <w:p w14:paraId="5B20158C" w14:textId="346CA5C7" w:rsidR="00ED089E" w:rsidRPr="001164DE" w:rsidRDefault="00446DC2">
          <w:pPr>
            <w:pStyle w:val="TOC3"/>
            <w:tabs>
              <w:tab w:val="right" w:leader="dot" w:pos="9061"/>
            </w:tabs>
            <w:rPr>
              <w:rFonts w:asciiTheme="minorHAnsi" w:eastAsiaTheme="minorEastAsia" w:hAnsiTheme="minorHAnsi" w:cstheme="minorBidi"/>
              <w:noProof/>
              <w:sz w:val="22"/>
            </w:rPr>
          </w:pPr>
          <w:hyperlink w:anchor="_Toc70073992" w:history="1">
            <w:r w:rsidR="00ED089E" w:rsidRPr="001164DE">
              <w:rPr>
                <w:rStyle w:val="Hyperlink"/>
                <w:rFonts w:ascii="Times New Roman Bold" w:hAnsi="Times New Roman Bold"/>
                <w:noProof/>
              </w:rPr>
              <w:t>3.1.</w:t>
            </w:r>
            <w:r w:rsidR="00ED089E" w:rsidRPr="001164DE">
              <w:rPr>
                <w:rStyle w:val="Hyperlink"/>
                <w:noProof/>
              </w:rPr>
              <w:t xml:space="preserve"> Thiết kế giao diện</w:t>
            </w:r>
            <w:r w:rsidR="00ED089E" w:rsidRPr="001164DE">
              <w:rPr>
                <w:noProof/>
                <w:webHidden/>
              </w:rPr>
              <w:tab/>
            </w:r>
            <w:r w:rsidR="00ED089E" w:rsidRPr="001164DE">
              <w:rPr>
                <w:noProof/>
                <w:webHidden/>
              </w:rPr>
              <w:fldChar w:fldCharType="begin"/>
            </w:r>
            <w:r w:rsidR="00ED089E" w:rsidRPr="001164DE">
              <w:rPr>
                <w:noProof/>
                <w:webHidden/>
              </w:rPr>
              <w:instrText xml:space="preserve"> PAGEREF _Toc70073992 \h </w:instrText>
            </w:r>
            <w:r w:rsidR="00ED089E" w:rsidRPr="001164DE">
              <w:rPr>
                <w:noProof/>
                <w:webHidden/>
              </w:rPr>
            </w:r>
            <w:r w:rsidR="00ED089E" w:rsidRPr="001164DE">
              <w:rPr>
                <w:noProof/>
                <w:webHidden/>
              </w:rPr>
              <w:fldChar w:fldCharType="separate"/>
            </w:r>
            <w:r w:rsidR="0045178B">
              <w:rPr>
                <w:noProof/>
                <w:webHidden/>
              </w:rPr>
              <w:t>187</w:t>
            </w:r>
            <w:r w:rsidR="00ED089E" w:rsidRPr="001164DE">
              <w:rPr>
                <w:noProof/>
                <w:webHidden/>
              </w:rPr>
              <w:fldChar w:fldCharType="end"/>
            </w:r>
          </w:hyperlink>
        </w:p>
        <w:p w14:paraId="78E78F9F" w14:textId="4642152A" w:rsidR="00ED089E" w:rsidRPr="001164DE" w:rsidRDefault="00446DC2">
          <w:pPr>
            <w:pStyle w:val="TOC3"/>
            <w:tabs>
              <w:tab w:val="right" w:leader="dot" w:pos="9061"/>
            </w:tabs>
            <w:rPr>
              <w:rFonts w:asciiTheme="minorHAnsi" w:eastAsiaTheme="minorEastAsia" w:hAnsiTheme="minorHAnsi" w:cstheme="minorBidi"/>
              <w:noProof/>
              <w:sz w:val="22"/>
            </w:rPr>
          </w:pPr>
          <w:hyperlink w:anchor="_Toc70073993" w:history="1">
            <w:r w:rsidR="00ED089E" w:rsidRPr="001164DE">
              <w:rPr>
                <w:rStyle w:val="Hyperlink"/>
                <w:rFonts w:ascii="Times New Roman Bold" w:hAnsi="Times New Roman Bold"/>
                <w:noProof/>
              </w:rPr>
              <w:t>3.2.</w:t>
            </w:r>
            <w:r w:rsidR="00ED089E" w:rsidRPr="001164DE">
              <w:rPr>
                <w:rStyle w:val="Hyperlink"/>
                <w:noProof/>
              </w:rPr>
              <w:t xml:space="preserve"> Mô tả thiết kế giao diện</w:t>
            </w:r>
            <w:r w:rsidR="00ED089E" w:rsidRPr="001164DE">
              <w:rPr>
                <w:noProof/>
                <w:webHidden/>
              </w:rPr>
              <w:tab/>
            </w:r>
            <w:r w:rsidR="00ED089E" w:rsidRPr="001164DE">
              <w:rPr>
                <w:noProof/>
                <w:webHidden/>
              </w:rPr>
              <w:fldChar w:fldCharType="begin"/>
            </w:r>
            <w:r w:rsidR="00ED089E" w:rsidRPr="001164DE">
              <w:rPr>
                <w:noProof/>
                <w:webHidden/>
              </w:rPr>
              <w:instrText xml:space="preserve"> PAGEREF _Toc70073993 \h </w:instrText>
            </w:r>
            <w:r w:rsidR="00ED089E" w:rsidRPr="001164DE">
              <w:rPr>
                <w:noProof/>
                <w:webHidden/>
              </w:rPr>
            </w:r>
            <w:r w:rsidR="00ED089E" w:rsidRPr="001164DE">
              <w:rPr>
                <w:noProof/>
                <w:webHidden/>
              </w:rPr>
              <w:fldChar w:fldCharType="separate"/>
            </w:r>
            <w:r w:rsidR="0045178B">
              <w:rPr>
                <w:noProof/>
                <w:webHidden/>
              </w:rPr>
              <w:t>187</w:t>
            </w:r>
            <w:r w:rsidR="00ED089E" w:rsidRPr="001164DE">
              <w:rPr>
                <w:noProof/>
                <w:webHidden/>
              </w:rPr>
              <w:fldChar w:fldCharType="end"/>
            </w:r>
          </w:hyperlink>
        </w:p>
        <w:p w14:paraId="667DB8F3" w14:textId="68E627BB" w:rsidR="00ED089E" w:rsidRPr="001164DE" w:rsidRDefault="00446DC2">
          <w:pPr>
            <w:pStyle w:val="TOC3"/>
            <w:tabs>
              <w:tab w:val="right" w:leader="dot" w:pos="9061"/>
            </w:tabs>
            <w:rPr>
              <w:rFonts w:asciiTheme="minorHAnsi" w:eastAsiaTheme="minorEastAsia" w:hAnsiTheme="minorHAnsi" w:cstheme="minorBidi"/>
              <w:noProof/>
              <w:sz w:val="22"/>
            </w:rPr>
          </w:pPr>
          <w:hyperlink w:anchor="_Toc70073994" w:history="1">
            <w:r w:rsidR="00ED089E" w:rsidRPr="001164DE">
              <w:rPr>
                <w:rStyle w:val="Hyperlink"/>
                <w:rFonts w:ascii="Times New Roman Bold" w:hAnsi="Times New Roman Bold"/>
                <w:noProof/>
              </w:rPr>
              <w:t>3.3.</w:t>
            </w:r>
            <w:r w:rsidR="00ED089E" w:rsidRPr="001164DE">
              <w:rPr>
                <w:rStyle w:val="Hyperlink"/>
                <w:noProof/>
              </w:rPr>
              <w:t xml:space="preserve"> Chi tiết luồng xử lý</w:t>
            </w:r>
            <w:r w:rsidR="00ED089E" w:rsidRPr="001164DE">
              <w:rPr>
                <w:noProof/>
                <w:webHidden/>
              </w:rPr>
              <w:tab/>
            </w:r>
            <w:r w:rsidR="00ED089E" w:rsidRPr="001164DE">
              <w:rPr>
                <w:noProof/>
                <w:webHidden/>
              </w:rPr>
              <w:fldChar w:fldCharType="begin"/>
            </w:r>
            <w:r w:rsidR="00ED089E" w:rsidRPr="001164DE">
              <w:rPr>
                <w:noProof/>
                <w:webHidden/>
              </w:rPr>
              <w:instrText xml:space="preserve"> PAGEREF _Toc70073994 \h </w:instrText>
            </w:r>
            <w:r w:rsidR="00ED089E" w:rsidRPr="001164DE">
              <w:rPr>
                <w:noProof/>
                <w:webHidden/>
              </w:rPr>
            </w:r>
            <w:r w:rsidR="00ED089E" w:rsidRPr="001164DE">
              <w:rPr>
                <w:noProof/>
                <w:webHidden/>
              </w:rPr>
              <w:fldChar w:fldCharType="separate"/>
            </w:r>
            <w:r w:rsidR="0045178B">
              <w:rPr>
                <w:noProof/>
                <w:webHidden/>
              </w:rPr>
              <w:t>188</w:t>
            </w:r>
            <w:r w:rsidR="00ED089E" w:rsidRPr="001164DE">
              <w:rPr>
                <w:noProof/>
                <w:webHidden/>
              </w:rPr>
              <w:fldChar w:fldCharType="end"/>
            </w:r>
          </w:hyperlink>
        </w:p>
        <w:p w14:paraId="002D3B97" w14:textId="6F99662E" w:rsidR="00ED089E" w:rsidRPr="001164DE" w:rsidRDefault="00446DC2">
          <w:pPr>
            <w:pStyle w:val="TOC2"/>
            <w:rPr>
              <w:rFonts w:asciiTheme="minorHAnsi" w:eastAsiaTheme="minorEastAsia" w:hAnsiTheme="minorHAnsi" w:cstheme="minorBidi"/>
              <w:noProof/>
              <w:sz w:val="22"/>
            </w:rPr>
          </w:pPr>
          <w:hyperlink w:anchor="_Toc70073995" w:history="1">
            <w:r w:rsidR="00ED089E" w:rsidRPr="001164DE">
              <w:rPr>
                <w:rStyle w:val="Hyperlink"/>
                <w:rFonts w:ascii="Times New Roman Bold" w:hAnsi="Times New Roman Bold"/>
                <w:noProof/>
              </w:rPr>
              <w:t>4.</w:t>
            </w:r>
            <w:r w:rsidR="00ED089E" w:rsidRPr="001164DE">
              <w:rPr>
                <w:rStyle w:val="Hyperlink"/>
                <w:noProof/>
              </w:rPr>
              <w:t xml:space="preserve"> Các trang thông tin khác</w:t>
            </w:r>
            <w:r w:rsidR="00ED089E" w:rsidRPr="001164DE">
              <w:rPr>
                <w:noProof/>
                <w:webHidden/>
              </w:rPr>
              <w:tab/>
            </w:r>
            <w:r w:rsidR="00ED089E" w:rsidRPr="001164DE">
              <w:rPr>
                <w:noProof/>
                <w:webHidden/>
              </w:rPr>
              <w:fldChar w:fldCharType="begin"/>
            </w:r>
            <w:r w:rsidR="00ED089E" w:rsidRPr="001164DE">
              <w:rPr>
                <w:noProof/>
                <w:webHidden/>
              </w:rPr>
              <w:instrText xml:space="preserve"> PAGEREF _Toc70073995 \h </w:instrText>
            </w:r>
            <w:r w:rsidR="00ED089E" w:rsidRPr="001164DE">
              <w:rPr>
                <w:noProof/>
                <w:webHidden/>
              </w:rPr>
            </w:r>
            <w:r w:rsidR="00ED089E" w:rsidRPr="001164DE">
              <w:rPr>
                <w:noProof/>
                <w:webHidden/>
              </w:rPr>
              <w:fldChar w:fldCharType="separate"/>
            </w:r>
            <w:r w:rsidR="0045178B">
              <w:rPr>
                <w:noProof/>
                <w:webHidden/>
              </w:rPr>
              <w:t>188</w:t>
            </w:r>
            <w:r w:rsidR="00ED089E" w:rsidRPr="001164DE">
              <w:rPr>
                <w:noProof/>
                <w:webHidden/>
              </w:rPr>
              <w:fldChar w:fldCharType="end"/>
            </w:r>
          </w:hyperlink>
        </w:p>
        <w:p w14:paraId="6253C640" w14:textId="5AF03B92" w:rsidR="00ED089E" w:rsidRPr="001164DE" w:rsidRDefault="00446DC2">
          <w:pPr>
            <w:pStyle w:val="TOC3"/>
            <w:tabs>
              <w:tab w:val="right" w:leader="dot" w:pos="9061"/>
            </w:tabs>
            <w:rPr>
              <w:rFonts w:asciiTheme="minorHAnsi" w:eastAsiaTheme="minorEastAsia" w:hAnsiTheme="minorHAnsi" w:cstheme="minorBidi"/>
              <w:noProof/>
              <w:sz w:val="22"/>
            </w:rPr>
          </w:pPr>
          <w:hyperlink w:anchor="_Toc70073996" w:history="1">
            <w:r w:rsidR="00ED089E" w:rsidRPr="001164DE">
              <w:rPr>
                <w:rStyle w:val="Hyperlink"/>
                <w:rFonts w:ascii="Times New Roman Bold" w:hAnsi="Times New Roman Bold"/>
                <w:noProof/>
              </w:rPr>
              <w:t>4.1.</w:t>
            </w:r>
            <w:r w:rsidR="00ED089E" w:rsidRPr="001164DE">
              <w:rPr>
                <w:rStyle w:val="Hyperlink"/>
                <w:noProof/>
              </w:rPr>
              <w:t xml:space="preserve"> Trang liên hệ đặt báo và ấn phẩm</w:t>
            </w:r>
            <w:r w:rsidR="00ED089E" w:rsidRPr="001164DE">
              <w:rPr>
                <w:noProof/>
                <w:webHidden/>
              </w:rPr>
              <w:tab/>
            </w:r>
            <w:r w:rsidR="00ED089E" w:rsidRPr="001164DE">
              <w:rPr>
                <w:noProof/>
                <w:webHidden/>
              </w:rPr>
              <w:fldChar w:fldCharType="begin"/>
            </w:r>
            <w:r w:rsidR="00ED089E" w:rsidRPr="001164DE">
              <w:rPr>
                <w:noProof/>
                <w:webHidden/>
              </w:rPr>
              <w:instrText xml:space="preserve"> PAGEREF _Toc70073996 \h </w:instrText>
            </w:r>
            <w:r w:rsidR="00ED089E" w:rsidRPr="001164DE">
              <w:rPr>
                <w:noProof/>
                <w:webHidden/>
              </w:rPr>
            </w:r>
            <w:r w:rsidR="00ED089E" w:rsidRPr="001164DE">
              <w:rPr>
                <w:noProof/>
                <w:webHidden/>
              </w:rPr>
              <w:fldChar w:fldCharType="separate"/>
            </w:r>
            <w:r w:rsidR="0045178B">
              <w:rPr>
                <w:noProof/>
                <w:webHidden/>
              </w:rPr>
              <w:t>188</w:t>
            </w:r>
            <w:r w:rsidR="00ED089E" w:rsidRPr="001164DE">
              <w:rPr>
                <w:noProof/>
                <w:webHidden/>
              </w:rPr>
              <w:fldChar w:fldCharType="end"/>
            </w:r>
          </w:hyperlink>
        </w:p>
        <w:p w14:paraId="42E98082" w14:textId="65EBAA87" w:rsidR="00ED089E" w:rsidRPr="001164DE" w:rsidRDefault="00446DC2">
          <w:pPr>
            <w:pStyle w:val="TOC3"/>
            <w:tabs>
              <w:tab w:val="right" w:leader="dot" w:pos="9061"/>
            </w:tabs>
            <w:rPr>
              <w:rFonts w:asciiTheme="minorHAnsi" w:eastAsiaTheme="minorEastAsia" w:hAnsiTheme="minorHAnsi" w:cstheme="minorBidi"/>
              <w:noProof/>
              <w:sz w:val="22"/>
            </w:rPr>
          </w:pPr>
          <w:hyperlink w:anchor="_Toc70073997" w:history="1">
            <w:r w:rsidR="00ED089E" w:rsidRPr="001164DE">
              <w:rPr>
                <w:rStyle w:val="Hyperlink"/>
                <w:rFonts w:ascii="Times New Roman Bold" w:hAnsi="Times New Roman Bold"/>
                <w:noProof/>
              </w:rPr>
              <w:t>4.2.</w:t>
            </w:r>
            <w:r w:rsidR="00ED089E" w:rsidRPr="001164DE">
              <w:rPr>
                <w:rStyle w:val="Hyperlink"/>
                <w:noProof/>
              </w:rPr>
              <w:t xml:space="preserve"> Trang liên hệ đặt quảng cáo</w:t>
            </w:r>
            <w:r w:rsidR="00ED089E" w:rsidRPr="001164DE">
              <w:rPr>
                <w:noProof/>
                <w:webHidden/>
              </w:rPr>
              <w:tab/>
            </w:r>
            <w:r w:rsidR="00ED089E" w:rsidRPr="001164DE">
              <w:rPr>
                <w:noProof/>
                <w:webHidden/>
              </w:rPr>
              <w:fldChar w:fldCharType="begin"/>
            </w:r>
            <w:r w:rsidR="00ED089E" w:rsidRPr="001164DE">
              <w:rPr>
                <w:noProof/>
                <w:webHidden/>
              </w:rPr>
              <w:instrText xml:space="preserve"> PAGEREF _Toc70073997 \h </w:instrText>
            </w:r>
            <w:r w:rsidR="00ED089E" w:rsidRPr="001164DE">
              <w:rPr>
                <w:noProof/>
                <w:webHidden/>
              </w:rPr>
            </w:r>
            <w:r w:rsidR="00ED089E" w:rsidRPr="001164DE">
              <w:rPr>
                <w:noProof/>
                <w:webHidden/>
              </w:rPr>
              <w:fldChar w:fldCharType="separate"/>
            </w:r>
            <w:r w:rsidR="0045178B">
              <w:rPr>
                <w:noProof/>
                <w:webHidden/>
              </w:rPr>
              <w:t>190</w:t>
            </w:r>
            <w:r w:rsidR="00ED089E" w:rsidRPr="001164DE">
              <w:rPr>
                <w:noProof/>
                <w:webHidden/>
              </w:rPr>
              <w:fldChar w:fldCharType="end"/>
            </w:r>
          </w:hyperlink>
        </w:p>
        <w:p w14:paraId="12F3DBBD" w14:textId="3C1C3B14" w:rsidR="00ED089E" w:rsidRPr="001164DE" w:rsidRDefault="00446DC2">
          <w:pPr>
            <w:pStyle w:val="TOC3"/>
            <w:tabs>
              <w:tab w:val="right" w:leader="dot" w:pos="9061"/>
            </w:tabs>
            <w:rPr>
              <w:rFonts w:asciiTheme="minorHAnsi" w:eastAsiaTheme="minorEastAsia" w:hAnsiTheme="minorHAnsi" w:cstheme="minorBidi"/>
              <w:noProof/>
              <w:sz w:val="22"/>
            </w:rPr>
          </w:pPr>
          <w:hyperlink w:anchor="_Toc70073998" w:history="1">
            <w:r w:rsidR="00ED089E" w:rsidRPr="001164DE">
              <w:rPr>
                <w:rStyle w:val="Hyperlink"/>
                <w:rFonts w:ascii="Times New Roman Bold" w:hAnsi="Times New Roman Bold"/>
                <w:noProof/>
              </w:rPr>
              <w:t>4.3.</w:t>
            </w:r>
            <w:r w:rsidR="00ED089E" w:rsidRPr="001164DE">
              <w:rPr>
                <w:rStyle w:val="Hyperlink"/>
                <w:noProof/>
              </w:rPr>
              <w:t xml:space="preserve"> Trang thông tin tòa soạn</w:t>
            </w:r>
            <w:r w:rsidR="00ED089E" w:rsidRPr="001164DE">
              <w:rPr>
                <w:noProof/>
                <w:webHidden/>
              </w:rPr>
              <w:tab/>
            </w:r>
            <w:r w:rsidR="00ED089E" w:rsidRPr="001164DE">
              <w:rPr>
                <w:noProof/>
                <w:webHidden/>
              </w:rPr>
              <w:fldChar w:fldCharType="begin"/>
            </w:r>
            <w:r w:rsidR="00ED089E" w:rsidRPr="001164DE">
              <w:rPr>
                <w:noProof/>
                <w:webHidden/>
              </w:rPr>
              <w:instrText xml:space="preserve"> PAGEREF _Toc70073998 \h </w:instrText>
            </w:r>
            <w:r w:rsidR="00ED089E" w:rsidRPr="001164DE">
              <w:rPr>
                <w:noProof/>
                <w:webHidden/>
              </w:rPr>
            </w:r>
            <w:r w:rsidR="00ED089E" w:rsidRPr="001164DE">
              <w:rPr>
                <w:noProof/>
                <w:webHidden/>
              </w:rPr>
              <w:fldChar w:fldCharType="separate"/>
            </w:r>
            <w:r w:rsidR="0045178B">
              <w:rPr>
                <w:noProof/>
                <w:webHidden/>
              </w:rPr>
              <w:t>191</w:t>
            </w:r>
            <w:r w:rsidR="00ED089E" w:rsidRPr="001164DE">
              <w:rPr>
                <w:noProof/>
                <w:webHidden/>
              </w:rPr>
              <w:fldChar w:fldCharType="end"/>
            </w:r>
          </w:hyperlink>
        </w:p>
        <w:p w14:paraId="30419357" w14:textId="580FCD7F" w:rsidR="00ED089E" w:rsidRPr="001164DE" w:rsidRDefault="00446DC2">
          <w:pPr>
            <w:pStyle w:val="TOC3"/>
            <w:tabs>
              <w:tab w:val="right" w:leader="dot" w:pos="9061"/>
            </w:tabs>
            <w:rPr>
              <w:rFonts w:asciiTheme="minorHAnsi" w:eastAsiaTheme="minorEastAsia" w:hAnsiTheme="minorHAnsi" w:cstheme="minorBidi"/>
              <w:noProof/>
              <w:sz w:val="22"/>
            </w:rPr>
          </w:pPr>
          <w:hyperlink w:anchor="_Toc70073999" w:history="1">
            <w:r w:rsidR="00ED089E" w:rsidRPr="001164DE">
              <w:rPr>
                <w:rStyle w:val="Hyperlink"/>
                <w:rFonts w:ascii="Times New Roman Bold" w:hAnsi="Times New Roman Bold"/>
                <w:noProof/>
              </w:rPr>
              <w:t>4.4.</w:t>
            </w:r>
            <w:r w:rsidR="00ED089E" w:rsidRPr="001164DE">
              <w:rPr>
                <w:rStyle w:val="Hyperlink"/>
                <w:noProof/>
              </w:rPr>
              <w:t xml:space="preserve"> Trang multiple media</w:t>
            </w:r>
            <w:r w:rsidR="00ED089E" w:rsidRPr="001164DE">
              <w:rPr>
                <w:noProof/>
                <w:webHidden/>
              </w:rPr>
              <w:tab/>
            </w:r>
            <w:r w:rsidR="00ED089E" w:rsidRPr="001164DE">
              <w:rPr>
                <w:noProof/>
                <w:webHidden/>
              </w:rPr>
              <w:fldChar w:fldCharType="begin"/>
            </w:r>
            <w:r w:rsidR="00ED089E" w:rsidRPr="001164DE">
              <w:rPr>
                <w:noProof/>
                <w:webHidden/>
              </w:rPr>
              <w:instrText xml:space="preserve"> PAGEREF _Toc70073999 \h </w:instrText>
            </w:r>
            <w:r w:rsidR="00ED089E" w:rsidRPr="001164DE">
              <w:rPr>
                <w:noProof/>
                <w:webHidden/>
              </w:rPr>
            </w:r>
            <w:r w:rsidR="00ED089E" w:rsidRPr="001164DE">
              <w:rPr>
                <w:noProof/>
                <w:webHidden/>
              </w:rPr>
              <w:fldChar w:fldCharType="separate"/>
            </w:r>
            <w:r w:rsidR="0045178B">
              <w:rPr>
                <w:noProof/>
                <w:webHidden/>
              </w:rPr>
              <w:t>192</w:t>
            </w:r>
            <w:r w:rsidR="00ED089E" w:rsidRPr="001164DE">
              <w:rPr>
                <w:noProof/>
                <w:webHidden/>
              </w:rPr>
              <w:fldChar w:fldCharType="end"/>
            </w:r>
          </w:hyperlink>
        </w:p>
        <w:p w14:paraId="5EBE347D" w14:textId="76A84F8E" w:rsidR="00ED089E" w:rsidRPr="001164DE" w:rsidRDefault="00446DC2">
          <w:pPr>
            <w:pStyle w:val="TOC3"/>
            <w:tabs>
              <w:tab w:val="right" w:leader="dot" w:pos="9061"/>
            </w:tabs>
            <w:rPr>
              <w:rFonts w:asciiTheme="minorHAnsi" w:eastAsiaTheme="minorEastAsia" w:hAnsiTheme="minorHAnsi" w:cstheme="minorBidi"/>
              <w:noProof/>
              <w:sz w:val="22"/>
            </w:rPr>
          </w:pPr>
          <w:hyperlink w:anchor="_Toc70074000" w:history="1">
            <w:r w:rsidR="00ED089E" w:rsidRPr="001164DE">
              <w:rPr>
                <w:rStyle w:val="Hyperlink"/>
                <w:rFonts w:ascii="Times New Roman Bold" w:hAnsi="Times New Roman Bold"/>
                <w:noProof/>
              </w:rPr>
              <w:t>4.5.</w:t>
            </w:r>
            <w:r w:rsidR="00ED089E" w:rsidRPr="001164DE">
              <w:rPr>
                <w:rStyle w:val="Hyperlink"/>
                <w:noProof/>
              </w:rPr>
              <w:t xml:space="preserve"> Trang danh sách chủ đề giao lưu trực tuyến</w:t>
            </w:r>
            <w:r w:rsidR="00ED089E" w:rsidRPr="001164DE">
              <w:rPr>
                <w:noProof/>
                <w:webHidden/>
              </w:rPr>
              <w:tab/>
            </w:r>
            <w:r w:rsidR="00ED089E" w:rsidRPr="001164DE">
              <w:rPr>
                <w:noProof/>
                <w:webHidden/>
              </w:rPr>
              <w:fldChar w:fldCharType="begin"/>
            </w:r>
            <w:r w:rsidR="00ED089E" w:rsidRPr="001164DE">
              <w:rPr>
                <w:noProof/>
                <w:webHidden/>
              </w:rPr>
              <w:instrText xml:space="preserve"> PAGEREF _Toc70074000 \h </w:instrText>
            </w:r>
            <w:r w:rsidR="00ED089E" w:rsidRPr="001164DE">
              <w:rPr>
                <w:noProof/>
                <w:webHidden/>
              </w:rPr>
            </w:r>
            <w:r w:rsidR="00ED089E" w:rsidRPr="001164DE">
              <w:rPr>
                <w:noProof/>
                <w:webHidden/>
              </w:rPr>
              <w:fldChar w:fldCharType="separate"/>
            </w:r>
            <w:r w:rsidR="0045178B">
              <w:rPr>
                <w:noProof/>
                <w:webHidden/>
              </w:rPr>
              <w:t>193</w:t>
            </w:r>
            <w:r w:rsidR="00ED089E" w:rsidRPr="001164DE">
              <w:rPr>
                <w:noProof/>
                <w:webHidden/>
              </w:rPr>
              <w:fldChar w:fldCharType="end"/>
            </w:r>
          </w:hyperlink>
        </w:p>
        <w:p w14:paraId="41F08EFB" w14:textId="66C5159E" w:rsidR="00ED089E" w:rsidRPr="001164DE" w:rsidRDefault="00446DC2">
          <w:pPr>
            <w:pStyle w:val="TOC3"/>
            <w:tabs>
              <w:tab w:val="right" w:leader="dot" w:pos="9061"/>
            </w:tabs>
            <w:rPr>
              <w:rFonts w:asciiTheme="minorHAnsi" w:eastAsiaTheme="minorEastAsia" w:hAnsiTheme="minorHAnsi" w:cstheme="minorBidi"/>
              <w:noProof/>
              <w:sz w:val="22"/>
            </w:rPr>
          </w:pPr>
          <w:hyperlink w:anchor="_Toc70074001" w:history="1">
            <w:r w:rsidR="00ED089E" w:rsidRPr="001164DE">
              <w:rPr>
                <w:rStyle w:val="Hyperlink"/>
                <w:rFonts w:ascii="Times New Roman Bold" w:hAnsi="Times New Roman Bold"/>
                <w:noProof/>
              </w:rPr>
              <w:t>4.6.</w:t>
            </w:r>
            <w:r w:rsidR="00ED089E" w:rsidRPr="001164DE">
              <w:rPr>
                <w:rStyle w:val="Hyperlink"/>
                <w:noProof/>
              </w:rPr>
              <w:t xml:space="preserve"> Trang chi tiết chủ đề giao lưu trực tuyến</w:t>
            </w:r>
            <w:r w:rsidR="00ED089E" w:rsidRPr="001164DE">
              <w:rPr>
                <w:noProof/>
                <w:webHidden/>
              </w:rPr>
              <w:tab/>
            </w:r>
            <w:r w:rsidR="00ED089E" w:rsidRPr="001164DE">
              <w:rPr>
                <w:noProof/>
                <w:webHidden/>
              </w:rPr>
              <w:fldChar w:fldCharType="begin"/>
            </w:r>
            <w:r w:rsidR="00ED089E" w:rsidRPr="001164DE">
              <w:rPr>
                <w:noProof/>
                <w:webHidden/>
              </w:rPr>
              <w:instrText xml:space="preserve"> PAGEREF _Toc70074001 \h </w:instrText>
            </w:r>
            <w:r w:rsidR="00ED089E" w:rsidRPr="001164DE">
              <w:rPr>
                <w:noProof/>
                <w:webHidden/>
              </w:rPr>
            </w:r>
            <w:r w:rsidR="00ED089E" w:rsidRPr="001164DE">
              <w:rPr>
                <w:noProof/>
                <w:webHidden/>
              </w:rPr>
              <w:fldChar w:fldCharType="separate"/>
            </w:r>
            <w:r w:rsidR="0045178B">
              <w:rPr>
                <w:noProof/>
                <w:webHidden/>
              </w:rPr>
              <w:t>196</w:t>
            </w:r>
            <w:r w:rsidR="00ED089E" w:rsidRPr="001164DE">
              <w:rPr>
                <w:noProof/>
                <w:webHidden/>
              </w:rPr>
              <w:fldChar w:fldCharType="end"/>
            </w:r>
          </w:hyperlink>
        </w:p>
        <w:p w14:paraId="44A9F86B" w14:textId="405895AF" w:rsidR="00ED089E" w:rsidRPr="001164DE" w:rsidRDefault="00446DC2">
          <w:pPr>
            <w:pStyle w:val="TOC1"/>
            <w:tabs>
              <w:tab w:val="right" w:leader="dot" w:pos="9061"/>
            </w:tabs>
            <w:rPr>
              <w:rFonts w:asciiTheme="minorHAnsi" w:eastAsiaTheme="minorEastAsia" w:hAnsiTheme="minorHAnsi" w:cstheme="minorBidi"/>
              <w:noProof/>
              <w:sz w:val="22"/>
            </w:rPr>
          </w:pPr>
          <w:hyperlink w:anchor="_Toc70074002" w:history="1">
            <w:r w:rsidR="00ED089E" w:rsidRPr="001164DE">
              <w:rPr>
                <w:rStyle w:val="Hyperlink"/>
                <w:rFonts w:ascii="Times New Roman Bold" w:hAnsi="Times New Roman Bold"/>
                <w:noProof/>
              </w:rPr>
              <w:t>V.</w:t>
            </w:r>
            <w:r w:rsidR="00ED089E" w:rsidRPr="001164DE">
              <w:rPr>
                <w:rStyle w:val="Hyperlink"/>
                <w:noProof/>
              </w:rPr>
              <w:t xml:space="preserve"> THIẾT KẾ KIẾN TRÚC QUẢN TRỊ NỘI DUNG</w:t>
            </w:r>
            <w:r w:rsidR="00ED089E" w:rsidRPr="001164DE">
              <w:rPr>
                <w:noProof/>
                <w:webHidden/>
              </w:rPr>
              <w:tab/>
            </w:r>
            <w:r w:rsidR="00ED089E" w:rsidRPr="001164DE">
              <w:rPr>
                <w:noProof/>
                <w:webHidden/>
              </w:rPr>
              <w:fldChar w:fldCharType="begin"/>
            </w:r>
            <w:r w:rsidR="00ED089E" w:rsidRPr="001164DE">
              <w:rPr>
                <w:noProof/>
                <w:webHidden/>
              </w:rPr>
              <w:instrText xml:space="preserve"> PAGEREF _Toc70074002 \h </w:instrText>
            </w:r>
            <w:r w:rsidR="00ED089E" w:rsidRPr="001164DE">
              <w:rPr>
                <w:noProof/>
                <w:webHidden/>
              </w:rPr>
            </w:r>
            <w:r w:rsidR="00ED089E" w:rsidRPr="001164DE">
              <w:rPr>
                <w:noProof/>
                <w:webHidden/>
              </w:rPr>
              <w:fldChar w:fldCharType="separate"/>
            </w:r>
            <w:r w:rsidR="0045178B">
              <w:rPr>
                <w:noProof/>
                <w:webHidden/>
              </w:rPr>
              <w:t>198</w:t>
            </w:r>
            <w:r w:rsidR="00ED089E" w:rsidRPr="001164DE">
              <w:rPr>
                <w:noProof/>
                <w:webHidden/>
              </w:rPr>
              <w:fldChar w:fldCharType="end"/>
            </w:r>
          </w:hyperlink>
        </w:p>
        <w:p w14:paraId="47ABF46A" w14:textId="5CF36990" w:rsidR="00ED089E" w:rsidRPr="001164DE" w:rsidRDefault="00446DC2">
          <w:pPr>
            <w:pStyle w:val="TOC2"/>
            <w:rPr>
              <w:rFonts w:asciiTheme="minorHAnsi" w:eastAsiaTheme="minorEastAsia" w:hAnsiTheme="minorHAnsi" w:cstheme="minorBidi"/>
              <w:noProof/>
              <w:sz w:val="22"/>
            </w:rPr>
          </w:pPr>
          <w:hyperlink w:anchor="_Toc70074003" w:history="1">
            <w:r w:rsidR="00ED089E" w:rsidRPr="001164DE">
              <w:rPr>
                <w:rStyle w:val="Hyperlink"/>
                <w:rFonts w:ascii="Times New Roman Bold" w:hAnsi="Times New Roman Bold"/>
                <w:noProof/>
              </w:rPr>
              <w:t>1.</w:t>
            </w:r>
            <w:r w:rsidR="00ED089E" w:rsidRPr="001164DE">
              <w:rPr>
                <w:rStyle w:val="Hyperlink"/>
                <w:noProof/>
              </w:rPr>
              <w:t xml:space="preserve"> Thư viện nội dung</w:t>
            </w:r>
            <w:r w:rsidR="00ED089E" w:rsidRPr="001164DE">
              <w:rPr>
                <w:noProof/>
                <w:webHidden/>
              </w:rPr>
              <w:tab/>
            </w:r>
            <w:r w:rsidR="00ED089E" w:rsidRPr="001164DE">
              <w:rPr>
                <w:noProof/>
                <w:webHidden/>
              </w:rPr>
              <w:fldChar w:fldCharType="begin"/>
            </w:r>
            <w:r w:rsidR="00ED089E" w:rsidRPr="001164DE">
              <w:rPr>
                <w:noProof/>
                <w:webHidden/>
              </w:rPr>
              <w:instrText xml:space="preserve"> PAGEREF _Toc70074003 \h </w:instrText>
            </w:r>
            <w:r w:rsidR="00ED089E" w:rsidRPr="001164DE">
              <w:rPr>
                <w:noProof/>
                <w:webHidden/>
              </w:rPr>
            </w:r>
            <w:r w:rsidR="00ED089E" w:rsidRPr="001164DE">
              <w:rPr>
                <w:noProof/>
                <w:webHidden/>
              </w:rPr>
              <w:fldChar w:fldCharType="separate"/>
            </w:r>
            <w:r w:rsidR="0045178B">
              <w:rPr>
                <w:noProof/>
                <w:webHidden/>
              </w:rPr>
              <w:t>198</w:t>
            </w:r>
            <w:r w:rsidR="00ED089E" w:rsidRPr="001164DE">
              <w:rPr>
                <w:noProof/>
                <w:webHidden/>
              </w:rPr>
              <w:fldChar w:fldCharType="end"/>
            </w:r>
          </w:hyperlink>
        </w:p>
        <w:p w14:paraId="2ACC74A7" w14:textId="1E6D7896" w:rsidR="00ED089E" w:rsidRPr="001164DE" w:rsidRDefault="00446DC2">
          <w:pPr>
            <w:pStyle w:val="TOC3"/>
            <w:tabs>
              <w:tab w:val="right" w:leader="dot" w:pos="9061"/>
            </w:tabs>
            <w:rPr>
              <w:rFonts w:asciiTheme="minorHAnsi" w:eastAsiaTheme="minorEastAsia" w:hAnsiTheme="minorHAnsi" w:cstheme="minorBidi"/>
              <w:noProof/>
              <w:sz w:val="22"/>
            </w:rPr>
          </w:pPr>
          <w:hyperlink w:anchor="_Toc70074004" w:history="1">
            <w:r w:rsidR="00ED089E" w:rsidRPr="001164DE">
              <w:rPr>
                <w:rStyle w:val="Hyperlink"/>
                <w:rFonts w:ascii="Times New Roman Bold" w:hAnsi="Times New Roman Bold"/>
                <w:noProof/>
              </w:rPr>
              <w:t>1.1.</w:t>
            </w:r>
            <w:r w:rsidR="00ED089E" w:rsidRPr="001164DE">
              <w:rPr>
                <w:rStyle w:val="Hyperlink"/>
                <w:noProof/>
              </w:rPr>
              <w:t xml:space="preserve"> Thành phần</w:t>
            </w:r>
            <w:r w:rsidR="00ED089E" w:rsidRPr="001164DE">
              <w:rPr>
                <w:noProof/>
                <w:webHidden/>
              </w:rPr>
              <w:tab/>
            </w:r>
            <w:r w:rsidR="00ED089E" w:rsidRPr="001164DE">
              <w:rPr>
                <w:noProof/>
                <w:webHidden/>
              </w:rPr>
              <w:fldChar w:fldCharType="begin"/>
            </w:r>
            <w:r w:rsidR="00ED089E" w:rsidRPr="001164DE">
              <w:rPr>
                <w:noProof/>
                <w:webHidden/>
              </w:rPr>
              <w:instrText xml:space="preserve"> PAGEREF _Toc70074004 \h </w:instrText>
            </w:r>
            <w:r w:rsidR="00ED089E" w:rsidRPr="001164DE">
              <w:rPr>
                <w:noProof/>
                <w:webHidden/>
              </w:rPr>
            </w:r>
            <w:r w:rsidR="00ED089E" w:rsidRPr="001164DE">
              <w:rPr>
                <w:noProof/>
                <w:webHidden/>
              </w:rPr>
              <w:fldChar w:fldCharType="separate"/>
            </w:r>
            <w:r w:rsidR="0045178B">
              <w:rPr>
                <w:noProof/>
                <w:webHidden/>
              </w:rPr>
              <w:t>198</w:t>
            </w:r>
            <w:r w:rsidR="00ED089E" w:rsidRPr="001164DE">
              <w:rPr>
                <w:noProof/>
                <w:webHidden/>
              </w:rPr>
              <w:fldChar w:fldCharType="end"/>
            </w:r>
          </w:hyperlink>
        </w:p>
        <w:p w14:paraId="00A404F6" w14:textId="6EB0E710" w:rsidR="00ED089E" w:rsidRPr="001164DE" w:rsidRDefault="00446DC2">
          <w:pPr>
            <w:pStyle w:val="TOC3"/>
            <w:tabs>
              <w:tab w:val="right" w:leader="dot" w:pos="9061"/>
            </w:tabs>
            <w:rPr>
              <w:rFonts w:asciiTheme="minorHAnsi" w:eastAsiaTheme="minorEastAsia" w:hAnsiTheme="minorHAnsi" w:cstheme="minorBidi"/>
              <w:noProof/>
              <w:sz w:val="22"/>
            </w:rPr>
          </w:pPr>
          <w:hyperlink w:anchor="_Toc70074005" w:history="1">
            <w:r w:rsidR="00ED089E" w:rsidRPr="001164DE">
              <w:rPr>
                <w:rStyle w:val="Hyperlink"/>
                <w:rFonts w:ascii="Times New Roman Bold" w:hAnsi="Times New Roman Bold"/>
                <w:noProof/>
              </w:rPr>
              <w:t>1.2.</w:t>
            </w:r>
            <w:r w:rsidR="00ED089E" w:rsidRPr="001164DE">
              <w:rPr>
                <w:rStyle w:val="Hyperlink"/>
                <w:noProof/>
              </w:rPr>
              <w:t xml:space="preserve"> Mô tả thành phần</w:t>
            </w:r>
            <w:r w:rsidR="00ED089E" w:rsidRPr="001164DE">
              <w:rPr>
                <w:noProof/>
                <w:webHidden/>
              </w:rPr>
              <w:tab/>
            </w:r>
            <w:r w:rsidR="00ED089E" w:rsidRPr="001164DE">
              <w:rPr>
                <w:noProof/>
                <w:webHidden/>
              </w:rPr>
              <w:fldChar w:fldCharType="begin"/>
            </w:r>
            <w:r w:rsidR="00ED089E" w:rsidRPr="001164DE">
              <w:rPr>
                <w:noProof/>
                <w:webHidden/>
              </w:rPr>
              <w:instrText xml:space="preserve"> PAGEREF _Toc70074005 \h </w:instrText>
            </w:r>
            <w:r w:rsidR="00ED089E" w:rsidRPr="001164DE">
              <w:rPr>
                <w:noProof/>
                <w:webHidden/>
              </w:rPr>
            </w:r>
            <w:r w:rsidR="00ED089E" w:rsidRPr="001164DE">
              <w:rPr>
                <w:noProof/>
                <w:webHidden/>
              </w:rPr>
              <w:fldChar w:fldCharType="separate"/>
            </w:r>
            <w:r w:rsidR="0045178B">
              <w:rPr>
                <w:noProof/>
                <w:webHidden/>
              </w:rPr>
              <w:t>198</w:t>
            </w:r>
            <w:r w:rsidR="00ED089E" w:rsidRPr="001164DE">
              <w:rPr>
                <w:noProof/>
                <w:webHidden/>
              </w:rPr>
              <w:fldChar w:fldCharType="end"/>
            </w:r>
          </w:hyperlink>
        </w:p>
        <w:p w14:paraId="2F5F0020" w14:textId="15B572B7" w:rsidR="00ED089E" w:rsidRPr="001164DE" w:rsidRDefault="00446DC2">
          <w:pPr>
            <w:pStyle w:val="TOC3"/>
            <w:tabs>
              <w:tab w:val="right" w:leader="dot" w:pos="9061"/>
            </w:tabs>
            <w:rPr>
              <w:rFonts w:asciiTheme="minorHAnsi" w:eastAsiaTheme="minorEastAsia" w:hAnsiTheme="minorHAnsi" w:cstheme="minorBidi"/>
              <w:noProof/>
              <w:sz w:val="22"/>
            </w:rPr>
          </w:pPr>
          <w:hyperlink w:anchor="_Toc70074006" w:history="1">
            <w:r w:rsidR="00ED089E" w:rsidRPr="001164DE">
              <w:rPr>
                <w:rStyle w:val="Hyperlink"/>
                <w:rFonts w:ascii="Times New Roman Bold" w:hAnsi="Times New Roman Bold"/>
                <w:noProof/>
              </w:rPr>
              <w:t>1.3.</w:t>
            </w:r>
            <w:r w:rsidR="00ED089E" w:rsidRPr="001164DE">
              <w:rPr>
                <w:rStyle w:val="Hyperlink"/>
                <w:noProof/>
              </w:rPr>
              <w:t xml:space="preserve"> Chi tiết luồng xử lý</w:t>
            </w:r>
            <w:r w:rsidR="00ED089E" w:rsidRPr="001164DE">
              <w:rPr>
                <w:noProof/>
                <w:webHidden/>
              </w:rPr>
              <w:tab/>
            </w:r>
            <w:r w:rsidR="00ED089E" w:rsidRPr="001164DE">
              <w:rPr>
                <w:noProof/>
                <w:webHidden/>
              </w:rPr>
              <w:fldChar w:fldCharType="begin"/>
            </w:r>
            <w:r w:rsidR="00ED089E" w:rsidRPr="001164DE">
              <w:rPr>
                <w:noProof/>
                <w:webHidden/>
              </w:rPr>
              <w:instrText xml:space="preserve"> PAGEREF _Toc70074006 \h </w:instrText>
            </w:r>
            <w:r w:rsidR="00ED089E" w:rsidRPr="001164DE">
              <w:rPr>
                <w:noProof/>
                <w:webHidden/>
              </w:rPr>
            </w:r>
            <w:r w:rsidR="00ED089E" w:rsidRPr="001164DE">
              <w:rPr>
                <w:noProof/>
                <w:webHidden/>
              </w:rPr>
              <w:fldChar w:fldCharType="separate"/>
            </w:r>
            <w:r w:rsidR="0045178B">
              <w:rPr>
                <w:noProof/>
                <w:webHidden/>
              </w:rPr>
              <w:t>199</w:t>
            </w:r>
            <w:r w:rsidR="00ED089E" w:rsidRPr="001164DE">
              <w:rPr>
                <w:noProof/>
                <w:webHidden/>
              </w:rPr>
              <w:fldChar w:fldCharType="end"/>
            </w:r>
          </w:hyperlink>
        </w:p>
        <w:p w14:paraId="6A948C49" w14:textId="00353D2F" w:rsidR="00ED089E" w:rsidRPr="001164DE" w:rsidRDefault="00446DC2">
          <w:pPr>
            <w:pStyle w:val="TOC2"/>
            <w:rPr>
              <w:rFonts w:asciiTheme="minorHAnsi" w:eastAsiaTheme="minorEastAsia" w:hAnsiTheme="minorHAnsi" w:cstheme="minorBidi"/>
              <w:noProof/>
              <w:sz w:val="22"/>
            </w:rPr>
          </w:pPr>
          <w:hyperlink w:anchor="_Toc70074007" w:history="1">
            <w:r w:rsidR="00ED089E" w:rsidRPr="001164DE">
              <w:rPr>
                <w:rStyle w:val="Hyperlink"/>
                <w:rFonts w:ascii="Times New Roman Bold" w:hAnsi="Times New Roman Bold"/>
                <w:noProof/>
              </w:rPr>
              <w:t>2.</w:t>
            </w:r>
            <w:r w:rsidR="00ED089E" w:rsidRPr="001164DE">
              <w:rPr>
                <w:rStyle w:val="Hyperlink"/>
                <w:noProof/>
              </w:rPr>
              <w:t xml:space="preserve"> Danh mục phân loại nội dung (Categories)</w:t>
            </w:r>
            <w:r w:rsidR="00ED089E" w:rsidRPr="001164DE">
              <w:rPr>
                <w:noProof/>
                <w:webHidden/>
              </w:rPr>
              <w:tab/>
            </w:r>
            <w:r w:rsidR="00ED089E" w:rsidRPr="001164DE">
              <w:rPr>
                <w:noProof/>
                <w:webHidden/>
              </w:rPr>
              <w:fldChar w:fldCharType="begin"/>
            </w:r>
            <w:r w:rsidR="00ED089E" w:rsidRPr="001164DE">
              <w:rPr>
                <w:noProof/>
                <w:webHidden/>
              </w:rPr>
              <w:instrText xml:space="preserve"> PAGEREF _Toc70074007 \h </w:instrText>
            </w:r>
            <w:r w:rsidR="00ED089E" w:rsidRPr="001164DE">
              <w:rPr>
                <w:noProof/>
                <w:webHidden/>
              </w:rPr>
            </w:r>
            <w:r w:rsidR="00ED089E" w:rsidRPr="001164DE">
              <w:rPr>
                <w:noProof/>
                <w:webHidden/>
              </w:rPr>
              <w:fldChar w:fldCharType="separate"/>
            </w:r>
            <w:r w:rsidR="0045178B">
              <w:rPr>
                <w:noProof/>
                <w:webHidden/>
              </w:rPr>
              <w:t>200</w:t>
            </w:r>
            <w:r w:rsidR="00ED089E" w:rsidRPr="001164DE">
              <w:rPr>
                <w:noProof/>
                <w:webHidden/>
              </w:rPr>
              <w:fldChar w:fldCharType="end"/>
            </w:r>
          </w:hyperlink>
        </w:p>
        <w:p w14:paraId="5FD6CEDB" w14:textId="58A8B14B" w:rsidR="00ED089E" w:rsidRPr="001164DE" w:rsidRDefault="00446DC2">
          <w:pPr>
            <w:pStyle w:val="TOC3"/>
            <w:tabs>
              <w:tab w:val="right" w:leader="dot" w:pos="9061"/>
            </w:tabs>
            <w:rPr>
              <w:rFonts w:asciiTheme="minorHAnsi" w:eastAsiaTheme="minorEastAsia" w:hAnsiTheme="minorHAnsi" w:cstheme="minorBidi"/>
              <w:noProof/>
              <w:sz w:val="22"/>
            </w:rPr>
          </w:pPr>
          <w:hyperlink w:anchor="_Toc70074008" w:history="1">
            <w:r w:rsidR="00ED089E" w:rsidRPr="001164DE">
              <w:rPr>
                <w:rStyle w:val="Hyperlink"/>
                <w:rFonts w:ascii="Times New Roman Bold" w:hAnsi="Times New Roman Bold"/>
                <w:noProof/>
              </w:rPr>
              <w:t>2.1.</w:t>
            </w:r>
            <w:r w:rsidR="00ED089E" w:rsidRPr="001164DE">
              <w:rPr>
                <w:rStyle w:val="Hyperlink"/>
                <w:noProof/>
              </w:rPr>
              <w:t xml:space="preserve"> Thành phần</w:t>
            </w:r>
            <w:r w:rsidR="00ED089E" w:rsidRPr="001164DE">
              <w:rPr>
                <w:noProof/>
                <w:webHidden/>
              </w:rPr>
              <w:tab/>
            </w:r>
            <w:r w:rsidR="00ED089E" w:rsidRPr="001164DE">
              <w:rPr>
                <w:noProof/>
                <w:webHidden/>
              </w:rPr>
              <w:fldChar w:fldCharType="begin"/>
            </w:r>
            <w:r w:rsidR="00ED089E" w:rsidRPr="001164DE">
              <w:rPr>
                <w:noProof/>
                <w:webHidden/>
              </w:rPr>
              <w:instrText xml:space="preserve"> PAGEREF _Toc70074008 \h </w:instrText>
            </w:r>
            <w:r w:rsidR="00ED089E" w:rsidRPr="001164DE">
              <w:rPr>
                <w:noProof/>
                <w:webHidden/>
              </w:rPr>
            </w:r>
            <w:r w:rsidR="00ED089E" w:rsidRPr="001164DE">
              <w:rPr>
                <w:noProof/>
                <w:webHidden/>
              </w:rPr>
              <w:fldChar w:fldCharType="separate"/>
            </w:r>
            <w:r w:rsidR="0045178B">
              <w:rPr>
                <w:noProof/>
                <w:webHidden/>
              </w:rPr>
              <w:t>200</w:t>
            </w:r>
            <w:r w:rsidR="00ED089E" w:rsidRPr="001164DE">
              <w:rPr>
                <w:noProof/>
                <w:webHidden/>
              </w:rPr>
              <w:fldChar w:fldCharType="end"/>
            </w:r>
          </w:hyperlink>
        </w:p>
        <w:p w14:paraId="4ECA9328" w14:textId="3F171A29" w:rsidR="00ED089E" w:rsidRPr="001164DE" w:rsidRDefault="00446DC2">
          <w:pPr>
            <w:pStyle w:val="TOC3"/>
            <w:tabs>
              <w:tab w:val="right" w:leader="dot" w:pos="9061"/>
            </w:tabs>
            <w:rPr>
              <w:rFonts w:asciiTheme="minorHAnsi" w:eastAsiaTheme="minorEastAsia" w:hAnsiTheme="minorHAnsi" w:cstheme="minorBidi"/>
              <w:noProof/>
              <w:sz w:val="22"/>
            </w:rPr>
          </w:pPr>
          <w:hyperlink w:anchor="_Toc70074009" w:history="1">
            <w:r w:rsidR="00ED089E" w:rsidRPr="001164DE">
              <w:rPr>
                <w:rStyle w:val="Hyperlink"/>
                <w:rFonts w:ascii="Times New Roman Bold" w:hAnsi="Times New Roman Bold"/>
                <w:noProof/>
              </w:rPr>
              <w:t>2.2.</w:t>
            </w:r>
            <w:r w:rsidR="00ED089E" w:rsidRPr="001164DE">
              <w:rPr>
                <w:rStyle w:val="Hyperlink"/>
                <w:noProof/>
              </w:rPr>
              <w:t xml:space="preserve"> Mô tả thành phần</w:t>
            </w:r>
            <w:r w:rsidR="00ED089E" w:rsidRPr="001164DE">
              <w:rPr>
                <w:noProof/>
                <w:webHidden/>
              </w:rPr>
              <w:tab/>
            </w:r>
            <w:r w:rsidR="00ED089E" w:rsidRPr="001164DE">
              <w:rPr>
                <w:noProof/>
                <w:webHidden/>
              </w:rPr>
              <w:fldChar w:fldCharType="begin"/>
            </w:r>
            <w:r w:rsidR="00ED089E" w:rsidRPr="001164DE">
              <w:rPr>
                <w:noProof/>
                <w:webHidden/>
              </w:rPr>
              <w:instrText xml:space="preserve"> PAGEREF _Toc70074009 \h </w:instrText>
            </w:r>
            <w:r w:rsidR="00ED089E" w:rsidRPr="001164DE">
              <w:rPr>
                <w:noProof/>
                <w:webHidden/>
              </w:rPr>
            </w:r>
            <w:r w:rsidR="00ED089E" w:rsidRPr="001164DE">
              <w:rPr>
                <w:noProof/>
                <w:webHidden/>
              </w:rPr>
              <w:fldChar w:fldCharType="separate"/>
            </w:r>
            <w:r w:rsidR="0045178B">
              <w:rPr>
                <w:noProof/>
                <w:webHidden/>
              </w:rPr>
              <w:t>200</w:t>
            </w:r>
            <w:r w:rsidR="00ED089E" w:rsidRPr="001164DE">
              <w:rPr>
                <w:noProof/>
                <w:webHidden/>
              </w:rPr>
              <w:fldChar w:fldCharType="end"/>
            </w:r>
          </w:hyperlink>
        </w:p>
        <w:p w14:paraId="4C7C3913" w14:textId="3F3B57ED" w:rsidR="00ED089E" w:rsidRPr="001164DE" w:rsidRDefault="00446DC2">
          <w:pPr>
            <w:pStyle w:val="TOC3"/>
            <w:tabs>
              <w:tab w:val="right" w:leader="dot" w:pos="9061"/>
            </w:tabs>
            <w:rPr>
              <w:rFonts w:asciiTheme="minorHAnsi" w:eastAsiaTheme="minorEastAsia" w:hAnsiTheme="minorHAnsi" w:cstheme="minorBidi"/>
              <w:noProof/>
              <w:sz w:val="22"/>
            </w:rPr>
          </w:pPr>
          <w:hyperlink w:anchor="_Toc70074010" w:history="1">
            <w:r w:rsidR="00ED089E" w:rsidRPr="001164DE">
              <w:rPr>
                <w:rStyle w:val="Hyperlink"/>
                <w:rFonts w:ascii="Times New Roman Bold" w:hAnsi="Times New Roman Bold"/>
                <w:noProof/>
              </w:rPr>
              <w:t>2.3.</w:t>
            </w:r>
            <w:r w:rsidR="00ED089E" w:rsidRPr="001164DE">
              <w:rPr>
                <w:rStyle w:val="Hyperlink"/>
                <w:noProof/>
              </w:rPr>
              <w:t xml:space="preserve"> Chi tiết luồng xử lý</w:t>
            </w:r>
            <w:r w:rsidR="00ED089E" w:rsidRPr="001164DE">
              <w:rPr>
                <w:noProof/>
                <w:webHidden/>
              </w:rPr>
              <w:tab/>
            </w:r>
            <w:r w:rsidR="00ED089E" w:rsidRPr="001164DE">
              <w:rPr>
                <w:noProof/>
                <w:webHidden/>
              </w:rPr>
              <w:fldChar w:fldCharType="begin"/>
            </w:r>
            <w:r w:rsidR="00ED089E" w:rsidRPr="001164DE">
              <w:rPr>
                <w:noProof/>
                <w:webHidden/>
              </w:rPr>
              <w:instrText xml:space="preserve"> PAGEREF _Toc70074010 \h </w:instrText>
            </w:r>
            <w:r w:rsidR="00ED089E" w:rsidRPr="001164DE">
              <w:rPr>
                <w:noProof/>
                <w:webHidden/>
              </w:rPr>
            </w:r>
            <w:r w:rsidR="00ED089E" w:rsidRPr="001164DE">
              <w:rPr>
                <w:noProof/>
                <w:webHidden/>
              </w:rPr>
              <w:fldChar w:fldCharType="separate"/>
            </w:r>
            <w:r w:rsidR="0045178B">
              <w:rPr>
                <w:noProof/>
                <w:webHidden/>
              </w:rPr>
              <w:t>202</w:t>
            </w:r>
            <w:r w:rsidR="00ED089E" w:rsidRPr="001164DE">
              <w:rPr>
                <w:noProof/>
                <w:webHidden/>
              </w:rPr>
              <w:fldChar w:fldCharType="end"/>
            </w:r>
          </w:hyperlink>
        </w:p>
        <w:p w14:paraId="54A67C0C" w14:textId="08E40F89" w:rsidR="00ED089E" w:rsidRPr="001164DE" w:rsidRDefault="00446DC2">
          <w:pPr>
            <w:pStyle w:val="TOC2"/>
            <w:rPr>
              <w:rFonts w:asciiTheme="minorHAnsi" w:eastAsiaTheme="minorEastAsia" w:hAnsiTheme="minorHAnsi" w:cstheme="minorBidi"/>
              <w:noProof/>
              <w:sz w:val="22"/>
            </w:rPr>
          </w:pPr>
          <w:hyperlink w:anchor="_Toc70074011" w:history="1">
            <w:r w:rsidR="00ED089E" w:rsidRPr="001164DE">
              <w:rPr>
                <w:rStyle w:val="Hyperlink"/>
                <w:rFonts w:ascii="Times New Roman Bold" w:hAnsi="Times New Roman Bold"/>
                <w:noProof/>
              </w:rPr>
              <w:t>3.</w:t>
            </w:r>
            <w:r w:rsidR="00ED089E" w:rsidRPr="001164DE">
              <w:rPr>
                <w:rStyle w:val="Hyperlink"/>
                <w:noProof/>
              </w:rPr>
              <w:t xml:space="preserve"> Mẫu soạn Tin bài (Authoring Templates)</w:t>
            </w:r>
            <w:r w:rsidR="00ED089E" w:rsidRPr="001164DE">
              <w:rPr>
                <w:noProof/>
                <w:webHidden/>
              </w:rPr>
              <w:tab/>
            </w:r>
            <w:r w:rsidR="00ED089E" w:rsidRPr="001164DE">
              <w:rPr>
                <w:noProof/>
                <w:webHidden/>
              </w:rPr>
              <w:fldChar w:fldCharType="begin"/>
            </w:r>
            <w:r w:rsidR="00ED089E" w:rsidRPr="001164DE">
              <w:rPr>
                <w:noProof/>
                <w:webHidden/>
              </w:rPr>
              <w:instrText xml:space="preserve"> PAGEREF _Toc70074011 \h </w:instrText>
            </w:r>
            <w:r w:rsidR="00ED089E" w:rsidRPr="001164DE">
              <w:rPr>
                <w:noProof/>
                <w:webHidden/>
              </w:rPr>
            </w:r>
            <w:r w:rsidR="00ED089E" w:rsidRPr="001164DE">
              <w:rPr>
                <w:noProof/>
                <w:webHidden/>
              </w:rPr>
              <w:fldChar w:fldCharType="separate"/>
            </w:r>
            <w:r w:rsidR="0045178B">
              <w:rPr>
                <w:noProof/>
                <w:webHidden/>
              </w:rPr>
              <w:t>203</w:t>
            </w:r>
            <w:r w:rsidR="00ED089E" w:rsidRPr="001164DE">
              <w:rPr>
                <w:noProof/>
                <w:webHidden/>
              </w:rPr>
              <w:fldChar w:fldCharType="end"/>
            </w:r>
          </w:hyperlink>
        </w:p>
        <w:p w14:paraId="11F1B2A7" w14:textId="6DB79375" w:rsidR="00ED089E" w:rsidRPr="001164DE" w:rsidRDefault="00446DC2">
          <w:pPr>
            <w:pStyle w:val="TOC3"/>
            <w:tabs>
              <w:tab w:val="right" w:leader="dot" w:pos="9061"/>
            </w:tabs>
            <w:rPr>
              <w:rFonts w:asciiTheme="minorHAnsi" w:eastAsiaTheme="minorEastAsia" w:hAnsiTheme="minorHAnsi" w:cstheme="minorBidi"/>
              <w:noProof/>
              <w:sz w:val="22"/>
            </w:rPr>
          </w:pPr>
          <w:hyperlink w:anchor="_Toc70074012" w:history="1">
            <w:r w:rsidR="00ED089E" w:rsidRPr="001164DE">
              <w:rPr>
                <w:rStyle w:val="Hyperlink"/>
                <w:rFonts w:ascii="Times New Roman Bold" w:hAnsi="Times New Roman Bold"/>
                <w:noProof/>
              </w:rPr>
              <w:t>3.1.</w:t>
            </w:r>
            <w:r w:rsidR="00ED089E" w:rsidRPr="001164DE">
              <w:rPr>
                <w:rStyle w:val="Hyperlink"/>
                <w:noProof/>
              </w:rPr>
              <w:t xml:space="preserve"> Thành phần</w:t>
            </w:r>
            <w:r w:rsidR="00ED089E" w:rsidRPr="001164DE">
              <w:rPr>
                <w:noProof/>
                <w:webHidden/>
              </w:rPr>
              <w:tab/>
            </w:r>
            <w:r w:rsidR="00ED089E" w:rsidRPr="001164DE">
              <w:rPr>
                <w:noProof/>
                <w:webHidden/>
              </w:rPr>
              <w:fldChar w:fldCharType="begin"/>
            </w:r>
            <w:r w:rsidR="00ED089E" w:rsidRPr="001164DE">
              <w:rPr>
                <w:noProof/>
                <w:webHidden/>
              </w:rPr>
              <w:instrText xml:space="preserve"> PAGEREF _Toc70074012 \h </w:instrText>
            </w:r>
            <w:r w:rsidR="00ED089E" w:rsidRPr="001164DE">
              <w:rPr>
                <w:noProof/>
                <w:webHidden/>
              </w:rPr>
            </w:r>
            <w:r w:rsidR="00ED089E" w:rsidRPr="001164DE">
              <w:rPr>
                <w:noProof/>
                <w:webHidden/>
              </w:rPr>
              <w:fldChar w:fldCharType="separate"/>
            </w:r>
            <w:r w:rsidR="0045178B">
              <w:rPr>
                <w:noProof/>
                <w:webHidden/>
              </w:rPr>
              <w:t>203</w:t>
            </w:r>
            <w:r w:rsidR="00ED089E" w:rsidRPr="001164DE">
              <w:rPr>
                <w:noProof/>
                <w:webHidden/>
              </w:rPr>
              <w:fldChar w:fldCharType="end"/>
            </w:r>
          </w:hyperlink>
        </w:p>
        <w:p w14:paraId="005F5F6D" w14:textId="5341B0BB" w:rsidR="00ED089E" w:rsidRPr="001164DE" w:rsidRDefault="00446DC2">
          <w:pPr>
            <w:pStyle w:val="TOC3"/>
            <w:tabs>
              <w:tab w:val="right" w:leader="dot" w:pos="9061"/>
            </w:tabs>
            <w:rPr>
              <w:rFonts w:asciiTheme="minorHAnsi" w:eastAsiaTheme="minorEastAsia" w:hAnsiTheme="minorHAnsi" w:cstheme="minorBidi"/>
              <w:noProof/>
              <w:sz w:val="22"/>
            </w:rPr>
          </w:pPr>
          <w:hyperlink w:anchor="_Toc70074013" w:history="1">
            <w:r w:rsidR="00ED089E" w:rsidRPr="001164DE">
              <w:rPr>
                <w:rStyle w:val="Hyperlink"/>
                <w:rFonts w:ascii="Times New Roman Bold" w:hAnsi="Times New Roman Bold"/>
                <w:noProof/>
              </w:rPr>
              <w:t>3.2.</w:t>
            </w:r>
            <w:r w:rsidR="00ED089E" w:rsidRPr="001164DE">
              <w:rPr>
                <w:rStyle w:val="Hyperlink"/>
                <w:noProof/>
              </w:rPr>
              <w:t xml:space="preserve"> Mô tả thành phần</w:t>
            </w:r>
            <w:r w:rsidR="00ED089E" w:rsidRPr="001164DE">
              <w:rPr>
                <w:noProof/>
                <w:webHidden/>
              </w:rPr>
              <w:tab/>
            </w:r>
            <w:r w:rsidR="00ED089E" w:rsidRPr="001164DE">
              <w:rPr>
                <w:noProof/>
                <w:webHidden/>
              </w:rPr>
              <w:fldChar w:fldCharType="begin"/>
            </w:r>
            <w:r w:rsidR="00ED089E" w:rsidRPr="001164DE">
              <w:rPr>
                <w:noProof/>
                <w:webHidden/>
              </w:rPr>
              <w:instrText xml:space="preserve"> PAGEREF _Toc70074013 \h </w:instrText>
            </w:r>
            <w:r w:rsidR="00ED089E" w:rsidRPr="001164DE">
              <w:rPr>
                <w:noProof/>
                <w:webHidden/>
              </w:rPr>
            </w:r>
            <w:r w:rsidR="00ED089E" w:rsidRPr="001164DE">
              <w:rPr>
                <w:noProof/>
                <w:webHidden/>
              </w:rPr>
              <w:fldChar w:fldCharType="separate"/>
            </w:r>
            <w:r w:rsidR="0045178B">
              <w:rPr>
                <w:noProof/>
                <w:webHidden/>
              </w:rPr>
              <w:t>203</w:t>
            </w:r>
            <w:r w:rsidR="00ED089E" w:rsidRPr="001164DE">
              <w:rPr>
                <w:noProof/>
                <w:webHidden/>
              </w:rPr>
              <w:fldChar w:fldCharType="end"/>
            </w:r>
          </w:hyperlink>
        </w:p>
        <w:p w14:paraId="65DC9942" w14:textId="371996AE" w:rsidR="00ED089E" w:rsidRPr="001164DE" w:rsidRDefault="00446DC2">
          <w:pPr>
            <w:pStyle w:val="TOC3"/>
            <w:tabs>
              <w:tab w:val="right" w:leader="dot" w:pos="9061"/>
            </w:tabs>
            <w:rPr>
              <w:rFonts w:asciiTheme="minorHAnsi" w:eastAsiaTheme="minorEastAsia" w:hAnsiTheme="minorHAnsi" w:cstheme="minorBidi"/>
              <w:noProof/>
              <w:sz w:val="22"/>
            </w:rPr>
          </w:pPr>
          <w:hyperlink w:anchor="_Toc70074014" w:history="1">
            <w:r w:rsidR="00ED089E" w:rsidRPr="001164DE">
              <w:rPr>
                <w:rStyle w:val="Hyperlink"/>
                <w:rFonts w:ascii="Times New Roman Bold" w:hAnsi="Times New Roman Bold"/>
                <w:noProof/>
              </w:rPr>
              <w:t>3.3.</w:t>
            </w:r>
            <w:r w:rsidR="00ED089E" w:rsidRPr="001164DE">
              <w:rPr>
                <w:rStyle w:val="Hyperlink"/>
                <w:noProof/>
              </w:rPr>
              <w:t xml:space="preserve"> Chi tiết luồng xử lý</w:t>
            </w:r>
            <w:r w:rsidR="00ED089E" w:rsidRPr="001164DE">
              <w:rPr>
                <w:noProof/>
                <w:webHidden/>
              </w:rPr>
              <w:tab/>
            </w:r>
            <w:r w:rsidR="00ED089E" w:rsidRPr="001164DE">
              <w:rPr>
                <w:noProof/>
                <w:webHidden/>
              </w:rPr>
              <w:fldChar w:fldCharType="begin"/>
            </w:r>
            <w:r w:rsidR="00ED089E" w:rsidRPr="001164DE">
              <w:rPr>
                <w:noProof/>
                <w:webHidden/>
              </w:rPr>
              <w:instrText xml:space="preserve"> PAGEREF _Toc70074014 \h </w:instrText>
            </w:r>
            <w:r w:rsidR="00ED089E" w:rsidRPr="001164DE">
              <w:rPr>
                <w:noProof/>
                <w:webHidden/>
              </w:rPr>
            </w:r>
            <w:r w:rsidR="00ED089E" w:rsidRPr="001164DE">
              <w:rPr>
                <w:noProof/>
                <w:webHidden/>
              </w:rPr>
              <w:fldChar w:fldCharType="separate"/>
            </w:r>
            <w:r w:rsidR="0045178B">
              <w:rPr>
                <w:noProof/>
                <w:webHidden/>
              </w:rPr>
              <w:t>204</w:t>
            </w:r>
            <w:r w:rsidR="00ED089E" w:rsidRPr="001164DE">
              <w:rPr>
                <w:noProof/>
                <w:webHidden/>
              </w:rPr>
              <w:fldChar w:fldCharType="end"/>
            </w:r>
          </w:hyperlink>
        </w:p>
        <w:p w14:paraId="5AF06FD0" w14:textId="506C40F0" w:rsidR="00ED089E" w:rsidRPr="001164DE" w:rsidRDefault="00446DC2">
          <w:pPr>
            <w:pStyle w:val="TOC2"/>
            <w:rPr>
              <w:rFonts w:asciiTheme="minorHAnsi" w:eastAsiaTheme="minorEastAsia" w:hAnsiTheme="minorHAnsi" w:cstheme="minorBidi"/>
              <w:noProof/>
              <w:sz w:val="22"/>
            </w:rPr>
          </w:pPr>
          <w:hyperlink w:anchor="_Toc70074015" w:history="1">
            <w:r w:rsidR="00ED089E" w:rsidRPr="001164DE">
              <w:rPr>
                <w:rStyle w:val="Hyperlink"/>
                <w:rFonts w:ascii="Times New Roman Bold" w:hAnsi="Times New Roman Bold"/>
                <w:noProof/>
              </w:rPr>
              <w:t>4.</w:t>
            </w:r>
            <w:r w:rsidR="00ED089E" w:rsidRPr="001164DE">
              <w:rPr>
                <w:rStyle w:val="Hyperlink"/>
                <w:noProof/>
              </w:rPr>
              <w:t xml:space="preserve"> Mẫu thể hiện Tin bài (Presentation Templates)</w:t>
            </w:r>
            <w:r w:rsidR="00ED089E" w:rsidRPr="001164DE">
              <w:rPr>
                <w:noProof/>
                <w:webHidden/>
              </w:rPr>
              <w:tab/>
            </w:r>
            <w:r w:rsidR="00ED089E" w:rsidRPr="001164DE">
              <w:rPr>
                <w:noProof/>
                <w:webHidden/>
              </w:rPr>
              <w:fldChar w:fldCharType="begin"/>
            </w:r>
            <w:r w:rsidR="00ED089E" w:rsidRPr="001164DE">
              <w:rPr>
                <w:noProof/>
                <w:webHidden/>
              </w:rPr>
              <w:instrText xml:space="preserve"> PAGEREF _Toc70074015 \h </w:instrText>
            </w:r>
            <w:r w:rsidR="00ED089E" w:rsidRPr="001164DE">
              <w:rPr>
                <w:noProof/>
                <w:webHidden/>
              </w:rPr>
            </w:r>
            <w:r w:rsidR="00ED089E" w:rsidRPr="001164DE">
              <w:rPr>
                <w:noProof/>
                <w:webHidden/>
              </w:rPr>
              <w:fldChar w:fldCharType="separate"/>
            </w:r>
            <w:r w:rsidR="0045178B">
              <w:rPr>
                <w:noProof/>
                <w:webHidden/>
              </w:rPr>
              <w:t>205</w:t>
            </w:r>
            <w:r w:rsidR="00ED089E" w:rsidRPr="001164DE">
              <w:rPr>
                <w:noProof/>
                <w:webHidden/>
              </w:rPr>
              <w:fldChar w:fldCharType="end"/>
            </w:r>
          </w:hyperlink>
        </w:p>
        <w:p w14:paraId="54FE69EF" w14:textId="0AC34E95" w:rsidR="00ED089E" w:rsidRPr="001164DE" w:rsidRDefault="00446DC2">
          <w:pPr>
            <w:pStyle w:val="TOC3"/>
            <w:tabs>
              <w:tab w:val="right" w:leader="dot" w:pos="9061"/>
            </w:tabs>
            <w:rPr>
              <w:rFonts w:asciiTheme="minorHAnsi" w:eastAsiaTheme="minorEastAsia" w:hAnsiTheme="minorHAnsi" w:cstheme="minorBidi"/>
              <w:noProof/>
              <w:sz w:val="22"/>
            </w:rPr>
          </w:pPr>
          <w:hyperlink w:anchor="_Toc70074016" w:history="1">
            <w:r w:rsidR="00ED089E" w:rsidRPr="001164DE">
              <w:rPr>
                <w:rStyle w:val="Hyperlink"/>
                <w:rFonts w:ascii="Times New Roman Bold" w:hAnsi="Times New Roman Bold"/>
                <w:noProof/>
              </w:rPr>
              <w:t>4.1.</w:t>
            </w:r>
            <w:r w:rsidR="00ED089E" w:rsidRPr="001164DE">
              <w:rPr>
                <w:rStyle w:val="Hyperlink"/>
                <w:noProof/>
              </w:rPr>
              <w:t xml:space="preserve"> Thành phần</w:t>
            </w:r>
            <w:r w:rsidR="00ED089E" w:rsidRPr="001164DE">
              <w:rPr>
                <w:noProof/>
                <w:webHidden/>
              </w:rPr>
              <w:tab/>
            </w:r>
            <w:r w:rsidR="00ED089E" w:rsidRPr="001164DE">
              <w:rPr>
                <w:noProof/>
                <w:webHidden/>
              </w:rPr>
              <w:fldChar w:fldCharType="begin"/>
            </w:r>
            <w:r w:rsidR="00ED089E" w:rsidRPr="001164DE">
              <w:rPr>
                <w:noProof/>
                <w:webHidden/>
              </w:rPr>
              <w:instrText xml:space="preserve"> PAGEREF _Toc70074016 \h </w:instrText>
            </w:r>
            <w:r w:rsidR="00ED089E" w:rsidRPr="001164DE">
              <w:rPr>
                <w:noProof/>
                <w:webHidden/>
              </w:rPr>
            </w:r>
            <w:r w:rsidR="00ED089E" w:rsidRPr="001164DE">
              <w:rPr>
                <w:noProof/>
                <w:webHidden/>
              </w:rPr>
              <w:fldChar w:fldCharType="separate"/>
            </w:r>
            <w:r w:rsidR="0045178B">
              <w:rPr>
                <w:noProof/>
                <w:webHidden/>
              </w:rPr>
              <w:t>205</w:t>
            </w:r>
            <w:r w:rsidR="00ED089E" w:rsidRPr="001164DE">
              <w:rPr>
                <w:noProof/>
                <w:webHidden/>
              </w:rPr>
              <w:fldChar w:fldCharType="end"/>
            </w:r>
          </w:hyperlink>
        </w:p>
        <w:p w14:paraId="3F32DAD4" w14:textId="7E93E376" w:rsidR="00ED089E" w:rsidRPr="001164DE" w:rsidRDefault="00446DC2">
          <w:pPr>
            <w:pStyle w:val="TOC3"/>
            <w:tabs>
              <w:tab w:val="right" w:leader="dot" w:pos="9061"/>
            </w:tabs>
            <w:rPr>
              <w:rFonts w:asciiTheme="minorHAnsi" w:eastAsiaTheme="minorEastAsia" w:hAnsiTheme="minorHAnsi" w:cstheme="minorBidi"/>
              <w:noProof/>
              <w:sz w:val="22"/>
            </w:rPr>
          </w:pPr>
          <w:hyperlink w:anchor="_Toc70074017" w:history="1">
            <w:r w:rsidR="00ED089E" w:rsidRPr="001164DE">
              <w:rPr>
                <w:rStyle w:val="Hyperlink"/>
                <w:rFonts w:ascii="Times New Roman Bold" w:hAnsi="Times New Roman Bold"/>
                <w:noProof/>
              </w:rPr>
              <w:t>4.2.</w:t>
            </w:r>
            <w:r w:rsidR="00ED089E" w:rsidRPr="001164DE">
              <w:rPr>
                <w:rStyle w:val="Hyperlink"/>
                <w:noProof/>
              </w:rPr>
              <w:t xml:space="preserve"> Mô tả thành phần</w:t>
            </w:r>
            <w:r w:rsidR="00ED089E" w:rsidRPr="001164DE">
              <w:rPr>
                <w:noProof/>
                <w:webHidden/>
              </w:rPr>
              <w:tab/>
            </w:r>
            <w:r w:rsidR="00ED089E" w:rsidRPr="001164DE">
              <w:rPr>
                <w:noProof/>
                <w:webHidden/>
              </w:rPr>
              <w:fldChar w:fldCharType="begin"/>
            </w:r>
            <w:r w:rsidR="00ED089E" w:rsidRPr="001164DE">
              <w:rPr>
                <w:noProof/>
                <w:webHidden/>
              </w:rPr>
              <w:instrText xml:space="preserve"> PAGEREF _Toc70074017 \h </w:instrText>
            </w:r>
            <w:r w:rsidR="00ED089E" w:rsidRPr="001164DE">
              <w:rPr>
                <w:noProof/>
                <w:webHidden/>
              </w:rPr>
            </w:r>
            <w:r w:rsidR="00ED089E" w:rsidRPr="001164DE">
              <w:rPr>
                <w:noProof/>
                <w:webHidden/>
              </w:rPr>
              <w:fldChar w:fldCharType="separate"/>
            </w:r>
            <w:r w:rsidR="0045178B">
              <w:rPr>
                <w:noProof/>
                <w:webHidden/>
              </w:rPr>
              <w:t>205</w:t>
            </w:r>
            <w:r w:rsidR="00ED089E" w:rsidRPr="001164DE">
              <w:rPr>
                <w:noProof/>
                <w:webHidden/>
              </w:rPr>
              <w:fldChar w:fldCharType="end"/>
            </w:r>
          </w:hyperlink>
        </w:p>
        <w:p w14:paraId="1D01CB2A" w14:textId="71001C87" w:rsidR="00ED089E" w:rsidRPr="001164DE" w:rsidRDefault="00446DC2">
          <w:pPr>
            <w:pStyle w:val="TOC3"/>
            <w:tabs>
              <w:tab w:val="right" w:leader="dot" w:pos="9061"/>
            </w:tabs>
            <w:rPr>
              <w:rFonts w:asciiTheme="minorHAnsi" w:eastAsiaTheme="minorEastAsia" w:hAnsiTheme="minorHAnsi" w:cstheme="minorBidi"/>
              <w:noProof/>
              <w:sz w:val="22"/>
            </w:rPr>
          </w:pPr>
          <w:hyperlink w:anchor="_Toc70074018" w:history="1">
            <w:r w:rsidR="00ED089E" w:rsidRPr="001164DE">
              <w:rPr>
                <w:rStyle w:val="Hyperlink"/>
                <w:rFonts w:ascii="Times New Roman Bold" w:hAnsi="Times New Roman Bold"/>
                <w:noProof/>
              </w:rPr>
              <w:t>4.3.</w:t>
            </w:r>
            <w:r w:rsidR="00ED089E" w:rsidRPr="001164DE">
              <w:rPr>
                <w:rStyle w:val="Hyperlink"/>
                <w:noProof/>
              </w:rPr>
              <w:t xml:space="preserve"> Chi tiết các biểu mẫu thể hiện</w:t>
            </w:r>
            <w:r w:rsidR="00ED089E" w:rsidRPr="001164DE">
              <w:rPr>
                <w:noProof/>
                <w:webHidden/>
              </w:rPr>
              <w:tab/>
            </w:r>
            <w:r w:rsidR="00ED089E" w:rsidRPr="001164DE">
              <w:rPr>
                <w:noProof/>
                <w:webHidden/>
              </w:rPr>
              <w:fldChar w:fldCharType="begin"/>
            </w:r>
            <w:r w:rsidR="00ED089E" w:rsidRPr="001164DE">
              <w:rPr>
                <w:noProof/>
                <w:webHidden/>
              </w:rPr>
              <w:instrText xml:space="preserve"> PAGEREF _Toc70074018 \h </w:instrText>
            </w:r>
            <w:r w:rsidR="00ED089E" w:rsidRPr="001164DE">
              <w:rPr>
                <w:noProof/>
                <w:webHidden/>
              </w:rPr>
            </w:r>
            <w:r w:rsidR="00ED089E" w:rsidRPr="001164DE">
              <w:rPr>
                <w:noProof/>
                <w:webHidden/>
              </w:rPr>
              <w:fldChar w:fldCharType="separate"/>
            </w:r>
            <w:r w:rsidR="0045178B">
              <w:rPr>
                <w:noProof/>
                <w:webHidden/>
              </w:rPr>
              <w:t>205</w:t>
            </w:r>
            <w:r w:rsidR="00ED089E" w:rsidRPr="001164DE">
              <w:rPr>
                <w:noProof/>
                <w:webHidden/>
              </w:rPr>
              <w:fldChar w:fldCharType="end"/>
            </w:r>
          </w:hyperlink>
        </w:p>
        <w:p w14:paraId="68DBBD0F" w14:textId="1711492F" w:rsidR="00ED089E" w:rsidRPr="001164DE" w:rsidRDefault="00446DC2">
          <w:pPr>
            <w:pStyle w:val="TOC2"/>
            <w:rPr>
              <w:rFonts w:asciiTheme="minorHAnsi" w:eastAsiaTheme="minorEastAsia" w:hAnsiTheme="minorHAnsi" w:cstheme="minorBidi"/>
              <w:noProof/>
              <w:sz w:val="22"/>
            </w:rPr>
          </w:pPr>
          <w:hyperlink w:anchor="_Toc70074019" w:history="1">
            <w:r w:rsidR="00ED089E" w:rsidRPr="001164DE">
              <w:rPr>
                <w:rStyle w:val="Hyperlink"/>
                <w:rFonts w:ascii="Times New Roman Bold" w:hAnsi="Times New Roman Bold"/>
                <w:noProof/>
              </w:rPr>
              <w:t>5.</w:t>
            </w:r>
            <w:r w:rsidR="00ED089E" w:rsidRPr="001164DE">
              <w:rPr>
                <w:rStyle w:val="Hyperlink"/>
                <w:noProof/>
              </w:rPr>
              <w:t xml:space="preserve"> Luồng xử lý (Workflow)</w:t>
            </w:r>
            <w:r w:rsidR="00ED089E" w:rsidRPr="001164DE">
              <w:rPr>
                <w:noProof/>
                <w:webHidden/>
              </w:rPr>
              <w:tab/>
            </w:r>
            <w:r w:rsidR="00ED089E" w:rsidRPr="001164DE">
              <w:rPr>
                <w:noProof/>
                <w:webHidden/>
              </w:rPr>
              <w:fldChar w:fldCharType="begin"/>
            </w:r>
            <w:r w:rsidR="00ED089E" w:rsidRPr="001164DE">
              <w:rPr>
                <w:noProof/>
                <w:webHidden/>
              </w:rPr>
              <w:instrText xml:space="preserve"> PAGEREF _Toc70074019 \h </w:instrText>
            </w:r>
            <w:r w:rsidR="00ED089E" w:rsidRPr="001164DE">
              <w:rPr>
                <w:noProof/>
                <w:webHidden/>
              </w:rPr>
            </w:r>
            <w:r w:rsidR="00ED089E" w:rsidRPr="001164DE">
              <w:rPr>
                <w:noProof/>
                <w:webHidden/>
              </w:rPr>
              <w:fldChar w:fldCharType="separate"/>
            </w:r>
            <w:r w:rsidR="0045178B">
              <w:rPr>
                <w:noProof/>
                <w:webHidden/>
              </w:rPr>
              <w:t>206</w:t>
            </w:r>
            <w:r w:rsidR="00ED089E" w:rsidRPr="001164DE">
              <w:rPr>
                <w:noProof/>
                <w:webHidden/>
              </w:rPr>
              <w:fldChar w:fldCharType="end"/>
            </w:r>
          </w:hyperlink>
        </w:p>
        <w:p w14:paraId="50F0C822" w14:textId="396042B6" w:rsidR="00ED089E" w:rsidRPr="001164DE" w:rsidRDefault="00446DC2">
          <w:pPr>
            <w:pStyle w:val="TOC3"/>
            <w:tabs>
              <w:tab w:val="right" w:leader="dot" w:pos="9061"/>
            </w:tabs>
            <w:rPr>
              <w:rFonts w:asciiTheme="minorHAnsi" w:eastAsiaTheme="minorEastAsia" w:hAnsiTheme="minorHAnsi" w:cstheme="minorBidi"/>
              <w:noProof/>
              <w:sz w:val="22"/>
            </w:rPr>
          </w:pPr>
          <w:hyperlink w:anchor="_Toc70074020" w:history="1">
            <w:r w:rsidR="00ED089E" w:rsidRPr="001164DE">
              <w:rPr>
                <w:rStyle w:val="Hyperlink"/>
                <w:rFonts w:ascii="Times New Roman Bold" w:hAnsi="Times New Roman Bold"/>
                <w:noProof/>
              </w:rPr>
              <w:t>5.1.</w:t>
            </w:r>
            <w:r w:rsidR="00ED089E" w:rsidRPr="001164DE">
              <w:rPr>
                <w:rStyle w:val="Hyperlink"/>
                <w:noProof/>
              </w:rPr>
              <w:t xml:space="preserve"> Thành phần</w:t>
            </w:r>
            <w:r w:rsidR="00ED089E" w:rsidRPr="001164DE">
              <w:rPr>
                <w:noProof/>
                <w:webHidden/>
              </w:rPr>
              <w:tab/>
            </w:r>
            <w:r w:rsidR="00ED089E" w:rsidRPr="001164DE">
              <w:rPr>
                <w:noProof/>
                <w:webHidden/>
              </w:rPr>
              <w:fldChar w:fldCharType="begin"/>
            </w:r>
            <w:r w:rsidR="00ED089E" w:rsidRPr="001164DE">
              <w:rPr>
                <w:noProof/>
                <w:webHidden/>
              </w:rPr>
              <w:instrText xml:space="preserve"> PAGEREF _Toc70074020 \h </w:instrText>
            </w:r>
            <w:r w:rsidR="00ED089E" w:rsidRPr="001164DE">
              <w:rPr>
                <w:noProof/>
                <w:webHidden/>
              </w:rPr>
            </w:r>
            <w:r w:rsidR="00ED089E" w:rsidRPr="001164DE">
              <w:rPr>
                <w:noProof/>
                <w:webHidden/>
              </w:rPr>
              <w:fldChar w:fldCharType="separate"/>
            </w:r>
            <w:r w:rsidR="0045178B">
              <w:rPr>
                <w:noProof/>
                <w:webHidden/>
              </w:rPr>
              <w:t>206</w:t>
            </w:r>
            <w:r w:rsidR="00ED089E" w:rsidRPr="001164DE">
              <w:rPr>
                <w:noProof/>
                <w:webHidden/>
              </w:rPr>
              <w:fldChar w:fldCharType="end"/>
            </w:r>
          </w:hyperlink>
        </w:p>
        <w:p w14:paraId="403A9878" w14:textId="4573A2CB" w:rsidR="00ED089E" w:rsidRPr="001164DE" w:rsidRDefault="00446DC2">
          <w:pPr>
            <w:pStyle w:val="TOC3"/>
            <w:tabs>
              <w:tab w:val="right" w:leader="dot" w:pos="9061"/>
            </w:tabs>
            <w:rPr>
              <w:rFonts w:asciiTheme="minorHAnsi" w:eastAsiaTheme="minorEastAsia" w:hAnsiTheme="minorHAnsi" w:cstheme="minorBidi"/>
              <w:noProof/>
              <w:sz w:val="22"/>
            </w:rPr>
          </w:pPr>
          <w:hyperlink w:anchor="_Toc70074021" w:history="1">
            <w:r w:rsidR="00ED089E" w:rsidRPr="001164DE">
              <w:rPr>
                <w:rStyle w:val="Hyperlink"/>
                <w:rFonts w:ascii="Times New Roman Bold" w:hAnsi="Times New Roman Bold"/>
                <w:noProof/>
              </w:rPr>
              <w:t>5.2.</w:t>
            </w:r>
            <w:r w:rsidR="00ED089E" w:rsidRPr="001164DE">
              <w:rPr>
                <w:rStyle w:val="Hyperlink"/>
                <w:noProof/>
              </w:rPr>
              <w:t xml:space="preserve"> Mô tả thành phần</w:t>
            </w:r>
            <w:r w:rsidR="00ED089E" w:rsidRPr="001164DE">
              <w:rPr>
                <w:noProof/>
                <w:webHidden/>
              </w:rPr>
              <w:tab/>
            </w:r>
            <w:r w:rsidR="00ED089E" w:rsidRPr="001164DE">
              <w:rPr>
                <w:noProof/>
                <w:webHidden/>
              </w:rPr>
              <w:fldChar w:fldCharType="begin"/>
            </w:r>
            <w:r w:rsidR="00ED089E" w:rsidRPr="001164DE">
              <w:rPr>
                <w:noProof/>
                <w:webHidden/>
              </w:rPr>
              <w:instrText xml:space="preserve"> PAGEREF _Toc70074021 \h </w:instrText>
            </w:r>
            <w:r w:rsidR="00ED089E" w:rsidRPr="001164DE">
              <w:rPr>
                <w:noProof/>
                <w:webHidden/>
              </w:rPr>
            </w:r>
            <w:r w:rsidR="00ED089E" w:rsidRPr="001164DE">
              <w:rPr>
                <w:noProof/>
                <w:webHidden/>
              </w:rPr>
              <w:fldChar w:fldCharType="separate"/>
            </w:r>
            <w:r w:rsidR="0045178B">
              <w:rPr>
                <w:noProof/>
                <w:webHidden/>
              </w:rPr>
              <w:t>206</w:t>
            </w:r>
            <w:r w:rsidR="00ED089E" w:rsidRPr="001164DE">
              <w:rPr>
                <w:noProof/>
                <w:webHidden/>
              </w:rPr>
              <w:fldChar w:fldCharType="end"/>
            </w:r>
          </w:hyperlink>
        </w:p>
        <w:p w14:paraId="22F7FE73" w14:textId="29723B31" w:rsidR="00ED089E" w:rsidRPr="001164DE" w:rsidRDefault="00446DC2">
          <w:pPr>
            <w:pStyle w:val="TOC3"/>
            <w:tabs>
              <w:tab w:val="right" w:leader="dot" w:pos="9061"/>
            </w:tabs>
            <w:rPr>
              <w:rFonts w:asciiTheme="minorHAnsi" w:eastAsiaTheme="minorEastAsia" w:hAnsiTheme="minorHAnsi" w:cstheme="minorBidi"/>
              <w:noProof/>
              <w:sz w:val="22"/>
            </w:rPr>
          </w:pPr>
          <w:hyperlink w:anchor="_Toc70074022" w:history="1">
            <w:r w:rsidR="00ED089E" w:rsidRPr="001164DE">
              <w:rPr>
                <w:rStyle w:val="Hyperlink"/>
                <w:rFonts w:ascii="Times New Roman Bold" w:hAnsi="Times New Roman Bold"/>
                <w:noProof/>
              </w:rPr>
              <w:t>5.3.</w:t>
            </w:r>
            <w:r w:rsidR="00ED089E" w:rsidRPr="001164DE">
              <w:rPr>
                <w:rStyle w:val="Hyperlink"/>
                <w:noProof/>
              </w:rPr>
              <w:t xml:space="preserve"> Chi tiết luồng phê duyệt</w:t>
            </w:r>
            <w:r w:rsidR="00ED089E" w:rsidRPr="001164DE">
              <w:rPr>
                <w:noProof/>
                <w:webHidden/>
              </w:rPr>
              <w:tab/>
            </w:r>
            <w:r w:rsidR="00ED089E" w:rsidRPr="001164DE">
              <w:rPr>
                <w:noProof/>
                <w:webHidden/>
              </w:rPr>
              <w:fldChar w:fldCharType="begin"/>
            </w:r>
            <w:r w:rsidR="00ED089E" w:rsidRPr="001164DE">
              <w:rPr>
                <w:noProof/>
                <w:webHidden/>
              </w:rPr>
              <w:instrText xml:space="preserve"> PAGEREF _Toc70074022 \h </w:instrText>
            </w:r>
            <w:r w:rsidR="00ED089E" w:rsidRPr="001164DE">
              <w:rPr>
                <w:noProof/>
                <w:webHidden/>
              </w:rPr>
            </w:r>
            <w:r w:rsidR="00ED089E" w:rsidRPr="001164DE">
              <w:rPr>
                <w:noProof/>
                <w:webHidden/>
              </w:rPr>
              <w:fldChar w:fldCharType="separate"/>
            </w:r>
            <w:r w:rsidR="0045178B">
              <w:rPr>
                <w:noProof/>
                <w:webHidden/>
              </w:rPr>
              <w:t>206</w:t>
            </w:r>
            <w:r w:rsidR="00ED089E" w:rsidRPr="001164DE">
              <w:rPr>
                <w:noProof/>
                <w:webHidden/>
              </w:rPr>
              <w:fldChar w:fldCharType="end"/>
            </w:r>
          </w:hyperlink>
        </w:p>
        <w:p w14:paraId="1EE946DD" w14:textId="55E0F50F" w:rsidR="00ED089E" w:rsidRPr="001164DE" w:rsidRDefault="00446DC2">
          <w:pPr>
            <w:pStyle w:val="TOC2"/>
            <w:rPr>
              <w:rFonts w:asciiTheme="minorHAnsi" w:eastAsiaTheme="minorEastAsia" w:hAnsiTheme="minorHAnsi" w:cstheme="minorBidi"/>
              <w:noProof/>
              <w:sz w:val="22"/>
            </w:rPr>
          </w:pPr>
          <w:hyperlink w:anchor="_Toc70074023" w:history="1">
            <w:r w:rsidR="00ED089E" w:rsidRPr="001164DE">
              <w:rPr>
                <w:rStyle w:val="Hyperlink"/>
                <w:rFonts w:ascii="Times New Roman Bold" w:hAnsi="Times New Roman Bold"/>
                <w:noProof/>
              </w:rPr>
              <w:t>6.</w:t>
            </w:r>
            <w:r w:rsidR="00ED089E" w:rsidRPr="001164DE">
              <w:rPr>
                <w:rStyle w:val="Hyperlink"/>
                <w:noProof/>
              </w:rPr>
              <w:t xml:space="preserve"> Thành phần (Components)</w:t>
            </w:r>
            <w:r w:rsidR="00ED089E" w:rsidRPr="001164DE">
              <w:rPr>
                <w:noProof/>
                <w:webHidden/>
              </w:rPr>
              <w:tab/>
            </w:r>
            <w:r w:rsidR="00ED089E" w:rsidRPr="001164DE">
              <w:rPr>
                <w:noProof/>
                <w:webHidden/>
              </w:rPr>
              <w:fldChar w:fldCharType="begin"/>
            </w:r>
            <w:r w:rsidR="00ED089E" w:rsidRPr="001164DE">
              <w:rPr>
                <w:noProof/>
                <w:webHidden/>
              </w:rPr>
              <w:instrText xml:space="preserve"> PAGEREF _Toc70074023 \h </w:instrText>
            </w:r>
            <w:r w:rsidR="00ED089E" w:rsidRPr="001164DE">
              <w:rPr>
                <w:noProof/>
                <w:webHidden/>
              </w:rPr>
            </w:r>
            <w:r w:rsidR="00ED089E" w:rsidRPr="001164DE">
              <w:rPr>
                <w:noProof/>
                <w:webHidden/>
              </w:rPr>
              <w:fldChar w:fldCharType="separate"/>
            </w:r>
            <w:r w:rsidR="0045178B">
              <w:rPr>
                <w:noProof/>
                <w:webHidden/>
              </w:rPr>
              <w:t>207</w:t>
            </w:r>
            <w:r w:rsidR="00ED089E" w:rsidRPr="001164DE">
              <w:rPr>
                <w:noProof/>
                <w:webHidden/>
              </w:rPr>
              <w:fldChar w:fldCharType="end"/>
            </w:r>
          </w:hyperlink>
        </w:p>
        <w:p w14:paraId="765051E4" w14:textId="7B0D7794" w:rsidR="00ED089E" w:rsidRPr="001164DE" w:rsidRDefault="00446DC2">
          <w:pPr>
            <w:pStyle w:val="TOC3"/>
            <w:tabs>
              <w:tab w:val="right" w:leader="dot" w:pos="9061"/>
            </w:tabs>
            <w:rPr>
              <w:rFonts w:asciiTheme="minorHAnsi" w:eastAsiaTheme="minorEastAsia" w:hAnsiTheme="minorHAnsi" w:cstheme="minorBidi"/>
              <w:noProof/>
              <w:sz w:val="22"/>
            </w:rPr>
          </w:pPr>
          <w:hyperlink w:anchor="_Toc70074024" w:history="1">
            <w:r w:rsidR="00ED089E" w:rsidRPr="001164DE">
              <w:rPr>
                <w:rStyle w:val="Hyperlink"/>
                <w:rFonts w:ascii="Times New Roman Bold" w:hAnsi="Times New Roman Bold"/>
                <w:noProof/>
              </w:rPr>
              <w:t>6.1.</w:t>
            </w:r>
            <w:r w:rsidR="00ED089E" w:rsidRPr="001164DE">
              <w:rPr>
                <w:rStyle w:val="Hyperlink"/>
                <w:noProof/>
              </w:rPr>
              <w:t xml:space="preserve"> Thành phần</w:t>
            </w:r>
            <w:r w:rsidR="00ED089E" w:rsidRPr="001164DE">
              <w:rPr>
                <w:noProof/>
                <w:webHidden/>
              </w:rPr>
              <w:tab/>
            </w:r>
            <w:r w:rsidR="00ED089E" w:rsidRPr="001164DE">
              <w:rPr>
                <w:noProof/>
                <w:webHidden/>
              </w:rPr>
              <w:fldChar w:fldCharType="begin"/>
            </w:r>
            <w:r w:rsidR="00ED089E" w:rsidRPr="001164DE">
              <w:rPr>
                <w:noProof/>
                <w:webHidden/>
              </w:rPr>
              <w:instrText xml:space="preserve"> PAGEREF _Toc70074024 \h </w:instrText>
            </w:r>
            <w:r w:rsidR="00ED089E" w:rsidRPr="001164DE">
              <w:rPr>
                <w:noProof/>
                <w:webHidden/>
              </w:rPr>
            </w:r>
            <w:r w:rsidR="00ED089E" w:rsidRPr="001164DE">
              <w:rPr>
                <w:noProof/>
                <w:webHidden/>
              </w:rPr>
              <w:fldChar w:fldCharType="separate"/>
            </w:r>
            <w:r w:rsidR="0045178B">
              <w:rPr>
                <w:noProof/>
                <w:webHidden/>
              </w:rPr>
              <w:t>207</w:t>
            </w:r>
            <w:r w:rsidR="00ED089E" w:rsidRPr="001164DE">
              <w:rPr>
                <w:noProof/>
                <w:webHidden/>
              </w:rPr>
              <w:fldChar w:fldCharType="end"/>
            </w:r>
          </w:hyperlink>
        </w:p>
        <w:p w14:paraId="02628E38" w14:textId="044EC3B7" w:rsidR="00ED089E" w:rsidRPr="001164DE" w:rsidRDefault="00446DC2">
          <w:pPr>
            <w:pStyle w:val="TOC3"/>
            <w:tabs>
              <w:tab w:val="right" w:leader="dot" w:pos="9061"/>
            </w:tabs>
            <w:rPr>
              <w:rFonts w:asciiTheme="minorHAnsi" w:eastAsiaTheme="minorEastAsia" w:hAnsiTheme="minorHAnsi" w:cstheme="minorBidi"/>
              <w:noProof/>
              <w:sz w:val="22"/>
            </w:rPr>
          </w:pPr>
          <w:hyperlink w:anchor="_Toc70074025" w:history="1">
            <w:r w:rsidR="00ED089E" w:rsidRPr="001164DE">
              <w:rPr>
                <w:rStyle w:val="Hyperlink"/>
                <w:rFonts w:ascii="Times New Roman Bold" w:hAnsi="Times New Roman Bold"/>
                <w:noProof/>
              </w:rPr>
              <w:t>6.2.</w:t>
            </w:r>
            <w:r w:rsidR="00ED089E" w:rsidRPr="001164DE">
              <w:rPr>
                <w:rStyle w:val="Hyperlink"/>
                <w:noProof/>
              </w:rPr>
              <w:t xml:space="preserve"> Mô tả thành phần</w:t>
            </w:r>
            <w:r w:rsidR="00ED089E" w:rsidRPr="001164DE">
              <w:rPr>
                <w:noProof/>
                <w:webHidden/>
              </w:rPr>
              <w:tab/>
            </w:r>
            <w:r w:rsidR="00ED089E" w:rsidRPr="001164DE">
              <w:rPr>
                <w:noProof/>
                <w:webHidden/>
              </w:rPr>
              <w:fldChar w:fldCharType="begin"/>
            </w:r>
            <w:r w:rsidR="00ED089E" w:rsidRPr="001164DE">
              <w:rPr>
                <w:noProof/>
                <w:webHidden/>
              </w:rPr>
              <w:instrText xml:space="preserve"> PAGEREF _Toc70074025 \h </w:instrText>
            </w:r>
            <w:r w:rsidR="00ED089E" w:rsidRPr="001164DE">
              <w:rPr>
                <w:noProof/>
                <w:webHidden/>
              </w:rPr>
            </w:r>
            <w:r w:rsidR="00ED089E" w:rsidRPr="001164DE">
              <w:rPr>
                <w:noProof/>
                <w:webHidden/>
              </w:rPr>
              <w:fldChar w:fldCharType="separate"/>
            </w:r>
            <w:r w:rsidR="0045178B">
              <w:rPr>
                <w:noProof/>
                <w:webHidden/>
              </w:rPr>
              <w:t>207</w:t>
            </w:r>
            <w:r w:rsidR="00ED089E" w:rsidRPr="001164DE">
              <w:rPr>
                <w:noProof/>
                <w:webHidden/>
              </w:rPr>
              <w:fldChar w:fldCharType="end"/>
            </w:r>
          </w:hyperlink>
        </w:p>
        <w:p w14:paraId="19F6AD86" w14:textId="6F6CA65C" w:rsidR="00ED089E" w:rsidRPr="001164DE" w:rsidRDefault="00446DC2">
          <w:pPr>
            <w:pStyle w:val="TOC3"/>
            <w:tabs>
              <w:tab w:val="right" w:leader="dot" w:pos="9061"/>
            </w:tabs>
            <w:rPr>
              <w:rFonts w:asciiTheme="minorHAnsi" w:eastAsiaTheme="minorEastAsia" w:hAnsiTheme="minorHAnsi" w:cstheme="minorBidi"/>
              <w:noProof/>
              <w:sz w:val="22"/>
            </w:rPr>
          </w:pPr>
          <w:hyperlink w:anchor="_Toc70074026" w:history="1">
            <w:r w:rsidR="00ED089E" w:rsidRPr="001164DE">
              <w:rPr>
                <w:rStyle w:val="Hyperlink"/>
                <w:rFonts w:ascii="Times New Roman Bold" w:hAnsi="Times New Roman Bold"/>
                <w:noProof/>
              </w:rPr>
              <w:t>6.3.</w:t>
            </w:r>
            <w:r w:rsidR="00ED089E" w:rsidRPr="001164DE">
              <w:rPr>
                <w:rStyle w:val="Hyperlink"/>
                <w:noProof/>
              </w:rPr>
              <w:t xml:space="preserve"> Chi tiết luồng xử lý</w:t>
            </w:r>
            <w:r w:rsidR="00ED089E" w:rsidRPr="001164DE">
              <w:rPr>
                <w:noProof/>
                <w:webHidden/>
              </w:rPr>
              <w:tab/>
            </w:r>
            <w:r w:rsidR="00ED089E" w:rsidRPr="001164DE">
              <w:rPr>
                <w:noProof/>
                <w:webHidden/>
              </w:rPr>
              <w:fldChar w:fldCharType="begin"/>
            </w:r>
            <w:r w:rsidR="00ED089E" w:rsidRPr="001164DE">
              <w:rPr>
                <w:noProof/>
                <w:webHidden/>
              </w:rPr>
              <w:instrText xml:space="preserve"> PAGEREF _Toc70074026 \h </w:instrText>
            </w:r>
            <w:r w:rsidR="00ED089E" w:rsidRPr="001164DE">
              <w:rPr>
                <w:noProof/>
                <w:webHidden/>
              </w:rPr>
            </w:r>
            <w:r w:rsidR="00ED089E" w:rsidRPr="001164DE">
              <w:rPr>
                <w:noProof/>
                <w:webHidden/>
              </w:rPr>
              <w:fldChar w:fldCharType="separate"/>
            </w:r>
            <w:r w:rsidR="0045178B">
              <w:rPr>
                <w:noProof/>
                <w:webHidden/>
              </w:rPr>
              <w:t>207</w:t>
            </w:r>
            <w:r w:rsidR="00ED089E" w:rsidRPr="001164DE">
              <w:rPr>
                <w:noProof/>
                <w:webHidden/>
              </w:rPr>
              <w:fldChar w:fldCharType="end"/>
            </w:r>
          </w:hyperlink>
        </w:p>
        <w:p w14:paraId="276BA37B" w14:textId="7695B4B4" w:rsidR="00ED089E" w:rsidRPr="001164DE" w:rsidRDefault="00446DC2">
          <w:pPr>
            <w:pStyle w:val="TOC2"/>
            <w:rPr>
              <w:rFonts w:asciiTheme="minorHAnsi" w:eastAsiaTheme="minorEastAsia" w:hAnsiTheme="minorHAnsi" w:cstheme="minorBidi"/>
              <w:noProof/>
              <w:sz w:val="22"/>
            </w:rPr>
          </w:pPr>
          <w:hyperlink w:anchor="_Toc70074027" w:history="1">
            <w:r w:rsidR="00ED089E" w:rsidRPr="001164DE">
              <w:rPr>
                <w:rStyle w:val="Hyperlink"/>
                <w:rFonts w:ascii="Times New Roman Bold" w:hAnsi="Times New Roman Bold"/>
                <w:noProof/>
              </w:rPr>
              <w:t>7.</w:t>
            </w:r>
            <w:r w:rsidR="00ED089E" w:rsidRPr="001164DE">
              <w:rPr>
                <w:rStyle w:val="Hyperlink"/>
                <w:noProof/>
              </w:rPr>
              <w:t xml:space="preserve"> Nội dung (Content)</w:t>
            </w:r>
            <w:r w:rsidR="00ED089E" w:rsidRPr="001164DE">
              <w:rPr>
                <w:noProof/>
                <w:webHidden/>
              </w:rPr>
              <w:tab/>
            </w:r>
            <w:r w:rsidR="00ED089E" w:rsidRPr="001164DE">
              <w:rPr>
                <w:noProof/>
                <w:webHidden/>
              </w:rPr>
              <w:fldChar w:fldCharType="begin"/>
            </w:r>
            <w:r w:rsidR="00ED089E" w:rsidRPr="001164DE">
              <w:rPr>
                <w:noProof/>
                <w:webHidden/>
              </w:rPr>
              <w:instrText xml:space="preserve"> PAGEREF _Toc70074027 \h </w:instrText>
            </w:r>
            <w:r w:rsidR="00ED089E" w:rsidRPr="001164DE">
              <w:rPr>
                <w:noProof/>
                <w:webHidden/>
              </w:rPr>
            </w:r>
            <w:r w:rsidR="00ED089E" w:rsidRPr="001164DE">
              <w:rPr>
                <w:noProof/>
                <w:webHidden/>
              </w:rPr>
              <w:fldChar w:fldCharType="separate"/>
            </w:r>
            <w:r w:rsidR="0045178B">
              <w:rPr>
                <w:noProof/>
                <w:webHidden/>
              </w:rPr>
              <w:t>209</w:t>
            </w:r>
            <w:r w:rsidR="00ED089E" w:rsidRPr="001164DE">
              <w:rPr>
                <w:noProof/>
                <w:webHidden/>
              </w:rPr>
              <w:fldChar w:fldCharType="end"/>
            </w:r>
          </w:hyperlink>
        </w:p>
        <w:p w14:paraId="676B8032" w14:textId="55C279E4" w:rsidR="00ED089E" w:rsidRPr="001164DE" w:rsidRDefault="00446DC2">
          <w:pPr>
            <w:pStyle w:val="TOC3"/>
            <w:tabs>
              <w:tab w:val="right" w:leader="dot" w:pos="9061"/>
            </w:tabs>
            <w:rPr>
              <w:rFonts w:asciiTheme="minorHAnsi" w:eastAsiaTheme="minorEastAsia" w:hAnsiTheme="minorHAnsi" w:cstheme="minorBidi"/>
              <w:noProof/>
              <w:sz w:val="22"/>
            </w:rPr>
          </w:pPr>
          <w:hyperlink w:anchor="_Toc70074028" w:history="1">
            <w:r w:rsidR="00ED089E" w:rsidRPr="001164DE">
              <w:rPr>
                <w:rStyle w:val="Hyperlink"/>
                <w:rFonts w:ascii="Times New Roman Bold" w:hAnsi="Times New Roman Bold"/>
                <w:noProof/>
              </w:rPr>
              <w:t>7.1.</w:t>
            </w:r>
            <w:r w:rsidR="00ED089E" w:rsidRPr="001164DE">
              <w:rPr>
                <w:rStyle w:val="Hyperlink"/>
                <w:noProof/>
              </w:rPr>
              <w:t xml:space="preserve"> Thành phần</w:t>
            </w:r>
            <w:r w:rsidR="00ED089E" w:rsidRPr="001164DE">
              <w:rPr>
                <w:noProof/>
                <w:webHidden/>
              </w:rPr>
              <w:tab/>
            </w:r>
            <w:r w:rsidR="00ED089E" w:rsidRPr="001164DE">
              <w:rPr>
                <w:noProof/>
                <w:webHidden/>
              </w:rPr>
              <w:fldChar w:fldCharType="begin"/>
            </w:r>
            <w:r w:rsidR="00ED089E" w:rsidRPr="001164DE">
              <w:rPr>
                <w:noProof/>
                <w:webHidden/>
              </w:rPr>
              <w:instrText xml:space="preserve"> PAGEREF _Toc70074028 \h </w:instrText>
            </w:r>
            <w:r w:rsidR="00ED089E" w:rsidRPr="001164DE">
              <w:rPr>
                <w:noProof/>
                <w:webHidden/>
              </w:rPr>
            </w:r>
            <w:r w:rsidR="00ED089E" w:rsidRPr="001164DE">
              <w:rPr>
                <w:noProof/>
                <w:webHidden/>
              </w:rPr>
              <w:fldChar w:fldCharType="separate"/>
            </w:r>
            <w:r w:rsidR="0045178B">
              <w:rPr>
                <w:noProof/>
                <w:webHidden/>
              </w:rPr>
              <w:t>209</w:t>
            </w:r>
            <w:r w:rsidR="00ED089E" w:rsidRPr="001164DE">
              <w:rPr>
                <w:noProof/>
                <w:webHidden/>
              </w:rPr>
              <w:fldChar w:fldCharType="end"/>
            </w:r>
          </w:hyperlink>
        </w:p>
        <w:p w14:paraId="2221E831" w14:textId="29346020" w:rsidR="00ED089E" w:rsidRPr="001164DE" w:rsidRDefault="00446DC2">
          <w:pPr>
            <w:pStyle w:val="TOC3"/>
            <w:tabs>
              <w:tab w:val="right" w:leader="dot" w:pos="9061"/>
            </w:tabs>
            <w:rPr>
              <w:rFonts w:asciiTheme="minorHAnsi" w:eastAsiaTheme="minorEastAsia" w:hAnsiTheme="minorHAnsi" w:cstheme="minorBidi"/>
              <w:noProof/>
              <w:sz w:val="22"/>
            </w:rPr>
          </w:pPr>
          <w:hyperlink w:anchor="_Toc70074029" w:history="1">
            <w:r w:rsidR="00ED089E" w:rsidRPr="001164DE">
              <w:rPr>
                <w:rStyle w:val="Hyperlink"/>
                <w:rFonts w:ascii="Times New Roman Bold" w:hAnsi="Times New Roman Bold"/>
                <w:noProof/>
              </w:rPr>
              <w:t>7.2.</w:t>
            </w:r>
            <w:r w:rsidR="00ED089E" w:rsidRPr="001164DE">
              <w:rPr>
                <w:rStyle w:val="Hyperlink"/>
                <w:noProof/>
              </w:rPr>
              <w:t xml:space="preserve"> Mô tả thành phần</w:t>
            </w:r>
            <w:r w:rsidR="00ED089E" w:rsidRPr="001164DE">
              <w:rPr>
                <w:noProof/>
                <w:webHidden/>
              </w:rPr>
              <w:tab/>
            </w:r>
            <w:r w:rsidR="00ED089E" w:rsidRPr="001164DE">
              <w:rPr>
                <w:noProof/>
                <w:webHidden/>
              </w:rPr>
              <w:fldChar w:fldCharType="begin"/>
            </w:r>
            <w:r w:rsidR="00ED089E" w:rsidRPr="001164DE">
              <w:rPr>
                <w:noProof/>
                <w:webHidden/>
              </w:rPr>
              <w:instrText xml:space="preserve"> PAGEREF _Toc70074029 \h </w:instrText>
            </w:r>
            <w:r w:rsidR="00ED089E" w:rsidRPr="001164DE">
              <w:rPr>
                <w:noProof/>
                <w:webHidden/>
              </w:rPr>
            </w:r>
            <w:r w:rsidR="00ED089E" w:rsidRPr="001164DE">
              <w:rPr>
                <w:noProof/>
                <w:webHidden/>
              </w:rPr>
              <w:fldChar w:fldCharType="separate"/>
            </w:r>
            <w:r w:rsidR="0045178B">
              <w:rPr>
                <w:noProof/>
                <w:webHidden/>
              </w:rPr>
              <w:t>209</w:t>
            </w:r>
            <w:r w:rsidR="00ED089E" w:rsidRPr="001164DE">
              <w:rPr>
                <w:noProof/>
                <w:webHidden/>
              </w:rPr>
              <w:fldChar w:fldCharType="end"/>
            </w:r>
          </w:hyperlink>
        </w:p>
        <w:p w14:paraId="09D5541B" w14:textId="33446091" w:rsidR="00ED089E" w:rsidRPr="001164DE" w:rsidRDefault="00446DC2">
          <w:pPr>
            <w:pStyle w:val="TOC3"/>
            <w:tabs>
              <w:tab w:val="right" w:leader="dot" w:pos="9061"/>
            </w:tabs>
            <w:rPr>
              <w:rFonts w:asciiTheme="minorHAnsi" w:eastAsiaTheme="minorEastAsia" w:hAnsiTheme="minorHAnsi" w:cstheme="minorBidi"/>
              <w:noProof/>
              <w:sz w:val="22"/>
            </w:rPr>
          </w:pPr>
          <w:hyperlink w:anchor="_Toc70074030" w:history="1">
            <w:r w:rsidR="00ED089E" w:rsidRPr="001164DE">
              <w:rPr>
                <w:rStyle w:val="Hyperlink"/>
                <w:rFonts w:ascii="Times New Roman Bold" w:hAnsi="Times New Roman Bold"/>
                <w:noProof/>
              </w:rPr>
              <w:t>7.3.</w:t>
            </w:r>
            <w:r w:rsidR="00ED089E" w:rsidRPr="001164DE">
              <w:rPr>
                <w:rStyle w:val="Hyperlink"/>
                <w:noProof/>
              </w:rPr>
              <w:t xml:space="preserve"> Chi tiết luồng xử lý</w:t>
            </w:r>
            <w:r w:rsidR="00ED089E" w:rsidRPr="001164DE">
              <w:rPr>
                <w:noProof/>
                <w:webHidden/>
              </w:rPr>
              <w:tab/>
            </w:r>
            <w:r w:rsidR="00ED089E" w:rsidRPr="001164DE">
              <w:rPr>
                <w:noProof/>
                <w:webHidden/>
              </w:rPr>
              <w:fldChar w:fldCharType="begin"/>
            </w:r>
            <w:r w:rsidR="00ED089E" w:rsidRPr="001164DE">
              <w:rPr>
                <w:noProof/>
                <w:webHidden/>
              </w:rPr>
              <w:instrText xml:space="preserve"> PAGEREF _Toc70074030 \h </w:instrText>
            </w:r>
            <w:r w:rsidR="00ED089E" w:rsidRPr="001164DE">
              <w:rPr>
                <w:noProof/>
                <w:webHidden/>
              </w:rPr>
            </w:r>
            <w:r w:rsidR="00ED089E" w:rsidRPr="001164DE">
              <w:rPr>
                <w:noProof/>
                <w:webHidden/>
              </w:rPr>
              <w:fldChar w:fldCharType="separate"/>
            </w:r>
            <w:r w:rsidR="0045178B">
              <w:rPr>
                <w:noProof/>
                <w:webHidden/>
              </w:rPr>
              <w:t>210</w:t>
            </w:r>
            <w:r w:rsidR="00ED089E" w:rsidRPr="001164DE">
              <w:rPr>
                <w:noProof/>
                <w:webHidden/>
              </w:rPr>
              <w:fldChar w:fldCharType="end"/>
            </w:r>
          </w:hyperlink>
        </w:p>
        <w:p w14:paraId="58083B0B" w14:textId="7548D156" w:rsidR="00ED089E" w:rsidRPr="001164DE" w:rsidRDefault="00446DC2">
          <w:pPr>
            <w:pStyle w:val="TOC1"/>
            <w:tabs>
              <w:tab w:val="right" w:leader="dot" w:pos="9061"/>
            </w:tabs>
            <w:rPr>
              <w:rFonts w:asciiTheme="minorHAnsi" w:eastAsiaTheme="minorEastAsia" w:hAnsiTheme="minorHAnsi" w:cstheme="minorBidi"/>
              <w:noProof/>
              <w:sz w:val="22"/>
            </w:rPr>
          </w:pPr>
          <w:hyperlink w:anchor="_Toc70074031" w:history="1">
            <w:r w:rsidR="00ED089E" w:rsidRPr="001164DE">
              <w:rPr>
                <w:rStyle w:val="Hyperlink"/>
                <w:rFonts w:ascii="Times New Roman Bold" w:hAnsi="Times New Roman Bold"/>
                <w:noProof/>
              </w:rPr>
              <w:t>VI.</w:t>
            </w:r>
            <w:r w:rsidR="00ED089E" w:rsidRPr="001164DE">
              <w:rPr>
                <w:rStyle w:val="Hyperlink"/>
                <w:noProof/>
              </w:rPr>
              <w:t xml:space="preserve"> PHỤ LỤC DANH SÁCH CÁC HÀM THỦ TỤC VÀ THUẬT TOÁN SỬ DỤNG</w:t>
            </w:r>
            <w:r w:rsidR="00ED089E" w:rsidRPr="001164DE">
              <w:rPr>
                <w:noProof/>
                <w:webHidden/>
              </w:rPr>
              <w:tab/>
            </w:r>
            <w:r w:rsidR="00ED089E" w:rsidRPr="001164DE">
              <w:rPr>
                <w:noProof/>
                <w:webHidden/>
              </w:rPr>
              <w:fldChar w:fldCharType="begin"/>
            </w:r>
            <w:r w:rsidR="00ED089E" w:rsidRPr="001164DE">
              <w:rPr>
                <w:noProof/>
                <w:webHidden/>
              </w:rPr>
              <w:instrText xml:space="preserve"> PAGEREF _Toc70074031 \h </w:instrText>
            </w:r>
            <w:r w:rsidR="00ED089E" w:rsidRPr="001164DE">
              <w:rPr>
                <w:noProof/>
                <w:webHidden/>
              </w:rPr>
            </w:r>
            <w:r w:rsidR="00ED089E" w:rsidRPr="001164DE">
              <w:rPr>
                <w:noProof/>
                <w:webHidden/>
              </w:rPr>
              <w:fldChar w:fldCharType="separate"/>
            </w:r>
            <w:r w:rsidR="0045178B">
              <w:rPr>
                <w:noProof/>
                <w:webHidden/>
              </w:rPr>
              <w:t>211</w:t>
            </w:r>
            <w:r w:rsidR="00ED089E" w:rsidRPr="001164DE">
              <w:rPr>
                <w:noProof/>
                <w:webHidden/>
              </w:rPr>
              <w:fldChar w:fldCharType="end"/>
            </w:r>
          </w:hyperlink>
        </w:p>
        <w:p w14:paraId="4ECDE76B" w14:textId="11716572" w:rsidR="00ED089E" w:rsidRPr="001164DE" w:rsidRDefault="00446DC2">
          <w:pPr>
            <w:pStyle w:val="TOC2"/>
            <w:rPr>
              <w:rFonts w:asciiTheme="minorHAnsi" w:eastAsiaTheme="minorEastAsia" w:hAnsiTheme="minorHAnsi" w:cstheme="minorBidi"/>
              <w:noProof/>
              <w:sz w:val="22"/>
            </w:rPr>
          </w:pPr>
          <w:hyperlink w:anchor="_Toc70074032" w:history="1">
            <w:r w:rsidR="00ED089E" w:rsidRPr="001164DE">
              <w:rPr>
                <w:rStyle w:val="Hyperlink"/>
                <w:noProof/>
              </w:rPr>
              <w:t>1. Gửi bình luận tin bài</w:t>
            </w:r>
            <w:r w:rsidR="00ED089E" w:rsidRPr="001164DE">
              <w:rPr>
                <w:noProof/>
                <w:webHidden/>
              </w:rPr>
              <w:tab/>
            </w:r>
            <w:r w:rsidR="00ED089E" w:rsidRPr="001164DE">
              <w:rPr>
                <w:noProof/>
                <w:webHidden/>
              </w:rPr>
              <w:fldChar w:fldCharType="begin"/>
            </w:r>
            <w:r w:rsidR="00ED089E" w:rsidRPr="001164DE">
              <w:rPr>
                <w:noProof/>
                <w:webHidden/>
              </w:rPr>
              <w:instrText xml:space="preserve"> PAGEREF _Toc70074032 \h </w:instrText>
            </w:r>
            <w:r w:rsidR="00ED089E" w:rsidRPr="001164DE">
              <w:rPr>
                <w:noProof/>
                <w:webHidden/>
              </w:rPr>
            </w:r>
            <w:r w:rsidR="00ED089E" w:rsidRPr="001164DE">
              <w:rPr>
                <w:noProof/>
                <w:webHidden/>
              </w:rPr>
              <w:fldChar w:fldCharType="separate"/>
            </w:r>
            <w:r w:rsidR="0045178B">
              <w:rPr>
                <w:noProof/>
                <w:webHidden/>
              </w:rPr>
              <w:t>211</w:t>
            </w:r>
            <w:r w:rsidR="00ED089E" w:rsidRPr="001164DE">
              <w:rPr>
                <w:noProof/>
                <w:webHidden/>
              </w:rPr>
              <w:fldChar w:fldCharType="end"/>
            </w:r>
          </w:hyperlink>
        </w:p>
        <w:p w14:paraId="4C33C638" w14:textId="24C89752" w:rsidR="00ED089E" w:rsidRPr="001164DE" w:rsidRDefault="00446DC2">
          <w:pPr>
            <w:pStyle w:val="TOC2"/>
            <w:rPr>
              <w:rFonts w:asciiTheme="minorHAnsi" w:eastAsiaTheme="minorEastAsia" w:hAnsiTheme="minorHAnsi" w:cstheme="minorBidi"/>
              <w:noProof/>
              <w:sz w:val="22"/>
            </w:rPr>
          </w:pPr>
          <w:hyperlink w:anchor="_Toc70074033" w:history="1">
            <w:r w:rsidR="00ED089E" w:rsidRPr="001164DE">
              <w:rPr>
                <w:rStyle w:val="Hyperlink"/>
                <w:noProof/>
              </w:rPr>
              <w:t>2. Gửi câu hỏi tới khách mời, ban biên tập</w:t>
            </w:r>
            <w:r w:rsidR="00ED089E" w:rsidRPr="001164DE">
              <w:rPr>
                <w:noProof/>
                <w:webHidden/>
              </w:rPr>
              <w:tab/>
            </w:r>
            <w:r w:rsidR="00ED089E" w:rsidRPr="001164DE">
              <w:rPr>
                <w:noProof/>
                <w:webHidden/>
              </w:rPr>
              <w:fldChar w:fldCharType="begin"/>
            </w:r>
            <w:r w:rsidR="00ED089E" w:rsidRPr="001164DE">
              <w:rPr>
                <w:noProof/>
                <w:webHidden/>
              </w:rPr>
              <w:instrText xml:space="preserve"> PAGEREF _Toc70074033 \h </w:instrText>
            </w:r>
            <w:r w:rsidR="00ED089E" w:rsidRPr="001164DE">
              <w:rPr>
                <w:noProof/>
                <w:webHidden/>
              </w:rPr>
            </w:r>
            <w:r w:rsidR="00ED089E" w:rsidRPr="001164DE">
              <w:rPr>
                <w:noProof/>
                <w:webHidden/>
              </w:rPr>
              <w:fldChar w:fldCharType="separate"/>
            </w:r>
            <w:r w:rsidR="0045178B">
              <w:rPr>
                <w:noProof/>
                <w:webHidden/>
              </w:rPr>
              <w:t>212</w:t>
            </w:r>
            <w:r w:rsidR="00ED089E" w:rsidRPr="001164DE">
              <w:rPr>
                <w:noProof/>
                <w:webHidden/>
              </w:rPr>
              <w:fldChar w:fldCharType="end"/>
            </w:r>
          </w:hyperlink>
        </w:p>
        <w:p w14:paraId="79481DB8" w14:textId="4F6CA3EE" w:rsidR="00ED089E" w:rsidRPr="001164DE" w:rsidRDefault="00446DC2">
          <w:pPr>
            <w:pStyle w:val="TOC2"/>
            <w:rPr>
              <w:rFonts w:asciiTheme="minorHAnsi" w:eastAsiaTheme="minorEastAsia" w:hAnsiTheme="minorHAnsi" w:cstheme="minorBidi"/>
              <w:noProof/>
              <w:sz w:val="22"/>
            </w:rPr>
          </w:pPr>
          <w:hyperlink w:anchor="_Toc70074034" w:history="1">
            <w:r w:rsidR="00ED089E" w:rsidRPr="001164DE">
              <w:rPr>
                <w:rStyle w:val="Hyperlink"/>
                <w:noProof/>
              </w:rPr>
              <w:t>3. Gửi thông tin đăng ký sử dụng dịch vụ quảng cáo</w:t>
            </w:r>
            <w:r w:rsidR="00ED089E" w:rsidRPr="001164DE">
              <w:rPr>
                <w:noProof/>
                <w:webHidden/>
              </w:rPr>
              <w:tab/>
            </w:r>
            <w:r w:rsidR="00ED089E" w:rsidRPr="001164DE">
              <w:rPr>
                <w:noProof/>
                <w:webHidden/>
              </w:rPr>
              <w:fldChar w:fldCharType="begin"/>
            </w:r>
            <w:r w:rsidR="00ED089E" w:rsidRPr="001164DE">
              <w:rPr>
                <w:noProof/>
                <w:webHidden/>
              </w:rPr>
              <w:instrText xml:space="preserve"> PAGEREF _Toc70074034 \h </w:instrText>
            </w:r>
            <w:r w:rsidR="00ED089E" w:rsidRPr="001164DE">
              <w:rPr>
                <w:noProof/>
                <w:webHidden/>
              </w:rPr>
            </w:r>
            <w:r w:rsidR="00ED089E" w:rsidRPr="001164DE">
              <w:rPr>
                <w:noProof/>
                <w:webHidden/>
              </w:rPr>
              <w:fldChar w:fldCharType="separate"/>
            </w:r>
            <w:r w:rsidR="0045178B">
              <w:rPr>
                <w:noProof/>
                <w:webHidden/>
              </w:rPr>
              <w:t>212</w:t>
            </w:r>
            <w:r w:rsidR="00ED089E" w:rsidRPr="001164DE">
              <w:rPr>
                <w:noProof/>
                <w:webHidden/>
              </w:rPr>
              <w:fldChar w:fldCharType="end"/>
            </w:r>
          </w:hyperlink>
        </w:p>
        <w:p w14:paraId="5EA911B4" w14:textId="5B977A4B" w:rsidR="00ED089E" w:rsidRPr="001164DE" w:rsidRDefault="00446DC2">
          <w:pPr>
            <w:pStyle w:val="TOC2"/>
            <w:rPr>
              <w:rFonts w:asciiTheme="minorHAnsi" w:eastAsiaTheme="minorEastAsia" w:hAnsiTheme="minorHAnsi" w:cstheme="minorBidi"/>
              <w:noProof/>
              <w:sz w:val="22"/>
            </w:rPr>
          </w:pPr>
          <w:hyperlink w:anchor="_Toc70074035" w:history="1">
            <w:r w:rsidR="00ED089E" w:rsidRPr="001164DE">
              <w:rPr>
                <w:rStyle w:val="Hyperlink"/>
                <w:noProof/>
              </w:rPr>
              <w:t>4. Gửi thông tin đăng ký sử dụng đặt báo và ấn phẩm</w:t>
            </w:r>
            <w:r w:rsidR="00ED089E" w:rsidRPr="001164DE">
              <w:rPr>
                <w:noProof/>
                <w:webHidden/>
              </w:rPr>
              <w:tab/>
            </w:r>
            <w:r w:rsidR="00ED089E" w:rsidRPr="001164DE">
              <w:rPr>
                <w:noProof/>
                <w:webHidden/>
              </w:rPr>
              <w:fldChar w:fldCharType="begin"/>
            </w:r>
            <w:r w:rsidR="00ED089E" w:rsidRPr="001164DE">
              <w:rPr>
                <w:noProof/>
                <w:webHidden/>
              </w:rPr>
              <w:instrText xml:space="preserve"> PAGEREF _Toc70074035 \h </w:instrText>
            </w:r>
            <w:r w:rsidR="00ED089E" w:rsidRPr="001164DE">
              <w:rPr>
                <w:noProof/>
                <w:webHidden/>
              </w:rPr>
            </w:r>
            <w:r w:rsidR="00ED089E" w:rsidRPr="001164DE">
              <w:rPr>
                <w:noProof/>
                <w:webHidden/>
              </w:rPr>
              <w:fldChar w:fldCharType="separate"/>
            </w:r>
            <w:r w:rsidR="0045178B">
              <w:rPr>
                <w:noProof/>
                <w:webHidden/>
              </w:rPr>
              <w:t>213</w:t>
            </w:r>
            <w:r w:rsidR="00ED089E" w:rsidRPr="001164DE">
              <w:rPr>
                <w:noProof/>
                <w:webHidden/>
              </w:rPr>
              <w:fldChar w:fldCharType="end"/>
            </w:r>
          </w:hyperlink>
        </w:p>
        <w:p w14:paraId="17191BF5" w14:textId="4B272392" w:rsidR="00ED089E" w:rsidRPr="001164DE" w:rsidRDefault="00446DC2">
          <w:pPr>
            <w:pStyle w:val="TOC2"/>
            <w:rPr>
              <w:rFonts w:asciiTheme="minorHAnsi" w:eastAsiaTheme="minorEastAsia" w:hAnsiTheme="minorHAnsi" w:cstheme="minorBidi"/>
              <w:noProof/>
              <w:sz w:val="22"/>
            </w:rPr>
          </w:pPr>
          <w:hyperlink w:anchor="_Toc70074036" w:history="1">
            <w:r w:rsidR="00ED089E" w:rsidRPr="001164DE">
              <w:rPr>
                <w:rStyle w:val="Hyperlink"/>
                <w:noProof/>
              </w:rPr>
              <w:t>5. Tra cứu và xem lịch sử hoạt động của người dùng</w:t>
            </w:r>
            <w:r w:rsidR="00ED089E" w:rsidRPr="001164DE">
              <w:rPr>
                <w:noProof/>
                <w:webHidden/>
              </w:rPr>
              <w:tab/>
            </w:r>
            <w:r w:rsidR="00ED089E" w:rsidRPr="001164DE">
              <w:rPr>
                <w:noProof/>
                <w:webHidden/>
              </w:rPr>
              <w:fldChar w:fldCharType="begin"/>
            </w:r>
            <w:r w:rsidR="00ED089E" w:rsidRPr="001164DE">
              <w:rPr>
                <w:noProof/>
                <w:webHidden/>
              </w:rPr>
              <w:instrText xml:space="preserve"> PAGEREF _Toc70074036 \h </w:instrText>
            </w:r>
            <w:r w:rsidR="00ED089E" w:rsidRPr="001164DE">
              <w:rPr>
                <w:noProof/>
                <w:webHidden/>
              </w:rPr>
            </w:r>
            <w:r w:rsidR="00ED089E" w:rsidRPr="001164DE">
              <w:rPr>
                <w:noProof/>
                <w:webHidden/>
              </w:rPr>
              <w:fldChar w:fldCharType="separate"/>
            </w:r>
            <w:r w:rsidR="0045178B">
              <w:rPr>
                <w:noProof/>
                <w:webHidden/>
              </w:rPr>
              <w:t>214</w:t>
            </w:r>
            <w:r w:rsidR="00ED089E" w:rsidRPr="001164DE">
              <w:rPr>
                <w:noProof/>
                <w:webHidden/>
              </w:rPr>
              <w:fldChar w:fldCharType="end"/>
            </w:r>
          </w:hyperlink>
        </w:p>
        <w:p w14:paraId="39523941" w14:textId="207B479D" w:rsidR="00ED089E" w:rsidRPr="001164DE" w:rsidRDefault="00446DC2">
          <w:pPr>
            <w:pStyle w:val="TOC2"/>
            <w:rPr>
              <w:rFonts w:asciiTheme="minorHAnsi" w:eastAsiaTheme="minorEastAsia" w:hAnsiTheme="minorHAnsi" w:cstheme="minorBidi"/>
              <w:noProof/>
              <w:sz w:val="22"/>
            </w:rPr>
          </w:pPr>
          <w:hyperlink w:anchor="_Toc70074037" w:history="1">
            <w:r w:rsidR="00ED089E" w:rsidRPr="001164DE">
              <w:rPr>
                <w:rStyle w:val="Hyperlink"/>
                <w:noProof/>
              </w:rPr>
              <w:t>6. Thống kê tin bài được nhiều người truy cập nhất</w:t>
            </w:r>
            <w:r w:rsidR="00ED089E" w:rsidRPr="001164DE">
              <w:rPr>
                <w:noProof/>
                <w:webHidden/>
              </w:rPr>
              <w:tab/>
            </w:r>
            <w:r w:rsidR="00ED089E" w:rsidRPr="001164DE">
              <w:rPr>
                <w:noProof/>
                <w:webHidden/>
              </w:rPr>
              <w:fldChar w:fldCharType="begin"/>
            </w:r>
            <w:r w:rsidR="00ED089E" w:rsidRPr="001164DE">
              <w:rPr>
                <w:noProof/>
                <w:webHidden/>
              </w:rPr>
              <w:instrText xml:space="preserve"> PAGEREF _Toc70074037 \h </w:instrText>
            </w:r>
            <w:r w:rsidR="00ED089E" w:rsidRPr="001164DE">
              <w:rPr>
                <w:noProof/>
                <w:webHidden/>
              </w:rPr>
            </w:r>
            <w:r w:rsidR="00ED089E" w:rsidRPr="001164DE">
              <w:rPr>
                <w:noProof/>
                <w:webHidden/>
              </w:rPr>
              <w:fldChar w:fldCharType="separate"/>
            </w:r>
            <w:r w:rsidR="0045178B">
              <w:rPr>
                <w:noProof/>
                <w:webHidden/>
              </w:rPr>
              <w:t>215</w:t>
            </w:r>
            <w:r w:rsidR="00ED089E" w:rsidRPr="001164DE">
              <w:rPr>
                <w:noProof/>
                <w:webHidden/>
              </w:rPr>
              <w:fldChar w:fldCharType="end"/>
            </w:r>
          </w:hyperlink>
        </w:p>
        <w:p w14:paraId="226B55BF" w14:textId="56B09207" w:rsidR="00ED089E" w:rsidRPr="001164DE" w:rsidRDefault="00446DC2">
          <w:pPr>
            <w:pStyle w:val="TOC2"/>
            <w:rPr>
              <w:rFonts w:asciiTheme="minorHAnsi" w:eastAsiaTheme="minorEastAsia" w:hAnsiTheme="minorHAnsi" w:cstheme="minorBidi"/>
              <w:noProof/>
              <w:sz w:val="22"/>
            </w:rPr>
          </w:pPr>
          <w:hyperlink w:anchor="_Toc70074038" w:history="1">
            <w:r w:rsidR="00ED089E" w:rsidRPr="001164DE">
              <w:rPr>
                <w:rStyle w:val="Hyperlink"/>
                <w:noProof/>
              </w:rPr>
              <w:t>7. Xem bảng thống kê nhuận bút</w:t>
            </w:r>
            <w:r w:rsidR="00ED089E" w:rsidRPr="001164DE">
              <w:rPr>
                <w:noProof/>
                <w:webHidden/>
              </w:rPr>
              <w:tab/>
            </w:r>
            <w:r w:rsidR="00ED089E" w:rsidRPr="001164DE">
              <w:rPr>
                <w:noProof/>
                <w:webHidden/>
              </w:rPr>
              <w:fldChar w:fldCharType="begin"/>
            </w:r>
            <w:r w:rsidR="00ED089E" w:rsidRPr="001164DE">
              <w:rPr>
                <w:noProof/>
                <w:webHidden/>
              </w:rPr>
              <w:instrText xml:space="preserve"> PAGEREF _Toc70074038 \h </w:instrText>
            </w:r>
            <w:r w:rsidR="00ED089E" w:rsidRPr="001164DE">
              <w:rPr>
                <w:noProof/>
                <w:webHidden/>
              </w:rPr>
            </w:r>
            <w:r w:rsidR="00ED089E" w:rsidRPr="001164DE">
              <w:rPr>
                <w:noProof/>
                <w:webHidden/>
              </w:rPr>
              <w:fldChar w:fldCharType="separate"/>
            </w:r>
            <w:r w:rsidR="0045178B">
              <w:rPr>
                <w:noProof/>
                <w:webHidden/>
              </w:rPr>
              <w:t>215</w:t>
            </w:r>
            <w:r w:rsidR="00ED089E" w:rsidRPr="001164DE">
              <w:rPr>
                <w:noProof/>
                <w:webHidden/>
              </w:rPr>
              <w:fldChar w:fldCharType="end"/>
            </w:r>
          </w:hyperlink>
        </w:p>
        <w:p w14:paraId="0AC53FC8" w14:textId="58CFDBBF" w:rsidR="00ED089E" w:rsidRPr="001164DE" w:rsidRDefault="00446DC2">
          <w:pPr>
            <w:pStyle w:val="TOC2"/>
            <w:rPr>
              <w:rFonts w:asciiTheme="minorHAnsi" w:eastAsiaTheme="minorEastAsia" w:hAnsiTheme="minorHAnsi" w:cstheme="minorBidi"/>
              <w:noProof/>
              <w:sz w:val="22"/>
            </w:rPr>
          </w:pPr>
          <w:hyperlink w:anchor="_Toc70074039" w:history="1">
            <w:r w:rsidR="00ED089E" w:rsidRPr="001164DE">
              <w:rPr>
                <w:rStyle w:val="Hyperlink"/>
                <w:noProof/>
              </w:rPr>
              <w:t>8. Thêm mới yêu cầu đặt sách pháp luật, Tạp chí Thuế</w:t>
            </w:r>
            <w:r w:rsidR="00ED089E" w:rsidRPr="001164DE">
              <w:rPr>
                <w:noProof/>
                <w:webHidden/>
              </w:rPr>
              <w:tab/>
            </w:r>
            <w:r w:rsidR="00ED089E" w:rsidRPr="001164DE">
              <w:rPr>
                <w:noProof/>
                <w:webHidden/>
              </w:rPr>
              <w:fldChar w:fldCharType="begin"/>
            </w:r>
            <w:r w:rsidR="00ED089E" w:rsidRPr="001164DE">
              <w:rPr>
                <w:noProof/>
                <w:webHidden/>
              </w:rPr>
              <w:instrText xml:space="preserve"> PAGEREF _Toc70074039 \h </w:instrText>
            </w:r>
            <w:r w:rsidR="00ED089E" w:rsidRPr="001164DE">
              <w:rPr>
                <w:noProof/>
                <w:webHidden/>
              </w:rPr>
            </w:r>
            <w:r w:rsidR="00ED089E" w:rsidRPr="001164DE">
              <w:rPr>
                <w:noProof/>
                <w:webHidden/>
              </w:rPr>
              <w:fldChar w:fldCharType="separate"/>
            </w:r>
            <w:r w:rsidR="0045178B">
              <w:rPr>
                <w:noProof/>
                <w:webHidden/>
              </w:rPr>
              <w:t>216</w:t>
            </w:r>
            <w:r w:rsidR="00ED089E" w:rsidRPr="001164DE">
              <w:rPr>
                <w:noProof/>
                <w:webHidden/>
              </w:rPr>
              <w:fldChar w:fldCharType="end"/>
            </w:r>
          </w:hyperlink>
        </w:p>
        <w:p w14:paraId="4C2C8265" w14:textId="39F51D17" w:rsidR="00ED089E" w:rsidRPr="001164DE" w:rsidRDefault="00446DC2">
          <w:pPr>
            <w:pStyle w:val="TOC2"/>
            <w:rPr>
              <w:rFonts w:asciiTheme="minorHAnsi" w:eastAsiaTheme="minorEastAsia" w:hAnsiTheme="minorHAnsi" w:cstheme="minorBidi"/>
              <w:noProof/>
              <w:sz w:val="22"/>
            </w:rPr>
          </w:pPr>
          <w:hyperlink w:anchor="_Toc70074040" w:history="1">
            <w:r w:rsidR="00ED089E" w:rsidRPr="001164DE">
              <w:rPr>
                <w:rStyle w:val="Hyperlink"/>
                <w:noProof/>
              </w:rPr>
              <w:t>9. Sửa yêu cầu đặt sách pháp luật, Tạp chí Thuế</w:t>
            </w:r>
            <w:r w:rsidR="00ED089E" w:rsidRPr="001164DE">
              <w:rPr>
                <w:noProof/>
                <w:webHidden/>
              </w:rPr>
              <w:tab/>
            </w:r>
            <w:r w:rsidR="00ED089E" w:rsidRPr="001164DE">
              <w:rPr>
                <w:noProof/>
                <w:webHidden/>
              </w:rPr>
              <w:fldChar w:fldCharType="begin"/>
            </w:r>
            <w:r w:rsidR="00ED089E" w:rsidRPr="001164DE">
              <w:rPr>
                <w:noProof/>
                <w:webHidden/>
              </w:rPr>
              <w:instrText xml:space="preserve"> PAGEREF _Toc70074040 \h </w:instrText>
            </w:r>
            <w:r w:rsidR="00ED089E" w:rsidRPr="001164DE">
              <w:rPr>
                <w:noProof/>
                <w:webHidden/>
              </w:rPr>
            </w:r>
            <w:r w:rsidR="00ED089E" w:rsidRPr="001164DE">
              <w:rPr>
                <w:noProof/>
                <w:webHidden/>
              </w:rPr>
              <w:fldChar w:fldCharType="separate"/>
            </w:r>
            <w:r w:rsidR="0045178B">
              <w:rPr>
                <w:noProof/>
                <w:webHidden/>
              </w:rPr>
              <w:t>217</w:t>
            </w:r>
            <w:r w:rsidR="00ED089E" w:rsidRPr="001164DE">
              <w:rPr>
                <w:noProof/>
                <w:webHidden/>
              </w:rPr>
              <w:fldChar w:fldCharType="end"/>
            </w:r>
          </w:hyperlink>
        </w:p>
        <w:p w14:paraId="62933302" w14:textId="76894C4E" w:rsidR="00ED089E" w:rsidRPr="001164DE" w:rsidRDefault="00446DC2">
          <w:pPr>
            <w:pStyle w:val="TOC2"/>
            <w:rPr>
              <w:rFonts w:asciiTheme="minorHAnsi" w:eastAsiaTheme="minorEastAsia" w:hAnsiTheme="minorHAnsi" w:cstheme="minorBidi"/>
              <w:noProof/>
              <w:sz w:val="22"/>
            </w:rPr>
          </w:pPr>
          <w:hyperlink w:anchor="_Toc70074041" w:history="1">
            <w:r w:rsidR="00ED089E" w:rsidRPr="001164DE">
              <w:rPr>
                <w:rStyle w:val="Hyperlink"/>
                <w:noProof/>
              </w:rPr>
              <w:t>10. Xóa yêu cầu mua sách pháp luật, Tạp chí Thuế</w:t>
            </w:r>
            <w:r w:rsidR="00ED089E" w:rsidRPr="001164DE">
              <w:rPr>
                <w:noProof/>
                <w:webHidden/>
              </w:rPr>
              <w:tab/>
            </w:r>
            <w:r w:rsidR="00ED089E" w:rsidRPr="001164DE">
              <w:rPr>
                <w:noProof/>
                <w:webHidden/>
              </w:rPr>
              <w:fldChar w:fldCharType="begin"/>
            </w:r>
            <w:r w:rsidR="00ED089E" w:rsidRPr="001164DE">
              <w:rPr>
                <w:noProof/>
                <w:webHidden/>
              </w:rPr>
              <w:instrText xml:space="preserve"> PAGEREF _Toc70074041 \h </w:instrText>
            </w:r>
            <w:r w:rsidR="00ED089E" w:rsidRPr="001164DE">
              <w:rPr>
                <w:noProof/>
                <w:webHidden/>
              </w:rPr>
            </w:r>
            <w:r w:rsidR="00ED089E" w:rsidRPr="001164DE">
              <w:rPr>
                <w:noProof/>
                <w:webHidden/>
              </w:rPr>
              <w:fldChar w:fldCharType="separate"/>
            </w:r>
            <w:r w:rsidR="0045178B">
              <w:rPr>
                <w:noProof/>
                <w:webHidden/>
              </w:rPr>
              <w:t>218</w:t>
            </w:r>
            <w:r w:rsidR="00ED089E" w:rsidRPr="001164DE">
              <w:rPr>
                <w:noProof/>
                <w:webHidden/>
              </w:rPr>
              <w:fldChar w:fldCharType="end"/>
            </w:r>
          </w:hyperlink>
        </w:p>
        <w:p w14:paraId="4418B728" w14:textId="41726CAC" w:rsidR="00ED089E" w:rsidRPr="001164DE" w:rsidRDefault="00446DC2">
          <w:pPr>
            <w:pStyle w:val="TOC2"/>
            <w:rPr>
              <w:rFonts w:asciiTheme="minorHAnsi" w:eastAsiaTheme="minorEastAsia" w:hAnsiTheme="minorHAnsi" w:cstheme="minorBidi"/>
              <w:noProof/>
              <w:sz w:val="22"/>
            </w:rPr>
          </w:pPr>
          <w:hyperlink w:anchor="_Toc70074042" w:history="1">
            <w:r w:rsidR="00ED089E" w:rsidRPr="001164DE">
              <w:rPr>
                <w:rStyle w:val="Hyperlink"/>
                <w:noProof/>
              </w:rPr>
              <w:t>11. Hủy duyệt yêu cầu mua sách pháp luật, Tạp chí Thuế</w:t>
            </w:r>
            <w:r w:rsidR="00ED089E" w:rsidRPr="001164DE">
              <w:rPr>
                <w:noProof/>
                <w:webHidden/>
              </w:rPr>
              <w:tab/>
            </w:r>
            <w:r w:rsidR="00ED089E" w:rsidRPr="001164DE">
              <w:rPr>
                <w:noProof/>
                <w:webHidden/>
              </w:rPr>
              <w:fldChar w:fldCharType="begin"/>
            </w:r>
            <w:r w:rsidR="00ED089E" w:rsidRPr="001164DE">
              <w:rPr>
                <w:noProof/>
                <w:webHidden/>
              </w:rPr>
              <w:instrText xml:space="preserve"> PAGEREF _Toc70074042 \h </w:instrText>
            </w:r>
            <w:r w:rsidR="00ED089E" w:rsidRPr="001164DE">
              <w:rPr>
                <w:noProof/>
                <w:webHidden/>
              </w:rPr>
            </w:r>
            <w:r w:rsidR="00ED089E" w:rsidRPr="001164DE">
              <w:rPr>
                <w:noProof/>
                <w:webHidden/>
              </w:rPr>
              <w:fldChar w:fldCharType="separate"/>
            </w:r>
            <w:r w:rsidR="0045178B">
              <w:rPr>
                <w:noProof/>
                <w:webHidden/>
              </w:rPr>
              <w:t>218</w:t>
            </w:r>
            <w:r w:rsidR="00ED089E" w:rsidRPr="001164DE">
              <w:rPr>
                <w:noProof/>
                <w:webHidden/>
              </w:rPr>
              <w:fldChar w:fldCharType="end"/>
            </w:r>
          </w:hyperlink>
        </w:p>
        <w:p w14:paraId="033754CC" w14:textId="26DE3205" w:rsidR="00ED089E" w:rsidRPr="001164DE" w:rsidRDefault="00446DC2">
          <w:pPr>
            <w:pStyle w:val="TOC2"/>
            <w:rPr>
              <w:rFonts w:asciiTheme="minorHAnsi" w:eastAsiaTheme="minorEastAsia" w:hAnsiTheme="minorHAnsi" w:cstheme="minorBidi"/>
              <w:noProof/>
              <w:sz w:val="22"/>
            </w:rPr>
          </w:pPr>
          <w:hyperlink w:anchor="_Toc70074043" w:history="1">
            <w:r w:rsidR="00ED089E" w:rsidRPr="001164DE">
              <w:rPr>
                <w:rStyle w:val="Hyperlink"/>
                <w:noProof/>
              </w:rPr>
              <w:t>12. Duyệt yêu cầu mua sách pháp luật, Tạp chí Thuế</w:t>
            </w:r>
            <w:r w:rsidR="00ED089E" w:rsidRPr="001164DE">
              <w:rPr>
                <w:noProof/>
                <w:webHidden/>
              </w:rPr>
              <w:tab/>
            </w:r>
            <w:r w:rsidR="00ED089E" w:rsidRPr="001164DE">
              <w:rPr>
                <w:noProof/>
                <w:webHidden/>
              </w:rPr>
              <w:fldChar w:fldCharType="begin"/>
            </w:r>
            <w:r w:rsidR="00ED089E" w:rsidRPr="001164DE">
              <w:rPr>
                <w:noProof/>
                <w:webHidden/>
              </w:rPr>
              <w:instrText xml:space="preserve"> PAGEREF _Toc70074043 \h </w:instrText>
            </w:r>
            <w:r w:rsidR="00ED089E" w:rsidRPr="001164DE">
              <w:rPr>
                <w:noProof/>
                <w:webHidden/>
              </w:rPr>
            </w:r>
            <w:r w:rsidR="00ED089E" w:rsidRPr="001164DE">
              <w:rPr>
                <w:noProof/>
                <w:webHidden/>
              </w:rPr>
              <w:fldChar w:fldCharType="separate"/>
            </w:r>
            <w:r w:rsidR="0045178B">
              <w:rPr>
                <w:noProof/>
                <w:webHidden/>
              </w:rPr>
              <w:t>219</w:t>
            </w:r>
            <w:r w:rsidR="00ED089E" w:rsidRPr="001164DE">
              <w:rPr>
                <w:noProof/>
                <w:webHidden/>
              </w:rPr>
              <w:fldChar w:fldCharType="end"/>
            </w:r>
          </w:hyperlink>
        </w:p>
        <w:p w14:paraId="7CBCD2B9" w14:textId="508DBCD1" w:rsidR="00ED089E" w:rsidRPr="001164DE" w:rsidRDefault="00446DC2">
          <w:pPr>
            <w:pStyle w:val="TOC2"/>
            <w:rPr>
              <w:rFonts w:asciiTheme="minorHAnsi" w:eastAsiaTheme="minorEastAsia" w:hAnsiTheme="minorHAnsi" w:cstheme="minorBidi"/>
              <w:noProof/>
              <w:sz w:val="22"/>
            </w:rPr>
          </w:pPr>
          <w:hyperlink w:anchor="_Toc70074044" w:history="1">
            <w:r w:rsidR="00ED089E" w:rsidRPr="001164DE">
              <w:rPr>
                <w:rStyle w:val="Hyperlink"/>
                <w:noProof/>
              </w:rPr>
              <w:t>13. Thống kê số lượng yêu cầu mua sách pháp luật, Tạp chí Thuế theo nhiều điều kiện tra cứu</w:t>
            </w:r>
            <w:r w:rsidR="00ED089E" w:rsidRPr="001164DE">
              <w:rPr>
                <w:noProof/>
                <w:webHidden/>
              </w:rPr>
              <w:tab/>
            </w:r>
            <w:r w:rsidR="00ED089E" w:rsidRPr="001164DE">
              <w:rPr>
                <w:noProof/>
                <w:webHidden/>
              </w:rPr>
              <w:fldChar w:fldCharType="begin"/>
            </w:r>
            <w:r w:rsidR="00ED089E" w:rsidRPr="001164DE">
              <w:rPr>
                <w:noProof/>
                <w:webHidden/>
              </w:rPr>
              <w:instrText xml:space="preserve"> PAGEREF _Toc70074044 \h </w:instrText>
            </w:r>
            <w:r w:rsidR="00ED089E" w:rsidRPr="001164DE">
              <w:rPr>
                <w:noProof/>
                <w:webHidden/>
              </w:rPr>
            </w:r>
            <w:r w:rsidR="00ED089E" w:rsidRPr="001164DE">
              <w:rPr>
                <w:noProof/>
                <w:webHidden/>
              </w:rPr>
              <w:fldChar w:fldCharType="separate"/>
            </w:r>
            <w:r w:rsidR="0045178B">
              <w:rPr>
                <w:noProof/>
                <w:webHidden/>
              </w:rPr>
              <w:t>220</w:t>
            </w:r>
            <w:r w:rsidR="00ED089E" w:rsidRPr="001164DE">
              <w:rPr>
                <w:noProof/>
                <w:webHidden/>
              </w:rPr>
              <w:fldChar w:fldCharType="end"/>
            </w:r>
          </w:hyperlink>
        </w:p>
        <w:p w14:paraId="72ED0163" w14:textId="2F1412BB" w:rsidR="00ED089E" w:rsidRPr="001164DE" w:rsidRDefault="00446DC2">
          <w:pPr>
            <w:pStyle w:val="TOC2"/>
            <w:rPr>
              <w:rFonts w:asciiTheme="minorHAnsi" w:eastAsiaTheme="minorEastAsia" w:hAnsiTheme="minorHAnsi" w:cstheme="minorBidi"/>
              <w:noProof/>
              <w:sz w:val="22"/>
            </w:rPr>
          </w:pPr>
          <w:hyperlink w:anchor="_Toc70074045" w:history="1">
            <w:r w:rsidR="00ED089E" w:rsidRPr="001164DE">
              <w:rPr>
                <w:rStyle w:val="Hyperlink"/>
                <w:noProof/>
              </w:rPr>
              <w:t>14. Hủy (từ chối) yêu cầu quảng cáo</w:t>
            </w:r>
            <w:r w:rsidR="00ED089E" w:rsidRPr="001164DE">
              <w:rPr>
                <w:noProof/>
                <w:webHidden/>
              </w:rPr>
              <w:tab/>
            </w:r>
            <w:r w:rsidR="00ED089E" w:rsidRPr="001164DE">
              <w:rPr>
                <w:noProof/>
                <w:webHidden/>
              </w:rPr>
              <w:fldChar w:fldCharType="begin"/>
            </w:r>
            <w:r w:rsidR="00ED089E" w:rsidRPr="001164DE">
              <w:rPr>
                <w:noProof/>
                <w:webHidden/>
              </w:rPr>
              <w:instrText xml:space="preserve"> PAGEREF _Toc70074045 \h </w:instrText>
            </w:r>
            <w:r w:rsidR="00ED089E" w:rsidRPr="001164DE">
              <w:rPr>
                <w:noProof/>
                <w:webHidden/>
              </w:rPr>
            </w:r>
            <w:r w:rsidR="00ED089E" w:rsidRPr="001164DE">
              <w:rPr>
                <w:noProof/>
                <w:webHidden/>
              </w:rPr>
              <w:fldChar w:fldCharType="separate"/>
            </w:r>
            <w:r w:rsidR="0045178B">
              <w:rPr>
                <w:noProof/>
                <w:webHidden/>
              </w:rPr>
              <w:t>221</w:t>
            </w:r>
            <w:r w:rsidR="00ED089E" w:rsidRPr="001164DE">
              <w:rPr>
                <w:noProof/>
                <w:webHidden/>
              </w:rPr>
              <w:fldChar w:fldCharType="end"/>
            </w:r>
          </w:hyperlink>
        </w:p>
        <w:p w14:paraId="095B1F64" w14:textId="3E5517AF" w:rsidR="00ED089E" w:rsidRPr="001164DE" w:rsidRDefault="00446DC2">
          <w:pPr>
            <w:pStyle w:val="TOC2"/>
            <w:rPr>
              <w:rFonts w:asciiTheme="minorHAnsi" w:eastAsiaTheme="minorEastAsia" w:hAnsiTheme="minorHAnsi" w:cstheme="minorBidi"/>
              <w:noProof/>
              <w:sz w:val="22"/>
            </w:rPr>
          </w:pPr>
          <w:hyperlink w:anchor="_Toc70074046" w:history="1">
            <w:r w:rsidR="00ED089E" w:rsidRPr="001164DE">
              <w:rPr>
                <w:rStyle w:val="Hyperlink"/>
                <w:noProof/>
              </w:rPr>
              <w:t>15. Xem chi tiết bình luận theo tin bài</w:t>
            </w:r>
            <w:r w:rsidR="00ED089E" w:rsidRPr="001164DE">
              <w:rPr>
                <w:noProof/>
                <w:webHidden/>
              </w:rPr>
              <w:tab/>
            </w:r>
            <w:r w:rsidR="00ED089E" w:rsidRPr="001164DE">
              <w:rPr>
                <w:noProof/>
                <w:webHidden/>
              </w:rPr>
              <w:fldChar w:fldCharType="begin"/>
            </w:r>
            <w:r w:rsidR="00ED089E" w:rsidRPr="001164DE">
              <w:rPr>
                <w:noProof/>
                <w:webHidden/>
              </w:rPr>
              <w:instrText xml:space="preserve"> PAGEREF _Toc70074046 \h </w:instrText>
            </w:r>
            <w:r w:rsidR="00ED089E" w:rsidRPr="001164DE">
              <w:rPr>
                <w:noProof/>
                <w:webHidden/>
              </w:rPr>
            </w:r>
            <w:r w:rsidR="00ED089E" w:rsidRPr="001164DE">
              <w:rPr>
                <w:noProof/>
                <w:webHidden/>
              </w:rPr>
              <w:fldChar w:fldCharType="separate"/>
            </w:r>
            <w:r w:rsidR="0045178B">
              <w:rPr>
                <w:noProof/>
                <w:webHidden/>
              </w:rPr>
              <w:t>222</w:t>
            </w:r>
            <w:r w:rsidR="00ED089E" w:rsidRPr="001164DE">
              <w:rPr>
                <w:noProof/>
                <w:webHidden/>
              </w:rPr>
              <w:fldChar w:fldCharType="end"/>
            </w:r>
          </w:hyperlink>
        </w:p>
        <w:p w14:paraId="07CFEC83" w14:textId="2E07EB6B" w:rsidR="00ED089E" w:rsidRPr="001164DE" w:rsidRDefault="00446DC2">
          <w:pPr>
            <w:pStyle w:val="TOC2"/>
            <w:rPr>
              <w:rFonts w:asciiTheme="minorHAnsi" w:eastAsiaTheme="minorEastAsia" w:hAnsiTheme="minorHAnsi" w:cstheme="minorBidi"/>
              <w:noProof/>
              <w:sz w:val="22"/>
            </w:rPr>
          </w:pPr>
          <w:hyperlink w:anchor="_Toc70074047" w:history="1">
            <w:r w:rsidR="00ED089E" w:rsidRPr="001164DE">
              <w:rPr>
                <w:rStyle w:val="Hyperlink"/>
                <w:noProof/>
              </w:rPr>
              <w:t>16. Xóa bình luận theo tin bài</w:t>
            </w:r>
            <w:r w:rsidR="00ED089E" w:rsidRPr="001164DE">
              <w:rPr>
                <w:noProof/>
                <w:webHidden/>
              </w:rPr>
              <w:tab/>
            </w:r>
            <w:r w:rsidR="00ED089E" w:rsidRPr="001164DE">
              <w:rPr>
                <w:noProof/>
                <w:webHidden/>
              </w:rPr>
              <w:fldChar w:fldCharType="begin"/>
            </w:r>
            <w:r w:rsidR="00ED089E" w:rsidRPr="001164DE">
              <w:rPr>
                <w:noProof/>
                <w:webHidden/>
              </w:rPr>
              <w:instrText xml:space="preserve"> PAGEREF _Toc70074047 \h </w:instrText>
            </w:r>
            <w:r w:rsidR="00ED089E" w:rsidRPr="001164DE">
              <w:rPr>
                <w:noProof/>
                <w:webHidden/>
              </w:rPr>
            </w:r>
            <w:r w:rsidR="00ED089E" w:rsidRPr="001164DE">
              <w:rPr>
                <w:noProof/>
                <w:webHidden/>
              </w:rPr>
              <w:fldChar w:fldCharType="separate"/>
            </w:r>
            <w:r w:rsidR="0045178B">
              <w:rPr>
                <w:noProof/>
                <w:webHidden/>
              </w:rPr>
              <w:t>222</w:t>
            </w:r>
            <w:r w:rsidR="00ED089E" w:rsidRPr="001164DE">
              <w:rPr>
                <w:noProof/>
                <w:webHidden/>
              </w:rPr>
              <w:fldChar w:fldCharType="end"/>
            </w:r>
          </w:hyperlink>
        </w:p>
        <w:p w14:paraId="4EB1255F" w14:textId="0D95AF90" w:rsidR="00ED089E" w:rsidRPr="001164DE" w:rsidRDefault="00446DC2">
          <w:pPr>
            <w:pStyle w:val="TOC2"/>
            <w:rPr>
              <w:rFonts w:asciiTheme="minorHAnsi" w:eastAsiaTheme="minorEastAsia" w:hAnsiTheme="minorHAnsi" w:cstheme="minorBidi"/>
              <w:noProof/>
              <w:sz w:val="22"/>
            </w:rPr>
          </w:pPr>
          <w:hyperlink w:anchor="_Toc70074048" w:history="1">
            <w:r w:rsidR="00ED089E" w:rsidRPr="001164DE">
              <w:rPr>
                <w:rStyle w:val="Hyperlink"/>
                <w:noProof/>
              </w:rPr>
              <w:t>17. Duyệt bình luận</w:t>
            </w:r>
            <w:r w:rsidR="00ED089E" w:rsidRPr="001164DE">
              <w:rPr>
                <w:noProof/>
                <w:webHidden/>
              </w:rPr>
              <w:tab/>
            </w:r>
            <w:r w:rsidR="00ED089E" w:rsidRPr="001164DE">
              <w:rPr>
                <w:noProof/>
                <w:webHidden/>
              </w:rPr>
              <w:fldChar w:fldCharType="begin"/>
            </w:r>
            <w:r w:rsidR="00ED089E" w:rsidRPr="001164DE">
              <w:rPr>
                <w:noProof/>
                <w:webHidden/>
              </w:rPr>
              <w:instrText xml:space="preserve"> PAGEREF _Toc70074048 \h </w:instrText>
            </w:r>
            <w:r w:rsidR="00ED089E" w:rsidRPr="001164DE">
              <w:rPr>
                <w:noProof/>
                <w:webHidden/>
              </w:rPr>
            </w:r>
            <w:r w:rsidR="00ED089E" w:rsidRPr="001164DE">
              <w:rPr>
                <w:noProof/>
                <w:webHidden/>
              </w:rPr>
              <w:fldChar w:fldCharType="separate"/>
            </w:r>
            <w:r w:rsidR="0045178B">
              <w:rPr>
                <w:noProof/>
                <w:webHidden/>
              </w:rPr>
              <w:t>223</w:t>
            </w:r>
            <w:r w:rsidR="00ED089E" w:rsidRPr="001164DE">
              <w:rPr>
                <w:noProof/>
                <w:webHidden/>
              </w:rPr>
              <w:fldChar w:fldCharType="end"/>
            </w:r>
          </w:hyperlink>
        </w:p>
        <w:p w14:paraId="419A6A39" w14:textId="6CD0FBA1" w:rsidR="00A02E73" w:rsidRPr="001164DE" w:rsidRDefault="00AB79D4">
          <w:pPr>
            <w:rPr>
              <w:rFonts w:ascii="Times New Roman" w:hAnsi="Times New Roman" w:cs="Times New Roman"/>
              <w:b/>
              <w:bCs/>
              <w:noProof/>
              <w:sz w:val="28"/>
              <w:szCs w:val="28"/>
            </w:rPr>
          </w:pPr>
          <w:r w:rsidRPr="001164DE">
            <w:rPr>
              <w:rFonts w:ascii="Times New Roman" w:hAnsi="Times New Roman" w:cs="Times New Roman"/>
              <w:b/>
              <w:bCs/>
              <w:noProof/>
              <w:sz w:val="28"/>
              <w:szCs w:val="28"/>
            </w:rPr>
            <w:fldChar w:fldCharType="end"/>
          </w:r>
        </w:p>
        <w:p w14:paraId="4EFE6431" w14:textId="0979BAB9" w:rsidR="00AB79D4" w:rsidRPr="001164DE" w:rsidRDefault="00A02E73">
          <w:pPr>
            <w:rPr>
              <w:rFonts w:ascii="Times New Roman" w:hAnsi="Times New Roman" w:cs="Times New Roman"/>
              <w:b/>
              <w:bCs/>
              <w:noProof/>
              <w:sz w:val="28"/>
              <w:szCs w:val="28"/>
            </w:rPr>
          </w:pPr>
          <w:r w:rsidRPr="001164DE">
            <w:rPr>
              <w:rFonts w:ascii="Times New Roman" w:hAnsi="Times New Roman" w:cs="Times New Roman"/>
              <w:b/>
              <w:bCs/>
              <w:noProof/>
              <w:sz w:val="28"/>
              <w:szCs w:val="28"/>
            </w:rPr>
            <w:br w:type="page"/>
          </w:r>
        </w:p>
      </w:sdtContent>
    </w:sdt>
    <w:p w14:paraId="58B747D0" w14:textId="5A2D4F28" w:rsidR="00E10D49" w:rsidRPr="001164DE" w:rsidRDefault="00E10D49" w:rsidP="00BF2C95">
      <w:pPr>
        <w:pStyle w:val="Heading1"/>
      </w:pPr>
      <w:bookmarkStart w:id="12" w:name="_Toc56522227"/>
      <w:bookmarkStart w:id="13" w:name="_Toc70073924"/>
      <w:r w:rsidRPr="001164DE">
        <w:lastRenderedPageBreak/>
        <w:t>TỔNG QUAN</w:t>
      </w:r>
      <w:bookmarkEnd w:id="12"/>
      <w:bookmarkEnd w:id="13"/>
    </w:p>
    <w:p w14:paraId="0A4ACA43" w14:textId="77777777" w:rsidR="00E10D49" w:rsidRPr="001164DE" w:rsidRDefault="00E10D49" w:rsidP="0090566F">
      <w:pPr>
        <w:pStyle w:val="Heading2"/>
      </w:pPr>
      <w:bookmarkStart w:id="14" w:name="_Toc56522228"/>
      <w:bookmarkStart w:id="15" w:name="_Toc70073925"/>
      <w:r w:rsidRPr="001164DE">
        <w:t>Mục đích</w:t>
      </w:r>
      <w:bookmarkEnd w:id="14"/>
      <w:bookmarkEnd w:id="15"/>
    </w:p>
    <w:p w14:paraId="723E1BB1" w14:textId="77777777" w:rsidR="00E10D49" w:rsidRPr="001164DE" w:rsidRDefault="00E10D49" w:rsidP="002B7031">
      <w:pPr>
        <w:pStyle w:val="Style2"/>
        <w:spacing w:line="312" w:lineRule="auto"/>
      </w:pPr>
      <w:r w:rsidRPr="001164DE">
        <w:t>Tài liệu này mô tả thiết kế chi tiết từng chức năng nâng cấp dựa trên những phân tích yêu cầu nghiệp vụ.</w:t>
      </w:r>
    </w:p>
    <w:p w14:paraId="53B94DB6" w14:textId="77777777" w:rsidR="00E10D49" w:rsidRPr="001164DE" w:rsidRDefault="00E10D49" w:rsidP="002B7031">
      <w:pPr>
        <w:pStyle w:val="Style2"/>
        <w:spacing w:line="312" w:lineRule="auto"/>
        <w:rPr>
          <w:lang w:val="fr-FR"/>
        </w:rPr>
      </w:pPr>
      <w:r w:rsidRPr="001164DE">
        <w:rPr>
          <w:lang w:val="fr-FR"/>
        </w:rPr>
        <w:t>Tài liệu này cũng là căn cứ để xây dựng các tài liệu kịch bản kiểm thử, tài liệu hướng dẫn sử dụng, tài liệu vận hành.</w:t>
      </w:r>
    </w:p>
    <w:p w14:paraId="06E71510" w14:textId="77777777" w:rsidR="00E10D49" w:rsidRPr="001164DE" w:rsidRDefault="00E10D49" w:rsidP="0090566F">
      <w:pPr>
        <w:pStyle w:val="Heading2"/>
      </w:pPr>
      <w:bookmarkStart w:id="16" w:name="_Toc56522229"/>
      <w:bookmarkStart w:id="17" w:name="_Toc70073926"/>
      <w:r w:rsidRPr="001164DE">
        <w:t>Tài liệu liên quan</w:t>
      </w:r>
      <w:bookmarkEnd w:id="16"/>
      <w:bookmarkEnd w:id="17"/>
    </w:p>
    <w:tbl>
      <w:tblPr>
        <w:tblW w:w="5081" w:type="pct"/>
        <w:tblInd w:w="-1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739"/>
        <w:gridCol w:w="8469"/>
      </w:tblGrid>
      <w:tr w:rsidR="00E10D49" w:rsidRPr="001164DE" w14:paraId="669ED5D7" w14:textId="77777777" w:rsidTr="00036AC3">
        <w:trPr>
          <w:cantSplit/>
          <w:tblHeader/>
        </w:trPr>
        <w:tc>
          <w:tcPr>
            <w:tcW w:w="401" w:type="pct"/>
            <w:shd w:val="clear" w:color="auto" w:fill="D9D9D9" w:themeFill="background1" w:themeFillShade="D9"/>
          </w:tcPr>
          <w:p w14:paraId="6A1FC766" w14:textId="77777777" w:rsidR="00E10D49" w:rsidRPr="001164DE" w:rsidRDefault="00E10D49" w:rsidP="002B7031">
            <w:pPr>
              <w:pStyle w:val="TableHeading"/>
              <w:keepLines w:val="0"/>
              <w:widowControl w:val="0"/>
              <w:spacing w:before="0" w:line="312" w:lineRule="auto"/>
              <w:rPr>
                <w:szCs w:val="28"/>
              </w:rPr>
            </w:pPr>
            <w:r w:rsidRPr="001164DE">
              <w:rPr>
                <w:szCs w:val="28"/>
              </w:rPr>
              <w:t>STT</w:t>
            </w:r>
          </w:p>
        </w:tc>
        <w:tc>
          <w:tcPr>
            <w:tcW w:w="4599" w:type="pct"/>
            <w:shd w:val="clear" w:color="auto" w:fill="D9D9D9" w:themeFill="background1" w:themeFillShade="D9"/>
          </w:tcPr>
          <w:p w14:paraId="603183EC" w14:textId="77777777" w:rsidR="00E10D49" w:rsidRPr="001164DE" w:rsidRDefault="00E10D49" w:rsidP="002B7031">
            <w:pPr>
              <w:pStyle w:val="TableHeading"/>
              <w:keepLines w:val="0"/>
              <w:widowControl w:val="0"/>
              <w:spacing w:before="0" w:line="312" w:lineRule="auto"/>
              <w:rPr>
                <w:szCs w:val="28"/>
              </w:rPr>
            </w:pPr>
            <w:r w:rsidRPr="001164DE">
              <w:rPr>
                <w:szCs w:val="28"/>
              </w:rPr>
              <w:t>Tên tài liệu</w:t>
            </w:r>
          </w:p>
        </w:tc>
      </w:tr>
      <w:tr w:rsidR="00E10D49" w:rsidRPr="001164DE" w14:paraId="044E34AD" w14:textId="77777777" w:rsidTr="00036AC3">
        <w:trPr>
          <w:cantSplit/>
          <w:tblHeader/>
        </w:trPr>
        <w:tc>
          <w:tcPr>
            <w:tcW w:w="401" w:type="pct"/>
            <w:shd w:val="clear" w:color="auto" w:fill="auto"/>
          </w:tcPr>
          <w:p w14:paraId="767E8287" w14:textId="77777777" w:rsidR="00E10D49" w:rsidRPr="001164DE" w:rsidRDefault="00E10D49" w:rsidP="002B7031">
            <w:pPr>
              <w:pStyle w:val="HRTTableText"/>
              <w:widowControl w:val="0"/>
              <w:spacing w:before="0" w:after="0" w:line="312" w:lineRule="auto"/>
              <w:ind w:left="0"/>
              <w:jc w:val="center"/>
              <w:rPr>
                <w:rFonts w:ascii="Times New Roman" w:hAnsi="Times New Roman"/>
                <w:color w:val="auto"/>
                <w:sz w:val="28"/>
                <w:szCs w:val="28"/>
              </w:rPr>
            </w:pPr>
            <w:r w:rsidRPr="001164DE">
              <w:rPr>
                <w:rFonts w:ascii="Times New Roman" w:hAnsi="Times New Roman"/>
                <w:color w:val="auto"/>
                <w:sz w:val="28"/>
                <w:szCs w:val="28"/>
              </w:rPr>
              <w:t>1</w:t>
            </w:r>
          </w:p>
        </w:tc>
        <w:tc>
          <w:tcPr>
            <w:tcW w:w="4599" w:type="pct"/>
            <w:shd w:val="clear" w:color="auto" w:fill="auto"/>
          </w:tcPr>
          <w:p w14:paraId="33EF7452" w14:textId="7C733D5D" w:rsidR="00E10D49" w:rsidRPr="001164DE" w:rsidRDefault="0090566F" w:rsidP="00DC4CB5">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Hợp đồng số 15/2020/HĐKT/TCT-TINHVAN ký ngày 14/08/2020 giữa Tổng cục Thuế và Công ty cổ phần công nghệ Tinh Vân về việc thực hiệ</w:t>
            </w:r>
            <w:r w:rsidR="008A1C94" w:rsidRPr="001164DE">
              <w:rPr>
                <w:rFonts w:ascii="Times New Roman" w:hAnsi="Times New Roman" w:cs="Times New Roman"/>
                <w:sz w:val="28"/>
                <w:szCs w:val="28"/>
              </w:rPr>
              <w:t>n G</w:t>
            </w:r>
            <w:r w:rsidRPr="001164DE">
              <w:rPr>
                <w:rFonts w:ascii="Times New Roman" w:hAnsi="Times New Roman" w:cs="Times New Roman"/>
                <w:sz w:val="28"/>
                <w:szCs w:val="28"/>
              </w:rPr>
              <w:t>ói thầu</w:t>
            </w:r>
            <w:r w:rsidR="008A1C94" w:rsidRPr="001164DE">
              <w:rPr>
                <w:rFonts w:ascii="Times New Roman" w:hAnsi="Times New Roman" w:cs="Times New Roman"/>
                <w:sz w:val="28"/>
                <w:szCs w:val="28"/>
              </w:rPr>
              <w:t>:</w:t>
            </w:r>
            <w:r w:rsidRPr="001164DE">
              <w:rPr>
                <w:rFonts w:ascii="Times New Roman" w:hAnsi="Times New Roman" w:cs="Times New Roman"/>
                <w:sz w:val="28"/>
                <w:szCs w:val="28"/>
              </w:rPr>
              <w:t xml:space="preserve"> “Nâng cấp Trang thông tin điện tử ngành Thuế đáp ứng </w:t>
            </w:r>
            <w:r w:rsidR="008A1C94" w:rsidRPr="001164DE">
              <w:rPr>
                <w:rFonts w:ascii="Times New Roman" w:hAnsi="Times New Roman" w:cs="Times New Roman"/>
                <w:sz w:val="28"/>
                <w:szCs w:val="28"/>
              </w:rPr>
              <w:t xml:space="preserve">yêu cầu </w:t>
            </w:r>
            <w:r w:rsidRPr="001164DE">
              <w:rPr>
                <w:rFonts w:ascii="Times New Roman" w:hAnsi="Times New Roman" w:cs="Times New Roman"/>
                <w:sz w:val="28"/>
                <w:szCs w:val="28"/>
              </w:rPr>
              <w:t>triển khai Tạp chí Thuế điện tử”;</w:t>
            </w:r>
          </w:p>
        </w:tc>
      </w:tr>
      <w:tr w:rsidR="00E10D49" w:rsidRPr="001164DE" w14:paraId="66F22671" w14:textId="77777777" w:rsidTr="00036AC3">
        <w:trPr>
          <w:cantSplit/>
        </w:trPr>
        <w:tc>
          <w:tcPr>
            <w:tcW w:w="401" w:type="pct"/>
            <w:shd w:val="clear" w:color="auto" w:fill="auto"/>
          </w:tcPr>
          <w:p w14:paraId="47477DE1" w14:textId="77777777" w:rsidR="00E10D49" w:rsidRPr="001164DE" w:rsidRDefault="00E10D49" w:rsidP="002B7031">
            <w:pPr>
              <w:pStyle w:val="HRTTableText"/>
              <w:widowControl w:val="0"/>
              <w:spacing w:before="0" w:after="0" w:line="312" w:lineRule="auto"/>
              <w:ind w:left="0"/>
              <w:jc w:val="center"/>
              <w:rPr>
                <w:rFonts w:ascii="Times New Roman" w:hAnsi="Times New Roman"/>
                <w:color w:val="auto"/>
                <w:sz w:val="28"/>
                <w:szCs w:val="28"/>
              </w:rPr>
            </w:pPr>
            <w:r w:rsidRPr="001164DE">
              <w:rPr>
                <w:rFonts w:ascii="Times New Roman" w:hAnsi="Times New Roman"/>
                <w:color w:val="auto"/>
                <w:sz w:val="28"/>
                <w:szCs w:val="28"/>
              </w:rPr>
              <w:t>2</w:t>
            </w:r>
          </w:p>
        </w:tc>
        <w:tc>
          <w:tcPr>
            <w:tcW w:w="4599" w:type="pct"/>
            <w:shd w:val="clear" w:color="auto" w:fill="auto"/>
          </w:tcPr>
          <w:p w14:paraId="1CB500F3" w14:textId="0FA885DA" w:rsidR="00E10D49" w:rsidRPr="001164DE" w:rsidRDefault="00732B8F" w:rsidP="008B5E2A">
            <w:pPr>
              <w:pStyle w:val="Style2"/>
              <w:numPr>
                <w:ilvl w:val="0"/>
                <w:numId w:val="0"/>
              </w:numPr>
              <w:spacing w:line="312" w:lineRule="auto"/>
              <w:ind w:left="91"/>
            </w:pPr>
            <w:r w:rsidRPr="001164DE">
              <w:t>Tài liệu phân tích yêu cầu nghiệp vụ</w:t>
            </w:r>
          </w:p>
        </w:tc>
      </w:tr>
      <w:tr w:rsidR="00293323" w:rsidRPr="001164DE" w14:paraId="73D4EF56" w14:textId="77777777" w:rsidTr="00036AC3">
        <w:trPr>
          <w:cantSplit/>
        </w:trPr>
        <w:tc>
          <w:tcPr>
            <w:tcW w:w="401" w:type="pct"/>
            <w:shd w:val="clear" w:color="auto" w:fill="auto"/>
          </w:tcPr>
          <w:p w14:paraId="6D1924B3" w14:textId="7D535AD2" w:rsidR="00293323" w:rsidRPr="001164DE" w:rsidRDefault="00293323" w:rsidP="002B7031">
            <w:pPr>
              <w:pStyle w:val="HRTTableText"/>
              <w:widowControl w:val="0"/>
              <w:spacing w:before="0" w:after="0" w:line="312" w:lineRule="auto"/>
              <w:ind w:left="0"/>
              <w:jc w:val="center"/>
              <w:rPr>
                <w:rFonts w:ascii="Times New Roman" w:hAnsi="Times New Roman"/>
                <w:color w:val="auto"/>
                <w:sz w:val="28"/>
                <w:szCs w:val="28"/>
              </w:rPr>
            </w:pPr>
            <w:r w:rsidRPr="001164DE">
              <w:rPr>
                <w:rFonts w:ascii="Times New Roman" w:hAnsi="Times New Roman"/>
                <w:color w:val="auto"/>
                <w:sz w:val="28"/>
                <w:szCs w:val="28"/>
              </w:rPr>
              <w:t>3</w:t>
            </w:r>
          </w:p>
        </w:tc>
        <w:tc>
          <w:tcPr>
            <w:tcW w:w="4599" w:type="pct"/>
            <w:shd w:val="clear" w:color="auto" w:fill="auto"/>
          </w:tcPr>
          <w:p w14:paraId="78A1D77E" w14:textId="4423417C" w:rsidR="00293323" w:rsidRPr="008B5E2A" w:rsidRDefault="008B5E2A" w:rsidP="008B5E2A">
            <w:pPr>
              <w:pStyle w:val="Style2"/>
              <w:numPr>
                <w:ilvl w:val="0"/>
                <w:numId w:val="0"/>
              </w:numPr>
              <w:spacing w:line="312" w:lineRule="auto"/>
              <w:ind w:left="91"/>
            </w:pPr>
            <w:r w:rsidRPr="008468A1">
              <w:rPr>
                <w:lang w:val="vi-VN"/>
              </w:rPr>
              <w:t>Tài liệu thiết kế</w:t>
            </w:r>
            <w:r>
              <w:t xml:space="preserve"> (gồm thiết kế tổng thể, thiết kế chức năng ứng dụng, thiết kế bảo mật phân quyền, thiết kế CSDL)</w:t>
            </w:r>
            <w:r w:rsidR="00000BB7">
              <w:t xml:space="preserve"> phần thiết kế tổng thể, phần thiết kế bảo mật phân quyền và thiết kế CSDL</w:t>
            </w:r>
          </w:p>
        </w:tc>
      </w:tr>
    </w:tbl>
    <w:p w14:paraId="72B9B7C8" w14:textId="77777777" w:rsidR="00E10D49" w:rsidRPr="001164DE" w:rsidRDefault="00E10D49" w:rsidP="0090566F">
      <w:pPr>
        <w:pStyle w:val="Heading2"/>
      </w:pPr>
      <w:bookmarkStart w:id="18" w:name="_Toc56522230"/>
      <w:bookmarkStart w:id="19" w:name="_Toc70073927"/>
      <w:r w:rsidRPr="001164DE">
        <w:t>Thuật ngữ và các từ viết tắt</w:t>
      </w:r>
      <w:bookmarkEnd w:id="18"/>
      <w:bookmarkEnd w:id="19"/>
    </w:p>
    <w:tbl>
      <w:tblPr>
        <w:tblW w:w="516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42"/>
        <w:gridCol w:w="3266"/>
        <w:gridCol w:w="5343"/>
      </w:tblGrid>
      <w:tr w:rsidR="00E10D49" w:rsidRPr="001164DE" w14:paraId="7025F7B7" w14:textId="77777777" w:rsidTr="0023400A">
        <w:trPr>
          <w:trHeight w:val="701"/>
          <w:tblHeader/>
          <w:jc w:val="center"/>
        </w:trPr>
        <w:tc>
          <w:tcPr>
            <w:tcW w:w="414" w:type="pct"/>
            <w:shd w:val="clear" w:color="auto" w:fill="E7E6E6" w:themeFill="background2"/>
            <w:vAlign w:val="center"/>
          </w:tcPr>
          <w:p w14:paraId="59CC61BA" w14:textId="77777777" w:rsidR="00E10D49" w:rsidRPr="001164DE" w:rsidRDefault="00E10D49" w:rsidP="002B7031">
            <w:pPr>
              <w:pStyle w:val="TableHeading"/>
              <w:keepLines w:val="0"/>
              <w:widowControl w:val="0"/>
              <w:spacing w:before="0" w:line="312" w:lineRule="auto"/>
              <w:rPr>
                <w:szCs w:val="28"/>
              </w:rPr>
            </w:pPr>
            <w:r w:rsidRPr="001164DE">
              <w:rPr>
                <w:szCs w:val="28"/>
              </w:rPr>
              <w:t>STT</w:t>
            </w:r>
          </w:p>
        </w:tc>
        <w:tc>
          <w:tcPr>
            <w:tcW w:w="1712" w:type="pct"/>
            <w:shd w:val="clear" w:color="auto" w:fill="E7E6E6" w:themeFill="background2"/>
            <w:vAlign w:val="center"/>
          </w:tcPr>
          <w:p w14:paraId="10CDEFF8" w14:textId="77777777" w:rsidR="00E10D49" w:rsidRPr="001164DE" w:rsidRDefault="00E10D49" w:rsidP="002B7031">
            <w:pPr>
              <w:pStyle w:val="TableHeading"/>
              <w:keepLines w:val="0"/>
              <w:widowControl w:val="0"/>
              <w:spacing w:before="0" w:line="312" w:lineRule="auto"/>
              <w:rPr>
                <w:szCs w:val="28"/>
              </w:rPr>
            </w:pPr>
            <w:r w:rsidRPr="001164DE">
              <w:rPr>
                <w:szCs w:val="28"/>
              </w:rPr>
              <w:t>Thuật ngữ/chữ viết tắt</w:t>
            </w:r>
          </w:p>
        </w:tc>
        <w:tc>
          <w:tcPr>
            <w:tcW w:w="2874" w:type="pct"/>
            <w:shd w:val="clear" w:color="auto" w:fill="E7E6E6" w:themeFill="background2"/>
            <w:vAlign w:val="center"/>
          </w:tcPr>
          <w:p w14:paraId="477BB6F0" w14:textId="77777777" w:rsidR="00E10D49" w:rsidRPr="001164DE" w:rsidRDefault="00E10D49" w:rsidP="002B7031">
            <w:pPr>
              <w:pStyle w:val="TableHeading"/>
              <w:keepLines w:val="0"/>
              <w:widowControl w:val="0"/>
              <w:spacing w:before="0" w:line="312" w:lineRule="auto"/>
              <w:rPr>
                <w:szCs w:val="28"/>
              </w:rPr>
            </w:pPr>
            <w:r w:rsidRPr="001164DE">
              <w:rPr>
                <w:szCs w:val="28"/>
              </w:rPr>
              <w:t>Mô tả</w:t>
            </w:r>
          </w:p>
        </w:tc>
      </w:tr>
      <w:tr w:rsidR="00E10D49" w:rsidRPr="001164DE" w14:paraId="5C498EDE" w14:textId="77777777" w:rsidTr="0023400A">
        <w:trPr>
          <w:jc w:val="center"/>
        </w:trPr>
        <w:tc>
          <w:tcPr>
            <w:tcW w:w="414" w:type="pct"/>
            <w:vAlign w:val="center"/>
          </w:tcPr>
          <w:p w14:paraId="7B9D2236" w14:textId="77777777" w:rsidR="00E10D49" w:rsidRPr="001164DE" w:rsidRDefault="00E10D49" w:rsidP="002B7031">
            <w:pPr>
              <w:widowControl w:val="0"/>
              <w:numPr>
                <w:ilvl w:val="0"/>
                <w:numId w:val="5"/>
              </w:numPr>
              <w:tabs>
                <w:tab w:val="left" w:pos="228"/>
              </w:tabs>
              <w:spacing w:after="0" w:line="312" w:lineRule="auto"/>
              <w:ind w:left="0" w:firstLine="5"/>
              <w:jc w:val="center"/>
              <w:rPr>
                <w:rFonts w:ascii="Times New Roman" w:hAnsi="Times New Roman" w:cs="Times New Roman"/>
                <w:sz w:val="28"/>
                <w:szCs w:val="28"/>
                <w:lang w:val="vi-VN"/>
              </w:rPr>
            </w:pPr>
          </w:p>
        </w:tc>
        <w:tc>
          <w:tcPr>
            <w:tcW w:w="1712" w:type="pct"/>
            <w:vAlign w:val="center"/>
          </w:tcPr>
          <w:p w14:paraId="56365FD6" w14:textId="77777777" w:rsidR="00E10D49" w:rsidRPr="001164DE" w:rsidRDefault="00E10D49" w:rsidP="0023400A">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TCT</w:t>
            </w:r>
          </w:p>
        </w:tc>
        <w:tc>
          <w:tcPr>
            <w:tcW w:w="2874" w:type="pct"/>
          </w:tcPr>
          <w:p w14:paraId="7F077612" w14:textId="428768CF" w:rsidR="00E10D49" w:rsidRPr="001164DE" w:rsidRDefault="002B7031" w:rsidP="0023400A">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Tổng cục Thuế</w:t>
            </w:r>
          </w:p>
        </w:tc>
      </w:tr>
      <w:tr w:rsidR="00E10D49" w:rsidRPr="001164DE" w14:paraId="394383FF" w14:textId="77777777" w:rsidTr="0023400A">
        <w:trPr>
          <w:jc w:val="center"/>
        </w:trPr>
        <w:tc>
          <w:tcPr>
            <w:tcW w:w="414" w:type="pct"/>
            <w:vAlign w:val="center"/>
          </w:tcPr>
          <w:p w14:paraId="0CFABE15" w14:textId="77777777" w:rsidR="00E10D49" w:rsidRPr="001164DE" w:rsidRDefault="00E10D49" w:rsidP="002B7031">
            <w:pPr>
              <w:widowControl w:val="0"/>
              <w:numPr>
                <w:ilvl w:val="0"/>
                <w:numId w:val="5"/>
              </w:numPr>
              <w:tabs>
                <w:tab w:val="left" w:pos="228"/>
              </w:tabs>
              <w:spacing w:after="0" w:line="312" w:lineRule="auto"/>
              <w:ind w:left="0" w:firstLine="5"/>
              <w:jc w:val="center"/>
              <w:rPr>
                <w:rFonts w:ascii="Times New Roman" w:hAnsi="Times New Roman" w:cs="Times New Roman"/>
                <w:sz w:val="28"/>
                <w:szCs w:val="28"/>
                <w:lang w:val="vi-VN"/>
              </w:rPr>
            </w:pPr>
          </w:p>
        </w:tc>
        <w:tc>
          <w:tcPr>
            <w:tcW w:w="1712" w:type="pct"/>
            <w:vAlign w:val="center"/>
          </w:tcPr>
          <w:p w14:paraId="0A5AE088" w14:textId="77777777" w:rsidR="00E10D49" w:rsidRPr="001164DE" w:rsidRDefault="00E10D49" w:rsidP="0023400A">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NSD</w:t>
            </w:r>
          </w:p>
        </w:tc>
        <w:tc>
          <w:tcPr>
            <w:tcW w:w="2874" w:type="pct"/>
          </w:tcPr>
          <w:p w14:paraId="5B647E06" w14:textId="77777777" w:rsidR="00E10D49" w:rsidRPr="001164DE" w:rsidRDefault="00E10D49" w:rsidP="0023400A">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Người sử dụng</w:t>
            </w:r>
          </w:p>
        </w:tc>
      </w:tr>
      <w:tr w:rsidR="00E10D49" w:rsidRPr="001164DE" w14:paraId="138FC490" w14:textId="77777777" w:rsidTr="0023400A">
        <w:trPr>
          <w:jc w:val="center"/>
        </w:trPr>
        <w:tc>
          <w:tcPr>
            <w:tcW w:w="414" w:type="pct"/>
            <w:vAlign w:val="center"/>
          </w:tcPr>
          <w:p w14:paraId="6E2BA2FA" w14:textId="77777777" w:rsidR="00E10D49" w:rsidRPr="001164DE" w:rsidRDefault="00E10D49" w:rsidP="002B7031">
            <w:pPr>
              <w:widowControl w:val="0"/>
              <w:numPr>
                <w:ilvl w:val="0"/>
                <w:numId w:val="5"/>
              </w:numPr>
              <w:tabs>
                <w:tab w:val="left" w:pos="228"/>
              </w:tabs>
              <w:spacing w:after="0" w:line="312" w:lineRule="auto"/>
              <w:ind w:left="0" w:firstLine="5"/>
              <w:jc w:val="center"/>
              <w:rPr>
                <w:rFonts w:ascii="Times New Roman" w:hAnsi="Times New Roman" w:cs="Times New Roman"/>
                <w:sz w:val="28"/>
                <w:szCs w:val="28"/>
                <w:lang w:val="vi-VN"/>
              </w:rPr>
            </w:pPr>
          </w:p>
        </w:tc>
        <w:tc>
          <w:tcPr>
            <w:tcW w:w="1712" w:type="pct"/>
            <w:vAlign w:val="center"/>
          </w:tcPr>
          <w:p w14:paraId="1B184CC1" w14:textId="77777777" w:rsidR="00E10D49" w:rsidRPr="001164DE" w:rsidRDefault="00E10D49" w:rsidP="0023400A">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CSDL</w:t>
            </w:r>
          </w:p>
        </w:tc>
        <w:tc>
          <w:tcPr>
            <w:tcW w:w="2874" w:type="pct"/>
          </w:tcPr>
          <w:p w14:paraId="0E454C60" w14:textId="77777777" w:rsidR="00E10D49" w:rsidRPr="001164DE" w:rsidRDefault="00E10D49" w:rsidP="0023400A">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Cơ sở dữ liệu</w:t>
            </w:r>
          </w:p>
        </w:tc>
      </w:tr>
      <w:tr w:rsidR="00E10D49" w:rsidRPr="001164DE" w14:paraId="1C538ED8" w14:textId="77777777" w:rsidTr="0023400A">
        <w:trPr>
          <w:jc w:val="center"/>
        </w:trPr>
        <w:tc>
          <w:tcPr>
            <w:tcW w:w="414" w:type="pct"/>
            <w:vAlign w:val="center"/>
          </w:tcPr>
          <w:p w14:paraId="0D7478F2" w14:textId="77777777" w:rsidR="00E10D49" w:rsidRPr="001164DE" w:rsidRDefault="00E10D49" w:rsidP="002B7031">
            <w:pPr>
              <w:widowControl w:val="0"/>
              <w:numPr>
                <w:ilvl w:val="0"/>
                <w:numId w:val="5"/>
              </w:numPr>
              <w:tabs>
                <w:tab w:val="left" w:pos="228"/>
              </w:tabs>
              <w:spacing w:after="0" w:line="312" w:lineRule="auto"/>
              <w:ind w:left="0" w:firstLine="5"/>
              <w:jc w:val="center"/>
              <w:rPr>
                <w:rFonts w:ascii="Times New Roman" w:hAnsi="Times New Roman" w:cs="Times New Roman"/>
                <w:sz w:val="28"/>
                <w:szCs w:val="28"/>
                <w:lang w:val="vi-VN"/>
              </w:rPr>
            </w:pPr>
          </w:p>
        </w:tc>
        <w:tc>
          <w:tcPr>
            <w:tcW w:w="1712" w:type="pct"/>
            <w:vAlign w:val="center"/>
          </w:tcPr>
          <w:p w14:paraId="48508AF8" w14:textId="77777777" w:rsidR="00E10D49" w:rsidRPr="001164DE" w:rsidRDefault="00E10D49" w:rsidP="0023400A">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CQT</w:t>
            </w:r>
          </w:p>
        </w:tc>
        <w:tc>
          <w:tcPr>
            <w:tcW w:w="2874" w:type="pct"/>
          </w:tcPr>
          <w:p w14:paraId="54F028A1" w14:textId="77777777" w:rsidR="00E10D49" w:rsidRPr="001164DE" w:rsidRDefault="00E10D49" w:rsidP="0023400A">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Cơ quan thuế</w:t>
            </w:r>
          </w:p>
        </w:tc>
      </w:tr>
      <w:tr w:rsidR="00E10D49" w:rsidRPr="001164DE" w14:paraId="015DFFE7" w14:textId="77777777" w:rsidTr="0023400A">
        <w:trPr>
          <w:jc w:val="center"/>
        </w:trPr>
        <w:tc>
          <w:tcPr>
            <w:tcW w:w="414" w:type="pct"/>
            <w:vAlign w:val="center"/>
          </w:tcPr>
          <w:p w14:paraId="4C9BAC97" w14:textId="77777777" w:rsidR="00E10D49" w:rsidRPr="001164DE" w:rsidRDefault="00E10D49" w:rsidP="002B7031">
            <w:pPr>
              <w:widowControl w:val="0"/>
              <w:numPr>
                <w:ilvl w:val="0"/>
                <w:numId w:val="5"/>
              </w:numPr>
              <w:tabs>
                <w:tab w:val="left" w:pos="228"/>
              </w:tabs>
              <w:spacing w:after="0" w:line="312" w:lineRule="auto"/>
              <w:ind w:left="0" w:firstLine="5"/>
              <w:jc w:val="center"/>
              <w:rPr>
                <w:rFonts w:ascii="Times New Roman" w:hAnsi="Times New Roman" w:cs="Times New Roman"/>
                <w:sz w:val="28"/>
                <w:szCs w:val="28"/>
                <w:lang w:val="vi-VN"/>
              </w:rPr>
            </w:pPr>
          </w:p>
        </w:tc>
        <w:tc>
          <w:tcPr>
            <w:tcW w:w="1712" w:type="pct"/>
            <w:vAlign w:val="center"/>
          </w:tcPr>
          <w:p w14:paraId="0B38F892" w14:textId="77777777" w:rsidR="00E10D49" w:rsidRPr="001164DE" w:rsidRDefault="00E10D49" w:rsidP="0023400A">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HĐKT</w:t>
            </w:r>
          </w:p>
        </w:tc>
        <w:tc>
          <w:tcPr>
            <w:tcW w:w="2874" w:type="pct"/>
          </w:tcPr>
          <w:p w14:paraId="23A4B91B" w14:textId="77777777" w:rsidR="00E10D49" w:rsidRPr="001164DE" w:rsidRDefault="00E10D49" w:rsidP="0023400A">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Hợp đồng Kinh tế</w:t>
            </w:r>
          </w:p>
        </w:tc>
      </w:tr>
      <w:tr w:rsidR="00E10D49" w:rsidRPr="001164DE" w14:paraId="160DBFAE" w14:textId="77777777" w:rsidTr="0023400A">
        <w:trPr>
          <w:jc w:val="center"/>
        </w:trPr>
        <w:tc>
          <w:tcPr>
            <w:tcW w:w="414" w:type="pct"/>
            <w:vAlign w:val="center"/>
          </w:tcPr>
          <w:p w14:paraId="0E2EF226" w14:textId="77777777" w:rsidR="00E10D49" w:rsidRPr="001164DE" w:rsidRDefault="00E10D49" w:rsidP="002B7031">
            <w:pPr>
              <w:widowControl w:val="0"/>
              <w:numPr>
                <w:ilvl w:val="0"/>
                <w:numId w:val="5"/>
              </w:numPr>
              <w:tabs>
                <w:tab w:val="left" w:pos="228"/>
              </w:tabs>
              <w:spacing w:after="0" w:line="312" w:lineRule="auto"/>
              <w:ind w:left="0" w:firstLine="5"/>
              <w:jc w:val="center"/>
              <w:rPr>
                <w:rFonts w:ascii="Times New Roman" w:hAnsi="Times New Roman" w:cs="Times New Roman"/>
                <w:sz w:val="28"/>
                <w:szCs w:val="28"/>
                <w:lang w:val="vi-VN"/>
              </w:rPr>
            </w:pPr>
          </w:p>
        </w:tc>
        <w:tc>
          <w:tcPr>
            <w:tcW w:w="1712" w:type="pct"/>
            <w:vAlign w:val="center"/>
          </w:tcPr>
          <w:p w14:paraId="3A0C5C3F" w14:textId="77777777" w:rsidR="00E10D49" w:rsidRPr="001164DE" w:rsidRDefault="00E10D49" w:rsidP="0023400A">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rPr>
              <w:t>BTV</w:t>
            </w:r>
          </w:p>
        </w:tc>
        <w:tc>
          <w:tcPr>
            <w:tcW w:w="2874" w:type="pct"/>
          </w:tcPr>
          <w:p w14:paraId="073BA3F6" w14:textId="77777777" w:rsidR="00E10D49" w:rsidRPr="001164DE" w:rsidRDefault="00E10D49" w:rsidP="0023400A">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rPr>
              <w:t>Biên tập viên</w:t>
            </w:r>
          </w:p>
        </w:tc>
      </w:tr>
      <w:tr w:rsidR="00E10D49" w:rsidRPr="001164DE" w14:paraId="0180AAD3" w14:textId="77777777" w:rsidTr="0023400A">
        <w:trPr>
          <w:jc w:val="center"/>
        </w:trPr>
        <w:tc>
          <w:tcPr>
            <w:tcW w:w="414" w:type="pct"/>
            <w:vAlign w:val="center"/>
          </w:tcPr>
          <w:p w14:paraId="287F293D" w14:textId="77777777" w:rsidR="00E10D49" w:rsidRPr="001164DE" w:rsidRDefault="00E10D49" w:rsidP="002B7031">
            <w:pPr>
              <w:widowControl w:val="0"/>
              <w:numPr>
                <w:ilvl w:val="0"/>
                <w:numId w:val="5"/>
              </w:numPr>
              <w:tabs>
                <w:tab w:val="left" w:pos="228"/>
              </w:tabs>
              <w:spacing w:after="0" w:line="312" w:lineRule="auto"/>
              <w:ind w:left="0" w:firstLine="5"/>
              <w:jc w:val="center"/>
              <w:rPr>
                <w:rFonts w:ascii="Times New Roman" w:hAnsi="Times New Roman" w:cs="Times New Roman"/>
                <w:sz w:val="28"/>
                <w:szCs w:val="28"/>
                <w:lang w:val="vi-VN"/>
              </w:rPr>
            </w:pPr>
          </w:p>
        </w:tc>
        <w:tc>
          <w:tcPr>
            <w:tcW w:w="1712" w:type="pct"/>
            <w:vAlign w:val="center"/>
          </w:tcPr>
          <w:p w14:paraId="315DD763" w14:textId="77777777" w:rsidR="00E10D49" w:rsidRPr="001164DE" w:rsidRDefault="00E10D49" w:rsidP="0023400A">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rPr>
              <w:t>CTV</w:t>
            </w:r>
          </w:p>
        </w:tc>
        <w:tc>
          <w:tcPr>
            <w:tcW w:w="2874" w:type="pct"/>
          </w:tcPr>
          <w:p w14:paraId="781CBCB7" w14:textId="77777777" w:rsidR="00E10D49" w:rsidRPr="001164DE" w:rsidRDefault="00E10D49" w:rsidP="0023400A">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rPr>
              <w:t>Cộng tác viên</w:t>
            </w:r>
          </w:p>
        </w:tc>
      </w:tr>
      <w:tr w:rsidR="00E10D49" w:rsidRPr="001164DE" w14:paraId="382E47ED" w14:textId="77777777" w:rsidTr="0023400A">
        <w:trPr>
          <w:jc w:val="center"/>
        </w:trPr>
        <w:tc>
          <w:tcPr>
            <w:tcW w:w="414" w:type="pct"/>
            <w:vAlign w:val="center"/>
          </w:tcPr>
          <w:p w14:paraId="40261B52" w14:textId="77777777" w:rsidR="00E10D49" w:rsidRPr="001164DE" w:rsidRDefault="00E10D49" w:rsidP="002B7031">
            <w:pPr>
              <w:widowControl w:val="0"/>
              <w:numPr>
                <w:ilvl w:val="0"/>
                <w:numId w:val="5"/>
              </w:numPr>
              <w:tabs>
                <w:tab w:val="left" w:pos="228"/>
              </w:tabs>
              <w:spacing w:after="0" w:line="312" w:lineRule="auto"/>
              <w:ind w:left="0" w:firstLine="5"/>
              <w:jc w:val="center"/>
              <w:rPr>
                <w:rFonts w:ascii="Times New Roman" w:hAnsi="Times New Roman" w:cs="Times New Roman"/>
                <w:sz w:val="28"/>
                <w:szCs w:val="28"/>
                <w:lang w:val="vi-VN"/>
              </w:rPr>
            </w:pPr>
          </w:p>
        </w:tc>
        <w:tc>
          <w:tcPr>
            <w:tcW w:w="1712" w:type="pct"/>
            <w:vAlign w:val="center"/>
          </w:tcPr>
          <w:p w14:paraId="10F2FB40" w14:textId="77777777" w:rsidR="00E10D49" w:rsidRPr="001164DE" w:rsidRDefault="00E10D49" w:rsidP="0023400A">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rPr>
              <w:t>PDV</w:t>
            </w:r>
          </w:p>
        </w:tc>
        <w:tc>
          <w:tcPr>
            <w:tcW w:w="2874" w:type="pct"/>
          </w:tcPr>
          <w:p w14:paraId="549D78C0" w14:textId="77777777" w:rsidR="00E10D49" w:rsidRPr="001164DE" w:rsidRDefault="00E10D49" w:rsidP="0023400A">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rPr>
              <w:t>Phê duyệt viên</w:t>
            </w:r>
          </w:p>
        </w:tc>
      </w:tr>
      <w:tr w:rsidR="0023400A" w:rsidRPr="001164DE" w14:paraId="255F6399" w14:textId="77777777" w:rsidTr="0023400A">
        <w:trPr>
          <w:jc w:val="center"/>
        </w:trPr>
        <w:tc>
          <w:tcPr>
            <w:tcW w:w="414" w:type="pct"/>
            <w:vAlign w:val="center"/>
          </w:tcPr>
          <w:p w14:paraId="1498B467" w14:textId="77777777" w:rsidR="0023400A" w:rsidRPr="001164DE" w:rsidRDefault="0023400A" w:rsidP="002B7031">
            <w:pPr>
              <w:widowControl w:val="0"/>
              <w:numPr>
                <w:ilvl w:val="0"/>
                <w:numId w:val="5"/>
              </w:numPr>
              <w:tabs>
                <w:tab w:val="left" w:pos="228"/>
              </w:tabs>
              <w:spacing w:after="0" w:line="312" w:lineRule="auto"/>
              <w:ind w:left="0" w:firstLine="5"/>
              <w:jc w:val="center"/>
              <w:rPr>
                <w:rFonts w:ascii="Times New Roman" w:hAnsi="Times New Roman" w:cs="Times New Roman"/>
                <w:sz w:val="28"/>
                <w:szCs w:val="28"/>
                <w:lang w:val="vi-VN"/>
              </w:rPr>
            </w:pPr>
          </w:p>
        </w:tc>
        <w:tc>
          <w:tcPr>
            <w:tcW w:w="1712" w:type="pct"/>
            <w:vAlign w:val="center"/>
          </w:tcPr>
          <w:p w14:paraId="414D8851" w14:textId="6B75A670" w:rsidR="0023400A" w:rsidRPr="001164DE" w:rsidRDefault="0023400A" w:rsidP="0023400A">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WCM</w:t>
            </w:r>
          </w:p>
        </w:tc>
        <w:tc>
          <w:tcPr>
            <w:tcW w:w="2874" w:type="pct"/>
          </w:tcPr>
          <w:p w14:paraId="56736E68" w14:textId="22AF711C" w:rsidR="0023400A" w:rsidRPr="001164DE" w:rsidRDefault="0023400A" w:rsidP="0023400A">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 xml:space="preserve">Thư viện nội dung </w:t>
            </w:r>
          </w:p>
        </w:tc>
      </w:tr>
      <w:tr w:rsidR="0023400A" w:rsidRPr="001164DE" w14:paraId="46349A1F" w14:textId="77777777" w:rsidTr="0023400A">
        <w:trPr>
          <w:jc w:val="center"/>
        </w:trPr>
        <w:tc>
          <w:tcPr>
            <w:tcW w:w="414" w:type="pct"/>
            <w:vAlign w:val="center"/>
          </w:tcPr>
          <w:p w14:paraId="5084B66D" w14:textId="77777777" w:rsidR="0023400A" w:rsidRPr="001164DE" w:rsidRDefault="0023400A" w:rsidP="002B7031">
            <w:pPr>
              <w:widowControl w:val="0"/>
              <w:numPr>
                <w:ilvl w:val="0"/>
                <w:numId w:val="5"/>
              </w:numPr>
              <w:tabs>
                <w:tab w:val="left" w:pos="228"/>
              </w:tabs>
              <w:spacing w:after="0" w:line="312" w:lineRule="auto"/>
              <w:ind w:left="0" w:firstLine="5"/>
              <w:jc w:val="center"/>
              <w:rPr>
                <w:rFonts w:ascii="Times New Roman" w:hAnsi="Times New Roman" w:cs="Times New Roman"/>
                <w:sz w:val="28"/>
                <w:szCs w:val="28"/>
                <w:lang w:val="vi-VN"/>
              </w:rPr>
            </w:pPr>
          </w:p>
        </w:tc>
        <w:tc>
          <w:tcPr>
            <w:tcW w:w="1712" w:type="pct"/>
            <w:vAlign w:val="center"/>
          </w:tcPr>
          <w:p w14:paraId="0E5747BF" w14:textId="564B50E2" w:rsidR="0023400A" w:rsidRPr="001164DE" w:rsidRDefault="0023400A" w:rsidP="0023400A">
            <w:pPr>
              <w:pStyle w:val="NormalTB"/>
              <w:widowControl/>
              <w:tabs>
                <w:tab w:val="clear" w:pos="443"/>
              </w:tabs>
              <w:spacing w:before="0" w:after="0" w:line="312" w:lineRule="auto"/>
              <w:rPr>
                <w:rFonts w:eastAsiaTheme="minorHAnsi"/>
              </w:rPr>
            </w:pPr>
            <w:r w:rsidRPr="001164DE">
              <w:rPr>
                <w:rFonts w:eastAsiaTheme="minorHAnsi"/>
              </w:rPr>
              <w:t>TPS_WCM_CONTENT</w:t>
            </w:r>
          </w:p>
        </w:tc>
        <w:tc>
          <w:tcPr>
            <w:tcW w:w="2874" w:type="pct"/>
          </w:tcPr>
          <w:p w14:paraId="45681D30" w14:textId="0805F9E7" w:rsidR="0023400A" w:rsidRPr="001164DE" w:rsidRDefault="0023400A" w:rsidP="0023400A">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Bảng thống kê bài viết kho dữ liệu WCM</w:t>
            </w:r>
          </w:p>
        </w:tc>
      </w:tr>
      <w:tr w:rsidR="0023400A" w:rsidRPr="001164DE" w14:paraId="102131F6" w14:textId="77777777" w:rsidTr="0023400A">
        <w:trPr>
          <w:jc w:val="center"/>
        </w:trPr>
        <w:tc>
          <w:tcPr>
            <w:tcW w:w="414" w:type="pct"/>
            <w:vAlign w:val="center"/>
          </w:tcPr>
          <w:p w14:paraId="018D7270" w14:textId="77777777" w:rsidR="0023400A" w:rsidRPr="001164DE" w:rsidRDefault="0023400A" w:rsidP="002B7031">
            <w:pPr>
              <w:widowControl w:val="0"/>
              <w:numPr>
                <w:ilvl w:val="0"/>
                <w:numId w:val="5"/>
              </w:numPr>
              <w:tabs>
                <w:tab w:val="left" w:pos="228"/>
              </w:tabs>
              <w:spacing w:after="0" w:line="312" w:lineRule="auto"/>
              <w:ind w:left="0" w:firstLine="5"/>
              <w:jc w:val="center"/>
              <w:rPr>
                <w:rFonts w:ascii="Times New Roman" w:hAnsi="Times New Roman" w:cs="Times New Roman"/>
                <w:sz w:val="28"/>
                <w:szCs w:val="28"/>
                <w:lang w:val="vi-VN"/>
              </w:rPr>
            </w:pPr>
          </w:p>
        </w:tc>
        <w:tc>
          <w:tcPr>
            <w:tcW w:w="1712" w:type="pct"/>
            <w:vAlign w:val="center"/>
          </w:tcPr>
          <w:p w14:paraId="2A6BDEE6" w14:textId="58196584" w:rsidR="0023400A" w:rsidRPr="001164DE" w:rsidRDefault="0023400A" w:rsidP="0023400A">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TPS_WCM_VIEWS</w:t>
            </w:r>
          </w:p>
        </w:tc>
        <w:tc>
          <w:tcPr>
            <w:tcW w:w="2874" w:type="pct"/>
          </w:tcPr>
          <w:p w14:paraId="0752D77B" w14:textId="0E56AA7D" w:rsidR="0023400A" w:rsidRPr="001164DE" w:rsidRDefault="0023400A" w:rsidP="0023400A">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Bảng lưu trữ số lượt xem tin bài</w:t>
            </w:r>
          </w:p>
        </w:tc>
      </w:tr>
      <w:tr w:rsidR="0023400A" w:rsidRPr="001164DE" w14:paraId="743230FE" w14:textId="77777777" w:rsidTr="0023400A">
        <w:trPr>
          <w:jc w:val="center"/>
        </w:trPr>
        <w:tc>
          <w:tcPr>
            <w:tcW w:w="414" w:type="pct"/>
            <w:vAlign w:val="center"/>
          </w:tcPr>
          <w:p w14:paraId="064750A6" w14:textId="77777777" w:rsidR="0023400A" w:rsidRPr="001164DE" w:rsidRDefault="0023400A" w:rsidP="002B7031">
            <w:pPr>
              <w:widowControl w:val="0"/>
              <w:numPr>
                <w:ilvl w:val="0"/>
                <w:numId w:val="5"/>
              </w:numPr>
              <w:tabs>
                <w:tab w:val="left" w:pos="228"/>
              </w:tabs>
              <w:spacing w:after="0" w:line="312" w:lineRule="auto"/>
              <w:ind w:left="0" w:firstLine="5"/>
              <w:jc w:val="center"/>
              <w:rPr>
                <w:rFonts w:ascii="Times New Roman" w:hAnsi="Times New Roman" w:cs="Times New Roman"/>
                <w:sz w:val="28"/>
                <w:szCs w:val="28"/>
                <w:lang w:val="vi-VN"/>
              </w:rPr>
            </w:pPr>
          </w:p>
        </w:tc>
        <w:tc>
          <w:tcPr>
            <w:tcW w:w="1712" w:type="pct"/>
            <w:vAlign w:val="center"/>
          </w:tcPr>
          <w:p w14:paraId="78ED9E3C" w14:textId="02D44EB2" w:rsidR="0023400A" w:rsidRPr="001164DE" w:rsidRDefault="0023400A" w:rsidP="0023400A">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TPS_WCM_COMMENTS</w:t>
            </w:r>
          </w:p>
        </w:tc>
        <w:tc>
          <w:tcPr>
            <w:tcW w:w="2874" w:type="pct"/>
          </w:tcPr>
          <w:p w14:paraId="4EDC4AE6" w14:textId="48E18E82" w:rsidR="0023400A" w:rsidRPr="001164DE" w:rsidRDefault="0023400A" w:rsidP="0023400A">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Bảng lưu trữ bình luận tin bài của độc giả</w:t>
            </w:r>
          </w:p>
        </w:tc>
      </w:tr>
      <w:tr w:rsidR="0023400A" w:rsidRPr="001164DE" w14:paraId="6D34A437" w14:textId="77777777" w:rsidTr="0023400A">
        <w:trPr>
          <w:jc w:val="center"/>
        </w:trPr>
        <w:tc>
          <w:tcPr>
            <w:tcW w:w="414" w:type="pct"/>
            <w:vAlign w:val="center"/>
          </w:tcPr>
          <w:p w14:paraId="6DFF1C5A" w14:textId="77777777" w:rsidR="0023400A" w:rsidRPr="001164DE" w:rsidRDefault="0023400A" w:rsidP="002B7031">
            <w:pPr>
              <w:widowControl w:val="0"/>
              <w:numPr>
                <w:ilvl w:val="0"/>
                <w:numId w:val="5"/>
              </w:numPr>
              <w:tabs>
                <w:tab w:val="left" w:pos="228"/>
              </w:tabs>
              <w:spacing w:after="0" w:line="312" w:lineRule="auto"/>
              <w:ind w:left="0" w:firstLine="5"/>
              <w:jc w:val="center"/>
              <w:rPr>
                <w:rFonts w:ascii="Times New Roman" w:hAnsi="Times New Roman" w:cs="Times New Roman"/>
                <w:sz w:val="28"/>
                <w:szCs w:val="28"/>
                <w:lang w:val="vi-VN"/>
              </w:rPr>
            </w:pPr>
          </w:p>
        </w:tc>
        <w:tc>
          <w:tcPr>
            <w:tcW w:w="1712" w:type="pct"/>
            <w:vAlign w:val="center"/>
          </w:tcPr>
          <w:p w14:paraId="6EEFA599" w14:textId="02613738" w:rsidR="0023400A" w:rsidRPr="001164DE" w:rsidRDefault="0023400A" w:rsidP="0023400A">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TPS_WCM_ACCOUNT</w:t>
            </w:r>
          </w:p>
        </w:tc>
        <w:tc>
          <w:tcPr>
            <w:tcW w:w="2874" w:type="pct"/>
          </w:tcPr>
          <w:p w14:paraId="7AB0D6FD" w14:textId="02C299D3" w:rsidR="0023400A" w:rsidRPr="001164DE" w:rsidRDefault="0023400A" w:rsidP="0023400A">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Bảng lưu trữ tài khoản quản trị, biên tập viên</w:t>
            </w:r>
          </w:p>
        </w:tc>
      </w:tr>
      <w:tr w:rsidR="0023400A" w:rsidRPr="001164DE" w14:paraId="48F4B665" w14:textId="77777777" w:rsidTr="0023400A">
        <w:trPr>
          <w:jc w:val="center"/>
        </w:trPr>
        <w:tc>
          <w:tcPr>
            <w:tcW w:w="414" w:type="pct"/>
            <w:vAlign w:val="center"/>
          </w:tcPr>
          <w:p w14:paraId="0B035028" w14:textId="77777777" w:rsidR="0023400A" w:rsidRPr="001164DE" w:rsidRDefault="0023400A" w:rsidP="002B7031">
            <w:pPr>
              <w:widowControl w:val="0"/>
              <w:numPr>
                <w:ilvl w:val="0"/>
                <w:numId w:val="5"/>
              </w:numPr>
              <w:tabs>
                <w:tab w:val="left" w:pos="228"/>
              </w:tabs>
              <w:spacing w:after="0" w:line="312" w:lineRule="auto"/>
              <w:ind w:left="0" w:firstLine="5"/>
              <w:jc w:val="center"/>
              <w:rPr>
                <w:rFonts w:ascii="Times New Roman" w:hAnsi="Times New Roman" w:cs="Times New Roman"/>
                <w:sz w:val="28"/>
                <w:szCs w:val="28"/>
                <w:lang w:val="vi-VN"/>
              </w:rPr>
            </w:pPr>
          </w:p>
        </w:tc>
        <w:tc>
          <w:tcPr>
            <w:tcW w:w="1712" w:type="pct"/>
            <w:vAlign w:val="center"/>
          </w:tcPr>
          <w:p w14:paraId="1926BB31" w14:textId="2F5E6657" w:rsidR="0023400A" w:rsidRPr="001164DE" w:rsidRDefault="0023400A" w:rsidP="0023400A">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TPS_WCM_ACC_LOG</w:t>
            </w:r>
          </w:p>
        </w:tc>
        <w:tc>
          <w:tcPr>
            <w:tcW w:w="2874" w:type="pct"/>
          </w:tcPr>
          <w:p w14:paraId="7DE8042A" w14:textId="0846D39E" w:rsidR="0023400A" w:rsidRPr="001164DE" w:rsidRDefault="0023400A" w:rsidP="0023400A">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Bảng lưu trữ dữ liệu đang nhập quản trị, biên tập viên</w:t>
            </w:r>
          </w:p>
        </w:tc>
      </w:tr>
      <w:tr w:rsidR="0023400A" w:rsidRPr="001164DE" w14:paraId="279E4A02" w14:textId="77777777" w:rsidTr="0023400A">
        <w:trPr>
          <w:jc w:val="center"/>
        </w:trPr>
        <w:tc>
          <w:tcPr>
            <w:tcW w:w="414" w:type="pct"/>
            <w:vAlign w:val="center"/>
          </w:tcPr>
          <w:p w14:paraId="4B287438" w14:textId="77777777" w:rsidR="0023400A" w:rsidRPr="001164DE" w:rsidRDefault="0023400A" w:rsidP="002B7031">
            <w:pPr>
              <w:widowControl w:val="0"/>
              <w:numPr>
                <w:ilvl w:val="0"/>
                <w:numId w:val="5"/>
              </w:numPr>
              <w:tabs>
                <w:tab w:val="left" w:pos="228"/>
              </w:tabs>
              <w:spacing w:after="0" w:line="312" w:lineRule="auto"/>
              <w:ind w:left="0" w:firstLine="5"/>
              <w:jc w:val="center"/>
              <w:rPr>
                <w:rFonts w:ascii="Times New Roman" w:hAnsi="Times New Roman" w:cs="Times New Roman"/>
                <w:sz w:val="28"/>
                <w:szCs w:val="28"/>
                <w:lang w:val="vi-VN"/>
              </w:rPr>
            </w:pPr>
          </w:p>
        </w:tc>
        <w:tc>
          <w:tcPr>
            <w:tcW w:w="1712" w:type="pct"/>
            <w:vAlign w:val="center"/>
          </w:tcPr>
          <w:p w14:paraId="69FF591D" w14:textId="05CC43A2" w:rsidR="0023400A" w:rsidRPr="001164DE" w:rsidRDefault="0023400A" w:rsidP="0023400A">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TPS_CRAWL_CFG</w:t>
            </w:r>
          </w:p>
        </w:tc>
        <w:tc>
          <w:tcPr>
            <w:tcW w:w="2874" w:type="pct"/>
          </w:tcPr>
          <w:p w14:paraId="040AA666" w14:textId="64E4748E" w:rsidR="0023400A" w:rsidRPr="001164DE" w:rsidRDefault="0023400A" w:rsidP="0023400A">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Bảng lưu trữ cấu hình chuyển đổi nội dung  (crawler)</w:t>
            </w:r>
          </w:p>
        </w:tc>
      </w:tr>
      <w:tr w:rsidR="0023400A" w:rsidRPr="001164DE" w14:paraId="7920EE60" w14:textId="77777777" w:rsidTr="0023400A">
        <w:trPr>
          <w:jc w:val="center"/>
        </w:trPr>
        <w:tc>
          <w:tcPr>
            <w:tcW w:w="414" w:type="pct"/>
            <w:vAlign w:val="center"/>
          </w:tcPr>
          <w:p w14:paraId="74B1D135" w14:textId="77777777" w:rsidR="0023400A" w:rsidRPr="001164DE" w:rsidRDefault="0023400A" w:rsidP="002B7031">
            <w:pPr>
              <w:widowControl w:val="0"/>
              <w:numPr>
                <w:ilvl w:val="0"/>
                <w:numId w:val="5"/>
              </w:numPr>
              <w:tabs>
                <w:tab w:val="left" w:pos="228"/>
              </w:tabs>
              <w:spacing w:after="0" w:line="312" w:lineRule="auto"/>
              <w:ind w:left="0" w:firstLine="5"/>
              <w:jc w:val="center"/>
              <w:rPr>
                <w:rFonts w:ascii="Times New Roman" w:hAnsi="Times New Roman" w:cs="Times New Roman"/>
                <w:sz w:val="28"/>
                <w:szCs w:val="28"/>
                <w:lang w:val="vi-VN"/>
              </w:rPr>
            </w:pPr>
          </w:p>
        </w:tc>
        <w:tc>
          <w:tcPr>
            <w:tcW w:w="1712" w:type="pct"/>
            <w:vAlign w:val="center"/>
          </w:tcPr>
          <w:p w14:paraId="64B3C6A1" w14:textId="3CA2BBF2" w:rsidR="0023400A" w:rsidRPr="001164DE" w:rsidRDefault="0023400A" w:rsidP="0023400A">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TPS_REQUEST</w:t>
            </w:r>
          </w:p>
        </w:tc>
        <w:tc>
          <w:tcPr>
            <w:tcW w:w="2874" w:type="pct"/>
          </w:tcPr>
          <w:p w14:paraId="5FD7E960" w14:textId="6A3229C6" w:rsidR="0023400A" w:rsidRPr="001164DE" w:rsidRDefault="0023400A" w:rsidP="0023400A">
            <w:pPr>
              <w:spacing w:after="0" w:line="312" w:lineRule="auto"/>
              <w:rPr>
                <w:rFonts w:ascii="Times New Roman" w:hAnsi="Times New Roman" w:cs="Times New Roman"/>
                <w:sz w:val="28"/>
                <w:szCs w:val="28"/>
              </w:rPr>
            </w:pPr>
            <w:r w:rsidRPr="001164DE">
              <w:rPr>
                <w:rFonts w:ascii="Times New Roman" w:hAnsi="Times New Roman" w:cs="Times New Roman"/>
                <w:bCs/>
                <w:sz w:val="28"/>
                <w:szCs w:val="28"/>
              </w:rPr>
              <w:t>Bảng lưu trữ các thông tin độc giả đặt quảng cáo và mua ấn phẩm tạp chí</w:t>
            </w:r>
          </w:p>
        </w:tc>
      </w:tr>
      <w:tr w:rsidR="006912EC" w:rsidRPr="001164DE" w14:paraId="43A7E16C" w14:textId="77777777" w:rsidTr="0023400A">
        <w:trPr>
          <w:jc w:val="center"/>
        </w:trPr>
        <w:tc>
          <w:tcPr>
            <w:tcW w:w="414" w:type="pct"/>
            <w:vAlign w:val="center"/>
          </w:tcPr>
          <w:p w14:paraId="1A783EC2" w14:textId="77777777" w:rsidR="006912EC" w:rsidRPr="001164DE" w:rsidRDefault="006912EC" w:rsidP="002B7031">
            <w:pPr>
              <w:widowControl w:val="0"/>
              <w:numPr>
                <w:ilvl w:val="0"/>
                <w:numId w:val="5"/>
              </w:numPr>
              <w:tabs>
                <w:tab w:val="left" w:pos="228"/>
              </w:tabs>
              <w:spacing w:after="0" w:line="312" w:lineRule="auto"/>
              <w:ind w:left="0" w:firstLine="5"/>
              <w:jc w:val="center"/>
              <w:rPr>
                <w:rFonts w:ascii="Times New Roman" w:hAnsi="Times New Roman" w:cs="Times New Roman"/>
                <w:sz w:val="28"/>
                <w:szCs w:val="28"/>
                <w:lang w:val="vi-VN"/>
              </w:rPr>
            </w:pPr>
          </w:p>
        </w:tc>
        <w:tc>
          <w:tcPr>
            <w:tcW w:w="1712" w:type="pct"/>
            <w:vAlign w:val="center"/>
          </w:tcPr>
          <w:p w14:paraId="120C4A9B" w14:textId="5E7060A5" w:rsidR="006912EC" w:rsidRPr="001164DE" w:rsidRDefault="006912EC" w:rsidP="0023400A">
            <w:pPr>
              <w:spacing w:after="0" w:line="312" w:lineRule="auto"/>
              <w:rPr>
                <w:rFonts w:ascii="Times New Roman" w:hAnsi="Times New Roman" w:cs="Times New Roman"/>
                <w:sz w:val="28"/>
                <w:szCs w:val="28"/>
              </w:rPr>
            </w:pPr>
            <w:r w:rsidRPr="006912EC">
              <w:rPr>
                <w:rFonts w:ascii="Times New Roman" w:hAnsi="Times New Roman" w:cs="Times New Roman"/>
                <w:sz w:val="28"/>
                <w:szCs w:val="28"/>
              </w:rPr>
              <w:t>Site area</w:t>
            </w:r>
          </w:p>
        </w:tc>
        <w:tc>
          <w:tcPr>
            <w:tcW w:w="2874" w:type="pct"/>
          </w:tcPr>
          <w:p w14:paraId="7C96E3A3" w14:textId="022CEB34" w:rsidR="006912EC" w:rsidRPr="006912EC" w:rsidRDefault="006912EC" w:rsidP="0023400A">
            <w:pPr>
              <w:spacing w:after="0" w:line="312" w:lineRule="auto"/>
              <w:rPr>
                <w:rFonts w:ascii="Times New Roman" w:hAnsi="Times New Roman" w:cs="Times New Roman"/>
                <w:sz w:val="28"/>
                <w:szCs w:val="28"/>
              </w:rPr>
            </w:pPr>
            <w:r w:rsidRPr="006912EC">
              <w:rPr>
                <w:rFonts w:ascii="Times New Roman" w:hAnsi="Times New Roman" w:cs="Times New Roman"/>
                <w:sz w:val="28"/>
                <w:szCs w:val="28"/>
              </w:rPr>
              <w:t>Là các thư mục nội dung, chứa các bài viết</w:t>
            </w:r>
          </w:p>
        </w:tc>
      </w:tr>
      <w:tr w:rsidR="006912EC" w:rsidRPr="001164DE" w14:paraId="6903EE1F" w14:textId="77777777" w:rsidTr="0023400A">
        <w:trPr>
          <w:jc w:val="center"/>
        </w:trPr>
        <w:tc>
          <w:tcPr>
            <w:tcW w:w="414" w:type="pct"/>
            <w:vAlign w:val="center"/>
          </w:tcPr>
          <w:p w14:paraId="20D2CC30" w14:textId="77777777" w:rsidR="006912EC" w:rsidRPr="001164DE" w:rsidRDefault="006912EC" w:rsidP="002B7031">
            <w:pPr>
              <w:widowControl w:val="0"/>
              <w:numPr>
                <w:ilvl w:val="0"/>
                <w:numId w:val="5"/>
              </w:numPr>
              <w:tabs>
                <w:tab w:val="left" w:pos="228"/>
              </w:tabs>
              <w:spacing w:after="0" w:line="312" w:lineRule="auto"/>
              <w:ind w:left="0" w:firstLine="5"/>
              <w:jc w:val="center"/>
              <w:rPr>
                <w:rFonts w:ascii="Times New Roman" w:hAnsi="Times New Roman" w:cs="Times New Roman"/>
                <w:sz w:val="28"/>
                <w:szCs w:val="28"/>
                <w:lang w:val="vi-VN"/>
              </w:rPr>
            </w:pPr>
          </w:p>
        </w:tc>
        <w:tc>
          <w:tcPr>
            <w:tcW w:w="1712" w:type="pct"/>
            <w:vAlign w:val="center"/>
          </w:tcPr>
          <w:p w14:paraId="51F00D93" w14:textId="6AF3771C" w:rsidR="006912EC" w:rsidRPr="006912EC" w:rsidRDefault="006912EC" w:rsidP="0023400A">
            <w:pPr>
              <w:spacing w:after="0" w:line="312" w:lineRule="auto"/>
              <w:rPr>
                <w:rFonts w:ascii="Times New Roman" w:hAnsi="Times New Roman" w:cs="Times New Roman"/>
                <w:sz w:val="28"/>
                <w:szCs w:val="28"/>
              </w:rPr>
            </w:pPr>
            <w:r w:rsidRPr="006912EC">
              <w:rPr>
                <w:rFonts w:ascii="Times New Roman" w:hAnsi="Times New Roman" w:cs="Times New Roman"/>
                <w:sz w:val="28"/>
                <w:szCs w:val="28"/>
              </w:rPr>
              <w:t>Categories</w:t>
            </w:r>
          </w:p>
        </w:tc>
        <w:tc>
          <w:tcPr>
            <w:tcW w:w="2874" w:type="pct"/>
          </w:tcPr>
          <w:p w14:paraId="0145ACD4" w14:textId="6CE2C7A1" w:rsidR="006912EC" w:rsidRPr="006912EC" w:rsidRDefault="006912EC" w:rsidP="0023400A">
            <w:pPr>
              <w:spacing w:after="0" w:line="312" w:lineRule="auto"/>
              <w:rPr>
                <w:rFonts w:ascii="Times New Roman" w:hAnsi="Times New Roman" w:cs="Times New Roman"/>
                <w:sz w:val="28"/>
                <w:szCs w:val="28"/>
              </w:rPr>
            </w:pPr>
            <w:r w:rsidRPr="006912EC">
              <w:rPr>
                <w:rFonts w:ascii="Times New Roman" w:hAnsi="Times New Roman" w:cs="Times New Roman"/>
                <w:sz w:val="28"/>
                <w:szCs w:val="28"/>
              </w:rPr>
              <w:t>Tạo ra các lựa chọn để cấu hình trong authoring template</w:t>
            </w:r>
          </w:p>
        </w:tc>
      </w:tr>
      <w:tr w:rsidR="006912EC" w:rsidRPr="001164DE" w14:paraId="44537993" w14:textId="77777777" w:rsidTr="0023400A">
        <w:trPr>
          <w:jc w:val="center"/>
        </w:trPr>
        <w:tc>
          <w:tcPr>
            <w:tcW w:w="414" w:type="pct"/>
            <w:vAlign w:val="center"/>
          </w:tcPr>
          <w:p w14:paraId="5AF6C140" w14:textId="77777777" w:rsidR="006912EC" w:rsidRPr="001164DE" w:rsidRDefault="006912EC" w:rsidP="002B7031">
            <w:pPr>
              <w:widowControl w:val="0"/>
              <w:numPr>
                <w:ilvl w:val="0"/>
                <w:numId w:val="5"/>
              </w:numPr>
              <w:tabs>
                <w:tab w:val="left" w:pos="228"/>
              </w:tabs>
              <w:spacing w:after="0" w:line="312" w:lineRule="auto"/>
              <w:ind w:left="0" w:firstLine="5"/>
              <w:jc w:val="center"/>
              <w:rPr>
                <w:rFonts w:ascii="Times New Roman" w:hAnsi="Times New Roman" w:cs="Times New Roman"/>
                <w:sz w:val="28"/>
                <w:szCs w:val="28"/>
                <w:lang w:val="vi-VN"/>
              </w:rPr>
            </w:pPr>
          </w:p>
        </w:tc>
        <w:tc>
          <w:tcPr>
            <w:tcW w:w="1712" w:type="pct"/>
            <w:vAlign w:val="center"/>
          </w:tcPr>
          <w:p w14:paraId="4760ADDC" w14:textId="68ACDD0D" w:rsidR="006912EC" w:rsidRPr="006912EC" w:rsidRDefault="006912EC" w:rsidP="0023400A">
            <w:pPr>
              <w:spacing w:after="0" w:line="312" w:lineRule="auto"/>
              <w:rPr>
                <w:rFonts w:ascii="Times New Roman" w:hAnsi="Times New Roman" w:cs="Times New Roman"/>
                <w:sz w:val="28"/>
                <w:szCs w:val="28"/>
              </w:rPr>
            </w:pPr>
            <w:r w:rsidRPr="006912EC">
              <w:rPr>
                <w:rFonts w:ascii="Times New Roman" w:hAnsi="Times New Roman" w:cs="Times New Roman"/>
                <w:sz w:val="28"/>
                <w:szCs w:val="28"/>
              </w:rPr>
              <w:t>Authoring template</w:t>
            </w:r>
          </w:p>
        </w:tc>
        <w:tc>
          <w:tcPr>
            <w:tcW w:w="2874" w:type="pct"/>
          </w:tcPr>
          <w:p w14:paraId="62FAA331" w14:textId="67D10BED" w:rsidR="006912EC" w:rsidRPr="006912EC" w:rsidRDefault="006912EC" w:rsidP="006912EC">
            <w:pPr>
              <w:tabs>
                <w:tab w:val="left" w:pos="2100"/>
              </w:tabs>
              <w:spacing w:after="0" w:line="312" w:lineRule="auto"/>
              <w:rPr>
                <w:rFonts w:ascii="Times New Roman" w:hAnsi="Times New Roman" w:cs="Times New Roman"/>
                <w:sz w:val="28"/>
                <w:szCs w:val="28"/>
              </w:rPr>
            </w:pPr>
            <w:r w:rsidRPr="006912EC">
              <w:rPr>
                <w:rFonts w:ascii="Times New Roman" w:hAnsi="Times New Roman" w:cs="Times New Roman"/>
                <w:sz w:val="28"/>
                <w:szCs w:val="28"/>
              </w:rPr>
              <w:t>Là mẫu biên tập chứa các thành phần trong một bài viết</w:t>
            </w:r>
          </w:p>
        </w:tc>
      </w:tr>
      <w:tr w:rsidR="006912EC" w:rsidRPr="001164DE" w14:paraId="4A9321A3" w14:textId="77777777" w:rsidTr="0023400A">
        <w:trPr>
          <w:jc w:val="center"/>
        </w:trPr>
        <w:tc>
          <w:tcPr>
            <w:tcW w:w="414" w:type="pct"/>
            <w:vAlign w:val="center"/>
          </w:tcPr>
          <w:p w14:paraId="20FEB759" w14:textId="77777777" w:rsidR="006912EC" w:rsidRPr="001164DE" w:rsidRDefault="006912EC" w:rsidP="002B7031">
            <w:pPr>
              <w:widowControl w:val="0"/>
              <w:numPr>
                <w:ilvl w:val="0"/>
                <w:numId w:val="5"/>
              </w:numPr>
              <w:tabs>
                <w:tab w:val="left" w:pos="228"/>
              </w:tabs>
              <w:spacing w:after="0" w:line="312" w:lineRule="auto"/>
              <w:ind w:left="0" w:firstLine="5"/>
              <w:jc w:val="center"/>
              <w:rPr>
                <w:rFonts w:ascii="Times New Roman" w:hAnsi="Times New Roman" w:cs="Times New Roman"/>
                <w:sz w:val="28"/>
                <w:szCs w:val="28"/>
                <w:lang w:val="vi-VN"/>
              </w:rPr>
            </w:pPr>
          </w:p>
        </w:tc>
        <w:tc>
          <w:tcPr>
            <w:tcW w:w="1712" w:type="pct"/>
            <w:vAlign w:val="center"/>
          </w:tcPr>
          <w:p w14:paraId="66CCA639" w14:textId="193D3A68" w:rsidR="006912EC" w:rsidRPr="006912EC" w:rsidRDefault="006912EC" w:rsidP="0023400A">
            <w:pPr>
              <w:spacing w:after="0" w:line="312" w:lineRule="auto"/>
              <w:rPr>
                <w:rFonts w:ascii="Times New Roman" w:hAnsi="Times New Roman" w:cs="Times New Roman"/>
                <w:sz w:val="28"/>
                <w:szCs w:val="28"/>
              </w:rPr>
            </w:pPr>
            <w:r w:rsidRPr="006912EC">
              <w:rPr>
                <w:rFonts w:ascii="Times New Roman" w:hAnsi="Times New Roman" w:cs="Times New Roman"/>
                <w:sz w:val="28"/>
                <w:szCs w:val="28"/>
              </w:rPr>
              <w:t>Presentation template</w:t>
            </w:r>
          </w:p>
        </w:tc>
        <w:tc>
          <w:tcPr>
            <w:tcW w:w="2874" w:type="pct"/>
          </w:tcPr>
          <w:p w14:paraId="5411D131" w14:textId="5A8F1D35" w:rsidR="006912EC" w:rsidRPr="006912EC" w:rsidRDefault="006912EC" w:rsidP="006912EC">
            <w:pPr>
              <w:tabs>
                <w:tab w:val="left" w:pos="2100"/>
              </w:tabs>
              <w:spacing w:after="0" w:line="312" w:lineRule="auto"/>
              <w:rPr>
                <w:rFonts w:ascii="Times New Roman" w:hAnsi="Times New Roman" w:cs="Times New Roman"/>
                <w:sz w:val="28"/>
                <w:szCs w:val="28"/>
              </w:rPr>
            </w:pPr>
            <w:r w:rsidRPr="006912EC">
              <w:rPr>
                <w:rFonts w:ascii="Times New Roman" w:hAnsi="Times New Roman" w:cs="Times New Roman"/>
                <w:sz w:val="28"/>
                <w:szCs w:val="28"/>
              </w:rPr>
              <w:t>Là cấu trúc chứa các thành phần và cách thể hiện của một trang tin chi tiết</w:t>
            </w:r>
          </w:p>
        </w:tc>
      </w:tr>
    </w:tbl>
    <w:p w14:paraId="65C7D998" w14:textId="6B0BCDA8" w:rsidR="00E10D49" w:rsidRPr="001164DE" w:rsidRDefault="00E10D49" w:rsidP="0023400A">
      <w:pPr>
        <w:pStyle w:val="NormalTB"/>
        <w:keepNext w:val="0"/>
        <w:widowControl/>
        <w:tabs>
          <w:tab w:val="clear" w:pos="443"/>
        </w:tabs>
        <w:spacing w:before="0" w:after="0" w:line="312" w:lineRule="auto"/>
        <w:rPr>
          <w:rFonts w:eastAsiaTheme="minorHAnsi"/>
          <w:color w:val="000000"/>
          <w:lang w:eastAsia="x-none"/>
        </w:rPr>
      </w:pPr>
      <w:r w:rsidRPr="001164DE">
        <w:rPr>
          <w:rFonts w:eastAsiaTheme="minorHAnsi"/>
        </w:rPr>
        <w:br w:type="page"/>
      </w:r>
    </w:p>
    <w:p w14:paraId="3EF395C1" w14:textId="2E1FBCFE" w:rsidR="00E10D49" w:rsidRPr="001164DE" w:rsidRDefault="00B26AB0" w:rsidP="00BF2C95">
      <w:pPr>
        <w:pStyle w:val="Heading1"/>
      </w:pPr>
      <w:bookmarkStart w:id="20" w:name="_Toc56522231"/>
      <w:bookmarkStart w:id="21" w:name="_Toc70073928"/>
      <w:r w:rsidRPr="001164DE">
        <w:rPr>
          <w:lang w:val="en-US"/>
        </w:rPr>
        <w:lastRenderedPageBreak/>
        <w:t xml:space="preserve">(A1) </w:t>
      </w:r>
      <w:r w:rsidR="00E10D49" w:rsidRPr="001164DE">
        <w:t>THIẾT KẾ CHỨC NĂNG ỨNG DỤNG</w:t>
      </w:r>
      <w:bookmarkEnd w:id="20"/>
      <w:bookmarkEnd w:id="21"/>
    </w:p>
    <w:p w14:paraId="21C4D86B" w14:textId="77777777" w:rsidR="00E10D49" w:rsidRPr="001164DE" w:rsidRDefault="00E10D49" w:rsidP="0090566F">
      <w:pPr>
        <w:pStyle w:val="Heading2"/>
      </w:pPr>
      <w:bookmarkStart w:id="22" w:name="_Toc56522232"/>
      <w:bookmarkStart w:id="23" w:name="_Toc70073929"/>
      <w:r w:rsidRPr="001164DE">
        <w:t>Bảng tổng quan các chức năng trên hợp đồng</w:t>
      </w:r>
      <w:bookmarkEnd w:id="22"/>
      <w:bookmarkEnd w:id="23"/>
    </w:p>
    <w:tbl>
      <w:tblPr>
        <w:tblStyle w:val="TableGrid"/>
        <w:tblW w:w="9072" w:type="dxa"/>
        <w:tblInd w:w="137" w:type="dxa"/>
        <w:tblLayout w:type="fixed"/>
        <w:tblLook w:val="04A0" w:firstRow="1" w:lastRow="0" w:firstColumn="1" w:lastColumn="0" w:noHBand="0" w:noVBand="1"/>
      </w:tblPr>
      <w:tblGrid>
        <w:gridCol w:w="969"/>
        <w:gridCol w:w="1437"/>
        <w:gridCol w:w="988"/>
        <w:gridCol w:w="5678"/>
      </w:tblGrid>
      <w:tr w:rsidR="00841E13" w:rsidRPr="001164DE" w14:paraId="4A9A410C" w14:textId="77777777" w:rsidTr="000F75C5">
        <w:trPr>
          <w:tblHeader/>
        </w:trPr>
        <w:tc>
          <w:tcPr>
            <w:tcW w:w="969" w:type="dxa"/>
            <w:shd w:val="clear" w:color="auto" w:fill="E7E6E6" w:themeFill="background2"/>
          </w:tcPr>
          <w:p w14:paraId="17AF4968" w14:textId="77777777" w:rsidR="00841E13" w:rsidRPr="001164DE" w:rsidRDefault="00841E13"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STT</w:t>
            </w:r>
          </w:p>
        </w:tc>
        <w:tc>
          <w:tcPr>
            <w:tcW w:w="1437" w:type="dxa"/>
            <w:shd w:val="clear" w:color="auto" w:fill="E7E6E6" w:themeFill="background2"/>
          </w:tcPr>
          <w:p w14:paraId="3A9FC7AA" w14:textId="77777777" w:rsidR="00841E13" w:rsidRPr="001164DE" w:rsidRDefault="00841E13"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Mã chức năng</w:t>
            </w:r>
          </w:p>
        </w:tc>
        <w:tc>
          <w:tcPr>
            <w:tcW w:w="988" w:type="dxa"/>
            <w:shd w:val="clear" w:color="auto" w:fill="E7E6E6" w:themeFill="background2"/>
          </w:tcPr>
          <w:p w14:paraId="1EBB9708" w14:textId="77777777" w:rsidR="00841E13" w:rsidRPr="001164DE" w:rsidRDefault="00841E13" w:rsidP="002B7031">
            <w:pPr>
              <w:spacing w:line="312" w:lineRule="auto"/>
              <w:jc w:val="center"/>
              <w:rPr>
                <w:rFonts w:ascii="Times New Roman" w:hAnsi="Times New Roman"/>
                <w:b/>
                <w:sz w:val="28"/>
                <w:szCs w:val="28"/>
              </w:rPr>
            </w:pPr>
            <w:r w:rsidRPr="001164DE">
              <w:rPr>
                <w:rFonts w:ascii="Times New Roman" w:hAnsi="Times New Roman"/>
                <w:b/>
                <w:sz w:val="28"/>
                <w:szCs w:val="28"/>
              </w:rPr>
              <w:t>Phiên bản</w:t>
            </w:r>
          </w:p>
        </w:tc>
        <w:tc>
          <w:tcPr>
            <w:tcW w:w="5678" w:type="dxa"/>
            <w:shd w:val="clear" w:color="auto" w:fill="E7E6E6" w:themeFill="background2"/>
          </w:tcPr>
          <w:p w14:paraId="1D9DD251" w14:textId="77777777" w:rsidR="00841E13" w:rsidRPr="001164DE" w:rsidRDefault="00841E13"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Tên chức năng</w:t>
            </w:r>
          </w:p>
        </w:tc>
      </w:tr>
      <w:tr w:rsidR="00841E13" w:rsidRPr="001164DE" w14:paraId="75962DB8" w14:textId="77777777" w:rsidTr="000F75C5">
        <w:tc>
          <w:tcPr>
            <w:tcW w:w="969" w:type="dxa"/>
            <w:shd w:val="clear" w:color="auto" w:fill="E7E6E6" w:themeFill="background2"/>
          </w:tcPr>
          <w:p w14:paraId="1ABE381D" w14:textId="77777777" w:rsidR="00841E13" w:rsidRPr="001164DE" w:rsidRDefault="00841E13" w:rsidP="002B7031">
            <w:pPr>
              <w:spacing w:line="312" w:lineRule="auto"/>
              <w:rPr>
                <w:rFonts w:ascii="Times New Roman" w:hAnsi="Times New Roman"/>
                <w:b/>
                <w:sz w:val="28"/>
                <w:szCs w:val="28"/>
                <w:lang w:val="vi-VN" w:eastAsia="x-none"/>
              </w:rPr>
            </w:pPr>
          </w:p>
        </w:tc>
        <w:tc>
          <w:tcPr>
            <w:tcW w:w="1437" w:type="dxa"/>
            <w:shd w:val="clear" w:color="auto" w:fill="E7E6E6" w:themeFill="background2"/>
          </w:tcPr>
          <w:p w14:paraId="0E7B6058" w14:textId="77777777" w:rsidR="00841E13" w:rsidRPr="001164DE" w:rsidRDefault="00841E13" w:rsidP="002B7031">
            <w:pPr>
              <w:spacing w:line="312" w:lineRule="auto"/>
              <w:rPr>
                <w:rFonts w:ascii="Times New Roman" w:hAnsi="Times New Roman"/>
                <w:b/>
                <w:sz w:val="28"/>
                <w:szCs w:val="28"/>
                <w:lang w:val="vi-VN" w:eastAsia="x-none"/>
              </w:rPr>
            </w:pPr>
            <w:r w:rsidRPr="001164DE">
              <w:rPr>
                <w:rFonts w:ascii="Times New Roman" w:eastAsia="Times New Roman" w:hAnsi="Times New Roman"/>
                <w:b/>
                <w:bCs/>
                <w:sz w:val="28"/>
                <w:szCs w:val="28"/>
                <w:lang w:val="vi-VN"/>
              </w:rPr>
              <w:t>A1.1</w:t>
            </w:r>
          </w:p>
        </w:tc>
        <w:tc>
          <w:tcPr>
            <w:tcW w:w="988" w:type="dxa"/>
            <w:shd w:val="clear" w:color="auto" w:fill="E7E6E6" w:themeFill="background2"/>
          </w:tcPr>
          <w:p w14:paraId="2E2BBF1A" w14:textId="77777777" w:rsidR="00841E13" w:rsidRPr="001164DE" w:rsidRDefault="00841E13" w:rsidP="002B7031">
            <w:pPr>
              <w:spacing w:line="312" w:lineRule="auto"/>
              <w:rPr>
                <w:rFonts w:ascii="Times New Roman" w:hAnsi="Times New Roman"/>
                <w:b/>
                <w:sz w:val="28"/>
                <w:szCs w:val="28"/>
                <w:lang w:val="vi-VN" w:eastAsia="x-none"/>
              </w:rPr>
            </w:pPr>
          </w:p>
        </w:tc>
        <w:tc>
          <w:tcPr>
            <w:tcW w:w="5678" w:type="dxa"/>
            <w:shd w:val="clear" w:color="auto" w:fill="E7E6E6" w:themeFill="background2"/>
          </w:tcPr>
          <w:p w14:paraId="5F4F0596" w14:textId="77777777" w:rsidR="00841E13" w:rsidRPr="001164DE" w:rsidRDefault="00841E13" w:rsidP="00DC4CB5">
            <w:pPr>
              <w:pStyle w:val="Heading7"/>
              <w:outlineLvl w:val="6"/>
              <w:rPr>
                <w:rFonts w:ascii="Times New Roman" w:hAnsi="Times New Roman"/>
                <w:sz w:val="28"/>
                <w:lang w:eastAsia="x-none"/>
              </w:rPr>
            </w:pPr>
            <w:r w:rsidRPr="001164DE">
              <w:rPr>
                <w:rFonts w:ascii="Times New Roman" w:hAnsi="Times New Roman"/>
                <w:sz w:val="28"/>
              </w:rPr>
              <w:t>Nhóm chức năng dành cho độc giả</w:t>
            </w:r>
          </w:p>
        </w:tc>
      </w:tr>
      <w:tr w:rsidR="00841E13" w:rsidRPr="001164DE" w14:paraId="24E2D6A0" w14:textId="77777777" w:rsidTr="000F75C5">
        <w:tc>
          <w:tcPr>
            <w:tcW w:w="969" w:type="dxa"/>
          </w:tcPr>
          <w:p w14:paraId="1D64F112" w14:textId="77777777" w:rsidR="00841E13" w:rsidRPr="001164DE" w:rsidRDefault="00841E13" w:rsidP="002B7031">
            <w:pPr>
              <w:spacing w:line="312" w:lineRule="auto"/>
              <w:jc w:val="center"/>
              <w:rPr>
                <w:rFonts w:ascii="Times New Roman" w:hAnsi="Times New Roman"/>
                <w:sz w:val="28"/>
                <w:szCs w:val="28"/>
                <w:lang w:val="vi-VN" w:eastAsia="x-none"/>
              </w:rPr>
            </w:pPr>
            <w:r w:rsidRPr="001164DE">
              <w:rPr>
                <w:rFonts w:ascii="Times New Roman" w:hAnsi="Times New Roman"/>
                <w:sz w:val="28"/>
                <w:szCs w:val="28"/>
                <w:lang w:val="vi-VN" w:eastAsia="x-none"/>
              </w:rPr>
              <w:t>1</w:t>
            </w:r>
          </w:p>
        </w:tc>
        <w:tc>
          <w:tcPr>
            <w:tcW w:w="1437" w:type="dxa"/>
            <w:vAlign w:val="center"/>
          </w:tcPr>
          <w:p w14:paraId="4480F184" w14:textId="77777777" w:rsidR="00841E13" w:rsidRPr="001164DE" w:rsidRDefault="00841E13" w:rsidP="002B7031">
            <w:pPr>
              <w:keepNext/>
              <w:spacing w:line="312" w:lineRule="auto"/>
              <w:rPr>
                <w:rFonts w:ascii="Times New Roman" w:eastAsia="Times New Roman" w:hAnsi="Times New Roman"/>
                <w:bCs/>
                <w:sz w:val="28"/>
                <w:szCs w:val="28"/>
                <w:lang w:val="vi-VN"/>
              </w:rPr>
            </w:pPr>
            <w:r w:rsidRPr="001164DE">
              <w:rPr>
                <w:rFonts w:ascii="Times New Roman" w:eastAsia="Times New Roman" w:hAnsi="Times New Roman"/>
                <w:bCs/>
                <w:sz w:val="28"/>
                <w:szCs w:val="28"/>
                <w:lang w:val="vi-VN"/>
              </w:rPr>
              <w:t>A1.1.1</w:t>
            </w:r>
          </w:p>
        </w:tc>
        <w:tc>
          <w:tcPr>
            <w:tcW w:w="988" w:type="dxa"/>
          </w:tcPr>
          <w:p w14:paraId="21BE34B7" w14:textId="77777777" w:rsidR="00841E13" w:rsidRPr="001164DE" w:rsidRDefault="00841E13" w:rsidP="002B7031">
            <w:pPr>
              <w:spacing w:line="312" w:lineRule="auto"/>
              <w:rPr>
                <w:rFonts w:ascii="Times New Roman" w:hAnsi="Times New Roman"/>
                <w:sz w:val="28"/>
                <w:szCs w:val="28"/>
                <w:lang w:val="vi-VN" w:eastAsia="x-none"/>
              </w:rPr>
            </w:pPr>
            <w:r w:rsidRPr="001164DE">
              <w:rPr>
                <w:rFonts w:ascii="Times New Roman" w:hAnsi="Times New Roman"/>
                <w:sz w:val="28"/>
                <w:szCs w:val="28"/>
                <w:lang w:eastAsia="x-none"/>
              </w:rPr>
              <w:t>V1</w:t>
            </w:r>
          </w:p>
        </w:tc>
        <w:tc>
          <w:tcPr>
            <w:tcW w:w="5678" w:type="dxa"/>
          </w:tcPr>
          <w:p w14:paraId="18F90934" w14:textId="0C482DF7" w:rsidR="00841E13" w:rsidRPr="001164DE" w:rsidRDefault="00841E13" w:rsidP="002B7031">
            <w:pPr>
              <w:spacing w:line="312" w:lineRule="auto"/>
              <w:rPr>
                <w:rFonts w:ascii="Times New Roman" w:hAnsi="Times New Roman"/>
                <w:sz w:val="28"/>
                <w:szCs w:val="28"/>
                <w:lang w:val="vi-VN" w:eastAsia="x-none"/>
              </w:rPr>
            </w:pPr>
            <w:r w:rsidRPr="001164DE">
              <w:rPr>
                <w:rFonts w:ascii="Times New Roman" w:eastAsia="Times New Roman" w:hAnsi="Times New Roman"/>
                <w:bCs/>
                <w:sz w:val="28"/>
                <w:szCs w:val="28"/>
                <w:lang w:val="vi-VN"/>
              </w:rPr>
              <w:t xml:space="preserve">Xem tin bài trên </w:t>
            </w:r>
            <w:r w:rsidR="00E04DD9" w:rsidRPr="001164DE">
              <w:rPr>
                <w:rFonts w:ascii="Times New Roman" w:eastAsia="Times New Roman" w:hAnsi="Times New Roman"/>
                <w:bCs/>
                <w:sz w:val="28"/>
                <w:szCs w:val="28"/>
                <w:lang w:val="vi-VN"/>
              </w:rPr>
              <w:t>Tạp chí Thuế</w:t>
            </w:r>
          </w:p>
        </w:tc>
      </w:tr>
      <w:tr w:rsidR="00841E13" w:rsidRPr="001164DE" w14:paraId="615105FB" w14:textId="77777777" w:rsidTr="000F75C5">
        <w:tc>
          <w:tcPr>
            <w:tcW w:w="969" w:type="dxa"/>
          </w:tcPr>
          <w:p w14:paraId="2D507D96" w14:textId="77777777" w:rsidR="00841E13" w:rsidRPr="001164DE" w:rsidRDefault="00841E13" w:rsidP="002B7031">
            <w:pPr>
              <w:spacing w:line="312" w:lineRule="auto"/>
              <w:jc w:val="center"/>
              <w:rPr>
                <w:rFonts w:ascii="Times New Roman" w:hAnsi="Times New Roman"/>
                <w:sz w:val="28"/>
                <w:szCs w:val="28"/>
                <w:lang w:val="vi-VN" w:eastAsia="x-none"/>
              </w:rPr>
            </w:pPr>
            <w:r w:rsidRPr="001164DE">
              <w:rPr>
                <w:rFonts w:ascii="Times New Roman" w:hAnsi="Times New Roman"/>
                <w:sz w:val="28"/>
                <w:szCs w:val="28"/>
                <w:lang w:val="vi-VN" w:eastAsia="x-none"/>
              </w:rPr>
              <w:t>2</w:t>
            </w:r>
          </w:p>
        </w:tc>
        <w:tc>
          <w:tcPr>
            <w:tcW w:w="1437" w:type="dxa"/>
          </w:tcPr>
          <w:p w14:paraId="03EEA595" w14:textId="77777777" w:rsidR="00841E13" w:rsidRPr="001164DE" w:rsidRDefault="00841E13" w:rsidP="002B7031">
            <w:pPr>
              <w:spacing w:line="312" w:lineRule="auto"/>
              <w:rPr>
                <w:rFonts w:ascii="Times New Roman" w:hAnsi="Times New Roman"/>
                <w:sz w:val="28"/>
                <w:szCs w:val="28"/>
                <w:lang w:val="vi-VN" w:eastAsia="x-none"/>
              </w:rPr>
            </w:pPr>
            <w:r w:rsidRPr="001164DE">
              <w:rPr>
                <w:rFonts w:ascii="Times New Roman" w:eastAsia="Times New Roman" w:hAnsi="Times New Roman"/>
                <w:bCs/>
                <w:sz w:val="28"/>
                <w:szCs w:val="28"/>
                <w:lang w:val="vi-VN"/>
              </w:rPr>
              <w:t>A1.1.2</w:t>
            </w:r>
          </w:p>
        </w:tc>
        <w:tc>
          <w:tcPr>
            <w:tcW w:w="988" w:type="dxa"/>
          </w:tcPr>
          <w:p w14:paraId="7553008B" w14:textId="77777777" w:rsidR="00841E13" w:rsidRPr="001164DE" w:rsidRDefault="00841E13" w:rsidP="002B7031">
            <w:pPr>
              <w:spacing w:line="312" w:lineRule="auto"/>
              <w:rPr>
                <w:rFonts w:ascii="Times New Roman" w:hAnsi="Times New Roman"/>
                <w:sz w:val="28"/>
                <w:szCs w:val="28"/>
                <w:lang w:val="vi-VN" w:eastAsia="x-none"/>
              </w:rPr>
            </w:pPr>
            <w:r w:rsidRPr="001164DE">
              <w:rPr>
                <w:rFonts w:ascii="Times New Roman" w:hAnsi="Times New Roman"/>
                <w:sz w:val="28"/>
                <w:szCs w:val="28"/>
                <w:lang w:eastAsia="x-none"/>
              </w:rPr>
              <w:t>V1</w:t>
            </w:r>
          </w:p>
        </w:tc>
        <w:tc>
          <w:tcPr>
            <w:tcW w:w="5678" w:type="dxa"/>
          </w:tcPr>
          <w:p w14:paraId="0C48D646" w14:textId="600CDD96" w:rsidR="00841E13" w:rsidRPr="001164DE" w:rsidRDefault="00841E13" w:rsidP="002B7031">
            <w:pPr>
              <w:keepNext/>
              <w:spacing w:line="312" w:lineRule="auto"/>
              <w:rPr>
                <w:rFonts w:ascii="Times New Roman" w:eastAsia="Times New Roman" w:hAnsi="Times New Roman"/>
                <w:bCs/>
                <w:sz w:val="28"/>
                <w:szCs w:val="28"/>
                <w:lang w:val="vi-VN"/>
              </w:rPr>
            </w:pPr>
            <w:r w:rsidRPr="001164DE">
              <w:rPr>
                <w:rFonts w:ascii="Times New Roman" w:eastAsia="Times New Roman" w:hAnsi="Times New Roman"/>
                <w:bCs/>
                <w:sz w:val="28"/>
                <w:szCs w:val="28"/>
                <w:lang w:val="vi-VN"/>
              </w:rPr>
              <w:t xml:space="preserve">Giao lưu trực tuyến trên </w:t>
            </w:r>
            <w:r w:rsidR="00E04DD9" w:rsidRPr="001164DE">
              <w:rPr>
                <w:rFonts w:ascii="Times New Roman" w:eastAsia="Times New Roman" w:hAnsi="Times New Roman"/>
                <w:bCs/>
                <w:sz w:val="28"/>
                <w:szCs w:val="28"/>
                <w:lang w:val="vi-VN"/>
              </w:rPr>
              <w:t>Tạp chí Thuế</w:t>
            </w:r>
          </w:p>
        </w:tc>
      </w:tr>
      <w:tr w:rsidR="00841E13" w:rsidRPr="001164DE" w14:paraId="37BD4ABB" w14:textId="77777777" w:rsidTr="000F75C5">
        <w:tc>
          <w:tcPr>
            <w:tcW w:w="969" w:type="dxa"/>
          </w:tcPr>
          <w:p w14:paraId="7C5F641E" w14:textId="77777777" w:rsidR="00841E13" w:rsidRPr="001164DE" w:rsidRDefault="00841E13" w:rsidP="002B7031">
            <w:pPr>
              <w:spacing w:line="312" w:lineRule="auto"/>
              <w:jc w:val="center"/>
              <w:rPr>
                <w:rFonts w:ascii="Times New Roman" w:hAnsi="Times New Roman"/>
                <w:sz w:val="28"/>
                <w:szCs w:val="28"/>
                <w:lang w:val="vi-VN" w:eastAsia="x-none"/>
              </w:rPr>
            </w:pPr>
            <w:r w:rsidRPr="001164DE">
              <w:rPr>
                <w:rFonts w:ascii="Times New Roman" w:hAnsi="Times New Roman"/>
                <w:sz w:val="28"/>
                <w:szCs w:val="28"/>
                <w:lang w:val="vi-VN" w:eastAsia="x-none"/>
              </w:rPr>
              <w:t>3</w:t>
            </w:r>
          </w:p>
        </w:tc>
        <w:tc>
          <w:tcPr>
            <w:tcW w:w="1437" w:type="dxa"/>
          </w:tcPr>
          <w:p w14:paraId="7290CF5A" w14:textId="77777777" w:rsidR="00841E13" w:rsidRPr="001164DE" w:rsidRDefault="00841E13" w:rsidP="002B7031">
            <w:pPr>
              <w:spacing w:line="312" w:lineRule="auto"/>
              <w:rPr>
                <w:rFonts w:ascii="Times New Roman" w:hAnsi="Times New Roman"/>
                <w:sz w:val="28"/>
                <w:szCs w:val="28"/>
                <w:lang w:val="vi-VN" w:eastAsia="x-none"/>
              </w:rPr>
            </w:pPr>
            <w:r w:rsidRPr="001164DE">
              <w:rPr>
                <w:rFonts w:ascii="Times New Roman" w:eastAsia="Times New Roman" w:hAnsi="Times New Roman"/>
                <w:bCs/>
                <w:sz w:val="28"/>
                <w:szCs w:val="28"/>
                <w:lang w:val="vi-VN"/>
              </w:rPr>
              <w:t>A1.1.3</w:t>
            </w:r>
          </w:p>
        </w:tc>
        <w:tc>
          <w:tcPr>
            <w:tcW w:w="988" w:type="dxa"/>
          </w:tcPr>
          <w:p w14:paraId="386FA4A9" w14:textId="77777777" w:rsidR="00841E13" w:rsidRPr="001164DE" w:rsidRDefault="00841E13" w:rsidP="002B7031">
            <w:pPr>
              <w:spacing w:line="312" w:lineRule="auto"/>
              <w:rPr>
                <w:rFonts w:ascii="Times New Roman" w:hAnsi="Times New Roman"/>
                <w:sz w:val="28"/>
                <w:szCs w:val="28"/>
                <w:lang w:eastAsia="x-none"/>
              </w:rPr>
            </w:pPr>
            <w:r w:rsidRPr="001164DE">
              <w:rPr>
                <w:rFonts w:ascii="Times New Roman" w:hAnsi="Times New Roman"/>
                <w:sz w:val="28"/>
                <w:szCs w:val="28"/>
                <w:lang w:eastAsia="x-none"/>
              </w:rPr>
              <w:t>V1</w:t>
            </w:r>
          </w:p>
        </w:tc>
        <w:tc>
          <w:tcPr>
            <w:tcW w:w="5678" w:type="dxa"/>
          </w:tcPr>
          <w:p w14:paraId="2E0CAFB4" w14:textId="032DA619" w:rsidR="00841E13" w:rsidRPr="001164DE" w:rsidRDefault="00841E13" w:rsidP="002B7031">
            <w:pPr>
              <w:keepNext/>
              <w:spacing w:line="312" w:lineRule="auto"/>
              <w:rPr>
                <w:rFonts w:ascii="Times New Roman" w:hAnsi="Times New Roman"/>
                <w:sz w:val="28"/>
                <w:szCs w:val="28"/>
                <w:lang w:val="vi-VN" w:eastAsia="x-none"/>
              </w:rPr>
            </w:pPr>
            <w:r w:rsidRPr="001164DE">
              <w:rPr>
                <w:rFonts w:ascii="Times New Roman" w:eastAsia="Times New Roman" w:hAnsi="Times New Roman"/>
                <w:bCs/>
                <w:sz w:val="28"/>
                <w:szCs w:val="28"/>
                <w:lang w:val="vi-VN"/>
              </w:rPr>
              <w:t xml:space="preserve">Đăng ký các dịch vụ (đặt mua sách, tạp chí, dịch vụ quảng cáo) trên </w:t>
            </w:r>
            <w:r w:rsidR="00E04DD9" w:rsidRPr="001164DE">
              <w:rPr>
                <w:rFonts w:ascii="Times New Roman" w:eastAsia="Times New Roman" w:hAnsi="Times New Roman"/>
                <w:bCs/>
                <w:sz w:val="28"/>
                <w:szCs w:val="28"/>
                <w:lang w:val="vi-VN"/>
              </w:rPr>
              <w:t>Tạp chí Thuế</w:t>
            </w:r>
          </w:p>
        </w:tc>
      </w:tr>
      <w:tr w:rsidR="00841E13" w:rsidRPr="001164DE" w14:paraId="17D3D6BF" w14:textId="77777777" w:rsidTr="000F75C5">
        <w:tc>
          <w:tcPr>
            <w:tcW w:w="969" w:type="dxa"/>
            <w:shd w:val="clear" w:color="auto" w:fill="E7E6E6" w:themeFill="background2"/>
          </w:tcPr>
          <w:p w14:paraId="73E8C691" w14:textId="77777777" w:rsidR="00841E13" w:rsidRPr="001164DE" w:rsidRDefault="00841E13" w:rsidP="002B7031">
            <w:pPr>
              <w:spacing w:line="312" w:lineRule="auto"/>
              <w:jc w:val="center"/>
              <w:rPr>
                <w:rFonts w:ascii="Times New Roman" w:hAnsi="Times New Roman"/>
                <w:b/>
                <w:sz w:val="28"/>
                <w:szCs w:val="28"/>
                <w:lang w:val="vi-VN"/>
              </w:rPr>
            </w:pPr>
          </w:p>
        </w:tc>
        <w:tc>
          <w:tcPr>
            <w:tcW w:w="1437" w:type="dxa"/>
            <w:shd w:val="clear" w:color="auto" w:fill="E7E6E6" w:themeFill="background2"/>
          </w:tcPr>
          <w:p w14:paraId="44169253" w14:textId="77777777" w:rsidR="00841E13" w:rsidRPr="001164DE" w:rsidRDefault="00841E13" w:rsidP="002B7031">
            <w:pPr>
              <w:spacing w:line="312" w:lineRule="auto"/>
              <w:rPr>
                <w:rFonts w:ascii="Times New Roman" w:hAnsi="Times New Roman"/>
                <w:b/>
                <w:sz w:val="28"/>
                <w:szCs w:val="28"/>
                <w:lang w:val="vi-VN"/>
              </w:rPr>
            </w:pPr>
            <w:r w:rsidRPr="001164DE">
              <w:rPr>
                <w:rFonts w:ascii="Times New Roman" w:hAnsi="Times New Roman"/>
                <w:b/>
                <w:sz w:val="28"/>
                <w:szCs w:val="28"/>
                <w:lang w:val="vi-VN"/>
              </w:rPr>
              <w:t>A1.2</w:t>
            </w:r>
          </w:p>
        </w:tc>
        <w:tc>
          <w:tcPr>
            <w:tcW w:w="988" w:type="dxa"/>
            <w:shd w:val="clear" w:color="auto" w:fill="E7E6E6" w:themeFill="background2"/>
          </w:tcPr>
          <w:p w14:paraId="30F8587D" w14:textId="77777777" w:rsidR="00841E13" w:rsidRPr="001164DE" w:rsidRDefault="00841E13" w:rsidP="002B7031">
            <w:pPr>
              <w:spacing w:line="312" w:lineRule="auto"/>
              <w:rPr>
                <w:rFonts w:ascii="Times New Roman" w:hAnsi="Times New Roman"/>
                <w:b/>
                <w:sz w:val="28"/>
                <w:szCs w:val="28"/>
                <w:lang w:val="vi-VN"/>
              </w:rPr>
            </w:pPr>
            <w:r w:rsidRPr="001164DE">
              <w:rPr>
                <w:rFonts w:ascii="Times New Roman" w:hAnsi="Times New Roman"/>
                <w:b/>
                <w:sz w:val="28"/>
                <w:szCs w:val="28"/>
                <w:lang w:val="vi-VN"/>
              </w:rPr>
              <w:t>V1</w:t>
            </w:r>
          </w:p>
        </w:tc>
        <w:tc>
          <w:tcPr>
            <w:tcW w:w="5678" w:type="dxa"/>
            <w:shd w:val="clear" w:color="auto" w:fill="E7E6E6" w:themeFill="background2"/>
          </w:tcPr>
          <w:p w14:paraId="42678130" w14:textId="77777777" w:rsidR="00841E13" w:rsidRPr="001164DE" w:rsidRDefault="00841E13" w:rsidP="00DC4CB5">
            <w:pPr>
              <w:spacing w:line="312" w:lineRule="auto"/>
              <w:rPr>
                <w:rFonts w:ascii="Times New Roman" w:hAnsi="Times New Roman"/>
                <w:b/>
                <w:sz w:val="28"/>
                <w:szCs w:val="28"/>
                <w:lang w:val="vi-VN"/>
              </w:rPr>
            </w:pPr>
            <w:r w:rsidRPr="001164DE">
              <w:rPr>
                <w:rFonts w:ascii="Times New Roman" w:hAnsi="Times New Roman"/>
                <w:b/>
                <w:sz w:val="28"/>
                <w:szCs w:val="28"/>
                <w:lang w:val="vi-VN"/>
              </w:rPr>
              <w:t>Nhóm chức năng dành cho cán bộ quản lý</w:t>
            </w:r>
          </w:p>
        </w:tc>
      </w:tr>
      <w:tr w:rsidR="00841E13" w:rsidRPr="001164DE" w14:paraId="44E6FAA1" w14:textId="77777777" w:rsidTr="000F75C5">
        <w:tc>
          <w:tcPr>
            <w:tcW w:w="969" w:type="dxa"/>
          </w:tcPr>
          <w:p w14:paraId="34E21BBA" w14:textId="77777777" w:rsidR="00841E13" w:rsidRPr="001164DE" w:rsidRDefault="00841E13" w:rsidP="002B7031">
            <w:pPr>
              <w:spacing w:line="312" w:lineRule="auto"/>
              <w:jc w:val="center"/>
              <w:rPr>
                <w:rFonts w:ascii="Times New Roman" w:hAnsi="Times New Roman"/>
                <w:sz w:val="28"/>
                <w:szCs w:val="28"/>
                <w:lang w:val="vi-VN" w:eastAsia="x-none"/>
              </w:rPr>
            </w:pPr>
            <w:r w:rsidRPr="001164DE">
              <w:rPr>
                <w:rFonts w:ascii="Times New Roman" w:hAnsi="Times New Roman"/>
                <w:sz w:val="28"/>
                <w:szCs w:val="28"/>
                <w:lang w:val="vi-VN" w:eastAsia="x-none"/>
              </w:rPr>
              <w:t>4</w:t>
            </w:r>
          </w:p>
        </w:tc>
        <w:tc>
          <w:tcPr>
            <w:tcW w:w="1437" w:type="dxa"/>
          </w:tcPr>
          <w:p w14:paraId="614E8D34" w14:textId="77777777" w:rsidR="00841E13" w:rsidRPr="001164DE" w:rsidRDefault="00841E13" w:rsidP="002B7031">
            <w:pPr>
              <w:spacing w:line="312" w:lineRule="auto"/>
              <w:rPr>
                <w:rFonts w:ascii="Times New Roman" w:hAnsi="Times New Roman"/>
                <w:sz w:val="28"/>
                <w:szCs w:val="28"/>
                <w:lang w:val="vi-VN" w:eastAsia="x-none"/>
              </w:rPr>
            </w:pPr>
            <w:r w:rsidRPr="001164DE">
              <w:rPr>
                <w:rFonts w:ascii="Times New Roman" w:eastAsia="Times New Roman" w:hAnsi="Times New Roman"/>
                <w:bCs/>
                <w:sz w:val="28"/>
                <w:szCs w:val="28"/>
                <w:lang w:val="vi-VN"/>
              </w:rPr>
              <w:t>A1.2.1</w:t>
            </w:r>
          </w:p>
        </w:tc>
        <w:tc>
          <w:tcPr>
            <w:tcW w:w="988" w:type="dxa"/>
          </w:tcPr>
          <w:p w14:paraId="1D8BED8B" w14:textId="77777777" w:rsidR="00841E13" w:rsidRPr="001164DE" w:rsidRDefault="00841E13" w:rsidP="002B7031">
            <w:pPr>
              <w:spacing w:line="312" w:lineRule="auto"/>
              <w:rPr>
                <w:rFonts w:ascii="Times New Roman" w:hAnsi="Times New Roman"/>
                <w:sz w:val="28"/>
                <w:szCs w:val="28"/>
                <w:lang w:val="vi-VN" w:eastAsia="x-none"/>
              </w:rPr>
            </w:pPr>
            <w:r w:rsidRPr="001164DE">
              <w:rPr>
                <w:rFonts w:ascii="Times New Roman" w:hAnsi="Times New Roman"/>
                <w:sz w:val="28"/>
                <w:szCs w:val="28"/>
                <w:lang w:eastAsia="x-none"/>
              </w:rPr>
              <w:t>V1</w:t>
            </w:r>
          </w:p>
        </w:tc>
        <w:tc>
          <w:tcPr>
            <w:tcW w:w="5678" w:type="dxa"/>
          </w:tcPr>
          <w:p w14:paraId="1C24A552" w14:textId="77777777" w:rsidR="00841E13" w:rsidRPr="001164DE" w:rsidRDefault="00841E13" w:rsidP="002B7031">
            <w:pPr>
              <w:keepNext/>
              <w:spacing w:line="312" w:lineRule="auto"/>
              <w:rPr>
                <w:rFonts w:ascii="Times New Roman" w:eastAsia="Times New Roman" w:hAnsi="Times New Roman"/>
                <w:bCs/>
                <w:sz w:val="28"/>
                <w:szCs w:val="28"/>
                <w:lang w:val="vi-VN"/>
              </w:rPr>
            </w:pPr>
            <w:r w:rsidRPr="001164DE">
              <w:rPr>
                <w:rFonts w:ascii="Times New Roman" w:eastAsia="Times New Roman" w:hAnsi="Times New Roman"/>
                <w:bCs/>
                <w:sz w:val="28"/>
                <w:szCs w:val="28"/>
                <w:lang w:val="vi-VN"/>
              </w:rPr>
              <w:t>Soạn tin bài</w:t>
            </w:r>
          </w:p>
        </w:tc>
      </w:tr>
      <w:tr w:rsidR="00841E13" w:rsidRPr="001164DE" w14:paraId="7ACE6D4C" w14:textId="77777777" w:rsidTr="000F75C5">
        <w:tc>
          <w:tcPr>
            <w:tcW w:w="969" w:type="dxa"/>
          </w:tcPr>
          <w:p w14:paraId="6C29C309" w14:textId="77777777" w:rsidR="00841E13" w:rsidRPr="001164DE" w:rsidRDefault="00841E13" w:rsidP="002B7031">
            <w:pPr>
              <w:spacing w:line="312" w:lineRule="auto"/>
              <w:jc w:val="center"/>
              <w:rPr>
                <w:rFonts w:ascii="Times New Roman" w:hAnsi="Times New Roman"/>
                <w:sz w:val="28"/>
                <w:szCs w:val="28"/>
                <w:lang w:val="vi-VN" w:eastAsia="x-none"/>
              </w:rPr>
            </w:pPr>
            <w:r w:rsidRPr="001164DE">
              <w:rPr>
                <w:rFonts w:ascii="Times New Roman" w:hAnsi="Times New Roman"/>
                <w:sz w:val="28"/>
                <w:szCs w:val="28"/>
                <w:lang w:val="vi-VN" w:eastAsia="x-none"/>
              </w:rPr>
              <w:t>5</w:t>
            </w:r>
          </w:p>
        </w:tc>
        <w:tc>
          <w:tcPr>
            <w:tcW w:w="1437" w:type="dxa"/>
          </w:tcPr>
          <w:p w14:paraId="192C143A" w14:textId="77777777" w:rsidR="00841E13" w:rsidRPr="001164DE" w:rsidRDefault="00841E13" w:rsidP="002B7031">
            <w:pPr>
              <w:spacing w:line="312" w:lineRule="auto"/>
              <w:rPr>
                <w:rFonts w:ascii="Times New Roman" w:hAnsi="Times New Roman"/>
                <w:sz w:val="28"/>
                <w:szCs w:val="28"/>
                <w:lang w:val="vi-VN" w:eastAsia="x-none"/>
              </w:rPr>
            </w:pPr>
            <w:r w:rsidRPr="001164DE">
              <w:rPr>
                <w:rFonts w:ascii="Times New Roman" w:eastAsia="Times New Roman" w:hAnsi="Times New Roman"/>
                <w:bCs/>
                <w:sz w:val="28"/>
                <w:szCs w:val="28"/>
                <w:lang w:val="vi-VN"/>
              </w:rPr>
              <w:t>A1.2.2</w:t>
            </w:r>
          </w:p>
        </w:tc>
        <w:tc>
          <w:tcPr>
            <w:tcW w:w="988" w:type="dxa"/>
          </w:tcPr>
          <w:p w14:paraId="4B10B489" w14:textId="77777777" w:rsidR="00841E13" w:rsidRPr="001164DE" w:rsidRDefault="00841E13" w:rsidP="002B7031">
            <w:pPr>
              <w:spacing w:line="312" w:lineRule="auto"/>
              <w:rPr>
                <w:rFonts w:ascii="Times New Roman" w:hAnsi="Times New Roman"/>
                <w:sz w:val="28"/>
                <w:szCs w:val="28"/>
                <w:lang w:val="vi-VN" w:eastAsia="x-none"/>
              </w:rPr>
            </w:pPr>
            <w:r w:rsidRPr="001164DE">
              <w:rPr>
                <w:rFonts w:ascii="Times New Roman" w:hAnsi="Times New Roman"/>
                <w:sz w:val="28"/>
                <w:szCs w:val="28"/>
                <w:lang w:eastAsia="x-none"/>
              </w:rPr>
              <w:t>V1</w:t>
            </w:r>
          </w:p>
        </w:tc>
        <w:tc>
          <w:tcPr>
            <w:tcW w:w="5678" w:type="dxa"/>
          </w:tcPr>
          <w:p w14:paraId="5AEABFD6" w14:textId="77777777" w:rsidR="00841E13" w:rsidRPr="001164DE" w:rsidRDefault="00841E13" w:rsidP="002B7031">
            <w:pPr>
              <w:keepNext/>
              <w:spacing w:line="312" w:lineRule="auto"/>
              <w:rPr>
                <w:rFonts w:ascii="Times New Roman" w:eastAsia="Times New Roman" w:hAnsi="Times New Roman"/>
                <w:bCs/>
                <w:sz w:val="28"/>
                <w:szCs w:val="28"/>
                <w:lang w:val="vi-VN"/>
              </w:rPr>
            </w:pPr>
            <w:r w:rsidRPr="001164DE">
              <w:rPr>
                <w:rFonts w:ascii="Times New Roman" w:eastAsia="Times New Roman" w:hAnsi="Times New Roman"/>
                <w:bCs/>
                <w:sz w:val="28"/>
                <w:szCs w:val="28"/>
                <w:lang w:val="vi-VN"/>
              </w:rPr>
              <w:t>Quản lý tin bài</w:t>
            </w:r>
          </w:p>
        </w:tc>
      </w:tr>
      <w:tr w:rsidR="00841E13" w:rsidRPr="001164DE" w14:paraId="421D48A9" w14:textId="77777777" w:rsidTr="000F75C5">
        <w:tc>
          <w:tcPr>
            <w:tcW w:w="969" w:type="dxa"/>
          </w:tcPr>
          <w:p w14:paraId="5C4406C7" w14:textId="77777777" w:rsidR="00841E13" w:rsidRPr="001164DE" w:rsidRDefault="00841E13" w:rsidP="002B7031">
            <w:pPr>
              <w:spacing w:line="312" w:lineRule="auto"/>
              <w:jc w:val="center"/>
              <w:rPr>
                <w:rFonts w:ascii="Times New Roman" w:hAnsi="Times New Roman"/>
                <w:sz w:val="28"/>
                <w:szCs w:val="28"/>
                <w:lang w:val="vi-VN" w:eastAsia="x-none"/>
              </w:rPr>
            </w:pPr>
            <w:r w:rsidRPr="001164DE">
              <w:rPr>
                <w:rFonts w:ascii="Times New Roman" w:hAnsi="Times New Roman"/>
                <w:sz w:val="28"/>
                <w:szCs w:val="28"/>
                <w:lang w:val="vi-VN" w:eastAsia="x-none"/>
              </w:rPr>
              <w:t>6</w:t>
            </w:r>
          </w:p>
        </w:tc>
        <w:tc>
          <w:tcPr>
            <w:tcW w:w="1437" w:type="dxa"/>
          </w:tcPr>
          <w:p w14:paraId="38C4D809" w14:textId="77777777" w:rsidR="00841E13" w:rsidRPr="001164DE" w:rsidRDefault="00841E13" w:rsidP="002B7031">
            <w:pPr>
              <w:spacing w:line="312" w:lineRule="auto"/>
              <w:rPr>
                <w:rFonts w:ascii="Times New Roman" w:eastAsia="Times New Roman" w:hAnsi="Times New Roman"/>
                <w:bCs/>
                <w:sz w:val="28"/>
                <w:szCs w:val="28"/>
                <w:lang w:val="vi-VN"/>
              </w:rPr>
            </w:pPr>
            <w:r w:rsidRPr="001164DE">
              <w:rPr>
                <w:rFonts w:ascii="Times New Roman" w:eastAsia="Times New Roman" w:hAnsi="Times New Roman"/>
                <w:bCs/>
                <w:sz w:val="28"/>
                <w:szCs w:val="28"/>
                <w:lang w:val="vi-VN"/>
              </w:rPr>
              <w:t>A1.2.3</w:t>
            </w:r>
          </w:p>
        </w:tc>
        <w:tc>
          <w:tcPr>
            <w:tcW w:w="988" w:type="dxa"/>
          </w:tcPr>
          <w:p w14:paraId="72A09FA4" w14:textId="77777777" w:rsidR="00841E13" w:rsidRPr="001164DE" w:rsidRDefault="00841E13" w:rsidP="002B7031">
            <w:pPr>
              <w:spacing w:line="312" w:lineRule="auto"/>
              <w:rPr>
                <w:rFonts w:ascii="Times New Roman" w:hAnsi="Times New Roman"/>
                <w:sz w:val="28"/>
                <w:szCs w:val="28"/>
                <w:lang w:val="vi-VN" w:eastAsia="x-none"/>
              </w:rPr>
            </w:pPr>
            <w:r w:rsidRPr="001164DE">
              <w:rPr>
                <w:rFonts w:ascii="Times New Roman" w:hAnsi="Times New Roman"/>
                <w:sz w:val="28"/>
                <w:szCs w:val="28"/>
                <w:lang w:eastAsia="x-none"/>
              </w:rPr>
              <w:t>V1</w:t>
            </w:r>
          </w:p>
        </w:tc>
        <w:tc>
          <w:tcPr>
            <w:tcW w:w="5678" w:type="dxa"/>
          </w:tcPr>
          <w:p w14:paraId="171956A2" w14:textId="77777777" w:rsidR="00841E13" w:rsidRPr="001164DE" w:rsidRDefault="00841E13" w:rsidP="002B7031">
            <w:pPr>
              <w:keepNext/>
              <w:spacing w:line="312" w:lineRule="auto"/>
              <w:rPr>
                <w:rFonts w:ascii="Times New Roman" w:eastAsia="Times New Roman" w:hAnsi="Times New Roman"/>
                <w:bCs/>
                <w:sz w:val="28"/>
                <w:szCs w:val="28"/>
                <w:lang w:val="vi-VN"/>
              </w:rPr>
            </w:pPr>
            <w:r w:rsidRPr="001164DE">
              <w:rPr>
                <w:rFonts w:ascii="Times New Roman" w:eastAsia="Times New Roman" w:hAnsi="Times New Roman"/>
                <w:bCs/>
                <w:sz w:val="28"/>
                <w:szCs w:val="28"/>
                <w:lang w:val="vi-VN"/>
              </w:rPr>
              <w:t>Chấm nhuận bút</w:t>
            </w:r>
          </w:p>
        </w:tc>
      </w:tr>
      <w:tr w:rsidR="00841E13" w:rsidRPr="001164DE" w14:paraId="3A3A2E44" w14:textId="77777777" w:rsidTr="000F75C5">
        <w:tc>
          <w:tcPr>
            <w:tcW w:w="969" w:type="dxa"/>
          </w:tcPr>
          <w:p w14:paraId="787963FE" w14:textId="77777777" w:rsidR="00841E13" w:rsidRPr="001164DE" w:rsidRDefault="00841E13" w:rsidP="002B7031">
            <w:pPr>
              <w:spacing w:line="312" w:lineRule="auto"/>
              <w:jc w:val="center"/>
              <w:rPr>
                <w:rFonts w:ascii="Times New Roman" w:hAnsi="Times New Roman"/>
                <w:sz w:val="28"/>
                <w:szCs w:val="28"/>
                <w:lang w:val="vi-VN" w:eastAsia="x-none"/>
              </w:rPr>
            </w:pPr>
            <w:r w:rsidRPr="001164DE">
              <w:rPr>
                <w:rFonts w:ascii="Times New Roman" w:hAnsi="Times New Roman"/>
                <w:sz w:val="28"/>
                <w:szCs w:val="28"/>
                <w:lang w:val="vi-VN" w:eastAsia="x-none"/>
              </w:rPr>
              <w:t>7</w:t>
            </w:r>
          </w:p>
        </w:tc>
        <w:tc>
          <w:tcPr>
            <w:tcW w:w="1437" w:type="dxa"/>
          </w:tcPr>
          <w:p w14:paraId="63FDF6FD" w14:textId="77777777" w:rsidR="00841E13" w:rsidRPr="001164DE" w:rsidRDefault="00841E13" w:rsidP="002B7031">
            <w:pPr>
              <w:tabs>
                <w:tab w:val="left" w:pos="255"/>
              </w:tabs>
              <w:spacing w:line="312" w:lineRule="auto"/>
              <w:rPr>
                <w:rFonts w:ascii="Times New Roman" w:eastAsia="Times New Roman" w:hAnsi="Times New Roman"/>
                <w:bCs/>
                <w:sz w:val="28"/>
                <w:szCs w:val="28"/>
                <w:lang w:val="vi-VN"/>
              </w:rPr>
            </w:pPr>
            <w:r w:rsidRPr="001164DE">
              <w:rPr>
                <w:rFonts w:ascii="Times New Roman" w:eastAsia="Times New Roman" w:hAnsi="Times New Roman"/>
                <w:bCs/>
                <w:sz w:val="28"/>
                <w:szCs w:val="28"/>
                <w:lang w:val="vi-VN"/>
              </w:rPr>
              <w:t>A1.2.4</w:t>
            </w:r>
          </w:p>
        </w:tc>
        <w:tc>
          <w:tcPr>
            <w:tcW w:w="988" w:type="dxa"/>
          </w:tcPr>
          <w:p w14:paraId="20F94185" w14:textId="77777777" w:rsidR="00841E13" w:rsidRPr="001164DE" w:rsidRDefault="00841E13" w:rsidP="002B7031">
            <w:pPr>
              <w:spacing w:line="312" w:lineRule="auto"/>
              <w:rPr>
                <w:rFonts w:ascii="Times New Roman" w:hAnsi="Times New Roman"/>
                <w:sz w:val="28"/>
                <w:szCs w:val="28"/>
                <w:lang w:val="vi-VN" w:eastAsia="x-none"/>
              </w:rPr>
            </w:pPr>
            <w:r w:rsidRPr="001164DE">
              <w:rPr>
                <w:rFonts w:ascii="Times New Roman" w:hAnsi="Times New Roman"/>
                <w:sz w:val="28"/>
                <w:szCs w:val="28"/>
                <w:lang w:eastAsia="x-none"/>
              </w:rPr>
              <w:t>V1</w:t>
            </w:r>
          </w:p>
        </w:tc>
        <w:tc>
          <w:tcPr>
            <w:tcW w:w="5678" w:type="dxa"/>
          </w:tcPr>
          <w:p w14:paraId="15535D97" w14:textId="77777777" w:rsidR="00841E13" w:rsidRPr="001164DE" w:rsidRDefault="00841E13" w:rsidP="002B7031">
            <w:pPr>
              <w:keepNext/>
              <w:spacing w:line="312" w:lineRule="auto"/>
              <w:rPr>
                <w:rFonts w:ascii="Times New Roman" w:eastAsia="Times New Roman" w:hAnsi="Times New Roman"/>
                <w:bCs/>
                <w:sz w:val="28"/>
                <w:szCs w:val="28"/>
                <w:lang w:val="vi-VN"/>
              </w:rPr>
            </w:pPr>
            <w:r w:rsidRPr="001164DE">
              <w:rPr>
                <w:rFonts w:ascii="Times New Roman" w:eastAsia="Times New Roman" w:hAnsi="Times New Roman"/>
                <w:bCs/>
                <w:sz w:val="28"/>
                <w:szCs w:val="28"/>
                <w:lang w:val="vi-VN"/>
              </w:rPr>
              <w:t>Quản lý sự kiện gắn với tin bài</w:t>
            </w:r>
          </w:p>
        </w:tc>
      </w:tr>
      <w:tr w:rsidR="00841E13" w:rsidRPr="001164DE" w14:paraId="61C099A0" w14:textId="77777777" w:rsidTr="000F75C5">
        <w:tc>
          <w:tcPr>
            <w:tcW w:w="969" w:type="dxa"/>
          </w:tcPr>
          <w:p w14:paraId="650DBA52" w14:textId="77777777" w:rsidR="00841E13" w:rsidRPr="001164DE" w:rsidRDefault="00841E13" w:rsidP="002B7031">
            <w:pPr>
              <w:spacing w:line="312" w:lineRule="auto"/>
              <w:jc w:val="center"/>
              <w:rPr>
                <w:rFonts w:ascii="Times New Roman" w:hAnsi="Times New Roman"/>
                <w:sz w:val="28"/>
                <w:szCs w:val="28"/>
                <w:lang w:val="vi-VN" w:eastAsia="x-none"/>
              </w:rPr>
            </w:pPr>
            <w:r w:rsidRPr="001164DE">
              <w:rPr>
                <w:rFonts w:ascii="Times New Roman" w:hAnsi="Times New Roman"/>
                <w:sz w:val="28"/>
                <w:szCs w:val="28"/>
                <w:lang w:val="vi-VN" w:eastAsia="x-none"/>
              </w:rPr>
              <w:t>8</w:t>
            </w:r>
          </w:p>
        </w:tc>
        <w:tc>
          <w:tcPr>
            <w:tcW w:w="1437" w:type="dxa"/>
          </w:tcPr>
          <w:p w14:paraId="5AB1D0E7" w14:textId="77777777" w:rsidR="00841E13" w:rsidRPr="001164DE" w:rsidRDefault="00841E13" w:rsidP="002B7031">
            <w:pPr>
              <w:spacing w:line="312" w:lineRule="auto"/>
              <w:rPr>
                <w:rFonts w:ascii="Times New Roman" w:eastAsia="Times New Roman" w:hAnsi="Times New Roman"/>
                <w:bCs/>
                <w:sz w:val="28"/>
                <w:szCs w:val="28"/>
                <w:lang w:val="vi-VN"/>
              </w:rPr>
            </w:pPr>
            <w:r w:rsidRPr="001164DE">
              <w:rPr>
                <w:rFonts w:ascii="Times New Roman" w:eastAsia="Times New Roman" w:hAnsi="Times New Roman"/>
                <w:bCs/>
                <w:sz w:val="28"/>
                <w:szCs w:val="28"/>
                <w:lang w:val="vi-VN"/>
              </w:rPr>
              <w:t>A1.2.5</w:t>
            </w:r>
          </w:p>
        </w:tc>
        <w:tc>
          <w:tcPr>
            <w:tcW w:w="988" w:type="dxa"/>
          </w:tcPr>
          <w:p w14:paraId="72A80415" w14:textId="77777777" w:rsidR="00841E13" w:rsidRPr="001164DE" w:rsidRDefault="00841E13" w:rsidP="002B7031">
            <w:pPr>
              <w:spacing w:line="312" w:lineRule="auto"/>
              <w:rPr>
                <w:rFonts w:ascii="Times New Roman" w:hAnsi="Times New Roman"/>
                <w:sz w:val="28"/>
                <w:szCs w:val="28"/>
                <w:lang w:val="vi-VN" w:eastAsia="x-none"/>
              </w:rPr>
            </w:pPr>
            <w:r w:rsidRPr="001164DE">
              <w:rPr>
                <w:rFonts w:ascii="Times New Roman" w:hAnsi="Times New Roman"/>
                <w:sz w:val="28"/>
                <w:szCs w:val="28"/>
                <w:lang w:eastAsia="x-none"/>
              </w:rPr>
              <w:t>V1</w:t>
            </w:r>
          </w:p>
        </w:tc>
        <w:tc>
          <w:tcPr>
            <w:tcW w:w="5678" w:type="dxa"/>
          </w:tcPr>
          <w:p w14:paraId="32B1957D" w14:textId="77777777" w:rsidR="00841E13" w:rsidRPr="001164DE" w:rsidRDefault="00841E13" w:rsidP="002B7031">
            <w:pPr>
              <w:keepNext/>
              <w:spacing w:line="312" w:lineRule="auto"/>
              <w:rPr>
                <w:rFonts w:ascii="Times New Roman" w:eastAsia="Times New Roman" w:hAnsi="Times New Roman"/>
                <w:bCs/>
                <w:sz w:val="28"/>
                <w:szCs w:val="28"/>
                <w:lang w:val="vi-VN"/>
              </w:rPr>
            </w:pPr>
            <w:r w:rsidRPr="001164DE">
              <w:rPr>
                <w:rFonts w:ascii="Times New Roman" w:eastAsia="Times New Roman" w:hAnsi="Times New Roman"/>
                <w:bCs/>
                <w:sz w:val="28"/>
                <w:szCs w:val="28"/>
                <w:lang w:val="vi-VN"/>
              </w:rPr>
              <w:t>Quản lý từ khóa tìm kiếm</w:t>
            </w:r>
          </w:p>
        </w:tc>
      </w:tr>
      <w:tr w:rsidR="00841E13" w:rsidRPr="001164DE" w14:paraId="7983D7FE" w14:textId="77777777" w:rsidTr="000F75C5">
        <w:tc>
          <w:tcPr>
            <w:tcW w:w="969" w:type="dxa"/>
            <w:shd w:val="clear" w:color="auto" w:fill="E7E6E6" w:themeFill="background2"/>
          </w:tcPr>
          <w:p w14:paraId="34D27853" w14:textId="77777777" w:rsidR="00841E13" w:rsidRPr="001164DE" w:rsidRDefault="00841E13" w:rsidP="002B7031">
            <w:pPr>
              <w:spacing w:line="312" w:lineRule="auto"/>
              <w:jc w:val="center"/>
              <w:rPr>
                <w:rFonts w:ascii="Times New Roman" w:hAnsi="Times New Roman"/>
                <w:b/>
                <w:sz w:val="28"/>
                <w:szCs w:val="28"/>
                <w:lang w:val="vi-VN"/>
              </w:rPr>
            </w:pPr>
          </w:p>
        </w:tc>
        <w:tc>
          <w:tcPr>
            <w:tcW w:w="1437" w:type="dxa"/>
            <w:shd w:val="clear" w:color="auto" w:fill="E7E6E6" w:themeFill="background2"/>
          </w:tcPr>
          <w:p w14:paraId="095EE2E5" w14:textId="77777777" w:rsidR="00841E13" w:rsidRPr="001164DE" w:rsidRDefault="00841E13" w:rsidP="002B7031">
            <w:pPr>
              <w:spacing w:line="312" w:lineRule="auto"/>
              <w:rPr>
                <w:rFonts w:ascii="Times New Roman" w:hAnsi="Times New Roman"/>
                <w:b/>
                <w:sz w:val="28"/>
                <w:szCs w:val="28"/>
                <w:lang w:val="vi-VN"/>
              </w:rPr>
            </w:pPr>
            <w:r w:rsidRPr="001164DE">
              <w:rPr>
                <w:rFonts w:ascii="Times New Roman" w:hAnsi="Times New Roman"/>
                <w:b/>
                <w:sz w:val="28"/>
                <w:szCs w:val="28"/>
                <w:lang w:val="vi-VN"/>
              </w:rPr>
              <w:t>A1.3</w:t>
            </w:r>
          </w:p>
        </w:tc>
        <w:tc>
          <w:tcPr>
            <w:tcW w:w="988" w:type="dxa"/>
            <w:shd w:val="clear" w:color="auto" w:fill="E7E6E6" w:themeFill="background2"/>
          </w:tcPr>
          <w:p w14:paraId="18331D65" w14:textId="77777777" w:rsidR="00841E13" w:rsidRPr="001164DE" w:rsidRDefault="00841E13" w:rsidP="002B7031">
            <w:pPr>
              <w:spacing w:line="312" w:lineRule="auto"/>
              <w:rPr>
                <w:rFonts w:ascii="Times New Roman" w:hAnsi="Times New Roman"/>
                <w:b/>
                <w:sz w:val="28"/>
                <w:szCs w:val="28"/>
                <w:lang w:val="vi-VN"/>
              </w:rPr>
            </w:pPr>
            <w:r w:rsidRPr="001164DE">
              <w:rPr>
                <w:rFonts w:ascii="Times New Roman" w:hAnsi="Times New Roman"/>
                <w:b/>
                <w:sz w:val="28"/>
                <w:szCs w:val="28"/>
                <w:lang w:val="vi-VN"/>
              </w:rPr>
              <w:t>V1</w:t>
            </w:r>
          </w:p>
        </w:tc>
        <w:tc>
          <w:tcPr>
            <w:tcW w:w="5678" w:type="dxa"/>
            <w:shd w:val="clear" w:color="auto" w:fill="E7E6E6" w:themeFill="background2"/>
          </w:tcPr>
          <w:p w14:paraId="7BFB79FD" w14:textId="77777777" w:rsidR="00841E13" w:rsidRPr="001164DE" w:rsidRDefault="00841E13" w:rsidP="00DC4CB5">
            <w:pPr>
              <w:keepNext/>
              <w:spacing w:line="312" w:lineRule="auto"/>
              <w:jc w:val="both"/>
              <w:rPr>
                <w:rFonts w:ascii="Times New Roman" w:hAnsi="Times New Roman"/>
                <w:b/>
                <w:sz w:val="28"/>
                <w:szCs w:val="28"/>
                <w:lang w:val="vi-VN"/>
              </w:rPr>
            </w:pPr>
            <w:r w:rsidRPr="001164DE">
              <w:rPr>
                <w:rFonts w:ascii="Times New Roman" w:hAnsi="Times New Roman"/>
                <w:b/>
                <w:sz w:val="28"/>
                <w:szCs w:val="28"/>
                <w:lang w:val="vi-VN"/>
              </w:rPr>
              <w:t>Nhóm chức năng dành cho quản trị nội dung</w:t>
            </w:r>
          </w:p>
        </w:tc>
      </w:tr>
      <w:tr w:rsidR="00841E13" w:rsidRPr="001164DE" w14:paraId="5C5A4AF1" w14:textId="77777777" w:rsidTr="000F75C5">
        <w:tc>
          <w:tcPr>
            <w:tcW w:w="969" w:type="dxa"/>
          </w:tcPr>
          <w:p w14:paraId="5202197E" w14:textId="77777777" w:rsidR="00841E13" w:rsidRPr="001164DE" w:rsidRDefault="00841E13" w:rsidP="002B7031">
            <w:pPr>
              <w:spacing w:line="312" w:lineRule="auto"/>
              <w:jc w:val="center"/>
              <w:rPr>
                <w:rFonts w:ascii="Times New Roman" w:hAnsi="Times New Roman"/>
                <w:sz w:val="28"/>
                <w:szCs w:val="28"/>
                <w:lang w:val="vi-VN" w:eastAsia="x-none"/>
              </w:rPr>
            </w:pPr>
            <w:r w:rsidRPr="001164DE">
              <w:rPr>
                <w:rFonts w:ascii="Times New Roman" w:hAnsi="Times New Roman"/>
                <w:sz w:val="28"/>
                <w:szCs w:val="28"/>
                <w:lang w:val="vi-VN" w:eastAsia="x-none"/>
              </w:rPr>
              <w:t>9</w:t>
            </w:r>
          </w:p>
        </w:tc>
        <w:tc>
          <w:tcPr>
            <w:tcW w:w="1437" w:type="dxa"/>
          </w:tcPr>
          <w:p w14:paraId="3598D81B" w14:textId="77777777" w:rsidR="00841E13" w:rsidRPr="001164DE" w:rsidRDefault="00841E13" w:rsidP="002B7031">
            <w:pPr>
              <w:spacing w:line="312" w:lineRule="auto"/>
              <w:rPr>
                <w:rFonts w:ascii="Times New Roman" w:eastAsia="Times New Roman" w:hAnsi="Times New Roman"/>
                <w:bCs/>
                <w:sz w:val="28"/>
                <w:szCs w:val="28"/>
                <w:lang w:val="vi-VN"/>
              </w:rPr>
            </w:pPr>
            <w:r w:rsidRPr="001164DE">
              <w:rPr>
                <w:rFonts w:ascii="Times New Roman" w:eastAsia="Times New Roman" w:hAnsi="Times New Roman"/>
                <w:bCs/>
                <w:sz w:val="28"/>
                <w:szCs w:val="28"/>
                <w:lang w:val="vi-VN"/>
              </w:rPr>
              <w:t>A1.3.1</w:t>
            </w:r>
          </w:p>
        </w:tc>
        <w:tc>
          <w:tcPr>
            <w:tcW w:w="988" w:type="dxa"/>
          </w:tcPr>
          <w:p w14:paraId="43A75BC6" w14:textId="77777777" w:rsidR="00841E13" w:rsidRPr="001164DE" w:rsidRDefault="00841E13" w:rsidP="002B7031">
            <w:pPr>
              <w:spacing w:line="312" w:lineRule="auto"/>
              <w:rPr>
                <w:rFonts w:ascii="Times New Roman" w:hAnsi="Times New Roman"/>
                <w:sz w:val="28"/>
                <w:szCs w:val="28"/>
                <w:lang w:val="vi-VN" w:eastAsia="x-none"/>
              </w:rPr>
            </w:pPr>
            <w:r w:rsidRPr="001164DE">
              <w:rPr>
                <w:rFonts w:ascii="Times New Roman" w:hAnsi="Times New Roman"/>
                <w:sz w:val="28"/>
                <w:szCs w:val="28"/>
                <w:lang w:eastAsia="x-none"/>
              </w:rPr>
              <w:t>V1</w:t>
            </w:r>
          </w:p>
        </w:tc>
        <w:tc>
          <w:tcPr>
            <w:tcW w:w="5678" w:type="dxa"/>
          </w:tcPr>
          <w:p w14:paraId="06789E37" w14:textId="77777777" w:rsidR="00841E13" w:rsidRPr="001164DE" w:rsidRDefault="00841E13" w:rsidP="002B7031">
            <w:pPr>
              <w:keepNext/>
              <w:spacing w:line="312" w:lineRule="auto"/>
              <w:rPr>
                <w:rFonts w:ascii="Times New Roman" w:eastAsia="Times New Roman" w:hAnsi="Times New Roman"/>
                <w:bCs/>
                <w:sz w:val="28"/>
                <w:szCs w:val="28"/>
                <w:lang w:val="vi-VN"/>
              </w:rPr>
            </w:pPr>
            <w:r w:rsidRPr="001164DE">
              <w:rPr>
                <w:rFonts w:ascii="Times New Roman" w:eastAsia="Times New Roman" w:hAnsi="Times New Roman"/>
                <w:bCs/>
                <w:sz w:val="28"/>
                <w:szCs w:val="28"/>
                <w:lang w:val="vi-VN"/>
              </w:rPr>
              <w:t>Thống kê tin bài</w:t>
            </w:r>
          </w:p>
        </w:tc>
      </w:tr>
      <w:tr w:rsidR="00841E13" w:rsidRPr="001164DE" w14:paraId="210932F3" w14:textId="77777777" w:rsidTr="000F75C5">
        <w:tc>
          <w:tcPr>
            <w:tcW w:w="969" w:type="dxa"/>
          </w:tcPr>
          <w:p w14:paraId="0EF9EAC7" w14:textId="77777777" w:rsidR="00841E13" w:rsidRPr="001164DE" w:rsidRDefault="00841E13" w:rsidP="002B7031">
            <w:pPr>
              <w:spacing w:line="312" w:lineRule="auto"/>
              <w:jc w:val="center"/>
              <w:rPr>
                <w:rFonts w:ascii="Times New Roman" w:hAnsi="Times New Roman"/>
                <w:sz w:val="28"/>
                <w:szCs w:val="28"/>
                <w:lang w:val="vi-VN" w:eastAsia="x-none"/>
              </w:rPr>
            </w:pPr>
            <w:r w:rsidRPr="001164DE">
              <w:rPr>
                <w:rFonts w:ascii="Times New Roman" w:hAnsi="Times New Roman"/>
                <w:sz w:val="28"/>
                <w:szCs w:val="28"/>
                <w:lang w:val="vi-VN" w:eastAsia="x-none"/>
              </w:rPr>
              <w:t>10</w:t>
            </w:r>
          </w:p>
        </w:tc>
        <w:tc>
          <w:tcPr>
            <w:tcW w:w="1437" w:type="dxa"/>
          </w:tcPr>
          <w:p w14:paraId="24B08500" w14:textId="77777777" w:rsidR="00841E13" w:rsidRPr="001164DE" w:rsidRDefault="00841E13" w:rsidP="002B7031">
            <w:pPr>
              <w:spacing w:line="312" w:lineRule="auto"/>
              <w:rPr>
                <w:rFonts w:ascii="Times New Roman" w:eastAsia="Times New Roman" w:hAnsi="Times New Roman"/>
                <w:bCs/>
                <w:sz w:val="28"/>
                <w:szCs w:val="28"/>
                <w:lang w:val="vi-VN"/>
              </w:rPr>
            </w:pPr>
            <w:r w:rsidRPr="001164DE">
              <w:rPr>
                <w:rFonts w:ascii="Times New Roman" w:eastAsia="Times New Roman" w:hAnsi="Times New Roman"/>
                <w:bCs/>
                <w:sz w:val="28"/>
                <w:szCs w:val="28"/>
                <w:lang w:val="vi-VN"/>
              </w:rPr>
              <w:t>A1.3.2</w:t>
            </w:r>
          </w:p>
        </w:tc>
        <w:tc>
          <w:tcPr>
            <w:tcW w:w="988" w:type="dxa"/>
          </w:tcPr>
          <w:p w14:paraId="22EB0707" w14:textId="77777777" w:rsidR="00841E13" w:rsidRPr="001164DE" w:rsidRDefault="00841E13" w:rsidP="002B7031">
            <w:pPr>
              <w:spacing w:line="312" w:lineRule="auto"/>
              <w:rPr>
                <w:rFonts w:ascii="Times New Roman" w:hAnsi="Times New Roman"/>
                <w:sz w:val="28"/>
                <w:szCs w:val="28"/>
                <w:lang w:val="vi-VN" w:eastAsia="x-none"/>
              </w:rPr>
            </w:pPr>
            <w:r w:rsidRPr="001164DE">
              <w:rPr>
                <w:rFonts w:ascii="Times New Roman" w:hAnsi="Times New Roman"/>
                <w:sz w:val="28"/>
                <w:szCs w:val="28"/>
                <w:lang w:eastAsia="x-none"/>
              </w:rPr>
              <w:t>V1</w:t>
            </w:r>
          </w:p>
        </w:tc>
        <w:tc>
          <w:tcPr>
            <w:tcW w:w="5678" w:type="dxa"/>
          </w:tcPr>
          <w:p w14:paraId="2D794999" w14:textId="77777777" w:rsidR="00841E13" w:rsidRPr="001164DE" w:rsidRDefault="00841E13" w:rsidP="002B7031">
            <w:pPr>
              <w:keepNext/>
              <w:spacing w:line="312" w:lineRule="auto"/>
              <w:rPr>
                <w:rFonts w:ascii="Times New Roman" w:eastAsia="Times New Roman" w:hAnsi="Times New Roman"/>
                <w:bCs/>
                <w:sz w:val="28"/>
                <w:szCs w:val="28"/>
                <w:lang w:val="vi-VN"/>
              </w:rPr>
            </w:pPr>
            <w:r w:rsidRPr="001164DE">
              <w:rPr>
                <w:rFonts w:ascii="Times New Roman" w:eastAsia="Times New Roman" w:hAnsi="Times New Roman"/>
                <w:bCs/>
                <w:sz w:val="28"/>
                <w:szCs w:val="28"/>
                <w:lang w:val="vi-VN"/>
              </w:rPr>
              <w:t>Quản lý danh mục nhuận bút</w:t>
            </w:r>
          </w:p>
        </w:tc>
      </w:tr>
      <w:tr w:rsidR="00841E13" w:rsidRPr="001164DE" w14:paraId="6AF492B0" w14:textId="77777777" w:rsidTr="000F75C5">
        <w:tc>
          <w:tcPr>
            <w:tcW w:w="969" w:type="dxa"/>
          </w:tcPr>
          <w:p w14:paraId="78F448E0" w14:textId="77777777" w:rsidR="00841E13" w:rsidRPr="001164DE" w:rsidRDefault="00841E13" w:rsidP="002B7031">
            <w:pPr>
              <w:spacing w:line="312" w:lineRule="auto"/>
              <w:jc w:val="center"/>
              <w:rPr>
                <w:rFonts w:ascii="Times New Roman" w:hAnsi="Times New Roman"/>
                <w:sz w:val="28"/>
                <w:szCs w:val="28"/>
                <w:lang w:val="vi-VN" w:eastAsia="x-none"/>
              </w:rPr>
            </w:pPr>
            <w:r w:rsidRPr="001164DE">
              <w:rPr>
                <w:rFonts w:ascii="Times New Roman" w:hAnsi="Times New Roman"/>
                <w:sz w:val="28"/>
                <w:szCs w:val="28"/>
                <w:lang w:val="vi-VN" w:eastAsia="x-none"/>
              </w:rPr>
              <w:t>11</w:t>
            </w:r>
          </w:p>
        </w:tc>
        <w:tc>
          <w:tcPr>
            <w:tcW w:w="1437" w:type="dxa"/>
          </w:tcPr>
          <w:p w14:paraId="4E9CA6D8" w14:textId="77777777" w:rsidR="00841E13" w:rsidRPr="001164DE" w:rsidRDefault="00841E13" w:rsidP="002B7031">
            <w:pPr>
              <w:spacing w:line="312" w:lineRule="auto"/>
              <w:rPr>
                <w:rFonts w:ascii="Times New Roman" w:eastAsia="Times New Roman" w:hAnsi="Times New Roman"/>
                <w:bCs/>
                <w:sz w:val="28"/>
                <w:szCs w:val="28"/>
                <w:lang w:val="vi-VN"/>
              </w:rPr>
            </w:pPr>
            <w:r w:rsidRPr="001164DE">
              <w:rPr>
                <w:rFonts w:ascii="Times New Roman" w:eastAsia="Times New Roman" w:hAnsi="Times New Roman"/>
                <w:bCs/>
                <w:sz w:val="28"/>
                <w:szCs w:val="28"/>
                <w:lang w:val="vi-VN"/>
              </w:rPr>
              <w:t>A1.3.3</w:t>
            </w:r>
          </w:p>
        </w:tc>
        <w:tc>
          <w:tcPr>
            <w:tcW w:w="988" w:type="dxa"/>
          </w:tcPr>
          <w:p w14:paraId="6AB994D7" w14:textId="77777777" w:rsidR="00841E13" w:rsidRPr="001164DE" w:rsidRDefault="00841E13" w:rsidP="002B7031">
            <w:pPr>
              <w:spacing w:line="312" w:lineRule="auto"/>
              <w:rPr>
                <w:rFonts w:ascii="Times New Roman" w:hAnsi="Times New Roman"/>
                <w:sz w:val="28"/>
                <w:szCs w:val="28"/>
                <w:lang w:val="vi-VN" w:eastAsia="x-none"/>
              </w:rPr>
            </w:pPr>
            <w:r w:rsidRPr="001164DE">
              <w:rPr>
                <w:rFonts w:ascii="Times New Roman" w:hAnsi="Times New Roman"/>
                <w:sz w:val="28"/>
                <w:szCs w:val="28"/>
                <w:lang w:eastAsia="x-none"/>
              </w:rPr>
              <w:t>V1</w:t>
            </w:r>
          </w:p>
        </w:tc>
        <w:tc>
          <w:tcPr>
            <w:tcW w:w="5678" w:type="dxa"/>
          </w:tcPr>
          <w:p w14:paraId="6C8FFD48" w14:textId="77777777" w:rsidR="00841E13" w:rsidRPr="001164DE" w:rsidRDefault="00841E13" w:rsidP="002B7031">
            <w:pPr>
              <w:keepNext/>
              <w:spacing w:line="312" w:lineRule="auto"/>
              <w:rPr>
                <w:rFonts w:ascii="Times New Roman" w:eastAsia="Times New Roman" w:hAnsi="Times New Roman"/>
                <w:bCs/>
                <w:sz w:val="28"/>
                <w:szCs w:val="28"/>
                <w:lang w:val="vi-VN"/>
              </w:rPr>
            </w:pPr>
            <w:r w:rsidRPr="001164DE">
              <w:rPr>
                <w:rFonts w:ascii="Times New Roman" w:eastAsia="Times New Roman" w:hAnsi="Times New Roman"/>
                <w:bCs/>
                <w:sz w:val="28"/>
                <w:szCs w:val="28"/>
                <w:lang w:val="vi-VN"/>
              </w:rPr>
              <w:t>Thống kê nhuận bút</w:t>
            </w:r>
          </w:p>
        </w:tc>
      </w:tr>
      <w:tr w:rsidR="00841E13" w:rsidRPr="001164DE" w14:paraId="15E8C58B" w14:textId="77777777" w:rsidTr="000F75C5">
        <w:tc>
          <w:tcPr>
            <w:tcW w:w="969" w:type="dxa"/>
          </w:tcPr>
          <w:p w14:paraId="43AC5A8E" w14:textId="77777777" w:rsidR="00841E13" w:rsidRPr="001164DE" w:rsidRDefault="00841E13" w:rsidP="002B7031">
            <w:pPr>
              <w:spacing w:line="312" w:lineRule="auto"/>
              <w:jc w:val="center"/>
              <w:rPr>
                <w:rFonts w:ascii="Times New Roman" w:hAnsi="Times New Roman"/>
                <w:sz w:val="28"/>
                <w:szCs w:val="28"/>
                <w:lang w:val="vi-VN" w:eastAsia="x-none"/>
              </w:rPr>
            </w:pPr>
            <w:r w:rsidRPr="001164DE">
              <w:rPr>
                <w:rFonts w:ascii="Times New Roman" w:hAnsi="Times New Roman"/>
                <w:sz w:val="28"/>
                <w:szCs w:val="28"/>
                <w:lang w:val="vi-VN" w:eastAsia="x-none"/>
              </w:rPr>
              <w:t>12</w:t>
            </w:r>
          </w:p>
        </w:tc>
        <w:tc>
          <w:tcPr>
            <w:tcW w:w="1437" w:type="dxa"/>
          </w:tcPr>
          <w:p w14:paraId="461AD3BA" w14:textId="77777777" w:rsidR="00841E13" w:rsidRPr="001164DE" w:rsidRDefault="00841E13" w:rsidP="002B7031">
            <w:pPr>
              <w:spacing w:line="312" w:lineRule="auto"/>
              <w:rPr>
                <w:rFonts w:ascii="Times New Roman" w:eastAsia="Times New Roman" w:hAnsi="Times New Roman"/>
                <w:bCs/>
                <w:sz w:val="28"/>
                <w:szCs w:val="28"/>
                <w:lang w:val="vi-VN"/>
              </w:rPr>
            </w:pPr>
            <w:r w:rsidRPr="001164DE">
              <w:rPr>
                <w:rFonts w:ascii="Times New Roman" w:eastAsia="Times New Roman" w:hAnsi="Times New Roman"/>
                <w:bCs/>
                <w:sz w:val="28"/>
                <w:szCs w:val="28"/>
                <w:lang w:val="vi-VN"/>
              </w:rPr>
              <w:t>A1.3.4</w:t>
            </w:r>
          </w:p>
        </w:tc>
        <w:tc>
          <w:tcPr>
            <w:tcW w:w="988" w:type="dxa"/>
          </w:tcPr>
          <w:p w14:paraId="0E394DC1" w14:textId="77777777" w:rsidR="00841E13" w:rsidRPr="001164DE" w:rsidRDefault="00841E13" w:rsidP="002B7031">
            <w:pPr>
              <w:spacing w:line="312" w:lineRule="auto"/>
              <w:rPr>
                <w:rFonts w:ascii="Times New Roman" w:hAnsi="Times New Roman"/>
                <w:sz w:val="28"/>
                <w:szCs w:val="28"/>
                <w:lang w:val="vi-VN" w:eastAsia="x-none"/>
              </w:rPr>
            </w:pPr>
            <w:r w:rsidRPr="001164DE">
              <w:rPr>
                <w:rFonts w:ascii="Times New Roman" w:hAnsi="Times New Roman"/>
                <w:sz w:val="28"/>
                <w:szCs w:val="28"/>
                <w:lang w:eastAsia="x-none"/>
              </w:rPr>
              <w:t>V1</w:t>
            </w:r>
          </w:p>
        </w:tc>
        <w:tc>
          <w:tcPr>
            <w:tcW w:w="5678" w:type="dxa"/>
          </w:tcPr>
          <w:p w14:paraId="4768AE05" w14:textId="77777777" w:rsidR="00841E13" w:rsidRPr="001164DE" w:rsidRDefault="00841E13" w:rsidP="002B7031">
            <w:pPr>
              <w:keepNext/>
              <w:spacing w:line="312" w:lineRule="auto"/>
              <w:rPr>
                <w:rFonts w:ascii="Times New Roman" w:eastAsia="Times New Roman" w:hAnsi="Times New Roman"/>
                <w:bCs/>
                <w:sz w:val="28"/>
                <w:szCs w:val="28"/>
                <w:lang w:val="vi-VN"/>
              </w:rPr>
            </w:pPr>
            <w:r w:rsidRPr="001164DE">
              <w:rPr>
                <w:rFonts w:ascii="Times New Roman" w:eastAsia="Times New Roman" w:hAnsi="Times New Roman"/>
                <w:bCs/>
                <w:sz w:val="28"/>
                <w:szCs w:val="28"/>
                <w:lang w:val="vi-VN"/>
              </w:rPr>
              <w:t>Quản lý tạp chí giấy</w:t>
            </w:r>
          </w:p>
        </w:tc>
      </w:tr>
      <w:tr w:rsidR="00841E13" w:rsidRPr="001164DE" w14:paraId="3CA92B1D" w14:textId="77777777" w:rsidTr="000F75C5">
        <w:tc>
          <w:tcPr>
            <w:tcW w:w="969" w:type="dxa"/>
          </w:tcPr>
          <w:p w14:paraId="1DEF232A" w14:textId="77777777" w:rsidR="00841E13" w:rsidRPr="001164DE" w:rsidRDefault="00841E13" w:rsidP="002B7031">
            <w:pPr>
              <w:spacing w:line="312" w:lineRule="auto"/>
              <w:jc w:val="center"/>
              <w:rPr>
                <w:rFonts w:ascii="Times New Roman" w:hAnsi="Times New Roman"/>
                <w:sz w:val="28"/>
                <w:szCs w:val="28"/>
                <w:lang w:val="vi-VN" w:eastAsia="x-none"/>
              </w:rPr>
            </w:pPr>
            <w:r w:rsidRPr="001164DE">
              <w:rPr>
                <w:rFonts w:ascii="Times New Roman" w:hAnsi="Times New Roman"/>
                <w:sz w:val="28"/>
                <w:szCs w:val="28"/>
                <w:lang w:val="vi-VN" w:eastAsia="x-none"/>
              </w:rPr>
              <w:t>13</w:t>
            </w:r>
          </w:p>
        </w:tc>
        <w:tc>
          <w:tcPr>
            <w:tcW w:w="1437" w:type="dxa"/>
          </w:tcPr>
          <w:p w14:paraId="7A24C88A" w14:textId="77777777" w:rsidR="00841E13" w:rsidRPr="001164DE" w:rsidRDefault="00841E13" w:rsidP="002B7031">
            <w:pPr>
              <w:spacing w:line="312" w:lineRule="auto"/>
              <w:rPr>
                <w:rFonts w:ascii="Times New Roman" w:eastAsia="Times New Roman" w:hAnsi="Times New Roman"/>
                <w:bCs/>
                <w:sz w:val="28"/>
                <w:szCs w:val="28"/>
                <w:lang w:val="vi-VN"/>
              </w:rPr>
            </w:pPr>
            <w:r w:rsidRPr="001164DE">
              <w:rPr>
                <w:rFonts w:ascii="Times New Roman" w:eastAsia="Times New Roman" w:hAnsi="Times New Roman"/>
                <w:bCs/>
                <w:sz w:val="28"/>
                <w:szCs w:val="28"/>
                <w:lang w:val="vi-VN"/>
              </w:rPr>
              <w:t>A1.3.5</w:t>
            </w:r>
          </w:p>
        </w:tc>
        <w:tc>
          <w:tcPr>
            <w:tcW w:w="988" w:type="dxa"/>
          </w:tcPr>
          <w:p w14:paraId="702E3E81" w14:textId="77777777" w:rsidR="00841E13" w:rsidRPr="001164DE" w:rsidRDefault="00841E13" w:rsidP="002B7031">
            <w:pPr>
              <w:spacing w:line="312" w:lineRule="auto"/>
              <w:rPr>
                <w:rFonts w:ascii="Times New Roman" w:hAnsi="Times New Roman"/>
                <w:sz w:val="28"/>
                <w:szCs w:val="28"/>
                <w:lang w:val="vi-VN" w:eastAsia="x-none"/>
              </w:rPr>
            </w:pPr>
            <w:r w:rsidRPr="001164DE">
              <w:rPr>
                <w:rFonts w:ascii="Times New Roman" w:hAnsi="Times New Roman"/>
                <w:sz w:val="28"/>
                <w:szCs w:val="28"/>
                <w:lang w:eastAsia="x-none"/>
              </w:rPr>
              <w:t>V1</w:t>
            </w:r>
          </w:p>
        </w:tc>
        <w:tc>
          <w:tcPr>
            <w:tcW w:w="5678" w:type="dxa"/>
          </w:tcPr>
          <w:p w14:paraId="3920DC1E" w14:textId="77777777" w:rsidR="00841E13" w:rsidRPr="001164DE" w:rsidRDefault="00841E13" w:rsidP="002B7031">
            <w:pPr>
              <w:keepNext/>
              <w:spacing w:line="312" w:lineRule="auto"/>
              <w:rPr>
                <w:rFonts w:ascii="Times New Roman" w:eastAsia="Times New Roman" w:hAnsi="Times New Roman"/>
                <w:bCs/>
                <w:sz w:val="28"/>
                <w:szCs w:val="28"/>
                <w:lang w:val="vi-VN"/>
              </w:rPr>
            </w:pPr>
            <w:r w:rsidRPr="001164DE">
              <w:rPr>
                <w:rFonts w:ascii="Times New Roman" w:eastAsia="Times New Roman" w:hAnsi="Times New Roman"/>
                <w:bCs/>
                <w:sz w:val="28"/>
                <w:szCs w:val="28"/>
                <w:lang w:val="vi-VN"/>
              </w:rPr>
              <w:t>Quản lý yêu cầu đặt mua sách, tạp chí</w:t>
            </w:r>
          </w:p>
        </w:tc>
      </w:tr>
      <w:tr w:rsidR="00841E13" w:rsidRPr="001164DE" w14:paraId="516401F9" w14:textId="77777777" w:rsidTr="000F75C5">
        <w:tc>
          <w:tcPr>
            <w:tcW w:w="969" w:type="dxa"/>
          </w:tcPr>
          <w:p w14:paraId="40E7C490" w14:textId="77777777" w:rsidR="00841E13" w:rsidRPr="001164DE" w:rsidRDefault="00841E13" w:rsidP="002B7031">
            <w:pPr>
              <w:spacing w:line="312" w:lineRule="auto"/>
              <w:jc w:val="center"/>
              <w:rPr>
                <w:rFonts w:ascii="Times New Roman" w:hAnsi="Times New Roman"/>
                <w:sz w:val="28"/>
                <w:szCs w:val="28"/>
                <w:lang w:val="vi-VN" w:eastAsia="x-none"/>
              </w:rPr>
            </w:pPr>
            <w:r w:rsidRPr="001164DE">
              <w:rPr>
                <w:rFonts w:ascii="Times New Roman" w:hAnsi="Times New Roman"/>
                <w:sz w:val="28"/>
                <w:szCs w:val="28"/>
                <w:lang w:val="vi-VN" w:eastAsia="x-none"/>
              </w:rPr>
              <w:t>14</w:t>
            </w:r>
          </w:p>
        </w:tc>
        <w:tc>
          <w:tcPr>
            <w:tcW w:w="1437" w:type="dxa"/>
          </w:tcPr>
          <w:p w14:paraId="166C97AA" w14:textId="77777777" w:rsidR="00841E13" w:rsidRPr="001164DE" w:rsidRDefault="00841E13" w:rsidP="002B7031">
            <w:pPr>
              <w:spacing w:line="312" w:lineRule="auto"/>
              <w:rPr>
                <w:rFonts w:ascii="Times New Roman" w:eastAsia="Times New Roman" w:hAnsi="Times New Roman"/>
                <w:bCs/>
                <w:sz w:val="28"/>
                <w:szCs w:val="28"/>
                <w:lang w:val="vi-VN"/>
              </w:rPr>
            </w:pPr>
            <w:r w:rsidRPr="001164DE">
              <w:rPr>
                <w:rFonts w:ascii="Times New Roman" w:eastAsia="Times New Roman" w:hAnsi="Times New Roman"/>
                <w:bCs/>
                <w:sz w:val="28"/>
                <w:szCs w:val="28"/>
                <w:lang w:val="vi-VN"/>
              </w:rPr>
              <w:t>A1.3.6</w:t>
            </w:r>
          </w:p>
        </w:tc>
        <w:tc>
          <w:tcPr>
            <w:tcW w:w="988" w:type="dxa"/>
          </w:tcPr>
          <w:p w14:paraId="5F0315F2" w14:textId="77777777" w:rsidR="00841E13" w:rsidRPr="001164DE" w:rsidRDefault="00841E13" w:rsidP="002B7031">
            <w:pPr>
              <w:spacing w:line="312" w:lineRule="auto"/>
              <w:rPr>
                <w:rFonts w:ascii="Times New Roman" w:hAnsi="Times New Roman"/>
                <w:sz w:val="28"/>
                <w:szCs w:val="28"/>
                <w:lang w:val="vi-VN" w:eastAsia="x-none"/>
              </w:rPr>
            </w:pPr>
            <w:r w:rsidRPr="001164DE">
              <w:rPr>
                <w:rFonts w:ascii="Times New Roman" w:hAnsi="Times New Roman"/>
                <w:sz w:val="28"/>
                <w:szCs w:val="28"/>
                <w:lang w:eastAsia="x-none"/>
              </w:rPr>
              <w:t>V1</w:t>
            </w:r>
          </w:p>
        </w:tc>
        <w:tc>
          <w:tcPr>
            <w:tcW w:w="5678" w:type="dxa"/>
          </w:tcPr>
          <w:p w14:paraId="146DBFCE" w14:textId="77777777" w:rsidR="00841E13" w:rsidRPr="001164DE" w:rsidRDefault="00841E13" w:rsidP="002B7031">
            <w:pPr>
              <w:keepNext/>
              <w:spacing w:line="312" w:lineRule="auto"/>
              <w:rPr>
                <w:rFonts w:ascii="Times New Roman" w:eastAsia="Times New Roman" w:hAnsi="Times New Roman"/>
                <w:bCs/>
                <w:sz w:val="28"/>
                <w:szCs w:val="28"/>
                <w:lang w:val="vi-VN"/>
              </w:rPr>
            </w:pPr>
            <w:r w:rsidRPr="001164DE">
              <w:rPr>
                <w:rFonts w:ascii="Times New Roman" w:eastAsia="Times New Roman" w:hAnsi="Times New Roman"/>
                <w:bCs/>
                <w:sz w:val="28"/>
                <w:szCs w:val="28"/>
                <w:lang w:val="vi-VN"/>
              </w:rPr>
              <w:t>Quản lý thông tin quảng cáo</w:t>
            </w:r>
          </w:p>
        </w:tc>
      </w:tr>
      <w:tr w:rsidR="00841E13" w:rsidRPr="001164DE" w14:paraId="76F1DB20" w14:textId="77777777" w:rsidTr="000F75C5">
        <w:tc>
          <w:tcPr>
            <w:tcW w:w="969" w:type="dxa"/>
            <w:shd w:val="clear" w:color="auto" w:fill="E7E6E6" w:themeFill="background2"/>
          </w:tcPr>
          <w:p w14:paraId="04AC99E2" w14:textId="77777777" w:rsidR="00841E13" w:rsidRPr="001164DE" w:rsidRDefault="00841E13" w:rsidP="002B7031">
            <w:pPr>
              <w:spacing w:line="312" w:lineRule="auto"/>
              <w:jc w:val="center"/>
              <w:rPr>
                <w:rFonts w:ascii="Times New Roman" w:hAnsi="Times New Roman"/>
                <w:b/>
                <w:sz w:val="28"/>
                <w:szCs w:val="28"/>
                <w:lang w:val="vi-VN"/>
              </w:rPr>
            </w:pPr>
          </w:p>
        </w:tc>
        <w:tc>
          <w:tcPr>
            <w:tcW w:w="1437" w:type="dxa"/>
            <w:shd w:val="clear" w:color="auto" w:fill="E7E6E6" w:themeFill="background2"/>
          </w:tcPr>
          <w:p w14:paraId="6C982035" w14:textId="77777777" w:rsidR="00841E13" w:rsidRPr="001164DE" w:rsidRDefault="00841E13" w:rsidP="002B7031">
            <w:pPr>
              <w:spacing w:line="312" w:lineRule="auto"/>
              <w:rPr>
                <w:rFonts w:ascii="Times New Roman" w:hAnsi="Times New Roman"/>
                <w:b/>
                <w:sz w:val="28"/>
                <w:szCs w:val="28"/>
                <w:lang w:val="vi-VN"/>
              </w:rPr>
            </w:pPr>
            <w:r w:rsidRPr="001164DE">
              <w:rPr>
                <w:rFonts w:ascii="Times New Roman" w:hAnsi="Times New Roman"/>
                <w:b/>
                <w:sz w:val="28"/>
                <w:szCs w:val="28"/>
                <w:lang w:val="vi-VN"/>
              </w:rPr>
              <w:t>A1.4</w:t>
            </w:r>
          </w:p>
        </w:tc>
        <w:tc>
          <w:tcPr>
            <w:tcW w:w="988" w:type="dxa"/>
            <w:shd w:val="clear" w:color="auto" w:fill="E7E6E6" w:themeFill="background2"/>
          </w:tcPr>
          <w:p w14:paraId="2318786F" w14:textId="77777777" w:rsidR="00841E13" w:rsidRPr="001164DE" w:rsidRDefault="00841E13" w:rsidP="002B7031">
            <w:pPr>
              <w:spacing w:line="312" w:lineRule="auto"/>
              <w:rPr>
                <w:rFonts w:ascii="Times New Roman" w:hAnsi="Times New Roman"/>
                <w:b/>
                <w:sz w:val="28"/>
                <w:szCs w:val="28"/>
                <w:lang w:val="vi-VN"/>
              </w:rPr>
            </w:pPr>
            <w:r w:rsidRPr="001164DE">
              <w:rPr>
                <w:rFonts w:ascii="Times New Roman" w:hAnsi="Times New Roman"/>
                <w:b/>
                <w:sz w:val="28"/>
                <w:szCs w:val="28"/>
                <w:lang w:val="vi-VN"/>
              </w:rPr>
              <w:t>V1</w:t>
            </w:r>
          </w:p>
        </w:tc>
        <w:tc>
          <w:tcPr>
            <w:tcW w:w="5678" w:type="dxa"/>
            <w:shd w:val="clear" w:color="auto" w:fill="E7E6E6" w:themeFill="background2"/>
          </w:tcPr>
          <w:p w14:paraId="7CD0F271" w14:textId="77777777" w:rsidR="00841E13" w:rsidRPr="001164DE" w:rsidRDefault="00841E13" w:rsidP="00DC4CB5">
            <w:pPr>
              <w:keepNext/>
              <w:spacing w:line="312" w:lineRule="auto"/>
              <w:rPr>
                <w:rFonts w:ascii="Times New Roman" w:hAnsi="Times New Roman"/>
                <w:b/>
                <w:sz w:val="28"/>
                <w:szCs w:val="28"/>
                <w:lang w:val="vi-VN"/>
              </w:rPr>
            </w:pPr>
            <w:r w:rsidRPr="001164DE">
              <w:rPr>
                <w:rFonts w:ascii="Times New Roman" w:hAnsi="Times New Roman"/>
                <w:b/>
                <w:sz w:val="28"/>
                <w:szCs w:val="28"/>
                <w:lang w:val="vi-VN"/>
              </w:rPr>
              <w:t>Nhóm chức năng quản lý các dịch vụ tương tác với độc giả</w:t>
            </w:r>
          </w:p>
        </w:tc>
      </w:tr>
      <w:tr w:rsidR="00841E13" w:rsidRPr="001164DE" w14:paraId="5744AB0B" w14:textId="77777777" w:rsidTr="000F75C5">
        <w:tc>
          <w:tcPr>
            <w:tcW w:w="969" w:type="dxa"/>
          </w:tcPr>
          <w:p w14:paraId="3770410E" w14:textId="77777777" w:rsidR="00841E13" w:rsidRPr="001164DE" w:rsidRDefault="00841E13" w:rsidP="002B7031">
            <w:pPr>
              <w:spacing w:line="312" w:lineRule="auto"/>
              <w:jc w:val="center"/>
              <w:rPr>
                <w:rFonts w:ascii="Times New Roman" w:hAnsi="Times New Roman"/>
                <w:sz w:val="28"/>
                <w:szCs w:val="28"/>
                <w:lang w:val="vi-VN" w:eastAsia="x-none"/>
              </w:rPr>
            </w:pPr>
            <w:r w:rsidRPr="001164DE">
              <w:rPr>
                <w:rFonts w:ascii="Times New Roman" w:hAnsi="Times New Roman"/>
                <w:sz w:val="28"/>
                <w:szCs w:val="28"/>
                <w:lang w:val="vi-VN" w:eastAsia="x-none"/>
              </w:rPr>
              <w:t>15</w:t>
            </w:r>
          </w:p>
        </w:tc>
        <w:tc>
          <w:tcPr>
            <w:tcW w:w="1437" w:type="dxa"/>
          </w:tcPr>
          <w:p w14:paraId="687C7540" w14:textId="77777777" w:rsidR="00841E13" w:rsidRPr="001164DE" w:rsidRDefault="00841E13" w:rsidP="002B7031">
            <w:pPr>
              <w:spacing w:line="312" w:lineRule="auto"/>
              <w:rPr>
                <w:rFonts w:ascii="Times New Roman" w:eastAsia="Times New Roman" w:hAnsi="Times New Roman"/>
                <w:bCs/>
                <w:sz w:val="28"/>
                <w:szCs w:val="28"/>
                <w:lang w:val="vi-VN"/>
              </w:rPr>
            </w:pPr>
            <w:r w:rsidRPr="001164DE">
              <w:rPr>
                <w:rFonts w:ascii="Times New Roman" w:eastAsia="Times New Roman" w:hAnsi="Times New Roman"/>
                <w:bCs/>
                <w:sz w:val="28"/>
                <w:szCs w:val="28"/>
                <w:lang w:val="vi-VN"/>
              </w:rPr>
              <w:t>A1.4.1</w:t>
            </w:r>
          </w:p>
        </w:tc>
        <w:tc>
          <w:tcPr>
            <w:tcW w:w="988" w:type="dxa"/>
          </w:tcPr>
          <w:p w14:paraId="09AAF6D0" w14:textId="77777777" w:rsidR="00841E13" w:rsidRPr="001164DE" w:rsidRDefault="00841E13" w:rsidP="002B7031">
            <w:pPr>
              <w:spacing w:line="312" w:lineRule="auto"/>
              <w:rPr>
                <w:rFonts w:ascii="Times New Roman" w:hAnsi="Times New Roman"/>
                <w:sz w:val="28"/>
                <w:szCs w:val="28"/>
                <w:lang w:val="vi-VN" w:eastAsia="x-none"/>
              </w:rPr>
            </w:pPr>
            <w:r w:rsidRPr="001164DE">
              <w:rPr>
                <w:rFonts w:ascii="Times New Roman" w:hAnsi="Times New Roman"/>
                <w:sz w:val="28"/>
                <w:szCs w:val="28"/>
                <w:lang w:eastAsia="x-none"/>
              </w:rPr>
              <w:t>V1</w:t>
            </w:r>
          </w:p>
        </w:tc>
        <w:tc>
          <w:tcPr>
            <w:tcW w:w="5678" w:type="dxa"/>
          </w:tcPr>
          <w:p w14:paraId="7ECB45E0" w14:textId="77777777" w:rsidR="00841E13" w:rsidRPr="001164DE" w:rsidRDefault="00841E13" w:rsidP="002B7031">
            <w:pPr>
              <w:spacing w:line="312" w:lineRule="auto"/>
              <w:rPr>
                <w:rFonts w:ascii="Times New Roman" w:eastAsia="Times New Roman" w:hAnsi="Times New Roman"/>
                <w:bCs/>
                <w:sz w:val="28"/>
                <w:szCs w:val="28"/>
                <w:lang w:val="vi-VN"/>
              </w:rPr>
            </w:pPr>
            <w:r w:rsidRPr="001164DE">
              <w:rPr>
                <w:rFonts w:ascii="Times New Roman" w:eastAsia="Times New Roman" w:hAnsi="Times New Roman"/>
                <w:bCs/>
                <w:sz w:val="28"/>
                <w:szCs w:val="28"/>
                <w:lang w:val="vi-VN"/>
              </w:rPr>
              <w:t xml:space="preserve">Quản lý </w:t>
            </w:r>
            <w:r w:rsidRPr="001164DE">
              <w:rPr>
                <w:rFonts w:ascii="Times New Roman" w:eastAsia="Times New Roman" w:hAnsi="Times New Roman"/>
                <w:bCs/>
                <w:sz w:val="28"/>
                <w:szCs w:val="28"/>
              </w:rPr>
              <w:t>chủ đề</w:t>
            </w:r>
            <w:r w:rsidRPr="001164DE">
              <w:rPr>
                <w:rFonts w:ascii="Times New Roman" w:eastAsia="Times New Roman" w:hAnsi="Times New Roman"/>
                <w:bCs/>
                <w:sz w:val="28"/>
                <w:szCs w:val="28"/>
                <w:lang w:val="vi-VN"/>
              </w:rPr>
              <w:t xml:space="preserve"> giao lưu trực tuyến</w:t>
            </w:r>
          </w:p>
        </w:tc>
      </w:tr>
      <w:tr w:rsidR="00841E13" w:rsidRPr="001164DE" w14:paraId="1B2E979F" w14:textId="77777777" w:rsidTr="000F75C5">
        <w:tc>
          <w:tcPr>
            <w:tcW w:w="969" w:type="dxa"/>
          </w:tcPr>
          <w:p w14:paraId="0062AAD4" w14:textId="77777777" w:rsidR="00841E13" w:rsidRPr="001164DE" w:rsidRDefault="00841E13" w:rsidP="002B7031">
            <w:pPr>
              <w:spacing w:line="312" w:lineRule="auto"/>
              <w:jc w:val="center"/>
              <w:rPr>
                <w:rFonts w:ascii="Times New Roman" w:hAnsi="Times New Roman"/>
                <w:sz w:val="28"/>
                <w:szCs w:val="28"/>
                <w:lang w:val="vi-VN" w:eastAsia="x-none"/>
              </w:rPr>
            </w:pPr>
            <w:r w:rsidRPr="001164DE">
              <w:rPr>
                <w:rFonts w:ascii="Times New Roman" w:hAnsi="Times New Roman"/>
                <w:sz w:val="28"/>
                <w:szCs w:val="28"/>
                <w:lang w:val="vi-VN" w:eastAsia="x-none"/>
              </w:rPr>
              <w:t>16</w:t>
            </w:r>
          </w:p>
        </w:tc>
        <w:tc>
          <w:tcPr>
            <w:tcW w:w="1437" w:type="dxa"/>
          </w:tcPr>
          <w:p w14:paraId="644034B8" w14:textId="77777777" w:rsidR="00841E13" w:rsidRPr="001164DE" w:rsidRDefault="00841E13" w:rsidP="002B7031">
            <w:pPr>
              <w:spacing w:line="312" w:lineRule="auto"/>
              <w:rPr>
                <w:rFonts w:ascii="Times New Roman" w:eastAsia="Times New Roman" w:hAnsi="Times New Roman"/>
                <w:bCs/>
                <w:sz w:val="28"/>
                <w:szCs w:val="28"/>
                <w:lang w:val="vi-VN"/>
              </w:rPr>
            </w:pPr>
            <w:r w:rsidRPr="001164DE">
              <w:rPr>
                <w:rFonts w:ascii="Times New Roman" w:eastAsia="Times New Roman" w:hAnsi="Times New Roman"/>
                <w:bCs/>
                <w:sz w:val="28"/>
                <w:szCs w:val="28"/>
                <w:lang w:val="vi-VN"/>
              </w:rPr>
              <w:t>A1.4.2</w:t>
            </w:r>
          </w:p>
        </w:tc>
        <w:tc>
          <w:tcPr>
            <w:tcW w:w="988" w:type="dxa"/>
          </w:tcPr>
          <w:p w14:paraId="0E336F68" w14:textId="77777777" w:rsidR="00841E13" w:rsidRPr="001164DE" w:rsidRDefault="00841E13" w:rsidP="002B7031">
            <w:pPr>
              <w:spacing w:line="312" w:lineRule="auto"/>
              <w:rPr>
                <w:rFonts w:ascii="Times New Roman" w:hAnsi="Times New Roman"/>
                <w:sz w:val="28"/>
                <w:szCs w:val="28"/>
                <w:lang w:val="vi-VN" w:eastAsia="x-none"/>
              </w:rPr>
            </w:pPr>
            <w:r w:rsidRPr="001164DE">
              <w:rPr>
                <w:rFonts w:ascii="Times New Roman" w:hAnsi="Times New Roman"/>
                <w:sz w:val="28"/>
                <w:szCs w:val="28"/>
                <w:lang w:eastAsia="x-none"/>
              </w:rPr>
              <w:t>V1</w:t>
            </w:r>
          </w:p>
        </w:tc>
        <w:tc>
          <w:tcPr>
            <w:tcW w:w="5678" w:type="dxa"/>
          </w:tcPr>
          <w:p w14:paraId="6645B49B" w14:textId="77777777" w:rsidR="00841E13" w:rsidRPr="001164DE" w:rsidRDefault="00841E13" w:rsidP="002B7031">
            <w:pPr>
              <w:keepNext/>
              <w:spacing w:line="312" w:lineRule="auto"/>
              <w:rPr>
                <w:rFonts w:ascii="Times New Roman" w:eastAsia="Times New Roman" w:hAnsi="Times New Roman"/>
                <w:bCs/>
                <w:sz w:val="28"/>
                <w:szCs w:val="28"/>
              </w:rPr>
            </w:pPr>
            <w:r w:rsidRPr="001164DE">
              <w:rPr>
                <w:rFonts w:ascii="Times New Roman" w:eastAsia="Times New Roman" w:hAnsi="Times New Roman"/>
                <w:bCs/>
                <w:sz w:val="28"/>
                <w:szCs w:val="28"/>
                <w:lang w:val="vi-VN"/>
              </w:rPr>
              <w:t>Quản lý giao lưu trực tuyến</w:t>
            </w:r>
          </w:p>
        </w:tc>
      </w:tr>
      <w:tr w:rsidR="00841E13" w:rsidRPr="001164DE" w14:paraId="3F36DCE4" w14:textId="77777777" w:rsidTr="000F75C5">
        <w:tc>
          <w:tcPr>
            <w:tcW w:w="969" w:type="dxa"/>
          </w:tcPr>
          <w:p w14:paraId="657B6528" w14:textId="77777777" w:rsidR="00841E13" w:rsidRPr="001164DE" w:rsidRDefault="00841E13" w:rsidP="002B7031">
            <w:pPr>
              <w:spacing w:line="312" w:lineRule="auto"/>
              <w:jc w:val="center"/>
              <w:rPr>
                <w:rFonts w:ascii="Times New Roman" w:hAnsi="Times New Roman"/>
                <w:sz w:val="28"/>
                <w:szCs w:val="28"/>
                <w:lang w:val="vi-VN" w:eastAsia="x-none"/>
              </w:rPr>
            </w:pPr>
            <w:r w:rsidRPr="001164DE">
              <w:rPr>
                <w:rFonts w:ascii="Times New Roman" w:hAnsi="Times New Roman"/>
                <w:sz w:val="28"/>
                <w:szCs w:val="28"/>
                <w:lang w:val="vi-VN" w:eastAsia="x-none"/>
              </w:rPr>
              <w:t>17</w:t>
            </w:r>
          </w:p>
        </w:tc>
        <w:tc>
          <w:tcPr>
            <w:tcW w:w="1437" w:type="dxa"/>
          </w:tcPr>
          <w:p w14:paraId="49E4AACA" w14:textId="77777777" w:rsidR="00841E13" w:rsidRPr="001164DE" w:rsidRDefault="00841E13" w:rsidP="002B7031">
            <w:pPr>
              <w:spacing w:line="312" w:lineRule="auto"/>
              <w:rPr>
                <w:rFonts w:ascii="Times New Roman" w:eastAsia="Times New Roman" w:hAnsi="Times New Roman"/>
                <w:bCs/>
                <w:sz w:val="28"/>
                <w:szCs w:val="28"/>
                <w:lang w:val="vi-VN"/>
              </w:rPr>
            </w:pPr>
            <w:r w:rsidRPr="001164DE">
              <w:rPr>
                <w:rFonts w:ascii="Times New Roman" w:eastAsia="Times New Roman" w:hAnsi="Times New Roman"/>
                <w:bCs/>
                <w:sz w:val="28"/>
                <w:szCs w:val="28"/>
                <w:lang w:val="vi-VN"/>
              </w:rPr>
              <w:t>A1.4.3</w:t>
            </w:r>
          </w:p>
        </w:tc>
        <w:tc>
          <w:tcPr>
            <w:tcW w:w="988" w:type="dxa"/>
          </w:tcPr>
          <w:p w14:paraId="6478D981" w14:textId="77777777" w:rsidR="00841E13" w:rsidRPr="001164DE" w:rsidRDefault="00841E13" w:rsidP="002B7031">
            <w:pPr>
              <w:spacing w:line="312" w:lineRule="auto"/>
              <w:rPr>
                <w:rFonts w:ascii="Times New Roman" w:hAnsi="Times New Roman"/>
                <w:sz w:val="28"/>
                <w:szCs w:val="28"/>
                <w:lang w:val="vi-VN" w:eastAsia="x-none"/>
              </w:rPr>
            </w:pPr>
            <w:r w:rsidRPr="001164DE">
              <w:rPr>
                <w:rFonts w:ascii="Times New Roman" w:hAnsi="Times New Roman"/>
                <w:sz w:val="28"/>
                <w:szCs w:val="28"/>
                <w:lang w:eastAsia="x-none"/>
              </w:rPr>
              <w:t>V1</w:t>
            </w:r>
          </w:p>
        </w:tc>
        <w:tc>
          <w:tcPr>
            <w:tcW w:w="5678" w:type="dxa"/>
          </w:tcPr>
          <w:p w14:paraId="0B3D06B4" w14:textId="77777777" w:rsidR="00841E13" w:rsidRPr="001164DE" w:rsidRDefault="00841E13" w:rsidP="002B7031">
            <w:pPr>
              <w:keepNext/>
              <w:spacing w:line="312" w:lineRule="auto"/>
              <w:rPr>
                <w:rFonts w:ascii="Times New Roman" w:eastAsia="Times New Roman" w:hAnsi="Times New Roman"/>
                <w:bCs/>
                <w:sz w:val="28"/>
                <w:szCs w:val="28"/>
                <w:lang w:val="vi-VN"/>
              </w:rPr>
            </w:pPr>
            <w:r w:rsidRPr="001164DE">
              <w:rPr>
                <w:rFonts w:ascii="Times New Roman" w:eastAsia="Times New Roman" w:hAnsi="Times New Roman"/>
                <w:bCs/>
                <w:sz w:val="28"/>
                <w:szCs w:val="28"/>
                <w:lang w:val="vi-VN"/>
              </w:rPr>
              <w:t>Quản lý bình luận tin bài</w:t>
            </w:r>
          </w:p>
        </w:tc>
      </w:tr>
      <w:tr w:rsidR="00841E13" w:rsidRPr="001164DE" w14:paraId="6F8CAB00" w14:textId="77777777" w:rsidTr="000F75C5">
        <w:tc>
          <w:tcPr>
            <w:tcW w:w="969" w:type="dxa"/>
            <w:shd w:val="clear" w:color="auto" w:fill="E7E6E6" w:themeFill="background2"/>
          </w:tcPr>
          <w:p w14:paraId="36C4E4D4" w14:textId="77777777" w:rsidR="00841E13" w:rsidRPr="001164DE" w:rsidRDefault="00841E13" w:rsidP="002B7031">
            <w:pPr>
              <w:spacing w:line="312" w:lineRule="auto"/>
              <w:jc w:val="center"/>
              <w:rPr>
                <w:rFonts w:ascii="Times New Roman" w:hAnsi="Times New Roman"/>
                <w:b/>
                <w:sz w:val="28"/>
                <w:szCs w:val="28"/>
                <w:lang w:val="vi-VN"/>
              </w:rPr>
            </w:pPr>
          </w:p>
        </w:tc>
        <w:tc>
          <w:tcPr>
            <w:tcW w:w="1437" w:type="dxa"/>
            <w:shd w:val="clear" w:color="auto" w:fill="E7E6E6" w:themeFill="background2"/>
          </w:tcPr>
          <w:p w14:paraId="3A8B763A" w14:textId="77777777" w:rsidR="00841E13" w:rsidRPr="001164DE" w:rsidRDefault="00841E13" w:rsidP="002B7031">
            <w:pPr>
              <w:spacing w:line="312" w:lineRule="auto"/>
              <w:rPr>
                <w:rFonts w:ascii="Times New Roman" w:hAnsi="Times New Roman"/>
                <w:b/>
                <w:sz w:val="28"/>
                <w:szCs w:val="28"/>
                <w:lang w:val="vi-VN"/>
              </w:rPr>
            </w:pPr>
            <w:r w:rsidRPr="001164DE">
              <w:rPr>
                <w:rFonts w:ascii="Times New Roman" w:hAnsi="Times New Roman"/>
                <w:b/>
                <w:sz w:val="28"/>
                <w:szCs w:val="28"/>
                <w:lang w:val="vi-VN"/>
              </w:rPr>
              <w:t>A1.5</w:t>
            </w:r>
          </w:p>
        </w:tc>
        <w:tc>
          <w:tcPr>
            <w:tcW w:w="988" w:type="dxa"/>
            <w:shd w:val="clear" w:color="auto" w:fill="E7E6E6" w:themeFill="background2"/>
          </w:tcPr>
          <w:p w14:paraId="1343676A" w14:textId="77777777" w:rsidR="00841E13" w:rsidRPr="001164DE" w:rsidRDefault="00841E13" w:rsidP="002B7031">
            <w:pPr>
              <w:spacing w:line="312" w:lineRule="auto"/>
              <w:rPr>
                <w:rFonts w:ascii="Times New Roman" w:hAnsi="Times New Roman"/>
                <w:b/>
                <w:sz w:val="28"/>
                <w:szCs w:val="28"/>
                <w:lang w:val="vi-VN"/>
              </w:rPr>
            </w:pPr>
            <w:r w:rsidRPr="001164DE">
              <w:rPr>
                <w:rFonts w:ascii="Times New Roman" w:hAnsi="Times New Roman"/>
                <w:b/>
                <w:sz w:val="28"/>
                <w:szCs w:val="28"/>
                <w:lang w:val="vi-VN"/>
              </w:rPr>
              <w:t>V1</w:t>
            </w:r>
          </w:p>
        </w:tc>
        <w:tc>
          <w:tcPr>
            <w:tcW w:w="5678" w:type="dxa"/>
            <w:shd w:val="clear" w:color="auto" w:fill="E7E6E6" w:themeFill="background2"/>
          </w:tcPr>
          <w:p w14:paraId="1BE306E8" w14:textId="77777777" w:rsidR="00841E13" w:rsidRPr="001164DE" w:rsidRDefault="00841E13" w:rsidP="00DC4CB5">
            <w:pPr>
              <w:keepNext/>
              <w:spacing w:line="312" w:lineRule="auto"/>
              <w:rPr>
                <w:rFonts w:ascii="Times New Roman" w:hAnsi="Times New Roman"/>
                <w:b/>
                <w:sz w:val="28"/>
                <w:szCs w:val="28"/>
                <w:lang w:val="vi-VN"/>
              </w:rPr>
            </w:pPr>
            <w:r w:rsidRPr="001164DE">
              <w:rPr>
                <w:rFonts w:ascii="Times New Roman" w:hAnsi="Times New Roman"/>
                <w:b/>
                <w:sz w:val="28"/>
                <w:szCs w:val="28"/>
                <w:lang w:val="vi-VN"/>
              </w:rPr>
              <w:t>Nhóm chức năng quản lý hệ thống</w:t>
            </w:r>
          </w:p>
        </w:tc>
      </w:tr>
      <w:tr w:rsidR="00841E13" w:rsidRPr="001164DE" w14:paraId="2790A55C" w14:textId="77777777" w:rsidTr="000F75C5">
        <w:tc>
          <w:tcPr>
            <w:tcW w:w="969" w:type="dxa"/>
          </w:tcPr>
          <w:p w14:paraId="02890C1A" w14:textId="77777777" w:rsidR="00841E13" w:rsidRPr="001164DE" w:rsidRDefault="00841E13" w:rsidP="002B7031">
            <w:pPr>
              <w:spacing w:line="312" w:lineRule="auto"/>
              <w:jc w:val="center"/>
              <w:rPr>
                <w:rFonts w:ascii="Times New Roman" w:hAnsi="Times New Roman"/>
                <w:sz w:val="28"/>
                <w:szCs w:val="28"/>
                <w:lang w:val="vi-VN" w:eastAsia="x-none"/>
              </w:rPr>
            </w:pPr>
            <w:r w:rsidRPr="001164DE">
              <w:rPr>
                <w:rFonts w:ascii="Times New Roman" w:hAnsi="Times New Roman"/>
                <w:sz w:val="28"/>
                <w:szCs w:val="28"/>
                <w:lang w:val="vi-VN" w:eastAsia="x-none"/>
              </w:rPr>
              <w:t>1</w:t>
            </w:r>
            <w:r w:rsidRPr="001164DE">
              <w:rPr>
                <w:rFonts w:ascii="Times New Roman" w:hAnsi="Times New Roman"/>
                <w:sz w:val="28"/>
                <w:szCs w:val="28"/>
                <w:lang w:eastAsia="x-none"/>
              </w:rPr>
              <w:t>8</w:t>
            </w:r>
          </w:p>
        </w:tc>
        <w:tc>
          <w:tcPr>
            <w:tcW w:w="1437" w:type="dxa"/>
          </w:tcPr>
          <w:p w14:paraId="5EA1E08A" w14:textId="77777777" w:rsidR="00841E13" w:rsidRPr="001164DE" w:rsidRDefault="00841E13" w:rsidP="002B7031">
            <w:pPr>
              <w:spacing w:line="312" w:lineRule="auto"/>
              <w:rPr>
                <w:rFonts w:ascii="Times New Roman" w:eastAsia="Times New Roman" w:hAnsi="Times New Roman"/>
                <w:bCs/>
                <w:sz w:val="28"/>
                <w:szCs w:val="28"/>
                <w:lang w:val="vi-VN"/>
              </w:rPr>
            </w:pPr>
            <w:r w:rsidRPr="001164DE">
              <w:rPr>
                <w:rFonts w:ascii="Times New Roman" w:eastAsia="Times New Roman" w:hAnsi="Times New Roman"/>
                <w:bCs/>
                <w:sz w:val="28"/>
                <w:szCs w:val="28"/>
                <w:lang w:val="vi-VN"/>
              </w:rPr>
              <w:t>A1.5.1</w:t>
            </w:r>
          </w:p>
        </w:tc>
        <w:tc>
          <w:tcPr>
            <w:tcW w:w="988" w:type="dxa"/>
          </w:tcPr>
          <w:p w14:paraId="032FF697" w14:textId="77777777" w:rsidR="00841E13" w:rsidRPr="001164DE" w:rsidRDefault="00841E13" w:rsidP="002B7031">
            <w:pPr>
              <w:spacing w:line="312" w:lineRule="auto"/>
              <w:rPr>
                <w:rFonts w:ascii="Times New Roman" w:hAnsi="Times New Roman"/>
                <w:sz w:val="28"/>
                <w:szCs w:val="28"/>
                <w:lang w:val="vi-VN" w:eastAsia="x-none"/>
              </w:rPr>
            </w:pPr>
            <w:r w:rsidRPr="001164DE">
              <w:rPr>
                <w:rFonts w:ascii="Times New Roman" w:hAnsi="Times New Roman"/>
                <w:sz w:val="28"/>
                <w:szCs w:val="28"/>
                <w:lang w:eastAsia="x-none"/>
              </w:rPr>
              <w:t>V1</w:t>
            </w:r>
          </w:p>
        </w:tc>
        <w:tc>
          <w:tcPr>
            <w:tcW w:w="5678" w:type="dxa"/>
          </w:tcPr>
          <w:p w14:paraId="6213AAE9" w14:textId="77777777" w:rsidR="00841E13" w:rsidRPr="001164DE" w:rsidRDefault="00841E13" w:rsidP="002B7031">
            <w:pPr>
              <w:keepNext/>
              <w:spacing w:line="312" w:lineRule="auto"/>
              <w:rPr>
                <w:rFonts w:ascii="Times New Roman" w:eastAsia="Times New Roman" w:hAnsi="Times New Roman"/>
                <w:bCs/>
                <w:sz w:val="28"/>
                <w:szCs w:val="28"/>
                <w:lang w:val="vi-VN"/>
              </w:rPr>
            </w:pPr>
            <w:r w:rsidRPr="001164DE">
              <w:rPr>
                <w:rFonts w:ascii="Times New Roman" w:eastAsia="Times New Roman" w:hAnsi="Times New Roman"/>
                <w:bCs/>
                <w:sz w:val="28"/>
                <w:szCs w:val="28"/>
              </w:rPr>
              <w:t>Quản lý biên tập viên, phóng viên, cộng tác viên</w:t>
            </w:r>
          </w:p>
        </w:tc>
      </w:tr>
      <w:tr w:rsidR="00841E13" w:rsidRPr="001164DE" w14:paraId="7CA97989" w14:textId="77777777" w:rsidTr="000F75C5">
        <w:tc>
          <w:tcPr>
            <w:tcW w:w="969" w:type="dxa"/>
          </w:tcPr>
          <w:p w14:paraId="73247670" w14:textId="77777777" w:rsidR="00841E13" w:rsidRPr="001164DE" w:rsidRDefault="00841E13" w:rsidP="002B7031">
            <w:pPr>
              <w:spacing w:line="312" w:lineRule="auto"/>
              <w:jc w:val="center"/>
              <w:rPr>
                <w:rFonts w:ascii="Times New Roman" w:hAnsi="Times New Roman"/>
                <w:sz w:val="28"/>
                <w:szCs w:val="28"/>
                <w:lang w:val="vi-VN" w:eastAsia="x-none"/>
              </w:rPr>
            </w:pPr>
            <w:r w:rsidRPr="001164DE">
              <w:rPr>
                <w:rFonts w:ascii="Times New Roman" w:hAnsi="Times New Roman"/>
                <w:sz w:val="28"/>
                <w:szCs w:val="28"/>
                <w:lang w:eastAsia="x-none"/>
              </w:rPr>
              <w:t>19</w:t>
            </w:r>
          </w:p>
        </w:tc>
        <w:tc>
          <w:tcPr>
            <w:tcW w:w="1437" w:type="dxa"/>
          </w:tcPr>
          <w:p w14:paraId="58E0937B" w14:textId="77777777" w:rsidR="00841E13" w:rsidRPr="001164DE" w:rsidRDefault="00841E13" w:rsidP="002B7031">
            <w:pPr>
              <w:spacing w:line="312" w:lineRule="auto"/>
              <w:rPr>
                <w:rFonts w:ascii="Times New Roman" w:eastAsia="Times New Roman" w:hAnsi="Times New Roman"/>
                <w:bCs/>
                <w:sz w:val="28"/>
                <w:szCs w:val="28"/>
                <w:lang w:val="vi-VN"/>
              </w:rPr>
            </w:pPr>
            <w:r w:rsidRPr="001164DE">
              <w:rPr>
                <w:rFonts w:ascii="Times New Roman" w:eastAsia="Times New Roman" w:hAnsi="Times New Roman"/>
                <w:bCs/>
                <w:sz w:val="28"/>
                <w:szCs w:val="28"/>
                <w:lang w:val="vi-VN"/>
              </w:rPr>
              <w:t>A1.5.2</w:t>
            </w:r>
          </w:p>
        </w:tc>
        <w:tc>
          <w:tcPr>
            <w:tcW w:w="988" w:type="dxa"/>
          </w:tcPr>
          <w:p w14:paraId="3A86CBFF" w14:textId="77777777" w:rsidR="00841E13" w:rsidRPr="001164DE" w:rsidRDefault="00841E13" w:rsidP="002B7031">
            <w:pPr>
              <w:spacing w:line="312" w:lineRule="auto"/>
              <w:rPr>
                <w:rFonts w:ascii="Times New Roman" w:hAnsi="Times New Roman"/>
                <w:sz w:val="28"/>
                <w:szCs w:val="28"/>
                <w:lang w:val="vi-VN" w:eastAsia="x-none"/>
              </w:rPr>
            </w:pPr>
            <w:r w:rsidRPr="001164DE">
              <w:rPr>
                <w:rFonts w:ascii="Times New Roman" w:hAnsi="Times New Roman"/>
                <w:sz w:val="28"/>
                <w:szCs w:val="28"/>
                <w:lang w:eastAsia="x-none"/>
              </w:rPr>
              <w:t>V1</w:t>
            </w:r>
          </w:p>
        </w:tc>
        <w:tc>
          <w:tcPr>
            <w:tcW w:w="5678" w:type="dxa"/>
          </w:tcPr>
          <w:p w14:paraId="604CC835" w14:textId="77777777" w:rsidR="00841E13" w:rsidRPr="001164DE" w:rsidRDefault="00841E13" w:rsidP="002B7031">
            <w:pPr>
              <w:keepNext/>
              <w:spacing w:line="312" w:lineRule="auto"/>
              <w:rPr>
                <w:rFonts w:ascii="Times New Roman" w:eastAsia="Times New Roman" w:hAnsi="Times New Roman"/>
                <w:bCs/>
                <w:sz w:val="28"/>
                <w:szCs w:val="28"/>
                <w:lang w:val="vi-VN"/>
              </w:rPr>
            </w:pPr>
            <w:r w:rsidRPr="001164DE">
              <w:rPr>
                <w:rFonts w:ascii="Times New Roman" w:eastAsia="Times New Roman" w:hAnsi="Times New Roman"/>
                <w:bCs/>
                <w:sz w:val="28"/>
                <w:szCs w:val="28"/>
                <w:lang w:val="vi-VN"/>
              </w:rPr>
              <w:t xml:space="preserve">Quản lý </w:t>
            </w:r>
            <w:r w:rsidRPr="001164DE">
              <w:rPr>
                <w:rFonts w:ascii="Times New Roman" w:eastAsia="Times New Roman" w:hAnsi="Times New Roman"/>
                <w:bCs/>
                <w:sz w:val="28"/>
                <w:szCs w:val="28"/>
              </w:rPr>
              <w:t>giao diện hiển thị</w:t>
            </w:r>
          </w:p>
        </w:tc>
      </w:tr>
      <w:tr w:rsidR="00841E13" w:rsidRPr="001164DE" w14:paraId="5B6B9C2D" w14:textId="77777777" w:rsidTr="000F75C5">
        <w:tc>
          <w:tcPr>
            <w:tcW w:w="969" w:type="dxa"/>
            <w:shd w:val="clear" w:color="auto" w:fill="E7E6E6" w:themeFill="background2"/>
          </w:tcPr>
          <w:p w14:paraId="0CA86646" w14:textId="77777777" w:rsidR="00841E13" w:rsidRPr="001164DE" w:rsidRDefault="00841E13" w:rsidP="002B7031">
            <w:pPr>
              <w:spacing w:line="312" w:lineRule="auto"/>
              <w:jc w:val="center"/>
              <w:rPr>
                <w:rFonts w:ascii="Times New Roman" w:hAnsi="Times New Roman"/>
                <w:b/>
                <w:sz w:val="28"/>
                <w:szCs w:val="28"/>
                <w:lang w:val="vi-VN"/>
              </w:rPr>
            </w:pPr>
          </w:p>
        </w:tc>
        <w:tc>
          <w:tcPr>
            <w:tcW w:w="1437" w:type="dxa"/>
            <w:shd w:val="clear" w:color="auto" w:fill="E7E6E6" w:themeFill="background2"/>
          </w:tcPr>
          <w:p w14:paraId="33683551" w14:textId="77777777" w:rsidR="00841E13" w:rsidRPr="001164DE" w:rsidRDefault="00841E13" w:rsidP="002B7031">
            <w:pPr>
              <w:spacing w:line="312" w:lineRule="auto"/>
              <w:rPr>
                <w:rFonts w:ascii="Times New Roman" w:hAnsi="Times New Roman"/>
                <w:b/>
                <w:sz w:val="28"/>
                <w:szCs w:val="28"/>
                <w:lang w:val="vi-VN"/>
              </w:rPr>
            </w:pPr>
            <w:r w:rsidRPr="001164DE">
              <w:rPr>
                <w:rFonts w:ascii="Times New Roman" w:hAnsi="Times New Roman"/>
                <w:b/>
                <w:sz w:val="28"/>
                <w:szCs w:val="28"/>
                <w:lang w:val="vi-VN"/>
              </w:rPr>
              <w:t>A1.6</w:t>
            </w:r>
          </w:p>
        </w:tc>
        <w:tc>
          <w:tcPr>
            <w:tcW w:w="988" w:type="dxa"/>
            <w:shd w:val="clear" w:color="auto" w:fill="E7E6E6" w:themeFill="background2"/>
          </w:tcPr>
          <w:p w14:paraId="3FD22C82" w14:textId="77777777" w:rsidR="00841E13" w:rsidRPr="001164DE" w:rsidRDefault="00841E13" w:rsidP="002B7031">
            <w:pPr>
              <w:spacing w:line="312" w:lineRule="auto"/>
              <w:rPr>
                <w:rFonts w:ascii="Times New Roman" w:hAnsi="Times New Roman"/>
                <w:b/>
                <w:sz w:val="28"/>
                <w:szCs w:val="28"/>
                <w:lang w:val="vi-VN"/>
              </w:rPr>
            </w:pPr>
            <w:r w:rsidRPr="001164DE">
              <w:rPr>
                <w:rFonts w:ascii="Times New Roman" w:hAnsi="Times New Roman"/>
                <w:b/>
                <w:sz w:val="28"/>
                <w:szCs w:val="28"/>
                <w:lang w:val="vi-VN"/>
              </w:rPr>
              <w:t>V1</w:t>
            </w:r>
          </w:p>
        </w:tc>
        <w:tc>
          <w:tcPr>
            <w:tcW w:w="5678" w:type="dxa"/>
            <w:shd w:val="clear" w:color="auto" w:fill="E7E6E6" w:themeFill="background2"/>
          </w:tcPr>
          <w:p w14:paraId="7D024706" w14:textId="77777777" w:rsidR="00841E13" w:rsidRPr="001164DE" w:rsidRDefault="00841E13" w:rsidP="00DC4CB5">
            <w:pPr>
              <w:keepNext/>
              <w:spacing w:line="312" w:lineRule="auto"/>
              <w:rPr>
                <w:rFonts w:ascii="Times New Roman" w:hAnsi="Times New Roman"/>
                <w:b/>
                <w:sz w:val="28"/>
                <w:szCs w:val="28"/>
                <w:lang w:val="vi-VN"/>
              </w:rPr>
            </w:pPr>
            <w:r w:rsidRPr="001164DE">
              <w:rPr>
                <w:rFonts w:ascii="Times New Roman" w:hAnsi="Times New Roman"/>
                <w:b/>
                <w:sz w:val="28"/>
                <w:szCs w:val="28"/>
                <w:lang w:val="vi-VN"/>
              </w:rPr>
              <w:t>Nhóm chức năng chuyển đổi dữ liệu</w:t>
            </w:r>
          </w:p>
        </w:tc>
      </w:tr>
      <w:tr w:rsidR="00841E13" w:rsidRPr="001164DE" w14:paraId="7FE60E13" w14:textId="77777777" w:rsidTr="000F75C5">
        <w:tc>
          <w:tcPr>
            <w:tcW w:w="969" w:type="dxa"/>
          </w:tcPr>
          <w:p w14:paraId="4A5352DF" w14:textId="77777777" w:rsidR="00841E13" w:rsidRPr="001164DE" w:rsidRDefault="00841E13" w:rsidP="002B7031">
            <w:pPr>
              <w:spacing w:line="312" w:lineRule="auto"/>
              <w:jc w:val="center"/>
              <w:rPr>
                <w:rFonts w:ascii="Times New Roman" w:hAnsi="Times New Roman"/>
                <w:sz w:val="28"/>
                <w:szCs w:val="28"/>
                <w:lang w:val="vi-VN" w:eastAsia="x-none"/>
              </w:rPr>
            </w:pPr>
            <w:r w:rsidRPr="001164DE">
              <w:rPr>
                <w:rFonts w:ascii="Times New Roman" w:hAnsi="Times New Roman"/>
                <w:sz w:val="28"/>
                <w:szCs w:val="28"/>
                <w:lang w:eastAsia="x-none"/>
              </w:rPr>
              <w:t>20</w:t>
            </w:r>
          </w:p>
        </w:tc>
        <w:tc>
          <w:tcPr>
            <w:tcW w:w="1437" w:type="dxa"/>
          </w:tcPr>
          <w:p w14:paraId="799F1DC2" w14:textId="77777777" w:rsidR="00841E13" w:rsidRPr="001164DE" w:rsidRDefault="00841E13" w:rsidP="002B7031">
            <w:pPr>
              <w:spacing w:line="312" w:lineRule="auto"/>
              <w:rPr>
                <w:rFonts w:ascii="Times New Roman" w:eastAsia="Times New Roman" w:hAnsi="Times New Roman"/>
                <w:bCs/>
                <w:sz w:val="28"/>
                <w:szCs w:val="28"/>
                <w:lang w:val="vi-VN"/>
              </w:rPr>
            </w:pPr>
            <w:r w:rsidRPr="001164DE">
              <w:rPr>
                <w:rFonts w:ascii="Times New Roman" w:eastAsia="Times New Roman" w:hAnsi="Times New Roman"/>
                <w:bCs/>
                <w:sz w:val="28"/>
                <w:szCs w:val="28"/>
                <w:lang w:val="vi-VN"/>
              </w:rPr>
              <w:t>A1.6.1</w:t>
            </w:r>
          </w:p>
        </w:tc>
        <w:tc>
          <w:tcPr>
            <w:tcW w:w="988" w:type="dxa"/>
          </w:tcPr>
          <w:p w14:paraId="68459921" w14:textId="77777777" w:rsidR="00841E13" w:rsidRPr="001164DE" w:rsidRDefault="00841E13" w:rsidP="002B7031">
            <w:pPr>
              <w:spacing w:line="312" w:lineRule="auto"/>
              <w:rPr>
                <w:rFonts w:ascii="Times New Roman" w:hAnsi="Times New Roman"/>
                <w:sz w:val="28"/>
                <w:szCs w:val="28"/>
                <w:lang w:val="vi-VN" w:eastAsia="x-none"/>
              </w:rPr>
            </w:pPr>
            <w:r w:rsidRPr="001164DE">
              <w:rPr>
                <w:rFonts w:ascii="Times New Roman" w:hAnsi="Times New Roman"/>
                <w:sz w:val="28"/>
                <w:szCs w:val="28"/>
                <w:lang w:eastAsia="x-none"/>
              </w:rPr>
              <w:t>V1</w:t>
            </w:r>
          </w:p>
        </w:tc>
        <w:tc>
          <w:tcPr>
            <w:tcW w:w="5678" w:type="dxa"/>
          </w:tcPr>
          <w:p w14:paraId="5110785B" w14:textId="77777777" w:rsidR="00841E13" w:rsidRPr="001164DE" w:rsidRDefault="00841E13" w:rsidP="002B7031">
            <w:pPr>
              <w:keepNext/>
              <w:spacing w:line="312" w:lineRule="auto"/>
              <w:rPr>
                <w:rFonts w:ascii="Times New Roman" w:eastAsia="Times New Roman" w:hAnsi="Times New Roman"/>
                <w:bCs/>
                <w:sz w:val="28"/>
                <w:szCs w:val="28"/>
                <w:lang w:val="vi-VN"/>
              </w:rPr>
            </w:pPr>
            <w:r w:rsidRPr="001164DE">
              <w:rPr>
                <w:rFonts w:ascii="Times New Roman" w:eastAsia="Times New Roman" w:hAnsi="Times New Roman"/>
                <w:bCs/>
                <w:sz w:val="28"/>
                <w:szCs w:val="28"/>
                <w:lang w:val="vi-VN"/>
              </w:rPr>
              <w:t>Chuyển đổi dữ liệu Tin tức, tin bài</w:t>
            </w:r>
            <w:r w:rsidRPr="001164DE">
              <w:rPr>
                <w:rFonts w:ascii="Times New Roman" w:eastAsia="Times New Roman" w:hAnsi="Times New Roman"/>
                <w:bCs/>
                <w:sz w:val="28"/>
                <w:szCs w:val="28"/>
                <w:lang w:val="vi-VN"/>
              </w:rPr>
              <w:tab/>
            </w:r>
          </w:p>
        </w:tc>
      </w:tr>
      <w:tr w:rsidR="00841E13" w:rsidRPr="001164DE" w14:paraId="1DFCC944" w14:textId="77777777" w:rsidTr="000F75C5">
        <w:trPr>
          <w:trHeight w:val="530"/>
        </w:trPr>
        <w:tc>
          <w:tcPr>
            <w:tcW w:w="969" w:type="dxa"/>
          </w:tcPr>
          <w:p w14:paraId="37B6F8FF" w14:textId="77777777" w:rsidR="00841E13" w:rsidRPr="001164DE" w:rsidRDefault="00841E13" w:rsidP="002B7031">
            <w:pPr>
              <w:spacing w:line="312" w:lineRule="auto"/>
              <w:jc w:val="center"/>
              <w:rPr>
                <w:rFonts w:ascii="Times New Roman" w:hAnsi="Times New Roman"/>
                <w:sz w:val="28"/>
                <w:szCs w:val="28"/>
                <w:lang w:val="vi-VN" w:eastAsia="x-none"/>
              </w:rPr>
            </w:pPr>
            <w:r w:rsidRPr="001164DE">
              <w:rPr>
                <w:rFonts w:ascii="Times New Roman" w:hAnsi="Times New Roman"/>
                <w:sz w:val="28"/>
                <w:szCs w:val="28"/>
                <w:lang w:val="vi-VN" w:eastAsia="x-none"/>
              </w:rPr>
              <w:lastRenderedPageBreak/>
              <w:t>21</w:t>
            </w:r>
          </w:p>
        </w:tc>
        <w:tc>
          <w:tcPr>
            <w:tcW w:w="1437" w:type="dxa"/>
          </w:tcPr>
          <w:p w14:paraId="017B1F7D" w14:textId="77777777" w:rsidR="00841E13" w:rsidRPr="001164DE" w:rsidRDefault="00841E13" w:rsidP="002B7031">
            <w:pPr>
              <w:spacing w:line="312" w:lineRule="auto"/>
              <w:rPr>
                <w:rFonts w:ascii="Times New Roman" w:eastAsia="Times New Roman" w:hAnsi="Times New Roman"/>
                <w:bCs/>
                <w:sz w:val="28"/>
                <w:szCs w:val="28"/>
                <w:lang w:val="vi-VN"/>
              </w:rPr>
            </w:pPr>
            <w:r w:rsidRPr="001164DE">
              <w:rPr>
                <w:rFonts w:ascii="Times New Roman" w:eastAsia="Times New Roman" w:hAnsi="Times New Roman"/>
                <w:bCs/>
                <w:sz w:val="28"/>
                <w:szCs w:val="28"/>
                <w:lang w:val="vi-VN"/>
              </w:rPr>
              <w:t>A1.6.2</w:t>
            </w:r>
          </w:p>
        </w:tc>
        <w:tc>
          <w:tcPr>
            <w:tcW w:w="988" w:type="dxa"/>
          </w:tcPr>
          <w:p w14:paraId="6B73B182" w14:textId="77777777" w:rsidR="00841E13" w:rsidRPr="001164DE" w:rsidRDefault="00841E13" w:rsidP="002B7031">
            <w:pPr>
              <w:spacing w:line="312" w:lineRule="auto"/>
              <w:rPr>
                <w:rFonts w:ascii="Times New Roman" w:hAnsi="Times New Roman"/>
                <w:sz w:val="28"/>
                <w:szCs w:val="28"/>
                <w:lang w:val="vi-VN" w:eastAsia="x-none"/>
              </w:rPr>
            </w:pPr>
            <w:r w:rsidRPr="001164DE">
              <w:rPr>
                <w:rFonts w:ascii="Times New Roman" w:hAnsi="Times New Roman"/>
                <w:sz w:val="28"/>
                <w:szCs w:val="28"/>
                <w:lang w:eastAsia="x-none"/>
              </w:rPr>
              <w:t>V1</w:t>
            </w:r>
          </w:p>
        </w:tc>
        <w:tc>
          <w:tcPr>
            <w:tcW w:w="5678" w:type="dxa"/>
          </w:tcPr>
          <w:p w14:paraId="506DC3C9" w14:textId="77777777" w:rsidR="00841E13" w:rsidRPr="001164DE" w:rsidRDefault="00841E13" w:rsidP="002B7031">
            <w:pPr>
              <w:keepNext/>
              <w:spacing w:line="312" w:lineRule="auto"/>
              <w:rPr>
                <w:rFonts w:ascii="Times New Roman" w:eastAsia="Times New Roman" w:hAnsi="Times New Roman"/>
                <w:bCs/>
                <w:sz w:val="28"/>
                <w:szCs w:val="28"/>
                <w:lang w:val="vi-VN"/>
              </w:rPr>
            </w:pPr>
            <w:r w:rsidRPr="001164DE">
              <w:rPr>
                <w:rFonts w:ascii="Times New Roman" w:eastAsia="Times New Roman" w:hAnsi="Times New Roman"/>
                <w:bCs/>
                <w:sz w:val="28"/>
                <w:szCs w:val="28"/>
                <w:lang w:val="vi-VN"/>
              </w:rPr>
              <w:t>Chuyển đổi dữ liệu Ảnh</w:t>
            </w:r>
          </w:p>
        </w:tc>
      </w:tr>
    </w:tbl>
    <w:p w14:paraId="7FB8C63A" w14:textId="77777777" w:rsidR="00E10D49" w:rsidRPr="001164DE" w:rsidRDefault="00163FE8" w:rsidP="0090566F">
      <w:pPr>
        <w:pStyle w:val="Heading2"/>
      </w:pPr>
      <w:bookmarkStart w:id="24" w:name="_Toc55924065"/>
      <w:bookmarkStart w:id="25" w:name="_Toc55924089"/>
      <w:bookmarkStart w:id="26" w:name="_Toc55924125"/>
      <w:bookmarkStart w:id="27" w:name="_Toc55924167"/>
      <w:bookmarkStart w:id="28" w:name="_Toc55924192"/>
      <w:bookmarkStart w:id="29" w:name="_Toc55924210"/>
      <w:bookmarkStart w:id="30" w:name="_Toc53075744"/>
      <w:bookmarkStart w:id="31" w:name="_Toc53075750"/>
      <w:bookmarkStart w:id="32" w:name="_Toc53075751"/>
      <w:bookmarkStart w:id="33" w:name="_Toc53075752"/>
      <w:bookmarkStart w:id="34" w:name="_Toc53075875"/>
      <w:bookmarkStart w:id="35" w:name="_Toc53075879"/>
      <w:bookmarkStart w:id="36" w:name="_Toc53075880"/>
      <w:bookmarkStart w:id="37" w:name="_Toc53076628"/>
      <w:bookmarkStart w:id="38" w:name="_Toc56522233"/>
      <w:bookmarkStart w:id="39" w:name="_Toc70073930"/>
      <w:bookmarkEnd w:id="24"/>
      <w:bookmarkEnd w:id="25"/>
      <w:bookmarkEnd w:id="26"/>
      <w:bookmarkEnd w:id="27"/>
      <w:bookmarkEnd w:id="28"/>
      <w:bookmarkEnd w:id="29"/>
      <w:bookmarkEnd w:id="30"/>
      <w:bookmarkEnd w:id="31"/>
      <w:bookmarkEnd w:id="32"/>
      <w:bookmarkEnd w:id="33"/>
      <w:bookmarkEnd w:id="34"/>
      <w:bookmarkEnd w:id="35"/>
      <w:bookmarkEnd w:id="36"/>
      <w:bookmarkEnd w:id="37"/>
      <w:r w:rsidRPr="001164DE">
        <w:t xml:space="preserve">Mô hình </w:t>
      </w:r>
      <w:r w:rsidR="00564AF7" w:rsidRPr="001164DE">
        <w:t>tổng quan</w:t>
      </w:r>
      <w:r w:rsidRPr="001164DE">
        <w:t xml:space="preserve"> chức năng</w:t>
      </w:r>
      <w:r w:rsidR="00E10D49" w:rsidRPr="001164DE">
        <w:t xml:space="preserve"> ứng dụng</w:t>
      </w:r>
      <w:bookmarkEnd w:id="38"/>
      <w:bookmarkEnd w:id="39"/>
    </w:p>
    <w:p w14:paraId="6E99990D" w14:textId="77777777" w:rsidR="00564AF7" w:rsidRPr="001164DE" w:rsidRDefault="00564AF7" w:rsidP="0055188C">
      <w:pPr>
        <w:pStyle w:val="Heading3"/>
      </w:pPr>
      <w:bookmarkStart w:id="40" w:name="_Toc56522234"/>
      <w:bookmarkStart w:id="41" w:name="_Toc70073931"/>
      <w:r w:rsidRPr="001164DE">
        <w:t>Mô hình tổng quan chức năng ứng dụng</w:t>
      </w:r>
      <w:bookmarkEnd w:id="40"/>
      <w:bookmarkEnd w:id="41"/>
    </w:p>
    <w:p w14:paraId="15917CD7" w14:textId="41DC9A29" w:rsidR="00E10D49" w:rsidRPr="001164DE" w:rsidRDefault="00474C33" w:rsidP="00474C33">
      <w:pPr>
        <w:pStyle w:val="NormalTB"/>
        <w:widowControl/>
        <w:tabs>
          <w:tab w:val="clear" w:pos="443"/>
        </w:tabs>
        <w:spacing w:before="0" w:after="160" w:line="312" w:lineRule="auto"/>
        <w:rPr>
          <w:rFonts w:eastAsiaTheme="minorHAnsi"/>
          <w:noProof/>
        </w:rPr>
      </w:pPr>
      <w:r w:rsidRPr="001164DE">
        <w:rPr>
          <w:rFonts w:eastAsiaTheme="minorHAnsi"/>
          <w:noProof/>
        </w:rPr>
        <w:drawing>
          <wp:inline distT="0" distB="0" distL="0" distR="0" wp14:anchorId="43F2C53B" wp14:editId="15493330">
            <wp:extent cx="5972175" cy="4246525"/>
            <wp:effectExtent l="19050" t="19050" r="9525" b="20955"/>
            <wp:docPr id="16" name="Picture 16" descr="C:\Users\Admin\Desktop\Tạp chí thuế-Mô hình chức năng hệ thống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Desktop\Tạp chí thuế-Mô hình chức năng hệ thống (2).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72175" cy="4246525"/>
                    </a:xfrm>
                    <a:prstGeom prst="rect">
                      <a:avLst/>
                    </a:prstGeom>
                    <a:noFill/>
                    <a:ln>
                      <a:solidFill>
                        <a:schemeClr val="tx1"/>
                      </a:solidFill>
                    </a:ln>
                  </pic:spPr>
                </pic:pic>
              </a:graphicData>
            </a:graphic>
          </wp:inline>
        </w:drawing>
      </w:r>
    </w:p>
    <w:p w14:paraId="096EF3FD" w14:textId="2489D751" w:rsidR="00E10D49" w:rsidRPr="001164DE" w:rsidRDefault="00E10D49" w:rsidP="002B7031">
      <w:pPr>
        <w:pStyle w:val="Caption"/>
        <w:spacing w:line="312" w:lineRule="auto"/>
        <w:rPr>
          <w:sz w:val="28"/>
          <w:szCs w:val="28"/>
        </w:rPr>
      </w:pPr>
      <w:r w:rsidRPr="001164DE">
        <w:rPr>
          <w:sz w:val="28"/>
          <w:szCs w:val="28"/>
        </w:rPr>
        <w:t xml:space="preserve">Mô hình </w:t>
      </w:r>
      <w:r w:rsidRPr="001164DE">
        <w:rPr>
          <w:sz w:val="28"/>
          <w:szCs w:val="28"/>
        </w:rPr>
        <w:fldChar w:fldCharType="begin"/>
      </w:r>
      <w:r w:rsidRPr="001164DE">
        <w:rPr>
          <w:sz w:val="28"/>
          <w:szCs w:val="28"/>
        </w:rPr>
        <w:instrText xml:space="preserve"> SEQ Mô_hình \* ARABIC </w:instrText>
      </w:r>
      <w:r w:rsidRPr="001164DE">
        <w:rPr>
          <w:sz w:val="28"/>
          <w:szCs w:val="28"/>
        </w:rPr>
        <w:fldChar w:fldCharType="separate"/>
      </w:r>
      <w:r w:rsidR="0045178B">
        <w:rPr>
          <w:noProof/>
          <w:sz w:val="28"/>
          <w:szCs w:val="28"/>
        </w:rPr>
        <w:t>1</w:t>
      </w:r>
      <w:r w:rsidRPr="001164DE">
        <w:rPr>
          <w:sz w:val="28"/>
          <w:szCs w:val="28"/>
        </w:rPr>
        <w:fldChar w:fldCharType="end"/>
      </w:r>
      <w:r w:rsidRPr="001164DE">
        <w:rPr>
          <w:sz w:val="28"/>
          <w:szCs w:val="28"/>
        </w:rPr>
        <w:t>: Mô hình</w:t>
      </w:r>
      <w:r w:rsidR="00163FE8" w:rsidRPr="001164DE">
        <w:rPr>
          <w:sz w:val="28"/>
          <w:szCs w:val="28"/>
        </w:rPr>
        <w:t xml:space="preserve"> tổng quan</w:t>
      </w:r>
      <w:r w:rsidRPr="001164DE">
        <w:rPr>
          <w:sz w:val="28"/>
          <w:szCs w:val="28"/>
        </w:rPr>
        <w:t xml:space="preserve"> chức năng ứng dụng</w:t>
      </w:r>
    </w:p>
    <w:p w14:paraId="0092E703" w14:textId="77777777" w:rsidR="003E5211" w:rsidRPr="001164DE" w:rsidRDefault="00564AF7" w:rsidP="0055188C">
      <w:pPr>
        <w:pStyle w:val="Heading3"/>
      </w:pPr>
      <w:bookmarkStart w:id="42" w:name="_Toc56522235"/>
      <w:bookmarkStart w:id="43" w:name="_Toc70073932"/>
      <w:r w:rsidRPr="001164DE">
        <w:t>Mô tả chi tiết</w:t>
      </w:r>
      <w:bookmarkEnd w:id="42"/>
      <w:bookmarkEnd w:id="43"/>
    </w:p>
    <w:tbl>
      <w:tblPr>
        <w:tblStyle w:val="TableGrid"/>
        <w:tblW w:w="9355" w:type="dxa"/>
        <w:tblLook w:val="04A0" w:firstRow="1" w:lastRow="0" w:firstColumn="1" w:lastColumn="0" w:noHBand="0" w:noVBand="1"/>
      </w:tblPr>
      <w:tblGrid>
        <w:gridCol w:w="916"/>
        <w:gridCol w:w="3309"/>
        <w:gridCol w:w="5130"/>
      </w:tblGrid>
      <w:tr w:rsidR="003E5211" w:rsidRPr="001164DE" w14:paraId="21BB4696" w14:textId="77777777" w:rsidTr="003E5211">
        <w:trPr>
          <w:tblHeader/>
        </w:trPr>
        <w:tc>
          <w:tcPr>
            <w:tcW w:w="916" w:type="dxa"/>
            <w:shd w:val="clear" w:color="auto" w:fill="E7E6E6" w:themeFill="background2"/>
          </w:tcPr>
          <w:p w14:paraId="1EB5171D" w14:textId="77777777" w:rsidR="003E5211" w:rsidRPr="001164DE" w:rsidRDefault="003E5211" w:rsidP="002B7031">
            <w:pPr>
              <w:spacing w:line="312" w:lineRule="auto"/>
              <w:rPr>
                <w:rFonts w:ascii="Times New Roman" w:hAnsi="Times New Roman"/>
                <w:b/>
                <w:sz w:val="28"/>
                <w:szCs w:val="28"/>
              </w:rPr>
            </w:pPr>
            <w:r w:rsidRPr="001164DE">
              <w:rPr>
                <w:rFonts w:ascii="Times New Roman" w:hAnsi="Times New Roman"/>
                <w:b/>
                <w:sz w:val="28"/>
                <w:szCs w:val="28"/>
              </w:rPr>
              <w:t>STT</w:t>
            </w:r>
          </w:p>
        </w:tc>
        <w:tc>
          <w:tcPr>
            <w:tcW w:w="3309" w:type="dxa"/>
            <w:shd w:val="clear" w:color="auto" w:fill="E7E6E6" w:themeFill="background2"/>
          </w:tcPr>
          <w:p w14:paraId="24446FC8" w14:textId="77777777" w:rsidR="003E5211" w:rsidRPr="001164DE" w:rsidRDefault="003E5211" w:rsidP="002B7031">
            <w:pPr>
              <w:spacing w:line="312" w:lineRule="auto"/>
              <w:jc w:val="center"/>
              <w:rPr>
                <w:rFonts w:ascii="Times New Roman" w:hAnsi="Times New Roman"/>
                <w:b/>
                <w:sz w:val="28"/>
                <w:szCs w:val="28"/>
              </w:rPr>
            </w:pPr>
            <w:r w:rsidRPr="001164DE">
              <w:rPr>
                <w:rFonts w:ascii="Times New Roman" w:hAnsi="Times New Roman"/>
                <w:b/>
                <w:sz w:val="28"/>
                <w:szCs w:val="28"/>
              </w:rPr>
              <w:t>Tên chức năng</w:t>
            </w:r>
          </w:p>
        </w:tc>
        <w:tc>
          <w:tcPr>
            <w:tcW w:w="5130" w:type="dxa"/>
            <w:shd w:val="clear" w:color="auto" w:fill="E7E6E6" w:themeFill="background2"/>
          </w:tcPr>
          <w:p w14:paraId="70810C21" w14:textId="77777777" w:rsidR="003E5211" w:rsidRPr="001164DE" w:rsidRDefault="003E5211" w:rsidP="002B7031">
            <w:pPr>
              <w:spacing w:line="312" w:lineRule="auto"/>
              <w:jc w:val="center"/>
              <w:rPr>
                <w:rFonts w:ascii="Times New Roman" w:hAnsi="Times New Roman"/>
                <w:b/>
                <w:sz w:val="28"/>
                <w:szCs w:val="28"/>
              </w:rPr>
            </w:pPr>
            <w:r w:rsidRPr="001164DE">
              <w:rPr>
                <w:rFonts w:ascii="Times New Roman" w:hAnsi="Times New Roman"/>
                <w:b/>
                <w:sz w:val="28"/>
                <w:szCs w:val="28"/>
              </w:rPr>
              <w:t>Mô tả</w:t>
            </w:r>
          </w:p>
        </w:tc>
      </w:tr>
      <w:tr w:rsidR="003E5211" w:rsidRPr="001164DE" w14:paraId="2D449262" w14:textId="77777777" w:rsidTr="003E5211">
        <w:tc>
          <w:tcPr>
            <w:tcW w:w="9355" w:type="dxa"/>
            <w:gridSpan w:val="3"/>
          </w:tcPr>
          <w:p w14:paraId="288FBCA3" w14:textId="77777777" w:rsidR="003E5211" w:rsidRPr="001164DE" w:rsidRDefault="003E5211" w:rsidP="002B7031">
            <w:pPr>
              <w:spacing w:line="312" w:lineRule="auto"/>
              <w:rPr>
                <w:rFonts w:ascii="Times New Roman" w:hAnsi="Times New Roman"/>
                <w:b/>
                <w:i/>
                <w:sz w:val="28"/>
                <w:szCs w:val="28"/>
              </w:rPr>
            </w:pPr>
            <w:r w:rsidRPr="001164DE">
              <w:rPr>
                <w:rFonts w:ascii="Times New Roman" w:hAnsi="Times New Roman"/>
                <w:b/>
                <w:i/>
                <w:sz w:val="28"/>
                <w:szCs w:val="28"/>
              </w:rPr>
              <w:t>A.</w:t>
            </w:r>
            <w:r w:rsidR="008E0EDB" w:rsidRPr="001164DE">
              <w:rPr>
                <w:rFonts w:ascii="Times New Roman" w:hAnsi="Times New Roman"/>
                <w:b/>
                <w:i/>
                <w:sz w:val="28"/>
                <w:szCs w:val="28"/>
              </w:rPr>
              <w:t xml:space="preserve"> </w:t>
            </w:r>
            <w:r w:rsidRPr="001164DE">
              <w:rPr>
                <w:rFonts w:ascii="Times New Roman" w:hAnsi="Times New Roman"/>
                <w:b/>
                <w:i/>
                <w:sz w:val="28"/>
                <w:szCs w:val="28"/>
              </w:rPr>
              <w:t>Nhóm chức năng Front-end</w:t>
            </w:r>
          </w:p>
        </w:tc>
      </w:tr>
      <w:tr w:rsidR="003E5211" w:rsidRPr="001164DE" w14:paraId="29936CCF" w14:textId="77777777" w:rsidTr="003E5211">
        <w:tc>
          <w:tcPr>
            <w:tcW w:w="916" w:type="dxa"/>
          </w:tcPr>
          <w:p w14:paraId="3AB072EC" w14:textId="77777777" w:rsidR="003E5211" w:rsidRPr="001164DE" w:rsidRDefault="003E5211" w:rsidP="002B7031">
            <w:pPr>
              <w:spacing w:line="312" w:lineRule="auto"/>
              <w:jc w:val="center"/>
              <w:rPr>
                <w:rFonts w:ascii="Times New Roman" w:hAnsi="Times New Roman"/>
                <w:sz w:val="28"/>
                <w:szCs w:val="28"/>
              </w:rPr>
            </w:pPr>
            <w:r w:rsidRPr="001164DE">
              <w:rPr>
                <w:rFonts w:ascii="Times New Roman" w:hAnsi="Times New Roman"/>
                <w:sz w:val="28"/>
                <w:szCs w:val="28"/>
              </w:rPr>
              <w:t>1</w:t>
            </w:r>
          </w:p>
        </w:tc>
        <w:tc>
          <w:tcPr>
            <w:tcW w:w="3309" w:type="dxa"/>
          </w:tcPr>
          <w:p w14:paraId="1E359FDA" w14:textId="5A97A99A" w:rsidR="003E5211" w:rsidRPr="001164DE" w:rsidRDefault="00474C33" w:rsidP="002B7031">
            <w:pPr>
              <w:spacing w:line="312" w:lineRule="auto"/>
              <w:rPr>
                <w:rFonts w:ascii="Times New Roman" w:hAnsi="Times New Roman"/>
                <w:sz w:val="28"/>
                <w:szCs w:val="28"/>
              </w:rPr>
            </w:pPr>
            <w:r w:rsidRPr="001164DE">
              <w:rPr>
                <w:rFonts w:ascii="Times New Roman" w:hAnsi="Times New Roman"/>
                <w:sz w:val="28"/>
                <w:szCs w:val="28"/>
              </w:rPr>
              <w:t>Xem tin bài</w:t>
            </w:r>
          </w:p>
        </w:tc>
        <w:tc>
          <w:tcPr>
            <w:tcW w:w="5130" w:type="dxa"/>
          </w:tcPr>
          <w:p w14:paraId="0A42390D" w14:textId="220E898C" w:rsidR="003E5211" w:rsidRPr="001164DE" w:rsidRDefault="003E5211" w:rsidP="00122797">
            <w:pPr>
              <w:spacing w:line="312" w:lineRule="auto"/>
              <w:jc w:val="both"/>
              <w:rPr>
                <w:rFonts w:ascii="Times New Roman" w:hAnsi="Times New Roman"/>
                <w:sz w:val="28"/>
                <w:szCs w:val="28"/>
              </w:rPr>
            </w:pPr>
            <w:r w:rsidRPr="001164DE">
              <w:rPr>
                <w:rFonts w:ascii="Times New Roman" w:hAnsi="Times New Roman"/>
                <w:sz w:val="28"/>
                <w:szCs w:val="28"/>
              </w:rPr>
              <w:t>Cho phép NSD tìm kiếm tin bài bằng cách gõ từ khóa tìm kiếm vào thanh tìm kiế</w:t>
            </w:r>
            <w:r w:rsidR="00474C33" w:rsidRPr="001164DE">
              <w:rPr>
                <w:rFonts w:ascii="Times New Roman" w:hAnsi="Times New Roman"/>
                <w:sz w:val="28"/>
                <w:szCs w:val="28"/>
              </w:rPr>
              <w:t>m, xem chi tiết tin bài, để lại bình luận</w:t>
            </w:r>
          </w:p>
        </w:tc>
      </w:tr>
      <w:tr w:rsidR="00474C33" w:rsidRPr="001164DE" w14:paraId="27AC1A11" w14:textId="77777777" w:rsidTr="003E5211">
        <w:tc>
          <w:tcPr>
            <w:tcW w:w="916" w:type="dxa"/>
          </w:tcPr>
          <w:p w14:paraId="774A423B" w14:textId="1F1BAE78" w:rsidR="00474C33" w:rsidRPr="001164DE" w:rsidRDefault="00474C33" w:rsidP="00474C33">
            <w:pPr>
              <w:spacing w:line="312" w:lineRule="auto"/>
              <w:jc w:val="center"/>
              <w:rPr>
                <w:rFonts w:ascii="Times New Roman" w:hAnsi="Times New Roman"/>
                <w:sz w:val="28"/>
                <w:szCs w:val="28"/>
              </w:rPr>
            </w:pPr>
            <w:r w:rsidRPr="001164DE">
              <w:rPr>
                <w:rFonts w:ascii="Times New Roman" w:hAnsi="Times New Roman"/>
                <w:sz w:val="28"/>
                <w:szCs w:val="28"/>
              </w:rPr>
              <w:t>2</w:t>
            </w:r>
          </w:p>
        </w:tc>
        <w:tc>
          <w:tcPr>
            <w:tcW w:w="3309" w:type="dxa"/>
          </w:tcPr>
          <w:p w14:paraId="76DBC485" w14:textId="77777777" w:rsidR="00474C33" w:rsidRPr="001164DE" w:rsidRDefault="00474C33" w:rsidP="00474C33">
            <w:pPr>
              <w:spacing w:line="312" w:lineRule="auto"/>
              <w:rPr>
                <w:rFonts w:ascii="Times New Roman" w:hAnsi="Times New Roman"/>
                <w:sz w:val="28"/>
                <w:szCs w:val="28"/>
              </w:rPr>
            </w:pPr>
            <w:r w:rsidRPr="001164DE">
              <w:rPr>
                <w:rFonts w:ascii="Times New Roman" w:hAnsi="Times New Roman"/>
                <w:sz w:val="28"/>
                <w:szCs w:val="28"/>
              </w:rPr>
              <w:t>Gửi câu hỏi giao lưu trực tuyến</w:t>
            </w:r>
          </w:p>
        </w:tc>
        <w:tc>
          <w:tcPr>
            <w:tcW w:w="5130" w:type="dxa"/>
          </w:tcPr>
          <w:p w14:paraId="680F2284" w14:textId="77777777" w:rsidR="00474C33" w:rsidRPr="001164DE" w:rsidRDefault="00474C33" w:rsidP="00122797">
            <w:pPr>
              <w:spacing w:line="312" w:lineRule="auto"/>
              <w:jc w:val="both"/>
              <w:rPr>
                <w:rFonts w:ascii="Times New Roman" w:hAnsi="Times New Roman"/>
                <w:sz w:val="28"/>
                <w:szCs w:val="28"/>
              </w:rPr>
            </w:pPr>
            <w:r w:rsidRPr="001164DE">
              <w:rPr>
                <w:rFonts w:ascii="Times New Roman" w:hAnsi="Times New Roman"/>
                <w:sz w:val="28"/>
                <w:szCs w:val="28"/>
              </w:rPr>
              <w:t xml:space="preserve">Cho phép NSD gửi câu hỏi giao lưu trực tuyến bằng cách điền thông tin vào mẫu gửi câu hỏi </w:t>
            </w:r>
          </w:p>
        </w:tc>
      </w:tr>
      <w:tr w:rsidR="00474C33" w:rsidRPr="001164DE" w14:paraId="12BF6D81" w14:textId="77777777" w:rsidTr="003E5211">
        <w:tc>
          <w:tcPr>
            <w:tcW w:w="916" w:type="dxa"/>
          </w:tcPr>
          <w:p w14:paraId="1070B82C" w14:textId="35ECE0D6" w:rsidR="00474C33" w:rsidRPr="001164DE" w:rsidRDefault="00474C33" w:rsidP="00474C33">
            <w:pPr>
              <w:spacing w:line="312" w:lineRule="auto"/>
              <w:jc w:val="center"/>
              <w:rPr>
                <w:rFonts w:ascii="Times New Roman" w:hAnsi="Times New Roman"/>
                <w:sz w:val="28"/>
                <w:szCs w:val="28"/>
              </w:rPr>
            </w:pPr>
            <w:r w:rsidRPr="001164DE">
              <w:rPr>
                <w:rFonts w:ascii="Times New Roman" w:hAnsi="Times New Roman"/>
                <w:sz w:val="28"/>
                <w:szCs w:val="28"/>
              </w:rPr>
              <w:lastRenderedPageBreak/>
              <w:t>3</w:t>
            </w:r>
          </w:p>
        </w:tc>
        <w:tc>
          <w:tcPr>
            <w:tcW w:w="3309" w:type="dxa"/>
          </w:tcPr>
          <w:p w14:paraId="4F563A16" w14:textId="77777777" w:rsidR="00474C33" w:rsidRPr="001164DE" w:rsidRDefault="00474C33" w:rsidP="00474C33">
            <w:pPr>
              <w:spacing w:line="312" w:lineRule="auto"/>
              <w:rPr>
                <w:rFonts w:ascii="Times New Roman" w:hAnsi="Times New Roman"/>
                <w:sz w:val="28"/>
                <w:szCs w:val="28"/>
              </w:rPr>
            </w:pPr>
            <w:r w:rsidRPr="001164DE">
              <w:rPr>
                <w:rFonts w:ascii="Times New Roman" w:hAnsi="Times New Roman"/>
                <w:sz w:val="28"/>
                <w:szCs w:val="28"/>
              </w:rPr>
              <w:t>Gửi yêu cầu đăng ký sách báo/ tạp chí</w:t>
            </w:r>
          </w:p>
        </w:tc>
        <w:tc>
          <w:tcPr>
            <w:tcW w:w="5130" w:type="dxa"/>
          </w:tcPr>
          <w:p w14:paraId="39FF507C" w14:textId="77777777" w:rsidR="00474C33" w:rsidRPr="001164DE" w:rsidRDefault="00474C33" w:rsidP="00122797">
            <w:pPr>
              <w:spacing w:line="312" w:lineRule="auto"/>
              <w:jc w:val="both"/>
              <w:rPr>
                <w:rFonts w:ascii="Times New Roman" w:hAnsi="Times New Roman"/>
                <w:sz w:val="28"/>
                <w:szCs w:val="28"/>
              </w:rPr>
            </w:pPr>
            <w:r w:rsidRPr="001164DE">
              <w:rPr>
                <w:rFonts w:ascii="Times New Roman" w:hAnsi="Times New Roman"/>
                <w:sz w:val="28"/>
                <w:szCs w:val="28"/>
              </w:rPr>
              <w:t>Cho phép NSD gửi yêu cầu đăng ký sách báo/tạp chí bằng cách điền thông tin vào mẫu gửi yêu cầu</w:t>
            </w:r>
          </w:p>
        </w:tc>
      </w:tr>
      <w:tr w:rsidR="00474C33" w:rsidRPr="001164DE" w14:paraId="0ED50D6B" w14:textId="77777777" w:rsidTr="003E5211">
        <w:tc>
          <w:tcPr>
            <w:tcW w:w="916" w:type="dxa"/>
          </w:tcPr>
          <w:p w14:paraId="54D8BA24" w14:textId="7AB8A712" w:rsidR="00474C33" w:rsidRPr="001164DE" w:rsidRDefault="00474C33" w:rsidP="00474C33">
            <w:pPr>
              <w:spacing w:line="312" w:lineRule="auto"/>
              <w:jc w:val="center"/>
              <w:rPr>
                <w:rFonts w:ascii="Times New Roman" w:hAnsi="Times New Roman"/>
                <w:sz w:val="28"/>
                <w:szCs w:val="28"/>
              </w:rPr>
            </w:pPr>
            <w:r w:rsidRPr="001164DE">
              <w:rPr>
                <w:rFonts w:ascii="Times New Roman" w:hAnsi="Times New Roman"/>
                <w:sz w:val="28"/>
                <w:szCs w:val="28"/>
              </w:rPr>
              <w:t>4</w:t>
            </w:r>
          </w:p>
        </w:tc>
        <w:tc>
          <w:tcPr>
            <w:tcW w:w="3309" w:type="dxa"/>
          </w:tcPr>
          <w:p w14:paraId="1969CD79" w14:textId="77777777" w:rsidR="00474C33" w:rsidRPr="001164DE" w:rsidRDefault="00474C33" w:rsidP="00474C33">
            <w:pPr>
              <w:spacing w:line="312" w:lineRule="auto"/>
              <w:rPr>
                <w:rFonts w:ascii="Times New Roman" w:hAnsi="Times New Roman"/>
                <w:sz w:val="28"/>
                <w:szCs w:val="28"/>
              </w:rPr>
            </w:pPr>
            <w:r w:rsidRPr="001164DE">
              <w:rPr>
                <w:rFonts w:ascii="Times New Roman" w:hAnsi="Times New Roman"/>
                <w:sz w:val="28"/>
                <w:szCs w:val="28"/>
              </w:rPr>
              <w:t>Gửi yêu cầu đăng ký quảng cáo</w:t>
            </w:r>
          </w:p>
        </w:tc>
        <w:tc>
          <w:tcPr>
            <w:tcW w:w="5130" w:type="dxa"/>
          </w:tcPr>
          <w:p w14:paraId="0AFC5EFF" w14:textId="77777777" w:rsidR="00474C33" w:rsidRPr="001164DE" w:rsidRDefault="00474C33" w:rsidP="00122797">
            <w:pPr>
              <w:spacing w:line="312" w:lineRule="auto"/>
              <w:jc w:val="both"/>
              <w:rPr>
                <w:rFonts w:ascii="Times New Roman" w:hAnsi="Times New Roman"/>
                <w:sz w:val="28"/>
                <w:szCs w:val="28"/>
              </w:rPr>
            </w:pPr>
            <w:r w:rsidRPr="001164DE">
              <w:rPr>
                <w:rFonts w:ascii="Times New Roman" w:hAnsi="Times New Roman"/>
                <w:sz w:val="28"/>
                <w:szCs w:val="28"/>
              </w:rPr>
              <w:t>Cho phép NSD gửi yêu cầu quảng cáo bằng cách điền thông tin vào mẫu gửi yêu cầu</w:t>
            </w:r>
          </w:p>
        </w:tc>
      </w:tr>
      <w:tr w:rsidR="003E5211" w:rsidRPr="001164DE" w14:paraId="19173D43" w14:textId="77777777" w:rsidTr="003E5211">
        <w:tc>
          <w:tcPr>
            <w:tcW w:w="9355" w:type="dxa"/>
            <w:gridSpan w:val="3"/>
          </w:tcPr>
          <w:p w14:paraId="3363DCB8" w14:textId="77777777" w:rsidR="003E5211" w:rsidRPr="001164DE" w:rsidRDefault="003E5211" w:rsidP="00122797">
            <w:pPr>
              <w:spacing w:line="312" w:lineRule="auto"/>
              <w:jc w:val="both"/>
              <w:rPr>
                <w:rFonts w:ascii="Times New Roman" w:hAnsi="Times New Roman"/>
                <w:b/>
                <w:i/>
                <w:sz w:val="28"/>
                <w:szCs w:val="28"/>
              </w:rPr>
            </w:pPr>
            <w:r w:rsidRPr="001164DE">
              <w:rPr>
                <w:rFonts w:ascii="Times New Roman" w:hAnsi="Times New Roman"/>
                <w:b/>
                <w:i/>
                <w:sz w:val="28"/>
                <w:szCs w:val="28"/>
              </w:rPr>
              <w:t>B. Nhóm chức năng quản trị nội dung</w:t>
            </w:r>
          </w:p>
        </w:tc>
      </w:tr>
      <w:tr w:rsidR="003E5211" w:rsidRPr="001164DE" w14:paraId="5C7E3584" w14:textId="77777777" w:rsidTr="003E5211">
        <w:tc>
          <w:tcPr>
            <w:tcW w:w="916" w:type="dxa"/>
          </w:tcPr>
          <w:p w14:paraId="2B95F295" w14:textId="77777777" w:rsidR="003E5211" w:rsidRPr="001164DE" w:rsidRDefault="003E5211" w:rsidP="002B7031">
            <w:pPr>
              <w:spacing w:line="312" w:lineRule="auto"/>
              <w:jc w:val="center"/>
              <w:rPr>
                <w:rFonts w:ascii="Times New Roman" w:hAnsi="Times New Roman"/>
                <w:sz w:val="28"/>
                <w:szCs w:val="28"/>
              </w:rPr>
            </w:pPr>
            <w:r w:rsidRPr="001164DE">
              <w:rPr>
                <w:rFonts w:ascii="Times New Roman" w:hAnsi="Times New Roman"/>
                <w:sz w:val="28"/>
                <w:szCs w:val="28"/>
              </w:rPr>
              <w:t>1</w:t>
            </w:r>
          </w:p>
        </w:tc>
        <w:tc>
          <w:tcPr>
            <w:tcW w:w="3309" w:type="dxa"/>
          </w:tcPr>
          <w:p w14:paraId="3287FD4B" w14:textId="77777777" w:rsidR="003E5211" w:rsidRPr="001164DE" w:rsidRDefault="003E5211" w:rsidP="002B7031">
            <w:pPr>
              <w:spacing w:line="312" w:lineRule="auto"/>
              <w:rPr>
                <w:rFonts w:ascii="Times New Roman" w:hAnsi="Times New Roman"/>
                <w:sz w:val="28"/>
                <w:szCs w:val="28"/>
              </w:rPr>
            </w:pPr>
            <w:r w:rsidRPr="001164DE">
              <w:rPr>
                <w:rFonts w:ascii="Times New Roman" w:hAnsi="Times New Roman"/>
                <w:sz w:val="28"/>
                <w:szCs w:val="28"/>
              </w:rPr>
              <w:t>Soạn tin bài</w:t>
            </w:r>
          </w:p>
        </w:tc>
        <w:tc>
          <w:tcPr>
            <w:tcW w:w="5130" w:type="dxa"/>
          </w:tcPr>
          <w:p w14:paraId="260D04CF" w14:textId="77777777" w:rsidR="003E5211" w:rsidRPr="001164DE" w:rsidRDefault="003E5211" w:rsidP="00122797">
            <w:pPr>
              <w:spacing w:line="312" w:lineRule="auto"/>
              <w:jc w:val="both"/>
              <w:rPr>
                <w:rFonts w:ascii="Times New Roman" w:hAnsi="Times New Roman"/>
                <w:sz w:val="28"/>
                <w:szCs w:val="28"/>
              </w:rPr>
            </w:pPr>
            <w:r w:rsidRPr="001164DE">
              <w:rPr>
                <w:rFonts w:ascii="Times New Roman" w:hAnsi="Times New Roman"/>
                <w:sz w:val="28"/>
                <w:szCs w:val="28"/>
              </w:rPr>
              <w:t>Cho phép NSD tạo mới, xem, sửa, xóa, gửi phê duyệt tin bài</w:t>
            </w:r>
          </w:p>
        </w:tc>
      </w:tr>
      <w:tr w:rsidR="003E5211" w:rsidRPr="001164DE" w14:paraId="1996885A" w14:textId="77777777" w:rsidTr="003E5211">
        <w:tc>
          <w:tcPr>
            <w:tcW w:w="916" w:type="dxa"/>
          </w:tcPr>
          <w:p w14:paraId="70D7EB42" w14:textId="77777777" w:rsidR="003E5211" w:rsidRPr="001164DE" w:rsidRDefault="003E5211" w:rsidP="002B7031">
            <w:pPr>
              <w:spacing w:line="312" w:lineRule="auto"/>
              <w:jc w:val="center"/>
              <w:rPr>
                <w:rFonts w:ascii="Times New Roman" w:hAnsi="Times New Roman"/>
                <w:sz w:val="28"/>
                <w:szCs w:val="28"/>
              </w:rPr>
            </w:pPr>
            <w:r w:rsidRPr="001164DE">
              <w:rPr>
                <w:rFonts w:ascii="Times New Roman" w:hAnsi="Times New Roman"/>
                <w:sz w:val="28"/>
                <w:szCs w:val="28"/>
              </w:rPr>
              <w:t>2</w:t>
            </w:r>
          </w:p>
        </w:tc>
        <w:tc>
          <w:tcPr>
            <w:tcW w:w="3309" w:type="dxa"/>
          </w:tcPr>
          <w:p w14:paraId="266928CE" w14:textId="77777777" w:rsidR="003E5211" w:rsidRPr="001164DE" w:rsidRDefault="003E5211" w:rsidP="002B7031">
            <w:pPr>
              <w:spacing w:line="312" w:lineRule="auto"/>
              <w:rPr>
                <w:rFonts w:ascii="Times New Roman" w:hAnsi="Times New Roman"/>
                <w:sz w:val="28"/>
                <w:szCs w:val="28"/>
              </w:rPr>
            </w:pPr>
            <w:r w:rsidRPr="001164DE">
              <w:rPr>
                <w:rFonts w:ascii="Times New Roman" w:hAnsi="Times New Roman"/>
                <w:sz w:val="28"/>
                <w:szCs w:val="28"/>
              </w:rPr>
              <w:t>Quản lý tin bài</w:t>
            </w:r>
          </w:p>
        </w:tc>
        <w:tc>
          <w:tcPr>
            <w:tcW w:w="5130" w:type="dxa"/>
          </w:tcPr>
          <w:p w14:paraId="2B4F3AFB" w14:textId="77777777" w:rsidR="003E5211" w:rsidRPr="001164DE" w:rsidRDefault="003E5211" w:rsidP="00122797">
            <w:pPr>
              <w:spacing w:line="312" w:lineRule="auto"/>
              <w:jc w:val="both"/>
              <w:rPr>
                <w:rFonts w:ascii="Times New Roman" w:hAnsi="Times New Roman"/>
                <w:sz w:val="28"/>
                <w:szCs w:val="28"/>
              </w:rPr>
            </w:pPr>
            <w:r w:rsidRPr="001164DE">
              <w:rPr>
                <w:rFonts w:ascii="Times New Roman" w:hAnsi="Times New Roman"/>
                <w:sz w:val="28"/>
                <w:szCs w:val="28"/>
              </w:rPr>
              <w:t>Cho phép NSD yêu cầu hoàn thiện/hủy duyệt tin bài, xuất bản tin bài, gỡ tin bài</w:t>
            </w:r>
          </w:p>
        </w:tc>
      </w:tr>
      <w:tr w:rsidR="003E5211" w:rsidRPr="001164DE" w14:paraId="0D740447" w14:textId="77777777" w:rsidTr="003E5211">
        <w:tc>
          <w:tcPr>
            <w:tcW w:w="916" w:type="dxa"/>
          </w:tcPr>
          <w:p w14:paraId="3EF99E04" w14:textId="77777777" w:rsidR="003E5211" w:rsidRPr="001164DE" w:rsidRDefault="003E5211" w:rsidP="002B7031">
            <w:pPr>
              <w:spacing w:line="312" w:lineRule="auto"/>
              <w:jc w:val="center"/>
              <w:rPr>
                <w:rFonts w:ascii="Times New Roman" w:hAnsi="Times New Roman"/>
                <w:sz w:val="28"/>
                <w:szCs w:val="28"/>
              </w:rPr>
            </w:pPr>
            <w:r w:rsidRPr="001164DE">
              <w:rPr>
                <w:rFonts w:ascii="Times New Roman" w:hAnsi="Times New Roman"/>
                <w:sz w:val="28"/>
                <w:szCs w:val="28"/>
              </w:rPr>
              <w:t>3</w:t>
            </w:r>
          </w:p>
        </w:tc>
        <w:tc>
          <w:tcPr>
            <w:tcW w:w="3309" w:type="dxa"/>
          </w:tcPr>
          <w:p w14:paraId="092FD793" w14:textId="77777777" w:rsidR="003E5211" w:rsidRPr="001164DE" w:rsidRDefault="003E5211" w:rsidP="002B7031">
            <w:pPr>
              <w:spacing w:line="312" w:lineRule="auto"/>
              <w:rPr>
                <w:rFonts w:ascii="Times New Roman" w:hAnsi="Times New Roman"/>
                <w:sz w:val="28"/>
                <w:szCs w:val="28"/>
              </w:rPr>
            </w:pPr>
            <w:r w:rsidRPr="001164DE">
              <w:rPr>
                <w:rFonts w:ascii="Times New Roman" w:hAnsi="Times New Roman"/>
                <w:sz w:val="28"/>
                <w:szCs w:val="28"/>
              </w:rPr>
              <w:t>Quản lý sự kiện gắn với tin bài</w:t>
            </w:r>
          </w:p>
        </w:tc>
        <w:tc>
          <w:tcPr>
            <w:tcW w:w="5130" w:type="dxa"/>
          </w:tcPr>
          <w:p w14:paraId="0B6DC6E5" w14:textId="77777777" w:rsidR="003E5211" w:rsidRPr="001164DE" w:rsidRDefault="003E5211" w:rsidP="00122797">
            <w:pPr>
              <w:spacing w:line="312" w:lineRule="auto"/>
              <w:jc w:val="both"/>
              <w:rPr>
                <w:rFonts w:ascii="Times New Roman" w:hAnsi="Times New Roman"/>
                <w:sz w:val="28"/>
                <w:szCs w:val="28"/>
              </w:rPr>
            </w:pPr>
            <w:r w:rsidRPr="001164DE">
              <w:rPr>
                <w:rFonts w:ascii="Times New Roman" w:hAnsi="Times New Roman"/>
                <w:sz w:val="28"/>
                <w:szCs w:val="28"/>
              </w:rPr>
              <w:t>Cho phép NSD thêm mới, thiết lập ngày hết hạn và xóa sự kiện</w:t>
            </w:r>
          </w:p>
        </w:tc>
      </w:tr>
      <w:tr w:rsidR="003E5211" w:rsidRPr="001164DE" w14:paraId="0B25ED05" w14:textId="77777777" w:rsidTr="003E5211">
        <w:tc>
          <w:tcPr>
            <w:tcW w:w="916" w:type="dxa"/>
          </w:tcPr>
          <w:p w14:paraId="36D4DD67" w14:textId="77777777" w:rsidR="003E5211" w:rsidRPr="001164DE" w:rsidRDefault="003E5211" w:rsidP="002B7031">
            <w:pPr>
              <w:spacing w:line="312" w:lineRule="auto"/>
              <w:jc w:val="center"/>
              <w:rPr>
                <w:rFonts w:ascii="Times New Roman" w:hAnsi="Times New Roman"/>
                <w:sz w:val="28"/>
                <w:szCs w:val="28"/>
              </w:rPr>
            </w:pPr>
            <w:r w:rsidRPr="001164DE">
              <w:rPr>
                <w:rFonts w:ascii="Times New Roman" w:hAnsi="Times New Roman"/>
                <w:sz w:val="28"/>
                <w:szCs w:val="28"/>
              </w:rPr>
              <w:t>4</w:t>
            </w:r>
          </w:p>
        </w:tc>
        <w:tc>
          <w:tcPr>
            <w:tcW w:w="3309" w:type="dxa"/>
          </w:tcPr>
          <w:p w14:paraId="1F3E8872" w14:textId="77777777" w:rsidR="003E5211" w:rsidRPr="001164DE" w:rsidRDefault="003E5211" w:rsidP="002B7031">
            <w:pPr>
              <w:spacing w:line="312" w:lineRule="auto"/>
              <w:rPr>
                <w:rFonts w:ascii="Times New Roman" w:hAnsi="Times New Roman"/>
                <w:sz w:val="28"/>
                <w:szCs w:val="28"/>
              </w:rPr>
            </w:pPr>
            <w:r w:rsidRPr="001164DE">
              <w:rPr>
                <w:rFonts w:ascii="Times New Roman" w:hAnsi="Times New Roman"/>
                <w:sz w:val="28"/>
                <w:szCs w:val="28"/>
              </w:rPr>
              <w:t>Quản lý từ khóa tìm kiếm</w:t>
            </w:r>
          </w:p>
        </w:tc>
        <w:tc>
          <w:tcPr>
            <w:tcW w:w="5130" w:type="dxa"/>
          </w:tcPr>
          <w:p w14:paraId="3D053097" w14:textId="77777777" w:rsidR="003E5211" w:rsidRPr="001164DE" w:rsidRDefault="003E5211" w:rsidP="00122797">
            <w:pPr>
              <w:spacing w:line="312" w:lineRule="auto"/>
              <w:jc w:val="both"/>
              <w:rPr>
                <w:rFonts w:ascii="Times New Roman" w:hAnsi="Times New Roman"/>
                <w:sz w:val="28"/>
                <w:szCs w:val="28"/>
              </w:rPr>
            </w:pPr>
            <w:r w:rsidRPr="001164DE">
              <w:rPr>
                <w:rFonts w:ascii="Times New Roman" w:hAnsi="Times New Roman"/>
                <w:sz w:val="28"/>
                <w:szCs w:val="28"/>
              </w:rPr>
              <w:t>Cho phép NSD thêm mới, xem, sửa xóa từ khóa tìm kiếm</w:t>
            </w:r>
          </w:p>
        </w:tc>
      </w:tr>
      <w:tr w:rsidR="003E5211" w:rsidRPr="001164DE" w14:paraId="28709C75" w14:textId="77777777" w:rsidTr="003E5211">
        <w:tc>
          <w:tcPr>
            <w:tcW w:w="916" w:type="dxa"/>
          </w:tcPr>
          <w:p w14:paraId="49029C54" w14:textId="77777777" w:rsidR="003E5211" w:rsidRPr="001164DE" w:rsidRDefault="003E5211" w:rsidP="002B7031">
            <w:pPr>
              <w:spacing w:line="312" w:lineRule="auto"/>
              <w:jc w:val="center"/>
              <w:rPr>
                <w:rFonts w:ascii="Times New Roman" w:hAnsi="Times New Roman"/>
                <w:sz w:val="28"/>
                <w:szCs w:val="28"/>
              </w:rPr>
            </w:pPr>
            <w:r w:rsidRPr="001164DE">
              <w:rPr>
                <w:rFonts w:ascii="Times New Roman" w:hAnsi="Times New Roman"/>
                <w:sz w:val="28"/>
                <w:szCs w:val="28"/>
              </w:rPr>
              <w:t>5</w:t>
            </w:r>
          </w:p>
        </w:tc>
        <w:tc>
          <w:tcPr>
            <w:tcW w:w="3309" w:type="dxa"/>
          </w:tcPr>
          <w:p w14:paraId="04340F3F" w14:textId="77777777" w:rsidR="003E5211" w:rsidRPr="001164DE" w:rsidRDefault="003E5211" w:rsidP="002B7031">
            <w:pPr>
              <w:spacing w:line="312" w:lineRule="auto"/>
              <w:rPr>
                <w:rFonts w:ascii="Times New Roman" w:hAnsi="Times New Roman"/>
                <w:sz w:val="28"/>
                <w:szCs w:val="28"/>
              </w:rPr>
            </w:pPr>
            <w:r w:rsidRPr="001164DE">
              <w:rPr>
                <w:rFonts w:ascii="Times New Roman" w:hAnsi="Times New Roman"/>
                <w:sz w:val="28"/>
                <w:szCs w:val="28"/>
              </w:rPr>
              <w:t>Quản lý tạp chí giấy</w:t>
            </w:r>
          </w:p>
        </w:tc>
        <w:tc>
          <w:tcPr>
            <w:tcW w:w="5130" w:type="dxa"/>
          </w:tcPr>
          <w:p w14:paraId="5C39975C" w14:textId="77777777" w:rsidR="003E5211" w:rsidRPr="001164DE" w:rsidRDefault="003E5211" w:rsidP="00122797">
            <w:pPr>
              <w:spacing w:line="312" w:lineRule="auto"/>
              <w:jc w:val="both"/>
              <w:rPr>
                <w:rFonts w:ascii="Times New Roman" w:hAnsi="Times New Roman"/>
                <w:sz w:val="28"/>
                <w:szCs w:val="28"/>
              </w:rPr>
            </w:pPr>
            <w:r w:rsidRPr="001164DE">
              <w:rPr>
                <w:rFonts w:ascii="Times New Roman" w:hAnsi="Times New Roman"/>
                <w:sz w:val="28"/>
                <w:szCs w:val="28"/>
              </w:rPr>
              <w:t>Cho phép NSD thêm mới, xem, sử</w:t>
            </w:r>
            <w:r w:rsidR="008E0EDB" w:rsidRPr="001164DE">
              <w:rPr>
                <w:rFonts w:ascii="Times New Roman" w:hAnsi="Times New Roman"/>
                <w:sz w:val="28"/>
                <w:szCs w:val="28"/>
              </w:rPr>
              <w:t>a xóa tạp chí giấy</w:t>
            </w:r>
          </w:p>
        </w:tc>
      </w:tr>
      <w:tr w:rsidR="003E5211" w:rsidRPr="001164DE" w14:paraId="080B791C" w14:textId="77777777" w:rsidTr="003E5211">
        <w:tc>
          <w:tcPr>
            <w:tcW w:w="916" w:type="dxa"/>
          </w:tcPr>
          <w:p w14:paraId="032F0DE6" w14:textId="77777777" w:rsidR="003E5211" w:rsidRPr="001164DE" w:rsidRDefault="003E5211" w:rsidP="002B7031">
            <w:pPr>
              <w:spacing w:line="312" w:lineRule="auto"/>
              <w:jc w:val="center"/>
              <w:rPr>
                <w:rFonts w:ascii="Times New Roman" w:hAnsi="Times New Roman"/>
                <w:sz w:val="28"/>
                <w:szCs w:val="28"/>
              </w:rPr>
            </w:pPr>
            <w:r w:rsidRPr="001164DE">
              <w:rPr>
                <w:rFonts w:ascii="Times New Roman" w:hAnsi="Times New Roman"/>
                <w:sz w:val="28"/>
                <w:szCs w:val="28"/>
              </w:rPr>
              <w:t>6</w:t>
            </w:r>
          </w:p>
        </w:tc>
        <w:tc>
          <w:tcPr>
            <w:tcW w:w="3309" w:type="dxa"/>
          </w:tcPr>
          <w:p w14:paraId="3F34D86B" w14:textId="77777777" w:rsidR="003E5211" w:rsidRPr="001164DE" w:rsidRDefault="003E5211" w:rsidP="002B7031">
            <w:pPr>
              <w:spacing w:line="312" w:lineRule="auto"/>
              <w:rPr>
                <w:rFonts w:ascii="Times New Roman" w:hAnsi="Times New Roman"/>
                <w:sz w:val="28"/>
                <w:szCs w:val="28"/>
              </w:rPr>
            </w:pPr>
            <w:r w:rsidRPr="001164DE">
              <w:rPr>
                <w:rFonts w:ascii="Times New Roman" w:hAnsi="Times New Roman"/>
                <w:sz w:val="28"/>
                <w:szCs w:val="28"/>
              </w:rPr>
              <w:t>Quản lý chủ đề giao lưu trực tuyến</w:t>
            </w:r>
          </w:p>
        </w:tc>
        <w:tc>
          <w:tcPr>
            <w:tcW w:w="5130" w:type="dxa"/>
          </w:tcPr>
          <w:p w14:paraId="695F4CA0" w14:textId="746D1222" w:rsidR="003E5211" w:rsidRPr="001164DE" w:rsidRDefault="003E5211" w:rsidP="00122797">
            <w:pPr>
              <w:spacing w:line="312" w:lineRule="auto"/>
              <w:jc w:val="both"/>
              <w:rPr>
                <w:rFonts w:ascii="Times New Roman" w:hAnsi="Times New Roman"/>
                <w:sz w:val="28"/>
                <w:szCs w:val="28"/>
              </w:rPr>
            </w:pPr>
            <w:r w:rsidRPr="001164DE">
              <w:rPr>
                <w:rFonts w:ascii="Times New Roman" w:hAnsi="Times New Roman"/>
                <w:sz w:val="28"/>
                <w:szCs w:val="28"/>
              </w:rPr>
              <w:t xml:space="preserve">Cho phép NSD </w:t>
            </w:r>
            <w:r w:rsidR="00474C33" w:rsidRPr="001164DE">
              <w:rPr>
                <w:rFonts w:ascii="Times New Roman" w:hAnsi="Times New Roman"/>
                <w:sz w:val="28"/>
                <w:szCs w:val="28"/>
              </w:rPr>
              <w:t>sắp xếp thứ tự ưu tiên, thêm câu trả lời cho câu hỏi giao lưu trực tuyến</w:t>
            </w:r>
          </w:p>
        </w:tc>
      </w:tr>
      <w:tr w:rsidR="003E5211" w:rsidRPr="001164DE" w14:paraId="16BDBB5F" w14:textId="77777777" w:rsidTr="003E5211">
        <w:tc>
          <w:tcPr>
            <w:tcW w:w="916" w:type="dxa"/>
          </w:tcPr>
          <w:p w14:paraId="3B31D8A0" w14:textId="77777777" w:rsidR="003E5211" w:rsidRPr="001164DE" w:rsidRDefault="003E5211" w:rsidP="002B7031">
            <w:pPr>
              <w:spacing w:line="312" w:lineRule="auto"/>
              <w:jc w:val="center"/>
              <w:rPr>
                <w:rFonts w:ascii="Times New Roman" w:hAnsi="Times New Roman"/>
                <w:sz w:val="28"/>
                <w:szCs w:val="28"/>
              </w:rPr>
            </w:pPr>
            <w:r w:rsidRPr="001164DE">
              <w:rPr>
                <w:rFonts w:ascii="Times New Roman" w:hAnsi="Times New Roman"/>
                <w:sz w:val="28"/>
                <w:szCs w:val="28"/>
              </w:rPr>
              <w:t>7</w:t>
            </w:r>
          </w:p>
        </w:tc>
        <w:tc>
          <w:tcPr>
            <w:tcW w:w="3309" w:type="dxa"/>
          </w:tcPr>
          <w:p w14:paraId="02504779" w14:textId="25A9B04D" w:rsidR="003E5211" w:rsidRPr="001164DE" w:rsidRDefault="003E5211" w:rsidP="002B7031">
            <w:pPr>
              <w:spacing w:line="312" w:lineRule="auto"/>
              <w:rPr>
                <w:rFonts w:ascii="Times New Roman" w:hAnsi="Times New Roman"/>
                <w:sz w:val="28"/>
                <w:szCs w:val="28"/>
              </w:rPr>
            </w:pPr>
            <w:r w:rsidRPr="001164DE">
              <w:rPr>
                <w:rFonts w:ascii="Times New Roman" w:hAnsi="Times New Roman"/>
                <w:sz w:val="28"/>
                <w:szCs w:val="28"/>
              </w:rPr>
              <w:t>Quả</w:t>
            </w:r>
            <w:r w:rsidR="00474C33" w:rsidRPr="001164DE">
              <w:rPr>
                <w:rFonts w:ascii="Times New Roman" w:hAnsi="Times New Roman"/>
                <w:sz w:val="28"/>
                <w:szCs w:val="28"/>
              </w:rPr>
              <w:t>n lý</w:t>
            </w:r>
            <w:r w:rsidRPr="001164DE">
              <w:rPr>
                <w:rFonts w:ascii="Times New Roman" w:hAnsi="Times New Roman"/>
                <w:sz w:val="28"/>
                <w:szCs w:val="28"/>
              </w:rPr>
              <w:t xml:space="preserve"> giao lưu trực tuyến</w:t>
            </w:r>
          </w:p>
        </w:tc>
        <w:tc>
          <w:tcPr>
            <w:tcW w:w="5130" w:type="dxa"/>
          </w:tcPr>
          <w:p w14:paraId="5CD29C29" w14:textId="5A61F010" w:rsidR="003E5211" w:rsidRPr="001164DE" w:rsidRDefault="003E5211" w:rsidP="00122797">
            <w:pPr>
              <w:spacing w:line="312" w:lineRule="auto"/>
              <w:jc w:val="both"/>
              <w:rPr>
                <w:rFonts w:ascii="Times New Roman" w:hAnsi="Times New Roman"/>
                <w:sz w:val="28"/>
                <w:szCs w:val="28"/>
              </w:rPr>
            </w:pPr>
            <w:r w:rsidRPr="001164DE">
              <w:rPr>
                <w:rFonts w:ascii="Times New Roman" w:hAnsi="Times New Roman"/>
                <w:sz w:val="28"/>
                <w:szCs w:val="28"/>
              </w:rPr>
              <w:t>Cho phép NSD xem</w:t>
            </w:r>
            <w:r w:rsidR="00474C33" w:rsidRPr="001164DE">
              <w:rPr>
                <w:rFonts w:ascii="Times New Roman" w:hAnsi="Times New Roman"/>
                <w:sz w:val="28"/>
                <w:szCs w:val="28"/>
              </w:rPr>
              <w:t xml:space="preserve">, </w:t>
            </w:r>
            <w:r w:rsidRPr="001164DE">
              <w:rPr>
                <w:rFonts w:ascii="Times New Roman" w:hAnsi="Times New Roman"/>
                <w:sz w:val="28"/>
                <w:szCs w:val="28"/>
              </w:rPr>
              <w:t>sắp xếp thứ tự ưu tiên, thêm câu trả lời</w:t>
            </w:r>
            <w:r w:rsidR="00474C33" w:rsidRPr="001164DE">
              <w:rPr>
                <w:rFonts w:ascii="Times New Roman" w:hAnsi="Times New Roman"/>
                <w:sz w:val="28"/>
                <w:szCs w:val="28"/>
              </w:rPr>
              <w:t xml:space="preserve"> cho </w:t>
            </w:r>
            <w:r w:rsidRPr="001164DE">
              <w:rPr>
                <w:rFonts w:ascii="Times New Roman" w:hAnsi="Times New Roman"/>
                <w:sz w:val="28"/>
                <w:szCs w:val="28"/>
              </w:rPr>
              <w:t xml:space="preserve">câu hỏi giao lưu trực tuyến </w:t>
            </w:r>
          </w:p>
        </w:tc>
      </w:tr>
      <w:tr w:rsidR="003E5211" w:rsidRPr="001164DE" w14:paraId="0A5D485A" w14:textId="77777777" w:rsidTr="003E5211">
        <w:tc>
          <w:tcPr>
            <w:tcW w:w="916" w:type="dxa"/>
          </w:tcPr>
          <w:p w14:paraId="07C9FA44" w14:textId="77777777" w:rsidR="003E5211" w:rsidRPr="001164DE" w:rsidRDefault="003E5211" w:rsidP="002B7031">
            <w:pPr>
              <w:spacing w:line="312" w:lineRule="auto"/>
              <w:jc w:val="center"/>
              <w:rPr>
                <w:rFonts w:ascii="Times New Roman" w:hAnsi="Times New Roman"/>
                <w:sz w:val="28"/>
                <w:szCs w:val="28"/>
              </w:rPr>
            </w:pPr>
            <w:r w:rsidRPr="001164DE">
              <w:rPr>
                <w:rFonts w:ascii="Times New Roman" w:hAnsi="Times New Roman"/>
                <w:sz w:val="28"/>
                <w:szCs w:val="28"/>
              </w:rPr>
              <w:t>8</w:t>
            </w:r>
          </w:p>
        </w:tc>
        <w:tc>
          <w:tcPr>
            <w:tcW w:w="3309" w:type="dxa"/>
          </w:tcPr>
          <w:p w14:paraId="6A92B281" w14:textId="77777777" w:rsidR="003E5211" w:rsidRPr="001164DE" w:rsidRDefault="003E5211" w:rsidP="002B7031">
            <w:pPr>
              <w:spacing w:line="312" w:lineRule="auto"/>
              <w:rPr>
                <w:rFonts w:ascii="Times New Roman" w:hAnsi="Times New Roman"/>
                <w:sz w:val="28"/>
                <w:szCs w:val="28"/>
              </w:rPr>
            </w:pPr>
            <w:r w:rsidRPr="001164DE">
              <w:rPr>
                <w:rFonts w:ascii="Times New Roman" w:hAnsi="Times New Roman"/>
                <w:sz w:val="28"/>
                <w:szCs w:val="28"/>
              </w:rPr>
              <w:t>Quản lý bình luận tin bài</w:t>
            </w:r>
          </w:p>
        </w:tc>
        <w:tc>
          <w:tcPr>
            <w:tcW w:w="5130" w:type="dxa"/>
          </w:tcPr>
          <w:p w14:paraId="18D6FAB9" w14:textId="77777777" w:rsidR="003E5211" w:rsidRPr="001164DE" w:rsidRDefault="003E5211" w:rsidP="00122797">
            <w:pPr>
              <w:spacing w:line="312" w:lineRule="auto"/>
              <w:jc w:val="both"/>
              <w:rPr>
                <w:rFonts w:ascii="Times New Roman" w:hAnsi="Times New Roman"/>
                <w:sz w:val="28"/>
                <w:szCs w:val="28"/>
              </w:rPr>
            </w:pPr>
            <w:r w:rsidRPr="001164DE">
              <w:rPr>
                <w:rFonts w:ascii="Times New Roman" w:hAnsi="Times New Roman"/>
                <w:sz w:val="28"/>
                <w:szCs w:val="28"/>
              </w:rPr>
              <w:t>Cho phép NSD xem, sửa, xóa, duyệt, từ chối duyệt nội dung bình luận tin bài</w:t>
            </w:r>
          </w:p>
        </w:tc>
      </w:tr>
      <w:tr w:rsidR="003E5211" w:rsidRPr="001164DE" w14:paraId="115E532D" w14:textId="77777777" w:rsidTr="003E5211">
        <w:tc>
          <w:tcPr>
            <w:tcW w:w="9355" w:type="dxa"/>
            <w:gridSpan w:val="3"/>
          </w:tcPr>
          <w:p w14:paraId="37AD6090" w14:textId="77777777" w:rsidR="003E5211" w:rsidRPr="001164DE" w:rsidRDefault="003E5211" w:rsidP="00122797">
            <w:pPr>
              <w:spacing w:line="312" w:lineRule="auto"/>
              <w:jc w:val="both"/>
              <w:rPr>
                <w:rFonts w:ascii="Times New Roman" w:hAnsi="Times New Roman"/>
                <w:b/>
                <w:i/>
                <w:sz w:val="28"/>
                <w:szCs w:val="28"/>
              </w:rPr>
            </w:pPr>
            <w:r w:rsidRPr="001164DE">
              <w:rPr>
                <w:rFonts w:ascii="Times New Roman" w:hAnsi="Times New Roman"/>
                <w:b/>
                <w:i/>
                <w:sz w:val="28"/>
                <w:szCs w:val="28"/>
              </w:rPr>
              <w:t>C. Nhóm chức năng quản trị hệ thống</w:t>
            </w:r>
          </w:p>
        </w:tc>
      </w:tr>
      <w:tr w:rsidR="003E5211" w:rsidRPr="001164DE" w14:paraId="7C3C2B42" w14:textId="77777777" w:rsidTr="003E5211">
        <w:tc>
          <w:tcPr>
            <w:tcW w:w="916" w:type="dxa"/>
          </w:tcPr>
          <w:p w14:paraId="6AA9972C" w14:textId="77777777" w:rsidR="003E5211" w:rsidRPr="001164DE" w:rsidRDefault="003E5211" w:rsidP="002B7031">
            <w:pPr>
              <w:spacing w:line="312" w:lineRule="auto"/>
              <w:jc w:val="center"/>
              <w:rPr>
                <w:rFonts w:ascii="Times New Roman" w:hAnsi="Times New Roman"/>
                <w:sz w:val="28"/>
                <w:szCs w:val="28"/>
              </w:rPr>
            </w:pPr>
            <w:r w:rsidRPr="001164DE">
              <w:rPr>
                <w:rFonts w:ascii="Times New Roman" w:hAnsi="Times New Roman"/>
                <w:sz w:val="28"/>
                <w:szCs w:val="28"/>
              </w:rPr>
              <w:t>1</w:t>
            </w:r>
          </w:p>
        </w:tc>
        <w:tc>
          <w:tcPr>
            <w:tcW w:w="3309" w:type="dxa"/>
          </w:tcPr>
          <w:p w14:paraId="07196B2C" w14:textId="77777777" w:rsidR="003E5211" w:rsidRPr="001164DE" w:rsidRDefault="003E5211" w:rsidP="002B7031">
            <w:pPr>
              <w:spacing w:line="312" w:lineRule="auto"/>
              <w:rPr>
                <w:rFonts w:ascii="Times New Roman" w:hAnsi="Times New Roman"/>
                <w:sz w:val="28"/>
                <w:szCs w:val="28"/>
              </w:rPr>
            </w:pPr>
            <w:r w:rsidRPr="001164DE">
              <w:rPr>
                <w:rFonts w:ascii="Times New Roman" w:hAnsi="Times New Roman"/>
                <w:sz w:val="28"/>
                <w:szCs w:val="28"/>
              </w:rPr>
              <w:t>Quản lý BTV/PV/CTV</w:t>
            </w:r>
          </w:p>
        </w:tc>
        <w:tc>
          <w:tcPr>
            <w:tcW w:w="5130" w:type="dxa"/>
          </w:tcPr>
          <w:p w14:paraId="753137F2" w14:textId="72012615" w:rsidR="003E5211" w:rsidRPr="001164DE" w:rsidRDefault="00A02E73" w:rsidP="00122797">
            <w:pPr>
              <w:spacing w:line="312" w:lineRule="auto"/>
              <w:jc w:val="both"/>
              <w:rPr>
                <w:rFonts w:ascii="Times New Roman" w:hAnsi="Times New Roman"/>
                <w:sz w:val="28"/>
                <w:szCs w:val="28"/>
              </w:rPr>
            </w:pPr>
            <w:r w:rsidRPr="001164DE">
              <w:rPr>
                <w:rFonts w:ascii="Times New Roman" w:hAnsi="Times New Roman"/>
                <w:sz w:val="28"/>
                <w:szCs w:val="28"/>
              </w:rPr>
              <w:t>Cho phép NSD thêm mới, sửa, xóa banner menu</w:t>
            </w:r>
          </w:p>
        </w:tc>
      </w:tr>
      <w:tr w:rsidR="003E5211" w:rsidRPr="001164DE" w14:paraId="51A7FFDE" w14:textId="77777777" w:rsidTr="003E5211">
        <w:tc>
          <w:tcPr>
            <w:tcW w:w="916" w:type="dxa"/>
          </w:tcPr>
          <w:p w14:paraId="42932883" w14:textId="3BB27E35" w:rsidR="00474C33" w:rsidRPr="001164DE" w:rsidRDefault="00474C33" w:rsidP="00BE4BBF">
            <w:pPr>
              <w:spacing w:line="312" w:lineRule="auto"/>
              <w:jc w:val="center"/>
              <w:rPr>
                <w:rFonts w:ascii="Times New Roman" w:hAnsi="Times New Roman"/>
                <w:sz w:val="28"/>
                <w:szCs w:val="28"/>
              </w:rPr>
            </w:pPr>
            <w:r w:rsidRPr="001164DE">
              <w:rPr>
                <w:rFonts w:ascii="Times New Roman" w:hAnsi="Times New Roman"/>
                <w:sz w:val="28"/>
                <w:szCs w:val="28"/>
              </w:rPr>
              <w:t>2</w:t>
            </w:r>
          </w:p>
        </w:tc>
        <w:tc>
          <w:tcPr>
            <w:tcW w:w="3309" w:type="dxa"/>
          </w:tcPr>
          <w:p w14:paraId="2286066E" w14:textId="77777777" w:rsidR="003E5211" w:rsidRPr="001164DE" w:rsidRDefault="003E5211" w:rsidP="002B7031">
            <w:pPr>
              <w:spacing w:line="312" w:lineRule="auto"/>
              <w:rPr>
                <w:rFonts w:ascii="Times New Roman" w:hAnsi="Times New Roman"/>
                <w:sz w:val="28"/>
                <w:szCs w:val="28"/>
              </w:rPr>
            </w:pPr>
            <w:r w:rsidRPr="001164DE">
              <w:rPr>
                <w:rFonts w:ascii="Times New Roman" w:hAnsi="Times New Roman"/>
                <w:sz w:val="28"/>
                <w:szCs w:val="28"/>
              </w:rPr>
              <w:t>Quản lý giao diện hiển thị</w:t>
            </w:r>
          </w:p>
        </w:tc>
        <w:tc>
          <w:tcPr>
            <w:tcW w:w="5130" w:type="dxa"/>
          </w:tcPr>
          <w:p w14:paraId="233AB281" w14:textId="77777777" w:rsidR="00A02E73" w:rsidRPr="001164DE" w:rsidRDefault="00A02E73" w:rsidP="00122797">
            <w:pPr>
              <w:spacing w:line="312" w:lineRule="auto"/>
              <w:jc w:val="both"/>
              <w:rPr>
                <w:rFonts w:ascii="Times New Roman" w:hAnsi="Times New Roman"/>
                <w:sz w:val="28"/>
                <w:szCs w:val="28"/>
              </w:rPr>
            </w:pPr>
            <w:r w:rsidRPr="001164DE">
              <w:rPr>
                <w:rFonts w:ascii="Times New Roman" w:hAnsi="Times New Roman"/>
                <w:sz w:val="28"/>
                <w:szCs w:val="28"/>
              </w:rPr>
              <w:t>Cho phép NSD nhập tệp tin dữ liệu tin bài, tra cứu kết quả chuyển đổi dữ liệu tin bài</w:t>
            </w:r>
          </w:p>
          <w:p w14:paraId="0AB15F77" w14:textId="1DDEB796" w:rsidR="003E5211" w:rsidRPr="001164DE" w:rsidRDefault="00A02E73" w:rsidP="00122797">
            <w:pPr>
              <w:spacing w:line="312" w:lineRule="auto"/>
              <w:jc w:val="both"/>
              <w:rPr>
                <w:rFonts w:ascii="Times New Roman" w:hAnsi="Times New Roman"/>
                <w:sz w:val="28"/>
                <w:szCs w:val="28"/>
              </w:rPr>
            </w:pPr>
            <w:r w:rsidRPr="001164DE">
              <w:rPr>
                <w:rFonts w:ascii="Times New Roman" w:hAnsi="Times New Roman"/>
                <w:sz w:val="28"/>
                <w:szCs w:val="28"/>
              </w:rPr>
              <w:t>Hệ thống chuyển đổi dữ liệu tin bài theo cấu trúc định dạng chuẩn</w:t>
            </w:r>
          </w:p>
        </w:tc>
      </w:tr>
      <w:tr w:rsidR="003E5211" w:rsidRPr="001164DE" w14:paraId="1916C42B" w14:textId="77777777" w:rsidTr="003E5211">
        <w:tc>
          <w:tcPr>
            <w:tcW w:w="916" w:type="dxa"/>
          </w:tcPr>
          <w:p w14:paraId="350FC4DC" w14:textId="7EAADAC8" w:rsidR="003E5211" w:rsidRPr="001164DE" w:rsidRDefault="00474C33" w:rsidP="002B7031">
            <w:pPr>
              <w:spacing w:line="312" w:lineRule="auto"/>
              <w:jc w:val="center"/>
              <w:rPr>
                <w:rFonts w:ascii="Times New Roman" w:hAnsi="Times New Roman"/>
                <w:sz w:val="28"/>
                <w:szCs w:val="28"/>
              </w:rPr>
            </w:pPr>
            <w:r w:rsidRPr="001164DE">
              <w:rPr>
                <w:rFonts w:ascii="Times New Roman" w:hAnsi="Times New Roman"/>
                <w:sz w:val="28"/>
                <w:szCs w:val="28"/>
              </w:rPr>
              <w:t>3</w:t>
            </w:r>
          </w:p>
        </w:tc>
        <w:tc>
          <w:tcPr>
            <w:tcW w:w="3309" w:type="dxa"/>
          </w:tcPr>
          <w:p w14:paraId="39000443" w14:textId="77777777" w:rsidR="003E5211" w:rsidRPr="001164DE" w:rsidRDefault="003E5211" w:rsidP="002B7031">
            <w:pPr>
              <w:spacing w:line="312" w:lineRule="auto"/>
              <w:rPr>
                <w:rFonts w:ascii="Times New Roman" w:hAnsi="Times New Roman"/>
                <w:sz w:val="28"/>
                <w:szCs w:val="28"/>
              </w:rPr>
            </w:pPr>
            <w:r w:rsidRPr="001164DE">
              <w:rPr>
                <w:rFonts w:ascii="Times New Roman" w:hAnsi="Times New Roman"/>
                <w:sz w:val="28"/>
                <w:szCs w:val="28"/>
              </w:rPr>
              <w:t>Quản lý lịch sử hoạt động</w:t>
            </w:r>
          </w:p>
        </w:tc>
        <w:tc>
          <w:tcPr>
            <w:tcW w:w="5130" w:type="dxa"/>
          </w:tcPr>
          <w:p w14:paraId="50B05E19" w14:textId="77777777" w:rsidR="003E5211" w:rsidRPr="001164DE" w:rsidRDefault="003E5211" w:rsidP="00122797">
            <w:pPr>
              <w:spacing w:line="312" w:lineRule="auto"/>
              <w:jc w:val="both"/>
              <w:rPr>
                <w:rFonts w:ascii="Times New Roman" w:hAnsi="Times New Roman"/>
                <w:sz w:val="28"/>
                <w:szCs w:val="28"/>
              </w:rPr>
            </w:pPr>
            <w:r w:rsidRPr="001164DE">
              <w:rPr>
                <w:rFonts w:ascii="Times New Roman" w:hAnsi="Times New Roman"/>
                <w:sz w:val="28"/>
                <w:szCs w:val="28"/>
              </w:rPr>
              <w:t>Cho phép NSD tra cứu lịch sử hoạt động người dùng</w:t>
            </w:r>
          </w:p>
        </w:tc>
      </w:tr>
      <w:tr w:rsidR="003E5211" w:rsidRPr="001164DE" w14:paraId="06320534" w14:textId="77777777" w:rsidTr="003E5211">
        <w:tc>
          <w:tcPr>
            <w:tcW w:w="916" w:type="dxa"/>
          </w:tcPr>
          <w:p w14:paraId="19706C5B" w14:textId="4A8846FD" w:rsidR="003E5211" w:rsidRPr="001164DE" w:rsidRDefault="00474C33" w:rsidP="002B7031">
            <w:pPr>
              <w:spacing w:line="312" w:lineRule="auto"/>
              <w:jc w:val="center"/>
              <w:rPr>
                <w:rFonts w:ascii="Times New Roman" w:hAnsi="Times New Roman"/>
                <w:sz w:val="28"/>
                <w:szCs w:val="28"/>
              </w:rPr>
            </w:pPr>
            <w:r w:rsidRPr="001164DE">
              <w:rPr>
                <w:rFonts w:ascii="Times New Roman" w:hAnsi="Times New Roman"/>
                <w:sz w:val="28"/>
                <w:szCs w:val="28"/>
              </w:rPr>
              <w:lastRenderedPageBreak/>
              <w:t>4</w:t>
            </w:r>
          </w:p>
        </w:tc>
        <w:tc>
          <w:tcPr>
            <w:tcW w:w="3309" w:type="dxa"/>
          </w:tcPr>
          <w:p w14:paraId="08F9A485" w14:textId="77777777" w:rsidR="003E5211" w:rsidRPr="001164DE" w:rsidRDefault="003E5211" w:rsidP="002B7031">
            <w:pPr>
              <w:spacing w:line="312" w:lineRule="auto"/>
              <w:rPr>
                <w:rFonts w:ascii="Times New Roman" w:hAnsi="Times New Roman"/>
                <w:sz w:val="28"/>
                <w:szCs w:val="28"/>
              </w:rPr>
            </w:pPr>
            <w:r w:rsidRPr="001164DE">
              <w:rPr>
                <w:rFonts w:ascii="Times New Roman" w:hAnsi="Times New Roman"/>
                <w:sz w:val="28"/>
                <w:szCs w:val="28"/>
              </w:rPr>
              <w:t>Quản lý danh mục nhuận bút</w:t>
            </w:r>
          </w:p>
        </w:tc>
        <w:tc>
          <w:tcPr>
            <w:tcW w:w="5130" w:type="dxa"/>
          </w:tcPr>
          <w:p w14:paraId="6C294467" w14:textId="77777777" w:rsidR="003E5211" w:rsidRPr="001164DE" w:rsidRDefault="003E5211" w:rsidP="00122797">
            <w:pPr>
              <w:spacing w:line="312" w:lineRule="auto"/>
              <w:jc w:val="both"/>
              <w:rPr>
                <w:rFonts w:ascii="Times New Roman" w:hAnsi="Times New Roman"/>
                <w:sz w:val="28"/>
                <w:szCs w:val="28"/>
              </w:rPr>
            </w:pPr>
            <w:r w:rsidRPr="001164DE">
              <w:rPr>
                <w:rFonts w:ascii="Times New Roman" w:hAnsi="Times New Roman"/>
                <w:sz w:val="28"/>
                <w:szCs w:val="28"/>
              </w:rPr>
              <w:t>Cho phép NSD thêm mới, sửa, xóa thông tin danh mục nhuận bút</w:t>
            </w:r>
          </w:p>
        </w:tc>
      </w:tr>
      <w:tr w:rsidR="003E5211" w:rsidRPr="001164DE" w14:paraId="197AB450" w14:textId="77777777" w:rsidTr="003E5211">
        <w:tc>
          <w:tcPr>
            <w:tcW w:w="9355" w:type="dxa"/>
            <w:gridSpan w:val="3"/>
          </w:tcPr>
          <w:p w14:paraId="4C7E0460" w14:textId="77777777" w:rsidR="003E5211" w:rsidRPr="001164DE" w:rsidRDefault="003E5211" w:rsidP="00122797">
            <w:pPr>
              <w:spacing w:line="312" w:lineRule="auto"/>
              <w:jc w:val="both"/>
              <w:rPr>
                <w:rFonts w:ascii="Times New Roman" w:hAnsi="Times New Roman"/>
                <w:b/>
                <w:i/>
                <w:sz w:val="28"/>
                <w:szCs w:val="28"/>
              </w:rPr>
            </w:pPr>
            <w:r w:rsidRPr="001164DE">
              <w:rPr>
                <w:rFonts w:ascii="Times New Roman" w:hAnsi="Times New Roman"/>
                <w:b/>
                <w:i/>
                <w:sz w:val="28"/>
                <w:szCs w:val="28"/>
              </w:rPr>
              <w:t>D. Nhóm chức năng khác</w:t>
            </w:r>
          </w:p>
        </w:tc>
      </w:tr>
      <w:tr w:rsidR="003E5211" w:rsidRPr="001164DE" w14:paraId="232096D0" w14:textId="77777777" w:rsidTr="003E5211">
        <w:tc>
          <w:tcPr>
            <w:tcW w:w="916" w:type="dxa"/>
          </w:tcPr>
          <w:p w14:paraId="136427F3" w14:textId="77777777" w:rsidR="003E5211" w:rsidRPr="001164DE" w:rsidRDefault="003E5211" w:rsidP="002B7031">
            <w:pPr>
              <w:spacing w:line="312" w:lineRule="auto"/>
              <w:jc w:val="center"/>
              <w:rPr>
                <w:rFonts w:ascii="Times New Roman" w:hAnsi="Times New Roman"/>
                <w:sz w:val="28"/>
                <w:szCs w:val="28"/>
              </w:rPr>
            </w:pPr>
            <w:r w:rsidRPr="001164DE">
              <w:rPr>
                <w:rFonts w:ascii="Times New Roman" w:hAnsi="Times New Roman"/>
                <w:sz w:val="28"/>
                <w:szCs w:val="28"/>
              </w:rPr>
              <w:t>1</w:t>
            </w:r>
          </w:p>
        </w:tc>
        <w:tc>
          <w:tcPr>
            <w:tcW w:w="3309" w:type="dxa"/>
          </w:tcPr>
          <w:p w14:paraId="045D4250" w14:textId="77777777" w:rsidR="003E5211" w:rsidRPr="001164DE" w:rsidRDefault="003E5211" w:rsidP="002B7031">
            <w:pPr>
              <w:spacing w:line="312" w:lineRule="auto"/>
              <w:rPr>
                <w:rFonts w:ascii="Times New Roman" w:hAnsi="Times New Roman"/>
                <w:sz w:val="28"/>
                <w:szCs w:val="28"/>
              </w:rPr>
            </w:pPr>
            <w:r w:rsidRPr="001164DE">
              <w:rPr>
                <w:rFonts w:ascii="Times New Roman" w:hAnsi="Times New Roman"/>
                <w:sz w:val="28"/>
                <w:szCs w:val="28"/>
              </w:rPr>
              <w:t>Thống kê tin bài</w:t>
            </w:r>
          </w:p>
        </w:tc>
        <w:tc>
          <w:tcPr>
            <w:tcW w:w="5130" w:type="dxa"/>
          </w:tcPr>
          <w:p w14:paraId="08C5B0E9" w14:textId="77777777" w:rsidR="003E5211" w:rsidRPr="001164DE" w:rsidRDefault="003E5211" w:rsidP="00122797">
            <w:pPr>
              <w:spacing w:line="312" w:lineRule="auto"/>
              <w:jc w:val="both"/>
              <w:rPr>
                <w:rFonts w:ascii="Times New Roman" w:hAnsi="Times New Roman"/>
                <w:sz w:val="28"/>
                <w:szCs w:val="28"/>
              </w:rPr>
            </w:pPr>
            <w:r w:rsidRPr="001164DE">
              <w:rPr>
                <w:rFonts w:ascii="Times New Roman" w:hAnsi="Times New Roman"/>
                <w:sz w:val="28"/>
                <w:szCs w:val="28"/>
              </w:rPr>
              <w:t>Cho phép NSD thống kê tin bài theo nhiều tiêu chí khác nhau, thống kê tin bài được nhiều người truy cập nhất</w:t>
            </w:r>
          </w:p>
        </w:tc>
      </w:tr>
      <w:tr w:rsidR="003E5211" w:rsidRPr="001164DE" w14:paraId="235865D0" w14:textId="77777777" w:rsidTr="003E5211">
        <w:tc>
          <w:tcPr>
            <w:tcW w:w="916" w:type="dxa"/>
          </w:tcPr>
          <w:p w14:paraId="34467DEF" w14:textId="77777777" w:rsidR="003E5211" w:rsidRPr="001164DE" w:rsidRDefault="003E5211" w:rsidP="002B7031">
            <w:pPr>
              <w:spacing w:line="312" w:lineRule="auto"/>
              <w:jc w:val="center"/>
              <w:rPr>
                <w:rFonts w:ascii="Times New Roman" w:hAnsi="Times New Roman"/>
                <w:sz w:val="28"/>
                <w:szCs w:val="28"/>
              </w:rPr>
            </w:pPr>
            <w:r w:rsidRPr="001164DE">
              <w:rPr>
                <w:rFonts w:ascii="Times New Roman" w:hAnsi="Times New Roman"/>
                <w:sz w:val="28"/>
                <w:szCs w:val="28"/>
              </w:rPr>
              <w:t>2</w:t>
            </w:r>
          </w:p>
        </w:tc>
        <w:tc>
          <w:tcPr>
            <w:tcW w:w="3309" w:type="dxa"/>
          </w:tcPr>
          <w:p w14:paraId="0F5A0189" w14:textId="77777777" w:rsidR="003E5211" w:rsidRPr="001164DE" w:rsidRDefault="003E5211" w:rsidP="002B7031">
            <w:pPr>
              <w:spacing w:line="312" w:lineRule="auto"/>
              <w:rPr>
                <w:rFonts w:ascii="Times New Roman" w:hAnsi="Times New Roman"/>
                <w:sz w:val="28"/>
                <w:szCs w:val="28"/>
              </w:rPr>
            </w:pPr>
            <w:r w:rsidRPr="001164DE">
              <w:rPr>
                <w:rFonts w:ascii="Times New Roman" w:hAnsi="Times New Roman"/>
                <w:sz w:val="28"/>
                <w:szCs w:val="28"/>
              </w:rPr>
              <w:t>Chấm nhuận bút</w:t>
            </w:r>
          </w:p>
        </w:tc>
        <w:tc>
          <w:tcPr>
            <w:tcW w:w="5130" w:type="dxa"/>
          </w:tcPr>
          <w:p w14:paraId="0AF991BB" w14:textId="77777777" w:rsidR="003E5211" w:rsidRPr="001164DE" w:rsidRDefault="003E5211" w:rsidP="00122797">
            <w:pPr>
              <w:spacing w:line="312" w:lineRule="auto"/>
              <w:jc w:val="both"/>
              <w:rPr>
                <w:rFonts w:ascii="Times New Roman" w:hAnsi="Times New Roman"/>
                <w:sz w:val="28"/>
                <w:szCs w:val="28"/>
              </w:rPr>
            </w:pPr>
            <w:r w:rsidRPr="001164DE">
              <w:rPr>
                <w:rFonts w:ascii="Times New Roman" w:hAnsi="Times New Roman"/>
                <w:sz w:val="28"/>
                <w:szCs w:val="28"/>
              </w:rPr>
              <w:t>Cho phép NSD tìm kiếm tin bài chưa được chấm nhuận bút, xem nhuận bút tin bài và chọn mức nhuận bút tin bài</w:t>
            </w:r>
          </w:p>
        </w:tc>
      </w:tr>
      <w:tr w:rsidR="003E5211" w:rsidRPr="001164DE" w14:paraId="314D6E78" w14:textId="77777777" w:rsidTr="003E5211">
        <w:tc>
          <w:tcPr>
            <w:tcW w:w="916" w:type="dxa"/>
          </w:tcPr>
          <w:p w14:paraId="11469CDB" w14:textId="77777777" w:rsidR="003E5211" w:rsidRPr="001164DE" w:rsidRDefault="003E5211" w:rsidP="002B7031">
            <w:pPr>
              <w:spacing w:line="312" w:lineRule="auto"/>
              <w:jc w:val="center"/>
              <w:rPr>
                <w:rFonts w:ascii="Times New Roman" w:hAnsi="Times New Roman"/>
                <w:sz w:val="28"/>
                <w:szCs w:val="28"/>
              </w:rPr>
            </w:pPr>
            <w:r w:rsidRPr="001164DE">
              <w:rPr>
                <w:rFonts w:ascii="Times New Roman" w:hAnsi="Times New Roman"/>
                <w:sz w:val="28"/>
                <w:szCs w:val="28"/>
              </w:rPr>
              <w:t>3</w:t>
            </w:r>
          </w:p>
        </w:tc>
        <w:tc>
          <w:tcPr>
            <w:tcW w:w="3309" w:type="dxa"/>
          </w:tcPr>
          <w:p w14:paraId="5CFC2B30" w14:textId="77777777" w:rsidR="003E5211" w:rsidRPr="001164DE" w:rsidRDefault="003E5211" w:rsidP="002B7031">
            <w:pPr>
              <w:spacing w:line="312" w:lineRule="auto"/>
              <w:rPr>
                <w:rFonts w:ascii="Times New Roman" w:hAnsi="Times New Roman"/>
                <w:sz w:val="28"/>
                <w:szCs w:val="28"/>
              </w:rPr>
            </w:pPr>
            <w:r w:rsidRPr="001164DE">
              <w:rPr>
                <w:rFonts w:ascii="Times New Roman" w:hAnsi="Times New Roman"/>
                <w:sz w:val="28"/>
                <w:szCs w:val="28"/>
              </w:rPr>
              <w:t>Thống kê nhuận bút</w:t>
            </w:r>
          </w:p>
        </w:tc>
        <w:tc>
          <w:tcPr>
            <w:tcW w:w="5130" w:type="dxa"/>
          </w:tcPr>
          <w:p w14:paraId="5111C207" w14:textId="77777777" w:rsidR="003E5211" w:rsidRPr="001164DE" w:rsidRDefault="003E5211" w:rsidP="00122797">
            <w:pPr>
              <w:spacing w:line="312" w:lineRule="auto"/>
              <w:jc w:val="both"/>
              <w:rPr>
                <w:rFonts w:ascii="Times New Roman" w:hAnsi="Times New Roman"/>
                <w:sz w:val="28"/>
                <w:szCs w:val="28"/>
              </w:rPr>
            </w:pPr>
            <w:r w:rsidRPr="001164DE">
              <w:rPr>
                <w:rFonts w:ascii="Times New Roman" w:hAnsi="Times New Roman"/>
                <w:sz w:val="28"/>
                <w:szCs w:val="28"/>
              </w:rPr>
              <w:t>Cho phép NSD xem bảng thống kê nhuận bút tin bài, in và xuất báo cáo</w:t>
            </w:r>
          </w:p>
        </w:tc>
      </w:tr>
      <w:tr w:rsidR="003E5211" w:rsidRPr="001164DE" w14:paraId="4DA5AD27" w14:textId="77777777" w:rsidTr="003E5211">
        <w:tc>
          <w:tcPr>
            <w:tcW w:w="916" w:type="dxa"/>
          </w:tcPr>
          <w:p w14:paraId="0293C8F7" w14:textId="77777777" w:rsidR="003E5211" w:rsidRPr="001164DE" w:rsidRDefault="003E5211" w:rsidP="002B7031">
            <w:pPr>
              <w:spacing w:line="312" w:lineRule="auto"/>
              <w:jc w:val="center"/>
              <w:rPr>
                <w:rFonts w:ascii="Times New Roman" w:hAnsi="Times New Roman"/>
                <w:sz w:val="28"/>
                <w:szCs w:val="28"/>
              </w:rPr>
            </w:pPr>
            <w:r w:rsidRPr="001164DE">
              <w:rPr>
                <w:rFonts w:ascii="Times New Roman" w:hAnsi="Times New Roman"/>
                <w:sz w:val="28"/>
                <w:szCs w:val="28"/>
              </w:rPr>
              <w:t>4</w:t>
            </w:r>
          </w:p>
        </w:tc>
        <w:tc>
          <w:tcPr>
            <w:tcW w:w="3309" w:type="dxa"/>
          </w:tcPr>
          <w:p w14:paraId="7A915743" w14:textId="77777777" w:rsidR="003E5211" w:rsidRPr="001164DE" w:rsidRDefault="003E5211" w:rsidP="002B7031">
            <w:pPr>
              <w:spacing w:line="312" w:lineRule="auto"/>
              <w:rPr>
                <w:rFonts w:ascii="Times New Roman" w:hAnsi="Times New Roman"/>
                <w:sz w:val="28"/>
                <w:szCs w:val="28"/>
              </w:rPr>
            </w:pPr>
            <w:r w:rsidRPr="001164DE">
              <w:rPr>
                <w:rFonts w:ascii="Times New Roman" w:hAnsi="Times New Roman"/>
                <w:sz w:val="28"/>
                <w:szCs w:val="28"/>
              </w:rPr>
              <w:t>Quản lý yêu cầu đặt mua sách báo/ Tạp chí</w:t>
            </w:r>
          </w:p>
        </w:tc>
        <w:tc>
          <w:tcPr>
            <w:tcW w:w="5130" w:type="dxa"/>
          </w:tcPr>
          <w:p w14:paraId="34CD93A3" w14:textId="77777777" w:rsidR="003E5211" w:rsidRPr="001164DE" w:rsidRDefault="003E5211" w:rsidP="00122797">
            <w:pPr>
              <w:spacing w:line="312" w:lineRule="auto"/>
              <w:jc w:val="both"/>
              <w:rPr>
                <w:rFonts w:ascii="Times New Roman" w:hAnsi="Times New Roman"/>
                <w:sz w:val="28"/>
                <w:szCs w:val="28"/>
              </w:rPr>
            </w:pPr>
            <w:r w:rsidRPr="001164DE">
              <w:rPr>
                <w:rFonts w:ascii="Times New Roman" w:hAnsi="Times New Roman"/>
                <w:sz w:val="28"/>
                <w:szCs w:val="28"/>
              </w:rPr>
              <w:t>Cho phép NSD thêm mới, sửa, xóa, duyệt, từ chối duyệt nội dung yêu cầu đặt mua sách báo/tạp chí</w:t>
            </w:r>
          </w:p>
        </w:tc>
      </w:tr>
      <w:tr w:rsidR="003E5211" w:rsidRPr="001164DE" w14:paraId="76D4F1B2" w14:textId="77777777" w:rsidTr="003E5211">
        <w:tc>
          <w:tcPr>
            <w:tcW w:w="916" w:type="dxa"/>
          </w:tcPr>
          <w:p w14:paraId="67F0A24F" w14:textId="77777777" w:rsidR="003E5211" w:rsidRPr="001164DE" w:rsidRDefault="003E5211" w:rsidP="002B7031">
            <w:pPr>
              <w:spacing w:line="312" w:lineRule="auto"/>
              <w:jc w:val="center"/>
              <w:rPr>
                <w:rFonts w:ascii="Times New Roman" w:hAnsi="Times New Roman"/>
                <w:sz w:val="28"/>
                <w:szCs w:val="28"/>
              </w:rPr>
            </w:pPr>
            <w:r w:rsidRPr="001164DE">
              <w:rPr>
                <w:rFonts w:ascii="Times New Roman" w:hAnsi="Times New Roman"/>
                <w:sz w:val="28"/>
                <w:szCs w:val="28"/>
              </w:rPr>
              <w:t>5</w:t>
            </w:r>
          </w:p>
        </w:tc>
        <w:tc>
          <w:tcPr>
            <w:tcW w:w="3309" w:type="dxa"/>
          </w:tcPr>
          <w:p w14:paraId="158F952E" w14:textId="77777777" w:rsidR="003E5211" w:rsidRPr="001164DE" w:rsidRDefault="003E5211" w:rsidP="002B7031">
            <w:pPr>
              <w:spacing w:line="312" w:lineRule="auto"/>
              <w:rPr>
                <w:rFonts w:ascii="Times New Roman" w:hAnsi="Times New Roman"/>
                <w:sz w:val="28"/>
                <w:szCs w:val="28"/>
              </w:rPr>
            </w:pPr>
            <w:r w:rsidRPr="001164DE">
              <w:rPr>
                <w:rFonts w:ascii="Times New Roman" w:hAnsi="Times New Roman"/>
                <w:sz w:val="28"/>
                <w:szCs w:val="28"/>
              </w:rPr>
              <w:t>Quản lý thông tin quảng cáo</w:t>
            </w:r>
          </w:p>
        </w:tc>
        <w:tc>
          <w:tcPr>
            <w:tcW w:w="5130" w:type="dxa"/>
          </w:tcPr>
          <w:p w14:paraId="405ACF71" w14:textId="240D24B2" w:rsidR="003E5211" w:rsidRPr="001164DE" w:rsidRDefault="003E5211" w:rsidP="00122797">
            <w:pPr>
              <w:spacing w:line="312" w:lineRule="auto"/>
              <w:jc w:val="both"/>
              <w:rPr>
                <w:rFonts w:ascii="Times New Roman" w:hAnsi="Times New Roman"/>
                <w:sz w:val="28"/>
                <w:szCs w:val="28"/>
              </w:rPr>
            </w:pPr>
            <w:r w:rsidRPr="001164DE">
              <w:rPr>
                <w:rFonts w:ascii="Times New Roman" w:hAnsi="Times New Roman"/>
                <w:sz w:val="28"/>
                <w:szCs w:val="28"/>
              </w:rPr>
              <w:t xml:space="preserve">Cho phép NSD </w:t>
            </w:r>
            <w:r w:rsidR="00421789" w:rsidRPr="001164DE">
              <w:rPr>
                <w:rFonts w:ascii="Times New Roman" w:hAnsi="Times New Roman"/>
                <w:sz w:val="28"/>
                <w:szCs w:val="28"/>
              </w:rPr>
              <w:t xml:space="preserve">Hủy </w:t>
            </w:r>
            <w:r w:rsidRPr="001164DE">
              <w:rPr>
                <w:rFonts w:ascii="Times New Roman" w:hAnsi="Times New Roman"/>
                <w:sz w:val="28"/>
                <w:szCs w:val="28"/>
              </w:rPr>
              <w:t>yêu cầu đặt quảng cáo; phê duyệt/thiết lập, gỡ thông tin hiển thị quảng cáo</w:t>
            </w:r>
          </w:p>
        </w:tc>
      </w:tr>
      <w:tr w:rsidR="003E5211" w:rsidRPr="001164DE" w14:paraId="72C1AC36" w14:textId="77777777" w:rsidTr="003E5211">
        <w:tc>
          <w:tcPr>
            <w:tcW w:w="916" w:type="dxa"/>
          </w:tcPr>
          <w:p w14:paraId="62493D16" w14:textId="77777777" w:rsidR="003E5211" w:rsidRPr="001164DE" w:rsidRDefault="003E5211" w:rsidP="002B7031">
            <w:pPr>
              <w:spacing w:line="312" w:lineRule="auto"/>
              <w:jc w:val="center"/>
              <w:rPr>
                <w:rFonts w:ascii="Times New Roman" w:hAnsi="Times New Roman"/>
                <w:sz w:val="28"/>
                <w:szCs w:val="28"/>
              </w:rPr>
            </w:pPr>
            <w:r w:rsidRPr="001164DE">
              <w:rPr>
                <w:rFonts w:ascii="Times New Roman" w:hAnsi="Times New Roman"/>
                <w:sz w:val="28"/>
                <w:szCs w:val="28"/>
              </w:rPr>
              <w:t>6</w:t>
            </w:r>
          </w:p>
        </w:tc>
        <w:tc>
          <w:tcPr>
            <w:tcW w:w="3309" w:type="dxa"/>
          </w:tcPr>
          <w:p w14:paraId="2EB965E9" w14:textId="77777777" w:rsidR="003E5211" w:rsidRPr="001164DE" w:rsidRDefault="003E5211" w:rsidP="002B7031">
            <w:pPr>
              <w:spacing w:line="312" w:lineRule="auto"/>
              <w:rPr>
                <w:rFonts w:ascii="Times New Roman" w:hAnsi="Times New Roman"/>
                <w:sz w:val="28"/>
                <w:szCs w:val="28"/>
              </w:rPr>
            </w:pPr>
            <w:r w:rsidRPr="001164DE">
              <w:rPr>
                <w:rFonts w:ascii="Times New Roman" w:hAnsi="Times New Roman"/>
                <w:sz w:val="28"/>
                <w:szCs w:val="28"/>
              </w:rPr>
              <w:t>Chuyển đổi dữ liệu tin tức, bài viết</w:t>
            </w:r>
          </w:p>
        </w:tc>
        <w:tc>
          <w:tcPr>
            <w:tcW w:w="5130" w:type="dxa"/>
          </w:tcPr>
          <w:p w14:paraId="19876B39" w14:textId="77777777" w:rsidR="003E5211" w:rsidRPr="001164DE" w:rsidRDefault="003E5211" w:rsidP="00122797">
            <w:pPr>
              <w:spacing w:line="312" w:lineRule="auto"/>
              <w:jc w:val="both"/>
              <w:rPr>
                <w:rFonts w:ascii="Times New Roman" w:hAnsi="Times New Roman"/>
                <w:sz w:val="28"/>
                <w:szCs w:val="28"/>
              </w:rPr>
            </w:pPr>
            <w:r w:rsidRPr="001164DE">
              <w:rPr>
                <w:rFonts w:ascii="Times New Roman" w:hAnsi="Times New Roman"/>
                <w:sz w:val="28"/>
                <w:szCs w:val="28"/>
              </w:rPr>
              <w:t>Cho phép NSD nhập tệp tin dữ liệu tin bài, tra cứu kết quả chuyển đổi dữ liệu tin bài</w:t>
            </w:r>
          </w:p>
          <w:p w14:paraId="7B29196F" w14:textId="77777777" w:rsidR="003E5211" w:rsidRPr="001164DE" w:rsidRDefault="003E5211" w:rsidP="00122797">
            <w:pPr>
              <w:spacing w:line="312" w:lineRule="auto"/>
              <w:jc w:val="both"/>
              <w:rPr>
                <w:rFonts w:ascii="Times New Roman" w:hAnsi="Times New Roman"/>
                <w:sz w:val="28"/>
                <w:szCs w:val="28"/>
              </w:rPr>
            </w:pPr>
            <w:r w:rsidRPr="001164DE">
              <w:rPr>
                <w:rFonts w:ascii="Times New Roman" w:hAnsi="Times New Roman"/>
                <w:sz w:val="28"/>
                <w:szCs w:val="28"/>
              </w:rPr>
              <w:t>Hệ thống chuyển đổi dữ liệu tin bài theo cấu trúc định dạng chuẩn</w:t>
            </w:r>
          </w:p>
        </w:tc>
      </w:tr>
      <w:tr w:rsidR="003E5211" w:rsidRPr="001164DE" w14:paraId="2319D63D" w14:textId="77777777" w:rsidTr="003E5211">
        <w:tc>
          <w:tcPr>
            <w:tcW w:w="916" w:type="dxa"/>
          </w:tcPr>
          <w:p w14:paraId="0AF87B3F" w14:textId="77777777" w:rsidR="003E5211" w:rsidRPr="001164DE" w:rsidRDefault="003E5211" w:rsidP="002B7031">
            <w:pPr>
              <w:spacing w:line="312" w:lineRule="auto"/>
              <w:jc w:val="center"/>
              <w:rPr>
                <w:rFonts w:ascii="Times New Roman" w:hAnsi="Times New Roman"/>
                <w:sz w:val="28"/>
                <w:szCs w:val="28"/>
              </w:rPr>
            </w:pPr>
            <w:r w:rsidRPr="001164DE">
              <w:rPr>
                <w:rFonts w:ascii="Times New Roman" w:hAnsi="Times New Roman"/>
                <w:sz w:val="28"/>
                <w:szCs w:val="28"/>
              </w:rPr>
              <w:t>7</w:t>
            </w:r>
          </w:p>
        </w:tc>
        <w:tc>
          <w:tcPr>
            <w:tcW w:w="3309" w:type="dxa"/>
          </w:tcPr>
          <w:p w14:paraId="799CDB74" w14:textId="77777777" w:rsidR="003E5211" w:rsidRPr="001164DE" w:rsidRDefault="003E5211" w:rsidP="002B7031">
            <w:pPr>
              <w:spacing w:line="312" w:lineRule="auto"/>
              <w:rPr>
                <w:rFonts w:ascii="Times New Roman" w:hAnsi="Times New Roman"/>
                <w:sz w:val="28"/>
                <w:szCs w:val="28"/>
              </w:rPr>
            </w:pPr>
            <w:r w:rsidRPr="001164DE">
              <w:rPr>
                <w:rFonts w:ascii="Times New Roman" w:hAnsi="Times New Roman"/>
                <w:sz w:val="28"/>
                <w:szCs w:val="28"/>
              </w:rPr>
              <w:t>Chuyển đổi dữ liệu ảnh</w:t>
            </w:r>
          </w:p>
        </w:tc>
        <w:tc>
          <w:tcPr>
            <w:tcW w:w="5130" w:type="dxa"/>
          </w:tcPr>
          <w:p w14:paraId="119BDA7E" w14:textId="77777777" w:rsidR="003E5211" w:rsidRPr="001164DE" w:rsidRDefault="003E5211" w:rsidP="00122797">
            <w:pPr>
              <w:spacing w:line="312" w:lineRule="auto"/>
              <w:jc w:val="both"/>
              <w:rPr>
                <w:rFonts w:ascii="Times New Roman" w:hAnsi="Times New Roman"/>
                <w:sz w:val="28"/>
                <w:szCs w:val="28"/>
              </w:rPr>
            </w:pPr>
            <w:r w:rsidRPr="001164DE">
              <w:rPr>
                <w:rFonts w:ascii="Times New Roman" w:hAnsi="Times New Roman"/>
                <w:sz w:val="28"/>
                <w:szCs w:val="28"/>
              </w:rPr>
              <w:t>Hệ thống chuyển đổi tập tin dữ liệu ảnh theo cấu trúc định dạng chuẩn</w:t>
            </w:r>
          </w:p>
        </w:tc>
      </w:tr>
    </w:tbl>
    <w:p w14:paraId="313C9A0F" w14:textId="441013B8" w:rsidR="00E10D49" w:rsidRPr="001164DE" w:rsidRDefault="00732B8F" w:rsidP="0090566F">
      <w:pPr>
        <w:pStyle w:val="Heading2"/>
      </w:pPr>
      <w:bookmarkStart w:id="44" w:name="_Toc56522236"/>
      <w:bookmarkStart w:id="45" w:name="_Toc70073933"/>
      <w:r w:rsidRPr="001164DE">
        <w:t>(A1.1) Nhóm chức năng dành cho</w:t>
      </w:r>
      <w:r w:rsidR="00E10D49" w:rsidRPr="001164DE">
        <w:t xml:space="preserve"> độc giả</w:t>
      </w:r>
      <w:bookmarkEnd w:id="44"/>
      <w:bookmarkEnd w:id="45"/>
    </w:p>
    <w:p w14:paraId="7CEEF841" w14:textId="6A7901A2" w:rsidR="00E10D49" w:rsidRPr="001164DE" w:rsidRDefault="00E10D49" w:rsidP="0055188C">
      <w:pPr>
        <w:pStyle w:val="Heading3"/>
      </w:pPr>
      <w:bookmarkStart w:id="46" w:name="_Toc50105089"/>
      <w:bookmarkStart w:id="47" w:name="_Toc56522237"/>
      <w:bookmarkStart w:id="48" w:name="_Toc70073934"/>
      <w:r w:rsidRPr="001164DE">
        <w:t xml:space="preserve">(A1.1.1) Xem tin bài trên </w:t>
      </w:r>
      <w:bookmarkEnd w:id="46"/>
      <w:r w:rsidR="00E04DD9" w:rsidRPr="001164DE">
        <w:t>Tạp chí Thuế</w:t>
      </w:r>
      <w:bookmarkEnd w:id="47"/>
      <w:bookmarkEnd w:id="48"/>
    </w:p>
    <w:p w14:paraId="76B6C867" w14:textId="77777777" w:rsidR="009D7060" w:rsidRPr="001164DE" w:rsidRDefault="003E5211" w:rsidP="0090566F">
      <w:pPr>
        <w:pStyle w:val="Heading4"/>
      </w:pPr>
      <w:r w:rsidRPr="001164DE">
        <w:t>Văn bản nghiệp vụ áp dụng</w:t>
      </w:r>
    </w:p>
    <w:p w14:paraId="5D32FBBF" w14:textId="49752985" w:rsidR="009D7060" w:rsidRPr="001164DE" w:rsidRDefault="00A84D61" w:rsidP="00A84D61">
      <w:pPr>
        <w:pStyle w:val="Style2"/>
      </w:pPr>
      <w:r w:rsidRPr="00A84D61">
        <w:t>Tài liệu phân tích yêu cầu</w:t>
      </w:r>
      <w:r>
        <w:t xml:space="preserve"> nghiệp vụ</w:t>
      </w:r>
    </w:p>
    <w:p w14:paraId="37B47C42" w14:textId="77777777" w:rsidR="003E5211" w:rsidRPr="001164DE" w:rsidRDefault="003E5211" w:rsidP="0090566F">
      <w:pPr>
        <w:pStyle w:val="Heading4"/>
      </w:pPr>
      <w:r w:rsidRPr="001164DE">
        <w:t>Mô tả yêu cầu</w:t>
      </w:r>
    </w:p>
    <w:p w14:paraId="220FC82B" w14:textId="205D3F90" w:rsidR="00841E13" w:rsidRPr="001164DE" w:rsidRDefault="00841E13" w:rsidP="002B7031">
      <w:pPr>
        <w:pStyle w:val="Style2"/>
        <w:spacing w:line="312" w:lineRule="auto"/>
      </w:pPr>
      <w:r w:rsidRPr="001164DE">
        <w:t xml:space="preserve">Độc giả có thể tìm kiếm tin bài đã đăng trên </w:t>
      </w:r>
      <w:r w:rsidR="00E04DD9" w:rsidRPr="001164DE">
        <w:t>Tạp chí Thuế</w:t>
      </w:r>
      <w:r w:rsidRPr="001164DE">
        <w:t>. Hệ thống thực hiện tìm kiếm và hiển thị danh sách tin bài thỏa mãn điều kiện tra cứu.</w:t>
      </w:r>
    </w:p>
    <w:p w14:paraId="527EEB71" w14:textId="3B715AB0" w:rsidR="00841E13" w:rsidRPr="001164DE" w:rsidRDefault="00841E13" w:rsidP="002B7031">
      <w:pPr>
        <w:pStyle w:val="Style2"/>
        <w:spacing w:line="312" w:lineRule="auto"/>
      </w:pPr>
      <w:r w:rsidRPr="001164DE">
        <w:t xml:space="preserve">Độc giả có thể xem chi tiết tin bài đã đăng trên </w:t>
      </w:r>
      <w:r w:rsidR="00E04DD9" w:rsidRPr="001164DE">
        <w:t>Tạp chí Thuế</w:t>
      </w:r>
      <w:r w:rsidRPr="001164DE">
        <w:t xml:space="preserve"> (gồm nội dung tin bài, các tin liên quan). Hệ thống hiển thị thông tin chi tiết tin bài đã đăng </w:t>
      </w:r>
      <w:r w:rsidRPr="001164DE">
        <w:lastRenderedPageBreak/>
        <w:t xml:space="preserve">trên </w:t>
      </w:r>
      <w:r w:rsidR="00E04DD9" w:rsidRPr="001164DE">
        <w:t>Tạp chí Thuế</w:t>
      </w:r>
      <w:r w:rsidRPr="001164DE">
        <w:t>.</w:t>
      </w:r>
    </w:p>
    <w:p w14:paraId="6A1B3560" w14:textId="48D40B2F" w:rsidR="000F75C5" w:rsidRPr="001164DE" w:rsidRDefault="00841E13" w:rsidP="002B7031">
      <w:pPr>
        <w:pStyle w:val="Style2"/>
        <w:spacing w:line="312" w:lineRule="auto"/>
      </w:pPr>
      <w:r w:rsidRPr="001164DE">
        <w:t xml:space="preserve">Độc giả có thể để lại bình luận về tin bài đã đăng trên </w:t>
      </w:r>
      <w:r w:rsidR="00E04DD9" w:rsidRPr="001164DE">
        <w:t>Tạp chí Thuế</w:t>
      </w:r>
      <w:r w:rsidRPr="001164DE">
        <w:t>. Hệ thống kiểm tra và lưu thông tin bình luận của độc giả vào CSDL</w:t>
      </w:r>
    </w:p>
    <w:p w14:paraId="2FF1DD91" w14:textId="77777777" w:rsidR="003E5211" w:rsidRPr="001164DE" w:rsidRDefault="003E5211" w:rsidP="0090566F">
      <w:pPr>
        <w:pStyle w:val="Heading4"/>
      </w:pPr>
      <w:r w:rsidRPr="001164DE">
        <w:t>Thiết kế giao diện</w:t>
      </w:r>
    </w:p>
    <w:p w14:paraId="6CCDCADB" w14:textId="77777777" w:rsidR="00A53F5E" w:rsidRPr="001164DE" w:rsidRDefault="00A53F5E" w:rsidP="002B7031">
      <w:pPr>
        <w:pStyle w:val="ListParagraph"/>
        <w:spacing w:line="312" w:lineRule="auto"/>
      </w:pPr>
      <w:r w:rsidRPr="001164DE">
        <w:t>Tìm kiếm tin bài đã đăng (Tra cứu dữ liệu)</w:t>
      </w:r>
    </w:p>
    <w:p w14:paraId="2DEC22D4" w14:textId="55D27184" w:rsidR="00A53F5E" w:rsidRPr="001164DE" w:rsidRDefault="008B5E2A" w:rsidP="002B7031">
      <w:pPr>
        <w:pStyle w:val="Style2"/>
        <w:numPr>
          <w:ilvl w:val="0"/>
          <w:numId w:val="0"/>
        </w:numPr>
        <w:spacing w:line="312" w:lineRule="auto"/>
        <w:ind w:left="540"/>
        <w:jc w:val="center"/>
      </w:pPr>
      <w:r>
        <w:rPr>
          <w:noProof/>
        </w:rPr>
        <w:drawing>
          <wp:inline distT="0" distB="0" distL="0" distR="0" wp14:anchorId="0559B9A9" wp14:editId="5DE878C2">
            <wp:extent cx="5495925" cy="3248007"/>
            <wp:effectExtent l="19050" t="19050" r="9525" b="1016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505291" cy="3253542"/>
                    </a:xfrm>
                    <a:prstGeom prst="rect">
                      <a:avLst/>
                    </a:prstGeom>
                    <a:ln>
                      <a:solidFill>
                        <a:schemeClr val="tx1"/>
                      </a:solidFill>
                    </a:ln>
                  </pic:spPr>
                </pic:pic>
              </a:graphicData>
            </a:graphic>
          </wp:inline>
        </w:drawing>
      </w:r>
    </w:p>
    <w:p w14:paraId="5700EED0" w14:textId="776FDD00" w:rsidR="00A53F5E" w:rsidRPr="001164DE" w:rsidRDefault="00A53F5E" w:rsidP="002B7031">
      <w:pPr>
        <w:pStyle w:val="Caption"/>
        <w:spacing w:after="0" w:line="312" w:lineRule="auto"/>
        <w:rPr>
          <w:sz w:val="28"/>
          <w:szCs w:val="28"/>
        </w:rPr>
      </w:pPr>
      <w:r w:rsidRPr="001164DE">
        <w:rPr>
          <w:sz w:val="28"/>
          <w:szCs w:val="28"/>
        </w:rPr>
        <w:t xml:space="preserve">Giao diện </w:t>
      </w:r>
      <w:r w:rsidRPr="001164DE">
        <w:rPr>
          <w:sz w:val="28"/>
          <w:szCs w:val="28"/>
        </w:rPr>
        <w:fldChar w:fldCharType="begin"/>
      </w:r>
      <w:r w:rsidRPr="001164DE">
        <w:rPr>
          <w:sz w:val="28"/>
          <w:szCs w:val="28"/>
        </w:rPr>
        <w:instrText xml:space="preserve"> SEQ Giao_diện \* ARABIC </w:instrText>
      </w:r>
      <w:r w:rsidRPr="001164DE">
        <w:rPr>
          <w:sz w:val="28"/>
          <w:szCs w:val="28"/>
        </w:rPr>
        <w:fldChar w:fldCharType="separate"/>
      </w:r>
      <w:r w:rsidR="0045178B">
        <w:rPr>
          <w:noProof/>
          <w:sz w:val="28"/>
          <w:szCs w:val="28"/>
        </w:rPr>
        <w:t>1</w:t>
      </w:r>
      <w:r w:rsidRPr="001164DE">
        <w:rPr>
          <w:noProof/>
          <w:sz w:val="28"/>
          <w:szCs w:val="28"/>
        </w:rPr>
        <w:fldChar w:fldCharType="end"/>
      </w:r>
      <w:r w:rsidRPr="001164DE">
        <w:rPr>
          <w:sz w:val="28"/>
          <w:szCs w:val="28"/>
        </w:rPr>
        <w:t xml:space="preserve">: Tìm kiếm tin bài đã đăng trên website </w:t>
      </w:r>
      <w:r w:rsidR="00E04DD9" w:rsidRPr="001164DE">
        <w:rPr>
          <w:sz w:val="28"/>
          <w:szCs w:val="28"/>
        </w:rPr>
        <w:t>Tạp chí Thuế</w:t>
      </w:r>
    </w:p>
    <w:p w14:paraId="59D68C8F" w14:textId="77777777" w:rsidR="00A53F5E" w:rsidRPr="001164DE" w:rsidRDefault="00A53F5E" w:rsidP="002B7031">
      <w:pPr>
        <w:pStyle w:val="Style2"/>
        <w:spacing w:line="312" w:lineRule="auto"/>
      </w:pPr>
      <w:r w:rsidRPr="001164DE">
        <w:t xml:space="preserve">Thiết kế trường dữ liệu </w:t>
      </w:r>
    </w:p>
    <w:tbl>
      <w:tblPr>
        <w:tblStyle w:val="TableGrid"/>
        <w:tblW w:w="0" w:type="auto"/>
        <w:tblInd w:w="360" w:type="dxa"/>
        <w:tblLook w:val="04A0" w:firstRow="1" w:lastRow="0" w:firstColumn="1" w:lastColumn="0" w:noHBand="0" w:noVBand="1"/>
      </w:tblPr>
      <w:tblGrid>
        <w:gridCol w:w="800"/>
        <w:gridCol w:w="1981"/>
        <w:gridCol w:w="1465"/>
        <w:gridCol w:w="1163"/>
        <w:gridCol w:w="854"/>
        <w:gridCol w:w="2438"/>
      </w:tblGrid>
      <w:tr w:rsidR="00A53F5E" w:rsidRPr="001164DE" w14:paraId="436F1573" w14:textId="77777777" w:rsidTr="00C11F91">
        <w:trPr>
          <w:tblHeader/>
        </w:trPr>
        <w:tc>
          <w:tcPr>
            <w:tcW w:w="805" w:type="dxa"/>
            <w:tcBorders>
              <w:top w:val="single" w:sz="4" w:space="0" w:color="auto"/>
              <w:left w:val="single" w:sz="4" w:space="0" w:color="auto"/>
              <w:bottom w:val="single" w:sz="4" w:space="0" w:color="auto"/>
              <w:right w:val="single" w:sz="4" w:space="0" w:color="auto"/>
            </w:tcBorders>
            <w:shd w:val="clear" w:color="auto" w:fill="E7E6E6" w:themeFill="background2"/>
          </w:tcPr>
          <w:p w14:paraId="16DB327A" w14:textId="77777777" w:rsidR="00A53F5E" w:rsidRPr="001164DE" w:rsidRDefault="00A53F5E" w:rsidP="002B7031">
            <w:pPr>
              <w:spacing w:line="312" w:lineRule="auto"/>
              <w:jc w:val="center"/>
              <w:rPr>
                <w:rFonts w:ascii="Times New Roman" w:hAnsi="Times New Roman"/>
                <w:b/>
                <w:sz w:val="28"/>
                <w:szCs w:val="28"/>
              </w:rPr>
            </w:pPr>
            <w:r w:rsidRPr="001164DE">
              <w:rPr>
                <w:rFonts w:ascii="Times New Roman" w:hAnsi="Times New Roman"/>
                <w:b/>
                <w:sz w:val="28"/>
                <w:szCs w:val="28"/>
              </w:rPr>
              <w:t>STT</w:t>
            </w:r>
          </w:p>
        </w:tc>
        <w:tc>
          <w:tcPr>
            <w:tcW w:w="2059"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722C34B4" w14:textId="77777777" w:rsidR="00A53F5E" w:rsidRPr="001164DE" w:rsidRDefault="00A53F5E"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Thông tin</w:t>
            </w:r>
          </w:p>
        </w:tc>
        <w:tc>
          <w:tcPr>
            <w:tcW w:w="1510"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24EEDB0C" w14:textId="77777777" w:rsidR="00A53F5E" w:rsidRPr="001164DE" w:rsidRDefault="00A53F5E"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Kiểu dữ liệu</w:t>
            </w:r>
          </w:p>
        </w:tc>
        <w:tc>
          <w:tcPr>
            <w:tcW w:w="1192"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7A56265C" w14:textId="77777777" w:rsidR="00A53F5E" w:rsidRPr="001164DE" w:rsidRDefault="00A53F5E"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Bắt buộc</w:t>
            </w:r>
          </w:p>
        </w:tc>
        <w:tc>
          <w:tcPr>
            <w:tcW w:w="861"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560A90CE" w14:textId="77777777" w:rsidR="00A53F5E" w:rsidRPr="001164DE" w:rsidRDefault="00A53F5E"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Mặc định</w:t>
            </w:r>
          </w:p>
        </w:tc>
        <w:tc>
          <w:tcPr>
            <w:tcW w:w="2563"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6E621290" w14:textId="77777777" w:rsidR="00A53F5E" w:rsidRPr="001164DE" w:rsidRDefault="00A53F5E" w:rsidP="002B7031">
            <w:pPr>
              <w:spacing w:line="312" w:lineRule="auto"/>
              <w:jc w:val="center"/>
              <w:rPr>
                <w:rFonts w:ascii="Times New Roman" w:hAnsi="Times New Roman"/>
                <w:b/>
                <w:sz w:val="28"/>
                <w:szCs w:val="28"/>
              </w:rPr>
            </w:pPr>
            <w:r w:rsidRPr="001164DE">
              <w:rPr>
                <w:rFonts w:ascii="Times New Roman" w:hAnsi="Times New Roman"/>
                <w:b/>
                <w:sz w:val="28"/>
                <w:szCs w:val="28"/>
                <w:lang w:val="vi-VN"/>
              </w:rPr>
              <w:t xml:space="preserve">Ràng </w:t>
            </w:r>
            <w:r w:rsidRPr="001164DE">
              <w:rPr>
                <w:rFonts w:ascii="Times New Roman" w:hAnsi="Times New Roman"/>
                <w:b/>
                <w:sz w:val="28"/>
                <w:szCs w:val="28"/>
              </w:rPr>
              <w:t>buộc</w:t>
            </w:r>
          </w:p>
        </w:tc>
      </w:tr>
      <w:tr w:rsidR="00A53F5E" w:rsidRPr="001164DE" w14:paraId="0AD4A97D" w14:textId="77777777" w:rsidTr="00C11F91">
        <w:tc>
          <w:tcPr>
            <w:tcW w:w="8990" w:type="dxa"/>
            <w:gridSpan w:val="6"/>
            <w:tcBorders>
              <w:top w:val="single" w:sz="4" w:space="0" w:color="auto"/>
              <w:left w:val="single" w:sz="4" w:space="0" w:color="auto"/>
              <w:bottom w:val="single" w:sz="4" w:space="0" w:color="auto"/>
              <w:right w:val="single" w:sz="4" w:space="0" w:color="auto"/>
            </w:tcBorders>
          </w:tcPr>
          <w:p w14:paraId="1796AF6D" w14:textId="77777777" w:rsidR="00A53F5E" w:rsidRPr="001164DE" w:rsidRDefault="00A53F5E" w:rsidP="002B7031">
            <w:pPr>
              <w:spacing w:line="312" w:lineRule="auto"/>
              <w:rPr>
                <w:rFonts w:ascii="Times New Roman" w:hAnsi="Times New Roman"/>
                <w:b/>
                <w:i/>
                <w:sz w:val="28"/>
                <w:szCs w:val="28"/>
              </w:rPr>
            </w:pPr>
            <w:r w:rsidRPr="001164DE">
              <w:rPr>
                <w:rFonts w:ascii="Times New Roman" w:hAnsi="Times New Roman"/>
                <w:b/>
                <w:i/>
                <w:sz w:val="28"/>
                <w:szCs w:val="28"/>
              </w:rPr>
              <w:t>Chức năng tìm kiếm tin bài</w:t>
            </w:r>
          </w:p>
        </w:tc>
      </w:tr>
      <w:tr w:rsidR="00841E13" w:rsidRPr="001164DE" w14:paraId="469074DA" w14:textId="77777777" w:rsidTr="00C11F91">
        <w:tc>
          <w:tcPr>
            <w:tcW w:w="805" w:type="dxa"/>
            <w:tcBorders>
              <w:top w:val="single" w:sz="4" w:space="0" w:color="auto"/>
              <w:left w:val="single" w:sz="4" w:space="0" w:color="auto"/>
              <w:bottom w:val="single" w:sz="4" w:space="0" w:color="auto"/>
              <w:right w:val="single" w:sz="4" w:space="0" w:color="auto"/>
            </w:tcBorders>
          </w:tcPr>
          <w:p w14:paraId="1B76DF6D" w14:textId="77777777" w:rsidR="00841E13" w:rsidRPr="001164DE" w:rsidRDefault="00841E13" w:rsidP="002B7031">
            <w:pPr>
              <w:spacing w:line="312" w:lineRule="auto"/>
              <w:jc w:val="center"/>
              <w:rPr>
                <w:rFonts w:ascii="Times New Roman" w:hAnsi="Times New Roman"/>
                <w:sz w:val="28"/>
                <w:szCs w:val="28"/>
              </w:rPr>
            </w:pPr>
            <w:r w:rsidRPr="001164DE">
              <w:rPr>
                <w:rFonts w:ascii="Times New Roman" w:hAnsi="Times New Roman"/>
                <w:sz w:val="28"/>
                <w:szCs w:val="28"/>
              </w:rPr>
              <w:t>1</w:t>
            </w:r>
          </w:p>
        </w:tc>
        <w:tc>
          <w:tcPr>
            <w:tcW w:w="2059" w:type="dxa"/>
            <w:tcBorders>
              <w:top w:val="single" w:sz="4" w:space="0" w:color="auto"/>
              <w:left w:val="single" w:sz="4" w:space="0" w:color="auto"/>
              <w:bottom w:val="single" w:sz="4" w:space="0" w:color="auto"/>
              <w:right w:val="single" w:sz="4" w:space="0" w:color="auto"/>
            </w:tcBorders>
            <w:hideMark/>
          </w:tcPr>
          <w:p w14:paraId="3A662939" w14:textId="77777777" w:rsidR="00841E13" w:rsidRPr="001164DE" w:rsidRDefault="00841E13" w:rsidP="002B7031">
            <w:pPr>
              <w:spacing w:line="312" w:lineRule="auto"/>
              <w:rPr>
                <w:rFonts w:ascii="Times New Roman" w:hAnsi="Times New Roman"/>
                <w:sz w:val="28"/>
                <w:szCs w:val="28"/>
              </w:rPr>
            </w:pPr>
            <w:r w:rsidRPr="001164DE">
              <w:rPr>
                <w:rFonts w:ascii="Times New Roman" w:hAnsi="Times New Roman"/>
                <w:sz w:val="28"/>
                <w:szCs w:val="28"/>
              </w:rPr>
              <w:t>Từ khóa tìm kiếm</w:t>
            </w:r>
          </w:p>
        </w:tc>
        <w:tc>
          <w:tcPr>
            <w:tcW w:w="1510" w:type="dxa"/>
            <w:tcBorders>
              <w:top w:val="single" w:sz="4" w:space="0" w:color="auto"/>
              <w:left w:val="single" w:sz="4" w:space="0" w:color="auto"/>
              <w:bottom w:val="single" w:sz="4" w:space="0" w:color="auto"/>
              <w:right w:val="single" w:sz="4" w:space="0" w:color="auto"/>
            </w:tcBorders>
            <w:hideMark/>
          </w:tcPr>
          <w:p w14:paraId="7C483443" w14:textId="77777777" w:rsidR="00841E13" w:rsidRPr="001164DE" w:rsidRDefault="00841E13" w:rsidP="002B7031">
            <w:pPr>
              <w:spacing w:line="312" w:lineRule="auto"/>
              <w:rPr>
                <w:rFonts w:ascii="Times New Roman" w:hAnsi="Times New Roman"/>
                <w:sz w:val="28"/>
                <w:szCs w:val="28"/>
              </w:rPr>
            </w:pPr>
            <w:r w:rsidRPr="001164DE">
              <w:rPr>
                <w:rFonts w:ascii="Times New Roman" w:hAnsi="Times New Roman"/>
                <w:sz w:val="28"/>
                <w:szCs w:val="28"/>
              </w:rPr>
              <w:t>Chuỗi ký tự (200)</w:t>
            </w:r>
          </w:p>
        </w:tc>
        <w:tc>
          <w:tcPr>
            <w:tcW w:w="1192" w:type="dxa"/>
            <w:tcBorders>
              <w:top w:val="single" w:sz="4" w:space="0" w:color="auto"/>
              <w:left w:val="single" w:sz="4" w:space="0" w:color="auto"/>
              <w:bottom w:val="single" w:sz="4" w:space="0" w:color="auto"/>
              <w:right w:val="single" w:sz="4" w:space="0" w:color="auto"/>
            </w:tcBorders>
            <w:hideMark/>
          </w:tcPr>
          <w:p w14:paraId="7909F642" w14:textId="77777777" w:rsidR="00841E13" w:rsidRPr="001164DE" w:rsidRDefault="00841E13" w:rsidP="002B7031">
            <w:pPr>
              <w:spacing w:line="312" w:lineRule="auto"/>
              <w:rPr>
                <w:rFonts w:ascii="Times New Roman" w:hAnsi="Times New Roman"/>
                <w:sz w:val="28"/>
                <w:szCs w:val="28"/>
              </w:rPr>
            </w:pPr>
            <w:r w:rsidRPr="001164DE">
              <w:rPr>
                <w:rFonts w:ascii="Times New Roman" w:hAnsi="Times New Roman"/>
                <w:sz w:val="28"/>
                <w:szCs w:val="28"/>
              </w:rPr>
              <w:t>Có</w:t>
            </w:r>
          </w:p>
        </w:tc>
        <w:tc>
          <w:tcPr>
            <w:tcW w:w="861" w:type="dxa"/>
            <w:tcBorders>
              <w:top w:val="single" w:sz="4" w:space="0" w:color="auto"/>
              <w:left w:val="single" w:sz="4" w:space="0" w:color="auto"/>
              <w:bottom w:val="single" w:sz="4" w:space="0" w:color="auto"/>
              <w:right w:val="single" w:sz="4" w:space="0" w:color="auto"/>
            </w:tcBorders>
          </w:tcPr>
          <w:p w14:paraId="0E392F00" w14:textId="77777777" w:rsidR="00841E13" w:rsidRPr="001164DE" w:rsidRDefault="00841E13" w:rsidP="002B7031">
            <w:pPr>
              <w:spacing w:line="312" w:lineRule="auto"/>
              <w:rPr>
                <w:rFonts w:ascii="Times New Roman" w:hAnsi="Times New Roman"/>
                <w:sz w:val="28"/>
                <w:szCs w:val="28"/>
                <w:lang w:val="vi-VN"/>
              </w:rPr>
            </w:pPr>
          </w:p>
        </w:tc>
        <w:tc>
          <w:tcPr>
            <w:tcW w:w="2563" w:type="dxa"/>
            <w:tcBorders>
              <w:top w:val="single" w:sz="4" w:space="0" w:color="auto"/>
              <w:left w:val="single" w:sz="4" w:space="0" w:color="auto"/>
              <w:bottom w:val="single" w:sz="4" w:space="0" w:color="auto"/>
              <w:right w:val="single" w:sz="4" w:space="0" w:color="auto"/>
            </w:tcBorders>
            <w:hideMark/>
          </w:tcPr>
          <w:p w14:paraId="42CCD191" w14:textId="77777777" w:rsidR="00841E13" w:rsidRPr="001164DE" w:rsidRDefault="00841E13" w:rsidP="00122797">
            <w:pPr>
              <w:spacing w:line="312" w:lineRule="auto"/>
              <w:jc w:val="both"/>
              <w:rPr>
                <w:rFonts w:ascii="Times New Roman" w:hAnsi="Times New Roman"/>
                <w:sz w:val="28"/>
                <w:szCs w:val="28"/>
              </w:rPr>
            </w:pPr>
            <w:r w:rsidRPr="001164DE">
              <w:rPr>
                <w:rFonts w:ascii="Times New Roman" w:hAnsi="Times New Roman"/>
                <w:sz w:val="28"/>
                <w:szCs w:val="28"/>
              </w:rPr>
              <w:t>Cho phép độc giả nhập từ khóa tìm kiếm tin bài</w:t>
            </w:r>
          </w:p>
        </w:tc>
      </w:tr>
    </w:tbl>
    <w:p w14:paraId="0B1E871D" w14:textId="77777777" w:rsidR="00A02E73" w:rsidRPr="001164DE" w:rsidRDefault="00A02E73">
      <w:pPr>
        <w:rPr>
          <w:rFonts w:ascii="Times New Roman" w:eastAsia="Calibri" w:hAnsi="Times New Roman" w:cs="Times New Roman"/>
          <w:sz w:val="28"/>
          <w:szCs w:val="28"/>
          <w:lang w:val="x-none" w:eastAsia="x-none"/>
        </w:rPr>
      </w:pPr>
      <w:r w:rsidRPr="001164DE">
        <w:rPr>
          <w:rFonts w:ascii="Times New Roman" w:hAnsi="Times New Roman" w:cs="Times New Roman"/>
          <w:sz w:val="28"/>
          <w:szCs w:val="28"/>
        </w:rPr>
        <w:br w:type="page"/>
      </w:r>
    </w:p>
    <w:p w14:paraId="2EDFAC7B" w14:textId="1C6934E2" w:rsidR="00A53F5E" w:rsidRPr="001164DE" w:rsidRDefault="00A53F5E" w:rsidP="002B7031">
      <w:pPr>
        <w:pStyle w:val="ListParagraph"/>
        <w:spacing w:line="312" w:lineRule="auto"/>
      </w:pPr>
      <w:r w:rsidRPr="001164DE">
        <w:lastRenderedPageBreak/>
        <w:t>Xem chi tiết</w:t>
      </w:r>
      <w:r w:rsidR="00841E13" w:rsidRPr="001164DE">
        <w:rPr>
          <w:lang w:val="en-US"/>
        </w:rPr>
        <w:t xml:space="preserve"> tin bài</w:t>
      </w:r>
    </w:p>
    <w:p w14:paraId="55E8C9FE" w14:textId="77777777" w:rsidR="00A53F5E" w:rsidRPr="001164DE" w:rsidRDefault="00A53F5E" w:rsidP="002B7031">
      <w:pPr>
        <w:pStyle w:val="Style2"/>
        <w:numPr>
          <w:ilvl w:val="0"/>
          <w:numId w:val="0"/>
        </w:numPr>
        <w:spacing w:line="312" w:lineRule="auto"/>
        <w:ind w:left="360"/>
        <w:jc w:val="center"/>
      </w:pPr>
      <w:r w:rsidRPr="001164DE">
        <w:rPr>
          <w:noProof/>
        </w:rPr>
        <w:drawing>
          <wp:inline distT="0" distB="0" distL="0" distR="0" wp14:anchorId="53C40A36" wp14:editId="22C8AC8F">
            <wp:extent cx="4756195" cy="4591050"/>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Xem tin bai.png"/>
                    <pic:cNvPicPr/>
                  </pic:nvPicPr>
                  <pic:blipFill>
                    <a:blip r:embed="rId11">
                      <a:extLst>
                        <a:ext uri="{28A0092B-C50C-407E-A947-70E740481C1C}">
                          <a14:useLocalDpi xmlns:a14="http://schemas.microsoft.com/office/drawing/2010/main" val="0"/>
                        </a:ext>
                      </a:extLst>
                    </a:blip>
                    <a:stretch>
                      <a:fillRect/>
                    </a:stretch>
                  </pic:blipFill>
                  <pic:spPr>
                    <a:xfrm>
                      <a:off x="0" y="0"/>
                      <a:ext cx="4774018" cy="4608254"/>
                    </a:xfrm>
                    <a:prstGeom prst="rect">
                      <a:avLst/>
                    </a:prstGeom>
                  </pic:spPr>
                </pic:pic>
              </a:graphicData>
            </a:graphic>
          </wp:inline>
        </w:drawing>
      </w:r>
    </w:p>
    <w:p w14:paraId="5E99F0E9" w14:textId="2B49DBF3" w:rsidR="00A53F5E" w:rsidRPr="001164DE" w:rsidRDefault="00A53F5E" w:rsidP="002B7031">
      <w:pPr>
        <w:pStyle w:val="Caption"/>
        <w:spacing w:after="0" w:line="312" w:lineRule="auto"/>
        <w:rPr>
          <w:sz w:val="28"/>
          <w:szCs w:val="28"/>
        </w:rPr>
      </w:pPr>
      <w:r w:rsidRPr="001164DE">
        <w:rPr>
          <w:sz w:val="28"/>
          <w:szCs w:val="28"/>
        </w:rPr>
        <w:t xml:space="preserve">Giao diện </w:t>
      </w:r>
      <w:r w:rsidRPr="001164DE">
        <w:rPr>
          <w:sz w:val="28"/>
          <w:szCs w:val="28"/>
        </w:rPr>
        <w:fldChar w:fldCharType="begin"/>
      </w:r>
      <w:r w:rsidRPr="001164DE">
        <w:rPr>
          <w:sz w:val="28"/>
          <w:szCs w:val="28"/>
        </w:rPr>
        <w:instrText xml:space="preserve"> SEQ Giao_diện \* ARABIC </w:instrText>
      </w:r>
      <w:r w:rsidRPr="001164DE">
        <w:rPr>
          <w:sz w:val="28"/>
          <w:szCs w:val="28"/>
        </w:rPr>
        <w:fldChar w:fldCharType="separate"/>
      </w:r>
      <w:r w:rsidR="0045178B">
        <w:rPr>
          <w:noProof/>
          <w:sz w:val="28"/>
          <w:szCs w:val="28"/>
        </w:rPr>
        <w:t>2</w:t>
      </w:r>
      <w:r w:rsidRPr="001164DE">
        <w:rPr>
          <w:noProof/>
          <w:sz w:val="28"/>
          <w:szCs w:val="28"/>
        </w:rPr>
        <w:fldChar w:fldCharType="end"/>
      </w:r>
      <w:r w:rsidR="00271ACE" w:rsidRPr="001164DE">
        <w:rPr>
          <w:sz w:val="28"/>
          <w:szCs w:val="28"/>
        </w:rPr>
        <w:t>: C</w:t>
      </w:r>
      <w:r w:rsidRPr="001164DE">
        <w:rPr>
          <w:sz w:val="28"/>
          <w:szCs w:val="28"/>
        </w:rPr>
        <w:t>hi tiết</w:t>
      </w:r>
      <w:r w:rsidR="00841E13" w:rsidRPr="001164DE">
        <w:rPr>
          <w:sz w:val="28"/>
          <w:szCs w:val="28"/>
        </w:rPr>
        <w:t xml:space="preserve"> tin bài</w:t>
      </w:r>
    </w:p>
    <w:p w14:paraId="1076A106" w14:textId="5CB6B999" w:rsidR="00A53F5E" w:rsidRPr="001164DE" w:rsidRDefault="00A53F5E" w:rsidP="002B7031">
      <w:pPr>
        <w:pStyle w:val="Style2"/>
        <w:spacing w:line="312" w:lineRule="auto"/>
      </w:pPr>
      <w:r w:rsidRPr="001164DE">
        <w:t xml:space="preserve">Thiết kế trường dữ liệu </w:t>
      </w:r>
    </w:p>
    <w:tbl>
      <w:tblPr>
        <w:tblStyle w:val="TableGrid"/>
        <w:tblW w:w="0" w:type="auto"/>
        <w:tblInd w:w="85" w:type="dxa"/>
        <w:tblLook w:val="04A0" w:firstRow="1" w:lastRow="0" w:firstColumn="1" w:lastColumn="0" w:noHBand="0" w:noVBand="1"/>
      </w:tblPr>
      <w:tblGrid>
        <w:gridCol w:w="746"/>
        <w:gridCol w:w="1755"/>
        <w:gridCol w:w="1509"/>
        <w:gridCol w:w="1144"/>
        <w:gridCol w:w="843"/>
        <w:gridCol w:w="2979"/>
      </w:tblGrid>
      <w:tr w:rsidR="00A53F5E" w:rsidRPr="001164DE" w14:paraId="32DB793F" w14:textId="77777777" w:rsidTr="002F15DC">
        <w:trPr>
          <w:tblHeader/>
        </w:trPr>
        <w:tc>
          <w:tcPr>
            <w:tcW w:w="746" w:type="dxa"/>
            <w:tcBorders>
              <w:top w:val="single" w:sz="4" w:space="0" w:color="auto"/>
              <w:left w:val="single" w:sz="4" w:space="0" w:color="auto"/>
              <w:bottom w:val="single" w:sz="4" w:space="0" w:color="auto"/>
              <w:right w:val="single" w:sz="4" w:space="0" w:color="auto"/>
            </w:tcBorders>
            <w:shd w:val="clear" w:color="auto" w:fill="E7E6E6" w:themeFill="background2"/>
          </w:tcPr>
          <w:p w14:paraId="320C1409" w14:textId="77777777" w:rsidR="00A53F5E" w:rsidRPr="001164DE" w:rsidRDefault="00A53F5E" w:rsidP="002B7031">
            <w:pPr>
              <w:spacing w:line="312" w:lineRule="auto"/>
              <w:jc w:val="center"/>
              <w:rPr>
                <w:rFonts w:ascii="Times New Roman" w:hAnsi="Times New Roman"/>
                <w:b/>
                <w:sz w:val="28"/>
                <w:szCs w:val="28"/>
              </w:rPr>
            </w:pPr>
            <w:r w:rsidRPr="001164DE">
              <w:rPr>
                <w:rFonts w:ascii="Times New Roman" w:hAnsi="Times New Roman"/>
                <w:b/>
                <w:sz w:val="28"/>
                <w:szCs w:val="28"/>
              </w:rPr>
              <w:t>STT</w:t>
            </w:r>
          </w:p>
        </w:tc>
        <w:tc>
          <w:tcPr>
            <w:tcW w:w="1826"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1469613C" w14:textId="77777777" w:rsidR="00A53F5E" w:rsidRPr="001164DE" w:rsidRDefault="00A53F5E"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Thông tin</w:t>
            </w:r>
          </w:p>
        </w:tc>
        <w:tc>
          <w:tcPr>
            <w:tcW w:w="1549"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29C3E49C" w14:textId="77777777" w:rsidR="00A53F5E" w:rsidRPr="001164DE" w:rsidRDefault="00A53F5E"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Kiểu dữ liệu</w:t>
            </w:r>
          </w:p>
        </w:tc>
        <w:tc>
          <w:tcPr>
            <w:tcW w:w="1176"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5B25F5C9" w14:textId="77777777" w:rsidR="00A53F5E" w:rsidRPr="001164DE" w:rsidRDefault="00A53F5E"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Bắt buộc</w:t>
            </w:r>
          </w:p>
        </w:tc>
        <w:tc>
          <w:tcPr>
            <w:tcW w:w="850"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5A52F3F0" w14:textId="77777777" w:rsidR="00A53F5E" w:rsidRPr="001164DE" w:rsidRDefault="00A53F5E"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Mặc định</w:t>
            </w:r>
          </w:p>
        </w:tc>
        <w:tc>
          <w:tcPr>
            <w:tcW w:w="3163"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3B6528D0" w14:textId="77777777" w:rsidR="00A53F5E" w:rsidRPr="001164DE" w:rsidRDefault="00A53F5E" w:rsidP="002B7031">
            <w:pPr>
              <w:spacing w:line="312" w:lineRule="auto"/>
              <w:jc w:val="center"/>
              <w:rPr>
                <w:rFonts w:ascii="Times New Roman" w:hAnsi="Times New Roman"/>
                <w:b/>
                <w:sz w:val="28"/>
                <w:szCs w:val="28"/>
              </w:rPr>
            </w:pPr>
            <w:r w:rsidRPr="001164DE">
              <w:rPr>
                <w:rFonts w:ascii="Times New Roman" w:hAnsi="Times New Roman"/>
                <w:b/>
                <w:sz w:val="28"/>
                <w:szCs w:val="28"/>
                <w:lang w:val="vi-VN"/>
              </w:rPr>
              <w:t xml:space="preserve">Ràng </w:t>
            </w:r>
            <w:r w:rsidRPr="001164DE">
              <w:rPr>
                <w:rFonts w:ascii="Times New Roman" w:hAnsi="Times New Roman"/>
                <w:b/>
                <w:sz w:val="28"/>
                <w:szCs w:val="28"/>
              </w:rPr>
              <w:t>buộc</w:t>
            </w:r>
          </w:p>
        </w:tc>
      </w:tr>
      <w:tr w:rsidR="00841E13" w:rsidRPr="001164DE" w14:paraId="383FF9F5" w14:textId="77777777" w:rsidTr="002F15DC">
        <w:tc>
          <w:tcPr>
            <w:tcW w:w="746" w:type="dxa"/>
            <w:tcBorders>
              <w:top w:val="single" w:sz="4" w:space="0" w:color="auto"/>
              <w:left w:val="single" w:sz="4" w:space="0" w:color="auto"/>
              <w:bottom w:val="single" w:sz="4" w:space="0" w:color="auto"/>
              <w:right w:val="single" w:sz="4" w:space="0" w:color="auto"/>
            </w:tcBorders>
          </w:tcPr>
          <w:p w14:paraId="28C73CE1" w14:textId="77777777" w:rsidR="00841E13" w:rsidRPr="001164DE" w:rsidRDefault="00841E13" w:rsidP="002B7031">
            <w:pPr>
              <w:spacing w:line="312" w:lineRule="auto"/>
              <w:jc w:val="center"/>
              <w:rPr>
                <w:rFonts w:ascii="Times New Roman" w:hAnsi="Times New Roman"/>
                <w:sz w:val="28"/>
                <w:szCs w:val="28"/>
              </w:rPr>
            </w:pPr>
            <w:r w:rsidRPr="001164DE">
              <w:rPr>
                <w:rFonts w:ascii="Times New Roman" w:hAnsi="Times New Roman"/>
                <w:sz w:val="28"/>
                <w:szCs w:val="28"/>
              </w:rPr>
              <w:t>1</w:t>
            </w:r>
          </w:p>
        </w:tc>
        <w:tc>
          <w:tcPr>
            <w:tcW w:w="1826" w:type="dxa"/>
            <w:tcBorders>
              <w:top w:val="single" w:sz="4" w:space="0" w:color="auto"/>
              <w:left w:val="single" w:sz="4" w:space="0" w:color="auto"/>
              <w:bottom w:val="single" w:sz="4" w:space="0" w:color="auto"/>
              <w:right w:val="single" w:sz="4" w:space="0" w:color="auto"/>
            </w:tcBorders>
            <w:hideMark/>
          </w:tcPr>
          <w:p w14:paraId="7E775927" w14:textId="77777777" w:rsidR="00841E13" w:rsidRPr="001164DE" w:rsidRDefault="00841E13" w:rsidP="002B7031">
            <w:pPr>
              <w:spacing w:line="312" w:lineRule="auto"/>
              <w:rPr>
                <w:rFonts w:ascii="Times New Roman" w:hAnsi="Times New Roman"/>
                <w:sz w:val="28"/>
                <w:szCs w:val="28"/>
              </w:rPr>
            </w:pPr>
            <w:r w:rsidRPr="001164DE">
              <w:rPr>
                <w:rFonts w:ascii="Times New Roman" w:hAnsi="Times New Roman"/>
                <w:sz w:val="28"/>
                <w:szCs w:val="28"/>
              </w:rPr>
              <w:t>Tiêu đề tin bài</w:t>
            </w:r>
          </w:p>
        </w:tc>
        <w:tc>
          <w:tcPr>
            <w:tcW w:w="1549" w:type="dxa"/>
            <w:tcBorders>
              <w:top w:val="single" w:sz="4" w:space="0" w:color="auto"/>
              <w:left w:val="single" w:sz="4" w:space="0" w:color="auto"/>
              <w:bottom w:val="single" w:sz="4" w:space="0" w:color="auto"/>
              <w:right w:val="single" w:sz="4" w:space="0" w:color="auto"/>
            </w:tcBorders>
            <w:hideMark/>
          </w:tcPr>
          <w:p w14:paraId="43A43011" w14:textId="77777777" w:rsidR="00841E13" w:rsidRPr="001164DE" w:rsidRDefault="00841E13" w:rsidP="002B7031">
            <w:pPr>
              <w:spacing w:line="312" w:lineRule="auto"/>
              <w:rPr>
                <w:rFonts w:ascii="Times New Roman" w:hAnsi="Times New Roman"/>
                <w:sz w:val="28"/>
                <w:szCs w:val="28"/>
              </w:rPr>
            </w:pPr>
            <w:r w:rsidRPr="001164DE">
              <w:rPr>
                <w:rFonts w:ascii="Times New Roman" w:hAnsi="Times New Roman"/>
                <w:sz w:val="28"/>
                <w:szCs w:val="28"/>
              </w:rPr>
              <w:t>Chuỗi ký tự (200)</w:t>
            </w:r>
          </w:p>
        </w:tc>
        <w:tc>
          <w:tcPr>
            <w:tcW w:w="1176" w:type="dxa"/>
            <w:tcBorders>
              <w:top w:val="single" w:sz="4" w:space="0" w:color="auto"/>
              <w:left w:val="single" w:sz="4" w:space="0" w:color="auto"/>
              <w:bottom w:val="single" w:sz="4" w:space="0" w:color="auto"/>
              <w:right w:val="single" w:sz="4" w:space="0" w:color="auto"/>
            </w:tcBorders>
          </w:tcPr>
          <w:p w14:paraId="0CD4E29B" w14:textId="77777777" w:rsidR="00841E13" w:rsidRPr="001164DE" w:rsidRDefault="00841E13" w:rsidP="002B7031">
            <w:pPr>
              <w:spacing w:line="312" w:lineRule="auto"/>
              <w:rPr>
                <w:rFonts w:ascii="Times New Roman" w:hAnsi="Times New Roman"/>
                <w:sz w:val="28"/>
                <w:szCs w:val="28"/>
                <w:lang w:val="vi-VN"/>
              </w:rPr>
            </w:pPr>
          </w:p>
        </w:tc>
        <w:tc>
          <w:tcPr>
            <w:tcW w:w="850" w:type="dxa"/>
            <w:tcBorders>
              <w:top w:val="single" w:sz="4" w:space="0" w:color="auto"/>
              <w:left w:val="single" w:sz="4" w:space="0" w:color="auto"/>
              <w:bottom w:val="single" w:sz="4" w:space="0" w:color="auto"/>
              <w:right w:val="single" w:sz="4" w:space="0" w:color="auto"/>
            </w:tcBorders>
          </w:tcPr>
          <w:p w14:paraId="5E061366" w14:textId="77777777" w:rsidR="00841E13" w:rsidRPr="001164DE" w:rsidRDefault="00841E13" w:rsidP="002B7031">
            <w:pPr>
              <w:spacing w:line="312" w:lineRule="auto"/>
              <w:rPr>
                <w:rFonts w:ascii="Times New Roman" w:hAnsi="Times New Roman"/>
                <w:sz w:val="28"/>
                <w:szCs w:val="28"/>
                <w:lang w:val="vi-VN"/>
              </w:rPr>
            </w:pPr>
          </w:p>
        </w:tc>
        <w:tc>
          <w:tcPr>
            <w:tcW w:w="3163" w:type="dxa"/>
            <w:tcBorders>
              <w:top w:val="single" w:sz="4" w:space="0" w:color="auto"/>
              <w:left w:val="single" w:sz="4" w:space="0" w:color="auto"/>
              <w:bottom w:val="single" w:sz="4" w:space="0" w:color="auto"/>
              <w:right w:val="single" w:sz="4" w:space="0" w:color="auto"/>
            </w:tcBorders>
            <w:hideMark/>
          </w:tcPr>
          <w:p w14:paraId="2A2307A6" w14:textId="77777777" w:rsidR="00841E13" w:rsidRPr="001164DE" w:rsidRDefault="00841E13" w:rsidP="00122797">
            <w:pPr>
              <w:spacing w:line="312" w:lineRule="auto"/>
              <w:jc w:val="both"/>
              <w:rPr>
                <w:rFonts w:ascii="Times New Roman" w:hAnsi="Times New Roman"/>
                <w:sz w:val="28"/>
                <w:szCs w:val="28"/>
              </w:rPr>
            </w:pPr>
            <w:r w:rsidRPr="001164DE">
              <w:rPr>
                <w:rFonts w:ascii="Times New Roman" w:hAnsi="Times New Roman"/>
                <w:sz w:val="28"/>
                <w:szCs w:val="28"/>
              </w:rPr>
              <w:t>Chỉ hiển thị, không cho phép nhập vào</w:t>
            </w:r>
          </w:p>
          <w:p w14:paraId="1CE92BBF" w14:textId="76399F57" w:rsidR="00841E13" w:rsidRPr="001164DE" w:rsidRDefault="00841E13" w:rsidP="00122797">
            <w:pPr>
              <w:spacing w:line="312" w:lineRule="auto"/>
              <w:jc w:val="both"/>
              <w:rPr>
                <w:rFonts w:ascii="Times New Roman" w:hAnsi="Times New Roman"/>
                <w:sz w:val="28"/>
                <w:szCs w:val="28"/>
              </w:rPr>
            </w:pPr>
            <w:r w:rsidRPr="001164DE">
              <w:rPr>
                <w:rFonts w:ascii="Times New Roman" w:hAnsi="Times New Roman"/>
                <w:sz w:val="28"/>
                <w:szCs w:val="28"/>
              </w:rPr>
              <w:t>Hiển thị tiêu đề tin bài theo nội dung tin bài đã được phê duyệt (</w:t>
            </w:r>
            <w:r w:rsidR="002B5732" w:rsidRPr="001164DE">
              <w:rPr>
                <w:rFonts w:ascii="Times New Roman" w:hAnsi="Times New Roman"/>
                <w:sz w:val="28"/>
                <w:szCs w:val="28"/>
              </w:rPr>
              <w:t>Thiết kế</w:t>
            </w:r>
            <w:r w:rsidRPr="001164DE">
              <w:rPr>
                <w:rFonts w:ascii="Times New Roman" w:hAnsi="Times New Roman"/>
                <w:sz w:val="28"/>
                <w:szCs w:val="28"/>
              </w:rPr>
              <w:t xml:space="preserve"> chi tiết chức năng A1.2.1 Soạn tin bài)</w:t>
            </w:r>
          </w:p>
        </w:tc>
      </w:tr>
      <w:tr w:rsidR="00841E13" w:rsidRPr="001164DE" w14:paraId="4D2C0B79" w14:textId="77777777" w:rsidTr="002F15DC">
        <w:tc>
          <w:tcPr>
            <w:tcW w:w="746" w:type="dxa"/>
            <w:tcBorders>
              <w:top w:val="single" w:sz="4" w:space="0" w:color="auto"/>
              <w:left w:val="single" w:sz="4" w:space="0" w:color="auto"/>
              <w:bottom w:val="single" w:sz="4" w:space="0" w:color="auto"/>
              <w:right w:val="single" w:sz="4" w:space="0" w:color="auto"/>
            </w:tcBorders>
          </w:tcPr>
          <w:p w14:paraId="0964EEFE" w14:textId="77777777" w:rsidR="00841E13" w:rsidRPr="001164DE" w:rsidRDefault="00841E13" w:rsidP="002B7031">
            <w:pPr>
              <w:spacing w:line="312" w:lineRule="auto"/>
              <w:jc w:val="center"/>
              <w:rPr>
                <w:rFonts w:ascii="Times New Roman" w:hAnsi="Times New Roman"/>
                <w:sz w:val="28"/>
                <w:szCs w:val="28"/>
              </w:rPr>
            </w:pPr>
            <w:r w:rsidRPr="001164DE">
              <w:rPr>
                <w:rFonts w:ascii="Times New Roman" w:hAnsi="Times New Roman"/>
                <w:sz w:val="28"/>
                <w:szCs w:val="28"/>
              </w:rPr>
              <w:t>2</w:t>
            </w:r>
          </w:p>
        </w:tc>
        <w:tc>
          <w:tcPr>
            <w:tcW w:w="1826" w:type="dxa"/>
            <w:tcBorders>
              <w:top w:val="single" w:sz="4" w:space="0" w:color="auto"/>
              <w:left w:val="single" w:sz="4" w:space="0" w:color="auto"/>
              <w:bottom w:val="single" w:sz="4" w:space="0" w:color="auto"/>
              <w:right w:val="single" w:sz="4" w:space="0" w:color="auto"/>
            </w:tcBorders>
          </w:tcPr>
          <w:p w14:paraId="00314897" w14:textId="77777777" w:rsidR="00841E13" w:rsidRPr="001164DE" w:rsidRDefault="00841E13" w:rsidP="002B7031">
            <w:pPr>
              <w:spacing w:line="312" w:lineRule="auto"/>
              <w:rPr>
                <w:rFonts w:ascii="Times New Roman" w:hAnsi="Times New Roman"/>
                <w:sz w:val="28"/>
                <w:szCs w:val="28"/>
              </w:rPr>
            </w:pPr>
            <w:r w:rsidRPr="001164DE">
              <w:rPr>
                <w:rFonts w:ascii="Times New Roman" w:hAnsi="Times New Roman"/>
                <w:sz w:val="28"/>
                <w:szCs w:val="28"/>
              </w:rPr>
              <w:t>Sapo</w:t>
            </w:r>
          </w:p>
        </w:tc>
        <w:tc>
          <w:tcPr>
            <w:tcW w:w="1549" w:type="dxa"/>
            <w:tcBorders>
              <w:top w:val="single" w:sz="4" w:space="0" w:color="auto"/>
              <w:left w:val="single" w:sz="4" w:space="0" w:color="auto"/>
              <w:bottom w:val="single" w:sz="4" w:space="0" w:color="auto"/>
              <w:right w:val="single" w:sz="4" w:space="0" w:color="auto"/>
            </w:tcBorders>
          </w:tcPr>
          <w:p w14:paraId="7DBA72D0" w14:textId="1BA2BBBA" w:rsidR="00841E13" w:rsidRPr="001164DE" w:rsidRDefault="00841E13" w:rsidP="002B7031">
            <w:pPr>
              <w:spacing w:line="312" w:lineRule="auto"/>
              <w:rPr>
                <w:rFonts w:ascii="Times New Roman" w:hAnsi="Times New Roman"/>
                <w:sz w:val="28"/>
                <w:szCs w:val="28"/>
              </w:rPr>
            </w:pPr>
            <w:r w:rsidRPr="001164DE">
              <w:rPr>
                <w:rFonts w:ascii="Times New Roman" w:hAnsi="Times New Roman"/>
                <w:sz w:val="28"/>
                <w:szCs w:val="28"/>
              </w:rPr>
              <w:t>Chuỗi ký tự (</w:t>
            </w:r>
            <w:r w:rsidR="003B71FB" w:rsidRPr="001164DE">
              <w:rPr>
                <w:rFonts w:ascii="Times New Roman" w:hAnsi="Times New Roman"/>
                <w:sz w:val="28"/>
                <w:szCs w:val="28"/>
              </w:rPr>
              <w:t>12</w:t>
            </w:r>
            <w:r w:rsidR="00155DC4" w:rsidRPr="001164DE">
              <w:rPr>
                <w:rFonts w:ascii="Times New Roman" w:hAnsi="Times New Roman"/>
                <w:sz w:val="28"/>
                <w:szCs w:val="28"/>
              </w:rPr>
              <w:t>00</w:t>
            </w:r>
            <w:r w:rsidRPr="001164DE">
              <w:rPr>
                <w:rFonts w:ascii="Times New Roman" w:hAnsi="Times New Roman"/>
                <w:sz w:val="28"/>
                <w:szCs w:val="28"/>
              </w:rPr>
              <w:t>)</w:t>
            </w:r>
          </w:p>
        </w:tc>
        <w:tc>
          <w:tcPr>
            <w:tcW w:w="1176" w:type="dxa"/>
            <w:tcBorders>
              <w:top w:val="single" w:sz="4" w:space="0" w:color="auto"/>
              <w:left w:val="single" w:sz="4" w:space="0" w:color="auto"/>
              <w:bottom w:val="single" w:sz="4" w:space="0" w:color="auto"/>
              <w:right w:val="single" w:sz="4" w:space="0" w:color="auto"/>
            </w:tcBorders>
          </w:tcPr>
          <w:p w14:paraId="74D38AF9" w14:textId="77777777" w:rsidR="00841E13" w:rsidRPr="001164DE" w:rsidRDefault="00841E13" w:rsidP="002B7031">
            <w:pPr>
              <w:spacing w:line="312" w:lineRule="auto"/>
              <w:rPr>
                <w:rFonts w:ascii="Times New Roman" w:hAnsi="Times New Roman"/>
                <w:sz w:val="28"/>
                <w:szCs w:val="28"/>
                <w:lang w:val="vi-VN"/>
              </w:rPr>
            </w:pPr>
          </w:p>
        </w:tc>
        <w:tc>
          <w:tcPr>
            <w:tcW w:w="850" w:type="dxa"/>
            <w:tcBorders>
              <w:top w:val="single" w:sz="4" w:space="0" w:color="auto"/>
              <w:left w:val="single" w:sz="4" w:space="0" w:color="auto"/>
              <w:bottom w:val="single" w:sz="4" w:space="0" w:color="auto"/>
              <w:right w:val="single" w:sz="4" w:space="0" w:color="auto"/>
            </w:tcBorders>
          </w:tcPr>
          <w:p w14:paraId="728772F5" w14:textId="77777777" w:rsidR="00841E13" w:rsidRPr="001164DE" w:rsidRDefault="00841E13" w:rsidP="002B7031">
            <w:pPr>
              <w:spacing w:line="312" w:lineRule="auto"/>
              <w:rPr>
                <w:rFonts w:ascii="Times New Roman" w:hAnsi="Times New Roman"/>
                <w:sz w:val="28"/>
                <w:szCs w:val="28"/>
                <w:lang w:val="vi-VN"/>
              </w:rPr>
            </w:pPr>
          </w:p>
        </w:tc>
        <w:tc>
          <w:tcPr>
            <w:tcW w:w="3163" w:type="dxa"/>
            <w:tcBorders>
              <w:top w:val="single" w:sz="4" w:space="0" w:color="auto"/>
              <w:left w:val="single" w:sz="4" w:space="0" w:color="auto"/>
              <w:bottom w:val="single" w:sz="4" w:space="0" w:color="auto"/>
              <w:right w:val="single" w:sz="4" w:space="0" w:color="auto"/>
            </w:tcBorders>
          </w:tcPr>
          <w:p w14:paraId="51520EA0" w14:textId="77777777" w:rsidR="00841E13" w:rsidRPr="001164DE" w:rsidRDefault="00841E13" w:rsidP="00122797">
            <w:pPr>
              <w:spacing w:line="312" w:lineRule="auto"/>
              <w:jc w:val="both"/>
              <w:rPr>
                <w:rFonts w:ascii="Times New Roman" w:hAnsi="Times New Roman"/>
                <w:sz w:val="28"/>
                <w:szCs w:val="28"/>
              </w:rPr>
            </w:pPr>
            <w:r w:rsidRPr="001164DE">
              <w:rPr>
                <w:rFonts w:ascii="Times New Roman" w:hAnsi="Times New Roman"/>
                <w:sz w:val="28"/>
                <w:szCs w:val="28"/>
              </w:rPr>
              <w:t>Chỉ hiển thị, không cho phép nhập vào</w:t>
            </w:r>
          </w:p>
          <w:p w14:paraId="5407E013" w14:textId="4D08906F" w:rsidR="00841E13" w:rsidRPr="001164DE" w:rsidRDefault="00841E13" w:rsidP="00122797">
            <w:pPr>
              <w:spacing w:line="312" w:lineRule="auto"/>
              <w:jc w:val="both"/>
              <w:rPr>
                <w:rFonts w:ascii="Times New Roman" w:hAnsi="Times New Roman"/>
                <w:sz w:val="28"/>
                <w:szCs w:val="28"/>
              </w:rPr>
            </w:pPr>
            <w:r w:rsidRPr="001164DE">
              <w:rPr>
                <w:rFonts w:ascii="Times New Roman" w:hAnsi="Times New Roman"/>
                <w:sz w:val="28"/>
                <w:szCs w:val="28"/>
              </w:rPr>
              <w:lastRenderedPageBreak/>
              <w:t>Hiển thị Sapo tin bài theo nội dung tin bài đã được phê duyệt (</w:t>
            </w:r>
            <w:r w:rsidR="002B5732" w:rsidRPr="001164DE">
              <w:rPr>
                <w:rFonts w:ascii="Times New Roman" w:hAnsi="Times New Roman"/>
                <w:sz w:val="28"/>
                <w:szCs w:val="28"/>
              </w:rPr>
              <w:t>Thiết kế</w:t>
            </w:r>
            <w:r w:rsidRPr="001164DE">
              <w:rPr>
                <w:rFonts w:ascii="Times New Roman" w:hAnsi="Times New Roman"/>
                <w:sz w:val="28"/>
                <w:szCs w:val="28"/>
              </w:rPr>
              <w:t xml:space="preserve"> chi tiết chức năng A1.2.1 Soạn tin bài)</w:t>
            </w:r>
          </w:p>
        </w:tc>
      </w:tr>
      <w:tr w:rsidR="00841E13" w:rsidRPr="001164DE" w14:paraId="716DCB86" w14:textId="77777777" w:rsidTr="002F15DC">
        <w:tc>
          <w:tcPr>
            <w:tcW w:w="746" w:type="dxa"/>
            <w:tcBorders>
              <w:top w:val="single" w:sz="4" w:space="0" w:color="auto"/>
              <w:left w:val="single" w:sz="4" w:space="0" w:color="auto"/>
              <w:bottom w:val="single" w:sz="4" w:space="0" w:color="auto"/>
              <w:right w:val="single" w:sz="4" w:space="0" w:color="auto"/>
            </w:tcBorders>
          </w:tcPr>
          <w:p w14:paraId="2DC1013E" w14:textId="77777777" w:rsidR="00841E13" w:rsidRPr="001164DE" w:rsidRDefault="00841E13" w:rsidP="002B7031">
            <w:pPr>
              <w:spacing w:line="312" w:lineRule="auto"/>
              <w:jc w:val="center"/>
              <w:rPr>
                <w:rFonts w:ascii="Times New Roman" w:hAnsi="Times New Roman"/>
                <w:sz w:val="28"/>
                <w:szCs w:val="28"/>
              </w:rPr>
            </w:pPr>
            <w:r w:rsidRPr="001164DE">
              <w:rPr>
                <w:rFonts w:ascii="Times New Roman" w:hAnsi="Times New Roman"/>
                <w:sz w:val="28"/>
                <w:szCs w:val="28"/>
              </w:rPr>
              <w:lastRenderedPageBreak/>
              <w:t>3</w:t>
            </w:r>
          </w:p>
        </w:tc>
        <w:tc>
          <w:tcPr>
            <w:tcW w:w="1826" w:type="dxa"/>
            <w:tcBorders>
              <w:top w:val="single" w:sz="4" w:space="0" w:color="auto"/>
              <w:left w:val="single" w:sz="4" w:space="0" w:color="auto"/>
              <w:bottom w:val="single" w:sz="4" w:space="0" w:color="auto"/>
              <w:right w:val="single" w:sz="4" w:space="0" w:color="auto"/>
            </w:tcBorders>
            <w:hideMark/>
          </w:tcPr>
          <w:p w14:paraId="60596AA8" w14:textId="77777777" w:rsidR="00841E13" w:rsidRPr="001164DE" w:rsidRDefault="00841E13" w:rsidP="002B7031">
            <w:pPr>
              <w:spacing w:line="312" w:lineRule="auto"/>
              <w:rPr>
                <w:rFonts w:ascii="Times New Roman" w:hAnsi="Times New Roman"/>
                <w:sz w:val="28"/>
                <w:szCs w:val="28"/>
              </w:rPr>
            </w:pPr>
            <w:r w:rsidRPr="001164DE">
              <w:rPr>
                <w:rFonts w:ascii="Times New Roman" w:hAnsi="Times New Roman"/>
                <w:sz w:val="28"/>
                <w:szCs w:val="28"/>
              </w:rPr>
              <w:t>Ngày xuất bản tin bài</w:t>
            </w:r>
          </w:p>
        </w:tc>
        <w:tc>
          <w:tcPr>
            <w:tcW w:w="1549" w:type="dxa"/>
            <w:tcBorders>
              <w:top w:val="single" w:sz="4" w:space="0" w:color="auto"/>
              <w:left w:val="single" w:sz="4" w:space="0" w:color="auto"/>
              <w:bottom w:val="single" w:sz="4" w:space="0" w:color="auto"/>
              <w:right w:val="single" w:sz="4" w:space="0" w:color="auto"/>
            </w:tcBorders>
            <w:hideMark/>
          </w:tcPr>
          <w:p w14:paraId="615DA5A4" w14:textId="77777777" w:rsidR="00841E13" w:rsidRPr="001164DE" w:rsidRDefault="00841E13" w:rsidP="002B7031">
            <w:pPr>
              <w:spacing w:line="312" w:lineRule="auto"/>
              <w:rPr>
                <w:rFonts w:ascii="Times New Roman" w:hAnsi="Times New Roman"/>
                <w:sz w:val="28"/>
                <w:szCs w:val="28"/>
              </w:rPr>
            </w:pPr>
            <w:r w:rsidRPr="001164DE">
              <w:rPr>
                <w:rFonts w:ascii="Times New Roman" w:hAnsi="Times New Roman"/>
                <w:sz w:val="28"/>
                <w:szCs w:val="28"/>
              </w:rPr>
              <w:t>Ngày tháng</w:t>
            </w:r>
          </w:p>
        </w:tc>
        <w:tc>
          <w:tcPr>
            <w:tcW w:w="1176" w:type="dxa"/>
            <w:tcBorders>
              <w:top w:val="single" w:sz="4" w:space="0" w:color="auto"/>
              <w:left w:val="single" w:sz="4" w:space="0" w:color="auto"/>
              <w:bottom w:val="single" w:sz="4" w:space="0" w:color="auto"/>
              <w:right w:val="single" w:sz="4" w:space="0" w:color="auto"/>
            </w:tcBorders>
          </w:tcPr>
          <w:p w14:paraId="60A87305" w14:textId="77777777" w:rsidR="00841E13" w:rsidRPr="001164DE" w:rsidRDefault="00841E13" w:rsidP="002B7031">
            <w:pPr>
              <w:spacing w:line="312" w:lineRule="auto"/>
              <w:rPr>
                <w:rFonts w:ascii="Times New Roman" w:hAnsi="Times New Roman"/>
                <w:sz w:val="28"/>
                <w:szCs w:val="28"/>
                <w:lang w:val="vi-VN"/>
              </w:rPr>
            </w:pPr>
          </w:p>
        </w:tc>
        <w:tc>
          <w:tcPr>
            <w:tcW w:w="850" w:type="dxa"/>
            <w:tcBorders>
              <w:top w:val="single" w:sz="4" w:space="0" w:color="auto"/>
              <w:left w:val="single" w:sz="4" w:space="0" w:color="auto"/>
              <w:bottom w:val="single" w:sz="4" w:space="0" w:color="auto"/>
              <w:right w:val="single" w:sz="4" w:space="0" w:color="auto"/>
            </w:tcBorders>
          </w:tcPr>
          <w:p w14:paraId="39517CFB" w14:textId="77777777" w:rsidR="00841E13" w:rsidRPr="001164DE" w:rsidRDefault="00841E13" w:rsidP="002B7031">
            <w:pPr>
              <w:spacing w:line="312" w:lineRule="auto"/>
              <w:rPr>
                <w:rFonts w:ascii="Times New Roman" w:hAnsi="Times New Roman"/>
                <w:sz w:val="28"/>
                <w:szCs w:val="28"/>
                <w:lang w:val="vi-VN"/>
              </w:rPr>
            </w:pPr>
          </w:p>
        </w:tc>
        <w:tc>
          <w:tcPr>
            <w:tcW w:w="3163" w:type="dxa"/>
            <w:tcBorders>
              <w:top w:val="single" w:sz="4" w:space="0" w:color="auto"/>
              <w:left w:val="single" w:sz="4" w:space="0" w:color="auto"/>
              <w:bottom w:val="single" w:sz="4" w:space="0" w:color="auto"/>
              <w:right w:val="single" w:sz="4" w:space="0" w:color="auto"/>
            </w:tcBorders>
            <w:hideMark/>
          </w:tcPr>
          <w:p w14:paraId="06346DD2" w14:textId="77777777" w:rsidR="00841E13" w:rsidRPr="001164DE" w:rsidRDefault="00841E13" w:rsidP="00122797">
            <w:pPr>
              <w:spacing w:line="312" w:lineRule="auto"/>
              <w:jc w:val="both"/>
              <w:rPr>
                <w:rFonts w:ascii="Times New Roman" w:hAnsi="Times New Roman"/>
                <w:sz w:val="28"/>
                <w:szCs w:val="28"/>
              </w:rPr>
            </w:pPr>
            <w:r w:rsidRPr="001164DE">
              <w:rPr>
                <w:rFonts w:ascii="Times New Roman" w:hAnsi="Times New Roman"/>
                <w:sz w:val="28"/>
                <w:szCs w:val="28"/>
              </w:rPr>
              <w:t>Chỉ hiển thị, không cho phép nhập vào</w:t>
            </w:r>
          </w:p>
          <w:p w14:paraId="2465D374" w14:textId="77777777" w:rsidR="00841E13" w:rsidRPr="001164DE" w:rsidRDefault="00841E13" w:rsidP="00122797">
            <w:pPr>
              <w:spacing w:line="312" w:lineRule="auto"/>
              <w:jc w:val="both"/>
              <w:rPr>
                <w:rFonts w:ascii="Times New Roman" w:hAnsi="Times New Roman"/>
                <w:sz w:val="28"/>
                <w:szCs w:val="28"/>
              </w:rPr>
            </w:pPr>
            <w:r w:rsidRPr="001164DE">
              <w:rPr>
                <w:rFonts w:ascii="Times New Roman" w:hAnsi="Times New Roman"/>
                <w:sz w:val="28"/>
                <w:szCs w:val="28"/>
              </w:rPr>
              <w:t xml:space="preserve">Hiển thị ngày xuất bản tin bài </w:t>
            </w:r>
          </w:p>
        </w:tc>
      </w:tr>
      <w:tr w:rsidR="00841E13" w:rsidRPr="001164DE" w14:paraId="7B6D15B6" w14:textId="77777777" w:rsidTr="002F15DC">
        <w:tc>
          <w:tcPr>
            <w:tcW w:w="746" w:type="dxa"/>
            <w:tcBorders>
              <w:top w:val="single" w:sz="4" w:space="0" w:color="auto"/>
              <w:left w:val="single" w:sz="4" w:space="0" w:color="auto"/>
              <w:bottom w:val="single" w:sz="4" w:space="0" w:color="auto"/>
              <w:right w:val="single" w:sz="4" w:space="0" w:color="auto"/>
            </w:tcBorders>
          </w:tcPr>
          <w:p w14:paraId="1C25D156" w14:textId="77777777" w:rsidR="00841E13" w:rsidRPr="001164DE" w:rsidRDefault="00841E13" w:rsidP="002B7031">
            <w:pPr>
              <w:spacing w:line="312" w:lineRule="auto"/>
              <w:jc w:val="center"/>
              <w:rPr>
                <w:rFonts w:ascii="Times New Roman" w:hAnsi="Times New Roman"/>
                <w:sz w:val="28"/>
                <w:szCs w:val="28"/>
              </w:rPr>
            </w:pPr>
            <w:r w:rsidRPr="001164DE">
              <w:rPr>
                <w:rFonts w:ascii="Times New Roman" w:hAnsi="Times New Roman"/>
                <w:sz w:val="28"/>
                <w:szCs w:val="28"/>
              </w:rPr>
              <w:t>4</w:t>
            </w:r>
          </w:p>
        </w:tc>
        <w:tc>
          <w:tcPr>
            <w:tcW w:w="1826" w:type="dxa"/>
            <w:tcBorders>
              <w:top w:val="single" w:sz="4" w:space="0" w:color="auto"/>
              <w:left w:val="single" w:sz="4" w:space="0" w:color="auto"/>
              <w:bottom w:val="single" w:sz="4" w:space="0" w:color="auto"/>
              <w:right w:val="single" w:sz="4" w:space="0" w:color="auto"/>
            </w:tcBorders>
            <w:hideMark/>
          </w:tcPr>
          <w:p w14:paraId="71DC9B3E" w14:textId="77777777" w:rsidR="00841E13" w:rsidRPr="001164DE" w:rsidRDefault="00841E13" w:rsidP="002B7031">
            <w:pPr>
              <w:spacing w:line="312" w:lineRule="auto"/>
              <w:rPr>
                <w:rFonts w:ascii="Times New Roman" w:hAnsi="Times New Roman"/>
                <w:sz w:val="28"/>
                <w:szCs w:val="28"/>
              </w:rPr>
            </w:pPr>
            <w:r w:rsidRPr="001164DE">
              <w:rPr>
                <w:rFonts w:ascii="Times New Roman" w:hAnsi="Times New Roman"/>
                <w:sz w:val="28"/>
                <w:szCs w:val="28"/>
              </w:rPr>
              <w:t>Nội dung tin bài</w:t>
            </w:r>
          </w:p>
        </w:tc>
        <w:tc>
          <w:tcPr>
            <w:tcW w:w="1549" w:type="dxa"/>
            <w:tcBorders>
              <w:top w:val="single" w:sz="4" w:space="0" w:color="auto"/>
              <w:left w:val="single" w:sz="4" w:space="0" w:color="auto"/>
              <w:bottom w:val="single" w:sz="4" w:space="0" w:color="auto"/>
              <w:right w:val="single" w:sz="4" w:space="0" w:color="auto"/>
            </w:tcBorders>
            <w:hideMark/>
          </w:tcPr>
          <w:p w14:paraId="373C92E8" w14:textId="77777777" w:rsidR="00841E13" w:rsidRPr="001164DE" w:rsidRDefault="00841E13" w:rsidP="002B7031">
            <w:pPr>
              <w:spacing w:line="312" w:lineRule="auto"/>
              <w:rPr>
                <w:rFonts w:ascii="Times New Roman" w:hAnsi="Times New Roman"/>
                <w:sz w:val="28"/>
                <w:szCs w:val="28"/>
              </w:rPr>
            </w:pPr>
            <w:r w:rsidRPr="001164DE">
              <w:rPr>
                <w:rFonts w:ascii="Times New Roman" w:hAnsi="Times New Roman"/>
                <w:sz w:val="28"/>
                <w:szCs w:val="28"/>
              </w:rPr>
              <w:t>Chuỗi ký tự (Không giới hạn)</w:t>
            </w:r>
          </w:p>
        </w:tc>
        <w:tc>
          <w:tcPr>
            <w:tcW w:w="1176" w:type="dxa"/>
            <w:tcBorders>
              <w:top w:val="single" w:sz="4" w:space="0" w:color="auto"/>
              <w:left w:val="single" w:sz="4" w:space="0" w:color="auto"/>
              <w:bottom w:val="single" w:sz="4" w:space="0" w:color="auto"/>
              <w:right w:val="single" w:sz="4" w:space="0" w:color="auto"/>
            </w:tcBorders>
          </w:tcPr>
          <w:p w14:paraId="29DCB203" w14:textId="77777777" w:rsidR="00841E13" w:rsidRPr="001164DE" w:rsidRDefault="00841E13" w:rsidP="002B7031">
            <w:pPr>
              <w:spacing w:line="312" w:lineRule="auto"/>
              <w:rPr>
                <w:rFonts w:ascii="Times New Roman" w:hAnsi="Times New Roman"/>
                <w:sz w:val="28"/>
                <w:szCs w:val="28"/>
                <w:lang w:val="vi-VN"/>
              </w:rPr>
            </w:pPr>
          </w:p>
        </w:tc>
        <w:tc>
          <w:tcPr>
            <w:tcW w:w="850" w:type="dxa"/>
            <w:tcBorders>
              <w:top w:val="single" w:sz="4" w:space="0" w:color="auto"/>
              <w:left w:val="single" w:sz="4" w:space="0" w:color="auto"/>
              <w:bottom w:val="single" w:sz="4" w:space="0" w:color="auto"/>
              <w:right w:val="single" w:sz="4" w:space="0" w:color="auto"/>
            </w:tcBorders>
          </w:tcPr>
          <w:p w14:paraId="12A5EDDE" w14:textId="77777777" w:rsidR="00841E13" w:rsidRPr="001164DE" w:rsidRDefault="00841E13" w:rsidP="002B7031">
            <w:pPr>
              <w:spacing w:line="312" w:lineRule="auto"/>
              <w:rPr>
                <w:rFonts w:ascii="Times New Roman" w:hAnsi="Times New Roman"/>
                <w:sz w:val="28"/>
                <w:szCs w:val="28"/>
                <w:lang w:val="vi-VN"/>
              </w:rPr>
            </w:pPr>
          </w:p>
        </w:tc>
        <w:tc>
          <w:tcPr>
            <w:tcW w:w="3163" w:type="dxa"/>
            <w:tcBorders>
              <w:top w:val="single" w:sz="4" w:space="0" w:color="auto"/>
              <w:left w:val="single" w:sz="4" w:space="0" w:color="auto"/>
              <w:bottom w:val="single" w:sz="4" w:space="0" w:color="auto"/>
              <w:right w:val="single" w:sz="4" w:space="0" w:color="auto"/>
            </w:tcBorders>
            <w:hideMark/>
          </w:tcPr>
          <w:p w14:paraId="02A309C9" w14:textId="77777777" w:rsidR="00841E13" w:rsidRPr="001164DE" w:rsidRDefault="00841E13" w:rsidP="00122797">
            <w:pPr>
              <w:spacing w:line="312" w:lineRule="auto"/>
              <w:jc w:val="both"/>
              <w:rPr>
                <w:rFonts w:ascii="Times New Roman" w:hAnsi="Times New Roman"/>
                <w:sz w:val="28"/>
                <w:szCs w:val="28"/>
              </w:rPr>
            </w:pPr>
            <w:r w:rsidRPr="001164DE">
              <w:rPr>
                <w:rFonts w:ascii="Times New Roman" w:hAnsi="Times New Roman"/>
                <w:sz w:val="28"/>
                <w:szCs w:val="28"/>
              </w:rPr>
              <w:t>Chỉ hiển thị, không cho phép nhập vào</w:t>
            </w:r>
          </w:p>
          <w:p w14:paraId="43BB16F9" w14:textId="5C99BF33" w:rsidR="00841E13" w:rsidRPr="001164DE" w:rsidRDefault="00841E13" w:rsidP="00122797">
            <w:pPr>
              <w:spacing w:line="312" w:lineRule="auto"/>
              <w:jc w:val="both"/>
              <w:rPr>
                <w:rFonts w:ascii="Times New Roman" w:hAnsi="Times New Roman"/>
                <w:sz w:val="28"/>
                <w:szCs w:val="28"/>
              </w:rPr>
            </w:pPr>
            <w:r w:rsidRPr="001164DE">
              <w:rPr>
                <w:rFonts w:ascii="Times New Roman" w:hAnsi="Times New Roman"/>
                <w:sz w:val="28"/>
                <w:szCs w:val="28"/>
              </w:rPr>
              <w:t>Hiển thị nội dung chi tiết tin bài theo nội dung đã được phê duyệt (</w:t>
            </w:r>
            <w:r w:rsidR="002B5732" w:rsidRPr="001164DE">
              <w:rPr>
                <w:rFonts w:ascii="Times New Roman" w:hAnsi="Times New Roman"/>
                <w:sz w:val="28"/>
                <w:szCs w:val="28"/>
              </w:rPr>
              <w:t xml:space="preserve">Thiết kế </w:t>
            </w:r>
            <w:r w:rsidRPr="001164DE">
              <w:rPr>
                <w:rFonts w:ascii="Times New Roman" w:hAnsi="Times New Roman"/>
                <w:sz w:val="28"/>
                <w:szCs w:val="28"/>
              </w:rPr>
              <w:t>chi tiết chức năng A1.2.1 Soạn tin bài)</w:t>
            </w:r>
          </w:p>
        </w:tc>
      </w:tr>
      <w:tr w:rsidR="00841E13" w:rsidRPr="001164DE" w14:paraId="68254CBD" w14:textId="77777777" w:rsidTr="002F15DC">
        <w:tc>
          <w:tcPr>
            <w:tcW w:w="746" w:type="dxa"/>
            <w:tcBorders>
              <w:top w:val="single" w:sz="4" w:space="0" w:color="auto"/>
              <w:left w:val="single" w:sz="4" w:space="0" w:color="auto"/>
              <w:bottom w:val="single" w:sz="4" w:space="0" w:color="auto"/>
              <w:right w:val="single" w:sz="4" w:space="0" w:color="auto"/>
            </w:tcBorders>
          </w:tcPr>
          <w:p w14:paraId="22E6F45C" w14:textId="77777777" w:rsidR="00841E13" w:rsidRPr="001164DE" w:rsidRDefault="00841E13" w:rsidP="002B7031">
            <w:pPr>
              <w:spacing w:line="312" w:lineRule="auto"/>
              <w:jc w:val="center"/>
              <w:rPr>
                <w:rFonts w:ascii="Times New Roman" w:hAnsi="Times New Roman"/>
                <w:sz w:val="28"/>
                <w:szCs w:val="28"/>
              </w:rPr>
            </w:pPr>
            <w:r w:rsidRPr="001164DE">
              <w:rPr>
                <w:rFonts w:ascii="Times New Roman" w:hAnsi="Times New Roman"/>
                <w:sz w:val="28"/>
                <w:szCs w:val="28"/>
              </w:rPr>
              <w:t>5</w:t>
            </w:r>
          </w:p>
        </w:tc>
        <w:tc>
          <w:tcPr>
            <w:tcW w:w="1826" w:type="dxa"/>
            <w:tcBorders>
              <w:top w:val="single" w:sz="4" w:space="0" w:color="auto"/>
              <w:left w:val="single" w:sz="4" w:space="0" w:color="auto"/>
              <w:bottom w:val="single" w:sz="4" w:space="0" w:color="auto"/>
              <w:right w:val="single" w:sz="4" w:space="0" w:color="auto"/>
            </w:tcBorders>
            <w:hideMark/>
          </w:tcPr>
          <w:p w14:paraId="11393009" w14:textId="77777777" w:rsidR="00841E13" w:rsidRPr="001164DE" w:rsidRDefault="00841E13" w:rsidP="002B7031">
            <w:pPr>
              <w:spacing w:line="312" w:lineRule="auto"/>
              <w:rPr>
                <w:rFonts w:ascii="Times New Roman" w:hAnsi="Times New Roman"/>
                <w:sz w:val="28"/>
                <w:szCs w:val="28"/>
              </w:rPr>
            </w:pPr>
            <w:r w:rsidRPr="001164DE">
              <w:rPr>
                <w:rFonts w:ascii="Times New Roman" w:hAnsi="Times New Roman"/>
                <w:sz w:val="28"/>
                <w:szCs w:val="28"/>
              </w:rPr>
              <w:t>Tác giả</w:t>
            </w:r>
          </w:p>
        </w:tc>
        <w:tc>
          <w:tcPr>
            <w:tcW w:w="1549" w:type="dxa"/>
            <w:tcBorders>
              <w:top w:val="single" w:sz="4" w:space="0" w:color="auto"/>
              <w:left w:val="single" w:sz="4" w:space="0" w:color="auto"/>
              <w:bottom w:val="single" w:sz="4" w:space="0" w:color="auto"/>
              <w:right w:val="single" w:sz="4" w:space="0" w:color="auto"/>
            </w:tcBorders>
            <w:hideMark/>
          </w:tcPr>
          <w:p w14:paraId="59F48F1A" w14:textId="77777777" w:rsidR="00841E13" w:rsidRPr="001164DE" w:rsidRDefault="00841E13" w:rsidP="002B7031">
            <w:pPr>
              <w:spacing w:line="312" w:lineRule="auto"/>
              <w:rPr>
                <w:rFonts w:ascii="Times New Roman" w:hAnsi="Times New Roman"/>
                <w:sz w:val="28"/>
                <w:szCs w:val="28"/>
              </w:rPr>
            </w:pPr>
            <w:r w:rsidRPr="001164DE">
              <w:rPr>
                <w:rFonts w:ascii="Times New Roman" w:hAnsi="Times New Roman"/>
                <w:sz w:val="28"/>
                <w:szCs w:val="28"/>
              </w:rPr>
              <w:t>Chuỗi ký tự (50)</w:t>
            </w:r>
          </w:p>
        </w:tc>
        <w:tc>
          <w:tcPr>
            <w:tcW w:w="1176" w:type="dxa"/>
            <w:tcBorders>
              <w:top w:val="single" w:sz="4" w:space="0" w:color="auto"/>
              <w:left w:val="single" w:sz="4" w:space="0" w:color="auto"/>
              <w:bottom w:val="single" w:sz="4" w:space="0" w:color="auto"/>
              <w:right w:val="single" w:sz="4" w:space="0" w:color="auto"/>
            </w:tcBorders>
          </w:tcPr>
          <w:p w14:paraId="1622BD60" w14:textId="77777777" w:rsidR="00841E13" w:rsidRPr="001164DE" w:rsidRDefault="00841E13" w:rsidP="002B7031">
            <w:pPr>
              <w:spacing w:line="312" w:lineRule="auto"/>
              <w:rPr>
                <w:rFonts w:ascii="Times New Roman" w:hAnsi="Times New Roman"/>
                <w:sz w:val="28"/>
                <w:szCs w:val="28"/>
                <w:lang w:val="vi-VN"/>
              </w:rPr>
            </w:pPr>
          </w:p>
        </w:tc>
        <w:tc>
          <w:tcPr>
            <w:tcW w:w="850" w:type="dxa"/>
            <w:tcBorders>
              <w:top w:val="single" w:sz="4" w:space="0" w:color="auto"/>
              <w:left w:val="single" w:sz="4" w:space="0" w:color="auto"/>
              <w:bottom w:val="single" w:sz="4" w:space="0" w:color="auto"/>
              <w:right w:val="single" w:sz="4" w:space="0" w:color="auto"/>
            </w:tcBorders>
          </w:tcPr>
          <w:p w14:paraId="4DC7D90D" w14:textId="77777777" w:rsidR="00841E13" w:rsidRPr="001164DE" w:rsidRDefault="00841E13" w:rsidP="002B7031">
            <w:pPr>
              <w:spacing w:line="312" w:lineRule="auto"/>
              <w:rPr>
                <w:rFonts w:ascii="Times New Roman" w:hAnsi="Times New Roman"/>
                <w:sz w:val="28"/>
                <w:szCs w:val="28"/>
                <w:lang w:val="vi-VN"/>
              </w:rPr>
            </w:pPr>
          </w:p>
        </w:tc>
        <w:tc>
          <w:tcPr>
            <w:tcW w:w="3163" w:type="dxa"/>
            <w:tcBorders>
              <w:top w:val="single" w:sz="4" w:space="0" w:color="auto"/>
              <w:left w:val="single" w:sz="4" w:space="0" w:color="auto"/>
              <w:bottom w:val="single" w:sz="4" w:space="0" w:color="auto"/>
              <w:right w:val="single" w:sz="4" w:space="0" w:color="auto"/>
            </w:tcBorders>
            <w:hideMark/>
          </w:tcPr>
          <w:p w14:paraId="06DEA503" w14:textId="77777777" w:rsidR="00841E13" w:rsidRPr="001164DE" w:rsidRDefault="00841E13" w:rsidP="00122797">
            <w:pPr>
              <w:spacing w:line="312" w:lineRule="auto"/>
              <w:jc w:val="both"/>
              <w:rPr>
                <w:rFonts w:ascii="Times New Roman" w:hAnsi="Times New Roman"/>
                <w:sz w:val="28"/>
                <w:szCs w:val="28"/>
              </w:rPr>
            </w:pPr>
            <w:r w:rsidRPr="001164DE">
              <w:rPr>
                <w:rFonts w:ascii="Times New Roman" w:hAnsi="Times New Roman"/>
                <w:sz w:val="28"/>
                <w:szCs w:val="28"/>
              </w:rPr>
              <w:t>Chỉ hiển thị, không cho phép nhập</w:t>
            </w:r>
          </w:p>
          <w:p w14:paraId="266D1D0A" w14:textId="77777777" w:rsidR="00841E13" w:rsidRPr="001164DE" w:rsidRDefault="00841E13" w:rsidP="00122797">
            <w:pPr>
              <w:spacing w:line="312" w:lineRule="auto"/>
              <w:jc w:val="both"/>
              <w:rPr>
                <w:rFonts w:ascii="Times New Roman" w:hAnsi="Times New Roman"/>
                <w:sz w:val="28"/>
                <w:szCs w:val="28"/>
              </w:rPr>
            </w:pPr>
            <w:r w:rsidRPr="001164DE">
              <w:rPr>
                <w:rFonts w:ascii="Times New Roman" w:hAnsi="Times New Roman"/>
                <w:sz w:val="28"/>
                <w:szCs w:val="28"/>
              </w:rPr>
              <w:t xml:space="preserve">Hiển thị tên tác giả </w:t>
            </w:r>
          </w:p>
          <w:p w14:paraId="42FFBDE8" w14:textId="1148EF4E" w:rsidR="00841E13" w:rsidRPr="001164DE" w:rsidRDefault="00841E13" w:rsidP="00122797">
            <w:pPr>
              <w:spacing w:line="312" w:lineRule="auto"/>
              <w:jc w:val="both"/>
              <w:rPr>
                <w:rFonts w:ascii="Times New Roman" w:hAnsi="Times New Roman"/>
                <w:sz w:val="28"/>
                <w:szCs w:val="28"/>
              </w:rPr>
            </w:pPr>
            <w:r w:rsidRPr="001164DE">
              <w:rPr>
                <w:rFonts w:ascii="Times New Roman" w:hAnsi="Times New Roman"/>
                <w:sz w:val="28"/>
                <w:szCs w:val="28"/>
              </w:rPr>
              <w:t>(</w:t>
            </w:r>
            <w:r w:rsidR="002B5732" w:rsidRPr="001164DE">
              <w:rPr>
                <w:rFonts w:ascii="Times New Roman" w:hAnsi="Times New Roman"/>
                <w:sz w:val="28"/>
                <w:szCs w:val="28"/>
              </w:rPr>
              <w:t xml:space="preserve">Thiết kế </w:t>
            </w:r>
            <w:r w:rsidRPr="001164DE">
              <w:rPr>
                <w:rFonts w:ascii="Times New Roman" w:hAnsi="Times New Roman"/>
                <w:sz w:val="28"/>
                <w:szCs w:val="28"/>
              </w:rPr>
              <w:t>chi tiết chức năng A1.2.1 Soạn tin bài)</w:t>
            </w:r>
          </w:p>
        </w:tc>
      </w:tr>
      <w:tr w:rsidR="00841E13" w:rsidRPr="001164DE" w14:paraId="7BD2AEAB" w14:textId="77777777" w:rsidTr="002F15DC">
        <w:tc>
          <w:tcPr>
            <w:tcW w:w="746" w:type="dxa"/>
            <w:tcBorders>
              <w:top w:val="single" w:sz="4" w:space="0" w:color="auto"/>
              <w:left w:val="single" w:sz="4" w:space="0" w:color="auto"/>
              <w:bottom w:val="single" w:sz="4" w:space="0" w:color="auto"/>
              <w:right w:val="single" w:sz="4" w:space="0" w:color="auto"/>
            </w:tcBorders>
          </w:tcPr>
          <w:p w14:paraId="79FDD83B" w14:textId="77777777" w:rsidR="00841E13" w:rsidRPr="001164DE" w:rsidRDefault="00841E13" w:rsidP="002B7031">
            <w:pPr>
              <w:spacing w:line="312" w:lineRule="auto"/>
              <w:jc w:val="center"/>
              <w:rPr>
                <w:rFonts w:ascii="Times New Roman" w:hAnsi="Times New Roman"/>
                <w:sz w:val="28"/>
                <w:szCs w:val="28"/>
              </w:rPr>
            </w:pPr>
            <w:r w:rsidRPr="001164DE">
              <w:rPr>
                <w:rFonts w:ascii="Times New Roman" w:hAnsi="Times New Roman"/>
                <w:sz w:val="28"/>
                <w:szCs w:val="28"/>
              </w:rPr>
              <w:t>6</w:t>
            </w:r>
          </w:p>
        </w:tc>
        <w:tc>
          <w:tcPr>
            <w:tcW w:w="1826" w:type="dxa"/>
            <w:tcBorders>
              <w:top w:val="single" w:sz="4" w:space="0" w:color="auto"/>
              <w:left w:val="single" w:sz="4" w:space="0" w:color="auto"/>
              <w:bottom w:val="single" w:sz="4" w:space="0" w:color="auto"/>
              <w:right w:val="single" w:sz="4" w:space="0" w:color="auto"/>
            </w:tcBorders>
            <w:hideMark/>
          </w:tcPr>
          <w:p w14:paraId="1A5D4D04" w14:textId="77777777" w:rsidR="00841E13" w:rsidRPr="001164DE" w:rsidRDefault="00841E13" w:rsidP="002B7031">
            <w:pPr>
              <w:spacing w:line="312" w:lineRule="auto"/>
              <w:rPr>
                <w:rFonts w:ascii="Times New Roman" w:hAnsi="Times New Roman"/>
                <w:sz w:val="28"/>
                <w:szCs w:val="28"/>
              </w:rPr>
            </w:pPr>
            <w:r w:rsidRPr="001164DE">
              <w:rPr>
                <w:rFonts w:ascii="Times New Roman" w:hAnsi="Times New Roman"/>
                <w:sz w:val="28"/>
                <w:szCs w:val="28"/>
              </w:rPr>
              <w:t>Thẻ tags</w:t>
            </w:r>
          </w:p>
        </w:tc>
        <w:tc>
          <w:tcPr>
            <w:tcW w:w="1549" w:type="dxa"/>
            <w:tcBorders>
              <w:top w:val="single" w:sz="4" w:space="0" w:color="auto"/>
              <w:left w:val="single" w:sz="4" w:space="0" w:color="auto"/>
              <w:bottom w:val="single" w:sz="4" w:space="0" w:color="auto"/>
              <w:right w:val="single" w:sz="4" w:space="0" w:color="auto"/>
            </w:tcBorders>
            <w:hideMark/>
          </w:tcPr>
          <w:p w14:paraId="0860566B" w14:textId="77777777" w:rsidR="00841E13" w:rsidRPr="001164DE" w:rsidRDefault="00841E13" w:rsidP="002B7031">
            <w:pPr>
              <w:spacing w:line="312" w:lineRule="auto"/>
              <w:rPr>
                <w:rFonts w:ascii="Times New Roman" w:hAnsi="Times New Roman"/>
                <w:sz w:val="28"/>
                <w:szCs w:val="28"/>
              </w:rPr>
            </w:pPr>
            <w:r w:rsidRPr="001164DE">
              <w:rPr>
                <w:rFonts w:ascii="Times New Roman" w:hAnsi="Times New Roman"/>
                <w:sz w:val="28"/>
                <w:szCs w:val="28"/>
              </w:rPr>
              <w:t>Chuỗi ký tự (50)</w:t>
            </w:r>
          </w:p>
        </w:tc>
        <w:tc>
          <w:tcPr>
            <w:tcW w:w="1176" w:type="dxa"/>
            <w:tcBorders>
              <w:top w:val="single" w:sz="4" w:space="0" w:color="auto"/>
              <w:left w:val="single" w:sz="4" w:space="0" w:color="auto"/>
              <w:bottom w:val="single" w:sz="4" w:space="0" w:color="auto"/>
              <w:right w:val="single" w:sz="4" w:space="0" w:color="auto"/>
            </w:tcBorders>
          </w:tcPr>
          <w:p w14:paraId="72DFF0AE" w14:textId="77777777" w:rsidR="00841E13" w:rsidRPr="001164DE" w:rsidRDefault="00841E13" w:rsidP="002B7031">
            <w:pPr>
              <w:spacing w:line="312" w:lineRule="auto"/>
              <w:rPr>
                <w:rFonts w:ascii="Times New Roman" w:hAnsi="Times New Roman"/>
                <w:sz w:val="28"/>
                <w:szCs w:val="28"/>
                <w:lang w:val="vi-VN"/>
              </w:rPr>
            </w:pPr>
          </w:p>
        </w:tc>
        <w:tc>
          <w:tcPr>
            <w:tcW w:w="850" w:type="dxa"/>
            <w:tcBorders>
              <w:top w:val="single" w:sz="4" w:space="0" w:color="auto"/>
              <w:left w:val="single" w:sz="4" w:space="0" w:color="auto"/>
              <w:bottom w:val="single" w:sz="4" w:space="0" w:color="auto"/>
              <w:right w:val="single" w:sz="4" w:space="0" w:color="auto"/>
            </w:tcBorders>
          </w:tcPr>
          <w:p w14:paraId="14212AB1" w14:textId="77777777" w:rsidR="00841E13" w:rsidRPr="001164DE" w:rsidRDefault="00841E13" w:rsidP="002B7031">
            <w:pPr>
              <w:spacing w:line="312" w:lineRule="auto"/>
              <w:rPr>
                <w:rFonts w:ascii="Times New Roman" w:hAnsi="Times New Roman"/>
                <w:sz w:val="28"/>
                <w:szCs w:val="28"/>
                <w:lang w:val="vi-VN"/>
              </w:rPr>
            </w:pPr>
          </w:p>
        </w:tc>
        <w:tc>
          <w:tcPr>
            <w:tcW w:w="3163" w:type="dxa"/>
            <w:tcBorders>
              <w:top w:val="single" w:sz="4" w:space="0" w:color="auto"/>
              <w:left w:val="single" w:sz="4" w:space="0" w:color="auto"/>
              <w:bottom w:val="single" w:sz="4" w:space="0" w:color="auto"/>
              <w:right w:val="single" w:sz="4" w:space="0" w:color="auto"/>
            </w:tcBorders>
            <w:hideMark/>
          </w:tcPr>
          <w:p w14:paraId="576F75EE" w14:textId="77777777" w:rsidR="00841E13" w:rsidRPr="001164DE" w:rsidRDefault="00841E13" w:rsidP="00122797">
            <w:pPr>
              <w:spacing w:line="312" w:lineRule="auto"/>
              <w:jc w:val="both"/>
              <w:rPr>
                <w:rFonts w:ascii="Times New Roman" w:hAnsi="Times New Roman"/>
                <w:sz w:val="28"/>
                <w:szCs w:val="28"/>
              </w:rPr>
            </w:pPr>
            <w:r w:rsidRPr="001164DE">
              <w:rPr>
                <w:rFonts w:ascii="Times New Roman" w:hAnsi="Times New Roman"/>
                <w:sz w:val="28"/>
                <w:szCs w:val="28"/>
              </w:rPr>
              <w:t>Chỉ hiển thị, không cho phép nhập</w:t>
            </w:r>
          </w:p>
          <w:p w14:paraId="6A0C1D0D" w14:textId="77777777" w:rsidR="00841E13" w:rsidRPr="001164DE" w:rsidRDefault="00841E13" w:rsidP="00122797">
            <w:pPr>
              <w:spacing w:line="312" w:lineRule="auto"/>
              <w:jc w:val="both"/>
              <w:rPr>
                <w:rFonts w:ascii="Times New Roman" w:hAnsi="Times New Roman"/>
                <w:sz w:val="28"/>
                <w:szCs w:val="28"/>
              </w:rPr>
            </w:pPr>
            <w:r w:rsidRPr="001164DE">
              <w:rPr>
                <w:rFonts w:ascii="Times New Roman" w:hAnsi="Times New Roman"/>
                <w:sz w:val="28"/>
                <w:szCs w:val="28"/>
              </w:rPr>
              <w:t>Hiển thị các thẻ tag gắn với tin bài (nếu có)</w:t>
            </w:r>
          </w:p>
          <w:p w14:paraId="6DC363A5" w14:textId="36114CC4" w:rsidR="00841E13" w:rsidRPr="001164DE" w:rsidRDefault="00841E13" w:rsidP="00122797">
            <w:pPr>
              <w:spacing w:line="312" w:lineRule="auto"/>
              <w:jc w:val="both"/>
              <w:rPr>
                <w:rFonts w:ascii="Times New Roman" w:hAnsi="Times New Roman"/>
                <w:sz w:val="28"/>
                <w:szCs w:val="28"/>
              </w:rPr>
            </w:pPr>
            <w:r w:rsidRPr="001164DE">
              <w:rPr>
                <w:rFonts w:ascii="Times New Roman" w:hAnsi="Times New Roman"/>
                <w:sz w:val="28"/>
                <w:szCs w:val="28"/>
              </w:rPr>
              <w:t>(</w:t>
            </w:r>
            <w:r w:rsidR="002B5732" w:rsidRPr="001164DE">
              <w:rPr>
                <w:rFonts w:ascii="Times New Roman" w:hAnsi="Times New Roman"/>
                <w:sz w:val="28"/>
                <w:szCs w:val="28"/>
              </w:rPr>
              <w:t xml:space="preserve">Thiết kế </w:t>
            </w:r>
            <w:r w:rsidRPr="001164DE">
              <w:rPr>
                <w:rFonts w:ascii="Times New Roman" w:hAnsi="Times New Roman"/>
                <w:sz w:val="28"/>
                <w:szCs w:val="28"/>
              </w:rPr>
              <w:t>chi tiết chức năng A1.2.1 Soạn tin bài)</w:t>
            </w:r>
          </w:p>
        </w:tc>
      </w:tr>
      <w:tr w:rsidR="00A53F5E" w:rsidRPr="001164DE" w14:paraId="111ADF5F" w14:textId="77777777" w:rsidTr="002F15DC">
        <w:tc>
          <w:tcPr>
            <w:tcW w:w="746" w:type="dxa"/>
            <w:tcBorders>
              <w:top w:val="single" w:sz="4" w:space="0" w:color="auto"/>
              <w:left w:val="single" w:sz="4" w:space="0" w:color="auto"/>
              <w:bottom w:val="single" w:sz="4" w:space="0" w:color="auto"/>
              <w:right w:val="single" w:sz="4" w:space="0" w:color="auto"/>
            </w:tcBorders>
          </w:tcPr>
          <w:p w14:paraId="5C83CE88" w14:textId="77777777" w:rsidR="00A53F5E" w:rsidRPr="001164DE" w:rsidRDefault="00A53F5E" w:rsidP="002B7031">
            <w:pPr>
              <w:spacing w:line="312" w:lineRule="auto"/>
              <w:jc w:val="center"/>
              <w:rPr>
                <w:rFonts w:ascii="Times New Roman" w:hAnsi="Times New Roman"/>
                <w:sz w:val="28"/>
                <w:szCs w:val="28"/>
              </w:rPr>
            </w:pPr>
            <w:r w:rsidRPr="001164DE">
              <w:rPr>
                <w:rFonts w:ascii="Times New Roman" w:hAnsi="Times New Roman"/>
                <w:sz w:val="28"/>
                <w:szCs w:val="28"/>
              </w:rPr>
              <w:lastRenderedPageBreak/>
              <w:t>7</w:t>
            </w:r>
          </w:p>
        </w:tc>
        <w:tc>
          <w:tcPr>
            <w:tcW w:w="1826" w:type="dxa"/>
            <w:tcBorders>
              <w:top w:val="single" w:sz="4" w:space="0" w:color="auto"/>
              <w:left w:val="single" w:sz="4" w:space="0" w:color="auto"/>
              <w:bottom w:val="single" w:sz="4" w:space="0" w:color="auto"/>
              <w:right w:val="single" w:sz="4" w:space="0" w:color="auto"/>
            </w:tcBorders>
          </w:tcPr>
          <w:p w14:paraId="47970D59" w14:textId="77777777" w:rsidR="00A53F5E" w:rsidRPr="001164DE" w:rsidRDefault="00A53F5E" w:rsidP="002B7031">
            <w:pPr>
              <w:spacing w:line="312" w:lineRule="auto"/>
              <w:rPr>
                <w:rFonts w:ascii="Times New Roman" w:hAnsi="Times New Roman"/>
                <w:sz w:val="28"/>
                <w:szCs w:val="28"/>
              </w:rPr>
            </w:pPr>
            <w:r w:rsidRPr="001164DE">
              <w:rPr>
                <w:rFonts w:ascii="Times New Roman" w:hAnsi="Times New Roman"/>
                <w:sz w:val="28"/>
                <w:szCs w:val="28"/>
              </w:rPr>
              <w:t>Bình luận</w:t>
            </w:r>
          </w:p>
        </w:tc>
        <w:tc>
          <w:tcPr>
            <w:tcW w:w="1549" w:type="dxa"/>
            <w:tcBorders>
              <w:top w:val="single" w:sz="4" w:space="0" w:color="auto"/>
              <w:left w:val="single" w:sz="4" w:space="0" w:color="auto"/>
              <w:bottom w:val="single" w:sz="4" w:space="0" w:color="auto"/>
              <w:right w:val="single" w:sz="4" w:space="0" w:color="auto"/>
            </w:tcBorders>
          </w:tcPr>
          <w:p w14:paraId="08E7F64A" w14:textId="77777777" w:rsidR="00A53F5E" w:rsidRPr="001164DE" w:rsidRDefault="00A53F5E" w:rsidP="002B7031">
            <w:pPr>
              <w:spacing w:line="312" w:lineRule="auto"/>
              <w:rPr>
                <w:rFonts w:ascii="Times New Roman" w:hAnsi="Times New Roman"/>
                <w:sz w:val="28"/>
                <w:szCs w:val="28"/>
              </w:rPr>
            </w:pPr>
            <w:r w:rsidRPr="001164DE">
              <w:rPr>
                <w:rFonts w:ascii="Times New Roman" w:hAnsi="Times New Roman"/>
                <w:sz w:val="28"/>
                <w:szCs w:val="28"/>
              </w:rPr>
              <w:t>Chuỗi ký tự (500)</w:t>
            </w:r>
          </w:p>
        </w:tc>
        <w:tc>
          <w:tcPr>
            <w:tcW w:w="1176" w:type="dxa"/>
            <w:tcBorders>
              <w:top w:val="single" w:sz="4" w:space="0" w:color="auto"/>
              <w:left w:val="single" w:sz="4" w:space="0" w:color="auto"/>
              <w:bottom w:val="single" w:sz="4" w:space="0" w:color="auto"/>
              <w:right w:val="single" w:sz="4" w:space="0" w:color="auto"/>
            </w:tcBorders>
          </w:tcPr>
          <w:p w14:paraId="45E01806" w14:textId="50BAD557" w:rsidR="00A53F5E" w:rsidRPr="001164DE" w:rsidRDefault="00A53F5E" w:rsidP="002B7031">
            <w:pPr>
              <w:spacing w:line="312" w:lineRule="auto"/>
              <w:rPr>
                <w:rFonts w:ascii="Times New Roman" w:hAnsi="Times New Roman"/>
                <w:sz w:val="28"/>
                <w:szCs w:val="28"/>
                <w:lang w:val="vi-VN"/>
              </w:rPr>
            </w:pPr>
          </w:p>
        </w:tc>
        <w:tc>
          <w:tcPr>
            <w:tcW w:w="850" w:type="dxa"/>
            <w:tcBorders>
              <w:top w:val="single" w:sz="4" w:space="0" w:color="auto"/>
              <w:left w:val="single" w:sz="4" w:space="0" w:color="auto"/>
              <w:bottom w:val="single" w:sz="4" w:space="0" w:color="auto"/>
              <w:right w:val="single" w:sz="4" w:space="0" w:color="auto"/>
            </w:tcBorders>
          </w:tcPr>
          <w:p w14:paraId="41067F49" w14:textId="77777777" w:rsidR="00A53F5E" w:rsidRPr="001164DE" w:rsidRDefault="00A53F5E" w:rsidP="002B7031">
            <w:pPr>
              <w:spacing w:line="312" w:lineRule="auto"/>
              <w:rPr>
                <w:rFonts w:ascii="Times New Roman" w:hAnsi="Times New Roman"/>
                <w:sz w:val="28"/>
                <w:szCs w:val="28"/>
                <w:lang w:val="vi-VN"/>
              </w:rPr>
            </w:pPr>
          </w:p>
        </w:tc>
        <w:tc>
          <w:tcPr>
            <w:tcW w:w="3163" w:type="dxa"/>
            <w:tcBorders>
              <w:top w:val="single" w:sz="4" w:space="0" w:color="auto"/>
              <w:left w:val="single" w:sz="4" w:space="0" w:color="auto"/>
              <w:bottom w:val="single" w:sz="4" w:space="0" w:color="auto"/>
              <w:right w:val="single" w:sz="4" w:space="0" w:color="auto"/>
            </w:tcBorders>
          </w:tcPr>
          <w:p w14:paraId="73C5376C" w14:textId="77777777" w:rsidR="00A53F5E" w:rsidRPr="001164DE" w:rsidRDefault="00A53F5E" w:rsidP="00122797">
            <w:pPr>
              <w:spacing w:line="312" w:lineRule="auto"/>
              <w:jc w:val="both"/>
              <w:rPr>
                <w:rFonts w:ascii="Times New Roman" w:hAnsi="Times New Roman"/>
                <w:sz w:val="28"/>
                <w:szCs w:val="28"/>
              </w:rPr>
            </w:pPr>
            <w:r w:rsidRPr="001164DE">
              <w:rPr>
                <w:rFonts w:ascii="Times New Roman" w:hAnsi="Times New Roman"/>
                <w:sz w:val="28"/>
                <w:szCs w:val="28"/>
              </w:rPr>
              <w:t>Hiển thị nội dung của bình luận đã được duyệt (Nếu có)</w:t>
            </w:r>
          </w:p>
          <w:p w14:paraId="17ED9932" w14:textId="52387B81" w:rsidR="002B5732" w:rsidRPr="001164DE" w:rsidRDefault="002B5732" w:rsidP="00122797">
            <w:pPr>
              <w:spacing w:line="312" w:lineRule="auto"/>
              <w:jc w:val="both"/>
              <w:rPr>
                <w:rFonts w:ascii="Times New Roman" w:hAnsi="Times New Roman"/>
                <w:sz w:val="28"/>
                <w:szCs w:val="28"/>
              </w:rPr>
            </w:pPr>
            <w:r w:rsidRPr="001164DE">
              <w:rPr>
                <w:rFonts w:ascii="Times New Roman" w:hAnsi="Times New Roman"/>
                <w:sz w:val="28"/>
                <w:szCs w:val="28"/>
              </w:rPr>
              <w:t>Cho phép NSD để lại bình luận</w:t>
            </w:r>
          </w:p>
        </w:tc>
      </w:tr>
    </w:tbl>
    <w:p w14:paraId="4EF7E892" w14:textId="5A5E8D0E" w:rsidR="00A53F5E" w:rsidRPr="001164DE" w:rsidRDefault="00A53F5E" w:rsidP="002B7031">
      <w:pPr>
        <w:pStyle w:val="ListParagraph"/>
        <w:spacing w:line="312" w:lineRule="auto"/>
      </w:pPr>
      <w:r w:rsidRPr="001164DE">
        <w:rPr>
          <w:lang w:val="en-US"/>
        </w:rPr>
        <w:t>Để lại bình luận</w:t>
      </w:r>
    </w:p>
    <w:p w14:paraId="17A21790" w14:textId="77777777" w:rsidR="00A53F5E" w:rsidRPr="001164DE" w:rsidRDefault="00A53F5E" w:rsidP="002B7031">
      <w:pPr>
        <w:pStyle w:val="Style2"/>
        <w:numPr>
          <w:ilvl w:val="0"/>
          <w:numId w:val="0"/>
        </w:numPr>
        <w:spacing w:line="312" w:lineRule="auto"/>
        <w:ind w:left="360"/>
        <w:jc w:val="center"/>
      </w:pPr>
      <w:r w:rsidRPr="001164DE">
        <w:rPr>
          <w:noProof/>
        </w:rPr>
        <w:drawing>
          <wp:inline distT="0" distB="0" distL="0" distR="0" wp14:anchorId="0790B5DB" wp14:editId="55AD114A">
            <wp:extent cx="4855889" cy="3709359"/>
            <wp:effectExtent l="0" t="0" r="1905"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ui binh luan.png"/>
                    <pic:cNvPicPr/>
                  </pic:nvPicPr>
                  <pic:blipFill>
                    <a:blip r:embed="rId12">
                      <a:extLst>
                        <a:ext uri="{28A0092B-C50C-407E-A947-70E740481C1C}">
                          <a14:useLocalDpi xmlns:a14="http://schemas.microsoft.com/office/drawing/2010/main" val="0"/>
                        </a:ext>
                      </a:extLst>
                    </a:blip>
                    <a:stretch>
                      <a:fillRect/>
                    </a:stretch>
                  </pic:blipFill>
                  <pic:spPr>
                    <a:xfrm>
                      <a:off x="0" y="0"/>
                      <a:ext cx="4862959" cy="3714759"/>
                    </a:xfrm>
                    <a:prstGeom prst="rect">
                      <a:avLst/>
                    </a:prstGeom>
                  </pic:spPr>
                </pic:pic>
              </a:graphicData>
            </a:graphic>
          </wp:inline>
        </w:drawing>
      </w:r>
    </w:p>
    <w:p w14:paraId="406E9FB7" w14:textId="7C30E5E4" w:rsidR="00A53F5E" w:rsidRPr="001164DE" w:rsidRDefault="00A53F5E" w:rsidP="002B7031">
      <w:pPr>
        <w:pStyle w:val="Caption"/>
        <w:spacing w:after="0" w:line="312" w:lineRule="auto"/>
        <w:rPr>
          <w:sz w:val="28"/>
          <w:szCs w:val="28"/>
        </w:rPr>
      </w:pPr>
      <w:r w:rsidRPr="001164DE">
        <w:rPr>
          <w:sz w:val="28"/>
          <w:szCs w:val="28"/>
        </w:rPr>
        <w:t xml:space="preserve">Giao diện </w:t>
      </w:r>
      <w:r w:rsidRPr="001164DE">
        <w:rPr>
          <w:sz w:val="28"/>
          <w:szCs w:val="28"/>
        </w:rPr>
        <w:fldChar w:fldCharType="begin"/>
      </w:r>
      <w:r w:rsidRPr="001164DE">
        <w:rPr>
          <w:sz w:val="28"/>
          <w:szCs w:val="28"/>
        </w:rPr>
        <w:instrText xml:space="preserve"> SEQ Giao_diện \* ARABIC </w:instrText>
      </w:r>
      <w:r w:rsidRPr="001164DE">
        <w:rPr>
          <w:sz w:val="28"/>
          <w:szCs w:val="28"/>
        </w:rPr>
        <w:fldChar w:fldCharType="separate"/>
      </w:r>
      <w:r w:rsidR="0045178B">
        <w:rPr>
          <w:noProof/>
          <w:sz w:val="28"/>
          <w:szCs w:val="28"/>
        </w:rPr>
        <w:t>3</w:t>
      </w:r>
      <w:r w:rsidRPr="001164DE">
        <w:rPr>
          <w:noProof/>
          <w:sz w:val="28"/>
          <w:szCs w:val="28"/>
        </w:rPr>
        <w:fldChar w:fldCharType="end"/>
      </w:r>
      <w:r w:rsidRPr="001164DE">
        <w:rPr>
          <w:noProof/>
          <w:sz w:val="28"/>
          <w:szCs w:val="28"/>
        </w:rPr>
        <w:t>: Để lại bình luận</w:t>
      </w:r>
    </w:p>
    <w:p w14:paraId="585089F5" w14:textId="77777777" w:rsidR="00A53F5E" w:rsidRPr="001164DE" w:rsidRDefault="00A53F5E" w:rsidP="002B7031">
      <w:pPr>
        <w:pStyle w:val="Style2"/>
        <w:spacing w:line="312" w:lineRule="auto"/>
      </w:pPr>
      <w:r w:rsidRPr="001164DE">
        <w:t xml:space="preserve">Thiết kế trường dữ liệu </w:t>
      </w:r>
    </w:p>
    <w:tbl>
      <w:tblPr>
        <w:tblStyle w:val="TableGrid"/>
        <w:tblW w:w="0" w:type="auto"/>
        <w:tblInd w:w="85" w:type="dxa"/>
        <w:tblLook w:val="04A0" w:firstRow="1" w:lastRow="0" w:firstColumn="1" w:lastColumn="0" w:noHBand="0" w:noVBand="1"/>
      </w:tblPr>
      <w:tblGrid>
        <w:gridCol w:w="804"/>
        <w:gridCol w:w="1883"/>
        <w:gridCol w:w="1579"/>
        <w:gridCol w:w="1108"/>
        <w:gridCol w:w="839"/>
        <w:gridCol w:w="2763"/>
      </w:tblGrid>
      <w:tr w:rsidR="00A53F5E" w:rsidRPr="001164DE" w14:paraId="26C601D2" w14:textId="77777777" w:rsidTr="00C11F91">
        <w:trPr>
          <w:tblHeader/>
        </w:trPr>
        <w:tc>
          <w:tcPr>
            <w:tcW w:w="810" w:type="dxa"/>
            <w:tcBorders>
              <w:top w:val="single" w:sz="4" w:space="0" w:color="auto"/>
              <w:left w:val="single" w:sz="4" w:space="0" w:color="auto"/>
              <w:bottom w:val="single" w:sz="4" w:space="0" w:color="auto"/>
              <w:right w:val="single" w:sz="4" w:space="0" w:color="auto"/>
            </w:tcBorders>
            <w:shd w:val="clear" w:color="auto" w:fill="E7E6E6" w:themeFill="background2"/>
          </w:tcPr>
          <w:p w14:paraId="24C9613C" w14:textId="77777777" w:rsidR="00A53F5E" w:rsidRPr="001164DE" w:rsidRDefault="00A53F5E" w:rsidP="002B7031">
            <w:pPr>
              <w:spacing w:line="312" w:lineRule="auto"/>
              <w:jc w:val="center"/>
              <w:rPr>
                <w:rFonts w:ascii="Times New Roman" w:hAnsi="Times New Roman"/>
                <w:b/>
                <w:sz w:val="28"/>
                <w:szCs w:val="28"/>
              </w:rPr>
            </w:pPr>
            <w:r w:rsidRPr="001164DE">
              <w:rPr>
                <w:rFonts w:ascii="Times New Roman" w:hAnsi="Times New Roman"/>
                <w:b/>
                <w:sz w:val="28"/>
                <w:szCs w:val="28"/>
              </w:rPr>
              <w:t>STT</w:t>
            </w:r>
          </w:p>
        </w:tc>
        <w:tc>
          <w:tcPr>
            <w:tcW w:w="1980"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5CA3FD7B" w14:textId="77777777" w:rsidR="00A53F5E" w:rsidRPr="001164DE" w:rsidRDefault="00A53F5E"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Thông tin</w:t>
            </w:r>
          </w:p>
        </w:tc>
        <w:tc>
          <w:tcPr>
            <w:tcW w:w="1653"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1A404ADA" w14:textId="77777777" w:rsidR="00A53F5E" w:rsidRPr="001164DE" w:rsidRDefault="00A53F5E"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Kiểu dữ liệu</w:t>
            </w:r>
          </w:p>
        </w:tc>
        <w:tc>
          <w:tcPr>
            <w:tcW w:w="1143"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2F8447A4" w14:textId="77777777" w:rsidR="00A53F5E" w:rsidRPr="001164DE" w:rsidRDefault="00A53F5E"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Bắt buộc</w:t>
            </w:r>
          </w:p>
        </w:tc>
        <w:tc>
          <w:tcPr>
            <w:tcW w:w="848"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00BD2C22" w14:textId="77777777" w:rsidR="00A53F5E" w:rsidRPr="001164DE" w:rsidRDefault="00A53F5E"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Mặc định</w:t>
            </w:r>
          </w:p>
        </w:tc>
        <w:tc>
          <w:tcPr>
            <w:tcW w:w="2831"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7452C7C0" w14:textId="77777777" w:rsidR="00A53F5E" w:rsidRPr="001164DE" w:rsidRDefault="00A53F5E" w:rsidP="002B7031">
            <w:pPr>
              <w:spacing w:line="312" w:lineRule="auto"/>
              <w:jc w:val="center"/>
              <w:rPr>
                <w:rFonts w:ascii="Times New Roman" w:hAnsi="Times New Roman"/>
                <w:b/>
                <w:sz w:val="28"/>
                <w:szCs w:val="28"/>
              </w:rPr>
            </w:pPr>
            <w:r w:rsidRPr="001164DE">
              <w:rPr>
                <w:rFonts w:ascii="Times New Roman" w:hAnsi="Times New Roman"/>
                <w:b/>
                <w:sz w:val="28"/>
                <w:szCs w:val="28"/>
                <w:lang w:val="vi-VN"/>
              </w:rPr>
              <w:t xml:space="preserve">Ràng </w:t>
            </w:r>
            <w:r w:rsidRPr="001164DE">
              <w:rPr>
                <w:rFonts w:ascii="Times New Roman" w:hAnsi="Times New Roman"/>
                <w:b/>
                <w:sz w:val="28"/>
                <w:szCs w:val="28"/>
              </w:rPr>
              <w:t>buộc</w:t>
            </w:r>
          </w:p>
        </w:tc>
      </w:tr>
      <w:tr w:rsidR="00A53F5E" w:rsidRPr="001164DE" w14:paraId="6A15FE7E" w14:textId="77777777" w:rsidTr="00C11F91">
        <w:tc>
          <w:tcPr>
            <w:tcW w:w="9265" w:type="dxa"/>
            <w:gridSpan w:val="6"/>
            <w:tcBorders>
              <w:top w:val="single" w:sz="4" w:space="0" w:color="auto"/>
              <w:left w:val="single" w:sz="4" w:space="0" w:color="auto"/>
              <w:bottom w:val="single" w:sz="4" w:space="0" w:color="auto"/>
              <w:right w:val="single" w:sz="4" w:space="0" w:color="auto"/>
            </w:tcBorders>
          </w:tcPr>
          <w:p w14:paraId="1540980E" w14:textId="77777777" w:rsidR="00A53F5E" w:rsidRPr="001164DE" w:rsidRDefault="00A53F5E" w:rsidP="002B7031">
            <w:pPr>
              <w:spacing w:line="312" w:lineRule="auto"/>
              <w:rPr>
                <w:rFonts w:ascii="Times New Roman" w:hAnsi="Times New Roman"/>
                <w:b/>
                <w:i/>
                <w:sz w:val="28"/>
                <w:szCs w:val="28"/>
              </w:rPr>
            </w:pPr>
            <w:r w:rsidRPr="001164DE">
              <w:rPr>
                <w:rFonts w:ascii="Times New Roman" w:hAnsi="Times New Roman"/>
                <w:b/>
                <w:i/>
                <w:sz w:val="28"/>
                <w:szCs w:val="28"/>
              </w:rPr>
              <w:t>Bình luận</w:t>
            </w:r>
          </w:p>
        </w:tc>
      </w:tr>
      <w:tr w:rsidR="00A925E3" w:rsidRPr="001164DE" w14:paraId="71314672" w14:textId="77777777" w:rsidTr="00C11F91">
        <w:tc>
          <w:tcPr>
            <w:tcW w:w="810" w:type="dxa"/>
            <w:tcBorders>
              <w:top w:val="single" w:sz="4" w:space="0" w:color="auto"/>
              <w:left w:val="single" w:sz="4" w:space="0" w:color="auto"/>
              <w:bottom w:val="single" w:sz="4" w:space="0" w:color="auto"/>
              <w:right w:val="single" w:sz="4" w:space="0" w:color="auto"/>
            </w:tcBorders>
          </w:tcPr>
          <w:p w14:paraId="68D10475" w14:textId="77777777" w:rsidR="00A925E3" w:rsidRPr="001164DE" w:rsidRDefault="00A925E3" w:rsidP="002B7031">
            <w:pPr>
              <w:spacing w:line="312" w:lineRule="auto"/>
              <w:jc w:val="center"/>
              <w:rPr>
                <w:rFonts w:ascii="Times New Roman" w:hAnsi="Times New Roman"/>
                <w:sz w:val="28"/>
                <w:szCs w:val="28"/>
              </w:rPr>
            </w:pPr>
            <w:r w:rsidRPr="001164DE">
              <w:rPr>
                <w:rFonts w:ascii="Times New Roman" w:hAnsi="Times New Roman"/>
                <w:sz w:val="28"/>
                <w:szCs w:val="28"/>
              </w:rPr>
              <w:t>1</w:t>
            </w:r>
          </w:p>
        </w:tc>
        <w:tc>
          <w:tcPr>
            <w:tcW w:w="1980" w:type="dxa"/>
            <w:tcBorders>
              <w:top w:val="single" w:sz="4" w:space="0" w:color="auto"/>
              <w:left w:val="single" w:sz="4" w:space="0" w:color="auto"/>
              <w:bottom w:val="single" w:sz="4" w:space="0" w:color="auto"/>
              <w:right w:val="single" w:sz="4" w:space="0" w:color="auto"/>
            </w:tcBorders>
            <w:hideMark/>
          </w:tcPr>
          <w:p w14:paraId="35A4F0CB" w14:textId="77777777" w:rsidR="00A925E3" w:rsidRPr="001164DE" w:rsidRDefault="00A925E3" w:rsidP="002B7031">
            <w:pPr>
              <w:spacing w:line="312" w:lineRule="auto"/>
              <w:rPr>
                <w:rFonts w:ascii="Times New Roman" w:hAnsi="Times New Roman"/>
                <w:sz w:val="28"/>
                <w:szCs w:val="28"/>
              </w:rPr>
            </w:pPr>
            <w:r w:rsidRPr="001164DE">
              <w:rPr>
                <w:rFonts w:ascii="Times New Roman" w:hAnsi="Times New Roman"/>
                <w:sz w:val="28"/>
                <w:szCs w:val="28"/>
              </w:rPr>
              <w:t>Họ tên</w:t>
            </w:r>
          </w:p>
        </w:tc>
        <w:tc>
          <w:tcPr>
            <w:tcW w:w="1653" w:type="dxa"/>
            <w:tcBorders>
              <w:top w:val="single" w:sz="4" w:space="0" w:color="auto"/>
              <w:left w:val="single" w:sz="4" w:space="0" w:color="auto"/>
              <w:bottom w:val="single" w:sz="4" w:space="0" w:color="auto"/>
              <w:right w:val="single" w:sz="4" w:space="0" w:color="auto"/>
            </w:tcBorders>
            <w:hideMark/>
          </w:tcPr>
          <w:p w14:paraId="13B671FE" w14:textId="77777777" w:rsidR="00A925E3" w:rsidRPr="001164DE" w:rsidRDefault="00A925E3" w:rsidP="002B7031">
            <w:pPr>
              <w:spacing w:line="312" w:lineRule="auto"/>
              <w:rPr>
                <w:rFonts w:ascii="Times New Roman" w:hAnsi="Times New Roman"/>
                <w:sz w:val="28"/>
                <w:szCs w:val="28"/>
              </w:rPr>
            </w:pPr>
            <w:r w:rsidRPr="001164DE">
              <w:rPr>
                <w:rFonts w:ascii="Times New Roman" w:hAnsi="Times New Roman"/>
                <w:sz w:val="28"/>
                <w:szCs w:val="28"/>
              </w:rPr>
              <w:t>Chuỗi ký tự  (50)</w:t>
            </w:r>
          </w:p>
        </w:tc>
        <w:tc>
          <w:tcPr>
            <w:tcW w:w="1143" w:type="dxa"/>
            <w:tcBorders>
              <w:top w:val="single" w:sz="4" w:space="0" w:color="auto"/>
              <w:left w:val="single" w:sz="4" w:space="0" w:color="auto"/>
              <w:bottom w:val="single" w:sz="4" w:space="0" w:color="auto"/>
              <w:right w:val="single" w:sz="4" w:space="0" w:color="auto"/>
            </w:tcBorders>
            <w:hideMark/>
          </w:tcPr>
          <w:p w14:paraId="593FD35F" w14:textId="77777777" w:rsidR="00A925E3" w:rsidRPr="001164DE" w:rsidRDefault="00A925E3" w:rsidP="002B7031">
            <w:pPr>
              <w:spacing w:line="312" w:lineRule="auto"/>
              <w:rPr>
                <w:rFonts w:ascii="Times New Roman" w:hAnsi="Times New Roman"/>
                <w:sz w:val="28"/>
                <w:szCs w:val="28"/>
                <w:lang w:val="vi-VN"/>
              </w:rPr>
            </w:pPr>
            <w:r w:rsidRPr="001164DE">
              <w:rPr>
                <w:rFonts w:ascii="Times New Roman" w:hAnsi="Times New Roman"/>
                <w:sz w:val="28"/>
                <w:szCs w:val="28"/>
                <w:lang w:val="vi-VN"/>
              </w:rPr>
              <w:t>Có</w:t>
            </w:r>
          </w:p>
        </w:tc>
        <w:tc>
          <w:tcPr>
            <w:tcW w:w="848" w:type="dxa"/>
            <w:tcBorders>
              <w:top w:val="single" w:sz="4" w:space="0" w:color="auto"/>
              <w:left w:val="single" w:sz="4" w:space="0" w:color="auto"/>
              <w:bottom w:val="single" w:sz="4" w:space="0" w:color="auto"/>
              <w:right w:val="single" w:sz="4" w:space="0" w:color="auto"/>
            </w:tcBorders>
          </w:tcPr>
          <w:p w14:paraId="009CC2E6" w14:textId="77777777" w:rsidR="00A925E3" w:rsidRPr="001164DE" w:rsidRDefault="00A925E3" w:rsidP="002B7031">
            <w:pPr>
              <w:spacing w:line="312" w:lineRule="auto"/>
              <w:rPr>
                <w:rFonts w:ascii="Times New Roman" w:hAnsi="Times New Roman"/>
                <w:sz w:val="28"/>
                <w:szCs w:val="28"/>
                <w:lang w:val="vi-VN"/>
              </w:rPr>
            </w:pPr>
          </w:p>
        </w:tc>
        <w:tc>
          <w:tcPr>
            <w:tcW w:w="2831" w:type="dxa"/>
            <w:tcBorders>
              <w:top w:val="single" w:sz="4" w:space="0" w:color="auto"/>
              <w:left w:val="single" w:sz="4" w:space="0" w:color="auto"/>
              <w:bottom w:val="single" w:sz="4" w:space="0" w:color="auto"/>
              <w:right w:val="single" w:sz="4" w:space="0" w:color="auto"/>
            </w:tcBorders>
            <w:hideMark/>
          </w:tcPr>
          <w:p w14:paraId="18EDADCD" w14:textId="77777777" w:rsidR="00A925E3" w:rsidRPr="001164DE" w:rsidRDefault="00A925E3" w:rsidP="00122797">
            <w:pPr>
              <w:spacing w:line="312" w:lineRule="auto"/>
              <w:jc w:val="both"/>
              <w:rPr>
                <w:rFonts w:ascii="Times New Roman" w:hAnsi="Times New Roman"/>
                <w:sz w:val="28"/>
                <w:szCs w:val="28"/>
              </w:rPr>
            </w:pPr>
            <w:r w:rsidRPr="001164DE">
              <w:rPr>
                <w:rFonts w:ascii="Times New Roman" w:hAnsi="Times New Roman"/>
                <w:sz w:val="28"/>
                <w:szCs w:val="28"/>
              </w:rPr>
              <w:t xml:space="preserve">Cho phép độc giả nhập vào họ tên </w:t>
            </w:r>
          </w:p>
        </w:tc>
      </w:tr>
      <w:tr w:rsidR="00A925E3" w:rsidRPr="001164DE" w14:paraId="100FBDA8" w14:textId="77777777" w:rsidTr="00C11F91">
        <w:tc>
          <w:tcPr>
            <w:tcW w:w="810" w:type="dxa"/>
            <w:tcBorders>
              <w:top w:val="single" w:sz="4" w:space="0" w:color="auto"/>
              <w:left w:val="single" w:sz="4" w:space="0" w:color="auto"/>
              <w:bottom w:val="single" w:sz="4" w:space="0" w:color="auto"/>
              <w:right w:val="single" w:sz="4" w:space="0" w:color="auto"/>
            </w:tcBorders>
          </w:tcPr>
          <w:p w14:paraId="0A6878DE" w14:textId="77777777" w:rsidR="00A925E3" w:rsidRPr="001164DE" w:rsidRDefault="00A925E3" w:rsidP="002B7031">
            <w:pPr>
              <w:spacing w:line="312" w:lineRule="auto"/>
              <w:jc w:val="center"/>
              <w:rPr>
                <w:rFonts w:ascii="Times New Roman" w:hAnsi="Times New Roman"/>
                <w:sz w:val="28"/>
                <w:szCs w:val="28"/>
              </w:rPr>
            </w:pPr>
            <w:r w:rsidRPr="001164DE">
              <w:rPr>
                <w:rFonts w:ascii="Times New Roman" w:hAnsi="Times New Roman"/>
                <w:sz w:val="28"/>
                <w:szCs w:val="28"/>
              </w:rPr>
              <w:t>2</w:t>
            </w:r>
          </w:p>
        </w:tc>
        <w:tc>
          <w:tcPr>
            <w:tcW w:w="1980" w:type="dxa"/>
            <w:tcBorders>
              <w:top w:val="single" w:sz="4" w:space="0" w:color="auto"/>
              <w:left w:val="single" w:sz="4" w:space="0" w:color="auto"/>
              <w:bottom w:val="single" w:sz="4" w:space="0" w:color="auto"/>
              <w:right w:val="single" w:sz="4" w:space="0" w:color="auto"/>
            </w:tcBorders>
            <w:hideMark/>
          </w:tcPr>
          <w:p w14:paraId="64F198AA" w14:textId="77777777" w:rsidR="00A925E3" w:rsidRPr="001164DE" w:rsidRDefault="00A925E3" w:rsidP="002B7031">
            <w:pPr>
              <w:spacing w:line="312" w:lineRule="auto"/>
              <w:rPr>
                <w:rFonts w:ascii="Times New Roman" w:hAnsi="Times New Roman"/>
                <w:sz w:val="28"/>
                <w:szCs w:val="28"/>
                <w:lang w:val="vi-VN"/>
              </w:rPr>
            </w:pPr>
            <w:r w:rsidRPr="001164DE">
              <w:rPr>
                <w:rFonts w:ascii="Times New Roman" w:hAnsi="Times New Roman"/>
                <w:sz w:val="28"/>
                <w:szCs w:val="28"/>
                <w:lang w:val="vi-VN"/>
              </w:rPr>
              <w:t>Email</w:t>
            </w:r>
          </w:p>
        </w:tc>
        <w:tc>
          <w:tcPr>
            <w:tcW w:w="1653" w:type="dxa"/>
            <w:tcBorders>
              <w:top w:val="single" w:sz="4" w:space="0" w:color="auto"/>
              <w:left w:val="single" w:sz="4" w:space="0" w:color="auto"/>
              <w:bottom w:val="single" w:sz="4" w:space="0" w:color="auto"/>
              <w:right w:val="single" w:sz="4" w:space="0" w:color="auto"/>
            </w:tcBorders>
            <w:hideMark/>
          </w:tcPr>
          <w:p w14:paraId="237A9E8E" w14:textId="77777777" w:rsidR="00A925E3" w:rsidRPr="001164DE" w:rsidRDefault="00A925E3" w:rsidP="002B7031">
            <w:pPr>
              <w:spacing w:line="312" w:lineRule="auto"/>
              <w:rPr>
                <w:rFonts w:ascii="Times New Roman" w:hAnsi="Times New Roman"/>
                <w:sz w:val="28"/>
                <w:szCs w:val="28"/>
              </w:rPr>
            </w:pPr>
            <w:r w:rsidRPr="001164DE">
              <w:rPr>
                <w:rFonts w:ascii="Times New Roman" w:hAnsi="Times New Roman"/>
                <w:sz w:val="28"/>
                <w:szCs w:val="28"/>
              </w:rPr>
              <w:t>Chuỗi ký tự (50)</w:t>
            </w:r>
          </w:p>
        </w:tc>
        <w:tc>
          <w:tcPr>
            <w:tcW w:w="1143" w:type="dxa"/>
            <w:tcBorders>
              <w:top w:val="single" w:sz="4" w:space="0" w:color="auto"/>
              <w:left w:val="single" w:sz="4" w:space="0" w:color="auto"/>
              <w:bottom w:val="single" w:sz="4" w:space="0" w:color="auto"/>
              <w:right w:val="single" w:sz="4" w:space="0" w:color="auto"/>
            </w:tcBorders>
            <w:hideMark/>
          </w:tcPr>
          <w:p w14:paraId="32217D89" w14:textId="77777777" w:rsidR="00A925E3" w:rsidRPr="001164DE" w:rsidRDefault="00A925E3" w:rsidP="002B7031">
            <w:pPr>
              <w:spacing w:line="312" w:lineRule="auto"/>
              <w:rPr>
                <w:rFonts w:ascii="Times New Roman" w:hAnsi="Times New Roman"/>
                <w:sz w:val="28"/>
                <w:szCs w:val="28"/>
                <w:lang w:val="vi-VN"/>
              </w:rPr>
            </w:pPr>
            <w:r w:rsidRPr="001164DE">
              <w:rPr>
                <w:rFonts w:ascii="Times New Roman" w:hAnsi="Times New Roman"/>
                <w:sz w:val="28"/>
                <w:szCs w:val="28"/>
                <w:lang w:val="vi-VN"/>
              </w:rPr>
              <w:t>Có</w:t>
            </w:r>
          </w:p>
        </w:tc>
        <w:tc>
          <w:tcPr>
            <w:tcW w:w="848" w:type="dxa"/>
            <w:tcBorders>
              <w:top w:val="single" w:sz="4" w:space="0" w:color="auto"/>
              <w:left w:val="single" w:sz="4" w:space="0" w:color="auto"/>
              <w:bottom w:val="single" w:sz="4" w:space="0" w:color="auto"/>
              <w:right w:val="single" w:sz="4" w:space="0" w:color="auto"/>
            </w:tcBorders>
          </w:tcPr>
          <w:p w14:paraId="49D9C357" w14:textId="77777777" w:rsidR="00A925E3" w:rsidRPr="001164DE" w:rsidRDefault="00A925E3" w:rsidP="002B7031">
            <w:pPr>
              <w:spacing w:line="312" w:lineRule="auto"/>
              <w:rPr>
                <w:rFonts w:ascii="Times New Roman" w:hAnsi="Times New Roman"/>
                <w:sz w:val="28"/>
                <w:szCs w:val="28"/>
                <w:lang w:val="vi-VN"/>
              </w:rPr>
            </w:pPr>
          </w:p>
        </w:tc>
        <w:tc>
          <w:tcPr>
            <w:tcW w:w="2831" w:type="dxa"/>
            <w:tcBorders>
              <w:top w:val="single" w:sz="4" w:space="0" w:color="auto"/>
              <w:left w:val="single" w:sz="4" w:space="0" w:color="auto"/>
              <w:bottom w:val="single" w:sz="4" w:space="0" w:color="auto"/>
              <w:right w:val="single" w:sz="4" w:space="0" w:color="auto"/>
            </w:tcBorders>
            <w:hideMark/>
          </w:tcPr>
          <w:p w14:paraId="4227C0E3" w14:textId="77777777" w:rsidR="00A925E3" w:rsidRPr="001164DE" w:rsidRDefault="00A925E3" w:rsidP="00122797">
            <w:pPr>
              <w:tabs>
                <w:tab w:val="left" w:pos="960"/>
              </w:tabs>
              <w:spacing w:line="312" w:lineRule="auto"/>
              <w:jc w:val="both"/>
              <w:rPr>
                <w:rFonts w:ascii="Times New Roman" w:hAnsi="Times New Roman"/>
                <w:sz w:val="28"/>
                <w:szCs w:val="28"/>
              </w:rPr>
            </w:pPr>
            <w:r w:rsidRPr="001164DE">
              <w:rPr>
                <w:rFonts w:ascii="Times New Roman" w:hAnsi="Times New Roman"/>
                <w:sz w:val="28"/>
                <w:szCs w:val="28"/>
              </w:rPr>
              <w:t>Cho phép độc giả nhập vào email</w:t>
            </w:r>
          </w:p>
          <w:p w14:paraId="0A1FADF8" w14:textId="77777777" w:rsidR="00A925E3" w:rsidRPr="001164DE" w:rsidRDefault="00A925E3" w:rsidP="00122797">
            <w:pPr>
              <w:tabs>
                <w:tab w:val="left" w:pos="960"/>
              </w:tabs>
              <w:spacing w:line="312" w:lineRule="auto"/>
              <w:jc w:val="both"/>
              <w:rPr>
                <w:rFonts w:ascii="Times New Roman" w:hAnsi="Times New Roman"/>
                <w:sz w:val="28"/>
                <w:szCs w:val="28"/>
              </w:rPr>
            </w:pPr>
            <w:r w:rsidRPr="001164DE">
              <w:rPr>
                <w:rFonts w:ascii="Times New Roman" w:hAnsi="Times New Roman"/>
                <w:sz w:val="28"/>
                <w:szCs w:val="28"/>
              </w:rPr>
              <w:t>Yêu cầu điền email hợp lệ có định dạng</w:t>
            </w:r>
          </w:p>
          <w:p w14:paraId="7C61ACFA" w14:textId="77777777" w:rsidR="00A925E3" w:rsidRPr="001164DE" w:rsidRDefault="00A925E3" w:rsidP="00122797">
            <w:pPr>
              <w:tabs>
                <w:tab w:val="left" w:pos="960"/>
              </w:tabs>
              <w:spacing w:line="312" w:lineRule="auto"/>
              <w:jc w:val="both"/>
              <w:rPr>
                <w:rFonts w:ascii="Times New Roman" w:hAnsi="Times New Roman"/>
                <w:sz w:val="28"/>
                <w:szCs w:val="28"/>
              </w:rPr>
            </w:pPr>
            <w:r w:rsidRPr="001164DE">
              <w:rPr>
                <w:rFonts w:ascii="Times New Roman" w:hAnsi="Times New Roman"/>
                <w:sz w:val="28"/>
                <w:szCs w:val="28"/>
              </w:rPr>
              <w:lastRenderedPageBreak/>
              <w:t>[localpart]@[tên miền]</w:t>
            </w:r>
          </w:p>
          <w:p w14:paraId="4A35E144" w14:textId="77777777" w:rsidR="00A925E3" w:rsidRPr="001164DE" w:rsidRDefault="00A925E3" w:rsidP="00122797">
            <w:pPr>
              <w:tabs>
                <w:tab w:val="left" w:pos="960"/>
              </w:tabs>
              <w:spacing w:line="312" w:lineRule="auto"/>
              <w:jc w:val="both"/>
              <w:rPr>
                <w:rFonts w:ascii="Times New Roman" w:hAnsi="Times New Roman"/>
                <w:sz w:val="28"/>
                <w:szCs w:val="28"/>
              </w:rPr>
            </w:pPr>
            <w:r w:rsidRPr="001164DE">
              <w:rPr>
                <w:rFonts w:ascii="Times New Roman" w:hAnsi="Times New Roman"/>
                <w:sz w:val="28"/>
                <w:szCs w:val="28"/>
              </w:rPr>
              <w:t>(Ví dụ: abc@gmail.com)</w:t>
            </w:r>
          </w:p>
        </w:tc>
      </w:tr>
      <w:tr w:rsidR="00A925E3" w:rsidRPr="001164DE" w14:paraId="5E3A46F5" w14:textId="77777777" w:rsidTr="00C11F91">
        <w:tc>
          <w:tcPr>
            <w:tcW w:w="810" w:type="dxa"/>
            <w:tcBorders>
              <w:top w:val="single" w:sz="4" w:space="0" w:color="auto"/>
              <w:left w:val="single" w:sz="4" w:space="0" w:color="auto"/>
              <w:bottom w:val="single" w:sz="4" w:space="0" w:color="auto"/>
              <w:right w:val="single" w:sz="4" w:space="0" w:color="auto"/>
            </w:tcBorders>
          </w:tcPr>
          <w:p w14:paraId="46EB823D" w14:textId="77777777" w:rsidR="00A925E3" w:rsidRPr="001164DE" w:rsidRDefault="00A925E3" w:rsidP="002B7031">
            <w:pPr>
              <w:spacing w:line="312" w:lineRule="auto"/>
              <w:jc w:val="center"/>
              <w:rPr>
                <w:rFonts w:ascii="Times New Roman" w:hAnsi="Times New Roman"/>
                <w:sz w:val="28"/>
                <w:szCs w:val="28"/>
              </w:rPr>
            </w:pPr>
            <w:r w:rsidRPr="001164DE">
              <w:rPr>
                <w:rFonts w:ascii="Times New Roman" w:hAnsi="Times New Roman"/>
                <w:sz w:val="28"/>
                <w:szCs w:val="28"/>
              </w:rPr>
              <w:lastRenderedPageBreak/>
              <w:t>3</w:t>
            </w:r>
          </w:p>
        </w:tc>
        <w:tc>
          <w:tcPr>
            <w:tcW w:w="1980" w:type="dxa"/>
            <w:tcBorders>
              <w:top w:val="single" w:sz="4" w:space="0" w:color="auto"/>
              <w:left w:val="single" w:sz="4" w:space="0" w:color="auto"/>
              <w:bottom w:val="single" w:sz="4" w:space="0" w:color="auto"/>
              <w:right w:val="single" w:sz="4" w:space="0" w:color="auto"/>
            </w:tcBorders>
            <w:hideMark/>
          </w:tcPr>
          <w:p w14:paraId="53F03E71" w14:textId="77777777" w:rsidR="00A925E3" w:rsidRPr="001164DE" w:rsidRDefault="00A925E3" w:rsidP="002B7031">
            <w:pPr>
              <w:spacing w:line="312" w:lineRule="auto"/>
              <w:rPr>
                <w:rFonts w:ascii="Times New Roman" w:hAnsi="Times New Roman"/>
                <w:sz w:val="28"/>
                <w:szCs w:val="28"/>
              </w:rPr>
            </w:pPr>
            <w:r w:rsidRPr="001164DE">
              <w:rPr>
                <w:rFonts w:ascii="Times New Roman" w:hAnsi="Times New Roman"/>
                <w:sz w:val="28"/>
                <w:szCs w:val="28"/>
              </w:rPr>
              <w:t>Nội dung</w:t>
            </w:r>
          </w:p>
        </w:tc>
        <w:tc>
          <w:tcPr>
            <w:tcW w:w="1653" w:type="dxa"/>
            <w:tcBorders>
              <w:top w:val="single" w:sz="4" w:space="0" w:color="auto"/>
              <w:left w:val="single" w:sz="4" w:space="0" w:color="auto"/>
              <w:bottom w:val="single" w:sz="4" w:space="0" w:color="auto"/>
              <w:right w:val="single" w:sz="4" w:space="0" w:color="auto"/>
            </w:tcBorders>
            <w:hideMark/>
          </w:tcPr>
          <w:p w14:paraId="42985E8D" w14:textId="77777777" w:rsidR="00A925E3" w:rsidRPr="001164DE" w:rsidRDefault="00A925E3" w:rsidP="002B7031">
            <w:pPr>
              <w:spacing w:line="312" w:lineRule="auto"/>
              <w:rPr>
                <w:rFonts w:ascii="Times New Roman" w:hAnsi="Times New Roman"/>
                <w:sz w:val="28"/>
                <w:szCs w:val="28"/>
              </w:rPr>
            </w:pPr>
            <w:r w:rsidRPr="001164DE">
              <w:rPr>
                <w:rFonts w:ascii="Times New Roman" w:hAnsi="Times New Roman"/>
                <w:sz w:val="28"/>
                <w:szCs w:val="28"/>
              </w:rPr>
              <w:t>Chuỗi ký tự (500)</w:t>
            </w:r>
          </w:p>
        </w:tc>
        <w:tc>
          <w:tcPr>
            <w:tcW w:w="1143" w:type="dxa"/>
            <w:tcBorders>
              <w:top w:val="single" w:sz="4" w:space="0" w:color="auto"/>
              <w:left w:val="single" w:sz="4" w:space="0" w:color="auto"/>
              <w:bottom w:val="single" w:sz="4" w:space="0" w:color="auto"/>
              <w:right w:val="single" w:sz="4" w:space="0" w:color="auto"/>
            </w:tcBorders>
            <w:hideMark/>
          </w:tcPr>
          <w:p w14:paraId="6A701778" w14:textId="77777777" w:rsidR="00A925E3" w:rsidRPr="001164DE" w:rsidRDefault="00A925E3" w:rsidP="002B7031">
            <w:pPr>
              <w:spacing w:line="312" w:lineRule="auto"/>
              <w:rPr>
                <w:rFonts w:ascii="Times New Roman" w:hAnsi="Times New Roman"/>
                <w:sz w:val="28"/>
                <w:szCs w:val="28"/>
                <w:lang w:val="vi-VN"/>
              </w:rPr>
            </w:pPr>
            <w:r w:rsidRPr="001164DE">
              <w:rPr>
                <w:rFonts w:ascii="Times New Roman" w:hAnsi="Times New Roman"/>
                <w:sz w:val="28"/>
                <w:szCs w:val="28"/>
                <w:lang w:val="vi-VN"/>
              </w:rPr>
              <w:t>Có</w:t>
            </w:r>
          </w:p>
        </w:tc>
        <w:tc>
          <w:tcPr>
            <w:tcW w:w="848" w:type="dxa"/>
            <w:tcBorders>
              <w:top w:val="single" w:sz="4" w:space="0" w:color="auto"/>
              <w:left w:val="single" w:sz="4" w:space="0" w:color="auto"/>
              <w:bottom w:val="single" w:sz="4" w:space="0" w:color="auto"/>
              <w:right w:val="single" w:sz="4" w:space="0" w:color="auto"/>
            </w:tcBorders>
          </w:tcPr>
          <w:p w14:paraId="69414509" w14:textId="77777777" w:rsidR="00A925E3" w:rsidRPr="001164DE" w:rsidRDefault="00A925E3" w:rsidP="002B7031">
            <w:pPr>
              <w:spacing w:line="312" w:lineRule="auto"/>
              <w:rPr>
                <w:rFonts w:ascii="Times New Roman" w:hAnsi="Times New Roman"/>
                <w:sz w:val="28"/>
                <w:szCs w:val="28"/>
                <w:lang w:val="vi-VN"/>
              </w:rPr>
            </w:pPr>
          </w:p>
        </w:tc>
        <w:tc>
          <w:tcPr>
            <w:tcW w:w="2831" w:type="dxa"/>
            <w:tcBorders>
              <w:top w:val="single" w:sz="4" w:space="0" w:color="auto"/>
              <w:left w:val="single" w:sz="4" w:space="0" w:color="auto"/>
              <w:bottom w:val="single" w:sz="4" w:space="0" w:color="auto"/>
              <w:right w:val="single" w:sz="4" w:space="0" w:color="auto"/>
            </w:tcBorders>
            <w:hideMark/>
          </w:tcPr>
          <w:p w14:paraId="0802606F" w14:textId="77777777" w:rsidR="00A925E3" w:rsidRPr="001164DE" w:rsidRDefault="00A925E3" w:rsidP="00122797">
            <w:pPr>
              <w:spacing w:line="312" w:lineRule="auto"/>
              <w:jc w:val="both"/>
              <w:rPr>
                <w:rFonts w:ascii="Times New Roman" w:hAnsi="Times New Roman"/>
                <w:sz w:val="28"/>
                <w:szCs w:val="28"/>
              </w:rPr>
            </w:pPr>
            <w:r w:rsidRPr="001164DE">
              <w:rPr>
                <w:rFonts w:ascii="Times New Roman" w:hAnsi="Times New Roman"/>
                <w:sz w:val="28"/>
                <w:szCs w:val="28"/>
              </w:rPr>
              <w:t>Cho phép độc giả nhập vào nội dung của bình luận</w:t>
            </w:r>
          </w:p>
        </w:tc>
      </w:tr>
      <w:tr w:rsidR="00A925E3" w:rsidRPr="001164DE" w14:paraId="3136A7DE" w14:textId="77777777" w:rsidTr="00C11F91">
        <w:tc>
          <w:tcPr>
            <w:tcW w:w="810" w:type="dxa"/>
            <w:tcBorders>
              <w:top w:val="single" w:sz="4" w:space="0" w:color="auto"/>
              <w:left w:val="single" w:sz="4" w:space="0" w:color="auto"/>
              <w:bottom w:val="single" w:sz="4" w:space="0" w:color="auto"/>
              <w:right w:val="single" w:sz="4" w:space="0" w:color="auto"/>
            </w:tcBorders>
          </w:tcPr>
          <w:p w14:paraId="7CC10D87" w14:textId="77777777" w:rsidR="00A925E3" w:rsidRPr="001164DE" w:rsidRDefault="00A925E3" w:rsidP="002B7031">
            <w:pPr>
              <w:spacing w:line="312" w:lineRule="auto"/>
              <w:jc w:val="center"/>
              <w:rPr>
                <w:rFonts w:ascii="Times New Roman" w:hAnsi="Times New Roman"/>
                <w:sz w:val="28"/>
                <w:szCs w:val="28"/>
              </w:rPr>
            </w:pPr>
            <w:r w:rsidRPr="001164DE">
              <w:rPr>
                <w:rFonts w:ascii="Times New Roman" w:hAnsi="Times New Roman"/>
                <w:sz w:val="28"/>
                <w:szCs w:val="28"/>
              </w:rPr>
              <w:t>4</w:t>
            </w:r>
          </w:p>
        </w:tc>
        <w:tc>
          <w:tcPr>
            <w:tcW w:w="1980" w:type="dxa"/>
            <w:tcBorders>
              <w:top w:val="single" w:sz="4" w:space="0" w:color="auto"/>
              <w:left w:val="single" w:sz="4" w:space="0" w:color="auto"/>
              <w:bottom w:val="single" w:sz="4" w:space="0" w:color="auto"/>
              <w:right w:val="single" w:sz="4" w:space="0" w:color="auto"/>
            </w:tcBorders>
            <w:hideMark/>
          </w:tcPr>
          <w:p w14:paraId="1530DCCC" w14:textId="77777777" w:rsidR="00A925E3" w:rsidRPr="001164DE" w:rsidRDefault="00A925E3" w:rsidP="002B7031">
            <w:pPr>
              <w:spacing w:line="312" w:lineRule="auto"/>
              <w:rPr>
                <w:rFonts w:ascii="Times New Roman" w:hAnsi="Times New Roman"/>
                <w:sz w:val="28"/>
                <w:szCs w:val="28"/>
              </w:rPr>
            </w:pPr>
            <w:r w:rsidRPr="001164DE">
              <w:rPr>
                <w:rFonts w:ascii="Times New Roman" w:hAnsi="Times New Roman"/>
                <w:sz w:val="28"/>
                <w:szCs w:val="28"/>
              </w:rPr>
              <w:t>Mã bảo mật</w:t>
            </w:r>
          </w:p>
        </w:tc>
        <w:tc>
          <w:tcPr>
            <w:tcW w:w="1653" w:type="dxa"/>
            <w:tcBorders>
              <w:top w:val="single" w:sz="4" w:space="0" w:color="auto"/>
              <w:left w:val="single" w:sz="4" w:space="0" w:color="auto"/>
              <w:bottom w:val="single" w:sz="4" w:space="0" w:color="auto"/>
              <w:right w:val="single" w:sz="4" w:space="0" w:color="auto"/>
            </w:tcBorders>
            <w:hideMark/>
          </w:tcPr>
          <w:p w14:paraId="0E932F31" w14:textId="77777777" w:rsidR="00A925E3" w:rsidRPr="001164DE" w:rsidRDefault="00A925E3" w:rsidP="002B7031">
            <w:pPr>
              <w:spacing w:line="312" w:lineRule="auto"/>
              <w:rPr>
                <w:rFonts w:ascii="Times New Roman" w:hAnsi="Times New Roman"/>
                <w:sz w:val="28"/>
                <w:szCs w:val="28"/>
              </w:rPr>
            </w:pPr>
          </w:p>
        </w:tc>
        <w:tc>
          <w:tcPr>
            <w:tcW w:w="1143" w:type="dxa"/>
            <w:tcBorders>
              <w:top w:val="single" w:sz="4" w:space="0" w:color="auto"/>
              <w:left w:val="single" w:sz="4" w:space="0" w:color="auto"/>
              <w:bottom w:val="single" w:sz="4" w:space="0" w:color="auto"/>
              <w:right w:val="single" w:sz="4" w:space="0" w:color="auto"/>
            </w:tcBorders>
            <w:hideMark/>
          </w:tcPr>
          <w:p w14:paraId="3F861D4E" w14:textId="77777777" w:rsidR="00A925E3" w:rsidRPr="001164DE" w:rsidRDefault="00A925E3" w:rsidP="002B7031">
            <w:pPr>
              <w:spacing w:line="312" w:lineRule="auto"/>
              <w:rPr>
                <w:rFonts w:ascii="Times New Roman" w:hAnsi="Times New Roman"/>
                <w:sz w:val="28"/>
                <w:szCs w:val="28"/>
                <w:lang w:val="vi-VN"/>
              </w:rPr>
            </w:pPr>
            <w:r w:rsidRPr="001164DE">
              <w:rPr>
                <w:rFonts w:ascii="Times New Roman" w:hAnsi="Times New Roman"/>
                <w:sz w:val="28"/>
                <w:szCs w:val="28"/>
                <w:lang w:val="vi-VN"/>
              </w:rPr>
              <w:t xml:space="preserve">Có </w:t>
            </w:r>
          </w:p>
        </w:tc>
        <w:tc>
          <w:tcPr>
            <w:tcW w:w="848" w:type="dxa"/>
            <w:tcBorders>
              <w:top w:val="single" w:sz="4" w:space="0" w:color="auto"/>
              <w:left w:val="single" w:sz="4" w:space="0" w:color="auto"/>
              <w:bottom w:val="single" w:sz="4" w:space="0" w:color="auto"/>
              <w:right w:val="single" w:sz="4" w:space="0" w:color="auto"/>
            </w:tcBorders>
          </w:tcPr>
          <w:p w14:paraId="171EFD26" w14:textId="77777777" w:rsidR="00A925E3" w:rsidRPr="001164DE" w:rsidRDefault="00A925E3" w:rsidP="002B7031">
            <w:pPr>
              <w:spacing w:line="312" w:lineRule="auto"/>
              <w:rPr>
                <w:rFonts w:ascii="Times New Roman" w:hAnsi="Times New Roman"/>
                <w:sz w:val="28"/>
                <w:szCs w:val="28"/>
                <w:lang w:val="vi-VN"/>
              </w:rPr>
            </w:pPr>
          </w:p>
        </w:tc>
        <w:tc>
          <w:tcPr>
            <w:tcW w:w="2831" w:type="dxa"/>
            <w:tcBorders>
              <w:top w:val="single" w:sz="4" w:space="0" w:color="auto"/>
              <w:left w:val="single" w:sz="4" w:space="0" w:color="auto"/>
              <w:bottom w:val="single" w:sz="4" w:space="0" w:color="auto"/>
              <w:right w:val="single" w:sz="4" w:space="0" w:color="auto"/>
            </w:tcBorders>
            <w:hideMark/>
          </w:tcPr>
          <w:p w14:paraId="1AE25D0B" w14:textId="77777777" w:rsidR="00A925E3" w:rsidRPr="001164DE" w:rsidRDefault="00A925E3" w:rsidP="00122797">
            <w:pPr>
              <w:spacing w:line="312" w:lineRule="auto"/>
              <w:jc w:val="both"/>
              <w:rPr>
                <w:rFonts w:ascii="Times New Roman" w:hAnsi="Times New Roman"/>
                <w:sz w:val="28"/>
                <w:szCs w:val="28"/>
              </w:rPr>
            </w:pPr>
            <w:r w:rsidRPr="001164DE">
              <w:rPr>
                <w:rFonts w:ascii="Times New Roman" w:hAnsi="Times New Roman"/>
                <w:sz w:val="28"/>
                <w:szCs w:val="28"/>
              </w:rPr>
              <w:t>Cho phép độc giả nhập vào mã bảo mật</w:t>
            </w:r>
          </w:p>
          <w:p w14:paraId="79183859" w14:textId="77777777" w:rsidR="00A925E3" w:rsidRPr="001164DE" w:rsidRDefault="00A925E3" w:rsidP="00122797">
            <w:pPr>
              <w:spacing w:line="312" w:lineRule="auto"/>
              <w:jc w:val="both"/>
              <w:rPr>
                <w:rFonts w:ascii="Times New Roman" w:hAnsi="Times New Roman"/>
                <w:sz w:val="28"/>
                <w:szCs w:val="28"/>
              </w:rPr>
            </w:pPr>
            <w:r w:rsidRPr="001164DE">
              <w:rPr>
                <w:rFonts w:ascii="Times New Roman" w:hAnsi="Times New Roman"/>
                <w:sz w:val="28"/>
                <w:szCs w:val="28"/>
              </w:rPr>
              <w:t>Yêu cầu điền mã bảo mật theo đúng theo mã bảo mật hiển thị</w:t>
            </w:r>
          </w:p>
        </w:tc>
      </w:tr>
    </w:tbl>
    <w:p w14:paraId="18D2BB1B" w14:textId="77777777" w:rsidR="003E5211" w:rsidRPr="001164DE" w:rsidRDefault="003E5211" w:rsidP="0090566F">
      <w:pPr>
        <w:pStyle w:val="Heading4"/>
      </w:pPr>
      <w:r w:rsidRPr="001164DE">
        <w:t>Điều kiện thực hiện</w:t>
      </w:r>
    </w:p>
    <w:p w14:paraId="6760AAE9" w14:textId="11AADAA6" w:rsidR="00A53F5E" w:rsidRPr="001164DE" w:rsidRDefault="00A53F5E" w:rsidP="002B7031">
      <w:pPr>
        <w:pStyle w:val="Style2"/>
        <w:spacing w:line="312" w:lineRule="auto"/>
        <w:rPr>
          <w:lang w:val="vi-VN"/>
        </w:rPr>
      </w:pPr>
      <w:r w:rsidRPr="001164DE">
        <w:rPr>
          <w:lang w:val="vi-VN"/>
        </w:rPr>
        <w:t xml:space="preserve">Độc giả: Truy cập vào website của </w:t>
      </w:r>
      <w:r w:rsidR="00E04DD9" w:rsidRPr="001164DE">
        <w:rPr>
          <w:lang w:val="vi-VN"/>
        </w:rPr>
        <w:t>Tạp chí Thuế</w:t>
      </w:r>
    </w:p>
    <w:p w14:paraId="02899E04" w14:textId="77777777" w:rsidR="003E5211" w:rsidRPr="001164DE" w:rsidRDefault="003E5211" w:rsidP="0090566F">
      <w:pPr>
        <w:pStyle w:val="Heading4"/>
      </w:pPr>
      <w:r w:rsidRPr="001164DE">
        <w:t>Yêu cầu đặc biệt/ Ràng buộc</w:t>
      </w:r>
    </w:p>
    <w:p w14:paraId="738C4860" w14:textId="62E38A06" w:rsidR="00A02E73" w:rsidRPr="001164DE" w:rsidRDefault="00564AF7" w:rsidP="00DC4CB5">
      <w:pPr>
        <w:pStyle w:val="Style2"/>
        <w:spacing w:line="312" w:lineRule="auto"/>
      </w:pPr>
      <w:r w:rsidRPr="001164DE">
        <w:t xml:space="preserve">Các tin bài đã được đăng bởi ban biên tập </w:t>
      </w:r>
      <w:r w:rsidR="00E04DD9" w:rsidRPr="001164DE">
        <w:t>Tạp chí Thuế</w:t>
      </w:r>
    </w:p>
    <w:p w14:paraId="60FA91E7" w14:textId="3D0F4E93" w:rsidR="003E5211" w:rsidRPr="001164DE" w:rsidRDefault="00BA4386" w:rsidP="0090566F">
      <w:pPr>
        <w:pStyle w:val="Heading4"/>
      </w:pPr>
      <w:r>
        <w:t>Luồng xử lý dữ liệu</w:t>
      </w:r>
    </w:p>
    <w:p w14:paraId="07BC32B3" w14:textId="77777777" w:rsidR="00A53F5E" w:rsidRPr="001164DE" w:rsidRDefault="00A53F5E" w:rsidP="002B7031">
      <w:pPr>
        <w:pStyle w:val="ListParagraph"/>
        <w:spacing w:line="312" w:lineRule="auto"/>
      </w:pPr>
      <w:r w:rsidRPr="001164DE">
        <w:t>Tìm kiếm tin bài đã đăng (Tra cứu dữ liệu)</w:t>
      </w:r>
    </w:p>
    <w:tbl>
      <w:tblPr>
        <w:tblStyle w:val="TableGrid"/>
        <w:tblW w:w="0" w:type="auto"/>
        <w:tblInd w:w="85" w:type="dxa"/>
        <w:tblLook w:val="04A0" w:firstRow="1" w:lastRow="0" w:firstColumn="1" w:lastColumn="0" w:noHBand="0" w:noVBand="1"/>
      </w:tblPr>
      <w:tblGrid>
        <w:gridCol w:w="858"/>
        <w:gridCol w:w="1242"/>
        <w:gridCol w:w="6876"/>
      </w:tblGrid>
      <w:tr w:rsidR="00C91B14" w:rsidRPr="001164DE" w14:paraId="1DD4D9B7" w14:textId="77777777" w:rsidTr="00E34306">
        <w:trPr>
          <w:tblHeader/>
        </w:trPr>
        <w:tc>
          <w:tcPr>
            <w:tcW w:w="875"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59F1A018" w14:textId="77777777" w:rsidR="00A53F5E" w:rsidRPr="001164DE" w:rsidRDefault="00A53F5E"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rPr>
              <w:t>Bước thực hiện</w:t>
            </w:r>
          </w:p>
        </w:tc>
        <w:tc>
          <w:tcPr>
            <w:tcW w:w="2154"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259792DC" w14:textId="77777777" w:rsidR="00A53F5E" w:rsidRPr="001164DE" w:rsidRDefault="00A53F5E"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rPr>
              <w:t>Chủ thể thực hiện</w:t>
            </w:r>
          </w:p>
        </w:tc>
        <w:tc>
          <w:tcPr>
            <w:tcW w:w="5947"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42E9C91B" w14:textId="77777777" w:rsidR="00A53F5E" w:rsidRPr="001164DE" w:rsidRDefault="00A53F5E"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rPr>
              <w:t>Nội dung</w:t>
            </w:r>
          </w:p>
        </w:tc>
      </w:tr>
      <w:tr w:rsidR="00C91B14" w:rsidRPr="001164DE" w14:paraId="105807D5" w14:textId="77777777" w:rsidTr="00E34306">
        <w:tc>
          <w:tcPr>
            <w:tcW w:w="875" w:type="dxa"/>
            <w:tcBorders>
              <w:top w:val="single" w:sz="4" w:space="0" w:color="auto"/>
              <w:left w:val="single" w:sz="4" w:space="0" w:color="auto"/>
              <w:bottom w:val="single" w:sz="4" w:space="0" w:color="auto"/>
              <w:right w:val="single" w:sz="4" w:space="0" w:color="auto"/>
            </w:tcBorders>
            <w:hideMark/>
          </w:tcPr>
          <w:p w14:paraId="09B11135" w14:textId="4E32E40B" w:rsidR="002B5732" w:rsidRPr="001164DE" w:rsidRDefault="002B5732" w:rsidP="002B5732">
            <w:pPr>
              <w:spacing w:line="312" w:lineRule="auto"/>
              <w:jc w:val="center"/>
              <w:rPr>
                <w:rFonts w:ascii="Times New Roman" w:hAnsi="Times New Roman"/>
                <w:sz w:val="28"/>
                <w:szCs w:val="28"/>
                <w:lang w:val="vi-VN"/>
              </w:rPr>
            </w:pPr>
            <w:r w:rsidRPr="001164DE">
              <w:rPr>
                <w:rFonts w:ascii="Times New Roman" w:hAnsi="Times New Roman"/>
                <w:sz w:val="28"/>
                <w:szCs w:val="28"/>
                <w:lang w:val="vi-VN"/>
              </w:rPr>
              <w:t>1</w:t>
            </w:r>
          </w:p>
        </w:tc>
        <w:tc>
          <w:tcPr>
            <w:tcW w:w="2154" w:type="dxa"/>
            <w:tcBorders>
              <w:top w:val="single" w:sz="4" w:space="0" w:color="auto"/>
              <w:left w:val="single" w:sz="4" w:space="0" w:color="auto"/>
              <w:bottom w:val="single" w:sz="4" w:space="0" w:color="auto"/>
              <w:right w:val="single" w:sz="4" w:space="0" w:color="auto"/>
            </w:tcBorders>
            <w:hideMark/>
          </w:tcPr>
          <w:p w14:paraId="006BAA34" w14:textId="77777777" w:rsidR="002B5732" w:rsidRPr="001164DE" w:rsidRDefault="002B5732" w:rsidP="002B5732">
            <w:pPr>
              <w:spacing w:line="312" w:lineRule="auto"/>
              <w:rPr>
                <w:rFonts w:ascii="Times New Roman" w:hAnsi="Times New Roman"/>
                <w:sz w:val="28"/>
                <w:szCs w:val="28"/>
                <w:lang w:val="vi-VN"/>
              </w:rPr>
            </w:pPr>
            <w:r w:rsidRPr="001164DE">
              <w:rPr>
                <w:rFonts w:ascii="Times New Roman" w:hAnsi="Times New Roman"/>
                <w:sz w:val="28"/>
                <w:szCs w:val="28"/>
                <w:lang w:val="vi-VN"/>
              </w:rPr>
              <w:t>NSD</w:t>
            </w:r>
          </w:p>
          <w:p w14:paraId="081AB305" w14:textId="0A3E2EA6" w:rsidR="002B5732" w:rsidRPr="001164DE" w:rsidRDefault="002B5732" w:rsidP="002B5732">
            <w:pPr>
              <w:spacing w:line="312" w:lineRule="auto"/>
              <w:rPr>
                <w:rFonts w:ascii="Times New Roman" w:hAnsi="Times New Roman"/>
                <w:sz w:val="28"/>
                <w:szCs w:val="28"/>
              </w:rPr>
            </w:pPr>
            <w:r w:rsidRPr="001164DE">
              <w:rPr>
                <w:rFonts w:ascii="Times New Roman" w:hAnsi="Times New Roman"/>
                <w:sz w:val="28"/>
                <w:szCs w:val="28"/>
              </w:rPr>
              <w:t>(Độc giả)</w:t>
            </w:r>
          </w:p>
        </w:tc>
        <w:tc>
          <w:tcPr>
            <w:tcW w:w="5947" w:type="dxa"/>
            <w:tcBorders>
              <w:top w:val="single" w:sz="4" w:space="0" w:color="auto"/>
              <w:left w:val="single" w:sz="4" w:space="0" w:color="auto"/>
              <w:bottom w:val="single" w:sz="4" w:space="0" w:color="auto"/>
              <w:right w:val="single" w:sz="4" w:space="0" w:color="auto"/>
            </w:tcBorders>
            <w:hideMark/>
          </w:tcPr>
          <w:p w14:paraId="035288D5" w14:textId="315BE05A" w:rsidR="002B5732" w:rsidRPr="001164DE" w:rsidRDefault="002B5732" w:rsidP="002B5732">
            <w:pPr>
              <w:spacing w:line="312" w:lineRule="auto"/>
              <w:rPr>
                <w:rFonts w:ascii="Times New Roman" w:hAnsi="Times New Roman"/>
                <w:sz w:val="28"/>
                <w:szCs w:val="28"/>
                <w:lang w:val="vi-VN"/>
              </w:rPr>
            </w:pPr>
            <w:r w:rsidRPr="001164DE">
              <w:rPr>
                <w:rFonts w:ascii="Times New Roman" w:hAnsi="Times New Roman"/>
                <w:sz w:val="28"/>
                <w:szCs w:val="28"/>
              </w:rPr>
              <w:t>Truy cập vào website Tạp chí thuế</w:t>
            </w:r>
          </w:p>
        </w:tc>
      </w:tr>
      <w:tr w:rsidR="00C91B14" w:rsidRPr="001164DE" w14:paraId="4D6EFD95" w14:textId="77777777" w:rsidTr="00E34306">
        <w:tc>
          <w:tcPr>
            <w:tcW w:w="875" w:type="dxa"/>
            <w:tcBorders>
              <w:top w:val="single" w:sz="4" w:space="0" w:color="auto"/>
              <w:left w:val="single" w:sz="4" w:space="0" w:color="auto"/>
              <w:bottom w:val="single" w:sz="4" w:space="0" w:color="auto"/>
              <w:right w:val="single" w:sz="4" w:space="0" w:color="auto"/>
            </w:tcBorders>
          </w:tcPr>
          <w:p w14:paraId="3FD434F7" w14:textId="64EBFBCB" w:rsidR="002B5732" w:rsidRPr="001164DE" w:rsidRDefault="002B5732" w:rsidP="002B5732">
            <w:pPr>
              <w:spacing w:line="312" w:lineRule="auto"/>
              <w:jc w:val="center"/>
              <w:rPr>
                <w:rFonts w:ascii="Times New Roman" w:hAnsi="Times New Roman"/>
                <w:sz w:val="28"/>
                <w:szCs w:val="28"/>
                <w:lang w:val="vi-VN"/>
              </w:rPr>
            </w:pPr>
            <w:r w:rsidRPr="001164DE">
              <w:rPr>
                <w:rFonts w:ascii="Times New Roman" w:hAnsi="Times New Roman"/>
                <w:sz w:val="28"/>
                <w:szCs w:val="28"/>
              </w:rPr>
              <w:t>2</w:t>
            </w:r>
          </w:p>
        </w:tc>
        <w:tc>
          <w:tcPr>
            <w:tcW w:w="2154" w:type="dxa"/>
            <w:tcBorders>
              <w:top w:val="single" w:sz="4" w:space="0" w:color="auto"/>
              <w:left w:val="single" w:sz="4" w:space="0" w:color="auto"/>
              <w:bottom w:val="single" w:sz="4" w:space="0" w:color="auto"/>
              <w:right w:val="single" w:sz="4" w:space="0" w:color="auto"/>
            </w:tcBorders>
          </w:tcPr>
          <w:p w14:paraId="4B00BB5A" w14:textId="4C279900" w:rsidR="002B5732" w:rsidRPr="001164DE" w:rsidRDefault="002B5732" w:rsidP="002B5732">
            <w:pPr>
              <w:spacing w:line="312" w:lineRule="auto"/>
              <w:rPr>
                <w:rFonts w:ascii="Times New Roman" w:hAnsi="Times New Roman"/>
                <w:sz w:val="28"/>
                <w:szCs w:val="28"/>
                <w:lang w:val="vi-VN"/>
              </w:rPr>
            </w:pPr>
            <w:r w:rsidRPr="001164DE">
              <w:rPr>
                <w:rFonts w:ascii="Times New Roman" w:hAnsi="Times New Roman"/>
                <w:sz w:val="28"/>
                <w:szCs w:val="28"/>
                <w:lang w:val="vi-VN"/>
              </w:rPr>
              <w:t>Hệ thống</w:t>
            </w:r>
          </w:p>
        </w:tc>
        <w:tc>
          <w:tcPr>
            <w:tcW w:w="5947" w:type="dxa"/>
            <w:tcBorders>
              <w:top w:val="single" w:sz="4" w:space="0" w:color="auto"/>
              <w:left w:val="single" w:sz="4" w:space="0" w:color="auto"/>
              <w:bottom w:val="single" w:sz="4" w:space="0" w:color="auto"/>
              <w:right w:val="single" w:sz="4" w:space="0" w:color="auto"/>
            </w:tcBorders>
          </w:tcPr>
          <w:p w14:paraId="76203A71" w14:textId="26257CC7" w:rsidR="002B5732" w:rsidRPr="001164DE" w:rsidRDefault="002B5732" w:rsidP="002B5732">
            <w:pPr>
              <w:spacing w:line="312" w:lineRule="auto"/>
              <w:rPr>
                <w:rFonts w:ascii="Times New Roman" w:hAnsi="Times New Roman"/>
                <w:sz w:val="28"/>
                <w:szCs w:val="28"/>
              </w:rPr>
            </w:pPr>
            <w:r w:rsidRPr="001164DE">
              <w:rPr>
                <w:rFonts w:ascii="Times New Roman" w:hAnsi="Times New Roman"/>
                <w:sz w:val="28"/>
                <w:szCs w:val="28"/>
              </w:rPr>
              <w:t>Hiển thị trang thông tin website Tạp chí thuế</w:t>
            </w:r>
          </w:p>
        </w:tc>
      </w:tr>
      <w:tr w:rsidR="00C91B14" w:rsidRPr="001164DE" w14:paraId="6AC8E5A9" w14:textId="77777777" w:rsidTr="00E34306">
        <w:tc>
          <w:tcPr>
            <w:tcW w:w="875" w:type="dxa"/>
            <w:tcBorders>
              <w:top w:val="single" w:sz="4" w:space="0" w:color="auto"/>
              <w:left w:val="single" w:sz="4" w:space="0" w:color="auto"/>
              <w:bottom w:val="single" w:sz="4" w:space="0" w:color="auto"/>
              <w:right w:val="single" w:sz="4" w:space="0" w:color="auto"/>
            </w:tcBorders>
          </w:tcPr>
          <w:p w14:paraId="4D4834E9" w14:textId="0730A7BA" w:rsidR="002B5732" w:rsidRPr="001164DE" w:rsidRDefault="002B5732" w:rsidP="002B5732">
            <w:pPr>
              <w:spacing w:line="312" w:lineRule="auto"/>
              <w:jc w:val="center"/>
              <w:rPr>
                <w:rFonts w:ascii="Times New Roman" w:hAnsi="Times New Roman"/>
                <w:sz w:val="28"/>
                <w:szCs w:val="28"/>
                <w:lang w:val="vi-VN"/>
              </w:rPr>
            </w:pPr>
            <w:r w:rsidRPr="001164DE">
              <w:rPr>
                <w:rFonts w:ascii="Times New Roman" w:hAnsi="Times New Roman"/>
                <w:sz w:val="28"/>
                <w:szCs w:val="28"/>
              </w:rPr>
              <w:t>3</w:t>
            </w:r>
          </w:p>
        </w:tc>
        <w:tc>
          <w:tcPr>
            <w:tcW w:w="2154" w:type="dxa"/>
            <w:tcBorders>
              <w:top w:val="single" w:sz="4" w:space="0" w:color="auto"/>
              <w:left w:val="single" w:sz="4" w:space="0" w:color="auto"/>
              <w:bottom w:val="single" w:sz="4" w:space="0" w:color="auto"/>
              <w:right w:val="single" w:sz="4" w:space="0" w:color="auto"/>
            </w:tcBorders>
          </w:tcPr>
          <w:p w14:paraId="709F3E58" w14:textId="77777777" w:rsidR="002B5732" w:rsidRPr="001164DE" w:rsidRDefault="002B5732" w:rsidP="002B5732">
            <w:pPr>
              <w:spacing w:line="312" w:lineRule="auto"/>
              <w:rPr>
                <w:rFonts w:ascii="Times New Roman" w:hAnsi="Times New Roman"/>
                <w:sz w:val="28"/>
                <w:szCs w:val="28"/>
                <w:lang w:val="vi-VN"/>
              </w:rPr>
            </w:pPr>
            <w:r w:rsidRPr="001164DE">
              <w:rPr>
                <w:rFonts w:ascii="Times New Roman" w:hAnsi="Times New Roman"/>
                <w:sz w:val="28"/>
                <w:szCs w:val="28"/>
                <w:lang w:val="vi-VN"/>
              </w:rPr>
              <w:t>NSD</w:t>
            </w:r>
          </w:p>
          <w:p w14:paraId="6622BAB0" w14:textId="2827A384" w:rsidR="002B5732" w:rsidRPr="001164DE" w:rsidRDefault="002B5732" w:rsidP="002B5732">
            <w:pPr>
              <w:spacing w:line="312" w:lineRule="auto"/>
              <w:rPr>
                <w:rFonts w:ascii="Times New Roman" w:hAnsi="Times New Roman"/>
                <w:sz w:val="28"/>
                <w:szCs w:val="28"/>
                <w:lang w:val="vi-VN"/>
              </w:rPr>
            </w:pPr>
            <w:r w:rsidRPr="001164DE">
              <w:rPr>
                <w:rFonts w:ascii="Times New Roman" w:hAnsi="Times New Roman"/>
                <w:sz w:val="28"/>
                <w:szCs w:val="28"/>
              </w:rPr>
              <w:t>(Độc giả)</w:t>
            </w:r>
          </w:p>
        </w:tc>
        <w:tc>
          <w:tcPr>
            <w:tcW w:w="5947" w:type="dxa"/>
            <w:tcBorders>
              <w:top w:val="single" w:sz="4" w:space="0" w:color="auto"/>
              <w:left w:val="single" w:sz="4" w:space="0" w:color="auto"/>
              <w:bottom w:val="single" w:sz="4" w:space="0" w:color="auto"/>
              <w:right w:val="single" w:sz="4" w:space="0" w:color="auto"/>
            </w:tcBorders>
          </w:tcPr>
          <w:p w14:paraId="5D60EF4B" w14:textId="13B8C803" w:rsidR="002B5732" w:rsidRPr="001164DE" w:rsidRDefault="002B5732" w:rsidP="002B5732">
            <w:pPr>
              <w:spacing w:line="312" w:lineRule="auto"/>
              <w:rPr>
                <w:rFonts w:ascii="Times New Roman" w:hAnsi="Times New Roman"/>
                <w:sz w:val="28"/>
                <w:szCs w:val="28"/>
              </w:rPr>
            </w:pPr>
            <w:r w:rsidRPr="001164DE">
              <w:rPr>
                <w:rFonts w:ascii="Times New Roman" w:hAnsi="Times New Roman"/>
                <w:sz w:val="28"/>
                <w:szCs w:val="28"/>
              </w:rPr>
              <w:t>Nhập từ khóa tìm kiếm và chọn Enter</w:t>
            </w:r>
          </w:p>
        </w:tc>
      </w:tr>
      <w:tr w:rsidR="00C91B14" w:rsidRPr="001164DE" w14:paraId="10B4ABED" w14:textId="77777777" w:rsidTr="00E34306">
        <w:trPr>
          <w:trHeight w:val="395"/>
        </w:trPr>
        <w:tc>
          <w:tcPr>
            <w:tcW w:w="875" w:type="dxa"/>
            <w:tcBorders>
              <w:top w:val="single" w:sz="4" w:space="0" w:color="auto"/>
              <w:left w:val="single" w:sz="4" w:space="0" w:color="auto"/>
              <w:bottom w:val="single" w:sz="4" w:space="0" w:color="auto"/>
              <w:right w:val="single" w:sz="4" w:space="0" w:color="auto"/>
            </w:tcBorders>
            <w:hideMark/>
          </w:tcPr>
          <w:p w14:paraId="1C312F8E" w14:textId="2CBAACA5" w:rsidR="00A53F5E" w:rsidRPr="001164DE" w:rsidRDefault="002B5732" w:rsidP="002B7031">
            <w:pPr>
              <w:spacing w:line="312" w:lineRule="auto"/>
              <w:jc w:val="center"/>
              <w:rPr>
                <w:rFonts w:ascii="Times New Roman" w:hAnsi="Times New Roman"/>
                <w:sz w:val="28"/>
                <w:szCs w:val="28"/>
                <w:lang w:val="vi-VN"/>
              </w:rPr>
            </w:pPr>
            <w:r w:rsidRPr="001164DE">
              <w:rPr>
                <w:rFonts w:ascii="Times New Roman" w:hAnsi="Times New Roman"/>
                <w:sz w:val="28"/>
                <w:szCs w:val="28"/>
              </w:rPr>
              <w:lastRenderedPageBreak/>
              <w:t>4</w:t>
            </w:r>
          </w:p>
        </w:tc>
        <w:tc>
          <w:tcPr>
            <w:tcW w:w="2154" w:type="dxa"/>
            <w:tcBorders>
              <w:top w:val="single" w:sz="4" w:space="0" w:color="auto"/>
              <w:left w:val="single" w:sz="4" w:space="0" w:color="auto"/>
              <w:bottom w:val="single" w:sz="4" w:space="0" w:color="auto"/>
              <w:right w:val="single" w:sz="4" w:space="0" w:color="auto"/>
            </w:tcBorders>
            <w:hideMark/>
          </w:tcPr>
          <w:p w14:paraId="25FA1568" w14:textId="77777777" w:rsidR="00A53F5E" w:rsidRPr="001164DE" w:rsidRDefault="00A53F5E" w:rsidP="002B7031">
            <w:pPr>
              <w:spacing w:line="312" w:lineRule="auto"/>
              <w:rPr>
                <w:rFonts w:ascii="Times New Roman" w:hAnsi="Times New Roman"/>
                <w:sz w:val="28"/>
                <w:szCs w:val="28"/>
                <w:lang w:val="vi-VN"/>
              </w:rPr>
            </w:pPr>
            <w:r w:rsidRPr="001164DE">
              <w:rPr>
                <w:rFonts w:ascii="Times New Roman" w:hAnsi="Times New Roman"/>
                <w:sz w:val="28"/>
                <w:szCs w:val="28"/>
                <w:lang w:val="vi-VN"/>
              </w:rPr>
              <w:t>Hệ thống</w:t>
            </w:r>
          </w:p>
        </w:tc>
        <w:tc>
          <w:tcPr>
            <w:tcW w:w="5947" w:type="dxa"/>
            <w:tcBorders>
              <w:top w:val="single" w:sz="4" w:space="0" w:color="auto"/>
              <w:left w:val="single" w:sz="4" w:space="0" w:color="auto"/>
              <w:bottom w:val="single" w:sz="4" w:space="0" w:color="auto"/>
              <w:right w:val="single" w:sz="4" w:space="0" w:color="auto"/>
            </w:tcBorders>
            <w:hideMark/>
          </w:tcPr>
          <w:p w14:paraId="2BD4546A" w14:textId="70654196" w:rsidR="00A00896" w:rsidRPr="001164DE" w:rsidRDefault="00A00896" w:rsidP="00A00896">
            <w:pPr>
              <w:spacing w:line="312" w:lineRule="auto"/>
              <w:rPr>
                <w:rFonts w:ascii="Times New Roman" w:hAnsi="Times New Roman"/>
                <w:sz w:val="28"/>
                <w:szCs w:val="28"/>
              </w:rPr>
            </w:pPr>
            <w:r w:rsidRPr="001164DE">
              <w:rPr>
                <w:rFonts w:ascii="Times New Roman" w:hAnsi="Times New Roman"/>
                <w:sz w:val="28"/>
                <w:szCs w:val="28"/>
                <w:lang w:val="vi-VN"/>
              </w:rPr>
              <w:t>Tìm kiếm</w:t>
            </w:r>
            <w:r w:rsidRPr="001164DE">
              <w:rPr>
                <w:rFonts w:ascii="Times New Roman" w:hAnsi="Times New Roman"/>
                <w:sz w:val="28"/>
                <w:szCs w:val="28"/>
              </w:rPr>
              <w:t xml:space="preserve"> toàn bộ nội dung</w:t>
            </w:r>
            <w:r w:rsidRPr="001164DE">
              <w:rPr>
                <w:rFonts w:ascii="Times New Roman" w:hAnsi="Times New Roman"/>
                <w:sz w:val="28"/>
                <w:szCs w:val="28"/>
                <w:lang w:val="vi-VN"/>
              </w:rPr>
              <w:t xml:space="preserve"> trong thư viện nội dung website Tạp chí Thuế</w:t>
            </w:r>
            <w:r w:rsidRPr="001164DE">
              <w:rPr>
                <w:rFonts w:ascii="Times New Roman" w:hAnsi="Times New Roman"/>
                <w:sz w:val="28"/>
                <w:szCs w:val="28"/>
              </w:rPr>
              <w:t>, các sitearea</w:t>
            </w:r>
            <w:r w:rsidR="006912EC">
              <w:rPr>
                <w:rFonts w:ascii="Times New Roman" w:hAnsi="Times New Roman"/>
                <w:sz w:val="28"/>
                <w:szCs w:val="28"/>
              </w:rPr>
              <w:t>- chuyên mục (</w:t>
            </w:r>
            <w:r w:rsidRPr="001164DE">
              <w:rPr>
                <w:rFonts w:ascii="Times New Roman" w:hAnsi="Times New Roman"/>
                <w:sz w:val="28"/>
                <w:szCs w:val="28"/>
              </w:rPr>
              <w:t xml:space="preserve">Tham </w:t>
            </w:r>
            <w:r w:rsidR="006912EC">
              <w:rPr>
                <w:rFonts w:ascii="Times New Roman" w:hAnsi="Times New Roman"/>
                <w:sz w:val="28"/>
                <w:szCs w:val="28"/>
              </w:rPr>
              <w:t xml:space="preserve">chiếu đến </w:t>
            </w:r>
            <w:hyperlink w:anchor="_Nội_dung_(Content)" w:history="1">
              <w:r w:rsidR="00777D93">
                <w:rPr>
                  <w:rStyle w:val="Hyperlink"/>
                  <w:rFonts w:ascii="Times New Roman" w:hAnsi="Times New Roman"/>
                  <w:b/>
                  <w:bCs/>
                  <w:sz w:val="28"/>
                  <w:szCs w:val="28"/>
                </w:rPr>
                <w:t>IV</w:t>
              </w:r>
              <w:r w:rsidR="006912EC" w:rsidRPr="006912EC">
                <w:rPr>
                  <w:rStyle w:val="Hyperlink"/>
                  <w:rFonts w:ascii="Times New Roman" w:hAnsi="Times New Roman"/>
                  <w:b/>
                  <w:bCs/>
                  <w:sz w:val="28"/>
                  <w:szCs w:val="28"/>
                </w:rPr>
                <w:t>.</w:t>
              </w:r>
              <w:r w:rsidR="006912EC" w:rsidRPr="006912EC">
                <w:rPr>
                  <w:rStyle w:val="Hyperlink"/>
                  <w:rFonts w:ascii="Times New Roman" w:hAnsi="Times New Roman"/>
                  <w:b/>
                  <w:sz w:val="28"/>
                  <w:szCs w:val="28"/>
                </w:rPr>
                <w:t xml:space="preserve">7. </w:t>
              </w:r>
              <w:r w:rsidRPr="006912EC">
                <w:rPr>
                  <w:rStyle w:val="Hyperlink"/>
                  <w:rFonts w:ascii="Times New Roman" w:hAnsi="Times New Roman"/>
                  <w:b/>
                  <w:sz w:val="28"/>
                  <w:szCs w:val="28"/>
                </w:rPr>
                <w:t>Nội dung (Content)</w:t>
              </w:r>
            </w:hyperlink>
            <w:r w:rsidRPr="001164DE">
              <w:rPr>
                <w:rFonts w:ascii="Times New Roman" w:hAnsi="Times New Roman"/>
                <w:sz w:val="28"/>
                <w:szCs w:val="28"/>
              </w:rPr>
              <w:t xml:space="preserve"> trong tài liệ</w:t>
            </w:r>
            <w:r w:rsidR="006912EC">
              <w:rPr>
                <w:rFonts w:ascii="Times New Roman" w:hAnsi="Times New Roman"/>
                <w:sz w:val="28"/>
                <w:szCs w:val="28"/>
              </w:rPr>
              <w:t>u này.)</w:t>
            </w:r>
          </w:p>
          <w:p w14:paraId="0BB722C1" w14:textId="7E39BD74" w:rsidR="00A00896" w:rsidRPr="001164DE" w:rsidRDefault="00A00896" w:rsidP="00A00896">
            <w:pPr>
              <w:spacing w:line="312" w:lineRule="auto"/>
              <w:rPr>
                <w:rFonts w:ascii="Times New Roman" w:hAnsi="Times New Roman"/>
                <w:sz w:val="28"/>
                <w:szCs w:val="28"/>
              </w:rPr>
            </w:pPr>
            <w:r w:rsidRPr="001164DE">
              <w:rPr>
                <w:rFonts w:ascii="Times New Roman" w:hAnsi="Times New Roman"/>
                <w:sz w:val="28"/>
                <w:szCs w:val="28"/>
              </w:rPr>
              <w:t>Với</w:t>
            </w:r>
            <w:r w:rsidRPr="001164DE">
              <w:rPr>
                <w:rFonts w:ascii="Times New Roman" w:hAnsi="Times New Roman"/>
                <w:sz w:val="28"/>
                <w:szCs w:val="28"/>
                <w:lang w:val="vi-VN"/>
              </w:rPr>
              <w:t xml:space="preserve"> từ khóa người dùng nhập</w:t>
            </w:r>
            <w:r w:rsidRPr="001164DE">
              <w:rPr>
                <w:rFonts w:ascii="Times New Roman" w:hAnsi="Times New Roman"/>
                <w:sz w:val="28"/>
                <w:szCs w:val="28"/>
              </w:rPr>
              <w:t xml:space="preserve">. Thông qua </w:t>
            </w:r>
            <w:r w:rsidRPr="001164DE">
              <w:rPr>
                <w:rFonts w:ascii="Times New Roman" w:hAnsi="Times New Roman"/>
                <w:b/>
                <w:bCs/>
                <w:sz w:val="28"/>
                <w:szCs w:val="28"/>
              </w:rPr>
              <w:t>Search Component</w:t>
            </w:r>
            <w:r w:rsidRPr="001164DE">
              <w:rPr>
                <w:rFonts w:ascii="Times New Roman" w:hAnsi="Times New Roman"/>
                <w:sz w:val="28"/>
                <w:szCs w:val="28"/>
              </w:rPr>
              <w:t xml:space="preserve"> của</w:t>
            </w:r>
            <w:r w:rsidR="004441ED" w:rsidRPr="001164DE">
              <w:rPr>
                <w:rFonts w:ascii="Times New Roman" w:hAnsi="Times New Roman"/>
                <w:sz w:val="28"/>
                <w:szCs w:val="28"/>
              </w:rPr>
              <w:t xml:space="preserve"> trang quản trị</w:t>
            </w:r>
            <w:r w:rsidRPr="001164DE">
              <w:rPr>
                <w:rFonts w:ascii="Times New Roman" w:hAnsi="Times New Roman"/>
                <w:sz w:val="28"/>
                <w:szCs w:val="28"/>
              </w:rPr>
              <w:t xml:space="preserve"> Websphere Portal</w:t>
            </w:r>
            <w:r w:rsidR="004441ED" w:rsidRPr="001164DE">
              <w:rPr>
                <w:rFonts w:ascii="Times New Roman" w:hAnsi="Times New Roman"/>
                <w:sz w:val="28"/>
                <w:szCs w:val="28"/>
              </w:rPr>
              <w:t xml:space="preserve"> </w:t>
            </w:r>
            <w:r w:rsidR="00E07CB6" w:rsidRPr="001164DE">
              <w:rPr>
                <w:rFonts w:ascii="Times New Roman" w:hAnsi="Times New Roman"/>
                <w:sz w:val="28"/>
                <w:szCs w:val="28"/>
              </w:rPr>
              <w:t>(</w:t>
            </w:r>
            <w:hyperlink r:id="rId13" w:history="1">
              <w:r w:rsidR="00E07CB6" w:rsidRPr="001164DE">
                <w:rPr>
                  <w:rStyle w:val="Hyperlink"/>
                  <w:rFonts w:ascii="Times New Roman" w:hAnsi="Times New Roman"/>
                  <w:sz w:val="28"/>
                  <w:szCs w:val="28"/>
                </w:rPr>
                <w:t>http://10.64.67.123/wps/myportal</w:t>
              </w:r>
            </w:hyperlink>
            <w:r w:rsidR="00685A2A" w:rsidRPr="001164DE">
              <w:rPr>
                <w:rFonts w:ascii="Times New Roman" w:hAnsi="Times New Roman"/>
                <w:sz w:val="28"/>
                <w:szCs w:val="28"/>
              </w:rPr>
              <w:t xml:space="preserve"> </w:t>
            </w:r>
            <w:r w:rsidR="00685A2A" w:rsidRPr="001164DE">
              <w:rPr>
                <w:rFonts w:ascii="Times New Roman" w:hAnsi="Times New Roman"/>
                <w:sz w:val="28"/>
                <w:szCs w:val="28"/>
              </w:rPr>
              <w:sym w:font="Wingdings" w:char="F0E0"/>
            </w:r>
            <w:r w:rsidR="00685A2A" w:rsidRPr="001164DE">
              <w:rPr>
                <w:rFonts w:ascii="Times New Roman" w:hAnsi="Times New Roman"/>
                <w:sz w:val="28"/>
                <w:szCs w:val="28"/>
              </w:rPr>
              <w:t xml:space="preserve"> Web Content</w:t>
            </w:r>
            <w:r w:rsidR="00E07CB6" w:rsidRPr="001164DE">
              <w:rPr>
                <w:rFonts w:ascii="Times New Roman" w:hAnsi="Times New Roman"/>
                <w:sz w:val="28"/>
                <w:szCs w:val="28"/>
              </w:rPr>
              <w:t>)</w:t>
            </w:r>
            <w:r w:rsidR="004441ED" w:rsidRPr="001164DE">
              <w:rPr>
                <w:rFonts w:ascii="Times New Roman" w:hAnsi="Times New Roman"/>
                <w:sz w:val="28"/>
                <w:szCs w:val="28"/>
              </w:rPr>
              <w:t xml:space="preserve"> </w:t>
            </w:r>
            <w:r w:rsidRPr="001164DE">
              <w:rPr>
                <w:rFonts w:ascii="Times New Roman" w:hAnsi="Times New Roman"/>
                <w:sz w:val="28"/>
                <w:szCs w:val="28"/>
              </w:rPr>
              <w:t xml:space="preserve">để lấy kết quả trả về: </w:t>
            </w:r>
          </w:p>
          <w:p w14:paraId="0BBCFB17" w14:textId="70C9B313" w:rsidR="00A00896" w:rsidRPr="001164DE" w:rsidRDefault="00A00896" w:rsidP="00A00896">
            <w:pPr>
              <w:spacing w:line="312" w:lineRule="auto"/>
              <w:rPr>
                <w:rFonts w:ascii="Times New Roman" w:hAnsi="Times New Roman"/>
                <w:sz w:val="28"/>
                <w:szCs w:val="28"/>
              </w:rPr>
            </w:pPr>
            <w:r w:rsidRPr="001164DE">
              <w:rPr>
                <w:rFonts w:ascii="Times New Roman" w:hAnsi="Times New Roman"/>
                <w:sz w:val="28"/>
                <w:szCs w:val="28"/>
              </w:rPr>
              <w:t xml:space="preserve">Được thiết kế trong thư viện </w:t>
            </w:r>
            <w:r w:rsidRPr="001164DE">
              <w:rPr>
                <w:rFonts w:ascii="Times New Roman" w:hAnsi="Times New Roman"/>
                <w:b/>
                <w:bCs/>
                <w:sz w:val="28"/>
                <w:szCs w:val="28"/>
              </w:rPr>
              <w:t xml:space="preserve">Library </w:t>
            </w:r>
            <w:r w:rsidRPr="001164DE">
              <w:rPr>
                <w:rFonts w:ascii="Times New Roman" w:hAnsi="Times New Roman"/>
                <w:b/>
                <w:bCs/>
                <w:sz w:val="28"/>
                <w:szCs w:val="28"/>
              </w:rPr>
              <w:sym w:font="Wingdings" w:char="F0E0"/>
            </w:r>
            <w:r w:rsidRPr="001164DE">
              <w:rPr>
                <w:rFonts w:ascii="Times New Roman" w:hAnsi="Times New Roman"/>
                <w:b/>
                <w:bCs/>
                <w:sz w:val="28"/>
                <w:szCs w:val="28"/>
              </w:rPr>
              <w:t xml:space="preserve"> TapChi Component </w:t>
            </w:r>
            <w:r w:rsidRPr="001164DE">
              <w:rPr>
                <w:rFonts w:ascii="Times New Roman" w:hAnsi="Times New Roman"/>
                <w:b/>
                <w:bCs/>
                <w:sz w:val="28"/>
                <w:szCs w:val="28"/>
              </w:rPr>
              <w:sym w:font="Wingdings" w:char="F0E0"/>
            </w:r>
            <w:r w:rsidRPr="001164DE">
              <w:rPr>
                <w:rFonts w:ascii="Times New Roman" w:hAnsi="Times New Roman"/>
                <w:b/>
                <w:bCs/>
                <w:sz w:val="28"/>
                <w:szCs w:val="28"/>
              </w:rPr>
              <w:t xml:space="preserve"> Menu Components </w:t>
            </w:r>
            <w:r w:rsidRPr="001164DE">
              <w:rPr>
                <w:rFonts w:ascii="Times New Roman" w:hAnsi="Times New Roman"/>
                <w:b/>
                <w:bCs/>
                <w:sz w:val="28"/>
                <w:szCs w:val="28"/>
              </w:rPr>
              <w:sym w:font="Wingdings" w:char="F0E0"/>
            </w:r>
            <w:r w:rsidRPr="001164DE">
              <w:rPr>
                <w:rFonts w:ascii="Times New Roman" w:hAnsi="Times New Roman"/>
                <w:b/>
                <w:bCs/>
                <w:sz w:val="28"/>
                <w:szCs w:val="28"/>
              </w:rPr>
              <w:t xml:space="preserve"> Dùng chung </w:t>
            </w:r>
            <w:r w:rsidRPr="001164DE">
              <w:rPr>
                <w:rFonts w:ascii="Times New Roman" w:hAnsi="Times New Roman"/>
                <w:b/>
                <w:bCs/>
                <w:sz w:val="28"/>
                <w:szCs w:val="28"/>
              </w:rPr>
              <w:sym w:font="Wingdings" w:char="F0E0"/>
            </w:r>
            <w:r w:rsidRPr="001164DE">
              <w:rPr>
                <w:rFonts w:ascii="Times New Roman" w:hAnsi="Times New Roman"/>
                <w:b/>
                <w:bCs/>
                <w:sz w:val="28"/>
                <w:szCs w:val="28"/>
              </w:rPr>
              <w:t xml:space="preserve"> Kết quả tìm kiếm</w:t>
            </w:r>
            <w:r w:rsidRPr="001164DE">
              <w:rPr>
                <w:rFonts w:ascii="Times New Roman" w:hAnsi="Times New Roman"/>
                <w:sz w:val="28"/>
                <w:szCs w:val="28"/>
              </w:rPr>
              <w:t>.</w:t>
            </w:r>
          </w:p>
          <w:p w14:paraId="04E7C0B7" w14:textId="77777777" w:rsidR="004441ED" w:rsidRPr="001164DE" w:rsidRDefault="004441ED" w:rsidP="00A00896">
            <w:pPr>
              <w:spacing w:line="312" w:lineRule="auto"/>
              <w:rPr>
                <w:rFonts w:ascii="Times New Roman" w:hAnsi="Times New Roman"/>
                <w:sz w:val="28"/>
                <w:szCs w:val="28"/>
              </w:rPr>
            </w:pPr>
          </w:p>
          <w:p w14:paraId="2439CB62" w14:textId="72E3D8C6" w:rsidR="00F274DF" w:rsidRPr="001164DE" w:rsidRDefault="00F274DF" w:rsidP="00A00896">
            <w:pPr>
              <w:spacing w:line="312" w:lineRule="auto"/>
              <w:rPr>
                <w:rFonts w:ascii="Times New Roman" w:hAnsi="Times New Roman"/>
                <w:sz w:val="28"/>
                <w:szCs w:val="28"/>
              </w:rPr>
            </w:pPr>
            <w:r w:rsidRPr="001164DE">
              <w:rPr>
                <w:noProof/>
              </w:rPr>
              <w:drawing>
                <wp:inline distT="0" distB="0" distL="0" distR="0" wp14:anchorId="2A002170" wp14:editId="0DD27011">
                  <wp:extent cx="4190585" cy="1452880"/>
                  <wp:effectExtent l="19050" t="19050" r="19685" b="139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228954" cy="1466183"/>
                          </a:xfrm>
                          <a:prstGeom prst="rect">
                            <a:avLst/>
                          </a:prstGeom>
                          <a:ln>
                            <a:solidFill>
                              <a:schemeClr val="tx1"/>
                            </a:solidFill>
                          </a:ln>
                        </pic:spPr>
                      </pic:pic>
                    </a:graphicData>
                  </a:graphic>
                </wp:inline>
              </w:drawing>
            </w:r>
          </w:p>
          <w:p w14:paraId="6BF964F0" w14:textId="77777777" w:rsidR="00A00896" w:rsidRPr="001164DE" w:rsidRDefault="00A00896" w:rsidP="00A00896">
            <w:pPr>
              <w:spacing w:line="312" w:lineRule="auto"/>
              <w:rPr>
                <w:rFonts w:ascii="Times New Roman" w:hAnsi="Times New Roman"/>
                <w:sz w:val="28"/>
                <w:szCs w:val="28"/>
              </w:rPr>
            </w:pPr>
            <w:r w:rsidRPr="001164DE">
              <w:rPr>
                <w:rFonts w:ascii="Times New Roman" w:hAnsi="Times New Roman"/>
                <w:sz w:val="28"/>
                <w:szCs w:val="28"/>
              </w:rPr>
              <w:t>Trong Search Component kết quả tìm kiếm sử dụng</w:t>
            </w:r>
          </w:p>
          <w:p w14:paraId="1486DCED" w14:textId="77777777" w:rsidR="00A00896" w:rsidRPr="001164DE" w:rsidRDefault="00A00896" w:rsidP="00A00896">
            <w:pPr>
              <w:spacing w:line="312" w:lineRule="auto"/>
              <w:rPr>
                <w:rFonts w:ascii="Times New Roman" w:hAnsi="Times New Roman"/>
                <w:sz w:val="28"/>
                <w:szCs w:val="28"/>
              </w:rPr>
            </w:pPr>
            <w:r w:rsidRPr="001164DE">
              <w:rPr>
                <w:rFonts w:ascii="Times New Roman" w:hAnsi="Times New Roman"/>
                <w:sz w:val="28"/>
                <w:szCs w:val="28"/>
              </w:rPr>
              <w:t>Search Service và Search Collection mặc định của portal để truy vấn kết quả</w:t>
            </w:r>
          </w:p>
          <w:p w14:paraId="14D622AD" w14:textId="77777777" w:rsidR="00A00896" w:rsidRPr="001164DE" w:rsidRDefault="00A00896" w:rsidP="00A00896">
            <w:pPr>
              <w:spacing w:line="312" w:lineRule="auto"/>
              <w:rPr>
                <w:rFonts w:ascii="Times New Roman" w:hAnsi="Times New Roman"/>
                <w:sz w:val="28"/>
                <w:szCs w:val="28"/>
              </w:rPr>
            </w:pPr>
            <w:r w:rsidRPr="001164DE">
              <w:rPr>
                <w:noProof/>
              </w:rPr>
              <w:drawing>
                <wp:inline distT="0" distB="0" distL="0" distR="0" wp14:anchorId="0F564007" wp14:editId="4F1A764A">
                  <wp:extent cx="2838095" cy="1219048"/>
                  <wp:effectExtent l="19050" t="19050" r="19685" b="196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838095" cy="1219048"/>
                          </a:xfrm>
                          <a:prstGeom prst="rect">
                            <a:avLst/>
                          </a:prstGeom>
                          <a:ln>
                            <a:solidFill>
                              <a:schemeClr val="tx1"/>
                            </a:solidFill>
                          </a:ln>
                        </pic:spPr>
                      </pic:pic>
                    </a:graphicData>
                  </a:graphic>
                </wp:inline>
              </w:drawing>
            </w:r>
          </w:p>
          <w:p w14:paraId="75FD11A0" w14:textId="77777777" w:rsidR="00A00896" w:rsidRPr="001164DE" w:rsidRDefault="00A00896" w:rsidP="00A00896">
            <w:pPr>
              <w:spacing w:line="312" w:lineRule="auto"/>
              <w:rPr>
                <w:rFonts w:ascii="Times New Roman" w:hAnsi="Times New Roman"/>
                <w:sz w:val="28"/>
                <w:szCs w:val="28"/>
              </w:rPr>
            </w:pPr>
            <w:r w:rsidRPr="001164DE">
              <w:rPr>
                <w:rFonts w:ascii="Times New Roman" w:hAnsi="Times New Roman"/>
                <w:sz w:val="28"/>
                <w:szCs w:val="28"/>
              </w:rPr>
              <w:t>H</w:t>
            </w:r>
            <w:r w:rsidRPr="001164DE">
              <w:rPr>
                <w:rFonts w:ascii="Times New Roman" w:hAnsi="Times New Roman"/>
                <w:sz w:val="28"/>
                <w:szCs w:val="28"/>
                <w:lang w:val="vi-VN"/>
              </w:rPr>
              <w:t xml:space="preserve">iển thị màn hình kết quả tìm kiếm với </w:t>
            </w:r>
            <w:r w:rsidRPr="001164DE">
              <w:rPr>
                <w:rFonts w:ascii="Times New Roman" w:hAnsi="Times New Roman"/>
                <w:sz w:val="28"/>
                <w:szCs w:val="28"/>
              </w:rPr>
              <w:t xml:space="preserve">danh sách </w:t>
            </w:r>
            <w:r w:rsidRPr="001164DE">
              <w:rPr>
                <w:rFonts w:ascii="Times New Roman" w:hAnsi="Times New Roman"/>
                <w:sz w:val="28"/>
                <w:szCs w:val="28"/>
                <w:lang w:val="vi-VN"/>
              </w:rPr>
              <w:t xml:space="preserve">các </w:t>
            </w:r>
            <w:r w:rsidRPr="001164DE">
              <w:rPr>
                <w:rFonts w:ascii="Times New Roman" w:hAnsi="Times New Roman"/>
                <w:sz w:val="28"/>
                <w:szCs w:val="28"/>
              </w:rPr>
              <w:t>tin bài chứa từ khóa tìm kiếm trong tiêu đề hoặc nội dung tin bài, mỗi tin bài hiển thị tiêu đề và sapo, ảnh đại diện tin bài</w:t>
            </w:r>
          </w:p>
          <w:p w14:paraId="089A0B9C" w14:textId="77777777" w:rsidR="00A00896" w:rsidRPr="001164DE" w:rsidRDefault="00A00896" w:rsidP="00A00896">
            <w:pPr>
              <w:spacing w:line="312" w:lineRule="auto"/>
              <w:rPr>
                <w:rFonts w:ascii="Times New Roman" w:hAnsi="Times New Roman"/>
                <w:sz w:val="28"/>
                <w:szCs w:val="28"/>
              </w:rPr>
            </w:pPr>
            <w:r w:rsidRPr="001164DE">
              <w:rPr>
                <w:rFonts w:ascii="Times New Roman" w:hAnsi="Times New Roman"/>
                <w:sz w:val="28"/>
                <w:szCs w:val="28"/>
              </w:rPr>
              <w:t xml:space="preserve">Được cấu hình trong trường </w:t>
            </w:r>
            <w:r w:rsidRPr="001164DE">
              <w:rPr>
                <w:rFonts w:ascii="Times New Roman" w:hAnsi="Times New Roman"/>
                <w:b/>
                <w:bCs/>
                <w:sz w:val="28"/>
                <w:szCs w:val="28"/>
              </w:rPr>
              <w:t>Result design</w:t>
            </w:r>
          </w:p>
          <w:p w14:paraId="18BC031E" w14:textId="77777777" w:rsidR="00A00896" w:rsidRPr="001164DE" w:rsidRDefault="00A00896" w:rsidP="00A00896">
            <w:pPr>
              <w:spacing w:line="312" w:lineRule="auto"/>
              <w:rPr>
                <w:rFonts w:ascii="Times New Roman" w:hAnsi="Times New Roman"/>
                <w:sz w:val="28"/>
                <w:szCs w:val="28"/>
              </w:rPr>
            </w:pPr>
            <w:r w:rsidRPr="001164DE">
              <w:rPr>
                <w:noProof/>
              </w:rPr>
              <w:lastRenderedPageBreak/>
              <w:drawing>
                <wp:inline distT="0" distB="0" distL="0" distR="0" wp14:anchorId="742AF2F7" wp14:editId="41F880F0">
                  <wp:extent cx="3879867" cy="2045795"/>
                  <wp:effectExtent l="19050" t="19050" r="25400" b="1206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899185" cy="2055981"/>
                          </a:xfrm>
                          <a:prstGeom prst="rect">
                            <a:avLst/>
                          </a:prstGeom>
                          <a:ln>
                            <a:solidFill>
                              <a:schemeClr val="tx1"/>
                            </a:solidFill>
                          </a:ln>
                        </pic:spPr>
                      </pic:pic>
                    </a:graphicData>
                  </a:graphic>
                </wp:inline>
              </w:drawing>
            </w:r>
          </w:p>
          <w:p w14:paraId="7FD04626" w14:textId="77777777" w:rsidR="00A00896" w:rsidRPr="001164DE" w:rsidRDefault="00A00896" w:rsidP="00A00896">
            <w:pPr>
              <w:spacing w:line="312" w:lineRule="auto"/>
              <w:rPr>
                <w:rFonts w:ascii="Times New Roman" w:hAnsi="Times New Roman"/>
                <w:i/>
                <w:sz w:val="28"/>
                <w:szCs w:val="28"/>
              </w:rPr>
            </w:pPr>
            <w:r w:rsidRPr="001164DE">
              <w:rPr>
                <w:rFonts w:ascii="Times New Roman" w:hAnsi="Times New Roman"/>
                <w:sz w:val="28"/>
                <w:szCs w:val="28"/>
                <w:lang w:val="vi-VN"/>
              </w:rPr>
              <w:t xml:space="preserve">Trong trường hợp không có kết quả nào phù hợp hệ thống hiển thị thông báo </w:t>
            </w:r>
            <w:r w:rsidRPr="001164DE">
              <w:rPr>
                <w:rFonts w:ascii="Times New Roman" w:hAnsi="Times New Roman"/>
                <w:i/>
                <w:sz w:val="28"/>
                <w:szCs w:val="28"/>
              </w:rPr>
              <w:t>“Không tìm thấy kết quả phù hợp.”</w:t>
            </w:r>
          </w:p>
          <w:p w14:paraId="74201F1B" w14:textId="77777777" w:rsidR="00A00896" w:rsidRPr="001164DE" w:rsidRDefault="00A00896" w:rsidP="00A00896">
            <w:pPr>
              <w:spacing w:line="312" w:lineRule="auto"/>
              <w:rPr>
                <w:rFonts w:ascii="Times New Roman" w:hAnsi="Times New Roman"/>
                <w:sz w:val="28"/>
                <w:szCs w:val="28"/>
              </w:rPr>
            </w:pPr>
            <w:r w:rsidRPr="001164DE">
              <w:rPr>
                <w:rFonts w:ascii="Times New Roman" w:hAnsi="Times New Roman"/>
                <w:sz w:val="28"/>
                <w:szCs w:val="28"/>
              </w:rPr>
              <w:t xml:space="preserve">Được cấu hình trong trường </w:t>
            </w:r>
            <w:r w:rsidRPr="001164DE">
              <w:rPr>
                <w:rFonts w:ascii="Times New Roman" w:hAnsi="Times New Roman"/>
                <w:b/>
                <w:bCs/>
                <w:sz w:val="28"/>
                <w:szCs w:val="28"/>
              </w:rPr>
              <w:t>No result design</w:t>
            </w:r>
          </w:p>
          <w:p w14:paraId="0972B5CA" w14:textId="234FB769" w:rsidR="00A53F5E" w:rsidRPr="001164DE" w:rsidRDefault="00A00896" w:rsidP="002B7031">
            <w:pPr>
              <w:spacing w:line="312" w:lineRule="auto"/>
              <w:rPr>
                <w:rFonts w:ascii="Times New Roman" w:hAnsi="Times New Roman"/>
                <w:sz w:val="28"/>
                <w:szCs w:val="28"/>
                <w:lang w:val="vi-VN"/>
              </w:rPr>
            </w:pPr>
            <w:r w:rsidRPr="001164DE">
              <w:rPr>
                <w:noProof/>
              </w:rPr>
              <w:drawing>
                <wp:inline distT="0" distB="0" distL="0" distR="0" wp14:anchorId="443BED9E" wp14:editId="252D6880">
                  <wp:extent cx="3716101" cy="894715"/>
                  <wp:effectExtent l="19050" t="19050" r="17780" b="196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768983" cy="907447"/>
                          </a:xfrm>
                          <a:prstGeom prst="rect">
                            <a:avLst/>
                          </a:prstGeom>
                          <a:ln>
                            <a:solidFill>
                              <a:schemeClr val="tx1"/>
                            </a:solidFill>
                          </a:ln>
                        </pic:spPr>
                      </pic:pic>
                    </a:graphicData>
                  </a:graphic>
                </wp:inline>
              </w:drawing>
            </w:r>
          </w:p>
        </w:tc>
      </w:tr>
    </w:tbl>
    <w:p w14:paraId="7E3456A5" w14:textId="77777777" w:rsidR="00A53F5E" w:rsidRPr="001164DE" w:rsidRDefault="00A53F5E" w:rsidP="002B7031">
      <w:pPr>
        <w:pStyle w:val="ListParagraph"/>
        <w:spacing w:line="312" w:lineRule="auto"/>
      </w:pPr>
      <w:r w:rsidRPr="001164DE">
        <w:lastRenderedPageBreak/>
        <w:t>Xem chi tiết tin bài</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1412"/>
        <w:gridCol w:w="6798"/>
      </w:tblGrid>
      <w:tr w:rsidR="00645479" w:rsidRPr="001164DE" w14:paraId="10AB631F" w14:textId="77777777" w:rsidTr="0038032B">
        <w:trPr>
          <w:trHeight w:val="510"/>
          <w:tblHeader/>
        </w:trPr>
        <w:tc>
          <w:tcPr>
            <w:tcW w:w="470" w:type="pct"/>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38ECF6F2" w14:textId="77777777" w:rsidR="00A53F5E" w:rsidRPr="001164DE" w:rsidRDefault="00A53F5E"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Bước thực hiện</w:t>
            </w:r>
          </w:p>
        </w:tc>
        <w:tc>
          <w:tcPr>
            <w:tcW w:w="779" w:type="pct"/>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75CA7741" w14:textId="77777777" w:rsidR="00A53F5E" w:rsidRPr="001164DE" w:rsidRDefault="00A53F5E"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Chủ thể thực hiện</w:t>
            </w:r>
          </w:p>
        </w:tc>
        <w:tc>
          <w:tcPr>
            <w:tcW w:w="3751" w:type="pct"/>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734DF48B" w14:textId="77777777" w:rsidR="00A53F5E" w:rsidRPr="001164DE" w:rsidRDefault="00A53F5E"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Nội dung</w:t>
            </w:r>
          </w:p>
        </w:tc>
      </w:tr>
      <w:tr w:rsidR="00645479" w:rsidRPr="001164DE" w14:paraId="48FDD009" w14:textId="77777777" w:rsidTr="0038032B">
        <w:trPr>
          <w:trHeight w:val="510"/>
        </w:trPr>
        <w:tc>
          <w:tcPr>
            <w:tcW w:w="470" w:type="pct"/>
            <w:tcBorders>
              <w:top w:val="single" w:sz="4" w:space="0" w:color="auto"/>
              <w:left w:val="single" w:sz="4" w:space="0" w:color="auto"/>
              <w:bottom w:val="single" w:sz="4" w:space="0" w:color="auto"/>
              <w:right w:val="single" w:sz="4" w:space="0" w:color="auto"/>
            </w:tcBorders>
            <w:hideMark/>
          </w:tcPr>
          <w:p w14:paraId="1A066206" w14:textId="107E0884" w:rsidR="002B5732" w:rsidRPr="001164DE" w:rsidRDefault="002B5732" w:rsidP="002B5732">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lang w:val="vi-VN"/>
              </w:rPr>
              <w:t>1</w:t>
            </w:r>
          </w:p>
        </w:tc>
        <w:tc>
          <w:tcPr>
            <w:tcW w:w="779" w:type="pct"/>
            <w:tcBorders>
              <w:top w:val="single" w:sz="4" w:space="0" w:color="auto"/>
              <w:left w:val="single" w:sz="4" w:space="0" w:color="auto"/>
              <w:bottom w:val="single" w:sz="4" w:space="0" w:color="auto"/>
              <w:right w:val="single" w:sz="4" w:space="0" w:color="auto"/>
            </w:tcBorders>
            <w:hideMark/>
          </w:tcPr>
          <w:p w14:paraId="74646315" w14:textId="77777777" w:rsidR="002B5732" w:rsidRPr="001164DE" w:rsidRDefault="002B5732" w:rsidP="002B5732">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NSD</w:t>
            </w:r>
          </w:p>
          <w:p w14:paraId="37C79E97" w14:textId="250043CC" w:rsidR="002B5732" w:rsidRPr="001164DE" w:rsidRDefault="002B5732" w:rsidP="002B5732">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rPr>
              <w:t>(Độc giả)</w:t>
            </w:r>
          </w:p>
        </w:tc>
        <w:tc>
          <w:tcPr>
            <w:tcW w:w="3751" w:type="pct"/>
            <w:tcBorders>
              <w:top w:val="single" w:sz="4" w:space="0" w:color="auto"/>
              <w:left w:val="single" w:sz="4" w:space="0" w:color="auto"/>
              <w:bottom w:val="single" w:sz="4" w:space="0" w:color="auto"/>
              <w:right w:val="single" w:sz="4" w:space="0" w:color="auto"/>
            </w:tcBorders>
            <w:hideMark/>
          </w:tcPr>
          <w:p w14:paraId="001BE3C6" w14:textId="3BAA954E" w:rsidR="002B5732" w:rsidRPr="001164DE" w:rsidRDefault="002B5732" w:rsidP="002B5732">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rPr>
              <w:t>Truy cập vào website Tạp chí thuế</w:t>
            </w:r>
          </w:p>
        </w:tc>
      </w:tr>
      <w:tr w:rsidR="00645479" w:rsidRPr="001164DE" w14:paraId="5B53EB45" w14:textId="77777777" w:rsidTr="0038032B">
        <w:trPr>
          <w:trHeight w:val="510"/>
        </w:trPr>
        <w:tc>
          <w:tcPr>
            <w:tcW w:w="470" w:type="pct"/>
            <w:tcBorders>
              <w:top w:val="single" w:sz="4" w:space="0" w:color="auto"/>
              <w:left w:val="single" w:sz="4" w:space="0" w:color="auto"/>
              <w:bottom w:val="single" w:sz="4" w:space="0" w:color="auto"/>
              <w:right w:val="single" w:sz="4" w:space="0" w:color="auto"/>
            </w:tcBorders>
          </w:tcPr>
          <w:p w14:paraId="30040C6B" w14:textId="6151CC61" w:rsidR="002B5732" w:rsidRPr="001164DE" w:rsidRDefault="002B5732" w:rsidP="002B5732">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rPr>
              <w:t>2</w:t>
            </w:r>
          </w:p>
        </w:tc>
        <w:tc>
          <w:tcPr>
            <w:tcW w:w="779" w:type="pct"/>
            <w:tcBorders>
              <w:top w:val="single" w:sz="4" w:space="0" w:color="auto"/>
              <w:left w:val="single" w:sz="4" w:space="0" w:color="auto"/>
              <w:bottom w:val="single" w:sz="4" w:space="0" w:color="auto"/>
              <w:right w:val="single" w:sz="4" w:space="0" w:color="auto"/>
            </w:tcBorders>
          </w:tcPr>
          <w:p w14:paraId="265D3C50" w14:textId="1A1A940F" w:rsidR="002B5732" w:rsidRPr="001164DE" w:rsidRDefault="002B5732" w:rsidP="002B5732">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Hệ thống</w:t>
            </w:r>
          </w:p>
        </w:tc>
        <w:tc>
          <w:tcPr>
            <w:tcW w:w="3751" w:type="pct"/>
            <w:tcBorders>
              <w:top w:val="single" w:sz="4" w:space="0" w:color="auto"/>
              <w:left w:val="single" w:sz="4" w:space="0" w:color="auto"/>
              <w:bottom w:val="single" w:sz="4" w:space="0" w:color="auto"/>
              <w:right w:val="single" w:sz="4" w:space="0" w:color="auto"/>
            </w:tcBorders>
          </w:tcPr>
          <w:p w14:paraId="61DFA1ED" w14:textId="08AECFBB" w:rsidR="002B5732" w:rsidRPr="001164DE" w:rsidRDefault="002B5732" w:rsidP="002B5732">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Hiển thị thông tin website Tạp chí thuế</w:t>
            </w:r>
          </w:p>
        </w:tc>
      </w:tr>
      <w:tr w:rsidR="00645479" w:rsidRPr="001164DE" w14:paraId="467C1E83" w14:textId="77777777" w:rsidTr="0038032B">
        <w:trPr>
          <w:trHeight w:val="510"/>
        </w:trPr>
        <w:tc>
          <w:tcPr>
            <w:tcW w:w="470" w:type="pct"/>
            <w:tcBorders>
              <w:top w:val="single" w:sz="4" w:space="0" w:color="auto"/>
              <w:left w:val="single" w:sz="4" w:space="0" w:color="auto"/>
              <w:bottom w:val="single" w:sz="4" w:space="0" w:color="auto"/>
              <w:right w:val="single" w:sz="4" w:space="0" w:color="auto"/>
            </w:tcBorders>
          </w:tcPr>
          <w:p w14:paraId="7ECDF61E" w14:textId="3563E8F7" w:rsidR="002B5732" w:rsidRPr="001164DE" w:rsidRDefault="002B5732" w:rsidP="002B5732">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rPr>
              <w:t>3</w:t>
            </w:r>
          </w:p>
        </w:tc>
        <w:tc>
          <w:tcPr>
            <w:tcW w:w="779" w:type="pct"/>
            <w:tcBorders>
              <w:top w:val="single" w:sz="4" w:space="0" w:color="auto"/>
              <w:left w:val="single" w:sz="4" w:space="0" w:color="auto"/>
              <w:bottom w:val="single" w:sz="4" w:space="0" w:color="auto"/>
              <w:right w:val="single" w:sz="4" w:space="0" w:color="auto"/>
            </w:tcBorders>
          </w:tcPr>
          <w:p w14:paraId="54ED0FC4" w14:textId="77777777" w:rsidR="002B5732" w:rsidRPr="001164DE" w:rsidRDefault="002B5732" w:rsidP="002B5732">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NSD</w:t>
            </w:r>
          </w:p>
          <w:p w14:paraId="3E67EBF0" w14:textId="2582A959" w:rsidR="002B5732" w:rsidRPr="001164DE" w:rsidRDefault="002B5732" w:rsidP="002B5732">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rPr>
              <w:t>(Độc giả)</w:t>
            </w:r>
          </w:p>
        </w:tc>
        <w:tc>
          <w:tcPr>
            <w:tcW w:w="3751" w:type="pct"/>
            <w:tcBorders>
              <w:top w:val="single" w:sz="4" w:space="0" w:color="auto"/>
              <w:left w:val="single" w:sz="4" w:space="0" w:color="auto"/>
              <w:bottom w:val="single" w:sz="4" w:space="0" w:color="auto"/>
              <w:right w:val="single" w:sz="4" w:space="0" w:color="auto"/>
            </w:tcBorders>
          </w:tcPr>
          <w:p w14:paraId="33D32696" w14:textId="20A77853" w:rsidR="002B5732" w:rsidRPr="001164DE" w:rsidRDefault="002B5732" w:rsidP="002B5732">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Kích chọn chi tiết tin bài</w:t>
            </w:r>
          </w:p>
        </w:tc>
      </w:tr>
      <w:tr w:rsidR="00645479" w:rsidRPr="001164DE" w14:paraId="6BCAA30A" w14:textId="77777777" w:rsidTr="0038032B">
        <w:trPr>
          <w:trHeight w:val="510"/>
        </w:trPr>
        <w:tc>
          <w:tcPr>
            <w:tcW w:w="470" w:type="pct"/>
            <w:tcBorders>
              <w:top w:val="single" w:sz="4" w:space="0" w:color="auto"/>
              <w:left w:val="single" w:sz="4" w:space="0" w:color="auto"/>
              <w:bottom w:val="single" w:sz="4" w:space="0" w:color="auto"/>
              <w:right w:val="single" w:sz="4" w:space="0" w:color="auto"/>
            </w:tcBorders>
            <w:hideMark/>
          </w:tcPr>
          <w:p w14:paraId="4C22D072" w14:textId="1A2EAE8D" w:rsidR="00A53F5E" w:rsidRPr="001164DE" w:rsidRDefault="002B5732"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rPr>
              <w:t>4</w:t>
            </w:r>
          </w:p>
        </w:tc>
        <w:tc>
          <w:tcPr>
            <w:tcW w:w="779" w:type="pct"/>
            <w:tcBorders>
              <w:top w:val="single" w:sz="4" w:space="0" w:color="auto"/>
              <w:left w:val="single" w:sz="4" w:space="0" w:color="auto"/>
              <w:bottom w:val="single" w:sz="4" w:space="0" w:color="auto"/>
              <w:right w:val="single" w:sz="4" w:space="0" w:color="auto"/>
            </w:tcBorders>
            <w:hideMark/>
          </w:tcPr>
          <w:p w14:paraId="6EA39235" w14:textId="77777777" w:rsidR="00A53F5E" w:rsidRPr="001164DE" w:rsidRDefault="00A53F5E"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Hệ thống</w:t>
            </w:r>
          </w:p>
        </w:tc>
        <w:tc>
          <w:tcPr>
            <w:tcW w:w="3751" w:type="pct"/>
            <w:tcBorders>
              <w:top w:val="single" w:sz="4" w:space="0" w:color="auto"/>
              <w:left w:val="single" w:sz="4" w:space="0" w:color="auto"/>
              <w:bottom w:val="single" w:sz="4" w:space="0" w:color="auto"/>
              <w:right w:val="single" w:sz="4" w:space="0" w:color="auto"/>
            </w:tcBorders>
            <w:hideMark/>
          </w:tcPr>
          <w:p w14:paraId="5C6C3D7E" w14:textId="0360E700" w:rsidR="00DE6B21" w:rsidRPr="001164DE" w:rsidRDefault="008E3754" w:rsidP="00122797">
            <w:pPr>
              <w:spacing w:after="0" w:line="312" w:lineRule="auto"/>
              <w:jc w:val="both"/>
              <w:rPr>
                <w:rFonts w:ascii="Times New Roman" w:hAnsi="Times New Roman" w:cs="Times New Roman"/>
                <w:sz w:val="28"/>
                <w:szCs w:val="28"/>
              </w:rPr>
            </w:pPr>
            <w:r w:rsidRPr="001164DE">
              <w:rPr>
                <w:rFonts w:ascii="Times New Roman" w:hAnsi="Times New Roman" w:cs="Times New Roman"/>
                <w:sz w:val="28"/>
                <w:szCs w:val="28"/>
              </w:rPr>
              <w:t>Truy cập vào thư viện nội dung website Tạp chi Thuế, sitearea chưa tin bài, h</w:t>
            </w:r>
            <w:r w:rsidR="00A53F5E" w:rsidRPr="001164DE">
              <w:rPr>
                <w:rFonts w:ascii="Times New Roman" w:hAnsi="Times New Roman" w:cs="Times New Roman"/>
                <w:sz w:val="28"/>
                <w:szCs w:val="28"/>
                <w:lang w:val="vi-VN"/>
              </w:rPr>
              <w:t>iển thị màn hình tin bài chi tiết bao gồm: Tiêu đề,</w:t>
            </w:r>
            <w:r w:rsidR="00A53F5E" w:rsidRPr="001164DE">
              <w:rPr>
                <w:rFonts w:ascii="Times New Roman" w:hAnsi="Times New Roman" w:cs="Times New Roman"/>
                <w:sz w:val="28"/>
                <w:szCs w:val="28"/>
              </w:rPr>
              <w:t xml:space="preserve"> ngày đăng tin (HH:MM, Thứ, dd/MM/yyyy), số lượt thích, số lượt chia sẻ của tin bài</w:t>
            </w:r>
            <w:r w:rsidR="00A53F5E" w:rsidRPr="001164DE">
              <w:rPr>
                <w:rFonts w:ascii="Times New Roman" w:hAnsi="Times New Roman" w:cs="Times New Roman"/>
                <w:sz w:val="28"/>
                <w:szCs w:val="28"/>
                <w:lang w:val="vi-VN"/>
              </w:rPr>
              <w:t>, sapo, nội dung tin</w:t>
            </w:r>
            <w:r w:rsidR="00A53F5E" w:rsidRPr="001164DE">
              <w:rPr>
                <w:rFonts w:ascii="Times New Roman" w:hAnsi="Times New Roman" w:cs="Times New Roman"/>
                <w:sz w:val="28"/>
                <w:szCs w:val="28"/>
              </w:rPr>
              <w:t xml:space="preserve"> bài</w:t>
            </w:r>
            <w:r w:rsidR="00A53F5E" w:rsidRPr="001164DE">
              <w:rPr>
                <w:rFonts w:ascii="Times New Roman" w:hAnsi="Times New Roman" w:cs="Times New Roman"/>
                <w:sz w:val="28"/>
                <w:szCs w:val="28"/>
                <w:lang w:val="vi-VN"/>
              </w:rPr>
              <w:t>, tác giả,</w:t>
            </w:r>
            <w:r w:rsidR="00A53F5E" w:rsidRPr="001164DE">
              <w:rPr>
                <w:rFonts w:ascii="Times New Roman" w:hAnsi="Times New Roman" w:cs="Times New Roman"/>
                <w:sz w:val="28"/>
                <w:szCs w:val="28"/>
              </w:rPr>
              <w:t xml:space="preserve"> thẻ tag của tin bài, nội dung các bình luận đã được duyệt (nếu có), các tin bài cùng chuyên mục với tin </w:t>
            </w:r>
            <w:r w:rsidR="00A53F5E" w:rsidRPr="001164DE">
              <w:rPr>
                <w:rFonts w:ascii="Times New Roman" w:hAnsi="Times New Roman" w:cs="Times New Roman"/>
                <w:sz w:val="28"/>
                <w:szCs w:val="28"/>
              </w:rPr>
              <w:lastRenderedPageBreak/>
              <w:t>đang xem</w:t>
            </w:r>
            <w:r w:rsidR="006912EC">
              <w:rPr>
                <w:rFonts w:ascii="Times New Roman" w:hAnsi="Times New Roman" w:cs="Times New Roman"/>
                <w:sz w:val="28"/>
                <w:szCs w:val="28"/>
              </w:rPr>
              <w:t xml:space="preserve"> thông qua các biểu mẫu thể hiện tin bài (t</w:t>
            </w:r>
            <w:r w:rsidR="00DE6B21" w:rsidRPr="001164DE">
              <w:rPr>
                <w:rFonts w:ascii="Times New Roman" w:hAnsi="Times New Roman" w:cs="Times New Roman"/>
                <w:sz w:val="28"/>
                <w:szCs w:val="28"/>
              </w:rPr>
              <w:t xml:space="preserve">ham </w:t>
            </w:r>
            <w:r w:rsidR="006912EC">
              <w:rPr>
                <w:rFonts w:ascii="Times New Roman" w:hAnsi="Times New Roman" w:cs="Times New Roman"/>
                <w:sz w:val="28"/>
                <w:szCs w:val="28"/>
              </w:rPr>
              <w:t xml:space="preserve">chiếu đến mục </w:t>
            </w:r>
            <w:hyperlink w:anchor="_Mẫu_soạn_Tin" w:history="1">
              <w:r w:rsidR="00F26ACC">
                <w:rPr>
                  <w:rStyle w:val="Hyperlink"/>
                  <w:rFonts w:ascii="Times New Roman" w:hAnsi="Times New Roman" w:cs="Times New Roman"/>
                  <w:b/>
                  <w:sz w:val="28"/>
                  <w:szCs w:val="28"/>
                </w:rPr>
                <w:t>IV</w:t>
              </w:r>
              <w:r w:rsidR="006912EC" w:rsidRPr="006912EC">
                <w:rPr>
                  <w:rStyle w:val="Hyperlink"/>
                  <w:rFonts w:ascii="Times New Roman" w:hAnsi="Times New Roman" w:cs="Times New Roman"/>
                  <w:b/>
                  <w:sz w:val="28"/>
                  <w:szCs w:val="28"/>
                </w:rPr>
                <w:t>.</w:t>
              </w:r>
              <w:r w:rsidR="00DE6B21" w:rsidRPr="006912EC">
                <w:rPr>
                  <w:rStyle w:val="Hyperlink"/>
                  <w:rFonts w:ascii="Times New Roman" w:hAnsi="Times New Roman" w:cs="Times New Roman"/>
                  <w:sz w:val="28"/>
                  <w:szCs w:val="28"/>
                </w:rPr>
                <w:t>4. Mẫu thể hiện Tin bài</w:t>
              </w:r>
            </w:hyperlink>
            <w:r w:rsidR="00DE6B21" w:rsidRPr="001164DE">
              <w:rPr>
                <w:rFonts w:ascii="Times New Roman" w:hAnsi="Times New Roman" w:cs="Times New Roman"/>
                <w:sz w:val="28"/>
                <w:szCs w:val="28"/>
              </w:rPr>
              <w:t xml:space="preserve"> (Presentation Templates) trong tài liệ</w:t>
            </w:r>
            <w:r w:rsidR="006912EC">
              <w:rPr>
                <w:rFonts w:ascii="Times New Roman" w:hAnsi="Times New Roman" w:cs="Times New Roman"/>
                <w:sz w:val="28"/>
                <w:szCs w:val="28"/>
              </w:rPr>
              <w:t>u này)</w:t>
            </w:r>
          </w:p>
          <w:p w14:paraId="7AEBB6C4" w14:textId="287AF181" w:rsidR="00570579" w:rsidRPr="001164DE" w:rsidRDefault="00570579" w:rsidP="00122797">
            <w:pPr>
              <w:spacing w:after="0" w:line="312" w:lineRule="auto"/>
              <w:jc w:val="both"/>
              <w:rPr>
                <w:rFonts w:ascii="Times New Roman" w:hAnsi="Times New Roman" w:cs="Times New Roman"/>
                <w:sz w:val="28"/>
                <w:szCs w:val="28"/>
              </w:rPr>
            </w:pPr>
            <w:r w:rsidRPr="001164DE">
              <w:rPr>
                <w:rFonts w:ascii="Times New Roman" w:hAnsi="Times New Roman" w:cs="Times New Roman"/>
                <w:sz w:val="28"/>
                <w:szCs w:val="28"/>
              </w:rPr>
              <w:t xml:space="preserve">Nội dung tin bài được thể hiện qua </w:t>
            </w:r>
            <w:r w:rsidRPr="001164DE">
              <w:rPr>
                <w:rFonts w:ascii="Times New Roman" w:hAnsi="Times New Roman" w:cs="Times New Roman"/>
                <w:b/>
                <w:sz w:val="28"/>
                <w:szCs w:val="28"/>
              </w:rPr>
              <w:t xml:space="preserve">Presentation Templates </w:t>
            </w:r>
            <w:r w:rsidRPr="001164DE">
              <w:rPr>
                <w:rFonts w:ascii="Times New Roman" w:hAnsi="Times New Roman"/>
                <w:sz w:val="28"/>
                <w:szCs w:val="28"/>
              </w:rPr>
              <w:t>trang quản trị Websphere Portal (</w:t>
            </w:r>
            <w:hyperlink r:id="rId18" w:history="1">
              <w:r w:rsidRPr="001164DE">
                <w:rPr>
                  <w:rStyle w:val="Hyperlink"/>
                  <w:rFonts w:ascii="Times New Roman" w:hAnsi="Times New Roman"/>
                  <w:sz w:val="28"/>
                  <w:szCs w:val="28"/>
                </w:rPr>
                <w:t>http://10.64.67.123/wps/myportal</w:t>
              </w:r>
            </w:hyperlink>
            <w:r w:rsidRPr="001164DE">
              <w:rPr>
                <w:rFonts w:ascii="Times New Roman" w:hAnsi="Times New Roman"/>
                <w:sz w:val="28"/>
                <w:szCs w:val="28"/>
              </w:rPr>
              <w:t xml:space="preserve"> </w:t>
            </w:r>
            <w:r w:rsidRPr="001164DE">
              <w:rPr>
                <w:rFonts w:ascii="Times New Roman" w:eastAsia="Calibri" w:hAnsi="Times New Roman" w:cs="Times New Roman"/>
                <w:sz w:val="28"/>
                <w:szCs w:val="28"/>
              </w:rPr>
              <w:sym w:font="Wingdings" w:char="F0E0"/>
            </w:r>
            <w:r w:rsidRPr="001164DE">
              <w:rPr>
                <w:rFonts w:ascii="Times New Roman" w:hAnsi="Times New Roman"/>
                <w:sz w:val="28"/>
                <w:szCs w:val="28"/>
              </w:rPr>
              <w:t xml:space="preserve"> Web Content)</w:t>
            </w:r>
          </w:p>
          <w:p w14:paraId="4B2B0CBA" w14:textId="6351E878" w:rsidR="00E857A4" w:rsidRPr="001164DE" w:rsidRDefault="00483591" w:rsidP="00122797">
            <w:pPr>
              <w:spacing w:after="0" w:line="312" w:lineRule="auto"/>
              <w:jc w:val="both"/>
              <w:rPr>
                <w:rFonts w:ascii="Times New Roman" w:hAnsi="Times New Roman" w:cs="Times New Roman"/>
                <w:b/>
                <w:sz w:val="28"/>
                <w:szCs w:val="28"/>
              </w:rPr>
            </w:pPr>
            <w:r w:rsidRPr="001164DE">
              <w:rPr>
                <w:rFonts w:ascii="Times New Roman" w:hAnsi="Times New Roman" w:cs="Times New Roman"/>
                <w:sz w:val="28"/>
                <w:szCs w:val="28"/>
              </w:rPr>
              <w:t xml:space="preserve">Được thiết kế trong thư viện </w:t>
            </w:r>
            <w:r w:rsidRPr="001164DE">
              <w:rPr>
                <w:rFonts w:ascii="Times New Roman" w:hAnsi="Times New Roman" w:cs="Times New Roman"/>
                <w:b/>
                <w:sz w:val="28"/>
                <w:szCs w:val="28"/>
              </w:rPr>
              <w:t xml:space="preserve">Library </w:t>
            </w:r>
            <w:r w:rsidRPr="001164DE">
              <w:rPr>
                <w:rFonts w:ascii="Times New Roman" w:hAnsi="Times New Roman" w:cs="Times New Roman"/>
                <w:b/>
                <w:sz w:val="28"/>
                <w:szCs w:val="28"/>
              </w:rPr>
              <w:sym w:font="Wingdings" w:char="F0E0"/>
            </w:r>
            <w:r w:rsidRPr="001164DE">
              <w:rPr>
                <w:rFonts w:ascii="Times New Roman" w:hAnsi="Times New Roman" w:cs="Times New Roman"/>
                <w:b/>
                <w:sz w:val="28"/>
                <w:szCs w:val="28"/>
              </w:rPr>
              <w:t xml:space="preserve"> TapChi Component </w:t>
            </w:r>
            <w:r w:rsidRPr="001164DE">
              <w:rPr>
                <w:rFonts w:ascii="Times New Roman" w:hAnsi="Times New Roman" w:cs="Times New Roman"/>
                <w:b/>
                <w:sz w:val="28"/>
                <w:szCs w:val="28"/>
              </w:rPr>
              <w:sym w:font="Wingdings" w:char="F0E0"/>
            </w:r>
            <w:r w:rsidRPr="001164DE">
              <w:rPr>
                <w:rFonts w:ascii="Times New Roman" w:hAnsi="Times New Roman" w:cs="Times New Roman"/>
                <w:b/>
                <w:sz w:val="28"/>
                <w:szCs w:val="28"/>
              </w:rPr>
              <w:t xml:space="preserve"> Presentation Templates </w:t>
            </w:r>
            <w:r w:rsidRPr="001164DE">
              <w:rPr>
                <w:rFonts w:ascii="Times New Roman" w:hAnsi="Times New Roman" w:cs="Times New Roman"/>
                <w:b/>
                <w:sz w:val="28"/>
                <w:szCs w:val="28"/>
              </w:rPr>
              <w:sym w:font="Wingdings" w:char="F0E0"/>
            </w:r>
            <w:r w:rsidRPr="001164DE">
              <w:rPr>
                <w:rFonts w:ascii="Times New Roman" w:hAnsi="Times New Roman" w:cs="Times New Roman"/>
                <w:b/>
                <w:sz w:val="28"/>
                <w:szCs w:val="28"/>
              </w:rPr>
              <w:t xml:space="preserve"> Tin bài</w:t>
            </w:r>
            <w:r w:rsidR="00E857A4" w:rsidRPr="001164DE">
              <w:rPr>
                <w:rFonts w:ascii="Times New Roman" w:hAnsi="Times New Roman" w:cs="Times New Roman"/>
                <w:b/>
                <w:sz w:val="28"/>
                <w:szCs w:val="28"/>
              </w:rPr>
              <w:t>.</w:t>
            </w:r>
          </w:p>
          <w:p w14:paraId="58504119" w14:textId="417F9703" w:rsidR="00E857A4" w:rsidRPr="001164DE" w:rsidRDefault="00AE44C0" w:rsidP="00122797">
            <w:pPr>
              <w:spacing w:after="0" w:line="312" w:lineRule="auto"/>
              <w:jc w:val="both"/>
              <w:rPr>
                <w:rFonts w:ascii="Times New Roman" w:hAnsi="Times New Roman" w:cs="Times New Roman"/>
                <w:sz w:val="28"/>
                <w:szCs w:val="28"/>
              </w:rPr>
            </w:pPr>
            <w:r w:rsidRPr="001164DE">
              <w:rPr>
                <w:rFonts w:ascii="Times New Roman" w:hAnsi="Times New Roman" w:cs="Times New Roman"/>
                <w:sz w:val="28"/>
                <w:szCs w:val="28"/>
              </w:rPr>
              <w:t>Dữ liệu được</w:t>
            </w:r>
            <w:r w:rsidR="00E857A4" w:rsidRPr="001164DE">
              <w:rPr>
                <w:rFonts w:ascii="Times New Roman" w:hAnsi="Times New Roman" w:cs="Times New Roman"/>
                <w:sz w:val="28"/>
                <w:szCs w:val="28"/>
              </w:rPr>
              <w:t xml:space="preserve"> cấu hình</w:t>
            </w:r>
            <w:r w:rsidRPr="001164DE">
              <w:rPr>
                <w:rFonts w:ascii="Times New Roman" w:hAnsi="Times New Roman" w:cs="Times New Roman"/>
                <w:sz w:val="28"/>
                <w:szCs w:val="28"/>
              </w:rPr>
              <w:t xml:space="preserve"> và truy vấn</w:t>
            </w:r>
            <w:r w:rsidR="00E857A4" w:rsidRPr="001164DE">
              <w:rPr>
                <w:rFonts w:ascii="Times New Roman" w:hAnsi="Times New Roman" w:cs="Times New Roman"/>
                <w:sz w:val="28"/>
                <w:szCs w:val="28"/>
              </w:rPr>
              <w:t xml:space="preserve"> trong </w:t>
            </w:r>
            <w:r w:rsidR="00E857A4" w:rsidRPr="001164DE">
              <w:rPr>
                <w:rFonts w:ascii="Times New Roman" w:hAnsi="Times New Roman" w:cs="Times New Roman"/>
                <w:b/>
                <w:sz w:val="28"/>
                <w:szCs w:val="28"/>
              </w:rPr>
              <w:t>Presentation Template Options</w:t>
            </w:r>
          </w:p>
          <w:p w14:paraId="1B3C1A53" w14:textId="1AAF4CAF" w:rsidR="00A53F5E" w:rsidRPr="001164DE" w:rsidRDefault="00E857A4" w:rsidP="00122797">
            <w:pPr>
              <w:spacing w:after="0" w:line="312" w:lineRule="auto"/>
              <w:jc w:val="both"/>
              <w:rPr>
                <w:rFonts w:ascii="Times New Roman" w:hAnsi="Times New Roman" w:cs="Times New Roman"/>
                <w:sz w:val="28"/>
                <w:szCs w:val="28"/>
              </w:rPr>
            </w:pPr>
            <w:r w:rsidRPr="001164DE">
              <w:rPr>
                <w:rFonts w:ascii="Times New Roman" w:hAnsi="Times New Roman" w:cs="Times New Roman"/>
                <w:noProof/>
                <w:sz w:val="28"/>
                <w:szCs w:val="28"/>
              </w:rPr>
              <w:drawing>
                <wp:inline distT="0" distB="0" distL="0" distR="0" wp14:anchorId="521D8EF8" wp14:editId="20065A59">
                  <wp:extent cx="4147586" cy="2552700"/>
                  <wp:effectExtent l="0" t="0" r="571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157698" cy="2558924"/>
                          </a:xfrm>
                          <a:prstGeom prst="rect">
                            <a:avLst/>
                          </a:prstGeom>
                        </pic:spPr>
                      </pic:pic>
                    </a:graphicData>
                  </a:graphic>
                </wp:inline>
              </w:drawing>
            </w:r>
          </w:p>
        </w:tc>
      </w:tr>
    </w:tbl>
    <w:p w14:paraId="6BB6EFC9" w14:textId="0BFE9BF8" w:rsidR="00A53F5E" w:rsidRDefault="00271ACE" w:rsidP="002B7031">
      <w:pPr>
        <w:pStyle w:val="ListParagraph"/>
        <w:spacing w:line="312" w:lineRule="auto"/>
      </w:pPr>
      <w:r w:rsidRPr="001164DE">
        <w:rPr>
          <w:lang w:val="en-US"/>
        </w:rPr>
        <w:lastRenderedPageBreak/>
        <w:t>Đ</w:t>
      </w:r>
      <w:r w:rsidR="00A53F5E" w:rsidRPr="001164DE">
        <w:t>ể lại bình luận (gửi bình luận)</w:t>
      </w:r>
    </w:p>
    <w:p w14:paraId="41B23E1A" w14:textId="68159B7A" w:rsidR="00A051F5" w:rsidRPr="001164DE" w:rsidRDefault="00A051F5" w:rsidP="00A051F5">
      <w:pPr>
        <w:pStyle w:val="ListParagraph"/>
        <w:numPr>
          <w:ilvl w:val="0"/>
          <w:numId w:val="0"/>
        </w:numPr>
        <w:spacing w:line="312" w:lineRule="auto"/>
        <w:ind w:left="90"/>
      </w:pPr>
      <w:r>
        <w:rPr>
          <w:noProof/>
          <w:lang w:val="en-US" w:eastAsia="en-US"/>
        </w:rPr>
        <w:drawing>
          <wp:inline distT="0" distB="0" distL="0" distR="0" wp14:anchorId="1FFA77AE" wp14:editId="6777D600">
            <wp:extent cx="5760085" cy="1938655"/>
            <wp:effectExtent l="19050" t="19050" r="12065" b="2349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085" cy="1938655"/>
                    </a:xfrm>
                    <a:prstGeom prst="rect">
                      <a:avLst/>
                    </a:prstGeom>
                    <a:ln>
                      <a:solidFill>
                        <a:schemeClr val="tx1"/>
                      </a:solidFill>
                    </a:ln>
                  </pic:spPr>
                </pic:pic>
              </a:graphicData>
            </a:graphic>
          </wp:inline>
        </w:drawing>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44"/>
        <w:gridCol w:w="2111"/>
        <w:gridCol w:w="5906"/>
      </w:tblGrid>
      <w:tr w:rsidR="00A53F5E" w:rsidRPr="001164DE" w14:paraId="6AF6A7FC" w14:textId="77777777" w:rsidTr="000D2C56">
        <w:trPr>
          <w:trHeight w:val="510"/>
          <w:tblHeader/>
        </w:trPr>
        <w:tc>
          <w:tcPr>
            <w:tcW w:w="576" w:type="pct"/>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6419E3E9" w14:textId="77777777" w:rsidR="00A53F5E" w:rsidRPr="001164DE" w:rsidRDefault="00A53F5E"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lastRenderedPageBreak/>
              <w:t>Bước thực hiện</w:t>
            </w:r>
          </w:p>
        </w:tc>
        <w:tc>
          <w:tcPr>
            <w:tcW w:w="1165" w:type="pct"/>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50493F14" w14:textId="77777777" w:rsidR="00A53F5E" w:rsidRPr="001164DE" w:rsidRDefault="00A53F5E"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Chủ thể thực hiện</w:t>
            </w:r>
          </w:p>
        </w:tc>
        <w:tc>
          <w:tcPr>
            <w:tcW w:w="3259" w:type="pct"/>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2505CF83" w14:textId="77777777" w:rsidR="00A53F5E" w:rsidRPr="001164DE" w:rsidRDefault="00A53F5E"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Nội dung</w:t>
            </w:r>
          </w:p>
        </w:tc>
      </w:tr>
      <w:tr w:rsidR="002B5732" w:rsidRPr="001164DE" w14:paraId="363DBEF6" w14:textId="77777777" w:rsidTr="000D2C56">
        <w:trPr>
          <w:trHeight w:val="510"/>
        </w:trPr>
        <w:tc>
          <w:tcPr>
            <w:tcW w:w="576" w:type="pct"/>
            <w:tcBorders>
              <w:top w:val="single" w:sz="4" w:space="0" w:color="auto"/>
              <w:left w:val="single" w:sz="4" w:space="0" w:color="auto"/>
              <w:bottom w:val="single" w:sz="4" w:space="0" w:color="auto"/>
              <w:right w:val="single" w:sz="4" w:space="0" w:color="auto"/>
            </w:tcBorders>
            <w:hideMark/>
          </w:tcPr>
          <w:p w14:paraId="13974EC2" w14:textId="0BEB0934" w:rsidR="002B5732" w:rsidRPr="001164DE" w:rsidRDefault="002B5732" w:rsidP="00DC4CB5">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lang w:val="vi-VN"/>
              </w:rPr>
              <w:t>1</w:t>
            </w:r>
          </w:p>
        </w:tc>
        <w:tc>
          <w:tcPr>
            <w:tcW w:w="1165" w:type="pct"/>
            <w:tcBorders>
              <w:top w:val="single" w:sz="4" w:space="0" w:color="auto"/>
              <w:left w:val="single" w:sz="4" w:space="0" w:color="auto"/>
              <w:bottom w:val="single" w:sz="4" w:space="0" w:color="auto"/>
              <w:right w:val="single" w:sz="4" w:space="0" w:color="auto"/>
            </w:tcBorders>
            <w:hideMark/>
          </w:tcPr>
          <w:p w14:paraId="2EB524A5" w14:textId="63D880A3" w:rsidR="002B5732" w:rsidRPr="001164DE" w:rsidRDefault="002B5732" w:rsidP="002B5732">
            <w:pPr>
              <w:spacing w:after="0" w:line="312" w:lineRule="auto"/>
              <w:rPr>
                <w:rFonts w:ascii="Times New Roman" w:hAnsi="Times New Roman" w:cs="Times New Roman"/>
                <w:sz w:val="28"/>
                <w:szCs w:val="28"/>
              </w:rPr>
            </w:pPr>
            <w:r w:rsidRPr="001164DE">
              <w:rPr>
                <w:rFonts w:ascii="Times New Roman" w:hAnsi="Times New Roman" w:cs="Times New Roman"/>
                <w:sz w:val="28"/>
                <w:szCs w:val="28"/>
                <w:lang w:val="vi-VN"/>
              </w:rPr>
              <w:t>NSD</w:t>
            </w:r>
            <w:r w:rsidRPr="001164DE">
              <w:rPr>
                <w:rFonts w:ascii="Times New Roman" w:hAnsi="Times New Roman" w:cs="Times New Roman"/>
                <w:sz w:val="28"/>
                <w:szCs w:val="28"/>
              </w:rPr>
              <w:t xml:space="preserve">  (Độc giả)</w:t>
            </w:r>
          </w:p>
        </w:tc>
        <w:tc>
          <w:tcPr>
            <w:tcW w:w="3259" w:type="pct"/>
            <w:tcBorders>
              <w:top w:val="single" w:sz="4" w:space="0" w:color="auto"/>
              <w:left w:val="single" w:sz="4" w:space="0" w:color="auto"/>
              <w:bottom w:val="single" w:sz="4" w:space="0" w:color="auto"/>
              <w:right w:val="single" w:sz="4" w:space="0" w:color="auto"/>
            </w:tcBorders>
            <w:hideMark/>
          </w:tcPr>
          <w:p w14:paraId="4E9E9EC5" w14:textId="158951EA" w:rsidR="002B5732" w:rsidRPr="001164DE" w:rsidRDefault="002B5732" w:rsidP="00122797">
            <w:pPr>
              <w:spacing w:after="0" w:line="312" w:lineRule="auto"/>
              <w:jc w:val="both"/>
              <w:rPr>
                <w:rFonts w:ascii="Times New Roman" w:hAnsi="Times New Roman" w:cs="Times New Roman"/>
                <w:sz w:val="28"/>
                <w:szCs w:val="28"/>
                <w:lang w:val="vi-VN"/>
              </w:rPr>
            </w:pPr>
            <w:r w:rsidRPr="001164DE">
              <w:rPr>
                <w:rFonts w:ascii="Times New Roman" w:hAnsi="Times New Roman" w:cs="Times New Roman"/>
                <w:sz w:val="28"/>
                <w:szCs w:val="28"/>
              </w:rPr>
              <w:t>Tại màn hình xem chi tiết tin bài chọn Gửi bình luận tin bài</w:t>
            </w:r>
          </w:p>
        </w:tc>
      </w:tr>
      <w:tr w:rsidR="002B5732" w:rsidRPr="001164DE" w14:paraId="150AD305" w14:textId="77777777" w:rsidTr="000D2C56">
        <w:trPr>
          <w:trHeight w:val="510"/>
        </w:trPr>
        <w:tc>
          <w:tcPr>
            <w:tcW w:w="576" w:type="pct"/>
            <w:tcBorders>
              <w:top w:val="single" w:sz="4" w:space="0" w:color="auto"/>
              <w:left w:val="single" w:sz="4" w:space="0" w:color="auto"/>
              <w:bottom w:val="single" w:sz="4" w:space="0" w:color="auto"/>
              <w:right w:val="single" w:sz="4" w:space="0" w:color="auto"/>
            </w:tcBorders>
          </w:tcPr>
          <w:p w14:paraId="4EC69669" w14:textId="47AE4C60" w:rsidR="002B5732" w:rsidRPr="001164DE" w:rsidRDefault="002B5732" w:rsidP="00DC4CB5">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rPr>
              <w:t>2</w:t>
            </w:r>
          </w:p>
        </w:tc>
        <w:tc>
          <w:tcPr>
            <w:tcW w:w="1165" w:type="pct"/>
            <w:tcBorders>
              <w:top w:val="single" w:sz="4" w:space="0" w:color="auto"/>
              <w:left w:val="single" w:sz="4" w:space="0" w:color="auto"/>
              <w:bottom w:val="single" w:sz="4" w:space="0" w:color="auto"/>
              <w:right w:val="single" w:sz="4" w:space="0" w:color="auto"/>
            </w:tcBorders>
          </w:tcPr>
          <w:p w14:paraId="33851B54" w14:textId="04B4EADA" w:rsidR="002B5732" w:rsidRPr="001164DE" w:rsidRDefault="002B5732" w:rsidP="002B5732">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Hệ thống</w:t>
            </w:r>
          </w:p>
        </w:tc>
        <w:tc>
          <w:tcPr>
            <w:tcW w:w="3259" w:type="pct"/>
            <w:tcBorders>
              <w:top w:val="single" w:sz="4" w:space="0" w:color="auto"/>
              <w:left w:val="single" w:sz="4" w:space="0" w:color="auto"/>
              <w:bottom w:val="single" w:sz="4" w:space="0" w:color="auto"/>
              <w:right w:val="single" w:sz="4" w:space="0" w:color="auto"/>
            </w:tcBorders>
          </w:tcPr>
          <w:p w14:paraId="14762F8C" w14:textId="2BA256DB" w:rsidR="002B5732" w:rsidRPr="001164DE" w:rsidRDefault="002B5732" w:rsidP="00122797">
            <w:pPr>
              <w:spacing w:after="0" w:line="312" w:lineRule="auto"/>
              <w:jc w:val="both"/>
              <w:rPr>
                <w:rFonts w:ascii="Times New Roman" w:hAnsi="Times New Roman" w:cs="Times New Roman"/>
                <w:sz w:val="28"/>
                <w:szCs w:val="28"/>
              </w:rPr>
            </w:pPr>
            <w:r w:rsidRPr="001164DE">
              <w:rPr>
                <w:rFonts w:ascii="Times New Roman" w:hAnsi="Times New Roman" w:cs="Times New Roman"/>
                <w:sz w:val="28"/>
                <w:szCs w:val="28"/>
              </w:rPr>
              <w:t>Hiển thị màn hình nhập bình luận tin bài</w:t>
            </w:r>
          </w:p>
        </w:tc>
      </w:tr>
      <w:tr w:rsidR="002B5732" w:rsidRPr="001164DE" w14:paraId="59F369D2" w14:textId="77777777" w:rsidTr="000D2C56">
        <w:trPr>
          <w:trHeight w:val="510"/>
        </w:trPr>
        <w:tc>
          <w:tcPr>
            <w:tcW w:w="576" w:type="pct"/>
            <w:tcBorders>
              <w:top w:val="single" w:sz="4" w:space="0" w:color="auto"/>
              <w:left w:val="single" w:sz="4" w:space="0" w:color="auto"/>
              <w:bottom w:val="single" w:sz="4" w:space="0" w:color="auto"/>
              <w:right w:val="single" w:sz="4" w:space="0" w:color="auto"/>
            </w:tcBorders>
          </w:tcPr>
          <w:p w14:paraId="7134631B" w14:textId="0DEAE91A" w:rsidR="002B5732" w:rsidRPr="001164DE" w:rsidRDefault="002B5732" w:rsidP="00DC4CB5">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rPr>
              <w:t>3</w:t>
            </w:r>
          </w:p>
        </w:tc>
        <w:tc>
          <w:tcPr>
            <w:tcW w:w="1165" w:type="pct"/>
            <w:tcBorders>
              <w:top w:val="single" w:sz="4" w:space="0" w:color="auto"/>
              <w:left w:val="single" w:sz="4" w:space="0" w:color="auto"/>
              <w:bottom w:val="single" w:sz="4" w:space="0" w:color="auto"/>
              <w:right w:val="single" w:sz="4" w:space="0" w:color="auto"/>
            </w:tcBorders>
          </w:tcPr>
          <w:p w14:paraId="01CB0543" w14:textId="07FD403F" w:rsidR="002B5732" w:rsidRPr="001164DE" w:rsidRDefault="002B5732" w:rsidP="002B5732">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NSD</w:t>
            </w:r>
            <w:r w:rsidRPr="001164DE">
              <w:rPr>
                <w:rFonts w:ascii="Times New Roman" w:hAnsi="Times New Roman" w:cs="Times New Roman"/>
                <w:sz w:val="28"/>
                <w:szCs w:val="28"/>
              </w:rPr>
              <w:t xml:space="preserve">  (Độc giả)</w:t>
            </w:r>
          </w:p>
        </w:tc>
        <w:tc>
          <w:tcPr>
            <w:tcW w:w="3259" w:type="pct"/>
            <w:tcBorders>
              <w:top w:val="single" w:sz="4" w:space="0" w:color="auto"/>
              <w:left w:val="single" w:sz="4" w:space="0" w:color="auto"/>
              <w:bottom w:val="single" w:sz="4" w:space="0" w:color="auto"/>
              <w:right w:val="single" w:sz="4" w:space="0" w:color="auto"/>
            </w:tcBorders>
          </w:tcPr>
          <w:p w14:paraId="19967466" w14:textId="77777777" w:rsidR="002B5732" w:rsidRPr="001164DE" w:rsidRDefault="002B5732" w:rsidP="00122797">
            <w:pPr>
              <w:spacing w:after="0" w:line="312" w:lineRule="auto"/>
              <w:jc w:val="both"/>
              <w:rPr>
                <w:rFonts w:ascii="Times New Roman" w:hAnsi="Times New Roman" w:cs="Times New Roman"/>
                <w:sz w:val="28"/>
                <w:szCs w:val="28"/>
                <w:lang w:val="vi-VN"/>
              </w:rPr>
            </w:pPr>
            <w:r w:rsidRPr="001164DE">
              <w:rPr>
                <w:rFonts w:ascii="Times New Roman" w:hAnsi="Times New Roman" w:cs="Times New Roman"/>
                <w:sz w:val="28"/>
                <w:szCs w:val="28"/>
                <w:lang w:val="vi-VN"/>
              </w:rPr>
              <w:t>Nhập đầy đủ thông tin vào các trường: Họ tên, Email, Nội dung, Mã bảo mật.</w:t>
            </w:r>
          </w:p>
          <w:p w14:paraId="649597F4" w14:textId="3BFC39C8" w:rsidR="002B5732" w:rsidRPr="001164DE" w:rsidRDefault="002B5732" w:rsidP="00122797">
            <w:pPr>
              <w:spacing w:after="0" w:line="312" w:lineRule="auto"/>
              <w:jc w:val="both"/>
              <w:rPr>
                <w:rFonts w:ascii="Times New Roman" w:hAnsi="Times New Roman" w:cs="Times New Roman"/>
                <w:sz w:val="28"/>
                <w:szCs w:val="28"/>
              </w:rPr>
            </w:pPr>
            <w:r w:rsidRPr="001164DE">
              <w:rPr>
                <w:rFonts w:ascii="Times New Roman" w:hAnsi="Times New Roman" w:cs="Times New Roman"/>
                <w:sz w:val="28"/>
                <w:szCs w:val="28"/>
                <w:lang w:val="vi-VN"/>
              </w:rPr>
              <w:t>Nhấn vào nút (Gửi) để gửi bình luận</w:t>
            </w:r>
          </w:p>
        </w:tc>
      </w:tr>
      <w:tr w:rsidR="00A53F5E" w:rsidRPr="001164DE" w14:paraId="419B9252" w14:textId="77777777" w:rsidTr="000D2C56">
        <w:trPr>
          <w:trHeight w:val="510"/>
        </w:trPr>
        <w:tc>
          <w:tcPr>
            <w:tcW w:w="576" w:type="pct"/>
            <w:tcBorders>
              <w:top w:val="single" w:sz="4" w:space="0" w:color="auto"/>
              <w:left w:val="single" w:sz="4" w:space="0" w:color="auto"/>
              <w:bottom w:val="single" w:sz="4" w:space="0" w:color="auto"/>
              <w:right w:val="single" w:sz="4" w:space="0" w:color="auto"/>
            </w:tcBorders>
            <w:hideMark/>
          </w:tcPr>
          <w:p w14:paraId="79D3C392" w14:textId="50184D22" w:rsidR="00A53F5E" w:rsidRPr="001164DE" w:rsidRDefault="0078270F" w:rsidP="00DC4CB5">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rPr>
              <w:t>4</w:t>
            </w:r>
          </w:p>
        </w:tc>
        <w:tc>
          <w:tcPr>
            <w:tcW w:w="1165" w:type="pct"/>
            <w:tcBorders>
              <w:top w:val="single" w:sz="4" w:space="0" w:color="auto"/>
              <w:left w:val="single" w:sz="4" w:space="0" w:color="auto"/>
              <w:bottom w:val="single" w:sz="4" w:space="0" w:color="auto"/>
              <w:right w:val="single" w:sz="4" w:space="0" w:color="auto"/>
            </w:tcBorders>
            <w:hideMark/>
          </w:tcPr>
          <w:p w14:paraId="4C02C0EF" w14:textId="77777777" w:rsidR="00A53F5E" w:rsidRPr="001164DE" w:rsidRDefault="00A53F5E"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Hệ thống</w:t>
            </w:r>
          </w:p>
        </w:tc>
        <w:tc>
          <w:tcPr>
            <w:tcW w:w="3259" w:type="pct"/>
            <w:tcBorders>
              <w:top w:val="single" w:sz="4" w:space="0" w:color="auto"/>
              <w:left w:val="single" w:sz="4" w:space="0" w:color="auto"/>
              <w:bottom w:val="single" w:sz="4" w:space="0" w:color="auto"/>
              <w:right w:val="single" w:sz="4" w:space="0" w:color="auto"/>
            </w:tcBorders>
            <w:hideMark/>
          </w:tcPr>
          <w:p w14:paraId="20B06545" w14:textId="7574E1B4" w:rsidR="00A925E3" w:rsidRPr="001164DE" w:rsidRDefault="00A925E3" w:rsidP="00122797">
            <w:pPr>
              <w:spacing w:after="0" w:line="312" w:lineRule="auto"/>
              <w:jc w:val="both"/>
              <w:rPr>
                <w:rFonts w:ascii="Times New Roman" w:hAnsi="Times New Roman" w:cs="Times New Roman"/>
                <w:sz w:val="28"/>
                <w:szCs w:val="28"/>
              </w:rPr>
            </w:pPr>
            <w:r w:rsidRPr="001164DE">
              <w:rPr>
                <w:rFonts w:ascii="Times New Roman" w:hAnsi="Times New Roman" w:cs="Times New Roman"/>
                <w:sz w:val="28"/>
                <w:szCs w:val="28"/>
                <w:lang w:val="vi-VN"/>
              </w:rPr>
              <w:t>Kiểm tra các trường thông tin nhập vào</w:t>
            </w:r>
            <w:r w:rsidRPr="001164DE">
              <w:rPr>
                <w:rFonts w:ascii="Times New Roman" w:hAnsi="Times New Roman" w:cs="Times New Roman"/>
                <w:sz w:val="28"/>
                <w:szCs w:val="28"/>
              </w:rPr>
              <w:t xml:space="preserve"> bao gồm Họ tên, Email, Nội dung bình luận và Mã bảo mật đảm bảo yêu cầu tại bảng “Thiết kế trường dữ liệu</w:t>
            </w:r>
            <w:r w:rsidR="00271ACE" w:rsidRPr="001164DE">
              <w:rPr>
                <w:rFonts w:ascii="Times New Roman" w:hAnsi="Times New Roman" w:cs="Times New Roman"/>
                <w:sz w:val="28"/>
                <w:szCs w:val="28"/>
              </w:rPr>
              <w:t>”</w:t>
            </w:r>
            <w:r w:rsidRPr="001164DE">
              <w:rPr>
                <w:rFonts w:ascii="Times New Roman" w:hAnsi="Times New Roman" w:cs="Times New Roman"/>
                <w:sz w:val="28"/>
                <w:szCs w:val="28"/>
              </w:rPr>
              <w:t xml:space="preserve"> chức năng để lại bình luận</w:t>
            </w:r>
            <w:r w:rsidRPr="001164DE">
              <w:rPr>
                <w:rFonts w:ascii="Times New Roman" w:eastAsia="Times New Roman" w:hAnsi="Times New Roman" w:cs="Times New Roman"/>
                <w:sz w:val="28"/>
                <w:szCs w:val="28"/>
              </w:rPr>
              <w:t>:</w:t>
            </w:r>
          </w:p>
          <w:p w14:paraId="2A29D6BE" w14:textId="6D3B93BA" w:rsidR="00A53F5E" w:rsidRPr="001164DE" w:rsidRDefault="00A925E3" w:rsidP="00122797">
            <w:pPr>
              <w:spacing w:after="0" w:line="312" w:lineRule="auto"/>
              <w:jc w:val="both"/>
              <w:rPr>
                <w:rFonts w:ascii="Times New Roman" w:hAnsi="Times New Roman" w:cs="Times New Roman"/>
                <w:sz w:val="28"/>
                <w:szCs w:val="28"/>
              </w:rPr>
            </w:pPr>
            <w:r w:rsidRPr="001164DE">
              <w:rPr>
                <w:rFonts w:ascii="Times New Roman" w:hAnsi="Times New Roman" w:cs="Times New Roman"/>
                <w:sz w:val="28"/>
                <w:szCs w:val="28"/>
                <w:lang w:val="vi-VN"/>
              </w:rPr>
              <w:t xml:space="preserve"> + Nếu</w:t>
            </w:r>
            <w:r w:rsidR="00A53F5E" w:rsidRPr="001164DE">
              <w:rPr>
                <w:rFonts w:ascii="Times New Roman" w:hAnsi="Times New Roman" w:cs="Times New Roman"/>
                <w:sz w:val="28"/>
                <w:szCs w:val="28"/>
                <w:lang w:val="vi-VN"/>
              </w:rPr>
              <w:t xml:space="preserve"> hợp lệ sẽ thực hiện lưu bình luận</w:t>
            </w:r>
            <w:r w:rsidR="00A53F5E" w:rsidRPr="001164DE">
              <w:rPr>
                <w:rFonts w:ascii="Times New Roman" w:hAnsi="Times New Roman" w:cs="Times New Roman"/>
                <w:sz w:val="28"/>
                <w:szCs w:val="28"/>
              </w:rPr>
              <w:t xml:space="preserve"> tại chức năng Quản lý bình luận tin bài</w:t>
            </w:r>
            <w:r w:rsidR="00E1268E" w:rsidRPr="001164DE">
              <w:rPr>
                <w:rFonts w:ascii="Times New Roman" w:hAnsi="Times New Roman" w:cs="Times New Roman"/>
                <w:sz w:val="28"/>
                <w:szCs w:val="28"/>
              </w:rPr>
              <w:t xml:space="preserve"> bảng </w:t>
            </w:r>
            <w:r w:rsidR="00D34F85" w:rsidRPr="001164DE">
              <w:rPr>
                <w:rFonts w:ascii="Times New Roman" w:hAnsi="Times New Roman" w:cs="Times New Roman"/>
                <w:sz w:val="28"/>
                <w:szCs w:val="28"/>
              </w:rPr>
              <w:t>CSDL</w:t>
            </w:r>
            <w:r w:rsidR="003502E0" w:rsidRPr="001164DE">
              <w:rPr>
                <w:rFonts w:ascii="Times New Roman" w:hAnsi="Times New Roman" w:cs="Times New Roman"/>
                <w:sz w:val="28"/>
                <w:szCs w:val="28"/>
              </w:rPr>
              <w:t xml:space="preserve"> </w:t>
            </w:r>
            <w:r w:rsidR="00A53F5E" w:rsidRPr="001164DE">
              <w:rPr>
                <w:rFonts w:ascii="Times New Roman" w:hAnsi="Times New Roman" w:cs="Times New Roman"/>
                <w:sz w:val="28"/>
                <w:szCs w:val="28"/>
                <w:lang w:val="vi-VN"/>
              </w:rPr>
              <w:t>hiển thị thông báo gửi bình luận thành công</w:t>
            </w:r>
            <w:r w:rsidR="00A53F5E" w:rsidRPr="001164DE">
              <w:rPr>
                <w:rFonts w:ascii="Times New Roman" w:hAnsi="Times New Roman" w:cs="Times New Roman"/>
                <w:sz w:val="28"/>
                <w:szCs w:val="28"/>
              </w:rPr>
              <w:t xml:space="preserve"> cho NSD: </w:t>
            </w:r>
            <w:r w:rsidR="00A53F5E" w:rsidRPr="001164DE">
              <w:rPr>
                <w:rFonts w:ascii="Times New Roman" w:hAnsi="Times New Roman" w:cs="Times New Roman"/>
                <w:i/>
                <w:sz w:val="28"/>
                <w:szCs w:val="28"/>
              </w:rPr>
              <w:t>“Cảm ơn bạn, bình luận của bạn sẽ hiển thị sau khi được phê duyệt!”</w:t>
            </w:r>
          </w:p>
          <w:p w14:paraId="6427DE58" w14:textId="77777777" w:rsidR="00A53F5E" w:rsidRPr="001164DE" w:rsidRDefault="00A925E3" w:rsidP="00122797">
            <w:pPr>
              <w:spacing w:after="0" w:line="312" w:lineRule="auto"/>
              <w:jc w:val="both"/>
              <w:rPr>
                <w:rFonts w:ascii="Times New Roman" w:hAnsi="Times New Roman" w:cs="Times New Roman"/>
                <w:sz w:val="28"/>
                <w:szCs w:val="28"/>
              </w:rPr>
            </w:pPr>
            <w:r w:rsidRPr="001164DE">
              <w:rPr>
                <w:rFonts w:ascii="Times New Roman" w:hAnsi="Times New Roman" w:cs="Times New Roman"/>
                <w:sz w:val="28"/>
                <w:szCs w:val="28"/>
              </w:rPr>
              <w:t xml:space="preserve">+ </w:t>
            </w:r>
            <w:r w:rsidR="00A53F5E" w:rsidRPr="001164DE">
              <w:rPr>
                <w:rFonts w:ascii="Times New Roman" w:hAnsi="Times New Roman" w:cs="Times New Roman"/>
                <w:sz w:val="28"/>
                <w:szCs w:val="28"/>
                <w:lang w:val="vi-VN"/>
              </w:rPr>
              <w:t>Nếu dữ liệu đầu vào không hợp lệ</w:t>
            </w:r>
            <w:r w:rsidR="00A53F5E" w:rsidRPr="001164DE">
              <w:rPr>
                <w:rFonts w:ascii="Times New Roman" w:hAnsi="Times New Roman" w:cs="Times New Roman"/>
                <w:sz w:val="28"/>
                <w:szCs w:val="28"/>
              </w:rPr>
              <w:t>,</w:t>
            </w:r>
            <w:r w:rsidR="00A53F5E" w:rsidRPr="001164DE">
              <w:rPr>
                <w:rFonts w:ascii="Times New Roman" w:hAnsi="Times New Roman" w:cs="Times New Roman"/>
                <w:sz w:val="28"/>
                <w:szCs w:val="28"/>
                <w:lang w:val="vi-VN"/>
              </w:rPr>
              <w:t xml:space="preserve"> hệ thống hiển thị</w:t>
            </w:r>
            <w:r w:rsidR="00A53F5E" w:rsidRPr="001164DE">
              <w:rPr>
                <w:rFonts w:ascii="Times New Roman" w:hAnsi="Times New Roman" w:cs="Times New Roman"/>
                <w:sz w:val="28"/>
                <w:szCs w:val="28"/>
              </w:rPr>
              <w:t xml:space="preserve"> thông báo</w:t>
            </w:r>
            <w:r w:rsidR="00A53F5E" w:rsidRPr="001164DE">
              <w:rPr>
                <w:rFonts w:ascii="Times New Roman" w:hAnsi="Times New Roman" w:cs="Times New Roman"/>
                <w:sz w:val="28"/>
                <w:szCs w:val="28"/>
                <w:lang w:val="vi-VN"/>
              </w:rPr>
              <w:t xml:space="preserve"> lỗi tương ứng</w:t>
            </w:r>
            <w:r w:rsidR="003502E0" w:rsidRPr="001164DE">
              <w:rPr>
                <w:rFonts w:ascii="Times New Roman" w:hAnsi="Times New Roman" w:cs="Times New Roman"/>
                <w:sz w:val="28"/>
                <w:szCs w:val="28"/>
              </w:rPr>
              <w:t>.</w:t>
            </w:r>
          </w:p>
          <w:p w14:paraId="27E4F1DC" w14:textId="7A7EC7A7" w:rsidR="003502E0" w:rsidRPr="001164DE" w:rsidRDefault="003502E0" w:rsidP="003502E0">
            <w:pPr>
              <w:spacing w:after="0" w:line="312" w:lineRule="auto"/>
              <w:jc w:val="both"/>
              <w:rPr>
                <w:rFonts w:ascii="Times New Roman" w:hAnsi="Times New Roman" w:cs="Times New Roman"/>
                <w:sz w:val="28"/>
                <w:szCs w:val="28"/>
              </w:rPr>
            </w:pPr>
            <w:r w:rsidRPr="001164DE">
              <w:rPr>
                <w:rFonts w:ascii="Times New Roman" w:hAnsi="Times New Roman" w:cs="Times New Roman"/>
                <w:sz w:val="28"/>
                <w:szCs w:val="28"/>
              </w:rPr>
              <w:t>Chi tiết tại mục:</w:t>
            </w:r>
            <w:r w:rsidR="00E806C7">
              <w:rPr>
                <w:rFonts w:ascii="Times New Roman" w:hAnsi="Times New Roman" w:cs="Times New Roman"/>
                <w:sz w:val="28"/>
                <w:szCs w:val="28"/>
              </w:rPr>
              <w:t xml:space="preserve">                                                                                                                                                                                                                                                                                                                                                                                                                                                                                                                                                                                                                                                                                                                                                                                                                                                                                                                                                                                                                                                                                                                                                                                                                                                                                                                                                                                                                                                                                                                                                                                                                                                                                                                                                                                                                                                                                                                                                                                                                                                                                                                                                                                                                                                                                                                                                                                                                                                                                                                                                                                                                                                                                                                                                                                                                                                                                                                                                                                                                                                                                                                                                                                                                                                                                                                                                                                                                                                                                                                                                                                                                                                                                                                                                                                                    </w:t>
            </w:r>
          </w:p>
          <w:p w14:paraId="151F4583" w14:textId="082CB801" w:rsidR="003502E0" w:rsidRPr="001164DE" w:rsidRDefault="00A84D61" w:rsidP="003502E0">
            <w:pPr>
              <w:spacing w:after="0" w:line="312" w:lineRule="auto"/>
              <w:jc w:val="both"/>
              <w:rPr>
                <w:rFonts w:ascii="Times New Roman" w:hAnsi="Times New Roman" w:cs="Times New Roman"/>
                <w:b/>
                <w:bCs/>
                <w:sz w:val="28"/>
                <w:szCs w:val="28"/>
              </w:rPr>
            </w:pPr>
            <w:r w:rsidRPr="00A84D61">
              <w:rPr>
                <w:rFonts w:ascii="Times New Roman" w:hAnsi="Times New Roman" w:cs="Times New Roman"/>
                <w:b/>
                <w:bCs/>
                <w:sz w:val="28"/>
                <w:szCs w:val="28"/>
              </w:rPr>
              <w:t>V. PHỤ LỤC DANH SÁCH CÁC HÀM THỦ TỤC VÀ THUẬT TOÁN SỬ DỤNG</w:t>
            </w:r>
          </w:p>
          <w:p w14:paraId="2220063A" w14:textId="45AAFDBC" w:rsidR="003502E0" w:rsidRPr="001164DE" w:rsidRDefault="00446DC2" w:rsidP="003502E0">
            <w:pPr>
              <w:spacing w:after="0" w:line="312" w:lineRule="auto"/>
              <w:jc w:val="both"/>
              <w:rPr>
                <w:rFonts w:ascii="Times New Roman" w:hAnsi="Times New Roman" w:cs="Times New Roman"/>
                <w:b/>
                <w:bCs/>
                <w:sz w:val="28"/>
                <w:szCs w:val="28"/>
              </w:rPr>
            </w:pPr>
            <w:hyperlink w:anchor="_1._Gửi_bình" w:history="1">
              <w:r w:rsidR="00DC5BF7" w:rsidRPr="001164DE">
                <w:rPr>
                  <w:rStyle w:val="Hyperlink"/>
                  <w:rFonts w:ascii="Times New Roman" w:hAnsi="Times New Roman" w:cs="Times New Roman"/>
                  <w:b/>
                  <w:bCs/>
                  <w:sz w:val="28"/>
                  <w:szCs w:val="28"/>
                </w:rPr>
                <w:t>1</w:t>
              </w:r>
              <w:r w:rsidR="003502E0" w:rsidRPr="001164DE">
                <w:rPr>
                  <w:rStyle w:val="Hyperlink"/>
                  <w:rFonts w:ascii="Times New Roman" w:hAnsi="Times New Roman" w:cs="Times New Roman"/>
                  <w:b/>
                  <w:bCs/>
                  <w:sz w:val="28"/>
                  <w:szCs w:val="28"/>
                </w:rPr>
                <w:t>. Gửi bình luận tin bài</w:t>
              </w:r>
            </w:hyperlink>
          </w:p>
        </w:tc>
      </w:tr>
    </w:tbl>
    <w:p w14:paraId="6AB47532" w14:textId="5D2D71D6" w:rsidR="00874D6D" w:rsidRDefault="00874D6D" w:rsidP="00874D6D">
      <w:pPr>
        <w:outlineLvl w:val="3"/>
        <w:rPr>
          <w:rFonts w:ascii="Times New Roman" w:hAnsi="Times New Roman" w:cs="Times New Roman"/>
          <w:b/>
          <w:i/>
          <w:sz w:val="28"/>
          <w:szCs w:val="28"/>
        </w:rPr>
      </w:pPr>
      <w:bookmarkStart w:id="49" w:name="_Toc56522238"/>
      <w:r w:rsidRPr="00874D6D">
        <w:rPr>
          <w:rFonts w:ascii="Times New Roman" w:hAnsi="Times New Roman" w:cs="Times New Roman"/>
          <w:b/>
          <w:i/>
          <w:sz w:val="28"/>
          <w:szCs w:val="28"/>
        </w:rPr>
        <w:t>3.1.7. Logic xử lý dữ liệu</w:t>
      </w:r>
    </w:p>
    <w:p w14:paraId="3374FAAF" w14:textId="4985F2C9" w:rsidR="00874D6D" w:rsidRDefault="00874D6D" w:rsidP="00874D6D">
      <w:pPr>
        <w:rPr>
          <w:rFonts w:ascii="Times New Roman" w:hAnsi="Times New Roman" w:cs="Times New Roman"/>
          <w:sz w:val="28"/>
          <w:szCs w:val="28"/>
        </w:rPr>
      </w:pPr>
      <w:r>
        <w:rPr>
          <w:rFonts w:ascii="Times New Roman" w:hAnsi="Times New Roman" w:cs="Times New Roman"/>
          <w:sz w:val="28"/>
          <w:szCs w:val="28"/>
        </w:rPr>
        <w:t>a, Để lại bình luận</w:t>
      </w:r>
    </w:p>
    <w:tbl>
      <w:tblPr>
        <w:tblStyle w:val="TableGrid"/>
        <w:tblW w:w="10773" w:type="dxa"/>
        <w:tblInd w:w="-1139" w:type="dxa"/>
        <w:tblLayout w:type="fixed"/>
        <w:tblLook w:val="04A0" w:firstRow="1" w:lastRow="0" w:firstColumn="1" w:lastColumn="0" w:noHBand="0" w:noVBand="1"/>
      </w:tblPr>
      <w:tblGrid>
        <w:gridCol w:w="1276"/>
        <w:gridCol w:w="2552"/>
        <w:gridCol w:w="2487"/>
        <w:gridCol w:w="1623"/>
        <w:gridCol w:w="1578"/>
        <w:gridCol w:w="1257"/>
      </w:tblGrid>
      <w:tr w:rsidR="00446DC2" w14:paraId="76EFDEE8" w14:textId="77777777" w:rsidTr="00323A49">
        <w:trPr>
          <w:tblHeader/>
        </w:trPr>
        <w:tc>
          <w:tcPr>
            <w:tcW w:w="1276" w:type="dxa"/>
            <w:shd w:val="clear" w:color="auto" w:fill="E7E6E6" w:themeFill="background2"/>
          </w:tcPr>
          <w:p w14:paraId="154EB2DF" w14:textId="7E717BA6" w:rsidR="00874D6D" w:rsidRPr="00874D6D" w:rsidRDefault="00874D6D" w:rsidP="002E5298">
            <w:pPr>
              <w:jc w:val="center"/>
              <w:rPr>
                <w:rFonts w:ascii="Times New Roman" w:hAnsi="Times New Roman"/>
                <w:b/>
                <w:sz w:val="28"/>
                <w:szCs w:val="28"/>
              </w:rPr>
            </w:pPr>
            <w:r w:rsidRPr="00874D6D">
              <w:rPr>
                <w:rFonts w:ascii="Times New Roman" w:hAnsi="Times New Roman"/>
                <w:b/>
                <w:sz w:val="28"/>
                <w:szCs w:val="28"/>
              </w:rPr>
              <w:t>Bước thực hiện</w:t>
            </w:r>
          </w:p>
        </w:tc>
        <w:tc>
          <w:tcPr>
            <w:tcW w:w="2552" w:type="dxa"/>
            <w:shd w:val="clear" w:color="auto" w:fill="E7E6E6" w:themeFill="background2"/>
          </w:tcPr>
          <w:p w14:paraId="0730E14B" w14:textId="0B152E8F" w:rsidR="00874D6D" w:rsidRPr="00874D6D" w:rsidRDefault="00874D6D" w:rsidP="002E5298">
            <w:pPr>
              <w:jc w:val="center"/>
              <w:rPr>
                <w:rFonts w:ascii="Times New Roman" w:hAnsi="Times New Roman"/>
                <w:b/>
                <w:sz w:val="28"/>
                <w:szCs w:val="28"/>
              </w:rPr>
            </w:pPr>
            <w:r w:rsidRPr="00874D6D">
              <w:rPr>
                <w:rFonts w:ascii="Times New Roman" w:hAnsi="Times New Roman"/>
                <w:b/>
                <w:sz w:val="28"/>
                <w:szCs w:val="28"/>
              </w:rPr>
              <w:t>Form</w:t>
            </w:r>
          </w:p>
        </w:tc>
        <w:tc>
          <w:tcPr>
            <w:tcW w:w="2487" w:type="dxa"/>
            <w:shd w:val="clear" w:color="auto" w:fill="E7E6E6" w:themeFill="background2"/>
          </w:tcPr>
          <w:p w14:paraId="793FAA46" w14:textId="29219884" w:rsidR="00874D6D" w:rsidRPr="00874D6D" w:rsidRDefault="00874D6D" w:rsidP="00874D6D">
            <w:pPr>
              <w:jc w:val="center"/>
              <w:rPr>
                <w:rFonts w:ascii="Times New Roman" w:hAnsi="Times New Roman"/>
                <w:b/>
                <w:sz w:val="28"/>
                <w:szCs w:val="28"/>
              </w:rPr>
            </w:pPr>
            <w:r w:rsidRPr="00874D6D">
              <w:rPr>
                <w:rFonts w:ascii="Times New Roman" w:hAnsi="Times New Roman"/>
                <w:b/>
                <w:sz w:val="28"/>
                <w:szCs w:val="28"/>
              </w:rPr>
              <w:t>Các class, hàm và thủ tục ảnh hưởng</w:t>
            </w:r>
          </w:p>
        </w:tc>
        <w:tc>
          <w:tcPr>
            <w:tcW w:w="1623" w:type="dxa"/>
            <w:shd w:val="clear" w:color="auto" w:fill="E7E6E6" w:themeFill="background2"/>
          </w:tcPr>
          <w:p w14:paraId="1A7429D5" w14:textId="7586FB10" w:rsidR="00874D6D" w:rsidRPr="00874D6D" w:rsidRDefault="00874D6D" w:rsidP="00874D6D">
            <w:pPr>
              <w:jc w:val="center"/>
              <w:rPr>
                <w:rFonts w:ascii="Times New Roman" w:hAnsi="Times New Roman"/>
                <w:b/>
                <w:sz w:val="28"/>
                <w:szCs w:val="28"/>
              </w:rPr>
            </w:pPr>
            <w:r w:rsidRPr="00874D6D">
              <w:rPr>
                <w:rFonts w:ascii="Times New Roman" w:hAnsi="Times New Roman"/>
                <w:b/>
                <w:sz w:val="28"/>
                <w:szCs w:val="28"/>
              </w:rPr>
              <w:t>Bảng CSDL</w:t>
            </w:r>
          </w:p>
        </w:tc>
        <w:tc>
          <w:tcPr>
            <w:tcW w:w="1578" w:type="dxa"/>
            <w:shd w:val="clear" w:color="auto" w:fill="E7E6E6" w:themeFill="background2"/>
          </w:tcPr>
          <w:p w14:paraId="75758127" w14:textId="5FFDE0B7" w:rsidR="00874D6D" w:rsidRPr="00874D6D" w:rsidRDefault="00874D6D" w:rsidP="00874D6D">
            <w:pPr>
              <w:jc w:val="center"/>
              <w:rPr>
                <w:rFonts w:ascii="Times New Roman" w:hAnsi="Times New Roman"/>
                <w:b/>
                <w:sz w:val="28"/>
                <w:szCs w:val="28"/>
              </w:rPr>
            </w:pPr>
            <w:r w:rsidRPr="00874D6D">
              <w:rPr>
                <w:rFonts w:ascii="Times New Roman" w:hAnsi="Times New Roman"/>
                <w:b/>
                <w:sz w:val="28"/>
                <w:szCs w:val="28"/>
              </w:rPr>
              <w:t>Mô tả</w:t>
            </w:r>
          </w:p>
        </w:tc>
        <w:tc>
          <w:tcPr>
            <w:tcW w:w="1257" w:type="dxa"/>
            <w:shd w:val="clear" w:color="auto" w:fill="E7E6E6" w:themeFill="background2"/>
          </w:tcPr>
          <w:p w14:paraId="37E8BEE3" w14:textId="50D6CD58" w:rsidR="00874D6D" w:rsidRPr="00874D6D" w:rsidRDefault="00874D6D" w:rsidP="00733C04">
            <w:pPr>
              <w:jc w:val="center"/>
              <w:rPr>
                <w:rFonts w:ascii="Times New Roman" w:hAnsi="Times New Roman"/>
                <w:b/>
                <w:sz w:val="28"/>
                <w:szCs w:val="28"/>
              </w:rPr>
            </w:pPr>
            <w:r w:rsidRPr="00874D6D">
              <w:rPr>
                <w:rFonts w:ascii="Times New Roman" w:hAnsi="Times New Roman"/>
                <w:b/>
                <w:sz w:val="28"/>
                <w:szCs w:val="28"/>
              </w:rPr>
              <w:t>Thay đổi</w:t>
            </w:r>
          </w:p>
        </w:tc>
      </w:tr>
      <w:tr w:rsidR="00446DC2" w14:paraId="1FA3884E" w14:textId="77777777" w:rsidTr="00323A49">
        <w:tc>
          <w:tcPr>
            <w:tcW w:w="1276" w:type="dxa"/>
          </w:tcPr>
          <w:p w14:paraId="6B475F51" w14:textId="4D5433EC" w:rsidR="00874D6D" w:rsidRDefault="002E5298" w:rsidP="002E5298">
            <w:pPr>
              <w:jc w:val="center"/>
              <w:rPr>
                <w:rFonts w:ascii="Times New Roman" w:hAnsi="Times New Roman"/>
                <w:sz w:val="28"/>
                <w:szCs w:val="28"/>
              </w:rPr>
            </w:pPr>
            <w:r>
              <w:rPr>
                <w:rFonts w:ascii="Times New Roman" w:hAnsi="Times New Roman"/>
                <w:sz w:val="28"/>
                <w:szCs w:val="28"/>
              </w:rPr>
              <w:t>1</w:t>
            </w:r>
          </w:p>
        </w:tc>
        <w:tc>
          <w:tcPr>
            <w:tcW w:w="2552" w:type="dxa"/>
          </w:tcPr>
          <w:p w14:paraId="2C209C24" w14:textId="5F413450" w:rsidR="00874D6D" w:rsidRDefault="002E5298" w:rsidP="002E5298">
            <w:pPr>
              <w:jc w:val="center"/>
              <w:rPr>
                <w:rFonts w:ascii="Times New Roman" w:hAnsi="Times New Roman"/>
                <w:sz w:val="28"/>
                <w:szCs w:val="28"/>
              </w:rPr>
            </w:pPr>
            <w:r w:rsidRPr="002E5298">
              <w:rPr>
                <w:rFonts w:ascii="Times New Roman" w:hAnsi="Times New Roman"/>
                <w:sz w:val="28"/>
                <w:szCs w:val="28"/>
              </w:rPr>
              <w:t>GuiBinhLuanPortletView.jsp</w:t>
            </w:r>
          </w:p>
        </w:tc>
        <w:tc>
          <w:tcPr>
            <w:tcW w:w="2487" w:type="dxa"/>
          </w:tcPr>
          <w:p w14:paraId="7A12D256" w14:textId="41CD9DBE" w:rsidR="00874D6D" w:rsidRDefault="002E5298" w:rsidP="00874D6D">
            <w:pPr>
              <w:rPr>
                <w:rFonts w:ascii="Times New Roman" w:hAnsi="Times New Roman"/>
                <w:sz w:val="28"/>
                <w:szCs w:val="28"/>
              </w:rPr>
            </w:pPr>
            <w:r w:rsidRPr="002E5298">
              <w:rPr>
                <w:rFonts w:ascii="Times New Roman" w:hAnsi="Times New Roman"/>
                <w:sz w:val="28"/>
                <w:szCs w:val="28"/>
                <w:u w:val="single"/>
              </w:rPr>
              <w:t>+ Class ảnh hưởng:</w:t>
            </w:r>
            <w:r>
              <w:rPr>
                <w:rFonts w:ascii="Times New Roman" w:hAnsi="Times New Roman"/>
                <w:sz w:val="28"/>
                <w:szCs w:val="28"/>
              </w:rPr>
              <w:t xml:space="preserve"> CommentDao.java</w:t>
            </w:r>
          </w:p>
        </w:tc>
        <w:tc>
          <w:tcPr>
            <w:tcW w:w="1623" w:type="dxa"/>
          </w:tcPr>
          <w:p w14:paraId="3F1C3576" w14:textId="77777777" w:rsidR="00874D6D" w:rsidRDefault="00874D6D" w:rsidP="00874D6D">
            <w:pPr>
              <w:rPr>
                <w:rFonts w:ascii="Times New Roman" w:hAnsi="Times New Roman"/>
                <w:sz w:val="28"/>
                <w:szCs w:val="28"/>
              </w:rPr>
            </w:pPr>
          </w:p>
        </w:tc>
        <w:tc>
          <w:tcPr>
            <w:tcW w:w="1578" w:type="dxa"/>
          </w:tcPr>
          <w:p w14:paraId="383BD266" w14:textId="77777777" w:rsidR="00874D6D" w:rsidRDefault="00874D6D" w:rsidP="00874D6D">
            <w:pPr>
              <w:rPr>
                <w:rFonts w:ascii="Times New Roman" w:hAnsi="Times New Roman"/>
                <w:sz w:val="28"/>
                <w:szCs w:val="28"/>
              </w:rPr>
            </w:pPr>
          </w:p>
        </w:tc>
        <w:tc>
          <w:tcPr>
            <w:tcW w:w="1257" w:type="dxa"/>
          </w:tcPr>
          <w:p w14:paraId="6A03676C" w14:textId="77777777" w:rsidR="00874D6D" w:rsidRDefault="00874D6D" w:rsidP="00733C04">
            <w:pPr>
              <w:jc w:val="center"/>
              <w:rPr>
                <w:rFonts w:ascii="Times New Roman" w:hAnsi="Times New Roman"/>
                <w:sz w:val="28"/>
                <w:szCs w:val="28"/>
              </w:rPr>
            </w:pPr>
          </w:p>
        </w:tc>
      </w:tr>
      <w:tr w:rsidR="00446DC2" w14:paraId="5CD1B120" w14:textId="77777777" w:rsidTr="00323A49">
        <w:tc>
          <w:tcPr>
            <w:tcW w:w="1276" w:type="dxa"/>
          </w:tcPr>
          <w:p w14:paraId="3185FEBA" w14:textId="4C5940A0" w:rsidR="002E5298" w:rsidRDefault="002E5298" w:rsidP="002E5298">
            <w:pPr>
              <w:jc w:val="center"/>
              <w:rPr>
                <w:rFonts w:ascii="Times New Roman" w:hAnsi="Times New Roman"/>
                <w:sz w:val="28"/>
                <w:szCs w:val="28"/>
              </w:rPr>
            </w:pPr>
            <w:r>
              <w:rPr>
                <w:rFonts w:ascii="Times New Roman" w:hAnsi="Times New Roman"/>
                <w:sz w:val="28"/>
                <w:szCs w:val="28"/>
              </w:rPr>
              <w:t>2</w:t>
            </w:r>
          </w:p>
        </w:tc>
        <w:tc>
          <w:tcPr>
            <w:tcW w:w="2552" w:type="dxa"/>
          </w:tcPr>
          <w:p w14:paraId="7C8A0301" w14:textId="034B6503" w:rsidR="002E5298" w:rsidRPr="002E5298" w:rsidRDefault="002E5298" w:rsidP="002E5298">
            <w:pPr>
              <w:jc w:val="center"/>
              <w:rPr>
                <w:rFonts w:ascii="Times New Roman" w:hAnsi="Times New Roman"/>
                <w:sz w:val="28"/>
                <w:szCs w:val="28"/>
              </w:rPr>
            </w:pPr>
            <w:r w:rsidRPr="002E5298">
              <w:rPr>
                <w:rFonts w:ascii="Times New Roman" w:hAnsi="Times New Roman"/>
                <w:sz w:val="28"/>
                <w:szCs w:val="28"/>
              </w:rPr>
              <w:t>GuiBinhLuanPortletView.jsp</w:t>
            </w:r>
          </w:p>
        </w:tc>
        <w:tc>
          <w:tcPr>
            <w:tcW w:w="2487" w:type="dxa"/>
          </w:tcPr>
          <w:p w14:paraId="55A22A9C" w14:textId="6F367446" w:rsidR="002E5298" w:rsidRPr="002E5298" w:rsidRDefault="002E5298" w:rsidP="002E5298">
            <w:pPr>
              <w:rPr>
                <w:rFonts w:ascii="Times New Roman" w:hAnsi="Times New Roman"/>
                <w:sz w:val="28"/>
                <w:szCs w:val="28"/>
                <w:u w:val="single"/>
              </w:rPr>
            </w:pPr>
            <w:r w:rsidRPr="002E5298">
              <w:rPr>
                <w:rFonts w:ascii="Times New Roman" w:hAnsi="Times New Roman"/>
                <w:sz w:val="28"/>
                <w:szCs w:val="28"/>
                <w:u w:val="single"/>
              </w:rPr>
              <w:t>+ Class ảnh hưởng:</w:t>
            </w:r>
            <w:r>
              <w:rPr>
                <w:rFonts w:ascii="Times New Roman" w:hAnsi="Times New Roman"/>
                <w:sz w:val="28"/>
                <w:szCs w:val="28"/>
              </w:rPr>
              <w:t xml:space="preserve"> CommentDao.java</w:t>
            </w:r>
          </w:p>
        </w:tc>
        <w:tc>
          <w:tcPr>
            <w:tcW w:w="1623" w:type="dxa"/>
          </w:tcPr>
          <w:p w14:paraId="49497637" w14:textId="77777777" w:rsidR="002E5298" w:rsidRDefault="002E5298" w:rsidP="002E5298">
            <w:pPr>
              <w:rPr>
                <w:rFonts w:ascii="Times New Roman" w:hAnsi="Times New Roman"/>
                <w:sz w:val="28"/>
                <w:szCs w:val="28"/>
              </w:rPr>
            </w:pPr>
          </w:p>
        </w:tc>
        <w:tc>
          <w:tcPr>
            <w:tcW w:w="1578" w:type="dxa"/>
          </w:tcPr>
          <w:p w14:paraId="22490A21" w14:textId="77777777" w:rsidR="002E5298" w:rsidRDefault="002E5298" w:rsidP="002E5298">
            <w:pPr>
              <w:rPr>
                <w:rFonts w:ascii="Times New Roman" w:hAnsi="Times New Roman"/>
                <w:sz w:val="28"/>
                <w:szCs w:val="28"/>
              </w:rPr>
            </w:pPr>
          </w:p>
        </w:tc>
        <w:tc>
          <w:tcPr>
            <w:tcW w:w="1257" w:type="dxa"/>
          </w:tcPr>
          <w:p w14:paraId="671647E9" w14:textId="77777777" w:rsidR="002E5298" w:rsidRDefault="002E5298" w:rsidP="00733C04">
            <w:pPr>
              <w:jc w:val="center"/>
              <w:rPr>
                <w:rFonts w:ascii="Times New Roman" w:hAnsi="Times New Roman"/>
                <w:sz w:val="28"/>
                <w:szCs w:val="28"/>
              </w:rPr>
            </w:pPr>
          </w:p>
        </w:tc>
      </w:tr>
      <w:tr w:rsidR="00446DC2" w14:paraId="5FF21E78" w14:textId="77777777" w:rsidTr="00323A49">
        <w:tc>
          <w:tcPr>
            <w:tcW w:w="1276" w:type="dxa"/>
          </w:tcPr>
          <w:p w14:paraId="3B71D731" w14:textId="66C085B5" w:rsidR="002E5298" w:rsidRDefault="002E5298" w:rsidP="002E5298">
            <w:pPr>
              <w:jc w:val="center"/>
              <w:rPr>
                <w:rFonts w:ascii="Times New Roman" w:hAnsi="Times New Roman"/>
                <w:sz w:val="28"/>
                <w:szCs w:val="28"/>
              </w:rPr>
            </w:pPr>
            <w:r>
              <w:rPr>
                <w:rFonts w:ascii="Times New Roman" w:hAnsi="Times New Roman"/>
                <w:sz w:val="28"/>
                <w:szCs w:val="28"/>
              </w:rPr>
              <w:lastRenderedPageBreak/>
              <w:t>3</w:t>
            </w:r>
          </w:p>
        </w:tc>
        <w:tc>
          <w:tcPr>
            <w:tcW w:w="2552" w:type="dxa"/>
          </w:tcPr>
          <w:p w14:paraId="195951BD" w14:textId="1DD52490" w:rsidR="002E5298" w:rsidRPr="002E5298" w:rsidRDefault="002E5298" w:rsidP="002E5298">
            <w:pPr>
              <w:jc w:val="center"/>
              <w:rPr>
                <w:rFonts w:ascii="Times New Roman" w:hAnsi="Times New Roman"/>
                <w:sz w:val="28"/>
                <w:szCs w:val="28"/>
              </w:rPr>
            </w:pPr>
            <w:r w:rsidRPr="002E5298">
              <w:rPr>
                <w:rFonts w:ascii="Times New Roman" w:hAnsi="Times New Roman"/>
                <w:sz w:val="28"/>
                <w:szCs w:val="28"/>
              </w:rPr>
              <w:t>GuiBinhLuanPortletView.jsp</w:t>
            </w:r>
          </w:p>
        </w:tc>
        <w:tc>
          <w:tcPr>
            <w:tcW w:w="2487" w:type="dxa"/>
          </w:tcPr>
          <w:p w14:paraId="12A17875" w14:textId="11F59E69" w:rsidR="002E5298" w:rsidRPr="002E5298" w:rsidRDefault="002E5298" w:rsidP="002E5298">
            <w:pPr>
              <w:rPr>
                <w:rFonts w:ascii="Times New Roman" w:hAnsi="Times New Roman"/>
                <w:sz w:val="28"/>
                <w:szCs w:val="28"/>
                <w:u w:val="single"/>
              </w:rPr>
            </w:pPr>
            <w:r w:rsidRPr="002E5298">
              <w:rPr>
                <w:rFonts w:ascii="Times New Roman" w:hAnsi="Times New Roman"/>
                <w:sz w:val="28"/>
                <w:szCs w:val="28"/>
                <w:u w:val="single"/>
              </w:rPr>
              <w:t>+ Class ảnh hưởng:</w:t>
            </w:r>
            <w:r>
              <w:rPr>
                <w:rFonts w:ascii="Times New Roman" w:hAnsi="Times New Roman"/>
                <w:sz w:val="28"/>
                <w:szCs w:val="28"/>
              </w:rPr>
              <w:t xml:space="preserve"> CommentDao.java</w:t>
            </w:r>
          </w:p>
        </w:tc>
        <w:tc>
          <w:tcPr>
            <w:tcW w:w="1623" w:type="dxa"/>
          </w:tcPr>
          <w:p w14:paraId="5796EE34" w14:textId="77777777" w:rsidR="002E5298" w:rsidRDefault="002E5298" w:rsidP="002E5298">
            <w:pPr>
              <w:rPr>
                <w:rFonts w:ascii="Times New Roman" w:hAnsi="Times New Roman"/>
                <w:sz w:val="28"/>
                <w:szCs w:val="28"/>
              </w:rPr>
            </w:pPr>
          </w:p>
        </w:tc>
        <w:tc>
          <w:tcPr>
            <w:tcW w:w="1578" w:type="dxa"/>
          </w:tcPr>
          <w:p w14:paraId="543D2897" w14:textId="77777777" w:rsidR="002E5298" w:rsidRDefault="002E5298" w:rsidP="002E5298">
            <w:pPr>
              <w:rPr>
                <w:rFonts w:ascii="Times New Roman" w:hAnsi="Times New Roman"/>
                <w:sz w:val="28"/>
                <w:szCs w:val="28"/>
              </w:rPr>
            </w:pPr>
          </w:p>
        </w:tc>
        <w:tc>
          <w:tcPr>
            <w:tcW w:w="1257" w:type="dxa"/>
          </w:tcPr>
          <w:p w14:paraId="494B11AE" w14:textId="77777777" w:rsidR="002E5298" w:rsidRDefault="002E5298" w:rsidP="00733C04">
            <w:pPr>
              <w:jc w:val="center"/>
              <w:rPr>
                <w:rFonts w:ascii="Times New Roman" w:hAnsi="Times New Roman"/>
                <w:sz w:val="28"/>
                <w:szCs w:val="28"/>
              </w:rPr>
            </w:pPr>
          </w:p>
        </w:tc>
      </w:tr>
      <w:tr w:rsidR="00446DC2" w14:paraId="6C5FAB99" w14:textId="77777777" w:rsidTr="00323A49">
        <w:tc>
          <w:tcPr>
            <w:tcW w:w="1276" w:type="dxa"/>
          </w:tcPr>
          <w:p w14:paraId="3B213117" w14:textId="1888FCE0" w:rsidR="002E5298" w:rsidRDefault="002E5298" w:rsidP="002E5298">
            <w:pPr>
              <w:jc w:val="center"/>
              <w:rPr>
                <w:rFonts w:ascii="Times New Roman" w:hAnsi="Times New Roman"/>
                <w:sz w:val="28"/>
                <w:szCs w:val="28"/>
              </w:rPr>
            </w:pPr>
            <w:r>
              <w:rPr>
                <w:rFonts w:ascii="Times New Roman" w:hAnsi="Times New Roman"/>
                <w:sz w:val="28"/>
                <w:szCs w:val="28"/>
              </w:rPr>
              <w:t>4</w:t>
            </w:r>
          </w:p>
        </w:tc>
        <w:tc>
          <w:tcPr>
            <w:tcW w:w="2552" w:type="dxa"/>
          </w:tcPr>
          <w:p w14:paraId="03652291" w14:textId="080E0C8A" w:rsidR="002E5298" w:rsidRPr="002E5298" w:rsidRDefault="002E5298" w:rsidP="002E5298">
            <w:pPr>
              <w:jc w:val="center"/>
              <w:rPr>
                <w:rFonts w:ascii="Times New Roman" w:hAnsi="Times New Roman"/>
                <w:sz w:val="28"/>
                <w:szCs w:val="28"/>
              </w:rPr>
            </w:pPr>
            <w:r w:rsidRPr="002E5298">
              <w:rPr>
                <w:rFonts w:ascii="Times New Roman" w:hAnsi="Times New Roman"/>
                <w:sz w:val="28"/>
                <w:szCs w:val="28"/>
              </w:rPr>
              <w:t>GuiBinhLuanPortletView.jsp</w:t>
            </w:r>
          </w:p>
        </w:tc>
        <w:tc>
          <w:tcPr>
            <w:tcW w:w="2487" w:type="dxa"/>
          </w:tcPr>
          <w:p w14:paraId="3A4D3557" w14:textId="77777777" w:rsidR="002E5298" w:rsidRDefault="002E5298" w:rsidP="002E5298">
            <w:pPr>
              <w:rPr>
                <w:rFonts w:ascii="Times New Roman" w:hAnsi="Times New Roman"/>
                <w:sz w:val="28"/>
                <w:szCs w:val="28"/>
              </w:rPr>
            </w:pPr>
            <w:r w:rsidRPr="002E5298">
              <w:rPr>
                <w:rFonts w:ascii="Times New Roman" w:hAnsi="Times New Roman"/>
                <w:sz w:val="28"/>
                <w:szCs w:val="28"/>
                <w:u w:val="single"/>
              </w:rPr>
              <w:t>+ Class ảnh hưởng:</w:t>
            </w:r>
            <w:r>
              <w:rPr>
                <w:rFonts w:ascii="Times New Roman" w:hAnsi="Times New Roman"/>
                <w:sz w:val="28"/>
                <w:szCs w:val="28"/>
              </w:rPr>
              <w:t xml:space="preserve"> CommentDao.java</w:t>
            </w:r>
          </w:p>
          <w:p w14:paraId="4A6EA5FA" w14:textId="77777777" w:rsidR="002E5298" w:rsidRDefault="002E5298" w:rsidP="002E5298">
            <w:pPr>
              <w:rPr>
                <w:rFonts w:ascii="Times New Roman" w:hAnsi="Times New Roman"/>
                <w:sz w:val="28"/>
                <w:szCs w:val="28"/>
                <w:u w:val="single"/>
              </w:rPr>
            </w:pPr>
            <w:r w:rsidRPr="002E5298">
              <w:rPr>
                <w:rFonts w:ascii="Times New Roman" w:hAnsi="Times New Roman"/>
                <w:sz w:val="28"/>
                <w:szCs w:val="28"/>
                <w:u w:val="single"/>
              </w:rPr>
              <w:t xml:space="preserve">+ Hàm, thủ tục ảnh hưởng: </w:t>
            </w:r>
          </w:p>
          <w:p w14:paraId="59EBB4AB" w14:textId="33065B61" w:rsidR="002E5298" w:rsidRPr="002E5298" w:rsidRDefault="002E5298" w:rsidP="002E5298">
            <w:pPr>
              <w:rPr>
                <w:rFonts w:ascii="Times New Roman" w:hAnsi="Times New Roman"/>
                <w:sz w:val="28"/>
                <w:szCs w:val="28"/>
                <w:u w:val="single"/>
              </w:rPr>
            </w:pPr>
            <w:r>
              <w:rPr>
                <w:rFonts w:ascii="Times New Roman" w:hAnsi="Times New Roman"/>
                <w:sz w:val="28"/>
                <w:szCs w:val="28"/>
              </w:rPr>
              <w:t>CommentDao</w:t>
            </w:r>
            <w:r>
              <w:rPr>
                <w:rFonts w:ascii="Times New Roman" w:hAnsi="Times New Roman"/>
                <w:sz w:val="28"/>
                <w:szCs w:val="28"/>
                <w:u w:val="single"/>
              </w:rPr>
              <w:t xml:space="preserve"> insert()</w:t>
            </w:r>
          </w:p>
        </w:tc>
        <w:tc>
          <w:tcPr>
            <w:tcW w:w="1623" w:type="dxa"/>
          </w:tcPr>
          <w:p w14:paraId="427EF377" w14:textId="13E444AA" w:rsidR="002E5298" w:rsidRDefault="00446DC2" w:rsidP="002E5298">
            <w:pPr>
              <w:rPr>
                <w:rFonts w:ascii="Times New Roman" w:hAnsi="Times New Roman"/>
                <w:sz w:val="28"/>
                <w:szCs w:val="28"/>
              </w:rPr>
            </w:pPr>
            <w:r w:rsidRPr="00446DC2">
              <w:rPr>
                <w:rFonts w:ascii="Times New Roman" w:hAnsi="Times New Roman"/>
                <w:sz w:val="28"/>
                <w:szCs w:val="28"/>
              </w:rPr>
              <w:t>TPS_WCM_COMMENTS</w:t>
            </w:r>
          </w:p>
        </w:tc>
        <w:tc>
          <w:tcPr>
            <w:tcW w:w="1578" w:type="dxa"/>
          </w:tcPr>
          <w:p w14:paraId="1B4EF2ED" w14:textId="468CE793" w:rsidR="002E5298" w:rsidRDefault="00446DC2" w:rsidP="002E5298">
            <w:pPr>
              <w:rPr>
                <w:rFonts w:ascii="Times New Roman" w:hAnsi="Times New Roman"/>
                <w:sz w:val="28"/>
                <w:szCs w:val="28"/>
              </w:rPr>
            </w:pPr>
            <w:r>
              <w:rPr>
                <w:rFonts w:ascii="Times New Roman" w:hAnsi="Times New Roman"/>
                <w:sz w:val="28"/>
                <w:szCs w:val="28"/>
              </w:rPr>
              <w:t>Hệ th</w:t>
            </w:r>
            <w:r w:rsidR="00E141C0">
              <w:rPr>
                <w:rFonts w:ascii="Times New Roman" w:hAnsi="Times New Roman"/>
                <w:sz w:val="28"/>
                <w:szCs w:val="28"/>
              </w:rPr>
              <w:t>ố</w:t>
            </w:r>
            <w:r>
              <w:rPr>
                <w:rFonts w:ascii="Times New Roman" w:hAnsi="Times New Roman"/>
                <w:sz w:val="28"/>
                <w:szCs w:val="28"/>
              </w:rPr>
              <w:t>ng</w:t>
            </w:r>
            <w:r w:rsidR="00323A49">
              <w:rPr>
                <w:rFonts w:ascii="Times New Roman" w:hAnsi="Times New Roman"/>
                <w:sz w:val="28"/>
                <w:szCs w:val="28"/>
              </w:rPr>
              <w:t xml:space="preserve"> thêm mới bình luận vào CSDL</w:t>
            </w:r>
            <w:r>
              <w:rPr>
                <w:rFonts w:ascii="Times New Roman" w:hAnsi="Times New Roman"/>
                <w:sz w:val="28"/>
                <w:szCs w:val="28"/>
              </w:rPr>
              <w:t xml:space="preserve"> </w:t>
            </w:r>
          </w:p>
        </w:tc>
        <w:tc>
          <w:tcPr>
            <w:tcW w:w="1257" w:type="dxa"/>
          </w:tcPr>
          <w:p w14:paraId="3ECA27A5" w14:textId="1B6DC718" w:rsidR="002E5298" w:rsidRDefault="00733C04" w:rsidP="00733C04">
            <w:pPr>
              <w:jc w:val="center"/>
              <w:rPr>
                <w:rFonts w:ascii="Times New Roman" w:hAnsi="Times New Roman"/>
                <w:sz w:val="28"/>
                <w:szCs w:val="28"/>
              </w:rPr>
            </w:pPr>
            <w:r>
              <w:rPr>
                <w:rFonts w:ascii="Times New Roman" w:hAnsi="Times New Roman"/>
                <w:sz w:val="28"/>
                <w:szCs w:val="28"/>
              </w:rPr>
              <w:t>X</w:t>
            </w:r>
          </w:p>
        </w:tc>
      </w:tr>
    </w:tbl>
    <w:p w14:paraId="32BFD55F" w14:textId="77777777" w:rsidR="00874D6D" w:rsidRPr="00874D6D" w:rsidRDefault="00874D6D" w:rsidP="00874D6D">
      <w:pPr>
        <w:rPr>
          <w:rFonts w:ascii="Times New Roman" w:hAnsi="Times New Roman" w:cs="Times New Roman"/>
          <w:sz w:val="28"/>
          <w:szCs w:val="28"/>
        </w:rPr>
      </w:pPr>
    </w:p>
    <w:p w14:paraId="30182852" w14:textId="3073EF6A" w:rsidR="003E5211" w:rsidRPr="001164DE" w:rsidRDefault="00421789" w:rsidP="0055188C">
      <w:pPr>
        <w:pStyle w:val="Heading3"/>
      </w:pPr>
      <w:r w:rsidRPr="001164DE">
        <w:t xml:space="preserve"> </w:t>
      </w:r>
      <w:bookmarkStart w:id="50" w:name="_Toc70073935"/>
      <w:r w:rsidR="003E5211" w:rsidRPr="001164DE">
        <w:t xml:space="preserve">(A1.1.2) Giao lưu trực tuyến trên </w:t>
      </w:r>
      <w:r w:rsidR="00E04DD9" w:rsidRPr="001164DE">
        <w:t>Tạp chí Thuế</w:t>
      </w:r>
      <w:bookmarkEnd w:id="49"/>
      <w:bookmarkEnd w:id="50"/>
    </w:p>
    <w:p w14:paraId="29CFA76F" w14:textId="77777777" w:rsidR="009D7060" w:rsidRPr="001164DE" w:rsidRDefault="009D7060" w:rsidP="0090566F">
      <w:pPr>
        <w:pStyle w:val="Heading4"/>
      </w:pPr>
      <w:r w:rsidRPr="001164DE">
        <w:t>Văn bản nghiệp vụ áp dụng</w:t>
      </w:r>
    </w:p>
    <w:p w14:paraId="1E571868" w14:textId="45D217A2" w:rsidR="00DB1FA3" w:rsidRPr="001164DE" w:rsidRDefault="00DB1FA3" w:rsidP="002B7031">
      <w:pPr>
        <w:pStyle w:val="Style2"/>
        <w:spacing w:line="312" w:lineRule="auto"/>
      </w:pPr>
      <w:r w:rsidRPr="001164DE">
        <w:t xml:space="preserve">Tài liệu phân tích yêu cầu nghiệp vụ </w:t>
      </w:r>
    </w:p>
    <w:p w14:paraId="0E500169" w14:textId="77777777" w:rsidR="009D7060" w:rsidRPr="001164DE" w:rsidRDefault="009D7060" w:rsidP="0090566F">
      <w:pPr>
        <w:pStyle w:val="Heading4"/>
      </w:pPr>
      <w:r w:rsidRPr="001164DE">
        <w:t>Mô tả yêu cầu</w:t>
      </w:r>
    </w:p>
    <w:p w14:paraId="2E52D264" w14:textId="2B4B5DA8" w:rsidR="00434641" w:rsidRPr="001164DE" w:rsidRDefault="00434641" w:rsidP="002B7031">
      <w:pPr>
        <w:pStyle w:val="Style2"/>
        <w:spacing w:line="312" w:lineRule="auto"/>
      </w:pPr>
      <w:r w:rsidRPr="001164DE">
        <w:t xml:space="preserve">Độc giả có thể tìm kiếm danh sách các cuộc giao lưu trực tuyến theo chủ đề, thời gian diễn ra giao lưu trực tuyến trên </w:t>
      </w:r>
      <w:r w:rsidR="00E04DD9" w:rsidRPr="001164DE">
        <w:t>Tạp chí Thuế</w:t>
      </w:r>
      <w:r w:rsidRPr="001164DE">
        <w:t>. Hệ thống thực hiện tìm kiếm và hiển thị danh sách các cuộc giao lưu trực tuyến thỏa mãn điều kiện tra cứu.</w:t>
      </w:r>
    </w:p>
    <w:p w14:paraId="3A5E177A" w14:textId="2994ADE3" w:rsidR="00434641" w:rsidRPr="001164DE" w:rsidRDefault="00434641" w:rsidP="002B7031">
      <w:pPr>
        <w:pStyle w:val="Style2"/>
        <w:spacing w:line="312" w:lineRule="auto"/>
      </w:pPr>
      <w:r w:rsidRPr="001164DE">
        <w:t xml:space="preserve">Độc giả có thể xem chi tiết thông tin của một cuộc giao lưu trực tuyến trên </w:t>
      </w:r>
      <w:r w:rsidR="00E04DD9" w:rsidRPr="001164DE">
        <w:t>Tạp chí Thuế</w:t>
      </w:r>
      <w:r w:rsidRPr="001164DE">
        <w:t xml:space="preserve">. Hệ thống hiển thị thông tin chi tiết của buổi giao lưu trực tuyến trên </w:t>
      </w:r>
      <w:r w:rsidR="00E04DD9" w:rsidRPr="001164DE">
        <w:t>Tạp chí Thuế</w:t>
      </w:r>
      <w:r w:rsidRPr="001164DE">
        <w:t>.</w:t>
      </w:r>
    </w:p>
    <w:p w14:paraId="46B7724B" w14:textId="77777777" w:rsidR="00434641" w:rsidRPr="001164DE" w:rsidRDefault="00434641" w:rsidP="002B7031">
      <w:pPr>
        <w:pStyle w:val="Style2"/>
        <w:spacing w:line="312" w:lineRule="auto"/>
        <w:rPr>
          <w:lang w:val="vi-VN"/>
        </w:rPr>
      </w:pPr>
      <w:r w:rsidRPr="001164DE">
        <w:t>Độc giả có thể tham gia buổi giao lưu trực tuyến, gửi câu hỏi tới khách mời, ban biên tập. Hệ thống thực hiện kiểm tra &amp; lưu thông tin vào CSDL.</w:t>
      </w:r>
    </w:p>
    <w:p w14:paraId="481C4800" w14:textId="1419DE98" w:rsidR="003E5211" w:rsidRPr="001164DE" w:rsidRDefault="003E5211" w:rsidP="0090566F">
      <w:pPr>
        <w:pStyle w:val="Heading4"/>
      </w:pPr>
      <w:r w:rsidRPr="001164DE">
        <w:t>Thiết kế giao diện</w:t>
      </w:r>
    </w:p>
    <w:p w14:paraId="0002FFAC" w14:textId="77777777" w:rsidR="00A53F5E" w:rsidRPr="001164DE" w:rsidRDefault="00A53F5E" w:rsidP="002B7031">
      <w:pPr>
        <w:pStyle w:val="ListParagraph"/>
        <w:spacing w:line="312" w:lineRule="auto"/>
      </w:pPr>
      <w:r w:rsidRPr="001164DE">
        <w:rPr>
          <w:lang w:val="en-US"/>
        </w:rPr>
        <w:t>Tìm kiếm danh sách cuộc giao lưu trực tuyến</w:t>
      </w:r>
    </w:p>
    <w:p w14:paraId="0E170A88" w14:textId="77777777" w:rsidR="00A53F5E" w:rsidRPr="001164DE" w:rsidRDefault="00A53F5E" w:rsidP="006912EC">
      <w:pPr>
        <w:pStyle w:val="Style2"/>
        <w:numPr>
          <w:ilvl w:val="0"/>
          <w:numId w:val="0"/>
        </w:numPr>
        <w:spacing w:line="312" w:lineRule="auto"/>
        <w:ind w:left="540"/>
        <w:jc w:val="left"/>
      </w:pPr>
      <w:r w:rsidRPr="001164DE">
        <w:rPr>
          <w:noProof/>
        </w:rPr>
        <w:lastRenderedPageBreak/>
        <w:drawing>
          <wp:inline distT="0" distB="0" distL="0" distR="0" wp14:anchorId="0D9778D1" wp14:editId="3B6AFA99">
            <wp:extent cx="5314950" cy="6881944"/>
            <wp:effectExtent l="19050" t="19050" r="19050" b="146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355716" cy="6934728"/>
                    </a:xfrm>
                    <a:prstGeom prst="rect">
                      <a:avLst/>
                    </a:prstGeom>
                    <a:ln>
                      <a:solidFill>
                        <a:schemeClr val="tx1"/>
                      </a:solidFill>
                    </a:ln>
                  </pic:spPr>
                </pic:pic>
              </a:graphicData>
            </a:graphic>
          </wp:inline>
        </w:drawing>
      </w:r>
    </w:p>
    <w:p w14:paraId="24FBBADB" w14:textId="7E30D3DB" w:rsidR="00777D93" w:rsidRDefault="00A53F5E" w:rsidP="002B7031">
      <w:pPr>
        <w:pStyle w:val="Caption"/>
        <w:spacing w:after="0" w:line="312" w:lineRule="auto"/>
        <w:rPr>
          <w:sz w:val="28"/>
          <w:szCs w:val="28"/>
        </w:rPr>
      </w:pPr>
      <w:r w:rsidRPr="001164DE">
        <w:rPr>
          <w:sz w:val="28"/>
          <w:szCs w:val="28"/>
        </w:rPr>
        <w:t xml:space="preserve">Giao diện </w:t>
      </w:r>
      <w:r w:rsidRPr="001164DE">
        <w:rPr>
          <w:sz w:val="28"/>
          <w:szCs w:val="28"/>
        </w:rPr>
        <w:fldChar w:fldCharType="begin"/>
      </w:r>
      <w:r w:rsidRPr="001164DE">
        <w:rPr>
          <w:sz w:val="28"/>
          <w:szCs w:val="28"/>
        </w:rPr>
        <w:instrText xml:space="preserve"> SEQ Giao_diện \* ARABIC </w:instrText>
      </w:r>
      <w:r w:rsidRPr="001164DE">
        <w:rPr>
          <w:sz w:val="28"/>
          <w:szCs w:val="28"/>
        </w:rPr>
        <w:fldChar w:fldCharType="separate"/>
      </w:r>
      <w:r w:rsidR="0045178B">
        <w:rPr>
          <w:noProof/>
          <w:sz w:val="28"/>
          <w:szCs w:val="28"/>
        </w:rPr>
        <w:t>4</w:t>
      </w:r>
      <w:r w:rsidRPr="001164DE">
        <w:rPr>
          <w:noProof/>
          <w:sz w:val="28"/>
          <w:szCs w:val="28"/>
        </w:rPr>
        <w:fldChar w:fldCharType="end"/>
      </w:r>
      <w:r w:rsidRPr="001164DE">
        <w:rPr>
          <w:sz w:val="28"/>
          <w:szCs w:val="28"/>
        </w:rPr>
        <w:t>: Tìm kiếm danh sách cuộc giao lưu trực tuyến</w:t>
      </w:r>
    </w:p>
    <w:p w14:paraId="323C73D1" w14:textId="77777777" w:rsidR="00777D93" w:rsidRDefault="00777D93">
      <w:pPr>
        <w:rPr>
          <w:rFonts w:ascii="Times New Roman" w:eastAsia="Calibri" w:hAnsi="Times New Roman" w:cs="Times New Roman"/>
          <w:b/>
          <w:i/>
          <w:iCs/>
          <w:color w:val="44546A" w:themeColor="text2"/>
          <w:sz w:val="28"/>
          <w:szCs w:val="28"/>
        </w:rPr>
      </w:pPr>
      <w:r>
        <w:rPr>
          <w:sz w:val="28"/>
          <w:szCs w:val="28"/>
        </w:rPr>
        <w:br w:type="page"/>
      </w:r>
    </w:p>
    <w:p w14:paraId="683C34BE" w14:textId="77777777" w:rsidR="00A53F5E" w:rsidRPr="001164DE" w:rsidRDefault="00A53F5E" w:rsidP="002B7031">
      <w:pPr>
        <w:pStyle w:val="Style2"/>
        <w:spacing w:line="312" w:lineRule="auto"/>
      </w:pPr>
      <w:r w:rsidRPr="001164DE">
        <w:lastRenderedPageBreak/>
        <w:t>Thiết kế trường dữ liệ</w:t>
      </w:r>
      <w:r w:rsidR="008E0EDB" w:rsidRPr="001164DE">
        <w:t>u</w:t>
      </w:r>
    </w:p>
    <w:tbl>
      <w:tblPr>
        <w:tblStyle w:val="TableGrid"/>
        <w:tblW w:w="0" w:type="auto"/>
        <w:tblInd w:w="-5" w:type="dxa"/>
        <w:tblLook w:val="04A0" w:firstRow="1" w:lastRow="0" w:firstColumn="1" w:lastColumn="0" w:noHBand="0" w:noVBand="1"/>
      </w:tblPr>
      <w:tblGrid>
        <w:gridCol w:w="975"/>
        <w:gridCol w:w="2239"/>
        <w:gridCol w:w="1450"/>
        <w:gridCol w:w="1154"/>
        <w:gridCol w:w="851"/>
        <w:gridCol w:w="2397"/>
      </w:tblGrid>
      <w:tr w:rsidR="00A53F5E" w:rsidRPr="001164DE" w14:paraId="0D744D9C" w14:textId="77777777" w:rsidTr="00C11F91">
        <w:trPr>
          <w:tblHeader/>
        </w:trPr>
        <w:tc>
          <w:tcPr>
            <w:tcW w:w="990" w:type="dxa"/>
            <w:tcBorders>
              <w:top w:val="single" w:sz="4" w:space="0" w:color="auto"/>
              <w:left w:val="single" w:sz="4" w:space="0" w:color="auto"/>
              <w:bottom w:val="single" w:sz="4" w:space="0" w:color="auto"/>
              <w:right w:val="single" w:sz="4" w:space="0" w:color="auto"/>
            </w:tcBorders>
            <w:shd w:val="clear" w:color="auto" w:fill="E7E6E6" w:themeFill="background2"/>
          </w:tcPr>
          <w:p w14:paraId="68C042A9" w14:textId="77777777" w:rsidR="00A53F5E" w:rsidRPr="001164DE" w:rsidRDefault="00A53F5E" w:rsidP="002B7031">
            <w:pPr>
              <w:spacing w:line="312" w:lineRule="auto"/>
              <w:jc w:val="center"/>
              <w:rPr>
                <w:rFonts w:ascii="Times New Roman" w:hAnsi="Times New Roman"/>
                <w:b/>
                <w:sz w:val="28"/>
                <w:szCs w:val="28"/>
              </w:rPr>
            </w:pPr>
            <w:r w:rsidRPr="001164DE">
              <w:rPr>
                <w:rFonts w:ascii="Times New Roman" w:hAnsi="Times New Roman"/>
                <w:b/>
                <w:sz w:val="28"/>
                <w:szCs w:val="28"/>
              </w:rPr>
              <w:t>STT</w:t>
            </w:r>
          </w:p>
        </w:tc>
        <w:tc>
          <w:tcPr>
            <w:tcW w:w="2329"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32CA49A0" w14:textId="77777777" w:rsidR="00A53F5E" w:rsidRPr="001164DE" w:rsidRDefault="00A53F5E"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Thông tin</w:t>
            </w:r>
          </w:p>
        </w:tc>
        <w:tc>
          <w:tcPr>
            <w:tcW w:w="1490"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15775F1C" w14:textId="77777777" w:rsidR="00A53F5E" w:rsidRPr="001164DE" w:rsidRDefault="00A53F5E"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Kiểu dữ liệu</w:t>
            </w:r>
          </w:p>
        </w:tc>
        <w:tc>
          <w:tcPr>
            <w:tcW w:w="1180"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1F8882CD" w14:textId="77777777" w:rsidR="00A53F5E" w:rsidRPr="001164DE" w:rsidRDefault="00A53F5E"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Bắt buộc</w:t>
            </w:r>
          </w:p>
        </w:tc>
        <w:tc>
          <w:tcPr>
            <w:tcW w:w="858"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530EACD7" w14:textId="77777777" w:rsidR="00A53F5E" w:rsidRPr="001164DE" w:rsidRDefault="00A53F5E"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Mặc định</w:t>
            </w:r>
          </w:p>
        </w:tc>
        <w:tc>
          <w:tcPr>
            <w:tcW w:w="2508"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7509A10C" w14:textId="77777777" w:rsidR="00A53F5E" w:rsidRPr="001164DE" w:rsidRDefault="00A53F5E" w:rsidP="002B7031">
            <w:pPr>
              <w:spacing w:line="312" w:lineRule="auto"/>
              <w:jc w:val="center"/>
              <w:rPr>
                <w:rFonts w:ascii="Times New Roman" w:hAnsi="Times New Roman"/>
                <w:b/>
                <w:sz w:val="28"/>
                <w:szCs w:val="28"/>
              </w:rPr>
            </w:pPr>
            <w:r w:rsidRPr="001164DE">
              <w:rPr>
                <w:rFonts w:ascii="Times New Roman" w:hAnsi="Times New Roman"/>
                <w:b/>
                <w:sz w:val="28"/>
                <w:szCs w:val="28"/>
                <w:lang w:val="vi-VN"/>
              </w:rPr>
              <w:t xml:space="preserve">Ràng </w:t>
            </w:r>
            <w:r w:rsidRPr="001164DE">
              <w:rPr>
                <w:rFonts w:ascii="Times New Roman" w:hAnsi="Times New Roman"/>
                <w:b/>
                <w:sz w:val="28"/>
                <w:szCs w:val="28"/>
              </w:rPr>
              <w:t>buộc</w:t>
            </w:r>
          </w:p>
        </w:tc>
      </w:tr>
      <w:tr w:rsidR="00A53F5E" w:rsidRPr="001164DE" w14:paraId="35BED4E7" w14:textId="77777777" w:rsidTr="00C11F91">
        <w:tc>
          <w:tcPr>
            <w:tcW w:w="9355" w:type="dxa"/>
            <w:gridSpan w:val="6"/>
            <w:tcBorders>
              <w:top w:val="single" w:sz="4" w:space="0" w:color="auto"/>
              <w:left w:val="single" w:sz="4" w:space="0" w:color="auto"/>
              <w:bottom w:val="single" w:sz="4" w:space="0" w:color="auto"/>
              <w:right w:val="single" w:sz="4" w:space="0" w:color="auto"/>
            </w:tcBorders>
          </w:tcPr>
          <w:p w14:paraId="41D22413" w14:textId="247A0A3B" w:rsidR="00A53F5E" w:rsidRPr="001164DE" w:rsidRDefault="00F52E63" w:rsidP="002B7031">
            <w:pPr>
              <w:spacing w:line="312" w:lineRule="auto"/>
              <w:rPr>
                <w:rFonts w:ascii="Times New Roman" w:hAnsi="Times New Roman"/>
                <w:b/>
                <w:i/>
                <w:sz w:val="28"/>
                <w:szCs w:val="28"/>
              </w:rPr>
            </w:pPr>
            <w:r w:rsidRPr="001164DE">
              <w:rPr>
                <w:rFonts w:ascii="Times New Roman" w:hAnsi="Times New Roman"/>
                <w:b/>
                <w:i/>
                <w:sz w:val="28"/>
                <w:szCs w:val="28"/>
              </w:rPr>
              <w:t>T</w:t>
            </w:r>
            <w:r w:rsidR="00A53F5E" w:rsidRPr="001164DE">
              <w:rPr>
                <w:rFonts w:ascii="Times New Roman" w:hAnsi="Times New Roman"/>
                <w:b/>
                <w:i/>
                <w:sz w:val="28"/>
                <w:szCs w:val="28"/>
              </w:rPr>
              <w:t>ìm kiếm</w:t>
            </w:r>
          </w:p>
        </w:tc>
      </w:tr>
      <w:tr w:rsidR="00A925E3" w:rsidRPr="001164DE" w14:paraId="66BF7632" w14:textId="77777777" w:rsidTr="00C11F91">
        <w:tc>
          <w:tcPr>
            <w:tcW w:w="990" w:type="dxa"/>
            <w:tcBorders>
              <w:top w:val="single" w:sz="4" w:space="0" w:color="auto"/>
              <w:left w:val="single" w:sz="4" w:space="0" w:color="auto"/>
              <w:bottom w:val="single" w:sz="4" w:space="0" w:color="auto"/>
              <w:right w:val="single" w:sz="4" w:space="0" w:color="auto"/>
            </w:tcBorders>
          </w:tcPr>
          <w:p w14:paraId="74FA8040" w14:textId="77777777" w:rsidR="00A925E3" w:rsidRPr="001164DE" w:rsidRDefault="00A925E3" w:rsidP="002B7031">
            <w:pPr>
              <w:spacing w:line="312" w:lineRule="auto"/>
              <w:jc w:val="center"/>
              <w:rPr>
                <w:rFonts w:ascii="Times New Roman" w:hAnsi="Times New Roman"/>
                <w:sz w:val="28"/>
                <w:szCs w:val="28"/>
              </w:rPr>
            </w:pPr>
            <w:r w:rsidRPr="001164DE">
              <w:rPr>
                <w:rFonts w:ascii="Times New Roman" w:hAnsi="Times New Roman"/>
                <w:sz w:val="28"/>
                <w:szCs w:val="28"/>
              </w:rPr>
              <w:t>1</w:t>
            </w:r>
          </w:p>
        </w:tc>
        <w:tc>
          <w:tcPr>
            <w:tcW w:w="2329" w:type="dxa"/>
            <w:tcBorders>
              <w:top w:val="single" w:sz="4" w:space="0" w:color="auto"/>
              <w:left w:val="single" w:sz="4" w:space="0" w:color="auto"/>
              <w:bottom w:val="single" w:sz="4" w:space="0" w:color="auto"/>
              <w:right w:val="single" w:sz="4" w:space="0" w:color="auto"/>
            </w:tcBorders>
            <w:hideMark/>
          </w:tcPr>
          <w:p w14:paraId="49170B63" w14:textId="77777777" w:rsidR="00A925E3" w:rsidRPr="001164DE" w:rsidRDefault="00A925E3" w:rsidP="002B7031">
            <w:pPr>
              <w:spacing w:line="312" w:lineRule="auto"/>
              <w:rPr>
                <w:rFonts w:ascii="Times New Roman" w:hAnsi="Times New Roman"/>
                <w:sz w:val="28"/>
                <w:szCs w:val="28"/>
              </w:rPr>
            </w:pPr>
            <w:r w:rsidRPr="001164DE">
              <w:rPr>
                <w:rFonts w:ascii="Times New Roman" w:hAnsi="Times New Roman"/>
                <w:sz w:val="28"/>
                <w:szCs w:val="28"/>
              </w:rPr>
              <w:t>Từ khóa tìm kiếm</w:t>
            </w:r>
          </w:p>
        </w:tc>
        <w:tc>
          <w:tcPr>
            <w:tcW w:w="1490" w:type="dxa"/>
            <w:tcBorders>
              <w:top w:val="single" w:sz="4" w:space="0" w:color="auto"/>
              <w:left w:val="single" w:sz="4" w:space="0" w:color="auto"/>
              <w:bottom w:val="single" w:sz="4" w:space="0" w:color="auto"/>
              <w:right w:val="single" w:sz="4" w:space="0" w:color="auto"/>
            </w:tcBorders>
            <w:hideMark/>
          </w:tcPr>
          <w:p w14:paraId="141CC3C9" w14:textId="77777777" w:rsidR="00A925E3" w:rsidRPr="001164DE" w:rsidRDefault="00A925E3" w:rsidP="002B7031">
            <w:pPr>
              <w:spacing w:line="312" w:lineRule="auto"/>
              <w:rPr>
                <w:rFonts w:ascii="Times New Roman" w:hAnsi="Times New Roman"/>
                <w:sz w:val="28"/>
                <w:szCs w:val="28"/>
              </w:rPr>
            </w:pPr>
            <w:r w:rsidRPr="001164DE">
              <w:rPr>
                <w:rFonts w:ascii="Times New Roman" w:hAnsi="Times New Roman"/>
                <w:sz w:val="28"/>
                <w:szCs w:val="28"/>
              </w:rPr>
              <w:t>Chuỗi ký tự (200)</w:t>
            </w:r>
          </w:p>
        </w:tc>
        <w:tc>
          <w:tcPr>
            <w:tcW w:w="1180" w:type="dxa"/>
            <w:tcBorders>
              <w:top w:val="single" w:sz="4" w:space="0" w:color="auto"/>
              <w:left w:val="single" w:sz="4" w:space="0" w:color="auto"/>
              <w:bottom w:val="single" w:sz="4" w:space="0" w:color="auto"/>
              <w:right w:val="single" w:sz="4" w:space="0" w:color="auto"/>
            </w:tcBorders>
            <w:hideMark/>
          </w:tcPr>
          <w:p w14:paraId="2E8FC24C" w14:textId="77777777" w:rsidR="00A925E3" w:rsidRPr="001164DE" w:rsidRDefault="00A925E3" w:rsidP="002B7031">
            <w:pPr>
              <w:spacing w:line="312" w:lineRule="auto"/>
              <w:rPr>
                <w:rFonts w:ascii="Times New Roman" w:hAnsi="Times New Roman"/>
                <w:sz w:val="28"/>
                <w:szCs w:val="28"/>
              </w:rPr>
            </w:pPr>
            <w:r w:rsidRPr="001164DE">
              <w:rPr>
                <w:rFonts w:ascii="Times New Roman" w:hAnsi="Times New Roman"/>
                <w:sz w:val="28"/>
                <w:szCs w:val="28"/>
              </w:rPr>
              <w:t>Có</w:t>
            </w:r>
          </w:p>
        </w:tc>
        <w:tc>
          <w:tcPr>
            <w:tcW w:w="858" w:type="dxa"/>
            <w:tcBorders>
              <w:top w:val="single" w:sz="4" w:space="0" w:color="auto"/>
              <w:left w:val="single" w:sz="4" w:space="0" w:color="auto"/>
              <w:bottom w:val="single" w:sz="4" w:space="0" w:color="auto"/>
              <w:right w:val="single" w:sz="4" w:space="0" w:color="auto"/>
            </w:tcBorders>
          </w:tcPr>
          <w:p w14:paraId="5C1DB400" w14:textId="77777777" w:rsidR="00A925E3" w:rsidRPr="001164DE" w:rsidRDefault="00A925E3" w:rsidP="002B7031">
            <w:pPr>
              <w:spacing w:line="312" w:lineRule="auto"/>
              <w:rPr>
                <w:rFonts w:ascii="Times New Roman" w:hAnsi="Times New Roman"/>
                <w:sz w:val="28"/>
                <w:szCs w:val="28"/>
                <w:lang w:val="vi-VN"/>
              </w:rPr>
            </w:pPr>
          </w:p>
        </w:tc>
        <w:tc>
          <w:tcPr>
            <w:tcW w:w="2508" w:type="dxa"/>
            <w:tcBorders>
              <w:top w:val="single" w:sz="4" w:space="0" w:color="auto"/>
              <w:left w:val="single" w:sz="4" w:space="0" w:color="auto"/>
              <w:bottom w:val="single" w:sz="4" w:space="0" w:color="auto"/>
              <w:right w:val="single" w:sz="4" w:space="0" w:color="auto"/>
            </w:tcBorders>
            <w:hideMark/>
          </w:tcPr>
          <w:p w14:paraId="7A8F4E65" w14:textId="77777777" w:rsidR="00A925E3" w:rsidRPr="001164DE" w:rsidRDefault="00A925E3" w:rsidP="00122797">
            <w:pPr>
              <w:spacing w:line="312" w:lineRule="auto"/>
              <w:jc w:val="both"/>
              <w:rPr>
                <w:rFonts w:ascii="Times New Roman" w:hAnsi="Times New Roman"/>
                <w:sz w:val="28"/>
                <w:szCs w:val="28"/>
              </w:rPr>
            </w:pPr>
            <w:r w:rsidRPr="001164DE">
              <w:rPr>
                <w:rFonts w:ascii="Times New Roman" w:hAnsi="Times New Roman"/>
                <w:sz w:val="28"/>
                <w:szCs w:val="28"/>
              </w:rPr>
              <w:t>Cho phép độc giả nhập từ khóa tìm kiếm</w:t>
            </w:r>
          </w:p>
        </w:tc>
      </w:tr>
    </w:tbl>
    <w:p w14:paraId="5A263F98" w14:textId="6DF9B570" w:rsidR="00A53F5E" w:rsidRPr="001164DE" w:rsidRDefault="00A53F5E" w:rsidP="002B7031">
      <w:pPr>
        <w:pStyle w:val="ListParagraph"/>
        <w:spacing w:line="312" w:lineRule="auto"/>
      </w:pPr>
      <w:r w:rsidRPr="001164DE">
        <w:rPr>
          <w:lang w:val="en-US"/>
        </w:rPr>
        <w:t>Xem chi tiết cuộc giao lưu trực tuyến</w:t>
      </w:r>
    </w:p>
    <w:p w14:paraId="0862857C" w14:textId="77777777" w:rsidR="00A53F5E" w:rsidRPr="001164DE" w:rsidRDefault="00A53F5E" w:rsidP="002B7031">
      <w:pPr>
        <w:keepNext/>
        <w:widowControl w:val="0"/>
        <w:spacing w:after="0" w:line="312" w:lineRule="auto"/>
        <w:ind w:left="360"/>
        <w:contextualSpacing/>
        <w:jc w:val="center"/>
        <w:rPr>
          <w:rFonts w:ascii="Times New Roman" w:hAnsi="Times New Roman" w:cs="Times New Roman"/>
          <w:sz w:val="28"/>
          <w:szCs w:val="28"/>
        </w:rPr>
      </w:pPr>
      <w:r w:rsidRPr="001164DE">
        <w:rPr>
          <w:rFonts w:ascii="Times New Roman" w:hAnsi="Times New Roman" w:cs="Times New Roman"/>
          <w:noProof/>
          <w:sz w:val="28"/>
          <w:szCs w:val="28"/>
        </w:rPr>
        <w:drawing>
          <wp:inline distT="0" distB="0" distL="0" distR="0" wp14:anchorId="09ADF1FB" wp14:editId="1F73A41D">
            <wp:extent cx="5654115" cy="5295900"/>
            <wp:effectExtent l="19050" t="19050" r="22860" b="1905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61305" cy="5302635"/>
                    </a:xfrm>
                    <a:prstGeom prst="rect">
                      <a:avLst/>
                    </a:prstGeom>
                    <a:ln>
                      <a:solidFill>
                        <a:schemeClr val="tx1"/>
                      </a:solidFill>
                    </a:ln>
                  </pic:spPr>
                </pic:pic>
              </a:graphicData>
            </a:graphic>
          </wp:inline>
        </w:drawing>
      </w:r>
    </w:p>
    <w:p w14:paraId="46A7A2AA" w14:textId="2D32AD65" w:rsidR="00A53F5E" w:rsidRPr="001164DE" w:rsidRDefault="00A53F5E" w:rsidP="002B7031">
      <w:pPr>
        <w:pStyle w:val="Caption"/>
        <w:spacing w:after="0" w:line="312" w:lineRule="auto"/>
        <w:rPr>
          <w:sz w:val="28"/>
          <w:szCs w:val="28"/>
          <w:lang w:val="vi-VN"/>
        </w:rPr>
      </w:pPr>
      <w:r w:rsidRPr="001164DE">
        <w:rPr>
          <w:sz w:val="28"/>
          <w:szCs w:val="28"/>
        </w:rPr>
        <w:t xml:space="preserve">Giao diện </w:t>
      </w:r>
      <w:r w:rsidRPr="001164DE">
        <w:rPr>
          <w:sz w:val="28"/>
          <w:szCs w:val="28"/>
        </w:rPr>
        <w:fldChar w:fldCharType="begin"/>
      </w:r>
      <w:r w:rsidRPr="001164DE">
        <w:rPr>
          <w:sz w:val="28"/>
          <w:szCs w:val="28"/>
        </w:rPr>
        <w:instrText xml:space="preserve"> SEQ Giao_diện \* ARABIC </w:instrText>
      </w:r>
      <w:r w:rsidRPr="001164DE">
        <w:rPr>
          <w:sz w:val="28"/>
          <w:szCs w:val="28"/>
        </w:rPr>
        <w:fldChar w:fldCharType="separate"/>
      </w:r>
      <w:r w:rsidR="0045178B">
        <w:rPr>
          <w:noProof/>
          <w:sz w:val="28"/>
          <w:szCs w:val="28"/>
        </w:rPr>
        <w:t>5</w:t>
      </w:r>
      <w:r w:rsidRPr="001164DE">
        <w:rPr>
          <w:noProof/>
          <w:sz w:val="28"/>
          <w:szCs w:val="28"/>
        </w:rPr>
        <w:fldChar w:fldCharType="end"/>
      </w:r>
      <w:r w:rsidRPr="001164DE">
        <w:rPr>
          <w:sz w:val="28"/>
          <w:szCs w:val="28"/>
        </w:rPr>
        <w:t>: Xem chi tiết cuộc giao lưu trực tuyến</w:t>
      </w:r>
    </w:p>
    <w:p w14:paraId="28182B93" w14:textId="77777777" w:rsidR="00D32A6E" w:rsidRPr="001164DE" w:rsidRDefault="00D32A6E" w:rsidP="002B7031">
      <w:pPr>
        <w:spacing w:line="312" w:lineRule="auto"/>
        <w:rPr>
          <w:rFonts w:ascii="Times New Roman" w:eastAsia="Calibri" w:hAnsi="Times New Roman" w:cs="Times New Roman"/>
          <w:sz w:val="28"/>
          <w:szCs w:val="28"/>
        </w:rPr>
      </w:pPr>
      <w:r w:rsidRPr="001164DE">
        <w:rPr>
          <w:rFonts w:ascii="Times New Roman" w:hAnsi="Times New Roman" w:cs="Times New Roman"/>
          <w:sz w:val="28"/>
          <w:szCs w:val="28"/>
        </w:rPr>
        <w:br w:type="page"/>
      </w:r>
    </w:p>
    <w:p w14:paraId="424C7BBF" w14:textId="77777777" w:rsidR="00A53F5E" w:rsidRPr="001164DE" w:rsidRDefault="00A53F5E" w:rsidP="002B7031">
      <w:pPr>
        <w:pStyle w:val="Style2"/>
        <w:spacing w:line="312" w:lineRule="auto"/>
      </w:pPr>
      <w:r w:rsidRPr="001164DE">
        <w:lastRenderedPageBreak/>
        <w:t xml:space="preserve">Thiết kế trường dữ liệu </w:t>
      </w:r>
    </w:p>
    <w:tbl>
      <w:tblPr>
        <w:tblStyle w:val="TableGrid"/>
        <w:tblW w:w="0" w:type="auto"/>
        <w:tblInd w:w="-5" w:type="dxa"/>
        <w:tblLook w:val="04A0" w:firstRow="1" w:lastRow="0" w:firstColumn="1" w:lastColumn="0" w:noHBand="0" w:noVBand="1"/>
      </w:tblPr>
      <w:tblGrid>
        <w:gridCol w:w="884"/>
        <w:gridCol w:w="1872"/>
        <w:gridCol w:w="1656"/>
        <w:gridCol w:w="1109"/>
        <w:gridCol w:w="976"/>
        <w:gridCol w:w="2569"/>
      </w:tblGrid>
      <w:tr w:rsidR="00A53F5E" w:rsidRPr="001164DE" w14:paraId="5B230CD8" w14:textId="77777777" w:rsidTr="00D32A6E">
        <w:trPr>
          <w:tblHeader/>
        </w:trPr>
        <w:tc>
          <w:tcPr>
            <w:tcW w:w="895" w:type="dxa"/>
            <w:shd w:val="clear" w:color="auto" w:fill="E7E6E6" w:themeFill="background2"/>
          </w:tcPr>
          <w:p w14:paraId="0B3423F5" w14:textId="77777777" w:rsidR="00A53F5E" w:rsidRPr="001164DE" w:rsidRDefault="00A53F5E" w:rsidP="002B7031">
            <w:pPr>
              <w:spacing w:line="312" w:lineRule="auto"/>
              <w:jc w:val="center"/>
              <w:rPr>
                <w:rFonts w:ascii="Times New Roman" w:hAnsi="Times New Roman"/>
                <w:b/>
                <w:sz w:val="28"/>
                <w:szCs w:val="28"/>
              </w:rPr>
            </w:pPr>
            <w:r w:rsidRPr="001164DE">
              <w:rPr>
                <w:rFonts w:ascii="Times New Roman" w:hAnsi="Times New Roman"/>
                <w:b/>
                <w:sz w:val="28"/>
                <w:szCs w:val="28"/>
              </w:rPr>
              <w:t>STT</w:t>
            </w:r>
          </w:p>
        </w:tc>
        <w:tc>
          <w:tcPr>
            <w:tcW w:w="1940" w:type="dxa"/>
            <w:shd w:val="clear" w:color="auto" w:fill="E7E6E6" w:themeFill="background2"/>
          </w:tcPr>
          <w:p w14:paraId="6A54321D" w14:textId="77777777" w:rsidR="00A53F5E" w:rsidRPr="001164DE" w:rsidRDefault="00A53F5E"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Thông tin</w:t>
            </w:r>
          </w:p>
        </w:tc>
        <w:tc>
          <w:tcPr>
            <w:tcW w:w="1701" w:type="dxa"/>
            <w:shd w:val="clear" w:color="auto" w:fill="E7E6E6" w:themeFill="background2"/>
          </w:tcPr>
          <w:p w14:paraId="3B1360A5" w14:textId="77777777" w:rsidR="00A53F5E" w:rsidRPr="001164DE" w:rsidRDefault="00A53F5E"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Kiểu dữ liệu</w:t>
            </w:r>
          </w:p>
        </w:tc>
        <w:tc>
          <w:tcPr>
            <w:tcW w:w="1134" w:type="dxa"/>
            <w:shd w:val="clear" w:color="auto" w:fill="E7E6E6" w:themeFill="background2"/>
          </w:tcPr>
          <w:p w14:paraId="716F792C" w14:textId="77777777" w:rsidR="00A53F5E" w:rsidRPr="001164DE" w:rsidRDefault="00A53F5E"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Bắt buộc</w:t>
            </w:r>
          </w:p>
        </w:tc>
        <w:tc>
          <w:tcPr>
            <w:tcW w:w="993" w:type="dxa"/>
            <w:shd w:val="clear" w:color="auto" w:fill="E7E6E6" w:themeFill="background2"/>
          </w:tcPr>
          <w:p w14:paraId="5C888804" w14:textId="77777777" w:rsidR="00A53F5E" w:rsidRPr="001164DE" w:rsidRDefault="00A53F5E"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Mặc định</w:t>
            </w:r>
          </w:p>
        </w:tc>
        <w:tc>
          <w:tcPr>
            <w:tcW w:w="2692" w:type="dxa"/>
            <w:shd w:val="clear" w:color="auto" w:fill="E7E6E6" w:themeFill="background2"/>
          </w:tcPr>
          <w:p w14:paraId="7CD6E52E" w14:textId="77777777" w:rsidR="00A53F5E" w:rsidRPr="001164DE" w:rsidRDefault="00A53F5E" w:rsidP="002B7031">
            <w:pPr>
              <w:spacing w:line="312" w:lineRule="auto"/>
              <w:jc w:val="center"/>
              <w:rPr>
                <w:rFonts w:ascii="Times New Roman" w:hAnsi="Times New Roman"/>
                <w:b/>
                <w:sz w:val="28"/>
                <w:szCs w:val="28"/>
              </w:rPr>
            </w:pPr>
            <w:r w:rsidRPr="001164DE">
              <w:rPr>
                <w:rFonts w:ascii="Times New Roman" w:hAnsi="Times New Roman"/>
                <w:b/>
                <w:sz w:val="28"/>
                <w:szCs w:val="28"/>
                <w:lang w:val="vi-VN"/>
              </w:rPr>
              <w:t xml:space="preserve">Ràng </w:t>
            </w:r>
            <w:r w:rsidRPr="001164DE">
              <w:rPr>
                <w:rFonts w:ascii="Times New Roman" w:hAnsi="Times New Roman"/>
                <w:b/>
                <w:sz w:val="28"/>
                <w:szCs w:val="28"/>
              </w:rPr>
              <w:t>buộc</w:t>
            </w:r>
          </w:p>
        </w:tc>
      </w:tr>
      <w:tr w:rsidR="00A925E3" w:rsidRPr="001164DE" w14:paraId="6029B8E5" w14:textId="77777777" w:rsidTr="00D32A6E">
        <w:tc>
          <w:tcPr>
            <w:tcW w:w="895" w:type="dxa"/>
          </w:tcPr>
          <w:p w14:paraId="6AB0B37A" w14:textId="77777777" w:rsidR="00A925E3" w:rsidRPr="001164DE" w:rsidRDefault="00A925E3" w:rsidP="002B7031">
            <w:pPr>
              <w:spacing w:line="312" w:lineRule="auto"/>
              <w:jc w:val="center"/>
              <w:rPr>
                <w:rFonts w:ascii="Times New Roman" w:hAnsi="Times New Roman"/>
                <w:sz w:val="28"/>
                <w:szCs w:val="28"/>
              </w:rPr>
            </w:pPr>
            <w:r w:rsidRPr="001164DE">
              <w:rPr>
                <w:rFonts w:ascii="Times New Roman" w:hAnsi="Times New Roman"/>
                <w:sz w:val="28"/>
                <w:szCs w:val="28"/>
              </w:rPr>
              <w:t>1</w:t>
            </w:r>
          </w:p>
        </w:tc>
        <w:tc>
          <w:tcPr>
            <w:tcW w:w="1940" w:type="dxa"/>
          </w:tcPr>
          <w:p w14:paraId="17E23693" w14:textId="77777777" w:rsidR="00A925E3" w:rsidRPr="001164DE" w:rsidRDefault="00A925E3" w:rsidP="002B7031">
            <w:pPr>
              <w:spacing w:line="312" w:lineRule="auto"/>
              <w:rPr>
                <w:rFonts w:ascii="Times New Roman" w:hAnsi="Times New Roman"/>
                <w:sz w:val="28"/>
                <w:szCs w:val="28"/>
              </w:rPr>
            </w:pPr>
            <w:r w:rsidRPr="001164DE">
              <w:rPr>
                <w:rFonts w:ascii="Times New Roman" w:hAnsi="Times New Roman"/>
                <w:sz w:val="28"/>
                <w:szCs w:val="28"/>
              </w:rPr>
              <w:t>Tiêu đề</w:t>
            </w:r>
          </w:p>
        </w:tc>
        <w:tc>
          <w:tcPr>
            <w:tcW w:w="1701" w:type="dxa"/>
          </w:tcPr>
          <w:p w14:paraId="5C54646A" w14:textId="77777777" w:rsidR="00A925E3" w:rsidRPr="001164DE" w:rsidRDefault="00A925E3" w:rsidP="002B7031">
            <w:pPr>
              <w:spacing w:line="312" w:lineRule="auto"/>
              <w:rPr>
                <w:rFonts w:ascii="Times New Roman" w:hAnsi="Times New Roman"/>
                <w:sz w:val="28"/>
                <w:szCs w:val="28"/>
              </w:rPr>
            </w:pPr>
            <w:r w:rsidRPr="001164DE">
              <w:rPr>
                <w:rFonts w:ascii="Times New Roman" w:hAnsi="Times New Roman"/>
                <w:sz w:val="28"/>
                <w:szCs w:val="28"/>
              </w:rPr>
              <w:t>Chuỗi ký tự (200)</w:t>
            </w:r>
          </w:p>
        </w:tc>
        <w:tc>
          <w:tcPr>
            <w:tcW w:w="1134" w:type="dxa"/>
          </w:tcPr>
          <w:p w14:paraId="2C9D2D7F" w14:textId="77777777" w:rsidR="00A925E3" w:rsidRPr="001164DE" w:rsidRDefault="00A925E3" w:rsidP="002B7031">
            <w:pPr>
              <w:spacing w:line="312" w:lineRule="auto"/>
              <w:rPr>
                <w:rFonts w:ascii="Times New Roman" w:hAnsi="Times New Roman"/>
                <w:sz w:val="28"/>
                <w:szCs w:val="28"/>
                <w:lang w:val="vi-VN"/>
              </w:rPr>
            </w:pPr>
          </w:p>
        </w:tc>
        <w:tc>
          <w:tcPr>
            <w:tcW w:w="993" w:type="dxa"/>
          </w:tcPr>
          <w:p w14:paraId="24E725B3" w14:textId="77777777" w:rsidR="00A925E3" w:rsidRPr="001164DE" w:rsidRDefault="00A925E3" w:rsidP="002B7031">
            <w:pPr>
              <w:spacing w:line="312" w:lineRule="auto"/>
              <w:rPr>
                <w:rFonts w:ascii="Times New Roman" w:hAnsi="Times New Roman"/>
                <w:sz w:val="28"/>
                <w:szCs w:val="28"/>
                <w:lang w:val="vi-VN"/>
              </w:rPr>
            </w:pPr>
          </w:p>
        </w:tc>
        <w:tc>
          <w:tcPr>
            <w:tcW w:w="2692" w:type="dxa"/>
          </w:tcPr>
          <w:p w14:paraId="529DFF38" w14:textId="77777777" w:rsidR="00A925E3" w:rsidRPr="001164DE" w:rsidRDefault="00A925E3" w:rsidP="00122797">
            <w:pPr>
              <w:spacing w:line="312" w:lineRule="auto"/>
              <w:jc w:val="both"/>
              <w:rPr>
                <w:rFonts w:ascii="Times New Roman" w:hAnsi="Times New Roman"/>
                <w:sz w:val="28"/>
                <w:szCs w:val="28"/>
              </w:rPr>
            </w:pPr>
            <w:r w:rsidRPr="001164DE">
              <w:rPr>
                <w:rFonts w:ascii="Times New Roman" w:hAnsi="Times New Roman"/>
                <w:sz w:val="28"/>
                <w:szCs w:val="28"/>
              </w:rPr>
              <w:t>Chỉ hiển thị, không cho phép nhập</w:t>
            </w:r>
          </w:p>
          <w:p w14:paraId="1254F438" w14:textId="77777777" w:rsidR="00A925E3" w:rsidRPr="001164DE" w:rsidRDefault="00A925E3" w:rsidP="00122797">
            <w:pPr>
              <w:spacing w:line="312" w:lineRule="auto"/>
              <w:jc w:val="both"/>
              <w:rPr>
                <w:rFonts w:ascii="Times New Roman" w:hAnsi="Times New Roman"/>
                <w:sz w:val="28"/>
                <w:szCs w:val="28"/>
              </w:rPr>
            </w:pPr>
            <w:r w:rsidRPr="001164DE">
              <w:rPr>
                <w:rFonts w:ascii="Times New Roman" w:hAnsi="Times New Roman"/>
                <w:sz w:val="28"/>
                <w:szCs w:val="28"/>
              </w:rPr>
              <w:t>Hiển thị tiêu đề chủ đề giao lưu trực tuyến theo nội dung đã được xuất bản</w:t>
            </w:r>
          </w:p>
        </w:tc>
      </w:tr>
      <w:tr w:rsidR="00A925E3" w:rsidRPr="001164DE" w14:paraId="10E75B25" w14:textId="77777777" w:rsidTr="00D32A6E">
        <w:tc>
          <w:tcPr>
            <w:tcW w:w="895" w:type="dxa"/>
          </w:tcPr>
          <w:p w14:paraId="3BA71E01" w14:textId="77777777" w:rsidR="00A925E3" w:rsidRPr="001164DE" w:rsidRDefault="00A925E3" w:rsidP="002B7031">
            <w:pPr>
              <w:spacing w:line="312" w:lineRule="auto"/>
              <w:jc w:val="center"/>
              <w:rPr>
                <w:rFonts w:ascii="Times New Roman" w:hAnsi="Times New Roman"/>
                <w:sz w:val="28"/>
                <w:szCs w:val="28"/>
              </w:rPr>
            </w:pPr>
            <w:r w:rsidRPr="001164DE">
              <w:rPr>
                <w:rFonts w:ascii="Times New Roman" w:hAnsi="Times New Roman"/>
                <w:sz w:val="28"/>
                <w:szCs w:val="28"/>
              </w:rPr>
              <w:t>2</w:t>
            </w:r>
          </w:p>
        </w:tc>
        <w:tc>
          <w:tcPr>
            <w:tcW w:w="1940" w:type="dxa"/>
          </w:tcPr>
          <w:p w14:paraId="1536ED06" w14:textId="77777777" w:rsidR="00A925E3" w:rsidRPr="001164DE" w:rsidRDefault="00A925E3" w:rsidP="002B7031">
            <w:pPr>
              <w:spacing w:line="312" w:lineRule="auto"/>
              <w:rPr>
                <w:rFonts w:ascii="Times New Roman" w:hAnsi="Times New Roman"/>
                <w:sz w:val="28"/>
                <w:szCs w:val="28"/>
              </w:rPr>
            </w:pPr>
            <w:r w:rsidRPr="001164DE">
              <w:rPr>
                <w:rFonts w:ascii="Times New Roman" w:hAnsi="Times New Roman"/>
                <w:sz w:val="28"/>
                <w:szCs w:val="28"/>
              </w:rPr>
              <w:t>Sapo</w:t>
            </w:r>
          </w:p>
        </w:tc>
        <w:tc>
          <w:tcPr>
            <w:tcW w:w="1701" w:type="dxa"/>
          </w:tcPr>
          <w:p w14:paraId="772FBECA" w14:textId="0724E459" w:rsidR="00A925E3" w:rsidRPr="001164DE" w:rsidRDefault="00A925E3" w:rsidP="002B7031">
            <w:pPr>
              <w:spacing w:line="312" w:lineRule="auto"/>
              <w:rPr>
                <w:rFonts w:ascii="Times New Roman" w:hAnsi="Times New Roman"/>
                <w:sz w:val="28"/>
                <w:szCs w:val="28"/>
              </w:rPr>
            </w:pPr>
            <w:r w:rsidRPr="001164DE">
              <w:rPr>
                <w:rFonts w:ascii="Times New Roman" w:hAnsi="Times New Roman"/>
                <w:sz w:val="28"/>
                <w:szCs w:val="28"/>
              </w:rPr>
              <w:t>Chuỗi ký tự (</w:t>
            </w:r>
            <w:r w:rsidR="003B71FB" w:rsidRPr="001164DE">
              <w:rPr>
                <w:rFonts w:ascii="Times New Roman" w:hAnsi="Times New Roman"/>
                <w:sz w:val="28"/>
                <w:szCs w:val="28"/>
              </w:rPr>
              <w:t>12</w:t>
            </w:r>
            <w:r w:rsidR="00155DC4" w:rsidRPr="001164DE">
              <w:rPr>
                <w:rFonts w:ascii="Times New Roman" w:hAnsi="Times New Roman"/>
                <w:sz w:val="28"/>
                <w:szCs w:val="28"/>
              </w:rPr>
              <w:t>00</w:t>
            </w:r>
            <w:r w:rsidRPr="001164DE">
              <w:rPr>
                <w:rFonts w:ascii="Times New Roman" w:hAnsi="Times New Roman"/>
                <w:sz w:val="28"/>
                <w:szCs w:val="28"/>
              </w:rPr>
              <w:t>)</w:t>
            </w:r>
          </w:p>
        </w:tc>
        <w:tc>
          <w:tcPr>
            <w:tcW w:w="1134" w:type="dxa"/>
          </w:tcPr>
          <w:p w14:paraId="7DB753C0" w14:textId="77777777" w:rsidR="00A925E3" w:rsidRPr="001164DE" w:rsidRDefault="00A925E3" w:rsidP="002B7031">
            <w:pPr>
              <w:spacing w:line="312" w:lineRule="auto"/>
              <w:rPr>
                <w:rFonts w:ascii="Times New Roman" w:hAnsi="Times New Roman"/>
                <w:sz w:val="28"/>
                <w:szCs w:val="28"/>
                <w:lang w:val="vi-VN"/>
              </w:rPr>
            </w:pPr>
          </w:p>
        </w:tc>
        <w:tc>
          <w:tcPr>
            <w:tcW w:w="993" w:type="dxa"/>
          </w:tcPr>
          <w:p w14:paraId="7D14DD10" w14:textId="77777777" w:rsidR="00A925E3" w:rsidRPr="001164DE" w:rsidRDefault="00A925E3" w:rsidP="002B7031">
            <w:pPr>
              <w:spacing w:line="312" w:lineRule="auto"/>
              <w:rPr>
                <w:rFonts w:ascii="Times New Roman" w:hAnsi="Times New Roman"/>
                <w:sz w:val="28"/>
                <w:szCs w:val="28"/>
                <w:lang w:val="vi-VN"/>
              </w:rPr>
            </w:pPr>
          </w:p>
        </w:tc>
        <w:tc>
          <w:tcPr>
            <w:tcW w:w="2692" w:type="dxa"/>
          </w:tcPr>
          <w:p w14:paraId="2471B9CE" w14:textId="77777777" w:rsidR="00A925E3" w:rsidRPr="001164DE" w:rsidRDefault="00A925E3" w:rsidP="00122797">
            <w:pPr>
              <w:spacing w:line="312" w:lineRule="auto"/>
              <w:jc w:val="both"/>
              <w:rPr>
                <w:rFonts w:ascii="Times New Roman" w:hAnsi="Times New Roman"/>
                <w:sz w:val="28"/>
                <w:szCs w:val="28"/>
              </w:rPr>
            </w:pPr>
            <w:r w:rsidRPr="001164DE">
              <w:rPr>
                <w:rFonts w:ascii="Times New Roman" w:hAnsi="Times New Roman"/>
                <w:sz w:val="28"/>
                <w:szCs w:val="28"/>
              </w:rPr>
              <w:t>Chỉ hiển thị, không cho phép nhập</w:t>
            </w:r>
          </w:p>
          <w:p w14:paraId="39F1EB94" w14:textId="77777777" w:rsidR="00A925E3" w:rsidRPr="001164DE" w:rsidRDefault="00A925E3" w:rsidP="00122797">
            <w:pPr>
              <w:spacing w:line="312" w:lineRule="auto"/>
              <w:jc w:val="both"/>
              <w:rPr>
                <w:rFonts w:ascii="Times New Roman" w:hAnsi="Times New Roman"/>
                <w:sz w:val="28"/>
                <w:szCs w:val="28"/>
              </w:rPr>
            </w:pPr>
            <w:r w:rsidRPr="001164DE">
              <w:rPr>
                <w:rFonts w:ascii="Times New Roman" w:hAnsi="Times New Roman"/>
                <w:sz w:val="28"/>
                <w:szCs w:val="28"/>
              </w:rPr>
              <w:t>Hiển thị Sapo của chủ đề giao lưu trực tuyến đã được xuất bản</w:t>
            </w:r>
          </w:p>
        </w:tc>
      </w:tr>
      <w:tr w:rsidR="00A925E3" w:rsidRPr="001164DE" w14:paraId="2F82BCD7" w14:textId="77777777" w:rsidTr="00D32A6E">
        <w:tc>
          <w:tcPr>
            <w:tcW w:w="895" w:type="dxa"/>
          </w:tcPr>
          <w:p w14:paraId="16A04DC5" w14:textId="77777777" w:rsidR="00A925E3" w:rsidRPr="001164DE" w:rsidRDefault="00A925E3" w:rsidP="002B7031">
            <w:pPr>
              <w:spacing w:line="312" w:lineRule="auto"/>
              <w:jc w:val="center"/>
              <w:rPr>
                <w:rFonts w:ascii="Times New Roman" w:hAnsi="Times New Roman"/>
                <w:sz w:val="28"/>
                <w:szCs w:val="28"/>
              </w:rPr>
            </w:pPr>
            <w:r w:rsidRPr="001164DE">
              <w:rPr>
                <w:rFonts w:ascii="Times New Roman" w:hAnsi="Times New Roman"/>
                <w:sz w:val="28"/>
                <w:szCs w:val="28"/>
              </w:rPr>
              <w:t>3</w:t>
            </w:r>
          </w:p>
        </w:tc>
        <w:tc>
          <w:tcPr>
            <w:tcW w:w="1940" w:type="dxa"/>
          </w:tcPr>
          <w:p w14:paraId="1ED4424E" w14:textId="77777777" w:rsidR="00A925E3" w:rsidRPr="001164DE" w:rsidRDefault="00A925E3" w:rsidP="002B7031">
            <w:pPr>
              <w:spacing w:line="312" w:lineRule="auto"/>
              <w:rPr>
                <w:rFonts w:ascii="Times New Roman" w:hAnsi="Times New Roman"/>
                <w:sz w:val="28"/>
                <w:szCs w:val="28"/>
              </w:rPr>
            </w:pPr>
            <w:r w:rsidRPr="001164DE">
              <w:rPr>
                <w:rFonts w:ascii="Times New Roman" w:hAnsi="Times New Roman"/>
                <w:sz w:val="28"/>
                <w:szCs w:val="28"/>
              </w:rPr>
              <w:t>Nội dung cuộc giao lưu trực tuyến</w:t>
            </w:r>
          </w:p>
        </w:tc>
        <w:tc>
          <w:tcPr>
            <w:tcW w:w="1701" w:type="dxa"/>
          </w:tcPr>
          <w:p w14:paraId="5000659B" w14:textId="77777777" w:rsidR="00A925E3" w:rsidRPr="001164DE" w:rsidRDefault="00A925E3" w:rsidP="002B7031">
            <w:pPr>
              <w:spacing w:line="312" w:lineRule="auto"/>
              <w:rPr>
                <w:rFonts w:ascii="Times New Roman" w:hAnsi="Times New Roman"/>
                <w:sz w:val="28"/>
                <w:szCs w:val="28"/>
              </w:rPr>
            </w:pPr>
            <w:r w:rsidRPr="001164DE">
              <w:rPr>
                <w:rFonts w:ascii="Times New Roman" w:hAnsi="Times New Roman"/>
                <w:sz w:val="28"/>
                <w:szCs w:val="28"/>
              </w:rPr>
              <w:t>Chuỗi ký tự (Không giới hạn ký tự)</w:t>
            </w:r>
          </w:p>
        </w:tc>
        <w:tc>
          <w:tcPr>
            <w:tcW w:w="1134" w:type="dxa"/>
          </w:tcPr>
          <w:p w14:paraId="3A46B8C9" w14:textId="77777777" w:rsidR="00A925E3" w:rsidRPr="001164DE" w:rsidRDefault="00A925E3" w:rsidP="002B7031">
            <w:pPr>
              <w:spacing w:line="312" w:lineRule="auto"/>
              <w:rPr>
                <w:rFonts w:ascii="Times New Roman" w:hAnsi="Times New Roman"/>
                <w:sz w:val="28"/>
                <w:szCs w:val="28"/>
                <w:lang w:val="vi-VN"/>
              </w:rPr>
            </w:pPr>
          </w:p>
        </w:tc>
        <w:tc>
          <w:tcPr>
            <w:tcW w:w="993" w:type="dxa"/>
          </w:tcPr>
          <w:p w14:paraId="462BC9D1" w14:textId="77777777" w:rsidR="00A925E3" w:rsidRPr="001164DE" w:rsidRDefault="00A925E3" w:rsidP="002B7031">
            <w:pPr>
              <w:spacing w:line="312" w:lineRule="auto"/>
              <w:rPr>
                <w:rFonts w:ascii="Times New Roman" w:hAnsi="Times New Roman"/>
                <w:sz w:val="28"/>
                <w:szCs w:val="28"/>
                <w:lang w:val="vi-VN"/>
              </w:rPr>
            </w:pPr>
          </w:p>
        </w:tc>
        <w:tc>
          <w:tcPr>
            <w:tcW w:w="2692" w:type="dxa"/>
          </w:tcPr>
          <w:p w14:paraId="18EA25C1" w14:textId="77777777" w:rsidR="00A925E3" w:rsidRPr="001164DE" w:rsidRDefault="00A925E3" w:rsidP="00122797">
            <w:pPr>
              <w:spacing w:line="312" w:lineRule="auto"/>
              <w:jc w:val="both"/>
              <w:rPr>
                <w:rFonts w:ascii="Times New Roman" w:hAnsi="Times New Roman"/>
                <w:sz w:val="28"/>
                <w:szCs w:val="28"/>
              </w:rPr>
            </w:pPr>
            <w:r w:rsidRPr="001164DE">
              <w:rPr>
                <w:rFonts w:ascii="Times New Roman" w:hAnsi="Times New Roman"/>
                <w:sz w:val="28"/>
                <w:szCs w:val="28"/>
              </w:rPr>
              <w:t>Chỉ hiển thị, không cho phép nhập</w:t>
            </w:r>
          </w:p>
          <w:p w14:paraId="69B713E2" w14:textId="77777777" w:rsidR="00A925E3" w:rsidRPr="001164DE" w:rsidRDefault="00A925E3" w:rsidP="00122797">
            <w:pPr>
              <w:spacing w:line="312" w:lineRule="auto"/>
              <w:jc w:val="both"/>
              <w:rPr>
                <w:rFonts w:ascii="Times New Roman" w:hAnsi="Times New Roman"/>
                <w:sz w:val="28"/>
                <w:szCs w:val="28"/>
              </w:rPr>
            </w:pPr>
            <w:r w:rsidRPr="001164DE">
              <w:rPr>
                <w:rFonts w:ascii="Times New Roman" w:hAnsi="Times New Roman"/>
                <w:sz w:val="28"/>
                <w:szCs w:val="28"/>
              </w:rPr>
              <w:t>Hiển thị nội dung cuộc giao lưu trực tuyến đã được xuất bản</w:t>
            </w:r>
          </w:p>
        </w:tc>
      </w:tr>
      <w:tr w:rsidR="00A925E3" w:rsidRPr="001164DE" w14:paraId="6EDF3B52" w14:textId="77777777" w:rsidTr="00D32A6E">
        <w:tc>
          <w:tcPr>
            <w:tcW w:w="895" w:type="dxa"/>
          </w:tcPr>
          <w:p w14:paraId="4593419F" w14:textId="77777777" w:rsidR="00A925E3" w:rsidRPr="001164DE" w:rsidRDefault="00A925E3" w:rsidP="002B7031">
            <w:pPr>
              <w:spacing w:line="312" w:lineRule="auto"/>
              <w:jc w:val="center"/>
              <w:rPr>
                <w:rFonts w:ascii="Times New Roman" w:hAnsi="Times New Roman"/>
                <w:sz w:val="28"/>
                <w:szCs w:val="28"/>
              </w:rPr>
            </w:pPr>
            <w:r w:rsidRPr="001164DE">
              <w:rPr>
                <w:rFonts w:ascii="Times New Roman" w:hAnsi="Times New Roman"/>
                <w:sz w:val="28"/>
                <w:szCs w:val="28"/>
              </w:rPr>
              <w:t>4</w:t>
            </w:r>
          </w:p>
        </w:tc>
        <w:tc>
          <w:tcPr>
            <w:tcW w:w="1940" w:type="dxa"/>
          </w:tcPr>
          <w:p w14:paraId="3D494F79" w14:textId="77777777" w:rsidR="00A925E3" w:rsidRPr="001164DE" w:rsidRDefault="00A925E3" w:rsidP="002B7031">
            <w:pPr>
              <w:spacing w:line="312" w:lineRule="auto"/>
              <w:rPr>
                <w:rFonts w:ascii="Times New Roman" w:hAnsi="Times New Roman"/>
                <w:sz w:val="28"/>
                <w:szCs w:val="28"/>
              </w:rPr>
            </w:pPr>
            <w:r w:rsidRPr="001164DE">
              <w:rPr>
                <w:rFonts w:ascii="Times New Roman" w:hAnsi="Times New Roman"/>
                <w:sz w:val="28"/>
                <w:szCs w:val="28"/>
              </w:rPr>
              <w:t xml:space="preserve">Thời gian diễn ra </w:t>
            </w:r>
          </w:p>
        </w:tc>
        <w:tc>
          <w:tcPr>
            <w:tcW w:w="1701" w:type="dxa"/>
          </w:tcPr>
          <w:p w14:paraId="407A9F36" w14:textId="77777777" w:rsidR="00A925E3" w:rsidRPr="001164DE" w:rsidRDefault="00A925E3" w:rsidP="002B7031">
            <w:pPr>
              <w:spacing w:line="312" w:lineRule="auto"/>
              <w:rPr>
                <w:rFonts w:ascii="Times New Roman" w:hAnsi="Times New Roman"/>
                <w:sz w:val="28"/>
                <w:szCs w:val="28"/>
              </w:rPr>
            </w:pPr>
            <w:r w:rsidRPr="001164DE">
              <w:rPr>
                <w:rFonts w:ascii="Times New Roman" w:hAnsi="Times New Roman"/>
                <w:sz w:val="28"/>
                <w:szCs w:val="28"/>
              </w:rPr>
              <w:t>Ngày tháng</w:t>
            </w:r>
          </w:p>
        </w:tc>
        <w:tc>
          <w:tcPr>
            <w:tcW w:w="1134" w:type="dxa"/>
          </w:tcPr>
          <w:p w14:paraId="3B3AB4AE" w14:textId="77777777" w:rsidR="00A925E3" w:rsidRPr="001164DE" w:rsidRDefault="00A925E3" w:rsidP="002B7031">
            <w:pPr>
              <w:spacing w:line="312" w:lineRule="auto"/>
              <w:rPr>
                <w:rFonts w:ascii="Times New Roman" w:hAnsi="Times New Roman"/>
                <w:sz w:val="28"/>
                <w:szCs w:val="28"/>
                <w:lang w:val="vi-VN"/>
              </w:rPr>
            </w:pPr>
          </w:p>
        </w:tc>
        <w:tc>
          <w:tcPr>
            <w:tcW w:w="993" w:type="dxa"/>
          </w:tcPr>
          <w:p w14:paraId="56325DC9" w14:textId="77777777" w:rsidR="00A925E3" w:rsidRPr="001164DE" w:rsidRDefault="00A925E3" w:rsidP="002B7031">
            <w:pPr>
              <w:spacing w:line="312" w:lineRule="auto"/>
              <w:rPr>
                <w:rFonts w:ascii="Times New Roman" w:hAnsi="Times New Roman"/>
                <w:sz w:val="28"/>
                <w:szCs w:val="28"/>
                <w:lang w:val="vi-VN"/>
              </w:rPr>
            </w:pPr>
          </w:p>
        </w:tc>
        <w:tc>
          <w:tcPr>
            <w:tcW w:w="2692" w:type="dxa"/>
          </w:tcPr>
          <w:p w14:paraId="6544DB68" w14:textId="77777777" w:rsidR="00A925E3" w:rsidRPr="001164DE" w:rsidRDefault="00A925E3" w:rsidP="00122797">
            <w:pPr>
              <w:spacing w:line="312" w:lineRule="auto"/>
              <w:jc w:val="both"/>
              <w:rPr>
                <w:rFonts w:ascii="Times New Roman" w:hAnsi="Times New Roman"/>
                <w:sz w:val="28"/>
                <w:szCs w:val="28"/>
              </w:rPr>
            </w:pPr>
            <w:r w:rsidRPr="001164DE">
              <w:rPr>
                <w:rFonts w:ascii="Times New Roman" w:hAnsi="Times New Roman"/>
                <w:sz w:val="28"/>
                <w:szCs w:val="28"/>
              </w:rPr>
              <w:t>Chỉ hiển thị, không cho phép nhập</w:t>
            </w:r>
          </w:p>
          <w:p w14:paraId="1DA21A7F" w14:textId="77777777" w:rsidR="00A925E3" w:rsidRPr="001164DE" w:rsidRDefault="00A925E3" w:rsidP="00122797">
            <w:pPr>
              <w:spacing w:line="312" w:lineRule="auto"/>
              <w:jc w:val="both"/>
              <w:rPr>
                <w:rFonts w:ascii="Times New Roman" w:hAnsi="Times New Roman"/>
                <w:sz w:val="28"/>
                <w:szCs w:val="28"/>
              </w:rPr>
            </w:pPr>
            <w:r w:rsidRPr="001164DE">
              <w:rPr>
                <w:rFonts w:ascii="Times New Roman" w:hAnsi="Times New Roman"/>
                <w:sz w:val="28"/>
                <w:szCs w:val="28"/>
              </w:rPr>
              <w:t>Hiển thị thời gian diễn ra cuộc giao lưu trực tuyến</w:t>
            </w:r>
          </w:p>
        </w:tc>
      </w:tr>
      <w:tr w:rsidR="00A925E3" w:rsidRPr="001164DE" w14:paraId="3AF4F152" w14:textId="77777777" w:rsidTr="00D32A6E">
        <w:tc>
          <w:tcPr>
            <w:tcW w:w="895" w:type="dxa"/>
          </w:tcPr>
          <w:p w14:paraId="04F3BA0B" w14:textId="77777777" w:rsidR="00A925E3" w:rsidRPr="001164DE" w:rsidRDefault="00A925E3" w:rsidP="002B7031">
            <w:pPr>
              <w:spacing w:line="312" w:lineRule="auto"/>
              <w:jc w:val="center"/>
              <w:rPr>
                <w:rFonts w:ascii="Times New Roman" w:hAnsi="Times New Roman"/>
                <w:sz w:val="28"/>
                <w:szCs w:val="28"/>
              </w:rPr>
            </w:pPr>
            <w:r w:rsidRPr="001164DE">
              <w:rPr>
                <w:rFonts w:ascii="Times New Roman" w:hAnsi="Times New Roman"/>
                <w:sz w:val="28"/>
                <w:szCs w:val="28"/>
              </w:rPr>
              <w:t>5</w:t>
            </w:r>
          </w:p>
        </w:tc>
        <w:tc>
          <w:tcPr>
            <w:tcW w:w="1940" w:type="dxa"/>
          </w:tcPr>
          <w:p w14:paraId="1534F836" w14:textId="77777777" w:rsidR="00A925E3" w:rsidRPr="001164DE" w:rsidRDefault="00A925E3" w:rsidP="002B7031">
            <w:pPr>
              <w:spacing w:line="312" w:lineRule="auto"/>
              <w:rPr>
                <w:rFonts w:ascii="Times New Roman" w:hAnsi="Times New Roman"/>
                <w:sz w:val="28"/>
                <w:szCs w:val="28"/>
              </w:rPr>
            </w:pPr>
            <w:r w:rsidRPr="001164DE">
              <w:rPr>
                <w:rFonts w:ascii="Times New Roman" w:hAnsi="Times New Roman"/>
                <w:sz w:val="28"/>
                <w:szCs w:val="28"/>
              </w:rPr>
              <w:t>Địa điểm diễn ra</w:t>
            </w:r>
          </w:p>
        </w:tc>
        <w:tc>
          <w:tcPr>
            <w:tcW w:w="1701" w:type="dxa"/>
          </w:tcPr>
          <w:p w14:paraId="2C22FCA5" w14:textId="77777777" w:rsidR="00A925E3" w:rsidRPr="001164DE" w:rsidRDefault="00A925E3" w:rsidP="002B7031">
            <w:pPr>
              <w:spacing w:line="312" w:lineRule="auto"/>
              <w:rPr>
                <w:rFonts w:ascii="Times New Roman" w:hAnsi="Times New Roman"/>
                <w:sz w:val="28"/>
                <w:szCs w:val="28"/>
              </w:rPr>
            </w:pPr>
            <w:r w:rsidRPr="001164DE">
              <w:rPr>
                <w:rFonts w:ascii="Times New Roman" w:hAnsi="Times New Roman"/>
                <w:sz w:val="28"/>
                <w:szCs w:val="28"/>
              </w:rPr>
              <w:t>Chuỗi ký tự  (200)</w:t>
            </w:r>
          </w:p>
        </w:tc>
        <w:tc>
          <w:tcPr>
            <w:tcW w:w="1134" w:type="dxa"/>
          </w:tcPr>
          <w:p w14:paraId="5543154A" w14:textId="77777777" w:rsidR="00A925E3" w:rsidRPr="001164DE" w:rsidRDefault="00A925E3" w:rsidP="002B7031">
            <w:pPr>
              <w:spacing w:line="312" w:lineRule="auto"/>
              <w:rPr>
                <w:rFonts w:ascii="Times New Roman" w:hAnsi="Times New Roman"/>
                <w:sz w:val="28"/>
                <w:szCs w:val="28"/>
                <w:lang w:val="vi-VN"/>
              </w:rPr>
            </w:pPr>
          </w:p>
        </w:tc>
        <w:tc>
          <w:tcPr>
            <w:tcW w:w="993" w:type="dxa"/>
          </w:tcPr>
          <w:p w14:paraId="09949F70" w14:textId="77777777" w:rsidR="00A925E3" w:rsidRPr="001164DE" w:rsidRDefault="00A925E3" w:rsidP="002B7031">
            <w:pPr>
              <w:spacing w:line="312" w:lineRule="auto"/>
              <w:rPr>
                <w:rFonts w:ascii="Times New Roman" w:hAnsi="Times New Roman"/>
                <w:sz w:val="28"/>
                <w:szCs w:val="28"/>
                <w:lang w:val="vi-VN"/>
              </w:rPr>
            </w:pPr>
          </w:p>
        </w:tc>
        <w:tc>
          <w:tcPr>
            <w:tcW w:w="2692" w:type="dxa"/>
          </w:tcPr>
          <w:p w14:paraId="25B54037" w14:textId="77777777" w:rsidR="00A925E3" w:rsidRPr="001164DE" w:rsidRDefault="00A925E3" w:rsidP="00122797">
            <w:pPr>
              <w:spacing w:line="312" w:lineRule="auto"/>
              <w:jc w:val="both"/>
              <w:rPr>
                <w:rFonts w:ascii="Times New Roman" w:hAnsi="Times New Roman"/>
                <w:sz w:val="28"/>
                <w:szCs w:val="28"/>
              </w:rPr>
            </w:pPr>
            <w:r w:rsidRPr="001164DE">
              <w:rPr>
                <w:rFonts w:ascii="Times New Roman" w:hAnsi="Times New Roman"/>
                <w:sz w:val="28"/>
                <w:szCs w:val="28"/>
              </w:rPr>
              <w:t>Chỉ hiển thị, không cho phép nhập</w:t>
            </w:r>
          </w:p>
          <w:p w14:paraId="356D3E1F" w14:textId="77777777" w:rsidR="00A925E3" w:rsidRPr="001164DE" w:rsidRDefault="00A925E3" w:rsidP="00122797">
            <w:pPr>
              <w:spacing w:line="312" w:lineRule="auto"/>
              <w:jc w:val="both"/>
              <w:rPr>
                <w:rFonts w:ascii="Times New Roman" w:hAnsi="Times New Roman"/>
                <w:sz w:val="28"/>
                <w:szCs w:val="28"/>
              </w:rPr>
            </w:pPr>
            <w:r w:rsidRPr="001164DE">
              <w:rPr>
                <w:rFonts w:ascii="Times New Roman" w:hAnsi="Times New Roman"/>
                <w:sz w:val="28"/>
                <w:szCs w:val="28"/>
              </w:rPr>
              <w:t>Hiển thị địa điểm diễn cuộc giao lưu trực tuyến</w:t>
            </w:r>
          </w:p>
        </w:tc>
      </w:tr>
      <w:tr w:rsidR="00A925E3" w:rsidRPr="001164DE" w14:paraId="0DFA3F6E" w14:textId="77777777" w:rsidTr="00D32A6E">
        <w:tc>
          <w:tcPr>
            <w:tcW w:w="895" w:type="dxa"/>
          </w:tcPr>
          <w:p w14:paraId="61DAAA42" w14:textId="77777777" w:rsidR="00A925E3" w:rsidRPr="001164DE" w:rsidRDefault="00A925E3" w:rsidP="002B7031">
            <w:pPr>
              <w:spacing w:line="312" w:lineRule="auto"/>
              <w:jc w:val="center"/>
              <w:rPr>
                <w:rFonts w:ascii="Times New Roman" w:hAnsi="Times New Roman"/>
                <w:sz w:val="28"/>
                <w:szCs w:val="28"/>
              </w:rPr>
            </w:pPr>
            <w:r w:rsidRPr="001164DE">
              <w:rPr>
                <w:rFonts w:ascii="Times New Roman" w:hAnsi="Times New Roman"/>
                <w:sz w:val="28"/>
                <w:szCs w:val="28"/>
              </w:rPr>
              <w:lastRenderedPageBreak/>
              <w:t>6</w:t>
            </w:r>
          </w:p>
        </w:tc>
        <w:tc>
          <w:tcPr>
            <w:tcW w:w="1940" w:type="dxa"/>
          </w:tcPr>
          <w:p w14:paraId="1CC28D28" w14:textId="77777777" w:rsidR="00A925E3" w:rsidRPr="001164DE" w:rsidRDefault="00A925E3" w:rsidP="002B7031">
            <w:pPr>
              <w:spacing w:line="312" w:lineRule="auto"/>
              <w:rPr>
                <w:rFonts w:ascii="Times New Roman" w:hAnsi="Times New Roman"/>
                <w:sz w:val="28"/>
                <w:szCs w:val="28"/>
              </w:rPr>
            </w:pPr>
            <w:r w:rsidRPr="001164DE">
              <w:rPr>
                <w:rFonts w:ascii="Times New Roman" w:hAnsi="Times New Roman"/>
                <w:sz w:val="28"/>
                <w:szCs w:val="28"/>
              </w:rPr>
              <w:t>Câu hỏi</w:t>
            </w:r>
          </w:p>
        </w:tc>
        <w:tc>
          <w:tcPr>
            <w:tcW w:w="1701" w:type="dxa"/>
          </w:tcPr>
          <w:p w14:paraId="6EADEF93" w14:textId="77777777" w:rsidR="00A925E3" w:rsidRPr="001164DE" w:rsidRDefault="00A925E3" w:rsidP="002B7031">
            <w:pPr>
              <w:spacing w:line="312" w:lineRule="auto"/>
              <w:rPr>
                <w:rFonts w:ascii="Times New Roman" w:hAnsi="Times New Roman"/>
                <w:sz w:val="28"/>
                <w:szCs w:val="28"/>
              </w:rPr>
            </w:pPr>
            <w:r w:rsidRPr="001164DE">
              <w:rPr>
                <w:rFonts w:ascii="Times New Roman" w:hAnsi="Times New Roman"/>
                <w:sz w:val="28"/>
                <w:szCs w:val="28"/>
              </w:rPr>
              <w:t>Chuỗi ký tự (Không giới hạn )</w:t>
            </w:r>
          </w:p>
        </w:tc>
        <w:tc>
          <w:tcPr>
            <w:tcW w:w="1134" w:type="dxa"/>
          </w:tcPr>
          <w:p w14:paraId="21CCD583" w14:textId="77777777" w:rsidR="00A925E3" w:rsidRPr="001164DE" w:rsidRDefault="00A925E3" w:rsidP="002B7031">
            <w:pPr>
              <w:spacing w:line="312" w:lineRule="auto"/>
              <w:rPr>
                <w:rFonts w:ascii="Times New Roman" w:hAnsi="Times New Roman"/>
                <w:sz w:val="28"/>
                <w:szCs w:val="28"/>
                <w:lang w:val="vi-VN"/>
              </w:rPr>
            </w:pPr>
          </w:p>
        </w:tc>
        <w:tc>
          <w:tcPr>
            <w:tcW w:w="993" w:type="dxa"/>
          </w:tcPr>
          <w:p w14:paraId="4A27C6D9" w14:textId="77777777" w:rsidR="00A925E3" w:rsidRPr="001164DE" w:rsidRDefault="00A925E3" w:rsidP="002B7031">
            <w:pPr>
              <w:spacing w:line="312" w:lineRule="auto"/>
              <w:rPr>
                <w:rFonts w:ascii="Times New Roman" w:hAnsi="Times New Roman"/>
                <w:sz w:val="28"/>
                <w:szCs w:val="28"/>
                <w:lang w:val="vi-VN"/>
              </w:rPr>
            </w:pPr>
          </w:p>
        </w:tc>
        <w:tc>
          <w:tcPr>
            <w:tcW w:w="2692" w:type="dxa"/>
          </w:tcPr>
          <w:p w14:paraId="73045EE0" w14:textId="77777777" w:rsidR="00A925E3" w:rsidRPr="001164DE" w:rsidRDefault="00A925E3" w:rsidP="00122797">
            <w:pPr>
              <w:spacing w:line="312" w:lineRule="auto"/>
              <w:jc w:val="both"/>
              <w:rPr>
                <w:rFonts w:ascii="Times New Roman" w:hAnsi="Times New Roman"/>
                <w:sz w:val="28"/>
                <w:szCs w:val="28"/>
              </w:rPr>
            </w:pPr>
            <w:r w:rsidRPr="001164DE">
              <w:rPr>
                <w:rFonts w:ascii="Times New Roman" w:hAnsi="Times New Roman"/>
                <w:sz w:val="28"/>
                <w:szCs w:val="28"/>
              </w:rPr>
              <w:t>Chỉ hiển thị, không cho phép nhập</w:t>
            </w:r>
          </w:p>
          <w:p w14:paraId="09B8B4BC" w14:textId="77777777" w:rsidR="00A925E3" w:rsidRPr="001164DE" w:rsidRDefault="00A925E3" w:rsidP="00122797">
            <w:pPr>
              <w:spacing w:line="312" w:lineRule="auto"/>
              <w:jc w:val="both"/>
              <w:rPr>
                <w:rFonts w:ascii="Times New Roman" w:hAnsi="Times New Roman"/>
                <w:sz w:val="28"/>
                <w:szCs w:val="28"/>
              </w:rPr>
            </w:pPr>
            <w:r w:rsidRPr="001164DE">
              <w:rPr>
                <w:rFonts w:ascii="Times New Roman" w:hAnsi="Times New Roman"/>
                <w:sz w:val="28"/>
                <w:szCs w:val="28"/>
              </w:rPr>
              <w:t>Hiển thị Nội dung câu hỏi đã được xuất bản (nếu có) (Phân tích chi tiết tại chức năng A1.4.2 Quản lý giao lưu trực tuyến)</w:t>
            </w:r>
          </w:p>
        </w:tc>
      </w:tr>
      <w:tr w:rsidR="00A925E3" w:rsidRPr="001164DE" w14:paraId="666863D2" w14:textId="77777777" w:rsidTr="00D32A6E">
        <w:tc>
          <w:tcPr>
            <w:tcW w:w="895" w:type="dxa"/>
          </w:tcPr>
          <w:p w14:paraId="54601C1A" w14:textId="77777777" w:rsidR="00A925E3" w:rsidRPr="001164DE" w:rsidRDefault="00A925E3" w:rsidP="002B7031">
            <w:pPr>
              <w:spacing w:line="312" w:lineRule="auto"/>
              <w:jc w:val="center"/>
              <w:rPr>
                <w:rFonts w:ascii="Times New Roman" w:hAnsi="Times New Roman"/>
                <w:sz w:val="28"/>
                <w:szCs w:val="28"/>
              </w:rPr>
            </w:pPr>
            <w:r w:rsidRPr="001164DE">
              <w:rPr>
                <w:rFonts w:ascii="Times New Roman" w:hAnsi="Times New Roman"/>
                <w:sz w:val="28"/>
                <w:szCs w:val="28"/>
              </w:rPr>
              <w:t>7</w:t>
            </w:r>
          </w:p>
        </w:tc>
        <w:tc>
          <w:tcPr>
            <w:tcW w:w="1940" w:type="dxa"/>
          </w:tcPr>
          <w:p w14:paraId="0622F3AE" w14:textId="77777777" w:rsidR="00A925E3" w:rsidRPr="001164DE" w:rsidRDefault="00A925E3" w:rsidP="002B7031">
            <w:pPr>
              <w:spacing w:line="312" w:lineRule="auto"/>
              <w:rPr>
                <w:rFonts w:ascii="Times New Roman" w:hAnsi="Times New Roman"/>
                <w:sz w:val="28"/>
                <w:szCs w:val="28"/>
              </w:rPr>
            </w:pPr>
            <w:r w:rsidRPr="001164DE">
              <w:rPr>
                <w:rFonts w:ascii="Times New Roman" w:hAnsi="Times New Roman"/>
                <w:sz w:val="28"/>
                <w:szCs w:val="28"/>
              </w:rPr>
              <w:t>Câu trả lời</w:t>
            </w:r>
          </w:p>
        </w:tc>
        <w:tc>
          <w:tcPr>
            <w:tcW w:w="1701" w:type="dxa"/>
          </w:tcPr>
          <w:p w14:paraId="05EB12B6" w14:textId="77777777" w:rsidR="00A925E3" w:rsidRPr="001164DE" w:rsidRDefault="00A925E3" w:rsidP="002B7031">
            <w:pPr>
              <w:spacing w:line="312" w:lineRule="auto"/>
              <w:rPr>
                <w:rFonts w:ascii="Times New Roman" w:hAnsi="Times New Roman"/>
                <w:sz w:val="28"/>
                <w:szCs w:val="28"/>
              </w:rPr>
            </w:pPr>
            <w:r w:rsidRPr="001164DE">
              <w:rPr>
                <w:rFonts w:ascii="Times New Roman" w:hAnsi="Times New Roman"/>
                <w:sz w:val="28"/>
                <w:szCs w:val="28"/>
              </w:rPr>
              <w:t>Chuỗi ký tự (Không giới hạn)</w:t>
            </w:r>
          </w:p>
        </w:tc>
        <w:tc>
          <w:tcPr>
            <w:tcW w:w="1134" w:type="dxa"/>
          </w:tcPr>
          <w:p w14:paraId="263981F2" w14:textId="77777777" w:rsidR="00A925E3" w:rsidRPr="001164DE" w:rsidRDefault="00A925E3" w:rsidP="002B7031">
            <w:pPr>
              <w:spacing w:line="312" w:lineRule="auto"/>
              <w:rPr>
                <w:rFonts w:ascii="Times New Roman" w:hAnsi="Times New Roman"/>
                <w:sz w:val="28"/>
                <w:szCs w:val="28"/>
                <w:lang w:val="vi-VN"/>
              </w:rPr>
            </w:pPr>
          </w:p>
        </w:tc>
        <w:tc>
          <w:tcPr>
            <w:tcW w:w="993" w:type="dxa"/>
          </w:tcPr>
          <w:p w14:paraId="073AF2BD" w14:textId="77777777" w:rsidR="00A925E3" w:rsidRPr="001164DE" w:rsidRDefault="00A925E3" w:rsidP="002B7031">
            <w:pPr>
              <w:spacing w:line="312" w:lineRule="auto"/>
              <w:rPr>
                <w:rFonts w:ascii="Times New Roman" w:hAnsi="Times New Roman"/>
                <w:sz w:val="28"/>
                <w:szCs w:val="28"/>
                <w:lang w:val="vi-VN"/>
              </w:rPr>
            </w:pPr>
          </w:p>
        </w:tc>
        <w:tc>
          <w:tcPr>
            <w:tcW w:w="2692" w:type="dxa"/>
          </w:tcPr>
          <w:p w14:paraId="7B7EFD9F" w14:textId="77777777" w:rsidR="00A925E3" w:rsidRPr="001164DE" w:rsidRDefault="00A925E3" w:rsidP="00122797">
            <w:pPr>
              <w:spacing w:line="312" w:lineRule="auto"/>
              <w:jc w:val="both"/>
              <w:rPr>
                <w:rFonts w:ascii="Times New Roman" w:hAnsi="Times New Roman"/>
                <w:sz w:val="28"/>
                <w:szCs w:val="28"/>
              </w:rPr>
            </w:pPr>
            <w:r w:rsidRPr="001164DE">
              <w:rPr>
                <w:rFonts w:ascii="Times New Roman" w:hAnsi="Times New Roman"/>
                <w:sz w:val="28"/>
                <w:szCs w:val="28"/>
              </w:rPr>
              <w:t>Chỉ hiển thị, không cho phép nhập</w:t>
            </w:r>
          </w:p>
          <w:p w14:paraId="51D4A91B" w14:textId="77777777" w:rsidR="00A925E3" w:rsidRPr="001164DE" w:rsidRDefault="00A925E3" w:rsidP="00122797">
            <w:pPr>
              <w:spacing w:line="312" w:lineRule="auto"/>
              <w:jc w:val="both"/>
              <w:rPr>
                <w:rFonts w:ascii="Times New Roman" w:hAnsi="Times New Roman"/>
                <w:sz w:val="28"/>
                <w:szCs w:val="28"/>
              </w:rPr>
            </w:pPr>
            <w:r w:rsidRPr="001164DE">
              <w:rPr>
                <w:rFonts w:ascii="Times New Roman" w:hAnsi="Times New Roman"/>
                <w:sz w:val="28"/>
                <w:szCs w:val="28"/>
              </w:rPr>
              <w:t>Hiển thị nội dung câu trả lời đã được xuất bản (nếu có) (Phân tích chi tiết tại chức năng A1.4.2 Quản lý giao lưu trực tuyến)</w:t>
            </w:r>
          </w:p>
        </w:tc>
      </w:tr>
    </w:tbl>
    <w:p w14:paraId="4DCA6886" w14:textId="77777777" w:rsidR="00D32A6E" w:rsidRPr="001164DE" w:rsidRDefault="00D32A6E" w:rsidP="002B7031">
      <w:pPr>
        <w:spacing w:line="312" w:lineRule="auto"/>
        <w:rPr>
          <w:rFonts w:ascii="Times New Roman" w:eastAsia="Calibri" w:hAnsi="Times New Roman" w:cs="Times New Roman"/>
          <w:i/>
          <w:sz w:val="28"/>
          <w:szCs w:val="28"/>
          <w:lang w:eastAsia="x-none"/>
        </w:rPr>
      </w:pPr>
      <w:r w:rsidRPr="001164DE">
        <w:rPr>
          <w:rFonts w:ascii="Times New Roman" w:hAnsi="Times New Roman" w:cs="Times New Roman"/>
          <w:sz w:val="28"/>
          <w:szCs w:val="28"/>
        </w:rPr>
        <w:br w:type="page"/>
      </w:r>
    </w:p>
    <w:p w14:paraId="6918B278" w14:textId="77777777" w:rsidR="00A53F5E" w:rsidRPr="001164DE" w:rsidRDefault="00A53F5E" w:rsidP="002B7031">
      <w:pPr>
        <w:pStyle w:val="ListParagraph"/>
        <w:spacing w:line="312" w:lineRule="auto"/>
      </w:pPr>
      <w:r w:rsidRPr="001164DE">
        <w:rPr>
          <w:lang w:val="en-US"/>
        </w:rPr>
        <w:lastRenderedPageBreak/>
        <w:t>Gửi câu hỏi giao lưu trực tuyến</w:t>
      </w:r>
    </w:p>
    <w:p w14:paraId="7383A4F8" w14:textId="77777777" w:rsidR="00A53F5E" w:rsidRPr="001164DE" w:rsidRDefault="00A53F5E" w:rsidP="002B7031">
      <w:pPr>
        <w:pStyle w:val="ListParagraph"/>
        <w:keepNext/>
        <w:numPr>
          <w:ilvl w:val="0"/>
          <w:numId w:val="0"/>
        </w:numPr>
        <w:spacing w:line="312" w:lineRule="auto"/>
        <w:ind w:left="90"/>
        <w:jc w:val="center"/>
      </w:pPr>
      <w:r w:rsidRPr="001164DE">
        <w:rPr>
          <w:noProof/>
          <w:lang w:val="en-US" w:eastAsia="en-US"/>
        </w:rPr>
        <w:drawing>
          <wp:inline distT="0" distB="0" distL="0" distR="0" wp14:anchorId="4AE8AA3E" wp14:editId="581FAC63">
            <wp:extent cx="3077154" cy="5632901"/>
            <wp:effectExtent l="0" t="0" r="9525" b="635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ui cau hoi.png"/>
                    <pic:cNvPicPr/>
                  </pic:nvPicPr>
                  <pic:blipFill>
                    <a:blip r:embed="rId23">
                      <a:extLst>
                        <a:ext uri="{28A0092B-C50C-407E-A947-70E740481C1C}">
                          <a14:useLocalDpi xmlns:a14="http://schemas.microsoft.com/office/drawing/2010/main" val="0"/>
                        </a:ext>
                      </a:extLst>
                    </a:blip>
                    <a:stretch>
                      <a:fillRect/>
                    </a:stretch>
                  </pic:blipFill>
                  <pic:spPr>
                    <a:xfrm>
                      <a:off x="0" y="0"/>
                      <a:ext cx="3085152" cy="5647541"/>
                    </a:xfrm>
                    <a:prstGeom prst="rect">
                      <a:avLst/>
                    </a:prstGeom>
                  </pic:spPr>
                </pic:pic>
              </a:graphicData>
            </a:graphic>
          </wp:inline>
        </w:drawing>
      </w:r>
    </w:p>
    <w:p w14:paraId="1C5CB635" w14:textId="53ABF34F" w:rsidR="00A53F5E" w:rsidRPr="001164DE" w:rsidRDefault="00A53F5E" w:rsidP="002B7031">
      <w:pPr>
        <w:pStyle w:val="Caption"/>
        <w:spacing w:line="312" w:lineRule="auto"/>
        <w:rPr>
          <w:sz w:val="28"/>
          <w:szCs w:val="28"/>
        </w:rPr>
      </w:pPr>
      <w:r w:rsidRPr="001164DE">
        <w:rPr>
          <w:sz w:val="28"/>
          <w:szCs w:val="28"/>
        </w:rPr>
        <w:t xml:space="preserve">Giao diện </w:t>
      </w:r>
      <w:r w:rsidRPr="001164DE">
        <w:rPr>
          <w:sz w:val="28"/>
          <w:szCs w:val="28"/>
        </w:rPr>
        <w:fldChar w:fldCharType="begin"/>
      </w:r>
      <w:r w:rsidRPr="001164DE">
        <w:rPr>
          <w:sz w:val="28"/>
          <w:szCs w:val="28"/>
        </w:rPr>
        <w:instrText xml:space="preserve"> SEQ Giao_diện \* ARABIC </w:instrText>
      </w:r>
      <w:r w:rsidRPr="001164DE">
        <w:rPr>
          <w:sz w:val="28"/>
          <w:szCs w:val="28"/>
        </w:rPr>
        <w:fldChar w:fldCharType="separate"/>
      </w:r>
      <w:r w:rsidR="0045178B">
        <w:rPr>
          <w:noProof/>
          <w:sz w:val="28"/>
          <w:szCs w:val="28"/>
        </w:rPr>
        <w:t>6</w:t>
      </w:r>
      <w:r w:rsidRPr="001164DE">
        <w:rPr>
          <w:sz w:val="28"/>
          <w:szCs w:val="28"/>
        </w:rPr>
        <w:fldChar w:fldCharType="end"/>
      </w:r>
      <w:r w:rsidRPr="001164DE">
        <w:rPr>
          <w:sz w:val="28"/>
          <w:szCs w:val="28"/>
        </w:rPr>
        <w:t>: Gửi câu hỏi giao lưu trực tuyến</w:t>
      </w:r>
    </w:p>
    <w:p w14:paraId="2BC6C953" w14:textId="77777777" w:rsidR="00A53F5E" w:rsidRPr="001164DE" w:rsidRDefault="00A53F5E" w:rsidP="002B7031">
      <w:pPr>
        <w:pStyle w:val="Style2"/>
        <w:spacing w:line="312" w:lineRule="auto"/>
      </w:pPr>
      <w:r w:rsidRPr="001164DE">
        <w:t xml:space="preserve">Thiết kế trường dữ liệu </w:t>
      </w:r>
    </w:p>
    <w:tbl>
      <w:tblPr>
        <w:tblStyle w:val="TableGrid"/>
        <w:tblW w:w="0" w:type="auto"/>
        <w:tblInd w:w="-5" w:type="dxa"/>
        <w:tblLook w:val="04A0" w:firstRow="1" w:lastRow="0" w:firstColumn="1" w:lastColumn="0" w:noHBand="0" w:noVBand="1"/>
      </w:tblPr>
      <w:tblGrid>
        <w:gridCol w:w="966"/>
        <w:gridCol w:w="1640"/>
        <w:gridCol w:w="1556"/>
        <w:gridCol w:w="1356"/>
        <w:gridCol w:w="960"/>
        <w:gridCol w:w="2588"/>
      </w:tblGrid>
      <w:tr w:rsidR="00A53F5E" w:rsidRPr="001164DE" w14:paraId="65394CFA" w14:textId="77777777" w:rsidTr="00C11F91">
        <w:trPr>
          <w:tblHeader/>
        </w:trPr>
        <w:tc>
          <w:tcPr>
            <w:tcW w:w="990" w:type="dxa"/>
            <w:shd w:val="clear" w:color="auto" w:fill="E7E6E6" w:themeFill="background2"/>
          </w:tcPr>
          <w:p w14:paraId="0426463B" w14:textId="77777777" w:rsidR="00A53F5E" w:rsidRPr="001164DE" w:rsidRDefault="00A53F5E" w:rsidP="002B7031">
            <w:pPr>
              <w:spacing w:line="312" w:lineRule="auto"/>
              <w:jc w:val="center"/>
              <w:rPr>
                <w:rFonts w:ascii="Times New Roman" w:hAnsi="Times New Roman"/>
                <w:b/>
                <w:sz w:val="28"/>
                <w:szCs w:val="28"/>
              </w:rPr>
            </w:pPr>
            <w:r w:rsidRPr="001164DE">
              <w:rPr>
                <w:rFonts w:ascii="Times New Roman" w:hAnsi="Times New Roman"/>
                <w:b/>
                <w:sz w:val="28"/>
                <w:szCs w:val="28"/>
              </w:rPr>
              <w:t>STT</w:t>
            </w:r>
          </w:p>
        </w:tc>
        <w:tc>
          <w:tcPr>
            <w:tcW w:w="1710" w:type="dxa"/>
            <w:shd w:val="clear" w:color="auto" w:fill="E7E6E6" w:themeFill="background2"/>
          </w:tcPr>
          <w:p w14:paraId="4B60E713" w14:textId="77777777" w:rsidR="00A53F5E" w:rsidRPr="001164DE" w:rsidRDefault="00A53F5E"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Thông tin</w:t>
            </w:r>
          </w:p>
        </w:tc>
        <w:tc>
          <w:tcPr>
            <w:tcW w:w="1620" w:type="dxa"/>
            <w:shd w:val="clear" w:color="auto" w:fill="E7E6E6" w:themeFill="background2"/>
          </w:tcPr>
          <w:p w14:paraId="5F8DB318" w14:textId="77777777" w:rsidR="00A53F5E" w:rsidRPr="001164DE" w:rsidRDefault="00A53F5E"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Kiểu dữ liệu</w:t>
            </w:r>
          </w:p>
        </w:tc>
        <w:tc>
          <w:tcPr>
            <w:tcW w:w="1417" w:type="dxa"/>
            <w:shd w:val="clear" w:color="auto" w:fill="E7E6E6" w:themeFill="background2"/>
          </w:tcPr>
          <w:p w14:paraId="5A1C8ED6" w14:textId="77777777" w:rsidR="00A53F5E" w:rsidRPr="001164DE" w:rsidRDefault="00A53F5E"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Bắt buộc</w:t>
            </w:r>
          </w:p>
        </w:tc>
        <w:tc>
          <w:tcPr>
            <w:tcW w:w="982" w:type="dxa"/>
            <w:shd w:val="clear" w:color="auto" w:fill="E7E6E6" w:themeFill="background2"/>
          </w:tcPr>
          <w:p w14:paraId="14A08FE5" w14:textId="77777777" w:rsidR="00A53F5E" w:rsidRPr="001164DE" w:rsidRDefault="00A53F5E"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Mặc định</w:t>
            </w:r>
          </w:p>
        </w:tc>
        <w:tc>
          <w:tcPr>
            <w:tcW w:w="2636" w:type="dxa"/>
            <w:shd w:val="clear" w:color="auto" w:fill="E7E6E6" w:themeFill="background2"/>
          </w:tcPr>
          <w:p w14:paraId="6EBD0A19" w14:textId="77777777" w:rsidR="00A53F5E" w:rsidRPr="001164DE" w:rsidRDefault="00A53F5E" w:rsidP="002B7031">
            <w:pPr>
              <w:spacing w:line="312" w:lineRule="auto"/>
              <w:jc w:val="center"/>
              <w:rPr>
                <w:rFonts w:ascii="Times New Roman" w:hAnsi="Times New Roman"/>
                <w:b/>
                <w:sz w:val="28"/>
                <w:szCs w:val="28"/>
              </w:rPr>
            </w:pPr>
            <w:r w:rsidRPr="001164DE">
              <w:rPr>
                <w:rFonts w:ascii="Times New Roman" w:hAnsi="Times New Roman"/>
                <w:b/>
                <w:sz w:val="28"/>
                <w:szCs w:val="28"/>
                <w:lang w:val="vi-VN"/>
              </w:rPr>
              <w:t xml:space="preserve">Ràng </w:t>
            </w:r>
            <w:r w:rsidRPr="001164DE">
              <w:rPr>
                <w:rFonts w:ascii="Times New Roman" w:hAnsi="Times New Roman"/>
                <w:b/>
                <w:sz w:val="28"/>
                <w:szCs w:val="28"/>
              </w:rPr>
              <w:t>buộc</w:t>
            </w:r>
          </w:p>
        </w:tc>
      </w:tr>
      <w:tr w:rsidR="00A925E3" w:rsidRPr="001164DE" w14:paraId="3FDEF170" w14:textId="77777777" w:rsidTr="00C11F91">
        <w:tc>
          <w:tcPr>
            <w:tcW w:w="990" w:type="dxa"/>
          </w:tcPr>
          <w:p w14:paraId="624B023D" w14:textId="77777777" w:rsidR="00A925E3" w:rsidRPr="001164DE" w:rsidRDefault="00A925E3" w:rsidP="002B7031">
            <w:pPr>
              <w:spacing w:line="312" w:lineRule="auto"/>
              <w:jc w:val="center"/>
              <w:rPr>
                <w:rFonts w:ascii="Times New Roman" w:hAnsi="Times New Roman"/>
                <w:sz w:val="28"/>
                <w:szCs w:val="28"/>
              </w:rPr>
            </w:pPr>
            <w:r w:rsidRPr="001164DE">
              <w:rPr>
                <w:rFonts w:ascii="Times New Roman" w:hAnsi="Times New Roman"/>
                <w:sz w:val="28"/>
                <w:szCs w:val="28"/>
              </w:rPr>
              <w:t>1</w:t>
            </w:r>
          </w:p>
        </w:tc>
        <w:tc>
          <w:tcPr>
            <w:tcW w:w="1710" w:type="dxa"/>
          </w:tcPr>
          <w:p w14:paraId="72A1BBD1" w14:textId="77777777" w:rsidR="00A925E3" w:rsidRPr="001164DE" w:rsidRDefault="00A925E3" w:rsidP="002B7031">
            <w:pPr>
              <w:spacing w:line="312" w:lineRule="auto"/>
              <w:rPr>
                <w:rFonts w:ascii="Times New Roman" w:hAnsi="Times New Roman"/>
                <w:sz w:val="28"/>
                <w:szCs w:val="28"/>
              </w:rPr>
            </w:pPr>
            <w:r w:rsidRPr="001164DE">
              <w:rPr>
                <w:rFonts w:ascii="Times New Roman" w:hAnsi="Times New Roman"/>
                <w:sz w:val="28"/>
                <w:szCs w:val="28"/>
              </w:rPr>
              <w:t>Họ tên</w:t>
            </w:r>
          </w:p>
        </w:tc>
        <w:tc>
          <w:tcPr>
            <w:tcW w:w="1620" w:type="dxa"/>
          </w:tcPr>
          <w:p w14:paraId="41AF4314" w14:textId="77777777" w:rsidR="00A925E3" w:rsidRPr="001164DE" w:rsidRDefault="00A925E3" w:rsidP="002B7031">
            <w:pPr>
              <w:spacing w:line="312" w:lineRule="auto"/>
              <w:rPr>
                <w:rFonts w:ascii="Times New Roman" w:hAnsi="Times New Roman"/>
                <w:sz w:val="28"/>
                <w:szCs w:val="28"/>
              </w:rPr>
            </w:pPr>
            <w:r w:rsidRPr="001164DE">
              <w:rPr>
                <w:rFonts w:ascii="Times New Roman" w:hAnsi="Times New Roman"/>
                <w:sz w:val="28"/>
                <w:szCs w:val="28"/>
              </w:rPr>
              <w:t>Chuỗi ký tự  (50)</w:t>
            </w:r>
          </w:p>
        </w:tc>
        <w:tc>
          <w:tcPr>
            <w:tcW w:w="1417" w:type="dxa"/>
          </w:tcPr>
          <w:p w14:paraId="7BAD1D5F" w14:textId="77777777" w:rsidR="00A925E3" w:rsidRPr="001164DE" w:rsidRDefault="00A925E3" w:rsidP="002B7031">
            <w:pPr>
              <w:spacing w:line="312" w:lineRule="auto"/>
              <w:rPr>
                <w:rFonts w:ascii="Times New Roman" w:hAnsi="Times New Roman"/>
                <w:sz w:val="28"/>
                <w:szCs w:val="28"/>
                <w:lang w:val="vi-VN"/>
              </w:rPr>
            </w:pPr>
            <w:r w:rsidRPr="001164DE">
              <w:rPr>
                <w:rFonts w:ascii="Times New Roman" w:hAnsi="Times New Roman"/>
                <w:sz w:val="28"/>
                <w:szCs w:val="28"/>
                <w:lang w:val="vi-VN"/>
              </w:rPr>
              <w:t>Có</w:t>
            </w:r>
          </w:p>
        </w:tc>
        <w:tc>
          <w:tcPr>
            <w:tcW w:w="982" w:type="dxa"/>
          </w:tcPr>
          <w:p w14:paraId="3B4CADD0" w14:textId="77777777" w:rsidR="00A925E3" w:rsidRPr="001164DE" w:rsidRDefault="00A925E3" w:rsidP="002B7031">
            <w:pPr>
              <w:spacing w:line="312" w:lineRule="auto"/>
              <w:rPr>
                <w:rFonts w:ascii="Times New Roman" w:hAnsi="Times New Roman"/>
                <w:sz w:val="28"/>
                <w:szCs w:val="28"/>
                <w:lang w:val="vi-VN"/>
              </w:rPr>
            </w:pPr>
          </w:p>
        </w:tc>
        <w:tc>
          <w:tcPr>
            <w:tcW w:w="2636" w:type="dxa"/>
          </w:tcPr>
          <w:p w14:paraId="07B4D869" w14:textId="77777777" w:rsidR="00A925E3" w:rsidRPr="001164DE" w:rsidRDefault="00A925E3" w:rsidP="00122797">
            <w:pPr>
              <w:spacing w:line="312" w:lineRule="auto"/>
              <w:jc w:val="both"/>
              <w:rPr>
                <w:rFonts w:ascii="Times New Roman" w:hAnsi="Times New Roman"/>
                <w:sz w:val="28"/>
                <w:szCs w:val="28"/>
              </w:rPr>
            </w:pPr>
            <w:r w:rsidRPr="001164DE">
              <w:rPr>
                <w:rFonts w:ascii="Times New Roman" w:hAnsi="Times New Roman"/>
                <w:sz w:val="28"/>
                <w:szCs w:val="28"/>
              </w:rPr>
              <w:t>Cho phép độc giả nhập vào họ tên</w:t>
            </w:r>
          </w:p>
        </w:tc>
      </w:tr>
      <w:tr w:rsidR="00A925E3" w:rsidRPr="001164DE" w14:paraId="639AC3EE" w14:textId="77777777" w:rsidTr="00C11F91">
        <w:tc>
          <w:tcPr>
            <w:tcW w:w="990" w:type="dxa"/>
          </w:tcPr>
          <w:p w14:paraId="66E11F7D" w14:textId="77777777" w:rsidR="00A925E3" w:rsidRPr="001164DE" w:rsidRDefault="00A925E3" w:rsidP="002B7031">
            <w:pPr>
              <w:spacing w:line="312" w:lineRule="auto"/>
              <w:jc w:val="center"/>
              <w:rPr>
                <w:rFonts w:ascii="Times New Roman" w:hAnsi="Times New Roman"/>
                <w:sz w:val="28"/>
                <w:szCs w:val="28"/>
                <w:lang w:val="vi-VN"/>
              </w:rPr>
            </w:pPr>
            <w:r w:rsidRPr="001164DE">
              <w:rPr>
                <w:rFonts w:ascii="Times New Roman" w:hAnsi="Times New Roman"/>
                <w:sz w:val="28"/>
                <w:szCs w:val="28"/>
              </w:rPr>
              <w:t>2</w:t>
            </w:r>
          </w:p>
        </w:tc>
        <w:tc>
          <w:tcPr>
            <w:tcW w:w="1710" w:type="dxa"/>
          </w:tcPr>
          <w:p w14:paraId="6581FB63" w14:textId="77777777" w:rsidR="00A925E3" w:rsidRPr="001164DE" w:rsidRDefault="00A925E3" w:rsidP="002B7031">
            <w:pPr>
              <w:spacing w:line="312" w:lineRule="auto"/>
              <w:rPr>
                <w:rFonts w:ascii="Times New Roman" w:hAnsi="Times New Roman"/>
                <w:sz w:val="28"/>
                <w:szCs w:val="28"/>
                <w:lang w:val="vi-VN"/>
              </w:rPr>
            </w:pPr>
            <w:r w:rsidRPr="001164DE">
              <w:rPr>
                <w:rFonts w:ascii="Times New Roman" w:hAnsi="Times New Roman"/>
                <w:sz w:val="28"/>
                <w:szCs w:val="28"/>
                <w:lang w:val="vi-VN"/>
              </w:rPr>
              <w:t>Email</w:t>
            </w:r>
          </w:p>
        </w:tc>
        <w:tc>
          <w:tcPr>
            <w:tcW w:w="1620" w:type="dxa"/>
          </w:tcPr>
          <w:p w14:paraId="46960445" w14:textId="77777777" w:rsidR="00A925E3" w:rsidRPr="001164DE" w:rsidRDefault="00A925E3" w:rsidP="002B7031">
            <w:pPr>
              <w:spacing w:line="312" w:lineRule="auto"/>
              <w:rPr>
                <w:rFonts w:ascii="Times New Roman" w:hAnsi="Times New Roman"/>
                <w:sz w:val="28"/>
                <w:szCs w:val="28"/>
              </w:rPr>
            </w:pPr>
            <w:r w:rsidRPr="001164DE">
              <w:rPr>
                <w:rFonts w:ascii="Times New Roman" w:hAnsi="Times New Roman"/>
                <w:sz w:val="28"/>
                <w:szCs w:val="28"/>
              </w:rPr>
              <w:t>Chuỗi ký tự (50)</w:t>
            </w:r>
          </w:p>
        </w:tc>
        <w:tc>
          <w:tcPr>
            <w:tcW w:w="1417" w:type="dxa"/>
          </w:tcPr>
          <w:p w14:paraId="042E95D9" w14:textId="77777777" w:rsidR="00A925E3" w:rsidRPr="001164DE" w:rsidRDefault="00A925E3" w:rsidP="002B7031">
            <w:pPr>
              <w:spacing w:line="312" w:lineRule="auto"/>
              <w:rPr>
                <w:rFonts w:ascii="Times New Roman" w:hAnsi="Times New Roman"/>
                <w:sz w:val="28"/>
                <w:szCs w:val="28"/>
                <w:lang w:val="vi-VN"/>
              </w:rPr>
            </w:pPr>
            <w:r w:rsidRPr="001164DE">
              <w:rPr>
                <w:rFonts w:ascii="Times New Roman" w:hAnsi="Times New Roman"/>
                <w:sz w:val="28"/>
                <w:szCs w:val="28"/>
                <w:lang w:val="vi-VN"/>
              </w:rPr>
              <w:t>Có</w:t>
            </w:r>
          </w:p>
        </w:tc>
        <w:tc>
          <w:tcPr>
            <w:tcW w:w="982" w:type="dxa"/>
          </w:tcPr>
          <w:p w14:paraId="0A3763F4" w14:textId="77777777" w:rsidR="00A925E3" w:rsidRPr="001164DE" w:rsidRDefault="00A925E3" w:rsidP="002B7031">
            <w:pPr>
              <w:spacing w:line="312" w:lineRule="auto"/>
              <w:rPr>
                <w:rFonts w:ascii="Times New Roman" w:hAnsi="Times New Roman"/>
                <w:sz w:val="28"/>
                <w:szCs w:val="28"/>
                <w:lang w:val="vi-VN"/>
              </w:rPr>
            </w:pPr>
          </w:p>
        </w:tc>
        <w:tc>
          <w:tcPr>
            <w:tcW w:w="2636" w:type="dxa"/>
          </w:tcPr>
          <w:p w14:paraId="0A022B03" w14:textId="77777777" w:rsidR="00A925E3" w:rsidRPr="001164DE" w:rsidRDefault="00A925E3" w:rsidP="00122797">
            <w:pPr>
              <w:tabs>
                <w:tab w:val="left" w:pos="960"/>
              </w:tabs>
              <w:spacing w:line="312" w:lineRule="auto"/>
              <w:jc w:val="both"/>
              <w:rPr>
                <w:rFonts w:ascii="Times New Roman" w:hAnsi="Times New Roman"/>
                <w:sz w:val="28"/>
                <w:szCs w:val="28"/>
              </w:rPr>
            </w:pPr>
            <w:r w:rsidRPr="001164DE">
              <w:rPr>
                <w:rFonts w:ascii="Times New Roman" w:hAnsi="Times New Roman"/>
                <w:sz w:val="28"/>
                <w:szCs w:val="28"/>
              </w:rPr>
              <w:t>Cho phép độc giả nhập vào email</w:t>
            </w:r>
          </w:p>
          <w:p w14:paraId="1038BB61" w14:textId="77777777" w:rsidR="00A925E3" w:rsidRPr="001164DE" w:rsidRDefault="00A925E3" w:rsidP="00122797">
            <w:pPr>
              <w:tabs>
                <w:tab w:val="left" w:pos="960"/>
              </w:tabs>
              <w:spacing w:line="312" w:lineRule="auto"/>
              <w:jc w:val="both"/>
              <w:rPr>
                <w:rFonts w:ascii="Times New Roman" w:hAnsi="Times New Roman"/>
                <w:sz w:val="28"/>
                <w:szCs w:val="28"/>
              </w:rPr>
            </w:pPr>
            <w:r w:rsidRPr="001164DE">
              <w:rPr>
                <w:rFonts w:ascii="Times New Roman" w:hAnsi="Times New Roman"/>
                <w:sz w:val="28"/>
                <w:szCs w:val="28"/>
              </w:rPr>
              <w:t>Yêu cầu điền email hợp lệ có định dạng</w:t>
            </w:r>
          </w:p>
          <w:p w14:paraId="6B792EEF" w14:textId="77777777" w:rsidR="00A925E3" w:rsidRPr="001164DE" w:rsidRDefault="00A925E3" w:rsidP="00122797">
            <w:pPr>
              <w:tabs>
                <w:tab w:val="left" w:pos="960"/>
              </w:tabs>
              <w:spacing w:line="312" w:lineRule="auto"/>
              <w:jc w:val="both"/>
              <w:rPr>
                <w:rFonts w:ascii="Times New Roman" w:hAnsi="Times New Roman"/>
                <w:sz w:val="28"/>
                <w:szCs w:val="28"/>
              </w:rPr>
            </w:pPr>
            <w:r w:rsidRPr="001164DE">
              <w:rPr>
                <w:rFonts w:ascii="Times New Roman" w:hAnsi="Times New Roman"/>
                <w:sz w:val="28"/>
                <w:szCs w:val="28"/>
              </w:rPr>
              <w:lastRenderedPageBreak/>
              <w:t>[localpart]@[tên miền]</w:t>
            </w:r>
          </w:p>
          <w:p w14:paraId="230A7798" w14:textId="77777777" w:rsidR="00A925E3" w:rsidRPr="001164DE" w:rsidRDefault="00A925E3" w:rsidP="00122797">
            <w:pPr>
              <w:tabs>
                <w:tab w:val="left" w:pos="960"/>
              </w:tabs>
              <w:spacing w:line="312" w:lineRule="auto"/>
              <w:jc w:val="both"/>
              <w:rPr>
                <w:rFonts w:ascii="Times New Roman" w:hAnsi="Times New Roman"/>
                <w:sz w:val="28"/>
                <w:szCs w:val="28"/>
              </w:rPr>
            </w:pPr>
            <w:r w:rsidRPr="001164DE">
              <w:rPr>
                <w:rFonts w:ascii="Times New Roman" w:hAnsi="Times New Roman"/>
                <w:sz w:val="28"/>
                <w:szCs w:val="28"/>
              </w:rPr>
              <w:t>(Ví dụ: abc@gmail.com)</w:t>
            </w:r>
          </w:p>
        </w:tc>
      </w:tr>
      <w:tr w:rsidR="00A925E3" w:rsidRPr="001164DE" w14:paraId="54555A65" w14:textId="77777777" w:rsidTr="00C11F91">
        <w:tc>
          <w:tcPr>
            <w:tcW w:w="990" w:type="dxa"/>
          </w:tcPr>
          <w:p w14:paraId="435B66C4" w14:textId="77777777" w:rsidR="00A925E3" w:rsidRPr="001164DE" w:rsidRDefault="00A925E3" w:rsidP="002B7031">
            <w:pPr>
              <w:spacing w:line="312" w:lineRule="auto"/>
              <w:jc w:val="center"/>
              <w:rPr>
                <w:rFonts w:ascii="Times New Roman" w:hAnsi="Times New Roman"/>
                <w:sz w:val="28"/>
                <w:szCs w:val="28"/>
              </w:rPr>
            </w:pPr>
            <w:r w:rsidRPr="001164DE">
              <w:rPr>
                <w:rFonts w:ascii="Times New Roman" w:hAnsi="Times New Roman"/>
                <w:sz w:val="28"/>
                <w:szCs w:val="28"/>
              </w:rPr>
              <w:lastRenderedPageBreak/>
              <w:t>3</w:t>
            </w:r>
          </w:p>
        </w:tc>
        <w:tc>
          <w:tcPr>
            <w:tcW w:w="1710" w:type="dxa"/>
          </w:tcPr>
          <w:p w14:paraId="248236DC" w14:textId="77777777" w:rsidR="00A925E3" w:rsidRPr="001164DE" w:rsidRDefault="00A925E3" w:rsidP="002B7031">
            <w:pPr>
              <w:spacing w:line="312" w:lineRule="auto"/>
              <w:rPr>
                <w:rFonts w:ascii="Times New Roman" w:hAnsi="Times New Roman"/>
                <w:sz w:val="28"/>
                <w:szCs w:val="28"/>
              </w:rPr>
            </w:pPr>
            <w:r w:rsidRPr="001164DE">
              <w:rPr>
                <w:rFonts w:ascii="Times New Roman" w:hAnsi="Times New Roman"/>
                <w:sz w:val="28"/>
                <w:szCs w:val="28"/>
              </w:rPr>
              <w:t>Nội dung</w:t>
            </w:r>
          </w:p>
        </w:tc>
        <w:tc>
          <w:tcPr>
            <w:tcW w:w="1620" w:type="dxa"/>
          </w:tcPr>
          <w:p w14:paraId="327F5E9A" w14:textId="77777777" w:rsidR="00A925E3" w:rsidRPr="001164DE" w:rsidRDefault="00A925E3" w:rsidP="002B7031">
            <w:pPr>
              <w:spacing w:line="312" w:lineRule="auto"/>
              <w:rPr>
                <w:rFonts w:ascii="Times New Roman" w:hAnsi="Times New Roman"/>
                <w:sz w:val="28"/>
                <w:szCs w:val="28"/>
              </w:rPr>
            </w:pPr>
            <w:r w:rsidRPr="001164DE">
              <w:rPr>
                <w:rFonts w:ascii="Times New Roman" w:hAnsi="Times New Roman"/>
                <w:sz w:val="28"/>
                <w:szCs w:val="28"/>
              </w:rPr>
              <w:t>Chuỗi ký tự (1000)</w:t>
            </w:r>
          </w:p>
        </w:tc>
        <w:tc>
          <w:tcPr>
            <w:tcW w:w="1417" w:type="dxa"/>
          </w:tcPr>
          <w:p w14:paraId="5B5D1B20" w14:textId="77777777" w:rsidR="00A925E3" w:rsidRPr="001164DE" w:rsidRDefault="00A925E3" w:rsidP="002B7031">
            <w:pPr>
              <w:spacing w:line="312" w:lineRule="auto"/>
              <w:rPr>
                <w:rFonts w:ascii="Times New Roman" w:hAnsi="Times New Roman"/>
                <w:sz w:val="28"/>
                <w:szCs w:val="28"/>
                <w:lang w:val="vi-VN"/>
              </w:rPr>
            </w:pPr>
            <w:r w:rsidRPr="001164DE">
              <w:rPr>
                <w:rFonts w:ascii="Times New Roman" w:hAnsi="Times New Roman"/>
                <w:sz w:val="28"/>
                <w:szCs w:val="28"/>
                <w:lang w:val="vi-VN"/>
              </w:rPr>
              <w:t>Có</w:t>
            </w:r>
          </w:p>
        </w:tc>
        <w:tc>
          <w:tcPr>
            <w:tcW w:w="982" w:type="dxa"/>
          </w:tcPr>
          <w:p w14:paraId="1DE68B05" w14:textId="77777777" w:rsidR="00A925E3" w:rsidRPr="001164DE" w:rsidRDefault="00A925E3" w:rsidP="002B7031">
            <w:pPr>
              <w:spacing w:line="312" w:lineRule="auto"/>
              <w:rPr>
                <w:rFonts w:ascii="Times New Roman" w:hAnsi="Times New Roman"/>
                <w:sz w:val="28"/>
                <w:szCs w:val="28"/>
                <w:lang w:val="vi-VN"/>
              </w:rPr>
            </w:pPr>
          </w:p>
        </w:tc>
        <w:tc>
          <w:tcPr>
            <w:tcW w:w="2636" w:type="dxa"/>
          </w:tcPr>
          <w:p w14:paraId="307003FA" w14:textId="77777777" w:rsidR="00A925E3" w:rsidRPr="001164DE" w:rsidRDefault="00A925E3" w:rsidP="00122797">
            <w:pPr>
              <w:spacing w:line="312" w:lineRule="auto"/>
              <w:jc w:val="both"/>
              <w:rPr>
                <w:rFonts w:ascii="Times New Roman" w:hAnsi="Times New Roman"/>
                <w:sz w:val="28"/>
                <w:szCs w:val="28"/>
              </w:rPr>
            </w:pPr>
            <w:r w:rsidRPr="001164DE">
              <w:rPr>
                <w:rFonts w:ascii="Times New Roman" w:hAnsi="Times New Roman"/>
                <w:sz w:val="28"/>
                <w:szCs w:val="28"/>
              </w:rPr>
              <w:t>Cho phép độc giả nhập Nội dung của câu hỏi giao lưu trực tuyến</w:t>
            </w:r>
          </w:p>
        </w:tc>
      </w:tr>
      <w:tr w:rsidR="00A925E3" w:rsidRPr="001164DE" w14:paraId="22E49629" w14:textId="77777777" w:rsidTr="00C11F91">
        <w:tc>
          <w:tcPr>
            <w:tcW w:w="990" w:type="dxa"/>
          </w:tcPr>
          <w:p w14:paraId="6979C6F4" w14:textId="77777777" w:rsidR="00A925E3" w:rsidRPr="001164DE" w:rsidRDefault="00A925E3" w:rsidP="002B7031">
            <w:pPr>
              <w:spacing w:line="312" w:lineRule="auto"/>
              <w:jc w:val="center"/>
              <w:rPr>
                <w:rFonts w:ascii="Times New Roman" w:hAnsi="Times New Roman"/>
                <w:sz w:val="28"/>
                <w:szCs w:val="28"/>
              </w:rPr>
            </w:pPr>
            <w:r w:rsidRPr="001164DE">
              <w:rPr>
                <w:rFonts w:ascii="Times New Roman" w:hAnsi="Times New Roman"/>
                <w:sz w:val="28"/>
                <w:szCs w:val="28"/>
              </w:rPr>
              <w:t>4</w:t>
            </w:r>
          </w:p>
        </w:tc>
        <w:tc>
          <w:tcPr>
            <w:tcW w:w="1710" w:type="dxa"/>
          </w:tcPr>
          <w:p w14:paraId="7FD27EEA" w14:textId="77777777" w:rsidR="00A925E3" w:rsidRPr="001164DE" w:rsidRDefault="00A925E3" w:rsidP="002B7031">
            <w:pPr>
              <w:spacing w:line="312" w:lineRule="auto"/>
              <w:rPr>
                <w:rFonts w:ascii="Times New Roman" w:hAnsi="Times New Roman"/>
                <w:sz w:val="28"/>
                <w:szCs w:val="28"/>
              </w:rPr>
            </w:pPr>
            <w:r w:rsidRPr="001164DE">
              <w:rPr>
                <w:rFonts w:ascii="Times New Roman" w:hAnsi="Times New Roman"/>
                <w:sz w:val="28"/>
                <w:szCs w:val="28"/>
              </w:rPr>
              <w:t>Địa chỉ</w:t>
            </w:r>
          </w:p>
        </w:tc>
        <w:tc>
          <w:tcPr>
            <w:tcW w:w="1620" w:type="dxa"/>
          </w:tcPr>
          <w:p w14:paraId="495BD603" w14:textId="77777777" w:rsidR="00A925E3" w:rsidRPr="001164DE" w:rsidRDefault="00A925E3" w:rsidP="002B7031">
            <w:pPr>
              <w:spacing w:line="312" w:lineRule="auto"/>
              <w:rPr>
                <w:rFonts w:ascii="Times New Roman" w:hAnsi="Times New Roman"/>
                <w:sz w:val="28"/>
                <w:szCs w:val="28"/>
              </w:rPr>
            </w:pPr>
            <w:r w:rsidRPr="001164DE">
              <w:rPr>
                <w:rFonts w:ascii="Times New Roman" w:hAnsi="Times New Roman"/>
                <w:sz w:val="28"/>
                <w:szCs w:val="28"/>
              </w:rPr>
              <w:t>Chuỗi ký tự (200)</w:t>
            </w:r>
          </w:p>
        </w:tc>
        <w:tc>
          <w:tcPr>
            <w:tcW w:w="1417" w:type="dxa"/>
          </w:tcPr>
          <w:p w14:paraId="632E066E" w14:textId="77777777" w:rsidR="00A925E3" w:rsidRPr="001164DE" w:rsidRDefault="00A925E3" w:rsidP="002B7031">
            <w:pPr>
              <w:spacing w:line="312" w:lineRule="auto"/>
              <w:rPr>
                <w:rFonts w:ascii="Times New Roman" w:hAnsi="Times New Roman"/>
                <w:sz w:val="28"/>
                <w:szCs w:val="28"/>
              </w:rPr>
            </w:pPr>
            <w:r w:rsidRPr="001164DE">
              <w:rPr>
                <w:rFonts w:ascii="Times New Roman" w:hAnsi="Times New Roman"/>
                <w:sz w:val="28"/>
                <w:szCs w:val="28"/>
              </w:rPr>
              <w:t>Có</w:t>
            </w:r>
          </w:p>
        </w:tc>
        <w:tc>
          <w:tcPr>
            <w:tcW w:w="982" w:type="dxa"/>
          </w:tcPr>
          <w:p w14:paraId="77B9A5E4" w14:textId="77777777" w:rsidR="00A925E3" w:rsidRPr="001164DE" w:rsidRDefault="00A925E3" w:rsidP="002B7031">
            <w:pPr>
              <w:spacing w:line="312" w:lineRule="auto"/>
              <w:rPr>
                <w:rFonts w:ascii="Times New Roman" w:hAnsi="Times New Roman"/>
                <w:sz w:val="28"/>
                <w:szCs w:val="28"/>
                <w:lang w:val="vi-VN"/>
              </w:rPr>
            </w:pPr>
          </w:p>
        </w:tc>
        <w:tc>
          <w:tcPr>
            <w:tcW w:w="2636" w:type="dxa"/>
          </w:tcPr>
          <w:p w14:paraId="281E064E" w14:textId="77777777" w:rsidR="00A925E3" w:rsidRPr="001164DE" w:rsidRDefault="00A925E3" w:rsidP="00122797">
            <w:pPr>
              <w:spacing w:line="312" w:lineRule="auto"/>
              <w:jc w:val="both"/>
              <w:rPr>
                <w:rFonts w:ascii="Times New Roman" w:hAnsi="Times New Roman"/>
                <w:sz w:val="28"/>
                <w:szCs w:val="28"/>
              </w:rPr>
            </w:pPr>
            <w:r w:rsidRPr="001164DE">
              <w:rPr>
                <w:rFonts w:ascii="Times New Roman" w:hAnsi="Times New Roman"/>
                <w:sz w:val="28"/>
                <w:szCs w:val="28"/>
              </w:rPr>
              <w:t xml:space="preserve">Cho phép độc giả nhập vào Địa chỉ </w:t>
            </w:r>
          </w:p>
        </w:tc>
      </w:tr>
      <w:tr w:rsidR="00A925E3" w:rsidRPr="001164DE" w14:paraId="212E0883" w14:textId="77777777" w:rsidTr="00C11F91">
        <w:tc>
          <w:tcPr>
            <w:tcW w:w="990" w:type="dxa"/>
          </w:tcPr>
          <w:p w14:paraId="366162BC" w14:textId="77777777" w:rsidR="00A925E3" w:rsidRPr="001164DE" w:rsidRDefault="00A925E3" w:rsidP="002B7031">
            <w:pPr>
              <w:spacing w:line="312" w:lineRule="auto"/>
              <w:jc w:val="center"/>
              <w:rPr>
                <w:rFonts w:ascii="Times New Roman" w:hAnsi="Times New Roman"/>
                <w:sz w:val="28"/>
                <w:szCs w:val="28"/>
              </w:rPr>
            </w:pPr>
            <w:r w:rsidRPr="001164DE">
              <w:rPr>
                <w:rFonts w:ascii="Times New Roman" w:hAnsi="Times New Roman"/>
                <w:sz w:val="28"/>
                <w:szCs w:val="28"/>
              </w:rPr>
              <w:t>5</w:t>
            </w:r>
          </w:p>
        </w:tc>
        <w:tc>
          <w:tcPr>
            <w:tcW w:w="1710" w:type="dxa"/>
          </w:tcPr>
          <w:p w14:paraId="511596D8" w14:textId="77777777" w:rsidR="00A925E3" w:rsidRPr="001164DE" w:rsidRDefault="00A925E3" w:rsidP="002B7031">
            <w:pPr>
              <w:spacing w:line="312" w:lineRule="auto"/>
              <w:rPr>
                <w:rFonts w:ascii="Times New Roman" w:hAnsi="Times New Roman"/>
                <w:sz w:val="28"/>
                <w:szCs w:val="28"/>
              </w:rPr>
            </w:pPr>
            <w:r w:rsidRPr="001164DE">
              <w:rPr>
                <w:rFonts w:ascii="Times New Roman" w:hAnsi="Times New Roman"/>
                <w:sz w:val="28"/>
                <w:szCs w:val="28"/>
              </w:rPr>
              <w:t>Mã bảo mật</w:t>
            </w:r>
          </w:p>
        </w:tc>
        <w:tc>
          <w:tcPr>
            <w:tcW w:w="1620" w:type="dxa"/>
          </w:tcPr>
          <w:p w14:paraId="4448C06C" w14:textId="77777777" w:rsidR="00A925E3" w:rsidRPr="001164DE" w:rsidRDefault="00A925E3" w:rsidP="002B7031">
            <w:pPr>
              <w:spacing w:line="312" w:lineRule="auto"/>
              <w:rPr>
                <w:rFonts w:ascii="Times New Roman" w:hAnsi="Times New Roman"/>
                <w:sz w:val="28"/>
                <w:szCs w:val="28"/>
                <w:lang w:val="vi-VN"/>
              </w:rPr>
            </w:pPr>
          </w:p>
        </w:tc>
        <w:tc>
          <w:tcPr>
            <w:tcW w:w="1417" w:type="dxa"/>
          </w:tcPr>
          <w:p w14:paraId="360AD4EA" w14:textId="77777777" w:rsidR="00A925E3" w:rsidRPr="001164DE" w:rsidRDefault="00A925E3" w:rsidP="002B7031">
            <w:pPr>
              <w:spacing w:line="312" w:lineRule="auto"/>
              <w:rPr>
                <w:rFonts w:ascii="Times New Roman" w:hAnsi="Times New Roman"/>
                <w:sz w:val="28"/>
                <w:szCs w:val="28"/>
                <w:lang w:val="vi-VN"/>
              </w:rPr>
            </w:pPr>
            <w:r w:rsidRPr="001164DE">
              <w:rPr>
                <w:rFonts w:ascii="Times New Roman" w:hAnsi="Times New Roman"/>
                <w:sz w:val="28"/>
                <w:szCs w:val="28"/>
                <w:lang w:val="vi-VN"/>
              </w:rPr>
              <w:t xml:space="preserve">Có </w:t>
            </w:r>
          </w:p>
        </w:tc>
        <w:tc>
          <w:tcPr>
            <w:tcW w:w="982" w:type="dxa"/>
          </w:tcPr>
          <w:p w14:paraId="5896DB24" w14:textId="77777777" w:rsidR="00A925E3" w:rsidRPr="001164DE" w:rsidRDefault="00A925E3" w:rsidP="002B7031">
            <w:pPr>
              <w:spacing w:line="312" w:lineRule="auto"/>
              <w:rPr>
                <w:rFonts w:ascii="Times New Roman" w:hAnsi="Times New Roman"/>
                <w:sz w:val="28"/>
                <w:szCs w:val="28"/>
                <w:lang w:val="vi-VN"/>
              </w:rPr>
            </w:pPr>
          </w:p>
        </w:tc>
        <w:tc>
          <w:tcPr>
            <w:tcW w:w="2636" w:type="dxa"/>
          </w:tcPr>
          <w:p w14:paraId="2E61CE85" w14:textId="77777777" w:rsidR="00A925E3" w:rsidRPr="001164DE" w:rsidRDefault="00A925E3" w:rsidP="00122797">
            <w:pPr>
              <w:spacing w:line="312" w:lineRule="auto"/>
              <w:jc w:val="both"/>
              <w:rPr>
                <w:rFonts w:ascii="Times New Roman" w:hAnsi="Times New Roman"/>
                <w:sz w:val="28"/>
                <w:szCs w:val="28"/>
              </w:rPr>
            </w:pPr>
            <w:r w:rsidRPr="001164DE">
              <w:rPr>
                <w:rFonts w:ascii="Times New Roman" w:hAnsi="Times New Roman"/>
                <w:sz w:val="28"/>
                <w:szCs w:val="28"/>
              </w:rPr>
              <w:t>Cho phép độc giả nhập vào mã bảo mật</w:t>
            </w:r>
          </w:p>
          <w:p w14:paraId="793C8101" w14:textId="77777777" w:rsidR="00A925E3" w:rsidRPr="001164DE" w:rsidRDefault="00A925E3" w:rsidP="00122797">
            <w:pPr>
              <w:spacing w:line="312" w:lineRule="auto"/>
              <w:jc w:val="both"/>
              <w:rPr>
                <w:rFonts w:ascii="Times New Roman" w:hAnsi="Times New Roman"/>
                <w:sz w:val="28"/>
                <w:szCs w:val="28"/>
              </w:rPr>
            </w:pPr>
            <w:r w:rsidRPr="001164DE">
              <w:rPr>
                <w:rFonts w:ascii="Times New Roman" w:hAnsi="Times New Roman"/>
                <w:sz w:val="28"/>
                <w:szCs w:val="28"/>
              </w:rPr>
              <w:t>Yêu cầu điền mã bảo mật theo đúng ảnh mã bảo mật hiển thị</w:t>
            </w:r>
          </w:p>
        </w:tc>
      </w:tr>
    </w:tbl>
    <w:p w14:paraId="7E095AE2" w14:textId="77777777" w:rsidR="003E5211" w:rsidRPr="001164DE" w:rsidRDefault="003E5211" w:rsidP="0090566F">
      <w:pPr>
        <w:pStyle w:val="Heading4"/>
      </w:pPr>
      <w:r w:rsidRPr="001164DE">
        <w:t>Điều kiện thực hiện</w:t>
      </w:r>
    </w:p>
    <w:p w14:paraId="47F09360" w14:textId="6C1DA1CA" w:rsidR="00DB1FA3" w:rsidRPr="001164DE" w:rsidRDefault="00DB1FA3" w:rsidP="002B7031">
      <w:pPr>
        <w:pStyle w:val="Style2"/>
        <w:spacing w:line="312" w:lineRule="auto"/>
      </w:pPr>
      <w:r w:rsidRPr="001164DE">
        <w:t xml:space="preserve">Độc giả truy cập vào website </w:t>
      </w:r>
      <w:r w:rsidR="00E04DD9" w:rsidRPr="001164DE">
        <w:t>Tạp chí Thuế</w:t>
      </w:r>
    </w:p>
    <w:p w14:paraId="7352ACB4" w14:textId="77777777" w:rsidR="003E5211" w:rsidRPr="001164DE" w:rsidRDefault="003E5211" w:rsidP="0090566F">
      <w:pPr>
        <w:pStyle w:val="Heading4"/>
      </w:pPr>
      <w:r w:rsidRPr="001164DE">
        <w:t>Yêu cầu đặc biệt/ Ràng buộc</w:t>
      </w:r>
    </w:p>
    <w:p w14:paraId="45B865A2" w14:textId="020B7686" w:rsidR="00A02E73" w:rsidRPr="001164DE" w:rsidRDefault="00DB1FA3" w:rsidP="002B7031">
      <w:pPr>
        <w:pStyle w:val="Style2"/>
        <w:spacing w:line="312" w:lineRule="auto"/>
      </w:pPr>
      <w:r w:rsidRPr="001164DE">
        <w:t>Các chủ đề giao lưu trực tuyến đã được đăng b</w:t>
      </w:r>
      <w:r w:rsidR="007D69C5" w:rsidRPr="001164DE">
        <w:t>ởi</w:t>
      </w:r>
      <w:r w:rsidRPr="001164DE">
        <w:t xml:space="preserve"> bản biên tập website </w:t>
      </w:r>
      <w:r w:rsidR="00E04DD9" w:rsidRPr="001164DE">
        <w:t>Tạp chí Thuế</w:t>
      </w:r>
    </w:p>
    <w:p w14:paraId="0CCEB6F1" w14:textId="77777777" w:rsidR="00A02E73" w:rsidRPr="001164DE" w:rsidRDefault="00A02E73">
      <w:pPr>
        <w:rPr>
          <w:rFonts w:ascii="Times New Roman" w:eastAsia="Calibri" w:hAnsi="Times New Roman" w:cs="Times New Roman"/>
          <w:sz w:val="28"/>
          <w:szCs w:val="28"/>
        </w:rPr>
      </w:pPr>
      <w:r w:rsidRPr="001164DE">
        <w:rPr>
          <w:rFonts w:ascii="Times New Roman" w:hAnsi="Times New Roman" w:cs="Times New Roman"/>
          <w:sz w:val="28"/>
          <w:szCs w:val="28"/>
        </w:rPr>
        <w:br w:type="page"/>
      </w:r>
    </w:p>
    <w:p w14:paraId="4E1FD596" w14:textId="1340BD05" w:rsidR="003E5211" w:rsidRPr="001164DE" w:rsidRDefault="00BA4386" w:rsidP="0090566F">
      <w:pPr>
        <w:pStyle w:val="Heading4"/>
      </w:pPr>
      <w:r>
        <w:lastRenderedPageBreak/>
        <w:t>Luồng xử lý dữ liệu</w:t>
      </w:r>
    </w:p>
    <w:p w14:paraId="3651BE40" w14:textId="77777777" w:rsidR="00A53F5E" w:rsidRPr="001164DE" w:rsidRDefault="00A53F5E" w:rsidP="002B7031">
      <w:pPr>
        <w:pStyle w:val="ListParagraph"/>
        <w:spacing w:line="312" w:lineRule="auto"/>
      </w:pPr>
      <w:r w:rsidRPr="001164DE">
        <w:t>Tìm kiếm danh sách cuộc giao lưu trực tuyến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1213"/>
        <w:gridCol w:w="6997"/>
      </w:tblGrid>
      <w:tr w:rsidR="006407B5" w:rsidRPr="001164DE" w14:paraId="3AE2A901" w14:textId="77777777" w:rsidTr="00421789">
        <w:trPr>
          <w:trHeight w:val="510"/>
          <w:tblHeader/>
        </w:trPr>
        <w:tc>
          <w:tcPr>
            <w:tcW w:w="576" w:type="pct"/>
            <w:shd w:val="clear" w:color="auto" w:fill="E7E6E6" w:themeFill="background2"/>
            <w:vAlign w:val="center"/>
          </w:tcPr>
          <w:p w14:paraId="78FC6028" w14:textId="77777777" w:rsidR="00A53F5E" w:rsidRPr="001164DE" w:rsidRDefault="00A53F5E"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Bước thực hiện</w:t>
            </w:r>
          </w:p>
        </w:tc>
        <w:tc>
          <w:tcPr>
            <w:tcW w:w="1240" w:type="pct"/>
            <w:shd w:val="clear" w:color="auto" w:fill="E7E6E6" w:themeFill="background2"/>
            <w:vAlign w:val="center"/>
          </w:tcPr>
          <w:p w14:paraId="0501E69B" w14:textId="77777777" w:rsidR="00A53F5E" w:rsidRPr="001164DE" w:rsidRDefault="00A53F5E"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Chủ thể thực hiện</w:t>
            </w:r>
          </w:p>
        </w:tc>
        <w:tc>
          <w:tcPr>
            <w:tcW w:w="3184" w:type="pct"/>
            <w:shd w:val="clear" w:color="auto" w:fill="E7E6E6" w:themeFill="background2"/>
            <w:vAlign w:val="center"/>
          </w:tcPr>
          <w:p w14:paraId="34F87664" w14:textId="77777777" w:rsidR="00A53F5E" w:rsidRPr="001164DE" w:rsidRDefault="00A53F5E"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Nội dung</w:t>
            </w:r>
          </w:p>
        </w:tc>
      </w:tr>
      <w:tr w:rsidR="006407B5" w:rsidRPr="001164DE" w14:paraId="1A4163C2" w14:textId="77777777" w:rsidTr="00421789">
        <w:trPr>
          <w:trHeight w:val="510"/>
        </w:trPr>
        <w:tc>
          <w:tcPr>
            <w:tcW w:w="576" w:type="pct"/>
            <w:shd w:val="clear" w:color="auto" w:fill="auto"/>
          </w:tcPr>
          <w:p w14:paraId="247A5A91" w14:textId="467B71C6" w:rsidR="005807CF" w:rsidRPr="001164DE" w:rsidRDefault="005807CF" w:rsidP="005807CF">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lang w:val="vi-VN"/>
              </w:rPr>
              <w:t>1</w:t>
            </w:r>
          </w:p>
        </w:tc>
        <w:tc>
          <w:tcPr>
            <w:tcW w:w="1240" w:type="pct"/>
            <w:shd w:val="clear" w:color="auto" w:fill="auto"/>
          </w:tcPr>
          <w:p w14:paraId="29ED11E9" w14:textId="77777777" w:rsidR="005807CF" w:rsidRPr="001164DE" w:rsidRDefault="005807CF" w:rsidP="005807CF">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NSD</w:t>
            </w:r>
          </w:p>
          <w:p w14:paraId="3162AA3B" w14:textId="7B99C391" w:rsidR="005807CF" w:rsidRPr="001164DE" w:rsidRDefault="005807CF" w:rsidP="005807CF">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(Độc giả)</w:t>
            </w:r>
          </w:p>
        </w:tc>
        <w:tc>
          <w:tcPr>
            <w:tcW w:w="3184" w:type="pct"/>
            <w:shd w:val="clear" w:color="auto" w:fill="auto"/>
          </w:tcPr>
          <w:p w14:paraId="312958D3" w14:textId="352C484B" w:rsidR="005807CF" w:rsidRPr="001164DE" w:rsidRDefault="005807CF" w:rsidP="00122797">
            <w:pPr>
              <w:spacing w:after="0" w:line="312" w:lineRule="auto"/>
              <w:jc w:val="both"/>
              <w:rPr>
                <w:rFonts w:ascii="Times New Roman" w:hAnsi="Times New Roman" w:cs="Times New Roman"/>
                <w:sz w:val="28"/>
                <w:szCs w:val="28"/>
                <w:lang w:val="vi-VN"/>
              </w:rPr>
            </w:pPr>
            <w:r w:rsidRPr="001164DE">
              <w:rPr>
                <w:rFonts w:ascii="Times New Roman" w:hAnsi="Times New Roman" w:cs="Times New Roman"/>
                <w:sz w:val="28"/>
                <w:szCs w:val="28"/>
              </w:rPr>
              <w:t>Truy cập vào website Tạp chí thuế</w:t>
            </w:r>
          </w:p>
        </w:tc>
      </w:tr>
      <w:tr w:rsidR="006407B5" w:rsidRPr="001164DE" w14:paraId="30476822" w14:textId="77777777" w:rsidTr="00421789">
        <w:trPr>
          <w:trHeight w:val="510"/>
        </w:trPr>
        <w:tc>
          <w:tcPr>
            <w:tcW w:w="576" w:type="pct"/>
            <w:shd w:val="clear" w:color="auto" w:fill="auto"/>
          </w:tcPr>
          <w:p w14:paraId="109AA159" w14:textId="31317318" w:rsidR="005807CF" w:rsidRPr="001164DE" w:rsidRDefault="005807CF" w:rsidP="005807CF">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rPr>
              <w:t>2</w:t>
            </w:r>
          </w:p>
        </w:tc>
        <w:tc>
          <w:tcPr>
            <w:tcW w:w="1240" w:type="pct"/>
            <w:shd w:val="clear" w:color="auto" w:fill="auto"/>
          </w:tcPr>
          <w:p w14:paraId="172C8024" w14:textId="51192A0C" w:rsidR="005807CF" w:rsidRPr="001164DE" w:rsidRDefault="005807CF" w:rsidP="005807CF">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Hệ thống</w:t>
            </w:r>
          </w:p>
        </w:tc>
        <w:tc>
          <w:tcPr>
            <w:tcW w:w="3184" w:type="pct"/>
            <w:shd w:val="clear" w:color="auto" w:fill="auto"/>
          </w:tcPr>
          <w:p w14:paraId="213CB062" w14:textId="4D6EEF64" w:rsidR="005807CF" w:rsidRPr="001164DE" w:rsidRDefault="005807CF" w:rsidP="00122797">
            <w:pPr>
              <w:spacing w:after="0" w:line="312" w:lineRule="auto"/>
              <w:jc w:val="both"/>
              <w:rPr>
                <w:rFonts w:ascii="Times New Roman" w:hAnsi="Times New Roman" w:cs="Times New Roman"/>
                <w:sz w:val="28"/>
                <w:szCs w:val="28"/>
              </w:rPr>
            </w:pPr>
            <w:r w:rsidRPr="001164DE">
              <w:rPr>
                <w:rFonts w:ascii="Times New Roman" w:hAnsi="Times New Roman" w:cs="Times New Roman"/>
                <w:sz w:val="28"/>
                <w:szCs w:val="28"/>
              </w:rPr>
              <w:t>Hiển thị trang thông tin website Tạp chí thuế</w:t>
            </w:r>
          </w:p>
        </w:tc>
      </w:tr>
      <w:tr w:rsidR="006407B5" w:rsidRPr="001164DE" w14:paraId="20A40CEB" w14:textId="77777777" w:rsidTr="00421789">
        <w:trPr>
          <w:trHeight w:val="510"/>
        </w:trPr>
        <w:tc>
          <w:tcPr>
            <w:tcW w:w="576" w:type="pct"/>
            <w:shd w:val="clear" w:color="auto" w:fill="auto"/>
          </w:tcPr>
          <w:p w14:paraId="48FFDC29" w14:textId="33E2B1C9" w:rsidR="005807CF" w:rsidRPr="001164DE" w:rsidRDefault="005807CF" w:rsidP="005807CF">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rPr>
              <w:t>3</w:t>
            </w:r>
          </w:p>
        </w:tc>
        <w:tc>
          <w:tcPr>
            <w:tcW w:w="1240" w:type="pct"/>
            <w:shd w:val="clear" w:color="auto" w:fill="auto"/>
          </w:tcPr>
          <w:p w14:paraId="1ACB396C" w14:textId="77777777" w:rsidR="005807CF" w:rsidRPr="001164DE" w:rsidRDefault="005807CF" w:rsidP="005807CF">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NSD</w:t>
            </w:r>
          </w:p>
          <w:p w14:paraId="1AADE0D8" w14:textId="0166B011" w:rsidR="005807CF" w:rsidRPr="001164DE" w:rsidRDefault="005807CF" w:rsidP="005807CF">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rPr>
              <w:t>(Độc giả)</w:t>
            </w:r>
          </w:p>
        </w:tc>
        <w:tc>
          <w:tcPr>
            <w:tcW w:w="3184" w:type="pct"/>
            <w:shd w:val="clear" w:color="auto" w:fill="auto"/>
          </w:tcPr>
          <w:p w14:paraId="1B97910B" w14:textId="5B7D28C2" w:rsidR="005807CF" w:rsidRPr="001164DE" w:rsidRDefault="005807CF" w:rsidP="00122797">
            <w:pPr>
              <w:spacing w:after="0" w:line="312" w:lineRule="auto"/>
              <w:jc w:val="both"/>
              <w:rPr>
                <w:rFonts w:ascii="Times New Roman" w:hAnsi="Times New Roman" w:cs="Times New Roman"/>
                <w:sz w:val="28"/>
                <w:szCs w:val="28"/>
              </w:rPr>
            </w:pPr>
            <w:r w:rsidRPr="001164DE">
              <w:rPr>
                <w:rFonts w:ascii="Times New Roman" w:hAnsi="Times New Roman" w:cs="Times New Roman"/>
                <w:sz w:val="28"/>
                <w:szCs w:val="28"/>
              </w:rPr>
              <w:t>Nhập từ khóa tìm kiếm và chọn Enter</w:t>
            </w:r>
          </w:p>
        </w:tc>
      </w:tr>
      <w:tr w:rsidR="006407B5" w:rsidRPr="001164DE" w14:paraId="61D89E12" w14:textId="77777777" w:rsidTr="00421789">
        <w:trPr>
          <w:trHeight w:val="510"/>
        </w:trPr>
        <w:tc>
          <w:tcPr>
            <w:tcW w:w="576" w:type="pct"/>
            <w:shd w:val="clear" w:color="auto" w:fill="auto"/>
          </w:tcPr>
          <w:p w14:paraId="599CB96E" w14:textId="7EDE2CF3" w:rsidR="00A53F5E" w:rsidRPr="001164DE" w:rsidRDefault="007B5CA3"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rPr>
              <w:t>4</w:t>
            </w:r>
          </w:p>
        </w:tc>
        <w:tc>
          <w:tcPr>
            <w:tcW w:w="1240" w:type="pct"/>
            <w:shd w:val="clear" w:color="auto" w:fill="auto"/>
          </w:tcPr>
          <w:p w14:paraId="6C829463" w14:textId="77777777" w:rsidR="00A53F5E" w:rsidRPr="001164DE" w:rsidRDefault="00A53F5E"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Hệ thống</w:t>
            </w:r>
          </w:p>
        </w:tc>
        <w:tc>
          <w:tcPr>
            <w:tcW w:w="3184" w:type="pct"/>
            <w:shd w:val="clear" w:color="auto" w:fill="auto"/>
          </w:tcPr>
          <w:p w14:paraId="5B2B74C7" w14:textId="731C9E4A" w:rsidR="00B162ED" w:rsidRPr="001164DE" w:rsidRDefault="00A53F5E" w:rsidP="00122797">
            <w:pPr>
              <w:spacing w:after="0" w:line="312" w:lineRule="auto"/>
              <w:jc w:val="both"/>
              <w:rPr>
                <w:rFonts w:ascii="Times New Roman" w:hAnsi="Times New Roman" w:cs="Times New Roman"/>
                <w:sz w:val="28"/>
                <w:szCs w:val="28"/>
              </w:rPr>
            </w:pPr>
            <w:r w:rsidRPr="001164DE">
              <w:rPr>
                <w:rFonts w:ascii="Times New Roman" w:hAnsi="Times New Roman" w:cs="Times New Roman"/>
                <w:sz w:val="28"/>
                <w:szCs w:val="28"/>
              </w:rPr>
              <w:t>Hệ thống thực hiện tìm kiếm tương đối</w:t>
            </w:r>
            <w:r w:rsidR="008C7200" w:rsidRPr="001164DE">
              <w:rPr>
                <w:rFonts w:ascii="Times New Roman" w:hAnsi="Times New Roman" w:cs="Times New Roman"/>
                <w:sz w:val="28"/>
                <w:szCs w:val="28"/>
              </w:rPr>
              <w:t xml:space="preserve"> danh sách các cuộc giao lưu trực tuyến trong Thư viện Nội dung website Tạp chí Thuế, thư mục Giao lưu trực tuyến ở trạng thái Xuất bản (Published)</w:t>
            </w:r>
            <w:r w:rsidR="00E806C7">
              <w:rPr>
                <w:rFonts w:ascii="Times New Roman" w:hAnsi="Times New Roman" w:cs="Times New Roman"/>
                <w:sz w:val="28"/>
                <w:szCs w:val="28"/>
              </w:rPr>
              <w:t>.</w:t>
            </w:r>
          </w:p>
          <w:p w14:paraId="384E42D6" w14:textId="2E9F66C5" w:rsidR="00F274DF" w:rsidRPr="001164DE" w:rsidRDefault="00F274DF" w:rsidP="00122797">
            <w:pPr>
              <w:spacing w:after="0" w:line="312" w:lineRule="auto"/>
              <w:jc w:val="both"/>
              <w:rPr>
                <w:rFonts w:ascii="Times New Roman" w:hAnsi="Times New Roman" w:cs="Times New Roman"/>
                <w:b/>
                <w:sz w:val="28"/>
                <w:szCs w:val="28"/>
              </w:rPr>
            </w:pPr>
            <w:r w:rsidRPr="001164DE">
              <w:rPr>
                <w:rFonts w:ascii="Times New Roman" w:hAnsi="Times New Roman" w:cs="Times New Roman"/>
                <w:sz w:val="28"/>
                <w:szCs w:val="28"/>
              </w:rPr>
              <w:t xml:space="preserve">Dữ liệu </w:t>
            </w:r>
            <w:r w:rsidR="00E67307" w:rsidRPr="001164DE">
              <w:rPr>
                <w:rFonts w:ascii="Times New Roman" w:hAnsi="Times New Roman" w:cs="Times New Roman"/>
                <w:sz w:val="28"/>
                <w:szCs w:val="28"/>
              </w:rPr>
              <w:t>nằm</w:t>
            </w:r>
            <w:r w:rsidRPr="001164DE">
              <w:rPr>
                <w:rFonts w:ascii="Times New Roman" w:hAnsi="Times New Roman" w:cs="Times New Roman"/>
                <w:sz w:val="28"/>
                <w:szCs w:val="28"/>
              </w:rPr>
              <w:t xml:space="preserve"> trong sitearea của thư viện nội dung (Content) của portal tại đường dẫn </w:t>
            </w:r>
            <w:r w:rsidRPr="001164DE">
              <w:rPr>
                <w:rFonts w:ascii="Times New Roman" w:hAnsi="Times New Roman" w:cs="Times New Roman"/>
                <w:b/>
                <w:sz w:val="28"/>
                <w:szCs w:val="28"/>
              </w:rPr>
              <w:t xml:space="preserve">Library </w:t>
            </w:r>
            <w:r w:rsidRPr="001164DE">
              <w:rPr>
                <w:rFonts w:ascii="Times New Roman" w:hAnsi="Times New Roman" w:cs="Times New Roman"/>
                <w:b/>
                <w:sz w:val="28"/>
                <w:szCs w:val="28"/>
              </w:rPr>
              <w:sym w:font="Wingdings" w:char="F0E0"/>
            </w:r>
            <w:r w:rsidRPr="001164DE">
              <w:rPr>
                <w:rFonts w:ascii="Times New Roman" w:hAnsi="Times New Roman" w:cs="Times New Roman"/>
                <w:b/>
                <w:sz w:val="28"/>
                <w:szCs w:val="28"/>
              </w:rPr>
              <w:t xml:space="preserve"> TapChi </w:t>
            </w:r>
            <w:r w:rsidRPr="001164DE">
              <w:rPr>
                <w:rFonts w:ascii="Times New Roman" w:hAnsi="Times New Roman" w:cs="Times New Roman"/>
                <w:b/>
                <w:sz w:val="28"/>
                <w:szCs w:val="28"/>
              </w:rPr>
              <w:sym w:font="Wingdings" w:char="F0E0"/>
            </w:r>
            <w:r w:rsidRPr="001164DE">
              <w:rPr>
                <w:rFonts w:ascii="Times New Roman" w:hAnsi="Times New Roman" w:cs="Times New Roman"/>
                <w:b/>
                <w:sz w:val="28"/>
                <w:szCs w:val="28"/>
              </w:rPr>
              <w:t xml:space="preserve"> Giao lưu trực tuyến</w:t>
            </w:r>
          </w:p>
          <w:p w14:paraId="5649B096" w14:textId="6DEDCEB1" w:rsidR="000E0E57" w:rsidRPr="00B306B8" w:rsidRDefault="00A53F5E" w:rsidP="00E252F4">
            <w:pPr>
              <w:spacing w:line="312" w:lineRule="auto"/>
              <w:rPr>
                <w:rFonts w:ascii="Times New Roman" w:hAnsi="Times New Roman" w:cs="Times New Roman"/>
                <w:sz w:val="28"/>
                <w:szCs w:val="28"/>
              </w:rPr>
            </w:pPr>
            <w:r w:rsidRPr="001164DE">
              <w:rPr>
                <w:rFonts w:ascii="Times New Roman" w:hAnsi="Times New Roman" w:cs="Times New Roman"/>
                <w:sz w:val="28"/>
                <w:szCs w:val="28"/>
                <w:lang w:val="vi-VN"/>
              </w:rPr>
              <w:t>Hiển thị màn hình kết quả tìm kiếm bao gồm</w:t>
            </w:r>
            <w:r w:rsidRPr="001164DE">
              <w:rPr>
                <w:rFonts w:ascii="Times New Roman" w:hAnsi="Times New Roman" w:cs="Times New Roman"/>
                <w:sz w:val="28"/>
                <w:szCs w:val="28"/>
              </w:rPr>
              <w:t xml:space="preserve"> những chủ đề giao lưu trực tuyến có tiêu đề hoặc nội dung chứa từ khóa tìm kiếm. </w:t>
            </w:r>
            <w:r w:rsidR="00F52E63" w:rsidRPr="001164DE">
              <w:rPr>
                <w:rFonts w:ascii="Times New Roman" w:hAnsi="Times New Roman" w:cs="Times New Roman"/>
                <w:sz w:val="28"/>
                <w:szCs w:val="28"/>
              </w:rPr>
              <w:t>Mỗi kết quả tìm kiếm hiển thị tiêu đề, ảnh đại diện, sapo của chủ đề giao lưu trực tuyến</w:t>
            </w:r>
            <w:r w:rsidR="00B162ED" w:rsidRPr="001164DE">
              <w:rPr>
                <w:rFonts w:ascii="Times New Roman" w:hAnsi="Times New Roman" w:cs="Times New Roman"/>
                <w:sz w:val="28"/>
                <w:szCs w:val="28"/>
              </w:rPr>
              <w:t xml:space="preserve">, được thể hiện qua </w:t>
            </w:r>
            <w:r w:rsidR="00B162ED" w:rsidRPr="001164DE">
              <w:rPr>
                <w:rFonts w:ascii="Times New Roman" w:hAnsi="Times New Roman" w:cs="Times New Roman"/>
                <w:b/>
                <w:sz w:val="28"/>
                <w:szCs w:val="28"/>
              </w:rPr>
              <w:t xml:space="preserve">Navigator Component </w:t>
            </w:r>
            <w:r w:rsidR="00B162ED" w:rsidRPr="001164DE">
              <w:rPr>
                <w:rFonts w:ascii="Times New Roman" w:hAnsi="Times New Roman"/>
                <w:sz w:val="28"/>
                <w:szCs w:val="28"/>
              </w:rPr>
              <w:t>trang quản trị Websphere Portal (</w:t>
            </w:r>
            <w:hyperlink r:id="rId24" w:history="1">
              <w:r w:rsidR="00B162ED" w:rsidRPr="001164DE">
                <w:rPr>
                  <w:rStyle w:val="Hyperlink"/>
                  <w:rFonts w:ascii="Times New Roman" w:hAnsi="Times New Roman"/>
                  <w:sz w:val="28"/>
                  <w:szCs w:val="28"/>
                </w:rPr>
                <w:t>http://10.64.67.123/wps/myportal</w:t>
              </w:r>
            </w:hyperlink>
            <w:r w:rsidR="00B162ED" w:rsidRPr="001164DE">
              <w:rPr>
                <w:rFonts w:ascii="Times New Roman" w:hAnsi="Times New Roman"/>
                <w:sz w:val="28"/>
                <w:szCs w:val="28"/>
              </w:rPr>
              <w:t xml:space="preserve"> </w:t>
            </w:r>
            <w:r w:rsidR="00B162ED" w:rsidRPr="001164DE">
              <w:rPr>
                <w:rFonts w:ascii="Times New Roman" w:eastAsia="Calibri" w:hAnsi="Times New Roman" w:cs="Times New Roman"/>
                <w:sz w:val="28"/>
                <w:szCs w:val="28"/>
              </w:rPr>
              <w:sym w:font="Wingdings" w:char="F0E0"/>
            </w:r>
            <w:r w:rsidR="00B162ED" w:rsidRPr="001164DE">
              <w:rPr>
                <w:rFonts w:ascii="Times New Roman" w:hAnsi="Times New Roman"/>
                <w:sz w:val="28"/>
                <w:szCs w:val="28"/>
              </w:rPr>
              <w:t xml:space="preserve"> Web Content)</w:t>
            </w:r>
            <w:r w:rsidR="00B306B8">
              <w:rPr>
                <w:rFonts w:ascii="Times New Roman" w:hAnsi="Times New Roman"/>
                <w:sz w:val="28"/>
                <w:szCs w:val="28"/>
              </w:rPr>
              <w:t xml:space="preserve"> </w:t>
            </w:r>
            <w:r w:rsidR="00B306B8">
              <w:rPr>
                <w:rFonts w:ascii="Times New Roman" w:hAnsi="Times New Roman" w:cs="Times New Roman"/>
                <w:sz w:val="28"/>
                <w:szCs w:val="28"/>
              </w:rPr>
              <w:t>đ</w:t>
            </w:r>
            <w:r w:rsidR="000E0E57" w:rsidRPr="001164DE">
              <w:rPr>
                <w:rFonts w:ascii="Times New Roman" w:hAnsi="Times New Roman" w:cs="Times New Roman"/>
                <w:sz w:val="28"/>
                <w:szCs w:val="28"/>
              </w:rPr>
              <w:t xml:space="preserve">ược thiết kế trong thư viện </w:t>
            </w:r>
            <w:r w:rsidR="000E0E57" w:rsidRPr="001164DE">
              <w:rPr>
                <w:rFonts w:ascii="Times New Roman" w:hAnsi="Times New Roman" w:cs="Times New Roman"/>
                <w:b/>
                <w:sz w:val="28"/>
                <w:szCs w:val="28"/>
              </w:rPr>
              <w:t xml:space="preserve">Library </w:t>
            </w:r>
            <w:r w:rsidR="000E0E57" w:rsidRPr="001164DE">
              <w:rPr>
                <w:rFonts w:ascii="Times New Roman" w:hAnsi="Times New Roman" w:cs="Times New Roman"/>
                <w:b/>
                <w:sz w:val="28"/>
                <w:szCs w:val="28"/>
              </w:rPr>
              <w:sym w:font="Wingdings" w:char="F0E0"/>
            </w:r>
            <w:r w:rsidR="000E0E57" w:rsidRPr="001164DE">
              <w:rPr>
                <w:rFonts w:ascii="Times New Roman" w:hAnsi="Times New Roman" w:cs="Times New Roman"/>
                <w:b/>
                <w:sz w:val="28"/>
                <w:szCs w:val="28"/>
              </w:rPr>
              <w:t xml:space="preserve"> TapChi Component </w:t>
            </w:r>
            <w:r w:rsidR="000E0E57" w:rsidRPr="001164DE">
              <w:rPr>
                <w:rFonts w:ascii="Times New Roman" w:hAnsi="Times New Roman" w:cs="Times New Roman"/>
                <w:b/>
                <w:sz w:val="28"/>
                <w:szCs w:val="28"/>
              </w:rPr>
              <w:sym w:font="Wingdings" w:char="F0E0"/>
            </w:r>
            <w:r w:rsidR="000E0E57" w:rsidRPr="001164DE">
              <w:rPr>
                <w:rFonts w:ascii="Times New Roman" w:hAnsi="Times New Roman" w:cs="Times New Roman"/>
                <w:b/>
                <w:sz w:val="28"/>
                <w:szCs w:val="28"/>
              </w:rPr>
              <w:t xml:space="preserve"> Menu Components </w:t>
            </w:r>
            <w:r w:rsidR="000E0E57" w:rsidRPr="001164DE">
              <w:rPr>
                <w:rFonts w:ascii="Times New Roman" w:hAnsi="Times New Roman" w:cs="Times New Roman"/>
                <w:b/>
                <w:sz w:val="28"/>
                <w:szCs w:val="28"/>
              </w:rPr>
              <w:sym w:font="Wingdings" w:char="F0E0"/>
            </w:r>
            <w:r w:rsidR="000E0E57" w:rsidRPr="001164DE">
              <w:rPr>
                <w:rFonts w:ascii="Times New Roman" w:hAnsi="Times New Roman" w:cs="Times New Roman"/>
                <w:b/>
                <w:sz w:val="28"/>
                <w:szCs w:val="28"/>
              </w:rPr>
              <w:t xml:space="preserve"> Giao lưu trực tuyến </w:t>
            </w:r>
            <w:r w:rsidR="000E0E57" w:rsidRPr="001164DE">
              <w:rPr>
                <w:rFonts w:ascii="Times New Roman" w:hAnsi="Times New Roman" w:cs="Times New Roman"/>
                <w:b/>
                <w:sz w:val="28"/>
                <w:szCs w:val="28"/>
              </w:rPr>
              <w:sym w:font="Wingdings" w:char="F0E0"/>
            </w:r>
            <w:r w:rsidR="000E0E57" w:rsidRPr="001164DE">
              <w:rPr>
                <w:rFonts w:ascii="Times New Roman" w:hAnsi="Times New Roman" w:cs="Times New Roman"/>
                <w:b/>
                <w:sz w:val="28"/>
                <w:szCs w:val="28"/>
              </w:rPr>
              <w:t xml:space="preserve"> Danh mục giao lưu trực tuyến.</w:t>
            </w:r>
          </w:p>
          <w:p w14:paraId="1A3C1F68" w14:textId="19FABEA6" w:rsidR="00E252F4" w:rsidRPr="001164DE" w:rsidRDefault="00C91B14" w:rsidP="00122797">
            <w:pPr>
              <w:spacing w:after="0" w:line="312" w:lineRule="auto"/>
              <w:jc w:val="both"/>
              <w:rPr>
                <w:rFonts w:ascii="Times New Roman" w:hAnsi="Times New Roman" w:cs="Times New Roman"/>
                <w:sz w:val="28"/>
                <w:szCs w:val="28"/>
              </w:rPr>
            </w:pPr>
            <w:r w:rsidRPr="001164DE">
              <w:rPr>
                <w:noProof/>
              </w:rPr>
              <w:lastRenderedPageBreak/>
              <w:drawing>
                <wp:inline distT="0" distB="0" distL="0" distR="0" wp14:anchorId="72FD48F8" wp14:editId="187C6572">
                  <wp:extent cx="4287329" cy="139571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320245" cy="1406426"/>
                          </a:xfrm>
                          <a:prstGeom prst="rect">
                            <a:avLst/>
                          </a:prstGeom>
                        </pic:spPr>
                      </pic:pic>
                    </a:graphicData>
                  </a:graphic>
                </wp:inline>
              </w:drawing>
            </w:r>
          </w:p>
          <w:p w14:paraId="437096DC" w14:textId="56D0F4BE" w:rsidR="002D262F" w:rsidRPr="001164DE" w:rsidRDefault="00967069" w:rsidP="002D262F">
            <w:pPr>
              <w:spacing w:line="312" w:lineRule="auto"/>
              <w:rPr>
                <w:rFonts w:ascii="Times New Roman" w:hAnsi="Times New Roman"/>
                <w:sz w:val="28"/>
                <w:szCs w:val="28"/>
              </w:rPr>
            </w:pPr>
            <w:r w:rsidRPr="001164DE">
              <w:rPr>
                <w:rFonts w:ascii="Times New Roman" w:hAnsi="Times New Roman"/>
                <w:sz w:val="28"/>
                <w:szCs w:val="28"/>
              </w:rPr>
              <w:t xml:space="preserve">Dữ liệu </w:t>
            </w:r>
            <w:r w:rsidR="00F274DF" w:rsidRPr="001164DE">
              <w:rPr>
                <w:rFonts w:ascii="Times New Roman" w:hAnsi="Times New Roman"/>
                <w:sz w:val="28"/>
                <w:szCs w:val="28"/>
              </w:rPr>
              <w:t xml:space="preserve">trả về </w:t>
            </w:r>
            <w:r w:rsidRPr="001164DE">
              <w:rPr>
                <w:rFonts w:ascii="Times New Roman" w:hAnsi="Times New Roman"/>
                <w:sz w:val="28"/>
                <w:szCs w:val="28"/>
              </w:rPr>
              <w:t>được</w:t>
            </w:r>
            <w:r w:rsidR="002D262F" w:rsidRPr="001164DE">
              <w:rPr>
                <w:rFonts w:ascii="Times New Roman" w:hAnsi="Times New Roman"/>
                <w:sz w:val="28"/>
                <w:szCs w:val="28"/>
              </w:rPr>
              <w:t xml:space="preserve"> cấu hình trong trường </w:t>
            </w:r>
            <w:r w:rsidR="002D262F" w:rsidRPr="001164DE">
              <w:rPr>
                <w:rFonts w:ascii="Times New Roman" w:hAnsi="Times New Roman"/>
                <w:b/>
                <w:bCs/>
                <w:sz w:val="28"/>
                <w:szCs w:val="28"/>
              </w:rPr>
              <w:t>Result design 1</w:t>
            </w:r>
          </w:p>
          <w:p w14:paraId="683DBB1C" w14:textId="52B36148" w:rsidR="002D262F" w:rsidRPr="001164DE" w:rsidRDefault="002D262F" w:rsidP="00122797">
            <w:pPr>
              <w:spacing w:after="0" w:line="312" w:lineRule="auto"/>
              <w:jc w:val="both"/>
              <w:rPr>
                <w:rFonts w:ascii="Times New Roman" w:hAnsi="Times New Roman" w:cs="Times New Roman"/>
                <w:sz w:val="28"/>
                <w:szCs w:val="28"/>
              </w:rPr>
            </w:pPr>
            <w:r w:rsidRPr="001164DE">
              <w:rPr>
                <w:rFonts w:ascii="Times New Roman" w:hAnsi="Times New Roman" w:cs="Times New Roman"/>
                <w:noProof/>
                <w:sz w:val="28"/>
                <w:szCs w:val="28"/>
              </w:rPr>
              <w:drawing>
                <wp:inline distT="0" distB="0" distL="0" distR="0" wp14:anchorId="46A7DE5F" wp14:editId="32593C5F">
                  <wp:extent cx="4276725" cy="2123039"/>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293809" cy="2131520"/>
                          </a:xfrm>
                          <a:prstGeom prst="rect">
                            <a:avLst/>
                          </a:prstGeom>
                        </pic:spPr>
                      </pic:pic>
                    </a:graphicData>
                  </a:graphic>
                </wp:inline>
              </w:drawing>
            </w:r>
          </w:p>
          <w:p w14:paraId="0E25B0D4" w14:textId="7692DBDA" w:rsidR="002D262F" w:rsidRPr="001164DE" w:rsidRDefault="00A53F5E" w:rsidP="00784B74">
            <w:pPr>
              <w:spacing w:after="0" w:line="312" w:lineRule="auto"/>
              <w:jc w:val="both"/>
              <w:rPr>
                <w:rFonts w:ascii="Times New Roman" w:hAnsi="Times New Roman"/>
                <w:sz w:val="28"/>
                <w:szCs w:val="28"/>
              </w:rPr>
            </w:pPr>
            <w:r w:rsidRPr="001164DE">
              <w:rPr>
                <w:rFonts w:ascii="Times New Roman" w:hAnsi="Times New Roman" w:cs="Times New Roman"/>
                <w:sz w:val="28"/>
                <w:szCs w:val="28"/>
                <w:lang w:val="vi-VN"/>
              </w:rPr>
              <w:t>Trong trường hợp không có kết quả nào phù hợp</w:t>
            </w:r>
            <w:r w:rsidRPr="001164DE">
              <w:rPr>
                <w:rFonts w:ascii="Times New Roman" w:hAnsi="Times New Roman" w:cs="Times New Roman"/>
                <w:sz w:val="28"/>
                <w:szCs w:val="28"/>
              </w:rPr>
              <w:t>,</w:t>
            </w:r>
            <w:r w:rsidRPr="001164DE">
              <w:rPr>
                <w:rFonts w:ascii="Times New Roman" w:hAnsi="Times New Roman" w:cs="Times New Roman"/>
                <w:sz w:val="28"/>
                <w:szCs w:val="28"/>
                <w:lang w:val="vi-VN"/>
              </w:rPr>
              <w:t xml:space="preserve"> hệ thống hiển thị thông báo tương ứng</w:t>
            </w:r>
            <w:r w:rsidRPr="001164DE">
              <w:rPr>
                <w:rFonts w:ascii="Times New Roman" w:hAnsi="Times New Roman" w:cs="Times New Roman"/>
                <w:sz w:val="28"/>
                <w:szCs w:val="28"/>
              </w:rPr>
              <w:t xml:space="preserve"> </w:t>
            </w:r>
            <w:r w:rsidRPr="001164DE">
              <w:rPr>
                <w:rFonts w:ascii="Times New Roman" w:hAnsi="Times New Roman" w:cs="Times New Roman"/>
                <w:i/>
                <w:sz w:val="28"/>
                <w:szCs w:val="28"/>
              </w:rPr>
              <w:t>“</w:t>
            </w:r>
            <w:r w:rsidR="00D32A6E" w:rsidRPr="001164DE">
              <w:rPr>
                <w:rFonts w:ascii="Times New Roman" w:hAnsi="Times New Roman" w:cs="Times New Roman"/>
                <w:i/>
                <w:sz w:val="28"/>
                <w:szCs w:val="28"/>
              </w:rPr>
              <w:t>Không tìm thấy kết quả phù hợp.</w:t>
            </w:r>
            <w:r w:rsidRPr="001164DE">
              <w:rPr>
                <w:rFonts w:ascii="Times New Roman" w:hAnsi="Times New Roman" w:cs="Times New Roman"/>
                <w:i/>
                <w:sz w:val="28"/>
                <w:szCs w:val="28"/>
              </w:rPr>
              <w:t>”</w:t>
            </w:r>
            <w:r w:rsidR="00784B74" w:rsidRPr="001164DE">
              <w:rPr>
                <w:rFonts w:ascii="Times New Roman" w:hAnsi="Times New Roman"/>
                <w:sz w:val="28"/>
                <w:szCs w:val="28"/>
              </w:rPr>
              <w:t xml:space="preserve">, </w:t>
            </w:r>
            <w:r w:rsidR="002D262F" w:rsidRPr="001164DE">
              <w:rPr>
                <w:rFonts w:ascii="Times New Roman" w:hAnsi="Times New Roman"/>
                <w:sz w:val="28"/>
                <w:szCs w:val="28"/>
              </w:rPr>
              <w:t xml:space="preserve">cấu hình trong trường </w:t>
            </w:r>
            <w:r w:rsidR="002D262F" w:rsidRPr="001164DE">
              <w:rPr>
                <w:rFonts w:ascii="Times New Roman" w:hAnsi="Times New Roman"/>
                <w:b/>
                <w:sz w:val="28"/>
                <w:szCs w:val="28"/>
              </w:rPr>
              <w:t>No</w:t>
            </w:r>
            <w:r w:rsidR="002D262F" w:rsidRPr="001164DE">
              <w:rPr>
                <w:rFonts w:ascii="Times New Roman" w:hAnsi="Times New Roman"/>
                <w:sz w:val="28"/>
                <w:szCs w:val="28"/>
              </w:rPr>
              <w:t xml:space="preserve"> </w:t>
            </w:r>
            <w:r w:rsidR="002D262F" w:rsidRPr="001164DE">
              <w:rPr>
                <w:rFonts w:ascii="Times New Roman" w:hAnsi="Times New Roman"/>
                <w:b/>
                <w:bCs/>
                <w:sz w:val="28"/>
                <w:szCs w:val="28"/>
              </w:rPr>
              <w:t>Result design</w:t>
            </w:r>
          </w:p>
          <w:p w14:paraId="650A26F6" w14:textId="0290C29D" w:rsidR="002D262F" w:rsidRPr="001164DE" w:rsidRDefault="002D262F" w:rsidP="00122797">
            <w:pPr>
              <w:spacing w:after="0" w:line="312" w:lineRule="auto"/>
              <w:jc w:val="both"/>
              <w:rPr>
                <w:rFonts w:ascii="Times New Roman" w:hAnsi="Times New Roman" w:cs="Times New Roman"/>
                <w:i/>
                <w:sz w:val="28"/>
                <w:szCs w:val="28"/>
              </w:rPr>
            </w:pPr>
            <w:r w:rsidRPr="001164DE">
              <w:rPr>
                <w:rFonts w:ascii="Times New Roman" w:hAnsi="Times New Roman" w:cs="Times New Roman"/>
                <w:i/>
                <w:noProof/>
                <w:sz w:val="28"/>
                <w:szCs w:val="28"/>
              </w:rPr>
              <w:drawing>
                <wp:inline distT="0" distB="0" distL="0" distR="0" wp14:anchorId="0686BCE8" wp14:editId="4C509AD4">
                  <wp:extent cx="4306362" cy="20955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312760" cy="2098613"/>
                          </a:xfrm>
                          <a:prstGeom prst="rect">
                            <a:avLst/>
                          </a:prstGeom>
                        </pic:spPr>
                      </pic:pic>
                    </a:graphicData>
                  </a:graphic>
                </wp:inline>
              </w:drawing>
            </w:r>
          </w:p>
          <w:p w14:paraId="1A4EF34D" w14:textId="03818C9D" w:rsidR="002D262F" w:rsidRPr="001164DE" w:rsidRDefault="002D262F" w:rsidP="00122797">
            <w:pPr>
              <w:spacing w:after="0" w:line="312" w:lineRule="auto"/>
              <w:jc w:val="both"/>
              <w:rPr>
                <w:rFonts w:ascii="Times New Roman" w:hAnsi="Times New Roman" w:cs="Times New Roman"/>
                <w:sz w:val="28"/>
                <w:szCs w:val="28"/>
              </w:rPr>
            </w:pPr>
          </w:p>
        </w:tc>
      </w:tr>
    </w:tbl>
    <w:p w14:paraId="4E351538" w14:textId="77777777" w:rsidR="00A53F5E" w:rsidRPr="001164DE" w:rsidRDefault="00A53F5E" w:rsidP="002B7031">
      <w:pPr>
        <w:pStyle w:val="ListParagraph"/>
        <w:spacing w:line="312" w:lineRule="auto"/>
      </w:pPr>
      <w:r w:rsidRPr="001164DE">
        <w:lastRenderedPageBreak/>
        <w:t>Xem chi tiết thông tin chủ đề giao lưu trực tuyến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1244"/>
        <w:gridCol w:w="6966"/>
      </w:tblGrid>
      <w:tr w:rsidR="00C91B14" w:rsidRPr="001164DE" w14:paraId="65DA6978" w14:textId="77777777" w:rsidTr="00421789">
        <w:trPr>
          <w:trHeight w:val="510"/>
          <w:tblHeader/>
        </w:trPr>
        <w:tc>
          <w:tcPr>
            <w:tcW w:w="576" w:type="pct"/>
            <w:shd w:val="clear" w:color="auto" w:fill="E7E6E6" w:themeFill="background2"/>
            <w:vAlign w:val="center"/>
          </w:tcPr>
          <w:p w14:paraId="657BE8C6" w14:textId="77777777" w:rsidR="00A53F5E" w:rsidRPr="001164DE" w:rsidRDefault="00A53F5E"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lastRenderedPageBreak/>
              <w:t>Bước thực hiện</w:t>
            </w:r>
          </w:p>
        </w:tc>
        <w:tc>
          <w:tcPr>
            <w:tcW w:w="1308" w:type="pct"/>
            <w:shd w:val="clear" w:color="auto" w:fill="E7E6E6" w:themeFill="background2"/>
            <w:vAlign w:val="center"/>
          </w:tcPr>
          <w:p w14:paraId="5D9DCF31" w14:textId="77777777" w:rsidR="00A53F5E" w:rsidRPr="001164DE" w:rsidRDefault="00A53F5E"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Chủ thể thực hiện</w:t>
            </w:r>
          </w:p>
        </w:tc>
        <w:tc>
          <w:tcPr>
            <w:tcW w:w="3117" w:type="pct"/>
            <w:shd w:val="clear" w:color="auto" w:fill="E7E6E6" w:themeFill="background2"/>
            <w:vAlign w:val="center"/>
          </w:tcPr>
          <w:p w14:paraId="0A226DC9" w14:textId="77777777" w:rsidR="00A53F5E" w:rsidRPr="001164DE" w:rsidRDefault="00A53F5E"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Nội dung</w:t>
            </w:r>
          </w:p>
        </w:tc>
      </w:tr>
      <w:tr w:rsidR="00C91B14" w:rsidRPr="001164DE" w14:paraId="0D4F736C" w14:textId="77777777" w:rsidTr="00421789">
        <w:trPr>
          <w:trHeight w:val="510"/>
        </w:trPr>
        <w:tc>
          <w:tcPr>
            <w:tcW w:w="576" w:type="pct"/>
            <w:shd w:val="clear" w:color="auto" w:fill="auto"/>
          </w:tcPr>
          <w:p w14:paraId="070D1C4E" w14:textId="5A2E70EB" w:rsidR="00F52E63" w:rsidRPr="001164DE" w:rsidRDefault="00F52E63"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lang w:val="vi-VN"/>
              </w:rPr>
              <w:t>1</w:t>
            </w:r>
          </w:p>
        </w:tc>
        <w:tc>
          <w:tcPr>
            <w:tcW w:w="1308" w:type="pct"/>
            <w:shd w:val="clear" w:color="auto" w:fill="auto"/>
          </w:tcPr>
          <w:p w14:paraId="1D038B8B" w14:textId="48255B8A" w:rsidR="00F52E63" w:rsidRPr="001164DE" w:rsidRDefault="00F52E63"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lang w:val="vi-VN"/>
              </w:rPr>
              <w:t>NSD</w:t>
            </w:r>
            <w:r w:rsidRPr="001164DE">
              <w:rPr>
                <w:rFonts w:ascii="Times New Roman" w:hAnsi="Times New Roman" w:cs="Times New Roman"/>
                <w:sz w:val="28"/>
                <w:szCs w:val="28"/>
              </w:rPr>
              <w:t xml:space="preserve"> (</w:t>
            </w:r>
            <w:r w:rsidRPr="001164DE">
              <w:rPr>
                <w:rFonts w:ascii="Times New Roman" w:hAnsi="Times New Roman" w:cs="Times New Roman"/>
                <w:sz w:val="28"/>
                <w:szCs w:val="28"/>
                <w:lang w:val="vi-VN"/>
              </w:rPr>
              <w:t>Độc giả</w:t>
            </w:r>
            <w:r w:rsidRPr="001164DE">
              <w:rPr>
                <w:rFonts w:ascii="Times New Roman" w:hAnsi="Times New Roman" w:cs="Times New Roman"/>
                <w:sz w:val="28"/>
                <w:szCs w:val="28"/>
              </w:rPr>
              <w:t>)</w:t>
            </w:r>
          </w:p>
        </w:tc>
        <w:tc>
          <w:tcPr>
            <w:tcW w:w="3117" w:type="pct"/>
            <w:shd w:val="clear" w:color="auto" w:fill="auto"/>
          </w:tcPr>
          <w:p w14:paraId="2C0D179C" w14:textId="0D49F304" w:rsidR="00F52E63" w:rsidRPr="001164DE" w:rsidRDefault="00F52E63"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rPr>
              <w:t>Truy cập vào trang thông tin điện tử website Tạp chí thuế</w:t>
            </w:r>
          </w:p>
        </w:tc>
      </w:tr>
      <w:tr w:rsidR="00C91B14" w:rsidRPr="001164DE" w14:paraId="75764AC0" w14:textId="77777777" w:rsidTr="00421789">
        <w:trPr>
          <w:trHeight w:val="510"/>
        </w:trPr>
        <w:tc>
          <w:tcPr>
            <w:tcW w:w="576" w:type="pct"/>
            <w:shd w:val="clear" w:color="auto" w:fill="auto"/>
          </w:tcPr>
          <w:p w14:paraId="3C0BAF1B" w14:textId="3AE0F8DC" w:rsidR="00F52E63" w:rsidRPr="001164DE" w:rsidRDefault="00F52E63"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rPr>
              <w:t>2</w:t>
            </w:r>
          </w:p>
        </w:tc>
        <w:tc>
          <w:tcPr>
            <w:tcW w:w="1308" w:type="pct"/>
            <w:shd w:val="clear" w:color="auto" w:fill="auto"/>
          </w:tcPr>
          <w:p w14:paraId="2749737B" w14:textId="21C36D30" w:rsidR="00F52E63" w:rsidRPr="001164DE" w:rsidRDefault="00F52E63"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rPr>
              <w:t>Hệ thống</w:t>
            </w:r>
          </w:p>
        </w:tc>
        <w:tc>
          <w:tcPr>
            <w:tcW w:w="3117" w:type="pct"/>
            <w:shd w:val="clear" w:color="auto" w:fill="auto"/>
          </w:tcPr>
          <w:p w14:paraId="47DFF2E6" w14:textId="027BC810" w:rsidR="00F52E63" w:rsidRPr="001164DE" w:rsidRDefault="00F52E63"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rPr>
              <w:t>Hiển thị trang thông tin điện tử website Tạp chí thuế</w:t>
            </w:r>
          </w:p>
        </w:tc>
      </w:tr>
      <w:tr w:rsidR="00C91B14" w:rsidRPr="001164DE" w14:paraId="0EDD6295" w14:textId="77777777" w:rsidTr="00421789">
        <w:trPr>
          <w:trHeight w:val="510"/>
        </w:trPr>
        <w:tc>
          <w:tcPr>
            <w:tcW w:w="576" w:type="pct"/>
            <w:shd w:val="clear" w:color="auto" w:fill="auto"/>
          </w:tcPr>
          <w:p w14:paraId="3BBED236" w14:textId="61B6C08A" w:rsidR="00F52E63" w:rsidRPr="001164DE" w:rsidRDefault="00F52E63"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rPr>
              <w:t>3</w:t>
            </w:r>
          </w:p>
        </w:tc>
        <w:tc>
          <w:tcPr>
            <w:tcW w:w="1308" w:type="pct"/>
            <w:shd w:val="clear" w:color="auto" w:fill="auto"/>
          </w:tcPr>
          <w:p w14:paraId="229334B7" w14:textId="3B0546DA" w:rsidR="00F52E63" w:rsidRPr="001164DE" w:rsidRDefault="00F52E63"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NSD</w:t>
            </w:r>
            <w:r w:rsidRPr="001164DE">
              <w:rPr>
                <w:rFonts w:ascii="Times New Roman" w:hAnsi="Times New Roman" w:cs="Times New Roman"/>
                <w:sz w:val="28"/>
                <w:szCs w:val="28"/>
              </w:rPr>
              <w:t xml:space="preserve"> (</w:t>
            </w:r>
            <w:r w:rsidRPr="001164DE">
              <w:rPr>
                <w:rFonts w:ascii="Times New Roman" w:hAnsi="Times New Roman" w:cs="Times New Roman"/>
                <w:sz w:val="28"/>
                <w:szCs w:val="28"/>
                <w:lang w:val="vi-VN"/>
              </w:rPr>
              <w:t>Độc giả</w:t>
            </w:r>
            <w:r w:rsidRPr="001164DE">
              <w:rPr>
                <w:rFonts w:ascii="Times New Roman" w:hAnsi="Times New Roman" w:cs="Times New Roman"/>
                <w:sz w:val="28"/>
                <w:szCs w:val="28"/>
              </w:rPr>
              <w:t>)</w:t>
            </w:r>
          </w:p>
        </w:tc>
        <w:tc>
          <w:tcPr>
            <w:tcW w:w="3117" w:type="pct"/>
            <w:shd w:val="clear" w:color="auto" w:fill="auto"/>
          </w:tcPr>
          <w:p w14:paraId="045A14D2" w14:textId="547BE612" w:rsidR="00F52E63" w:rsidRPr="001164DE" w:rsidRDefault="00F52E63"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rPr>
              <w:t>Kích</w:t>
            </w:r>
            <w:r w:rsidRPr="001164DE">
              <w:rPr>
                <w:rFonts w:ascii="Times New Roman" w:hAnsi="Times New Roman" w:cs="Times New Roman"/>
                <w:sz w:val="28"/>
                <w:szCs w:val="28"/>
                <w:lang w:val="vi-VN"/>
              </w:rPr>
              <w:t xml:space="preserve"> chọn “Xem chi tiết” của một chủ đề giao lưu trực tuyến</w:t>
            </w:r>
          </w:p>
        </w:tc>
      </w:tr>
      <w:tr w:rsidR="00C91B14" w:rsidRPr="001164DE" w14:paraId="412415CB" w14:textId="77777777" w:rsidTr="00421789">
        <w:trPr>
          <w:trHeight w:val="510"/>
        </w:trPr>
        <w:tc>
          <w:tcPr>
            <w:tcW w:w="576" w:type="pct"/>
            <w:shd w:val="clear" w:color="auto" w:fill="auto"/>
          </w:tcPr>
          <w:p w14:paraId="1DD5C628" w14:textId="30362851" w:rsidR="00F52E63" w:rsidRPr="001164DE" w:rsidRDefault="00F52E63"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rPr>
              <w:t>4</w:t>
            </w:r>
          </w:p>
        </w:tc>
        <w:tc>
          <w:tcPr>
            <w:tcW w:w="1308" w:type="pct"/>
            <w:shd w:val="clear" w:color="auto" w:fill="auto"/>
          </w:tcPr>
          <w:p w14:paraId="2D1FAA0D" w14:textId="28B574DB" w:rsidR="00F52E63" w:rsidRPr="001164DE" w:rsidRDefault="00F52E63"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Hệ thống</w:t>
            </w:r>
          </w:p>
        </w:tc>
        <w:tc>
          <w:tcPr>
            <w:tcW w:w="3117" w:type="pct"/>
            <w:shd w:val="clear" w:color="auto" w:fill="auto"/>
          </w:tcPr>
          <w:p w14:paraId="0C98465C" w14:textId="5B9B7D14" w:rsidR="00967069" w:rsidRPr="001164DE" w:rsidRDefault="00F52E63" w:rsidP="00967069">
            <w:pPr>
              <w:spacing w:line="312" w:lineRule="auto"/>
              <w:rPr>
                <w:rFonts w:ascii="Times New Roman" w:hAnsi="Times New Roman" w:cs="Times New Roman"/>
                <w:sz w:val="28"/>
                <w:szCs w:val="28"/>
              </w:rPr>
            </w:pPr>
            <w:r w:rsidRPr="001164DE">
              <w:rPr>
                <w:rFonts w:ascii="Times New Roman" w:hAnsi="Times New Roman" w:cs="Times New Roman"/>
                <w:sz w:val="28"/>
                <w:szCs w:val="28"/>
                <w:lang w:val="vi-VN"/>
              </w:rPr>
              <w:t>H</w:t>
            </w:r>
            <w:r w:rsidRPr="001164DE">
              <w:rPr>
                <w:rFonts w:ascii="Times New Roman" w:eastAsia="Times New Roman" w:hAnsi="Times New Roman" w:cs="Times New Roman"/>
                <w:sz w:val="28"/>
                <w:szCs w:val="28"/>
                <w:lang w:val="vi-VN"/>
              </w:rPr>
              <w:t xml:space="preserve">iển thị thông tin chi tiết của </w:t>
            </w:r>
            <w:r w:rsidRPr="001164DE">
              <w:rPr>
                <w:rFonts w:ascii="Times New Roman" w:eastAsia="Times New Roman" w:hAnsi="Times New Roman" w:cs="Times New Roman"/>
                <w:sz w:val="28"/>
                <w:szCs w:val="28"/>
              </w:rPr>
              <w:t>cuộc</w:t>
            </w:r>
            <w:r w:rsidRPr="001164DE">
              <w:rPr>
                <w:rFonts w:ascii="Times New Roman" w:eastAsia="Times New Roman" w:hAnsi="Times New Roman" w:cs="Times New Roman"/>
                <w:sz w:val="28"/>
                <w:szCs w:val="28"/>
                <w:lang w:val="vi-VN"/>
              </w:rPr>
              <w:t xml:space="preserve"> giao lưu trực tuyến</w:t>
            </w:r>
            <w:r w:rsidRPr="001164DE">
              <w:rPr>
                <w:rFonts w:ascii="Times New Roman" w:eastAsia="Times New Roman" w:hAnsi="Times New Roman" w:cs="Times New Roman"/>
                <w:sz w:val="28"/>
                <w:szCs w:val="28"/>
              </w:rPr>
              <w:t xml:space="preserve"> bao gồm tiêu đề, sapo, nội dung, thời gian, địa điểm diễn ra</w:t>
            </w:r>
            <w:r w:rsidRPr="001164DE">
              <w:rPr>
                <w:rFonts w:ascii="Times New Roman" w:eastAsia="Times New Roman" w:hAnsi="Times New Roman" w:cs="Times New Roman"/>
                <w:sz w:val="28"/>
                <w:szCs w:val="28"/>
                <w:lang w:val="vi-VN"/>
              </w:rPr>
              <w:t xml:space="preserve"> và các câu hỏi, câu trả lời đã được phê duyệt (nếu có)</w:t>
            </w:r>
            <w:r w:rsidR="00E252F4" w:rsidRPr="001164DE">
              <w:rPr>
                <w:rFonts w:ascii="Times New Roman" w:eastAsia="Times New Roman" w:hAnsi="Times New Roman" w:cs="Times New Roman"/>
                <w:sz w:val="28"/>
                <w:szCs w:val="28"/>
              </w:rPr>
              <w:t>.</w:t>
            </w:r>
            <w:r w:rsidR="00E252F4" w:rsidRPr="001164DE">
              <w:rPr>
                <w:rFonts w:ascii="Times New Roman" w:hAnsi="Times New Roman" w:cs="Times New Roman"/>
                <w:sz w:val="28"/>
                <w:szCs w:val="28"/>
              </w:rPr>
              <w:t xml:space="preserve"> </w:t>
            </w:r>
          </w:p>
          <w:p w14:paraId="771A3D3B" w14:textId="6E96723A" w:rsidR="00967069" w:rsidRPr="001164DE" w:rsidRDefault="00714AA4" w:rsidP="00967069">
            <w:pPr>
              <w:spacing w:line="312" w:lineRule="auto"/>
              <w:rPr>
                <w:rFonts w:ascii="Times New Roman" w:hAnsi="Times New Roman" w:cs="Times New Roman"/>
                <w:sz w:val="28"/>
                <w:szCs w:val="28"/>
              </w:rPr>
            </w:pPr>
            <w:r w:rsidRPr="001164DE">
              <w:rPr>
                <w:rFonts w:ascii="Times New Roman" w:hAnsi="Times New Roman" w:cs="Times New Roman"/>
                <w:sz w:val="28"/>
                <w:szCs w:val="28"/>
              </w:rPr>
              <w:t xml:space="preserve">Dữ liệu nằm trong sitearea của thư viện nội dung (Content) của portal tại đường dẫn </w:t>
            </w:r>
            <w:r w:rsidRPr="001164DE">
              <w:rPr>
                <w:rFonts w:ascii="Times New Roman" w:hAnsi="Times New Roman" w:cs="Times New Roman"/>
                <w:b/>
                <w:sz w:val="28"/>
                <w:szCs w:val="28"/>
              </w:rPr>
              <w:t xml:space="preserve">Library </w:t>
            </w:r>
            <w:r w:rsidRPr="001164DE">
              <w:rPr>
                <w:rFonts w:ascii="Times New Roman" w:hAnsi="Times New Roman" w:cs="Times New Roman"/>
                <w:b/>
                <w:sz w:val="28"/>
                <w:szCs w:val="28"/>
              </w:rPr>
              <w:sym w:font="Wingdings" w:char="F0E0"/>
            </w:r>
            <w:r w:rsidRPr="001164DE">
              <w:rPr>
                <w:rFonts w:ascii="Times New Roman" w:hAnsi="Times New Roman" w:cs="Times New Roman"/>
                <w:b/>
                <w:sz w:val="28"/>
                <w:szCs w:val="28"/>
              </w:rPr>
              <w:t xml:space="preserve"> TapChi </w:t>
            </w:r>
            <w:r w:rsidRPr="001164DE">
              <w:rPr>
                <w:rFonts w:ascii="Times New Roman" w:hAnsi="Times New Roman" w:cs="Times New Roman"/>
                <w:b/>
                <w:sz w:val="28"/>
                <w:szCs w:val="28"/>
              </w:rPr>
              <w:sym w:font="Wingdings" w:char="F0E0"/>
            </w:r>
            <w:r w:rsidRPr="001164DE">
              <w:rPr>
                <w:rFonts w:ascii="Times New Roman" w:hAnsi="Times New Roman" w:cs="Times New Roman"/>
                <w:b/>
                <w:sz w:val="28"/>
                <w:szCs w:val="28"/>
              </w:rPr>
              <w:t xml:space="preserve"> Giao lưu trực tuyến</w:t>
            </w:r>
            <w:r w:rsidR="00967069" w:rsidRPr="001164DE">
              <w:rPr>
                <w:rFonts w:ascii="Times New Roman" w:hAnsi="Times New Roman" w:cs="Times New Roman"/>
                <w:sz w:val="28"/>
                <w:szCs w:val="28"/>
              </w:rPr>
              <w:t>.</w:t>
            </w:r>
          </w:p>
          <w:p w14:paraId="1A43CF53" w14:textId="52707ADA" w:rsidR="00D35DBA" w:rsidRPr="001164DE" w:rsidRDefault="00D35DBA" w:rsidP="00D35DBA">
            <w:pPr>
              <w:spacing w:after="0" w:line="312" w:lineRule="auto"/>
              <w:jc w:val="both"/>
              <w:rPr>
                <w:rFonts w:ascii="Times New Roman" w:hAnsi="Times New Roman" w:cs="Times New Roman"/>
                <w:sz w:val="28"/>
                <w:szCs w:val="28"/>
              </w:rPr>
            </w:pPr>
            <w:r w:rsidRPr="001164DE">
              <w:rPr>
                <w:rFonts w:ascii="Times New Roman" w:hAnsi="Times New Roman" w:cs="Times New Roman"/>
                <w:sz w:val="28"/>
                <w:szCs w:val="28"/>
                <w:lang w:val="vi-VN"/>
              </w:rPr>
              <w:t>H</w:t>
            </w:r>
            <w:r w:rsidRPr="001164DE">
              <w:rPr>
                <w:rFonts w:ascii="Times New Roman" w:eastAsia="Times New Roman" w:hAnsi="Times New Roman" w:cs="Times New Roman"/>
                <w:sz w:val="28"/>
                <w:szCs w:val="28"/>
                <w:lang w:val="vi-VN"/>
              </w:rPr>
              <w:t xml:space="preserve">iển thị thông tin chi tiết của </w:t>
            </w:r>
            <w:r w:rsidRPr="001164DE">
              <w:rPr>
                <w:rFonts w:ascii="Times New Roman" w:eastAsia="Times New Roman" w:hAnsi="Times New Roman" w:cs="Times New Roman"/>
                <w:sz w:val="28"/>
                <w:szCs w:val="28"/>
              </w:rPr>
              <w:t>cuộc</w:t>
            </w:r>
            <w:r w:rsidRPr="001164DE">
              <w:rPr>
                <w:rFonts w:ascii="Times New Roman" w:eastAsia="Times New Roman" w:hAnsi="Times New Roman" w:cs="Times New Roman"/>
                <w:sz w:val="28"/>
                <w:szCs w:val="28"/>
                <w:lang w:val="vi-VN"/>
              </w:rPr>
              <w:t xml:space="preserve"> giao lưu trực tuyến</w:t>
            </w:r>
            <w:r w:rsidRPr="001164DE">
              <w:rPr>
                <w:rFonts w:ascii="Times New Roman" w:eastAsia="Times New Roman" w:hAnsi="Times New Roman" w:cs="Times New Roman"/>
                <w:sz w:val="28"/>
                <w:szCs w:val="28"/>
              </w:rPr>
              <w:t xml:space="preserve"> </w:t>
            </w:r>
            <w:r w:rsidRPr="001164DE">
              <w:rPr>
                <w:rFonts w:ascii="Times New Roman" w:hAnsi="Times New Roman" w:cs="Times New Roman"/>
                <w:sz w:val="28"/>
                <w:szCs w:val="28"/>
              </w:rPr>
              <w:t xml:space="preserve">thể hiện qua </w:t>
            </w:r>
            <w:r w:rsidRPr="001164DE">
              <w:rPr>
                <w:rFonts w:ascii="Times New Roman" w:hAnsi="Times New Roman" w:cs="Times New Roman"/>
                <w:b/>
                <w:sz w:val="28"/>
                <w:szCs w:val="28"/>
              </w:rPr>
              <w:t xml:space="preserve">Menu Component </w:t>
            </w:r>
            <w:r w:rsidRPr="001164DE">
              <w:rPr>
                <w:rFonts w:ascii="Times New Roman" w:hAnsi="Times New Roman"/>
                <w:sz w:val="28"/>
                <w:szCs w:val="28"/>
              </w:rPr>
              <w:t>trang quản trị Websphere Portal (</w:t>
            </w:r>
            <w:hyperlink r:id="rId28" w:history="1">
              <w:r w:rsidRPr="001164DE">
                <w:rPr>
                  <w:rStyle w:val="Hyperlink"/>
                  <w:rFonts w:ascii="Times New Roman" w:hAnsi="Times New Roman"/>
                  <w:sz w:val="28"/>
                  <w:szCs w:val="28"/>
                </w:rPr>
                <w:t>http://10.64.67.123/wps/myportal</w:t>
              </w:r>
            </w:hyperlink>
            <w:r w:rsidRPr="001164DE">
              <w:rPr>
                <w:rFonts w:ascii="Times New Roman" w:hAnsi="Times New Roman"/>
                <w:sz w:val="28"/>
                <w:szCs w:val="28"/>
              </w:rPr>
              <w:t xml:space="preserve"> </w:t>
            </w:r>
            <w:r w:rsidRPr="001164DE">
              <w:rPr>
                <w:rFonts w:ascii="Times New Roman" w:eastAsia="Calibri" w:hAnsi="Times New Roman" w:cs="Times New Roman"/>
                <w:sz w:val="28"/>
                <w:szCs w:val="28"/>
              </w:rPr>
              <w:sym w:font="Wingdings" w:char="F0E0"/>
            </w:r>
            <w:r w:rsidRPr="001164DE">
              <w:rPr>
                <w:rFonts w:ascii="Times New Roman" w:hAnsi="Times New Roman"/>
                <w:sz w:val="28"/>
                <w:szCs w:val="28"/>
              </w:rPr>
              <w:t xml:space="preserve"> Web Content)</w:t>
            </w:r>
          </w:p>
          <w:p w14:paraId="68D129D6" w14:textId="4A1AB135" w:rsidR="00714AA4" w:rsidRPr="001164DE" w:rsidRDefault="00714AA4" w:rsidP="00967069">
            <w:pPr>
              <w:spacing w:line="312" w:lineRule="auto"/>
              <w:rPr>
                <w:rFonts w:ascii="Times New Roman" w:hAnsi="Times New Roman" w:cs="Times New Roman"/>
                <w:b/>
                <w:sz w:val="28"/>
                <w:szCs w:val="28"/>
              </w:rPr>
            </w:pPr>
            <w:r w:rsidRPr="001164DE">
              <w:rPr>
                <w:rFonts w:ascii="Times New Roman" w:hAnsi="Times New Roman" w:cs="Times New Roman"/>
                <w:sz w:val="28"/>
                <w:szCs w:val="28"/>
              </w:rPr>
              <w:t xml:space="preserve">Được thiết kế trong thư viện </w:t>
            </w:r>
            <w:r w:rsidRPr="001164DE">
              <w:rPr>
                <w:rFonts w:ascii="Times New Roman" w:hAnsi="Times New Roman" w:cs="Times New Roman"/>
                <w:b/>
                <w:sz w:val="28"/>
                <w:szCs w:val="28"/>
              </w:rPr>
              <w:t xml:space="preserve">Library </w:t>
            </w:r>
            <w:r w:rsidRPr="001164DE">
              <w:rPr>
                <w:rFonts w:ascii="Times New Roman" w:hAnsi="Times New Roman" w:cs="Times New Roman"/>
                <w:b/>
                <w:sz w:val="28"/>
                <w:szCs w:val="28"/>
              </w:rPr>
              <w:sym w:font="Wingdings" w:char="F0E0"/>
            </w:r>
            <w:r w:rsidRPr="001164DE">
              <w:rPr>
                <w:rFonts w:ascii="Times New Roman" w:hAnsi="Times New Roman" w:cs="Times New Roman"/>
                <w:b/>
                <w:sz w:val="28"/>
                <w:szCs w:val="28"/>
              </w:rPr>
              <w:t xml:space="preserve"> TapChi Component </w:t>
            </w:r>
            <w:r w:rsidRPr="001164DE">
              <w:rPr>
                <w:rFonts w:ascii="Times New Roman" w:hAnsi="Times New Roman" w:cs="Times New Roman"/>
                <w:b/>
                <w:sz w:val="28"/>
                <w:szCs w:val="28"/>
              </w:rPr>
              <w:sym w:font="Wingdings" w:char="F0E0"/>
            </w:r>
            <w:r w:rsidRPr="001164DE">
              <w:rPr>
                <w:rFonts w:ascii="Times New Roman" w:hAnsi="Times New Roman" w:cs="Times New Roman"/>
                <w:b/>
                <w:sz w:val="28"/>
                <w:szCs w:val="28"/>
              </w:rPr>
              <w:t xml:space="preserve"> Menu Components </w:t>
            </w:r>
            <w:r w:rsidRPr="001164DE">
              <w:rPr>
                <w:rFonts w:ascii="Times New Roman" w:hAnsi="Times New Roman" w:cs="Times New Roman"/>
                <w:b/>
                <w:sz w:val="28"/>
                <w:szCs w:val="28"/>
              </w:rPr>
              <w:sym w:font="Wingdings" w:char="F0E0"/>
            </w:r>
            <w:r w:rsidRPr="001164DE">
              <w:rPr>
                <w:rFonts w:ascii="Times New Roman" w:hAnsi="Times New Roman" w:cs="Times New Roman"/>
                <w:b/>
                <w:sz w:val="28"/>
                <w:szCs w:val="28"/>
              </w:rPr>
              <w:t xml:space="preserve"> Giao lưu trực tuyến </w:t>
            </w:r>
            <w:r w:rsidRPr="001164DE">
              <w:rPr>
                <w:rFonts w:ascii="Times New Roman" w:hAnsi="Times New Roman" w:cs="Times New Roman"/>
                <w:b/>
                <w:sz w:val="28"/>
                <w:szCs w:val="28"/>
              </w:rPr>
              <w:sym w:font="Wingdings" w:char="F0E0"/>
            </w:r>
            <w:r w:rsidRPr="001164DE">
              <w:rPr>
                <w:rFonts w:ascii="Times New Roman" w:hAnsi="Times New Roman" w:cs="Times New Roman"/>
                <w:b/>
                <w:sz w:val="28"/>
                <w:szCs w:val="28"/>
              </w:rPr>
              <w:t xml:space="preserve"> Danh sách câu hỏi và trả lời.</w:t>
            </w:r>
          </w:p>
          <w:p w14:paraId="32939835" w14:textId="77777777" w:rsidR="00E252F4" w:rsidRPr="001164DE" w:rsidRDefault="00C91B14" w:rsidP="00967069">
            <w:pPr>
              <w:spacing w:line="312" w:lineRule="auto"/>
              <w:rPr>
                <w:rFonts w:ascii="Times New Roman" w:eastAsia="Times New Roman" w:hAnsi="Times New Roman" w:cs="Times New Roman"/>
                <w:sz w:val="28"/>
                <w:szCs w:val="28"/>
              </w:rPr>
            </w:pPr>
            <w:r w:rsidRPr="001164DE">
              <w:rPr>
                <w:noProof/>
              </w:rPr>
              <w:drawing>
                <wp:inline distT="0" distB="0" distL="0" distR="0" wp14:anchorId="04FAD69B" wp14:editId="46A67A66">
                  <wp:extent cx="4269015" cy="1274625"/>
                  <wp:effectExtent l="0" t="0" r="0" b="190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464423" cy="1332969"/>
                          </a:xfrm>
                          <a:prstGeom prst="rect">
                            <a:avLst/>
                          </a:prstGeom>
                        </pic:spPr>
                      </pic:pic>
                    </a:graphicData>
                  </a:graphic>
                </wp:inline>
              </w:drawing>
            </w:r>
          </w:p>
          <w:p w14:paraId="6A250636" w14:textId="5EF0DEA9" w:rsidR="00714AA4" w:rsidRPr="001164DE" w:rsidRDefault="00714AA4" w:rsidP="00967069">
            <w:pPr>
              <w:spacing w:line="312" w:lineRule="auto"/>
              <w:rPr>
                <w:rFonts w:ascii="Times New Roman" w:eastAsia="Times New Roman" w:hAnsi="Times New Roman" w:cs="Times New Roman"/>
                <w:sz w:val="28"/>
                <w:szCs w:val="28"/>
              </w:rPr>
            </w:pPr>
            <w:r w:rsidRPr="001164DE">
              <w:rPr>
                <w:rFonts w:ascii="Times New Roman" w:eastAsia="Times New Roman" w:hAnsi="Times New Roman" w:cs="Times New Roman"/>
                <w:sz w:val="28"/>
                <w:szCs w:val="28"/>
              </w:rPr>
              <w:t xml:space="preserve">Dữ liệu trả về được cấu hình trong </w:t>
            </w:r>
            <w:r w:rsidRPr="001164DE">
              <w:rPr>
                <w:rFonts w:ascii="Times New Roman" w:hAnsi="Times New Roman"/>
                <w:b/>
                <w:bCs/>
                <w:sz w:val="28"/>
                <w:szCs w:val="28"/>
              </w:rPr>
              <w:t>Result design</w:t>
            </w:r>
          </w:p>
          <w:p w14:paraId="32CB6D12" w14:textId="40CC5421" w:rsidR="00714AA4" w:rsidRPr="001164DE" w:rsidRDefault="00714AA4" w:rsidP="00B306B8">
            <w:pPr>
              <w:pStyle w:val="NormalTB"/>
              <w:keepNext w:val="0"/>
              <w:widowControl/>
              <w:tabs>
                <w:tab w:val="clear" w:pos="443"/>
              </w:tabs>
              <w:spacing w:before="0" w:after="160" w:line="312" w:lineRule="auto"/>
              <w:rPr>
                <w:noProof/>
              </w:rPr>
            </w:pPr>
            <w:r w:rsidRPr="001164DE">
              <w:rPr>
                <w:noProof/>
              </w:rPr>
              <w:lastRenderedPageBreak/>
              <w:drawing>
                <wp:inline distT="0" distB="0" distL="0" distR="0" wp14:anchorId="79C44A21" wp14:editId="224B6880">
                  <wp:extent cx="4240554" cy="2057400"/>
                  <wp:effectExtent l="19050" t="19050" r="26670" b="190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241882" cy="2058044"/>
                          </a:xfrm>
                          <a:prstGeom prst="rect">
                            <a:avLst/>
                          </a:prstGeom>
                          <a:ln>
                            <a:solidFill>
                              <a:schemeClr val="tx1"/>
                            </a:solidFill>
                          </a:ln>
                        </pic:spPr>
                      </pic:pic>
                    </a:graphicData>
                  </a:graphic>
                </wp:inline>
              </w:drawing>
            </w:r>
          </w:p>
        </w:tc>
      </w:tr>
    </w:tbl>
    <w:p w14:paraId="561EA8DA" w14:textId="77777777" w:rsidR="00A53F5E" w:rsidRPr="001164DE" w:rsidRDefault="00A53F5E" w:rsidP="002B7031">
      <w:pPr>
        <w:pStyle w:val="ListParagraph"/>
        <w:spacing w:line="312" w:lineRule="auto"/>
      </w:pPr>
      <w:r w:rsidRPr="001164DE">
        <w:lastRenderedPageBreak/>
        <w:t>Gửi câu hỏi tới khách mời, ban biên tập</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1273"/>
        <w:gridCol w:w="6937"/>
      </w:tblGrid>
      <w:tr w:rsidR="00A53F5E" w:rsidRPr="001164DE" w14:paraId="704AC145" w14:textId="77777777" w:rsidTr="00723DCA">
        <w:trPr>
          <w:trHeight w:val="510"/>
          <w:tblHeader/>
        </w:trPr>
        <w:tc>
          <w:tcPr>
            <w:tcW w:w="467" w:type="pct"/>
            <w:shd w:val="clear" w:color="auto" w:fill="E7E6E6" w:themeFill="background2"/>
            <w:vAlign w:val="center"/>
          </w:tcPr>
          <w:p w14:paraId="71408BD5" w14:textId="77777777" w:rsidR="00A53F5E" w:rsidRPr="001164DE" w:rsidRDefault="00A53F5E"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Bước thực hiện</w:t>
            </w:r>
          </w:p>
        </w:tc>
        <w:tc>
          <w:tcPr>
            <w:tcW w:w="704" w:type="pct"/>
            <w:shd w:val="clear" w:color="auto" w:fill="E7E6E6" w:themeFill="background2"/>
            <w:vAlign w:val="center"/>
          </w:tcPr>
          <w:p w14:paraId="54416602" w14:textId="77777777" w:rsidR="00A53F5E" w:rsidRPr="001164DE" w:rsidRDefault="00A53F5E"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Chủ thể thực hiện</w:t>
            </w:r>
          </w:p>
        </w:tc>
        <w:tc>
          <w:tcPr>
            <w:tcW w:w="3829" w:type="pct"/>
            <w:shd w:val="clear" w:color="auto" w:fill="E7E6E6" w:themeFill="background2"/>
            <w:vAlign w:val="center"/>
          </w:tcPr>
          <w:p w14:paraId="6BF34FD6" w14:textId="77777777" w:rsidR="00A53F5E" w:rsidRPr="001164DE" w:rsidRDefault="00A53F5E"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Nội dung</w:t>
            </w:r>
          </w:p>
        </w:tc>
      </w:tr>
      <w:tr w:rsidR="00A53F5E" w:rsidRPr="001164DE" w14:paraId="189FC9B3" w14:textId="77777777" w:rsidTr="00723DCA">
        <w:trPr>
          <w:trHeight w:val="510"/>
        </w:trPr>
        <w:tc>
          <w:tcPr>
            <w:tcW w:w="467" w:type="pct"/>
            <w:shd w:val="clear" w:color="auto" w:fill="auto"/>
          </w:tcPr>
          <w:p w14:paraId="7EE57012" w14:textId="77777777" w:rsidR="00A53F5E" w:rsidRPr="001164DE" w:rsidRDefault="00A53F5E"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lang w:val="vi-VN"/>
              </w:rPr>
              <w:t>1</w:t>
            </w:r>
          </w:p>
        </w:tc>
        <w:tc>
          <w:tcPr>
            <w:tcW w:w="704" w:type="pct"/>
            <w:shd w:val="clear" w:color="auto" w:fill="auto"/>
          </w:tcPr>
          <w:p w14:paraId="4309540E" w14:textId="77777777" w:rsidR="00A53F5E" w:rsidRPr="001164DE" w:rsidRDefault="00A53F5E"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lang w:val="vi-VN"/>
              </w:rPr>
              <w:t>NSD</w:t>
            </w:r>
            <w:r w:rsidRPr="001164DE">
              <w:rPr>
                <w:rFonts w:ascii="Times New Roman" w:hAnsi="Times New Roman" w:cs="Times New Roman"/>
                <w:sz w:val="28"/>
                <w:szCs w:val="28"/>
              </w:rPr>
              <w:t xml:space="preserve"> (</w:t>
            </w:r>
            <w:r w:rsidRPr="001164DE">
              <w:rPr>
                <w:rFonts w:ascii="Times New Roman" w:hAnsi="Times New Roman" w:cs="Times New Roman"/>
                <w:sz w:val="28"/>
                <w:szCs w:val="28"/>
                <w:lang w:val="vi-VN"/>
              </w:rPr>
              <w:t>Độc giả</w:t>
            </w:r>
            <w:r w:rsidRPr="001164DE">
              <w:rPr>
                <w:rFonts w:ascii="Times New Roman" w:hAnsi="Times New Roman" w:cs="Times New Roman"/>
                <w:sz w:val="28"/>
                <w:szCs w:val="28"/>
              </w:rPr>
              <w:t>)</w:t>
            </w:r>
          </w:p>
        </w:tc>
        <w:tc>
          <w:tcPr>
            <w:tcW w:w="3829" w:type="pct"/>
            <w:shd w:val="clear" w:color="auto" w:fill="auto"/>
          </w:tcPr>
          <w:p w14:paraId="57EA7E1E" w14:textId="77777777" w:rsidR="00A53F5E" w:rsidRPr="001164DE" w:rsidRDefault="00A53F5E"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Chọn chủ đề giao lưu trực tuyến cần gửi câu hỏi, chọn Gửi câu hỏi</w:t>
            </w:r>
          </w:p>
          <w:p w14:paraId="59F5275A" w14:textId="77777777" w:rsidR="00A53F5E" w:rsidRPr="001164DE" w:rsidRDefault="00A53F5E"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 xml:space="preserve">Ở trang gửi câu hỏi, điền thông tin vào các trường Họ tên, Email, Địa chỉ, Nội dung, </w:t>
            </w:r>
            <w:r w:rsidRPr="001164DE">
              <w:rPr>
                <w:rFonts w:ascii="Times New Roman" w:hAnsi="Times New Roman" w:cs="Times New Roman"/>
                <w:sz w:val="28"/>
                <w:szCs w:val="28"/>
              </w:rPr>
              <w:t>nhập</w:t>
            </w:r>
            <w:r w:rsidRPr="001164DE">
              <w:rPr>
                <w:rFonts w:ascii="Times New Roman" w:hAnsi="Times New Roman" w:cs="Times New Roman"/>
                <w:sz w:val="28"/>
                <w:szCs w:val="28"/>
                <w:lang w:val="vi-VN"/>
              </w:rPr>
              <w:t xml:space="preserve"> mã bảo mật và ấn (Gửi</w:t>
            </w:r>
            <w:r w:rsidRPr="001164DE">
              <w:rPr>
                <w:rFonts w:ascii="Times New Roman" w:hAnsi="Times New Roman" w:cs="Times New Roman"/>
                <w:sz w:val="28"/>
                <w:szCs w:val="28"/>
              </w:rPr>
              <w:t xml:space="preserve"> câu hỏi</w:t>
            </w:r>
            <w:r w:rsidRPr="001164DE">
              <w:rPr>
                <w:rFonts w:ascii="Times New Roman" w:hAnsi="Times New Roman" w:cs="Times New Roman"/>
                <w:sz w:val="28"/>
                <w:szCs w:val="28"/>
                <w:lang w:val="vi-VN"/>
              </w:rPr>
              <w:t>)</w:t>
            </w:r>
          </w:p>
          <w:p w14:paraId="2CF39B76" w14:textId="77777777" w:rsidR="0088500B" w:rsidRPr="001164DE" w:rsidRDefault="0088500B"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rPr>
              <w:t>Hệ thống chỉ hiển thị nút gửi câu hỏi ở các chủ đề giao lưu trực tuyến có thời gian diễn ra là ngày hiện tại hoặc ngày ở tương lai</w:t>
            </w:r>
          </w:p>
        </w:tc>
      </w:tr>
      <w:tr w:rsidR="00F52E63" w:rsidRPr="001164DE" w14:paraId="370B40CD" w14:textId="77777777" w:rsidTr="00723DCA">
        <w:trPr>
          <w:trHeight w:val="510"/>
        </w:trPr>
        <w:tc>
          <w:tcPr>
            <w:tcW w:w="467" w:type="pct"/>
            <w:shd w:val="clear" w:color="auto" w:fill="auto"/>
          </w:tcPr>
          <w:p w14:paraId="670CAAE7" w14:textId="3AAB719C" w:rsidR="00F52E63" w:rsidRPr="001164DE" w:rsidRDefault="00F52E63"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rPr>
              <w:t>2</w:t>
            </w:r>
          </w:p>
        </w:tc>
        <w:tc>
          <w:tcPr>
            <w:tcW w:w="704" w:type="pct"/>
            <w:shd w:val="clear" w:color="auto" w:fill="auto"/>
          </w:tcPr>
          <w:p w14:paraId="6C055FD1" w14:textId="5E3246AF" w:rsidR="00F52E63" w:rsidRPr="001164DE" w:rsidRDefault="00F52E63"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rPr>
              <w:t>Hệ thống</w:t>
            </w:r>
          </w:p>
        </w:tc>
        <w:tc>
          <w:tcPr>
            <w:tcW w:w="3829" w:type="pct"/>
            <w:shd w:val="clear" w:color="auto" w:fill="auto"/>
          </w:tcPr>
          <w:p w14:paraId="2539D774" w14:textId="0B49B1F6" w:rsidR="00955409" w:rsidRPr="001164DE" w:rsidRDefault="00F52E63" w:rsidP="00C91B14">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Hiển thị màn hình gửi câu hỏi</w:t>
            </w:r>
          </w:p>
        </w:tc>
      </w:tr>
      <w:tr w:rsidR="00F52E63" w:rsidRPr="001164DE" w14:paraId="14CDBDC6" w14:textId="77777777" w:rsidTr="00723DCA">
        <w:trPr>
          <w:trHeight w:val="510"/>
        </w:trPr>
        <w:tc>
          <w:tcPr>
            <w:tcW w:w="467" w:type="pct"/>
            <w:shd w:val="clear" w:color="auto" w:fill="auto"/>
          </w:tcPr>
          <w:p w14:paraId="6A559C33" w14:textId="16D0DCEF" w:rsidR="00F52E63" w:rsidRPr="001164DE" w:rsidRDefault="00F52E63"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rPr>
              <w:t>3</w:t>
            </w:r>
          </w:p>
        </w:tc>
        <w:tc>
          <w:tcPr>
            <w:tcW w:w="704" w:type="pct"/>
            <w:shd w:val="clear" w:color="auto" w:fill="auto"/>
          </w:tcPr>
          <w:p w14:paraId="7156360D" w14:textId="65B886ED" w:rsidR="00F52E63" w:rsidRPr="001164DE" w:rsidRDefault="00F52E63"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NSD</w:t>
            </w:r>
            <w:r w:rsidRPr="001164DE">
              <w:rPr>
                <w:rFonts w:ascii="Times New Roman" w:hAnsi="Times New Roman" w:cs="Times New Roman"/>
                <w:sz w:val="28"/>
                <w:szCs w:val="28"/>
              </w:rPr>
              <w:t xml:space="preserve"> (</w:t>
            </w:r>
            <w:r w:rsidRPr="001164DE">
              <w:rPr>
                <w:rFonts w:ascii="Times New Roman" w:hAnsi="Times New Roman" w:cs="Times New Roman"/>
                <w:sz w:val="28"/>
                <w:szCs w:val="28"/>
                <w:lang w:val="vi-VN"/>
              </w:rPr>
              <w:t>Độc giả</w:t>
            </w:r>
            <w:r w:rsidRPr="001164DE">
              <w:rPr>
                <w:rFonts w:ascii="Times New Roman" w:hAnsi="Times New Roman" w:cs="Times New Roman"/>
                <w:sz w:val="28"/>
                <w:szCs w:val="28"/>
              </w:rPr>
              <w:t>)</w:t>
            </w:r>
          </w:p>
        </w:tc>
        <w:tc>
          <w:tcPr>
            <w:tcW w:w="3829" w:type="pct"/>
            <w:shd w:val="clear" w:color="auto" w:fill="auto"/>
          </w:tcPr>
          <w:p w14:paraId="136495A6" w14:textId="731D2496" w:rsidR="00F52E63" w:rsidRPr="001164DE" w:rsidRDefault="00F52E63"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 xml:space="preserve">Nhập thông tin </w:t>
            </w:r>
            <w:r w:rsidRPr="001164DE">
              <w:rPr>
                <w:rFonts w:ascii="Times New Roman" w:hAnsi="Times New Roman" w:cs="Times New Roman"/>
                <w:sz w:val="28"/>
                <w:szCs w:val="28"/>
                <w:lang w:val="vi-VN"/>
              </w:rPr>
              <w:t xml:space="preserve">vào các trường Họ tên, Email, Địa chỉ, Nội dung câu hỏi, </w:t>
            </w:r>
            <w:r w:rsidRPr="001164DE">
              <w:rPr>
                <w:rFonts w:ascii="Times New Roman" w:hAnsi="Times New Roman" w:cs="Times New Roman"/>
                <w:sz w:val="28"/>
                <w:szCs w:val="28"/>
              </w:rPr>
              <w:t>nhập</w:t>
            </w:r>
            <w:r w:rsidRPr="001164DE">
              <w:rPr>
                <w:rFonts w:ascii="Times New Roman" w:hAnsi="Times New Roman" w:cs="Times New Roman"/>
                <w:sz w:val="28"/>
                <w:szCs w:val="28"/>
                <w:lang w:val="vi-VN"/>
              </w:rPr>
              <w:t xml:space="preserve"> mã bảo mật và ấn (Gửi</w:t>
            </w:r>
            <w:r w:rsidRPr="001164DE">
              <w:rPr>
                <w:rFonts w:ascii="Times New Roman" w:hAnsi="Times New Roman" w:cs="Times New Roman"/>
                <w:sz w:val="28"/>
                <w:szCs w:val="28"/>
              </w:rPr>
              <w:t xml:space="preserve"> câu hỏi</w:t>
            </w:r>
            <w:r w:rsidRPr="001164DE">
              <w:rPr>
                <w:rFonts w:ascii="Times New Roman" w:hAnsi="Times New Roman" w:cs="Times New Roman"/>
                <w:sz w:val="28"/>
                <w:szCs w:val="28"/>
                <w:lang w:val="vi-VN"/>
              </w:rPr>
              <w:t>)</w:t>
            </w:r>
          </w:p>
        </w:tc>
      </w:tr>
      <w:tr w:rsidR="00A53F5E" w:rsidRPr="001164DE" w14:paraId="5792CC1D" w14:textId="77777777" w:rsidTr="00723DCA">
        <w:trPr>
          <w:trHeight w:val="510"/>
        </w:trPr>
        <w:tc>
          <w:tcPr>
            <w:tcW w:w="467" w:type="pct"/>
            <w:shd w:val="clear" w:color="auto" w:fill="auto"/>
          </w:tcPr>
          <w:p w14:paraId="4509849C" w14:textId="1191EA6E" w:rsidR="00A53F5E" w:rsidRPr="001164DE" w:rsidRDefault="00F52E63"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lang w:val="vi-VN"/>
              </w:rPr>
              <w:t>4</w:t>
            </w:r>
          </w:p>
        </w:tc>
        <w:tc>
          <w:tcPr>
            <w:tcW w:w="704" w:type="pct"/>
            <w:shd w:val="clear" w:color="auto" w:fill="auto"/>
          </w:tcPr>
          <w:p w14:paraId="19313170" w14:textId="77777777" w:rsidR="00A53F5E" w:rsidRPr="001164DE" w:rsidRDefault="00A53F5E"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Hệ thống</w:t>
            </w:r>
          </w:p>
        </w:tc>
        <w:tc>
          <w:tcPr>
            <w:tcW w:w="3829" w:type="pct"/>
            <w:shd w:val="clear" w:color="auto" w:fill="auto"/>
          </w:tcPr>
          <w:p w14:paraId="0F424439" w14:textId="77777777" w:rsidR="0088500B" w:rsidRPr="001164DE" w:rsidRDefault="0088500B"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Kiểm tra thông tin nhập vào</w:t>
            </w:r>
            <w:r w:rsidRPr="001164DE">
              <w:rPr>
                <w:rFonts w:ascii="Times New Roman" w:hAnsi="Times New Roman" w:cs="Times New Roman"/>
                <w:sz w:val="28"/>
                <w:szCs w:val="28"/>
              </w:rPr>
              <w:t xml:space="preserve"> bao gồm Họ tên, Email, Nội dung, Địa chỉ và Mã bảo mật, đảm bảo đáp ứng yêu cầu ở  bả</w:t>
            </w:r>
            <w:r w:rsidR="00D32A6E" w:rsidRPr="001164DE">
              <w:rPr>
                <w:rFonts w:ascii="Times New Roman" w:hAnsi="Times New Roman" w:cs="Times New Roman"/>
                <w:sz w:val="28"/>
                <w:szCs w:val="28"/>
              </w:rPr>
              <w:t>ng “</w:t>
            </w:r>
            <w:r w:rsidRPr="001164DE">
              <w:rPr>
                <w:rFonts w:ascii="Times New Roman" w:hAnsi="Times New Roman" w:cs="Times New Roman"/>
                <w:sz w:val="28"/>
                <w:szCs w:val="28"/>
              </w:rPr>
              <w:t>Thiết kế trường dữ liệu”</w:t>
            </w:r>
            <w:r w:rsidR="00D32A6E" w:rsidRPr="001164DE">
              <w:rPr>
                <w:rFonts w:ascii="Times New Roman" w:hAnsi="Times New Roman" w:cs="Times New Roman"/>
                <w:sz w:val="28"/>
                <w:szCs w:val="28"/>
              </w:rPr>
              <w:t xml:space="preserve"> </w:t>
            </w:r>
            <w:r w:rsidRPr="001164DE">
              <w:rPr>
                <w:rFonts w:ascii="Times New Roman" w:hAnsi="Times New Roman" w:cs="Times New Roman"/>
                <w:sz w:val="28"/>
                <w:szCs w:val="28"/>
              </w:rPr>
              <w:t>chức năng gửi câu hỏi:</w:t>
            </w:r>
          </w:p>
          <w:p w14:paraId="7C3FEA76" w14:textId="6A86DC9A" w:rsidR="00A53F5E" w:rsidRPr="001164DE" w:rsidRDefault="0088500B"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lang w:val="vi-VN"/>
              </w:rPr>
              <w:t>+</w:t>
            </w:r>
            <w:r w:rsidR="00EF416F" w:rsidRPr="001164DE">
              <w:rPr>
                <w:rFonts w:ascii="Times New Roman" w:hAnsi="Times New Roman" w:cs="Times New Roman"/>
                <w:sz w:val="28"/>
                <w:szCs w:val="28"/>
              </w:rPr>
              <w:t xml:space="preserve"> </w:t>
            </w:r>
            <w:r w:rsidRPr="001164DE">
              <w:rPr>
                <w:rFonts w:ascii="Times New Roman" w:hAnsi="Times New Roman" w:cs="Times New Roman"/>
                <w:sz w:val="28"/>
                <w:szCs w:val="28"/>
                <w:lang w:val="vi-VN"/>
              </w:rPr>
              <w:t>N</w:t>
            </w:r>
            <w:r w:rsidR="00A53F5E" w:rsidRPr="001164DE">
              <w:rPr>
                <w:rFonts w:ascii="Times New Roman" w:hAnsi="Times New Roman" w:cs="Times New Roman"/>
                <w:sz w:val="28"/>
                <w:szCs w:val="28"/>
                <w:lang w:val="vi-VN"/>
              </w:rPr>
              <w:t>ếu hợp lệ</w:t>
            </w:r>
            <w:r w:rsidR="00A53F5E" w:rsidRPr="001164DE">
              <w:rPr>
                <w:rFonts w:ascii="Times New Roman" w:hAnsi="Times New Roman" w:cs="Times New Roman"/>
                <w:sz w:val="28"/>
                <w:szCs w:val="28"/>
              </w:rPr>
              <w:t>,</w:t>
            </w:r>
            <w:r w:rsidR="00A53F5E" w:rsidRPr="001164DE">
              <w:rPr>
                <w:rFonts w:ascii="Times New Roman" w:hAnsi="Times New Roman" w:cs="Times New Roman"/>
                <w:sz w:val="28"/>
                <w:szCs w:val="28"/>
                <w:lang w:val="vi-VN"/>
              </w:rPr>
              <w:t xml:space="preserve"> hệ thống lưu thông tin và</w:t>
            </w:r>
            <w:r w:rsidR="00A53F5E" w:rsidRPr="001164DE">
              <w:rPr>
                <w:rFonts w:ascii="Times New Roman" w:hAnsi="Times New Roman" w:cs="Times New Roman"/>
                <w:sz w:val="28"/>
                <w:szCs w:val="28"/>
              </w:rPr>
              <w:t>o</w:t>
            </w:r>
            <w:r w:rsidR="008C7200" w:rsidRPr="001164DE">
              <w:rPr>
                <w:rFonts w:ascii="Times New Roman" w:hAnsi="Times New Roman" w:cs="Times New Roman"/>
                <w:sz w:val="28"/>
                <w:szCs w:val="28"/>
                <w:lang w:val="vi-VN"/>
              </w:rPr>
              <w:t xml:space="preserve"> thư viện nội dung/chuyên mục Giao lưu trực tuyến/thư mục tương ứng </w:t>
            </w:r>
            <w:r w:rsidR="008C7200" w:rsidRPr="001164DE">
              <w:rPr>
                <w:rFonts w:ascii="Times New Roman" w:hAnsi="Times New Roman" w:cs="Times New Roman"/>
                <w:sz w:val="28"/>
                <w:szCs w:val="28"/>
                <w:lang w:val="vi-VN"/>
              </w:rPr>
              <w:lastRenderedPageBreak/>
              <w:t>với chủ đề giao lưu trực tuyến NSD gửi câu hỏi</w:t>
            </w:r>
            <w:r w:rsidR="00A53F5E" w:rsidRPr="001164DE">
              <w:rPr>
                <w:rFonts w:ascii="Times New Roman" w:hAnsi="Times New Roman" w:cs="Times New Roman"/>
                <w:sz w:val="28"/>
                <w:szCs w:val="28"/>
                <w:lang w:val="vi-VN"/>
              </w:rPr>
              <w:t xml:space="preserve"> và hiển thị thông báo </w:t>
            </w:r>
            <w:r w:rsidR="00A53F5E" w:rsidRPr="001164DE">
              <w:rPr>
                <w:rFonts w:ascii="Times New Roman" w:hAnsi="Times New Roman" w:cs="Times New Roman"/>
                <w:sz w:val="28"/>
                <w:szCs w:val="28"/>
              </w:rPr>
              <w:t>“</w:t>
            </w:r>
            <w:r w:rsidR="00A53F5E" w:rsidRPr="001164DE">
              <w:rPr>
                <w:rFonts w:ascii="Times New Roman" w:hAnsi="Times New Roman" w:cs="Times New Roman"/>
                <w:i/>
                <w:sz w:val="28"/>
                <w:szCs w:val="28"/>
              </w:rPr>
              <w:t xml:space="preserve">Cảm ơn bạn, câu hỏi của bạn đã được gửi tới ban biên tập của </w:t>
            </w:r>
            <w:r w:rsidR="00E04DD9" w:rsidRPr="001164DE">
              <w:rPr>
                <w:rFonts w:ascii="Times New Roman" w:hAnsi="Times New Roman" w:cs="Times New Roman"/>
                <w:i/>
                <w:sz w:val="28"/>
                <w:szCs w:val="28"/>
              </w:rPr>
              <w:t>Tạp chí Thuế</w:t>
            </w:r>
            <w:r w:rsidR="00A53F5E" w:rsidRPr="001164DE">
              <w:rPr>
                <w:rFonts w:ascii="Times New Roman" w:hAnsi="Times New Roman" w:cs="Times New Roman"/>
                <w:i/>
                <w:sz w:val="28"/>
                <w:szCs w:val="28"/>
              </w:rPr>
              <w:t>!</w:t>
            </w:r>
            <w:r w:rsidR="00A53F5E" w:rsidRPr="001164DE">
              <w:rPr>
                <w:rFonts w:ascii="Times New Roman" w:hAnsi="Times New Roman" w:cs="Times New Roman"/>
                <w:sz w:val="28"/>
                <w:szCs w:val="28"/>
              </w:rPr>
              <w:t>”</w:t>
            </w:r>
          </w:p>
          <w:p w14:paraId="3774B065" w14:textId="77777777" w:rsidR="00A53F5E" w:rsidRPr="001164DE" w:rsidRDefault="0088500B"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rPr>
              <w:t xml:space="preserve">+ </w:t>
            </w:r>
            <w:r w:rsidR="00A53F5E" w:rsidRPr="001164DE">
              <w:rPr>
                <w:rFonts w:ascii="Times New Roman" w:hAnsi="Times New Roman" w:cs="Times New Roman"/>
                <w:sz w:val="28"/>
                <w:szCs w:val="28"/>
                <w:lang w:val="vi-VN"/>
              </w:rPr>
              <w:t>Nếu thông tin nhập vào không hợp lệ, hệ thống hiển thị lỗi tương ứng</w:t>
            </w:r>
          </w:p>
          <w:p w14:paraId="54084C62" w14:textId="77777777" w:rsidR="00253821" w:rsidRPr="001164DE" w:rsidRDefault="00253821" w:rsidP="00253821">
            <w:pPr>
              <w:spacing w:after="0" w:line="312" w:lineRule="auto"/>
              <w:jc w:val="both"/>
              <w:rPr>
                <w:rFonts w:ascii="Times New Roman" w:hAnsi="Times New Roman" w:cs="Times New Roman"/>
                <w:sz w:val="28"/>
                <w:szCs w:val="28"/>
              </w:rPr>
            </w:pPr>
            <w:r w:rsidRPr="001164DE">
              <w:rPr>
                <w:rFonts w:ascii="Times New Roman" w:hAnsi="Times New Roman" w:cs="Times New Roman"/>
                <w:sz w:val="28"/>
                <w:szCs w:val="28"/>
              </w:rPr>
              <w:t>Chi tiết tại mục:</w:t>
            </w:r>
          </w:p>
          <w:p w14:paraId="5D67200B" w14:textId="1018FEBA" w:rsidR="00253821" w:rsidRPr="001164DE" w:rsidRDefault="00A84D61" w:rsidP="00253821">
            <w:pPr>
              <w:spacing w:after="0" w:line="312" w:lineRule="auto"/>
              <w:jc w:val="both"/>
              <w:rPr>
                <w:rFonts w:ascii="Times New Roman" w:hAnsi="Times New Roman" w:cs="Times New Roman"/>
                <w:b/>
                <w:sz w:val="28"/>
                <w:szCs w:val="28"/>
              </w:rPr>
            </w:pPr>
            <w:r w:rsidRPr="00A84D61">
              <w:rPr>
                <w:rFonts w:ascii="Times New Roman" w:hAnsi="Times New Roman" w:cs="Times New Roman"/>
                <w:b/>
                <w:sz w:val="28"/>
                <w:szCs w:val="28"/>
              </w:rPr>
              <w:t>V. PHỤ LỤC DANH SÁCH CÁC HÀM THỦ TỤC VÀ THUẬT TOÁN SỬ DỤNG</w:t>
            </w:r>
          </w:p>
          <w:p w14:paraId="3B12B411" w14:textId="3985DCBB" w:rsidR="00253821" w:rsidRPr="001164DE" w:rsidRDefault="00446DC2" w:rsidP="00253821">
            <w:pPr>
              <w:spacing w:after="0" w:line="312" w:lineRule="auto"/>
              <w:rPr>
                <w:rFonts w:ascii="Times New Roman" w:hAnsi="Times New Roman" w:cs="Times New Roman"/>
                <w:sz w:val="28"/>
                <w:szCs w:val="28"/>
              </w:rPr>
            </w:pPr>
            <w:hyperlink w:anchor="_2._Gửi_câu" w:history="1">
              <w:r w:rsidR="00253821" w:rsidRPr="001164DE">
                <w:rPr>
                  <w:rStyle w:val="Hyperlink"/>
                  <w:rFonts w:ascii="Times New Roman" w:hAnsi="Times New Roman" w:cs="Times New Roman"/>
                  <w:b/>
                  <w:sz w:val="28"/>
                  <w:szCs w:val="28"/>
                </w:rPr>
                <w:t>2. Gửi câu hỏi tới khách m</w:t>
              </w:r>
              <w:r w:rsidR="00253821" w:rsidRPr="001164DE">
                <w:rPr>
                  <w:rStyle w:val="Hyperlink"/>
                  <w:rFonts w:ascii="Times New Roman" w:hAnsi="Times New Roman" w:cs="Times New Roman"/>
                  <w:b/>
                  <w:sz w:val="28"/>
                  <w:szCs w:val="28"/>
                </w:rPr>
                <w:t>ờ</w:t>
              </w:r>
              <w:r w:rsidR="00253821" w:rsidRPr="001164DE">
                <w:rPr>
                  <w:rStyle w:val="Hyperlink"/>
                  <w:rFonts w:ascii="Times New Roman" w:hAnsi="Times New Roman" w:cs="Times New Roman"/>
                  <w:b/>
                  <w:sz w:val="28"/>
                  <w:szCs w:val="28"/>
                </w:rPr>
                <w:t>i, b</w:t>
              </w:r>
              <w:r w:rsidR="00253821" w:rsidRPr="001164DE">
                <w:rPr>
                  <w:rStyle w:val="Hyperlink"/>
                  <w:rFonts w:ascii="Times New Roman" w:hAnsi="Times New Roman" w:cs="Times New Roman"/>
                  <w:b/>
                  <w:sz w:val="28"/>
                  <w:szCs w:val="28"/>
                </w:rPr>
                <w:t>a</w:t>
              </w:r>
              <w:r w:rsidR="00253821" w:rsidRPr="001164DE">
                <w:rPr>
                  <w:rStyle w:val="Hyperlink"/>
                  <w:rFonts w:ascii="Times New Roman" w:hAnsi="Times New Roman" w:cs="Times New Roman"/>
                  <w:b/>
                  <w:sz w:val="28"/>
                  <w:szCs w:val="28"/>
                </w:rPr>
                <w:t>n biên tập</w:t>
              </w:r>
            </w:hyperlink>
          </w:p>
        </w:tc>
      </w:tr>
    </w:tbl>
    <w:p w14:paraId="0E62BC40" w14:textId="79225C5C" w:rsidR="007A7EB4" w:rsidRDefault="007A7EB4" w:rsidP="007A7EB4">
      <w:pPr>
        <w:pStyle w:val="Heading4"/>
      </w:pPr>
      <w:bookmarkStart w:id="51" w:name="_Toc54886537"/>
      <w:bookmarkStart w:id="52" w:name="_Toc54886538"/>
      <w:bookmarkStart w:id="53" w:name="_Toc54886539"/>
      <w:bookmarkStart w:id="54" w:name="_Toc54886540"/>
      <w:bookmarkStart w:id="55" w:name="_Toc54886541"/>
      <w:bookmarkStart w:id="56" w:name="_Toc54886542"/>
      <w:bookmarkStart w:id="57" w:name="_Toc54886543"/>
      <w:bookmarkStart w:id="58" w:name="_Toc54886544"/>
      <w:bookmarkStart w:id="59" w:name="_Toc54886545"/>
      <w:bookmarkStart w:id="60" w:name="_Toc54886619"/>
      <w:bookmarkStart w:id="61" w:name="_Toc54886620"/>
      <w:bookmarkStart w:id="62" w:name="_Toc54886621"/>
      <w:bookmarkStart w:id="63" w:name="_Toc54886637"/>
      <w:bookmarkStart w:id="64" w:name="_Toc54886650"/>
      <w:bookmarkStart w:id="65" w:name="_Toc56522239"/>
      <w:bookmarkStart w:id="66" w:name="_Toc70073936"/>
      <w:bookmarkEnd w:id="51"/>
      <w:bookmarkEnd w:id="52"/>
      <w:bookmarkEnd w:id="53"/>
      <w:bookmarkEnd w:id="54"/>
      <w:bookmarkEnd w:id="55"/>
      <w:bookmarkEnd w:id="56"/>
      <w:bookmarkEnd w:id="57"/>
      <w:bookmarkEnd w:id="58"/>
      <w:bookmarkEnd w:id="59"/>
      <w:bookmarkEnd w:id="60"/>
      <w:bookmarkEnd w:id="61"/>
      <w:bookmarkEnd w:id="62"/>
      <w:bookmarkEnd w:id="63"/>
      <w:bookmarkEnd w:id="64"/>
      <w:r>
        <w:lastRenderedPageBreak/>
        <w:t>Logic xử lý dữ liệu</w:t>
      </w:r>
    </w:p>
    <w:p w14:paraId="363E2B6F" w14:textId="3DA4F088" w:rsidR="00595CD8" w:rsidRDefault="00595CD8" w:rsidP="00595CD8">
      <w:pPr>
        <w:pStyle w:val="b1"/>
      </w:pPr>
      <w:r>
        <w:t>Gửi câu hỏi tới khách mời, ban biên tập</w:t>
      </w:r>
    </w:p>
    <w:tbl>
      <w:tblPr>
        <w:tblStyle w:val="TableGrid"/>
        <w:tblW w:w="10773" w:type="dxa"/>
        <w:tblInd w:w="-1139" w:type="dxa"/>
        <w:tblLayout w:type="fixed"/>
        <w:tblLook w:val="04A0" w:firstRow="1" w:lastRow="0" w:firstColumn="1" w:lastColumn="0" w:noHBand="0" w:noVBand="1"/>
      </w:tblPr>
      <w:tblGrid>
        <w:gridCol w:w="1276"/>
        <w:gridCol w:w="2552"/>
        <w:gridCol w:w="2487"/>
        <w:gridCol w:w="1623"/>
        <w:gridCol w:w="1578"/>
        <w:gridCol w:w="1257"/>
      </w:tblGrid>
      <w:tr w:rsidR="00595CD8" w14:paraId="43788A4D" w14:textId="77777777" w:rsidTr="00C9154D">
        <w:trPr>
          <w:tblHeader/>
        </w:trPr>
        <w:tc>
          <w:tcPr>
            <w:tcW w:w="1276" w:type="dxa"/>
            <w:shd w:val="clear" w:color="auto" w:fill="E7E6E6" w:themeFill="background2"/>
          </w:tcPr>
          <w:p w14:paraId="0C5B241E" w14:textId="77777777" w:rsidR="00595CD8" w:rsidRPr="00874D6D" w:rsidRDefault="00595CD8" w:rsidP="00C9154D">
            <w:pPr>
              <w:jc w:val="center"/>
              <w:rPr>
                <w:rFonts w:ascii="Times New Roman" w:hAnsi="Times New Roman"/>
                <w:b/>
                <w:sz w:val="28"/>
                <w:szCs w:val="28"/>
              </w:rPr>
            </w:pPr>
            <w:r w:rsidRPr="00874D6D">
              <w:rPr>
                <w:rFonts w:ascii="Times New Roman" w:hAnsi="Times New Roman"/>
                <w:b/>
                <w:sz w:val="28"/>
                <w:szCs w:val="28"/>
              </w:rPr>
              <w:t>Bước thực hiện</w:t>
            </w:r>
          </w:p>
        </w:tc>
        <w:tc>
          <w:tcPr>
            <w:tcW w:w="2552" w:type="dxa"/>
            <w:shd w:val="clear" w:color="auto" w:fill="E7E6E6" w:themeFill="background2"/>
          </w:tcPr>
          <w:p w14:paraId="1F854866" w14:textId="77777777" w:rsidR="00595CD8" w:rsidRPr="00874D6D" w:rsidRDefault="00595CD8" w:rsidP="00C9154D">
            <w:pPr>
              <w:jc w:val="center"/>
              <w:rPr>
                <w:rFonts w:ascii="Times New Roman" w:hAnsi="Times New Roman"/>
                <w:b/>
                <w:sz w:val="28"/>
                <w:szCs w:val="28"/>
              </w:rPr>
            </w:pPr>
            <w:r w:rsidRPr="00874D6D">
              <w:rPr>
                <w:rFonts w:ascii="Times New Roman" w:hAnsi="Times New Roman"/>
                <w:b/>
                <w:sz w:val="28"/>
                <w:szCs w:val="28"/>
              </w:rPr>
              <w:t>Form</w:t>
            </w:r>
          </w:p>
        </w:tc>
        <w:tc>
          <w:tcPr>
            <w:tcW w:w="2487" w:type="dxa"/>
            <w:shd w:val="clear" w:color="auto" w:fill="E7E6E6" w:themeFill="background2"/>
          </w:tcPr>
          <w:p w14:paraId="57373F0E" w14:textId="77777777" w:rsidR="00595CD8" w:rsidRPr="00874D6D" w:rsidRDefault="00595CD8" w:rsidP="00C9154D">
            <w:pPr>
              <w:jc w:val="center"/>
              <w:rPr>
                <w:rFonts w:ascii="Times New Roman" w:hAnsi="Times New Roman"/>
                <w:b/>
                <w:sz w:val="28"/>
                <w:szCs w:val="28"/>
              </w:rPr>
            </w:pPr>
            <w:r w:rsidRPr="00874D6D">
              <w:rPr>
                <w:rFonts w:ascii="Times New Roman" w:hAnsi="Times New Roman"/>
                <w:b/>
                <w:sz w:val="28"/>
                <w:szCs w:val="28"/>
              </w:rPr>
              <w:t>Các class, hàm và thủ tục ảnh hưởng</w:t>
            </w:r>
          </w:p>
        </w:tc>
        <w:tc>
          <w:tcPr>
            <w:tcW w:w="1623" w:type="dxa"/>
            <w:shd w:val="clear" w:color="auto" w:fill="E7E6E6" w:themeFill="background2"/>
          </w:tcPr>
          <w:p w14:paraId="7D7AD94B" w14:textId="77777777" w:rsidR="00595CD8" w:rsidRPr="00874D6D" w:rsidRDefault="00595CD8" w:rsidP="00C9154D">
            <w:pPr>
              <w:jc w:val="center"/>
              <w:rPr>
                <w:rFonts w:ascii="Times New Roman" w:hAnsi="Times New Roman"/>
                <w:b/>
                <w:sz w:val="28"/>
                <w:szCs w:val="28"/>
              </w:rPr>
            </w:pPr>
            <w:r w:rsidRPr="00874D6D">
              <w:rPr>
                <w:rFonts w:ascii="Times New Roman" w:hAnsi="Times New Roman"/>
                <w:b/>
                <w:sz w:val="28"/>
                <w:szCs w:val="28"/>
              </w:rPr>
              <w:t>Bảng CSDL</w:t>
            </w:r>
          </w:p>
        </w:tc>
        <w:tc>
          <w:tcPr>
            <w:tcW w:w="1578" w:type="dxa"/>
            <w:shd w:val="clear" w:color="auto" w:fill="E7E6E6" w:themeFill="background2"/>
          </w:tcPr>
          <w:p w14:paraId="6CEF10F3" w14:textId="77777777" w:rsidR="00595CD8" w:rsidRPr="00874D6D" w:rsidRDefault="00595CD8" w:rsidP="00C9154D">
            <w:pPr>
              <w:jc w:val="center"/>
              <w:rPr>
                <w:rFonts w:ascii="Times New Roman" w:hAnsi="Times New Roman"/>
                <w:b/>
                <w:sz w:val="28"/>
                <w:szCs w:val="28"/>
              </w:rPr>
            </w:pPr>
            <w:r w:rsidRPr="00874D6D">
              <w:rPr>
                <w:rFonts w:ascii="Times New Roman" w:hAnsi="Times New Roman"/>
                <w:b/>
                <w:sz w:val="28"/>
                <w:szCs w:val="28"/>
              </w:rPr>
              <w:t>Mô tả</w:t>
            </w:r>
          </w:p>
        </w:tc>
        <w:tc>
          <w:tcPr>
            <w:tcW w:w="1257" w:type="dxa"/>
            <w:shd w:val="clear" w:color="auto" w:fill="E7E6E6" w:themeFill="background2"/>
          </w:tcPr>
          <w:p w14:paraId="2A6A1A1D" w14:textId="77777777" w:rsidR="00595CD8" w:rsidRPr="00874D6D" w:rsidRDefault="00595CD8" w:rsidP="00C9154D">
            <w:pPr>
              <w:jc w:val="center"/>
              <w:rPr>
                <w:rFonts w:ascii="Times New Roman" w:hAnsi="Times New Roman"/>
                <w:b/>
                <w:sz w:val="28"/>
                <w:szCs w:val="28"/>
              </w:rPr>
            </w:pPr>
            <w:r w:rsidRPr="00874D6D">
              <w:rPr>
                <w:rFonts w:ascii="Times New Roman" w:hAnsi="Times New Roman"/>
                <w:b/>
                <w:sz w:val="28"/>
                <w:szCs w:val="28"/>
              </w:rPr>
              <w:t>Thay đổi</w:t>
            </w:r>
          </w:p>
        </w:tc>
      </w:tr>
      <w:tr w:rsidR="00595CD8" w14:paraId="1C16763D" w14:textId="77777777" w:rsidTr="00C9154D">
        <w:tc>
          <w:tcPr>
            <w:tcW w:w="1276" w:type="dxa"/>
          </w:tcPr>
          <w:p w14:paraId="025E758E" w14:textId="77777777" w:rsidR="00595CD8" w:rsidRDefault="00595CD8" w:rsidP="00C9154D">
            <w:pPr>
              <w:jc w:val="center"/>
              <w:rPr>
                <w:rFonts w:ascii="Times New Roman" w:hAnsi="Times New Roman"/>
                <w:sz w:val="28"/>
                <w:szCs w:val="28"/>
              </w:rPr>
            </w:pPr>
            <w:r>
              <w:rPr>
                <w:rFonts w:ascii="Times New Roman" w:hAnsi="Times New Roman"/>
                <w:sz w:val="28"/>
                <w:szCs w:val="28"/>
              </w:rPr>
              <w:t>1</w:t>
            </w:r>
          </w:p>
        </w:tc>
        <w:tc>
          <w:tcPr>
            <w:tcW w:w="2552" w:type="dxa"/>
          </w:tcPr>
          <w:p w14:paraId="7CD08A4B" w14:textId="608B1A5B" w:rsidR="00595CD8" w:rsidRDefault="00595CD8" w:rsidP="00C9154D">
            <w:pPr>
              <w:jc w:val="center"/>
              <w:rPr>
                <w:rFonts w:ascii="Times New Roman" w:hAnsi="Times New Roman"/>
                <w:sz w:val="28"/>
                <w:szCs w:val="28"/>
              </w:rPr>
            </w:pPr>
            <w:r>
              <w:rPr>
                <w:rFonts w:ascii="Times New Roman" w:hAnsi="Times New Roman"/>
                <w:sz w:val="28"/>
                <w:szCs w:val="28"/>
              </w:rPr>
              <w:t>CustomAnswerQuestionPortlet</w:t>
            </w:r>
            <w:r w:rsidRPr="002E5298">
              <w:rPr>
                <w:rFonts w:ascii="Times New Roman" w:hAnsi="Times New Roman"/>
                <w:sz w:val="28"/>
                <w:szCs w:val="28"/>
              </w:rPr>
              <w:t>.jsp</w:t>
            </w:r>
          </w:p>
        </w:tc>
        <w:tc>
          <w:tcPr>
            <w:tcW w:w="2487" w:type="dxa"/>
          </w:tcPr>
          <w:p w14:paraId="67566AEA" w14:textId="533EF210" w:rsidR="00595CD8" w:rsidRDefault="00595CD8" w:rsidP="00C9154D">
            <w:pPr>
              <w:rPr>
                <w:rFonts w:ascii="Times New Roman" w:hAnsi="Times New Roman"/>
                <w:sz w:val="28"/>
                <w:szCs w:val="28"/>
              </w:rPr>
            </w:pPr>
            <w:r w:rsidRPr="002E5298">
              <w:rPr>
                <w:rFonts w:ascii="Times New Roman" w:hAnsi="Times New Roman"/>
                <w:sz w:val="28"/>
                <w:szCs w:val="28"/>
                <w:u w:val="single"/>
              </w:rPr>
              <w:t>+ Class ảnh hưởng:</w:t>
            </w:r>
            <w:r>
              <w:rPr>
                <w:rFonts w:ascii="Times New Roman" w:hAnsi="Times New Roman"/>
                <w:sz w:val="28"/>
                <w:szCs w:val="28"/>
              </w:rPr>
              <w:t xml:space="preserve"> </w:t>
            </w:r>
            <w:r w:rsidR="00E141C0">
              <w:rPr>
                <w:rFonts w:ascii="Times New Roman" w:hAnsi="Times New Roman"/>
                <w:sz w:val="28"/>
                <w:szCs w:val="28"/>
                <w:lang w:eastAsia="x-none"/>
              </w:rPr>
              <w:t>Question</w:t>
            </w:r>
            <w:r w:rsidR="00E141C0" w:rsidRPr="00013667">
              <w:rPr>
                <w:rFonts w:ascii="Times New Roman" w:hAnsi="Times New Roman"/>
                <w:sz w:val="28"/>
                <w:szCs w:val="28"/>
                <w:lang w:eastAsia="x-none"/>
              </w:rPr>
              <w:t>Dao</w:t>
            </w:r>
            <w:r>
              <w:rPr>
                <w:rFonts w:ascii="Times New Roman" w:hAnsi="Times New Roman"/>
                <w:sz w:val="28"/>
                <w:szCs w:val="28"/>
              </w:rPr>
              <w:t>.java</w:t>
            </w:r>
          </w:p>
        </w:tc>
        <w:tc>
          <w:tcPr>
            <w:tcW w:w="1623" w:type="dxa"/>
          </w:tcPr>
          <w:p w14:paraId="795073BD" w14:textId="77777777" w:rsidR="00595CD8" w:rsidRDefault="00595CD8" w:rsidP="00C9154D">
            <w:pPr>
              <w:rPr>
                <w:rFonts w:ascii="Times New Roman" w:hAnsi="Times New Roman"/>
                <w:sz w:val="28"/>
                <w:szCs w:val="28"/>
              </w:rPr>
            </w:pPr>
          </w:p>
        </w:tc>
        <w:tc>
          <w:tcPr>
            <w:tcW w:w="1578" w:type="dxa"/>
          </w:tcPr>
          <w:p w14:paraId="1E75069C" w14:textId="77777777" w:rsidR="00595CD8" w:rsidRDefault="00595CD8" w:rsidP="00C9154D">
            <w:pPr>
              <w:rPr>
                <w:rFonts w:ascii="Times New Roman" w:hAnsi="Times New Roman"/>
                <w:sz w:val="28"/>
                <w:szCs w:val="28"/>
              </w:rPr>
            </w:pPr>
          </w:p>
        </w:tc>
        <w:tc>
          <w:tcPr>
            <w:tcW w:w="1257" w:type="dxa"/>
          </w:tcPr>
          <w:p w14:paraId="0A8B4659" w14:textId="77777777" w:rsidR="00595CD8" w:rsidRDefault="00595CD8" w:rsidP="00C9154D">
            <w:pPr>
              <w:jc w:val="center"/>
              <w:rPr>
                <w:rFonts w:ascii="Times New Roman" w:hAnsi="Times New Roman"/>
                <w:sz w:val="28"/>
                <w:szCs w:val="28"/>
              </w:rPr>
            </w:pPr>
          </w:p>
        </w:tc>
      </w:tr>
      <w:tr w:rsidR="00595CD8" w14:paraId="7CF7B2FF" w14:textId="77777777" w:rsidTr="00C9154D">
        <w:tc>
          <w:tcPr>
            <w:tcW w:w="1276" w:type="dxa"/>
          </w:tcPr>
          <w:p w14:paraId="24C2B497" w14:textId="77777777" w:rsidR="00595CD8" w:rsidRDefault="00595CD8" w:rsidP="00C9154D">
            <w:pPr>
              <w:jc w:val="center"/>
              <w:rPr>
                <w:rFonts w:ascii="Times New Roman" w:hAnsi="Times New Roman"/>
                <w:sz w:val="28"/>
                <w:szCs w:val="28"/>
              </w:rPr>
            </w:pPr>
            <w:r>
              <w:rPr>
                <w:rFonts w:ascii="Times New Roman" w:hAnsi="Times New Roman"/>
                <w:sz w:val="28"/>
                <w:szCs w:val="28"/>
              </w:rPr>
              <w:t>2</w:t>
            </w:r>
          </w:p>
        </w:tc>
        <w:tc>
          <w:tcPr>
            <w:tcW w:w="2552" w:type="dxa"/>
          </w:tcPr>
          <w:p w14:paraId="5C96C1B2" w14:textId="06387E7F" w:rsidR="00595CD8" w:rsidRPr="002E5298" w:rsidRDefault="00595CD8" w:rsidP="00C9154D">
            <w:pPr>
              <w:jc w:val="center"/>
              <w:rPr>
                <w:rFonts w:ascii="Times New Roman" w:hAnsi="Times New Roman"/>
                <w:sz w:val="28"/>
                <w:szCs w:val="28"/>
              </w:rPr>
            </w:pPr>
            <w:r>
              <w:rPr>
                <w:rFonts w:ascii="Times New Roman" w:hAnsi="Times New Roman"/>
                <w:sz w:val="28"/>
                <w:szCs w:val="28"/>
              </w:rPr>
              <w:t>CustomAnswerQuestionPortlet</w:t>
            </w:r>
            <w:r w:rsidRPr="002E5298">
              <w:rPr>
                <w:rFonts w:ascii="Times New Roman" w:hAnsi="Times New Roman"/>
                <w:sz w:val="28"/>
                <w:szCs w:val="28"/>
              </w:rPr>
              <w:t>.jsp</w:t>
            </w:r>
          </w:p>
        </w:tc>
        <w:tc>
          <w:tcPr>
            <w:tcW w:w="2487" w:type="dxa"/>
          </w:tcPr>
          <w:p w14:paraId="1E91B663" w14:textId="36208D40" w:rsidR="00595CD8" w:rsidRPr="002E5298" w:rsidRDefault="00595CD8" w:rsidP="00C9154D">
            <w:pPr>
              <w:rPr>
                <w:rFonts w:ascii="Times New Roman" w:hAnsi="Times New Roman"/>
                <w:sz w:val="28"/>
                <w:szCs w:val="28"/>
                <w:u w:val="single"/>
              </w:rPr>
            </w:pPr>
            <w:r w:rsidRPr="002E5298">
              <w:rPr>
                <w:rFonts w:ascii="Times New Roman" w:hAnsi="Times New Roman"/>
                <w:sz w:val="28"/>
                <w:szCs w:val="28"/>
                <w:u w:val="single"/>
              </w:rPr>
              <w:t>+ Class ảnh hưởng:</w:t>
            </w:r>
            <w:r>
              <w:rPr>
                <w:rFonts w:ascii="Times New Roman" w:hAnsi="Times New Roman"/>
                <w:sz w:val="28"/>
                <w:szCs w:val="28"/>
              </w:rPr>
              <w:t xml:space="preserve"> </w:t>
            </w:r>
            <w:r w:rsidR="00E141C0">
              <w:rPr>
                <w:rFonts w:ascii="Times New Roman" w:hAnsi="Times New Roman"/>
                <w:sz w:val="28"/>
                <w:szCs w:val="28"/>
                <w:lang w:eastAsia="x-none"/>
              </w:rPr>
              <w:t>Question</w:t>
            </w:r>
            <w:r w:rsidR="00E141C0" w:rsidRPr="00013667">
              <w:rPr>
                <w:rFonts w:ascii="Times New Roman" w:hAnsi="Times New Roman"/>
                <w:sz w:val="28"/>
                <w:szCs w:val="28"/>
                <w:lang w:eastAsia="x-none"/>
              </w:rPr>
              <w:t>Dao</w:t>
            </w:r>
            <w:r>
              <w:rPr>
                <w:rFonts w:ascii="Times New Roman" w:hAnsi="Times New Roman"/>
                <w:sz w:val="28"/>
                <w:szCs w:val="28"/>
              </w:rPr>
              <w:t>.java</w:t>
            </w:r>
          </w:p>
        </w:tc>
        <w:tc>
          <w:tcPr>
            <w:tcW w:w="1623" w:type="dxa"/>
          </w:tcPr>
          <w:p w14:paraId="570EBCF2" w14:textId="77777777" w:rsidR="00595CD8" w:rsidRDefault="00595CD8" w:rsidP="00C9154D">
            <w:pPr>
              <w:rPr>
                <w:rFonts w:ascii="Times New Roman" w:hAnsi="Times New Roman"/>
                <w:sz w:val="28"/>
                <w:szCs w:val="28"/>
              </w:rPr>
            </w:pPr>
          </w:p>
        </w:tc>
        <w:tc>
          <w:tcPr>
            <w:tcW w:w="1578" w:type="dxa"/>
          </w:tcPr>
          <w:p w14:paraId="6B73669B" w14:textId="77777777" w:rsidR="00595CD8" w:rsidRDefault="00595CD8" w:rsidP="00C9154D">
            <w:pPr>
              <w:rPr>
                <w:rFonts w:ascii="Times New Roman" w:hAnsi="Times New Roman"/>
                <w:sz w:val="28"/>
                <w:szCs w:val="28"/>
              </w:rPr>
            </w:pPr>
          </w:p>
        </w:tc>
        <w:tc>
          <w:tcPr>
            <w:tcW w:w="1257" w:type="dxa"/>
          </w:tcPr>
          <w:p w14:paraId="45342838" w14:textId="77777777" w:rsidR="00595CD8" w:rsidRDefault="00595CD8" w:rsidP="00C9154D">
            <w:pPr>
              <w:jc w:val="center"/>
              <w:rPr>
                <w:rFonts w:ascii="Times New Roman" w:hAnsi="Times New Roman"/>
                <w:sz w:val="28"/>
                <w:szCs w:val="28"/>
              </w:rPr>
            </w:pPr>
          </w:p>
        </w:tc>
      </w:tr>
      <w:tr w:rsidR="00595CD8" w14:paraId="300B89C3" w14:textId="77777777" w:rsidTr="00C9154D">
        <w:tc>
          <w:tcPr>
            <w:tcW w:w="1276" w:type="dxa"/>
          </w:tcPr>
          <w:p w14:paraId="459AEBDA" w14:textId="77777777" w:rsidR="00595CD8" w:rsidRDefault="00595CD8" w:rsidP="00C9154D">
            <w:pPr>
              <w:jc w:val="center"/>
              <w:rPr>
                <w:rFonts w:ascii="Times New Roman" w:hAnsi="Times New Roman"/>
                <w:sz w:val="28"/>
                <w:szCs w:val="28"/>
              </w:rPr>
            </w:pPr>
            <w:r>
              <w:rPr>
                <w:rFonts w:ascii="Times New Roman" w:hAnsi="Times New Roman"/>
                <w:sz w:val="28"/>
                <w:szCs w:val="28"/>
              </w:rPr>
              <w:t>3</w:t>
            </w:r>
          </w:p>
        </w:tc>
        <w:tc>
          <w:tcPr>
            <w:tcW w:w="2552" w:type="dxa"/>
          </w:tcPr>
          <w:p w14:paraId="6356F6EA" w14:textId="63FD0BAB" w:rsidR="00595CD8" w:rsidRPr="002E5298" w:rsidRDefault="00595CD8" w:rsidP="00C9154D">
            <w:pPr>
              <w:jc w:val="center"/>
              <w:rPr>
                <w:rFonts w:ascii="Times New Roman" w:hAnsi="Times New Roman"/>
                <w:sz w:val="28"/>
                <w:szCs w:val="28"/>
              </w:rPr>
            </w:pPr>
            <w:r>
              <w:rPr>
                <w:rFonts w:ascii="Times New Roman" w:hAnsi="Times New Roman"/>
                <w:sz w:val="28"/>
                <w:szCs w:val="28"/>
              </w:rPr>
              <w:t>CustomAnswerQuestionPortlet</w:t>
            </w:r>
            <w:r w:rsidRPr="002E5298">
              <w:rPr>
                <w:rFonts w:ascii="Times New Roman" w:hAnsi="Times New Roman"/>
                <w:sz w:val="28"/>
                <w:szCs w:val="28"/>
              </w:rPr>
              <w:t>.jsp</w:t>
            </w:r>
          </w:p>
        </w:tc>
        <w:tc>
          <w:tcPr>
            <w:tcW w:w="2487" w:type="dxa"/>
          </w:tcPr>
          <w:p w14:paraId="1A4B5E5B" w14:textId="48CEB6F6" w:rsidR="00595CD8" w:rsidRPr="002E5298" w:rsidRDefault="00595CD8" w:rsidP="00C9154D">
            <w:pPr>
              <w:rPr>
                <w:rFonts w:ascii="Times New Roman" w:hAnsi="Times New Roman"/>
                <w:sz w:val="28"/>
                <w:szCs w:val="28"/>
                <w:u w:val="single"/>
              </w:rPr>
            </w:pPr>
            <w:r w:rsidRPr="002E5298">
              <w:rPr>
                <w:rFonts w:ascii="Times New Roman" w:hAnsi="Times New Roman"/>
                <w:sz w:val="28"/>
                <w:szCs w:val="28"/>
                <w:u w:val="single"/>
              </w:rPr>
              <w:t>+ Class ảnh hưởng:</w:t>
            </w:r>
            <w:r>
              <w:rPr>
                <w:rFonts w:ascii="Times New Roman" w:hAnsi="Times New Roman"/>
                <w:sz w:val="28"/>
                <w:szCs w:val="28"/>
              </w:rPr>
              <w:t xml:space="preserve"> </w:t>
            </w:r>
            <w:r w:rsidR="00E141C0">
              <w:rPr>
                <w:rFonts w:ascii="Times New Roman" w:hAnsi="Times New Roman"/>
                <w:sz w:val="28"/>
                <w:szCs w:val="28"/>
                <w:lang w:eastAsia="x-none"/>
              </w:rPr>
              <w:t>Question</w:t>
            </w:r>
            <w:r w:rsidR="00E141C0" w:rsidRPr="00013667">
              <w:rPr>
                <w:rFonts w:ascii="Times New Roman" w:hAnsi="Times New Roman"/>
                <w:sz w:val="28"/>
                <w:szCs w:val="28"/>
                <w:lang w:eastAsia="x-none"/>
              </w:rPr>
              <w:t>Dao</w:t>
            </w:r>
            <w:r>
              <w:rPr>
                <w:rFonts w:ascii="Times New Roman" w:hAnsi="Times New Roman"/>
                <w:sz w:val="28"/>
                <w:szCs w:val="28"/>
              </w:rPr>
              <w:t>.java</w:t>
            </w:r>
          </w:p>
        </w:tc>
        <w:tc>
          <w:tcPr>
            <w:tcW w:w="1623" w:type="dxa"/>
          </w:tcPr>
          <w:p w14:paraId="586F7963" w14:textId="77777777" w:rsidR="00595CD8" w:rsidRDefault="00595CD8" w:rsidP="00C9154D">
            <w:pPr>
              <w:rPr>
                <w:rFonts w:ascii="Times New Roman" w:hAnsi="Times New Roman"/>
                <w:sz w:val="28"/>
                <w:szCs w:val="28"/>
              </w:rPr>
            </w:pPr>
          </w:p>
        </w:tc>
        <w:tc>
          <w:tcPr>
            <w:tcW w:w="1578" w:type="dxa"/>
          </w:tcPr>
          <w:p w14:paraId="4790AADF" w14:textId="77777777" w:rsidR="00595CD8" w:rsidRDefault="00595CD8" w:rsidP="00C9154D">
            <w:pPr>
              <w:rPr>
                <w:rFonts w:ascii="Times New Roman" w:hAnsi="Times New Roman"/>
                <w:sz w:val="28"/>
                <w:szCs w:val="28"/>
              </w:rPr>
            </w:pPr>
          </w:p>
        </w:tc>
        <w:tc>
          <w:tcPr>
            <w:tcW w:w="1257" w:type="dxa"/>
          </w:tcPr>
          <w:p w14:paraId="13F81A09" w14:textId="77777777" w:rsidR="00595CD8" w:rsidRDefault="00595CD8" w:rsidP="00C9154D">
            <w:pPr>
              <w:jc w:val="center"/>
              <w:rPr>
                <w:rFonts w:ascii="Times New Roman" w:hAnsi="Times New Roman"/>
                <w:sz w:val="28"/>
                <w:szCs w:val="28"/>
              </w:rPr>
            </w:pPr>
          </w:p>
        </w:tc>
      </w:tr>
      <w:tr w:rsidR="00595CD8" w14:paraId="186595C8" w14:textId="77777777" w:rsidTr="00C9154D">
        <w:tc>
          <w:tcPr>
            <w:tcW w:w="1276" w:type="dxa"/>
          </w:tcPr>
          <w:p w14:paraId="45B0C40C" w14:textId="77777777" w:rsidR="00595CD8" w:rsidRDefault="00595CD8" w:rsidP="00C9154D">
            <w:pPr>
              <w:jc w:val="center"/>
              <w:rPr>
                <w:rFonts w:ascii="Times New Roman" w:hAnsi="Times New Roman"/>
                <w:sz w:val="28"/>
                <w:szCs w:val="28"/>
              </w:rPr>
            </w:pPr>
            <w:r>
              <w:rPr>
                <w:rFonts w:ascii="Times New Roman" w:hAnsi="Times New Roman"/>
                <w:sz w:val="28"/>
                <w:szCs w:val="28"/>
              </w:rPr>
              <w:t>4</w:t>
            </w:r>
          </w:p>
        </w:tc>
        <w:tc>
          <w:tcPr>
            <w:tcW w:w="2552" w:type="dxa"/>
          </w:tcPr>
          <w:p w14:paraId="295DE1C5" w14:textId="75959D1C" w:rsidR="00595CD8" w:rsidRPr="002E5298" w:rsidRDefault="00595CD8" w:rsidP="00C9154D">
            <w:pPr>
              <w:jc w:val="center"/>
              <w:rPr>
                <w:rFonts w:ascii="Times New Roman" w:hAnsi="Times New Roman"/>
                <w:sz w:val="28"/>
                <w:szCs w:val="28"/>
              </w:rPr>
            </w:pPr>
            <w:r>
              <w:rPr>
                <w:rFonts w:ascii="Times New Roman" w:hAnsi="Times New Roman"/>
                <w:sz w:val="28"/>
                <w:szCs w:val="28"/>
              </w:rPr>
              <w:t>CustomAnswerQuestionPortlet</w:t>
            </w:r>
            <w:r w:rsidRPr="002E5298">
              <w:rPr>
                <w:rFonts w:ascii="Times New Roman" w:hAnsi="Times New Roman"/>
                <w:sz w:val="28"/>
                <w:szCs w:val="28"/>
              </w:rPr>
              <w:t>.jsp</w:t>
            </w:r>
          </w:p>
        </w:tc>
        <w:tc>
          <w:tcPr>
            <w:tcW w:w="2487" w:type="dxa"/>
          </w:tcPr>
          <w:p w14:paraId="11AAFB24" w14:textId="6D2F61B1" w:rsidR="00595CD8" w:rsidRDefault="00595CD8" w:rsidP="00C9154D">
            <w:pPr>
              <w:rPr>
                <w:rFonts w:ascii="Times New Roman" w:hAnsi="Times New Roman"/>
                <w:sz w:val="28"/>
                <w:szCs w:val="28"/>
              </w:rPr>
            </w:pPr>
            <w:r w:rsidRPr="002E5298">
              <w:rPr>
                <w:rFonts w:ascii="Times New Roman" w:hAnsi="Times New Roman"/>
                <w:sz w:val="28"/>
                <w:szCs w:val="28"/>
                <w:u w:val="single"/>
              </w:rPr>
              <w:t>+ Class ảnh hưởng:</w:t>
            </w:r>
            <w:r>
              <w:rPr>
                <w:rFonts w:ascii="Times New Roman" w:hAnsi="Times New Roman"/>
                <w:sz w:val="28"/>
                <w:szCs w:val="28"/>
              </w:rPr>
              <w:t xml:space="preserve"> </w:t>
            </w:r>
            <w:r w:rsidR="00E141C0">
              <w:rPr>
                <w:rFonts w:ascii="Times New Roman" w:hAnsi="Times New Roman"/>
                <w:sz w:val="28"/>
                <w:szCs w:val="28"/>
                <w:lang w:eastAsia="x-none"/>
              </w:rPr>
              <w:t>Question</w:t>
            </w:r>
            <w:r w:rsidR="00E141C0" w:rsidRPr="00013667">
              <w:rPr>
                <w:rFonts w:ascii="Times New Roman" w:hAnsi="Times New Roman"/>
                <w:sz w:val="28"/>
                <w:szCs w:val="28"/>
                <w:lang w:eastAsia="x-none"/>
              </w:rPr>
              <w:t>Dao</w:t>
            </w:r>
            <w:r>
              <w:rPr>
                <w:rFonts w:ascii="Times New Roman" w:hAnsi="Times New Roman"/>
                <w:sz w:val="28"/>
                <w:szCs w:val="28"/>
              </w:rPr>
              <w:t>.java</w:t>
            </w:r>
          </w:p>
          <w:p w14:paraId="67714CDF" w14:textId="77777777" w:rsidR="00595CD8" w:rsidRDefault="00595CD8" w:rsidP="00C9154D">
            <w:pPr>
              <w:rPr>
                <w:rFonts w:ascii="Times New Roman" w:hAnsi="Times New Roman"/>
                <w:sz w:val="28"/>
                <w:szCs w:val="28"/>
                <w:u w:val="single"/>
              </w:rPr>
            </w:pPr>
            <w:r w:rsidRPr="002E5298">
              <w:rPr>
                <w:rFonts w:ascii="Times New Roman" w:hAnsi="Times New Roman"/>
                <w:sz w:val="28"/>
                <w:szCs w:val="28"/>
                <w:u w:val="single"/>
              </w:rPr>
              <w:t xml:space="preserve">+ Hàm, thủ tục ảnh hưởng: </w:t>
            </w:r>
          </w:p>
          <w:p w14:paraId="009EFB14" w14:textId="4167CC7C" w:rsidR="00595CD8" w:rsidRPr="002E5298" w:rsidRDefault="00E141C0" w:rsidP="00C9154D">
            <w:pPr>
              <w:rPr>
                <w:rFonts w:ascii="Times New Roman" w:hAnsi="Times New Roman"/>
                <w:sz w:val="28"/>
                <w:szCs w:val="28"/>
                <w:u w:val="single"/>
              </w:rPr>
            </w:pPr>
            <w:r>
              <w:rPr>
                <w:rFonts w:ascii="Times New Roman" w:hAnsi="Times New Roman"/>
                <w:sz w:val="28"/>
                <w:szCs w:val="28"/>
                <w:lang w:eastAsia="x-none"/>
              </w:rPr>
              <w:t>Question</w:t>
            </w:r>
            <w:r w:rsidRPr="00013667">
              <w:rPr>
                <w:rFonts w:ascii="Times New Roman" w:hAnsi="Times New Roman"/>
                <w:sz w:val="28"/>
                <w:szCs w:val="28"/>
                <w:lang w:eastAsia="x-none"/>
              </w:rPr>
              <w:t>Dao</w:t>
            </w:r>
            <w:r>
              <w:rPr>
                <w:rFonts w:ascii="Times New Roman" w:hAnsi="Times New Roman"/>
                <w:sz w:val="28"/>
                <w:szCs w:val="28"/>
                <w:u w:val="single"/>
              </w:rPr>
              <w:t xml:space="preserve"> </w:t>
            </w:r>
            <w:r w:rsidR="00595CD8">
              <w:rPr>
                <w:rFonts w:ascii="Times New Roman" w:hAnsi="Times New Roman"/>
                <w:sz w:val="28"/>
                <w:szCs w:val="28"/>
                <w:u w:val="single"/>
              </w:rPr>
              <w:t>insert()</w:t>
            </w:r>
          </w:p>
        </w:tc>
        <w:tc>
          <w:tcPr>
            <w:tcW w:w="1623" w:type="dxa"/>
          </w:tcPr>
          <w:p w14:paraId="6E12EF9A" w14:textId="15D340CD" w:rsidR="00595CD8" w:rsidRDefault="007216DD" w:rsidP="00C9154D">
            <w:pPr>
              <w:rPr>
                <w:rFonts w:ascii="Times New Roman" w:hAnsi="Times New Roman"/>
                <w:sz w:val="28"/>
                <w:szCs w:val="28"/>
              </w:rPr>
            </w:pPr>
            <w:r w:rsidRPr="007216DD">
              <w:rPr>
                <w:rFonts w:ascii="Times New Roman" w:hAnsi="Times New Roman"/>
                <w:sz w:val="28"/>
                <w:szCs w:val="28"/>
              </w:rPr>
              <w:t>TPS_REQUEST</w:t>
            </w:r>
          </w:p>
        </w:tc>
        <w:tc>
          <w:tcPr>
            <w:tcW w:w="1578" w:type="dxa"/>
          </w:tcPr>
          <w:p w14:paraId="677ECFC5" w14:textId="2F001E9C" w:rsidR="00595CD8" w:rsidRDefault="00595CD8" w:rsidP="00E141C0">
            <w:pPr>
              <w:rPr>
                <w:rFonts w:ascii="Times New Roman" w:hAnsi="Times New Roman"/>
                <w:sz w:val="28"/>
                <w:szCs w:val="28"/>
              </w:rPr>
            </w:pPr>
            <w:r>
              <w:rPr>
                <w:rFonts w:ascii="Times New Roman" w:hAnsi="Times New Roman"/>
                <w:sz w:val="28"/>
                <w:szCs w:val="28"/>
              </w:rPr>
              <w:t>Hệ th</w:t>
            </w:r>
            <w:r w:rsidR="00E141C0">
              <w:rPr>
                <w:rFonts w:ascii="Times New Roman" w:hAnsi="Times New Roman"/>
                <w:sz w:val="28"/>
                <w:szCs w:val="28"/>
              </w:rPr>
              <w:t>ố</w:t>
            </w:r>
            <w:r>
              <w:rPr>
                <w:rFonts w:ascii="Times New Roman" w:hAnsi="Times New Roman"/>
                <w:sz w:val="28"/>
                <w:szCs w:val="28"/>
              </w:rPr>
              <w:t xml:space="preserve">ng thêm mới </w:t>
            </w:r>
            <w:r w:rsidR="00E141C0">
              <w:rPr>
                <w:rFonts w:ascii="Times New Roman" w:hAnsi="Times New Roman"/>
                <w:sz w:val="28"/>
                <w:szCs w:val="28"/>
              </w:rPr>
              <w:t>câu hỏ</w:t>
            </w:r>
            <w:r w:rsidR="005B3FD1">
              <w:rPr>
                <w:rFonts w:ascii="Times New Roman" w:hAnsi="Times New Roman"/>
                <w:sz w:val="28"/>
                <w:szCs w:val="28"/>
              </w:rPr>
              <w:t>i và</w:t>
            </w:r>
            <w:r w:rsidR="00E141C0">
              <w:rPr>
                <w:rFonts w:ascii="Times New Roman" w:hAnsi="Times New Roman"/>
                <w:sz w:val="28"/>
                <w:szCs w:val="28"/>
              </w:rPr>
              <w:t>o</w:t>
            </w:r>
            <w:r>
              <w:rPr>
                <w:rFonts w:ascii="Times New Roman" w:hAnsi="Times New Roman"/>
                <w:sz w:val="28"/>
                <w:szCs w:val="28"/>
              </w:rPr>
              <w:t xml:space="preserve"> CSDL </w:t>
            </w:r>
          </w:p>
        </w:tc>
        <w:tc>
          <w:tcPr>
            <w:tcW w:w="1257" w:type="dxa"/>
          </w:tcPr>
          <w:p w14:paraId="06F5A272" w14:textId="77777777" w:rsidR="00595CD8" w:rsidRDefault="00595CD8" w:rsidP="00C9154D">
            <w:pPr>
              <w:jc w:val="center"/>
              <w:rPr>
                <w:rFonts w:ascii="Times New Roman" w:hAnsi="Times New Roman"/>
                <w:sz w:val="28"/>
                <w:szCs w:val="28"/>
              </w:rPr>
            </w:pPr>
            <w:r>
              <w:rPr>
                <w:rFonts w:ascii="Times New Roman" w:hAnsi="Times New Roman"/>
                <w:sz w:val="28"/>
                <w:szCs w:val="28"/>
              </w:rPr>
              <w:t>X</w:t>
            </w:r>
          </w:p>
        </w:tc>
      </w:tr>
    </w:tbl>
    <w:p w14:paraId="7BAC57FC" w14:textId="77777777" w:rsidR="00595CD8" w:rsidRPr="00595CD8" w:rsidRDefault="00595CD8" w:rsidP="00595CD8">
      <w:pPr>
        <w:pStyle w:val="b1"/>
        <w:numPr>
          <w:ilvl w:val="0"/>
          <w:numId w:val="0"/>
        </w:numPr>
      </w:pPr>
    </w:p>
    <w:p w14:paraId="35AD4981" w14:textId="66420911" w:rsidR="003E5211" w:rsidRPr="001164DE" w:rsidRDefault="003E5211" w:rsidP="0055188C">
      <w:pPr>
        <w:pStyle w:val="Heading3"/>
      </w:pPr>
      <w:r w:rsidRPr="001164DE">
        <w:t xml:space="preserve">(A1.1.3) Đăng ký các dịch vụ (đặt mua sách, tạp chí, dịch vụ quảng cáo) trên </w:t>
      </w:r>
      <w:r w:rsidR="00E04DD9" w:rsidRPr="001164DE">
        <w:t>Tạp chí Thuế</w:t>
      </w:r>
      <w:bookmarkEnd w:id="65"/>
      <w:bookmarkEnd w:id="66"/>
    </w:p>
    <w:p w14:paraId="53E9B2F4" w14:textId="77777777" w:rsidR="009D7060" w:rsidRPr="001164DE" w:rsidRDefault="009D7060" w:rsidP="0090566F">
      <w:pPr>
        <w:pStyle w:val="Heading4"/>
      </w:pPr>
      <w:bookmarkStart w:id="67" w:name="_Toc50105092"/>
      <w:r w:rsidRPr="001164DE">
        <w:t>Văn bản nghiệp vụ áp dụng</w:t>
      </w:r>
    </w:p>
    <w:p w14:paraId="4783135B" w14:textId="0F2F4C92" w:rsidR="00DB1FA3" w:rsidRPr="001164DE" w:rsidRDefault="00DB1FA3" w:rsidP="002B7031">
      <w:pPr>
        <w:pStyle w:val="Style2"/>
        <w:spacing w:line="312" w:lineRule="auto"/>
      </w:pPr>
      <w:r w:rsidRPr="001164DE">
        <w:t xml:space="preserve">Tài liệu phân tích yêu </w:t>
      </w:r>
      <w:r w:rsidR="00A925E3" w:rsidRPr="001164DE">
        <w:t xml:space="preserve">cầu nghiệp vụ </w:t>
      </w:r>
    </w:p>
    <w:p w14:paraId="0A8A664D" w14:textId="77777777" w:rsidR="009D7060" w:rsidRPr="001164DE" w:rsidRDefault="009D7060" w:rsidP="0090566F">
      <w:pPr>
        <w:pStyle w:val="Heading4"/>
      </w:pPr>
      <w:r w:rsidRPr="001164DE">
        <w:t>Mô tả yêu cầu</w:t>
      </w:r>
    </w:p>
    <w:p w14:paraId="7A833C16" w14:textId="052C2D2D" w:rsidR="00434641" w:rsidRPr="001164DE" w:rsidRDefault="00434641" w:rsidP="002B7031">
      <w:pPr>
        <w:pStyle w:val="Style2"/>
        <w:spacing w:line="312" w:lineRule="auto"/>
      </w:pPr>
      <w:r w:rsidRPr="001164DE">
        <w:t xml:space="preserve">Độc giả có thể tra cứu danh sách các dịch vụ được cung cấp trên </w:t>
      </w:r>
      <w:r w:rsidR="00E04DD9" w:rsidRPr="001164DE">
        <w:t>Tạp chí Thuế</w:t>
      </w:r>
      <w:r w:rsidRPr="001164DE">
        <w:t xml:space="preserve">. </w:t>
      </w:r>
      <w:r w:rsidRPr="001164DE">
        <w:lastRenderedPageBreak/>
        <w:t xml:space="preserve">Hệ thống thực hiện tìm kiếm và hiển thị danh sách các dịch vụ cung cấp trên </w:t>
      </w:r>
      <w:r w:rsidR="00E04DD9" w:rsidRPr="001164DE">
        <w:t>Tạp chí Thuế</w:t>
      </w:r>
      <w:r w:rsidRPr="001164DE">
        <w:t>.</w:t>
      </w:r>
    </w:p>
    <w:p w14:paraId="17A506F7" w14:textId="1EB91DF2" w:rsidR="00434641" w:rsidRPr="001164DE" w:rsidRDefault="00434641" w:rsidP="002B7031">
      <w:pPr>
        <w:pStyle w:val="Style2"/>
        <w:spacing w:line="312" w:lineRule="auto"/>
        <w:rPr>
          <w:lang w:val="vi-VN"/>
        </w:rPr>
      </w:pPr>
      <w:r w:rsidRPr="001164DE">
        <w:t xml:space="preserve">Độc giả có thể xem chi tiết thông tin dịch vụ được cung cấp trên </w:t>
      </w:r>
      <w:r w:rsidR="00E04DD9" w:rsidRPr="001164DE">
        <w:t>Tạp chí Thuế</w:t>
      </w:r>
      <w:r w:rsidRPr="001164DE">
        <w:t xml:space="preserve">. Hệ thống thực hiện truy vấn cơ sở dữ liệu và hiển thị chi tiết thông tin, hướng dẫn sử dụng dịch vụ cung cấp trên </w:t>
      </w:r>
      <w:r w:rsidR="00E04DD9" w:rsidRPr="001164DE">
        <w:t>Tạp chí Thuế</w:t>
      </w:r>
      <w:r w:rsidRPr="001164DE">
        <w:t xml:space="preserve"> mà người sử dụng lựa chọn.</w:t>
      </w:r>
    </w:p>
    <w:p w14:paraId="3108E5A8" w14:textId="2E83E02A" w:rsidR="00434641" w:rsidRPr="001164DE" w:rsidRDefault="00434641" w:rsidP="002B7031">
      <w:pPr>
        <w:pStyle w:val="Style2"/>
        <w:spacing w:line="312" w:lineRule="auto"/>
        <w:rPr>
          <w:lang w:val="vi-VN"/>
        </w:rPr>
      </w:pPr>
      <w:r w:rsidRPr="001164DE">
        <w:t xml:space="preserve">Độc giả có thể gửi thông tin đăng ký sử dụng dịch vụ (theo hướng dẫn) trên </w:t>
      </w:r>
      <w:r w:rsidR="00E04DD9" w:rsidRPr="001164DE">
        <w:t>Tạp chí Thuế</w:t>
      </w:r>
      <w:r w:rsidRPr="001164DE">
        <w:t xml:space="preserve">. Hệ thống thực hiện kiểm tra và lưu thông tin đăng ký sử dụng dịch vụ của độc giả vào CSDL. </w:t>
      </w:r>
    </w:p>
    <w:p w14:paraId="083A1FD6" w14:textId="77777777" w:rsidR="00E6193A" w:rsidRPr="001164DE" w:rsidRDefault="009D7060" w:rsidP="0090566F">
      <w:pPr>
        <w:pStyle w:val="Heading4"/>
      </w:pPr>
      <w:r w:rsidRPr="001164DE">
        <w:t>Thiết kế giao diện</w:t>
      </w:r>
    </w:p>
    <w:p w14:paraId="38E3FEDA" w14:textId="77777777" w:rsidR="00E6193A" w:rsidRPr="001164DE" w:rsidRDefault="00E6193A" w:rsidP="002B7031">
      <w:pPr>
        <w:pStyle w:val="ListParagraph"/>
        <w:spacing w:line="312" w:lineRule="auto"/>
      </w:pPr>
      <w:r w:rsidRPr="001164DE">
        <w:t>Tra cứu danh sách các dịch vụ được cung cấp</w:t>
      </w:r>
    </w:p>
    <w:p w14:paraId="1DB4CE2F" w14:textId="77777777" w:rsidR="00E6193A" w:rsidRPr="001164DE" w:rsidRDefault="00E6193A" w:rsidP="00A02E73">
      <w:pPr>
        <w:keepNext/>
        <w:spacing w:after="0" w:line="312" w:lineRule="auto"/>
        <w:jc w:val="center"/>
        <w:rPr>
          <w:rFonts w:ascii="Times New Roman" w:hAnsi="Times New Roman" w:cs="Times New Roman"/>
          <w:sz w:val="28"/>
          <w:szCs w:val="28"/>
        </w:rPr>
      </w:pPr>
      <w:r w:rsidRPr="001164DE">
        <w:rPr>
          <w:rFonts w:ascii="Times New Roman" w:hAnsi="Times New Roman" w:cs="Times New Roman"/>
          <w:noProof/>
          <w:sz w:val="28"/>
          <w:szCs w:val="28"/>
        </w:rPr>
        <w:drawing>
          <wp:inline distT="0" distB="0" distL="0" distR="0" wp14:anchorId="29063FF1" wp14:editId="2832A686">
            <wp:extent cx="5031949" cy="4306186"/>
            <wp:effectExtent l="19050" t="19050" r="16510" b="1841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47275" cy="4319302"/>
                    </a:xfrm>
                    <a:prstGeom prst="rect">
                      <a:avLst/>
                    </a:prstGeom>
                    <a:ln>
                      <a:solidFill>
                        <a:schemeClr val="tx1"/>
                      </a:solidFill>
                    </a:ln>
                  </pic:spPr>
                </pic:pic>
              </a:graphicData>
            </a:graphic>
          </wp:inline>
        </w:drawing>
      </w:r>
    </w:p>
    <w:p w14:paraId="3C56A483" w14:textId="32A70366" w:rsidR="00E6193A" w:rsidRPr="001164DE" w:rsidRDefault="00E6193A" w:rsidP="002B7031">
      <w:pPr>
        <w:pStyle w:val="Caption"/>
        <w:spacing w:after="0" w:line="312" w:lineRule="auto"/>
        <w:rPr>
          <w:sz w:val="28"/>
          <w:szCs w:val="28"/>
        </w:rPr>
      </w:pPr>
      <w:r w:rsidRPr="001164DE">
        <w:rPr>
          <w:sz w:val="28"/>
          <w:szCs w:val="28"/>
        </w:rPr>
        <w:t xml:space="preserve">Giao diện </w:t>
      </w:r>
      <w:r w:rsidRPr="001164DE">
        <w:rPr>
          <w:sz w:val="28"/>
          <w:szCs w:val="28"/>
        </w:rPr>
        <w:fldChar w:fldCharType="begin"/>
      </w:r>
      <w:r w:rsidRPr="001164DE">
        <w:rPr>
          <w:sz w:val="28"/>
          <w:szCs w:val="28"/>
        </w:rPr>
        <w:instrText xml:space="preserve"> SEQ Giao_diện \* ARABIC </w:instrText>
      </w:r>
      <w:r w:rsidRPr="001164DE">
        <w:rPr>
          <w:sz w:val="28"/>
          <w:szCs w:val="28"/>
        </w:rPr>
        <w:fldChar w:fldCharType="separate"/>
      </w:r>
      <w:r w:rsidR="0045178B">
        <w:rPr>
          <w:noProof/>
          <w:sz w:val="28"/>
          <w:szCs w:val="28"/>
        </w:rPr>
        <w:t>7</w:t>
      </w:r>
      <w:r w:rsidRPr="001164DE">
        <w:rPr>
          <w:noProof/>
          <w:sz w:val="28"/>
          <w:szCs w:val="28"/>
        </w:rPr>
        <w:fldChar w:fldCharType="end"/>
      </w:r>
      <w:r w:rsidRPr="001164DE">
        <w:rPr>
          <w:sz w:val="28"/>
          <w:szCs w:val="28"/>
        </w:rPr>
        <w:t xml:space="preserve">: Tra cứu các dịch vụ được cung cấp trên </w:t>
      </w:r>
      <w:r w:rsidR="00E04DD9" w:rsidRPr="001164DE">
        <w:rPr>
          <w:sz w:val="28"/>
          <w:szCs w:val="28"/>
        </w:rPr>
        <w:t>Tạp chí Thuế</w:t>
      </w:r>
    </w:p>
    <w:p w14:paraId="62F1FB59" w14:textId="77777777" w:rsidR="00E6193A" w:rsidRPr="001164DE" w:rsidRDefault="00E6193A" w:rsidP="002B7031">
      <w:pPr>
        <w:pStyle w:val="Style2"/>
        <w:spacing w:line="312" w:lineRule="auto"/>
      </w:pPr>
      <w:r w:rsidRPr="001164DE">
        <w:t xml:space="preserve">Thiết kế </w:t>
      </w:r>
      <w:r w:rsidR="008E0EDB" w:rsidRPr="001164DE">
        <w:t>trường dữ liệu</w:t>
      </w:r>
    </w:p>
    <w:tbl>
      <w:tblPr>
        <w:tblStyle w:val="TableGrid"/>
        <w:tblW w:w="0" w:type="auto"/>
        <w:tblInd w:w="360" w:type="dxa"/>
        <w:tblLook w:val="04A0" w:firstRow="1" w:lastRow="0" w:firstColumn="1" w:lastColumn="0" w:noHBand="0" w:noVBand="1"/>
      </w:tblPr>
      <w:tblGrid>
        <w:gridCol w:w="746"/>
        <w:gridCol w:w="2111"/>
        <w:gridCol w:w="1449"/>
        <w:gridCol w:w="1210"/>
        <w:gridCol w:w="990"/>
        <w:gridCol w:w="2195"/>
      </w:tblGrid>
      <w:tr w:rsidR="00E6193A" w:rsidRPr="001164DE" w14:paraId="7512839B" w14:textId="77777777" w:rsidTr="0088500B">
        <w:trPr>
          <w:tblHeader/>
        </w:trPr>
        <w:tc>
          <w:tcPr>
            <w:tcW w:w="628" w:type="dxa"/>
            <w:shd w:val="clear" w:color="auto" w:fill="E7E6E6" w:themeFill="background2"/>
          </w:tcPr>
          <w:p w14:paraId="7844634A" w14:textId="77777777" w:rsidR="00E6193A" w:rsidRPr="001164DE" w:rsidRDefault="00E6193A" w:rsidP="002B7031">
            <w:pPr>
              <w:spacing w:line="312" w:lineRule="auto"/>
              <w:jc w:val="center"/>
              <w:rPr>
                <w:rFonts w:ascii="Times New Roman" w:hAnsi="Times New Roman"/>
                <w:b/>
                <w:sz w:val="28"/>
                <w:szCs w:val="28"/>
              </w:rPr>
            </w:pPr>
            <w:r w:rsidRPr="001164DE">
              <w:rPr>
                <w:rFonts w:ascii="Times New Roman" w:hAnsi="Times New Roman"/>
                <w:b/>
                <w:sz w:val="28"/>
                <w:szCs w:val="28"/>
              </w:rPr>
              <w:lastRenderedPageBreak/>
              <w:t>STT</w:t>
            </w:r>
          </w:p>
        </w:tc>
        <w:tc>
          <w:tcPr>
            <w:tcW w:w="2236" w:type="dxa"/>
            <w:shd w:val="clear" w:color="auto" w:fill="E7E6E6" w:themeFill="background2"/>
          </w:tcPr>
          <w:p w14:paraId="72A2058A" w14:textId="77777777" w:rsidR="00E6193A" w:rsidRPr="001164DE" w:rsidRDefault="00E6193A"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Thông tin</w:t>
            </w:r>
          </w:p>
        </w:tc>
        <w:tc>
          <w:tcPr>
            <w:tcW w:w="1510" w:type="dxa"/>
            <w:shd w:val="clear" w:color="auto" w:fill="E7E6E6" w:themeFill="background2"/>
          </w:tcPr>
          <w:p w14:paraId="4CBB827B" w14:textId="77777777" w:rsidR="00E6193A" w:rsidRPr="001164DE" w:rsidRDefault="00E6193A"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Kiểu dữ liệu</w:t>
            </w:r>
          </w:p>
        </w:tc>
        <w:tc>
          <w:tcPr>
            <w:tcW w:w="1257" w:type="dxa"/>
            <w:shd w:val="clear" w:color="auto" w:fill="E7E6E6" w:themeFill="background2"/>
          </w:tcPr>
          <w:p w14:paraId="5089928E" w14:textId="77777777" w:rsidR="00E6193A" w:rsidRPr="001164DE" w:rsidRDefault="00E6193A"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Bắt buộc</w:t>
            </w:r>
          </w:p>
        </w:tc>
        <w:tc>
          <w:tcPr>
            <w:tcW w:w="1015" w:type="dxa"/>
            <w:shd w:val="clear" w:color="auto" w:fill="E7E6E6" w:themeFill="background2"/>
          </w:tcPr>
          <w:p w14:paraId="48C844AD" w14:textId="77777777" w:rsidR="00E6193A" w:rsidRPr="001164DE" w:rsidRDefault="00E6193A"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Mặc định</w:t>
            </w:r>
          </w:p>
        </w:tc>
        <w:tc>
          <w:tcPr>
            <w:tcW w:w="2344" w:type="dxa"/>
            <w:shd w:val="clear" w:color="auto" w:fill="E7E6E6" w:themeFill="background2"/>
          </w:tcPr>
          <w:p w14:paraId="45FF7AB0" w14:textId="77777777" w:rsidR="00E6193A" w:rsidRPr="001164DE" w:rsidRDefault="00E6193A" w:rsidP="002B7031">
            <w:pPr>
              <w:spacing w:line="312" w:lineRule="auto"/>
              <w:jc w:val="center"/>
              <w:rPr>
                <w:rFonts w:ascii="Times New Roman" w:hAnsi="Times New Roman"/>
                <w:b/>
                <w:sz w:val="28"/>
                <w:szCs w:val="28"/>
              </w:rPr>
            </w:pPr>
            <w:r w:rsidRPr="001164DE">
              <w:rPr>
                <w:rFonts w:ascii="Times New Roman" w:hAnsi="Times New Roman"/>
                <w:b/>
                <w:sz w:val="28"/>
                <w:szCs w:val="28"/>
                <w:lang w:val="vi-VN"/>
              </w:rPr>
              <w:t xml:space="preserve">Ràng </w:t>
            </w:r>
            <w:r w:rsidRPr="001164DE">
              <w:rPr>
                <w:rFonts w:ascii="Times New Roman" w:hAnsi="Times New Roman"/>
                <w:b/>
                <w:sz w:val="28"/>
                <w:szCs w:val="28"/>
              </w:rPr>
              <w:t>buộc</w:t>
            </w:r>
          </w:p>
        </w:tc>
      </w:tr>
      <w:tr w:rsidR="0088500B" w:rsidRPr="001164DE" w14:paraId="42D1B005" w14:textId="77777777" w:rsidTr="0088500B">
        <w:tc>
          <w:tcPr>
            <w:tcW w:w="628" w:type="dxa"/>
          </w:tcPr>
          <w:p w14:paraId="624FD10F" w14:textId="77777777" w:rsidR="0088500B" w:rsidRPr="001164DE" w:rsidRDefault="0088500B" w:rsidP="002B7031">
            <w:pPr>
              <w:spacing w:line="312" w:lineRule="auto"/>
              <w:jc w:val="center"/>
              <w:rPr>
                <w:rFonts w:ascii="Times New Roman" w:hAnsi="Times New Roman"/>
                <w:sz w:val="28"/>
                <w:szCs w:val="28"/>
              </w:rPr>
            </w:pPr>
            <w:r w:rsidRPr="001164DE">
              <w:rPr>
                <w:rFonts w:ascii="Times New Roman" w:hAnsi="Times New Roman"/>
                <w:sz w:val="28"/>
                <w:szCs w:val="28"/>
              </w:rPr>
              <w:t>1</w:t>
            </w:r>
          </w:p>
        </w:tc>
        <w:tc>
          <w:tcPr>
            <w:tcW w:w="2236" w:type="dxa"/>
          </w:tcPr>
          <w:p w14:paraId="2B14211D" w14:textId="77777777" w:rsidR="0088500B" w:rsidRPr="001164DE" w:rsidRDefault="0088500B" w:rsidP="002B7031">
            <w:pPr>
              <w:spacing w:line="312" w:lineRule="auto"/>
              <w:rPr>
                <w:rFonts w:ascii="Times New Roman" w:hAnsi="Times New Roman"/>
                <w:b/>
                <w:i/>
                <w:sz w:val="28"/>
                <w:szCs w:val="28"/>
              </w:rPr>
            </w:pPr>
            <w:r w:rsidRPr="001164DE">
              <w:rPr>
                <w:rFonts w:ascii="Times New Roman" w:hAnsi="Times New Roman"/>
                <w:sz w:val="28"/>
                <w:szCs w:val="28"/>
              </w:rPr>
              <w:t>Từ khóa tìm kiếm</w:t>
            </w:r>
          </w:p>
        </w:tc>
        <w:tc>
          <w:tcPr>
            <w:tcW w:w="1510" w:type="dxa"/>
          </w:tcPr>
          <w:p w14:paraId="3E472842" w14:textId="77777777" w:rsidR="0088500B" w:rsidRPr="001164DE" w:rsidRDefault="0088500B" w:rsidP="002B7031">
            <w:pPr>
              <w:spacing w:line="312" w:lineRule="auto"/>
              <w:rPr>
                <w:rFonts w:ascii="Times New Roman" w:hAnsi="Times New Roman"/>
                <w:b/>
                <w:i/>
                <w:sz w:val="28"/>
                <w:szCs w:val="28"/>
              </w:rPr>
            </w:pPr>
            <w:r w:rsidRPr="001164DE">
              <w:rPr>
                <w:rFonts w:ascii="Times New Roman" w:hAnsi="Times New Roman"/>
                <w:sz w:val="28"/>
                <w:szCs w:val="28"/>
              </w:rPr>
              <w:t>Chuỗi ký tự (200)</w:t>
            </w:r>
          </w:p>
        </w:tc>
        <w:tc>
          <w:tcPr>
            <w:tcW w:w="1257" w:type="dxa"/>
          </w:tcPr>
          <w:p w14:paraId="4AE033D5" w14:textId="77777777" w:rsidR="0088500B" w:rsidRPr="001164DE" w:rsidRDefault="0088500B" w:rsidP="002B7031">
            <w:pPr>
              <w:spacing w:line="312" w:lineRule="auto"/>
              <w:rPr>
                <w:rFonts w:ascii="Times New Roman" w:hAnsi="Times New Roman"/>
                <w:b/>
                <w:i/>
                <w:sz w:val="28"/>
                <w:szCs w:val="28"/>
              </w:rPr>
            </w:pPr>
          </w:p>
        </w:tc>
        <w:tc>
          <w:tcPr>
            <w:tcW w:w="1015" w:type="dxa"/>
          </w:tcPr>
          <w:p w14:paraId="163153A4" w14:textId="77777777" w:rsidR="0088500B" w:rsidRPr="001164DE" w:rsidRDefault="0088500B" w:rsidP="002B7031">
            <w:pPr>
              <w:spacing w:line="312" w:lineRule="auto"/>
              <w:rPr>
                <w:rFonts w:ascii="Times New Roman" w:hAnsi="Times New Roman"/>
                <w:b/>
                <w:i/>
                <w:sz w:val="28"/>
                <w:szCs w:val="28"/>
              </w:rPr>
            </w:pPr>
          </w:p>
        </w:tc>
        <w:tc>
          <w:tcPr>
            <w:tcW w:w="2344" w:type="dxa"/>
          </w:tcPr>
          <w:p w14:paraId="7D626535" w14:textId="77777777" w:rsidR="0088500B" w:rsidRPr="001164DE" w:rsidRDefault="0088500B" w:rsidP="00122797">
            <w:pPr>
              <w:spacing w:line="312" w:lineRule="auto"/>
              <w:jc w:val="both"/>
              <w:rPr>
                <w:rFonts w:ascii="Times New Roman" w:hAnsi="Times New Roman"/>
                <w:b/>
                <w:i/>
                <w:sz w:val="28"/>
                <w:szCs w:val="28"/>
              </w:rPr>
            </w:pPr>
            <w:r w:rsidRPr="001164DE">
              <w:rPr>
                <w:rFonts w:ascii="Times New Roman" w:hAnsi="Times New Roman"/>
                <w:sz w:val="28"/>
                <w:szCs w:val="28"/>
              </w:rPr>
              <w:t xml:space="preserve">Cho phép độc giả nhập từ khóa tìm kiếm </w:t>
            </w:r>
          </w:p>
        </w:tc>
      </w:tr>
    </w:tbl>
    <w:p w14:paraId="015A7CC6" w14:textId="12DBA56F" w:rsidR="00E6193A" w:rsidRPr="001164DE" w:rsidRDefault="00E6193A" w:rsidP="002B7031">
      <w:pPr>
        <w:pStyle w:val="ListParagraph"/>
        <w:spacing w:line="312" w:lineRule="auto"/>
      </w:pPr>
      <w:r w:rsidRPr="001164DE">
        <w:rPr>
          <w:lang w:val="en-US"/>
        </w:rPr>
        <w:t>Xem chi tiết/ Gửi thông tin đăng ký dịch vụ quảng cáo</w:t>
      </w:r>
    </w:p>
    <w:p w14:paraId="077159F3" w14:textId="77777777" w:rsidR="00E6193A" w:rsidRPr="001164DE" w:rsidRDefault="00E6193A" w:rsidP="002B7031">
      <w:pPr>
        <w:pStyle w:val="ListParagraph"/>
        <w:keepNext/>
        <w:numPr>
          <w:ilvl w:val="0"/>
          <w:numId w:val="0"/>
        </w:numPr>
        <w:spacing w:line="312" w:lineRule="auto"/>
        <w:ind w:left="90"/>
        <w:jc w:val="center"/>
      </w:pPr>
      <w:r w:rsidRPr="001164DE">
        <w:rPr>
          <w:noProof/>
          <w:lang w:val="en-US" w:eastAsia="en-US"/>
        </w:rPr>
        <w:drawing>
          <wp:inline distT="0" distB="0" distL="0" distR="0" wp14:anchorId="0EC9FBC0" wp14:editId="3A072FB5">
            <wp:extent cx="4623786" cy="6202392"/>
            <wp:effectExtent l="0" t="0" r="5715"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628979" cy="6209358"/>
                    </a:xfrm>
                    <a:prstGeom prst="rect">
                      <a:avLst/>
                    </a:prstGeom>
                  </pic:spPr>
                </pic:pic>
              </a:graphicData>
            </a:graphic>
          </wp:inline>
        </w:drawing>
      </w:r>
    </w:p>
    <w:p w14:paraId="22948497" w14:textId="5C2BE723" w:rsidR="00E6193A" w:rsidRPr="001164DE" w:rsidRDefault="00E6193A" w:rsidP="002B7031">
      <w:pPr>
        <w:pStyle w:val="Caption"/>
        <w:spacing w:line="312" w:lineRule="auto"/>
        <w:rPr>
          <w:sz w:val="28"/>
          <w:szCs w:val="28"/>
        </w:rPr>
      </w:pPr>
      <w:r w:rsidRPr="001164DE">
        <w:rPr>
          <w:sz w:val="28"/>
          <w:szCs w:val="28"/>
        </w:rPr>
        <w:t xml:space="preserve">Giao diện </w:t>
      </w:r>
      <w:r w:rsidRPr="001164DE">
        <w:rPr>
          <w:sz w:val="28"/>
          <w:szCs w:val="28"/>
        </w:rPr>
        <w:fldChar w:fldCharType="begin"/>
      </w:r>
      <w:r w:rsidRPr="001164DE">
        <w:rPr>
          <w:sz w:val="28"/>
          <w:szCs w:val="28"/>
        </w:rPr>
        <w:instrText xml:space="preserve"> SEQ Giao_diện \* ARABIC </w:instrText>
      </w:r>
      <w:r w:rsidRPr="001164DE">
        <w:rPr>
          <w:sz w:val="28"/>
          <w:szCs w:val="28"/>
        </w:rPr>
        <w:fldChar w:fldCharType="separate"/>
      </w:r>
      <w:r w:rsidR="0045178B">
        <w:rPr>
          <w:noProof/>
          <w:sz w:val="28"/>
          <w:szCs w:val="28"/>
        </w:rPr>
        <w:t>8</w:t>
      </w:r>
      <w:r w:rsidRPr="001164DE">
        <w:rPr>
          <w:sz w:val="28"/>
          <w:szCs w:val="28"/>
        </w:rPr>
        <w:fldChar w:fldCharType="end"/>
      </w:r>
      <w:r w:rsidRPr="001164DE">
        <w:rPr>
          <w:sz w:val="28"/>
          <w:szCs w:val="28"/>
        </w:rPr>
        <w:t>: Xem chi t</w:t>
      </w:r>
      <w:r w:rsidR="00C11F91" w:rsidRPr="001164DE">
        <w:rPr>
          <w:sz w:val="28"/>
          <w:szCs w:val="28"/>
        </w:rPr>
        <w:t>iết/ gửi thông tin đăng ký quảng cáo</w:t>
      </w:r>
    </w:p>
    <w:p w14:paraId="36AF5482" w14:textId="77777777" w:rsidR="00C11F91" w:rsidRPr="001164DE" w:rsidRDefault="00C11F91" w:rsidP="002B7031">
      <w:pPr>
        <w:pStyle w:val="Style2"/>
        <w:spacing w:line="312" w:lineRule="auto"/>
      </w:pPr>
      <w:r w:rsidRPr="001164DE">
        <w:t xml:space="preserve">Thiết kế trường dữ liệu </w:t>
      </w:r>
    </w:p>
    <w:tbl>
      <w:tblPr>
        <w:tblStyle w:val="TableGrid"/>
        <w:tblW w:w="0" w:type="auto"/>
        <w:tblInd w:w="-5" w:type="dxa"/>
        <w:tblLook w:val="04A0" w:firstRow="1" w:lastRow="0" w:firstColumn="1" w:lastColumn="0" w:noHBand="0" w:noVBand="1"/>
      </w:tblPr>
      <w:tblGrid>
        <w:gridCol w:w="840"/>
        <w:gridCol w:w="1630"/>
        <w:gridCol w:w="1493"/>
        <w:gridCol w:w="1100"/>
        <w:gridCol w:w="983"/>
        <w:gridCol w:w="3020"/>
      </w:tblGrid>
      <w:tr w:rsidR="00C11F91" w:rsidRPr="001164DE" w14:paraId="3EC9BCD6" w14:textId="77777777" w:rsidTr="00D32A6E">
        <w:trPr>
          <w:tblHeader/>
        </w:trPr>
        <w:tc>
          <w:tcPr>
            <w:tcW w:w="851" w:type="dxa"/>
            <w:shd w:val="clear" w:color="auto" w:fill="E7E6E6" w:themeFill="background2"/>
          </w:tcPr>
          <w:p w14:paraId="7F49D188" w14:textId="77777777" w:rsidR="00C11F91" w:rsidRPr="001164DE" w:rsidRDefault="00C11F91" w:rsidP="002B7031">
            <w:pPr>
              <w:spacing w:line="312" w:lineRule="auto"/>
              <w:jc w:val="center"/>
              <w:rPr>
                <w:rFonts w:ascii="Times New Roman" w:hAnsi="Times New Roman"/>
                <w:b/>
                <w:sz w:val="28"/>
                <w:szCs w:val="28"/>
              </w:rPr>
            </w:pPr>
            <w:r w:rsidRPr="001164DE">
              <w:rPr>
                <w:rFonts w:ascii="Times New Roman" w:hAnsi="Times New Roman"/>
                <w:b/>
                <w:sz w:val="28"/>
                <w:szCs w:val="28"/>
              </w:rPr>
              <w:lastRenderedPageBreak/>
              <w:t>STT</w:t>
            </w:r>
          </w:p>
        </w:tc>
        <w:tc>
          <w:tcPr>
            <w:tcW w:w="1701" w:type="dxa"/>
            <w:shd w:val="clear" w:color="auto" w:fill="E7E6E6" w:themeFill="background2"/>
          </w:tcPr>
          <w:p w14:paraId="4DF84FE2" w14:textId="77777777" w:rsidR="00C11F91" w:rsidRPr="001164DE" w:rsidRDefault="00C11F91"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Thông tin</w:t>
            </w:r>
          </w:p>
        </w:tc>
        <w:tc>
          <w:tcPr>
            <w:tcW w:w="1559" w:type="dxa"/>
            <w:shd w:val="clear" w:color="auto" w:fill="E7E6E6" w:themeFill="background2"/>
          </w:tcPr>
          <w:p w14:paraId="4A1D6625" w14:textId="77777777" w:rsidR="00C11F91" w:rsidRPr="001164DE" w:rsidRDefault="00C11F91"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Kiểu dữ liệu</w:t>
            </w:r>
          </w:p>
        </w:tc>
        <w:tc>
          <w:tcPr>
            <w:tcW w:w="1134" w:type="dxa"/>
            <w:shd w:val="clear" w:color="auto" w:fill="E7E6E6" w:themeFill="background2"/>
          </w:tcPr>
          <w:p w14:paraId="64E4797F" w14:textId="77777777" w:rsidR="00C11F91" w:rsidRPr="001164DE" w:rsidRDefault="00C11F91"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Bắt buộc</w:t>
            </w:r>
          </w:p>
        </w:tc>
        <w:tc>
          <w:tcPr>
            <w:tcW w:w="992" w:type="dxa"/>
            <w:shd w:val="clear" w:color="auto" w:fill="E7E6E6" w:themeFill="background2"/>
          </w:tcPr>
          <w:p w14:paraId="2C15F818" w14:textId="77777777" w:rsidR="00C11F91" w:rsidRPr="001164DE" w:rsidRDefault="00C11F91"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Mặc định</w:t>
            </w:r>
          </w:p>
        </w:tc>
        <w:tc>
          <w:tcPr>
            <w:tcW w:w="3118" w:type="dxa"/>
            <w:shd w:val="clear" w:color="auto" w:fill="E7E6E6" w:themeFill="background2"/>
          </w:tcPr>
          <w:p w14:paraId="61DB8D54" w14:textId="77777777" w:rsidR="00C11F91" w:rsidRPr="001164DE" w:rsidRDefault="00C11F91" w:rsidP="002B7031">
            <w:pPr>
              <w:spacing w:line="312" w:lineRule="auto"/>
              <w:jc w:val="center"/>
              <w:rPr>
                <w:rFonts w:ascii="Times New Roman" w:hAnsi="Times New Roman"/>
                <w:b/>
                <w:sz w:val="28"/>
                <w:szCs w:val="28"/>
              </w:rPr>
            </w:pPr>
            <w:r w:rsidRPr="001164DE">
              <w:rPr>
                <w:rFonts w:ascii="Times New Roman" w:hAnsi="Times New Roman"/>
                <w:b/>
                <w:sz w:val="28"/>
                <w:szCs w:val="28"/>
                <w:lang w:val="vi-VN"/>
              </w:rPr>
              <w:t xml:space="preserve">Ràng </w:t>
            </w:r>
            <w:r w:rsidRPr="001164DE">
              <w:rPr>
                <w:rFonts w:ascii="Times New Roman" w:hAnsi="Times New Roman"/>
                <w:b/>
                <w:sz w:val="28"/>
                <w:szCs w:val="28"/>
              </w:rPr>
              <w:t>buộc</w:t>
            </w:r>
          </w:p>
        </w:tc>
      </w:tr>
      <w:tr w:rsidR="0088500B" w:rsidRPr="001164DE" w14:paraId="3829C6E1" w14:textId="77777777" w:rsidTr="00D32A6E">
        <w:tc>
          <w:tcPr>
            <w:tcW w:w="851" w:type="dxa"/>
          </w:tcPr>
          <w:p w14:paraId="5C5E381B" w14:textId="77777777" w:rsidR="0088500B" w:rsidRPr="001164DE" w:rsidRDefault="0088500B" w:rsidP="002B7031">
            <w:pPr>
              <w:spacing w:line="312" w:lineRule="auto"/>
              <w:jc w:val="center"/>
              <w:rPr>
                <w:rFonts w:ascii="Times New Roman" w:hAnsi="Times New Roman"/>
                <w:sz w:val="28"/>
                <w:szCs w:val="28"/>
              </w:rPr>
            </w:pPr>
            <w:r w:rsidRPr="001164DE">
              <w:rPr>
                <w:rFonts w:ascii="Times New Roman" w:hAnsi="Times New Roman"/>
                <w:sz w:val="28"/>
                <w:szCs w:val="28"/>
              </w:rPr>
              <w:t>1</w:t>
            </w:r>
          </w:p>
        </w:tc>
        <w:tc>
          <w:tcPr>
            <w:tcW w:w="1701" w:type="dxa"/>
          </w:tcPr>
          <w:p w14:paraId="259B3FE6" w14:textId="77777777" w:rsidR="0088500B" w:rsidRPr="001164DE" w:rsidRDefault="0088500B" w:rsidP="002B7031">
            <w:pPr>
              <w:spacing w:line="312" w:lineRule="auto"/>
              <w:rPr>
                <w:rFonts w:ascii="Times New Roman" w:hAnsi="Times New Roman"/>
                <w:sz w:val="28"/>
                <w:szCs w:val="28"/>
              </w:rPr>
            </w:pPr>
            <w:r w:rsidRPr="001164DE">
              <w:rPr>
                <w:rFonts w:ascii="Times New Roman" w:hAnsi="Times New Roman"/>
                <w:sz w:val="28"/>
                <w:szCs w:val="28"/>
              </w:rPr>
              <w:t>Họ và tên</w:t>
            </w:r>
          </w:p>
        </w:tc>
        <w:tc>
          <w:tcPr>
            <w:tcW w:w="1559" w:type="dxa"/>
          </w:tcPr>
          <w:p w14:paraId="4FEF1719" w14:textId="77777777" w:rsidR="0088500B" w:rsidRPr="001164DE" w:rsidRDefault="0088500B" w:rsidP="002B7031">
            <w:pPr>
              <w:spacing w:line="312" w:lineRule="auto"/>
              <w:rPr>
                <w:rFonts w:ascii="Times New Roman" w:hAnsi="Times New Roman"/>
                <w:sz w:val="28"/>
                <w:szCs w:val="28"/>
              </w:rPr>
            </w:pPr>
            <w:r w:rsidRPr="001164DE">
              <w:rPr>
                <w:rFonts w:ascii="Times New Roman" w:hAnsi="Times New Roman"/>
                <w:sz w:val="28"/>
                <w:szCs w:val="28"/>
              </w:rPr>
              <w:t>Chuỗi ký tự (50)</w:t>
            </w:r>
          </w:p>
        </w:tc>
        <w:tc>
          <w:tcPr>
            <w:tcW w:w="1134" w:type="dxa"/>
          </w:tcPr>
          <w:p w14:paraId="2255EAEF" w14:textId="77777777" w:rsidR="0088500B" w:rsidRPr="001164DE" w:rsidRDefault="0088500B" w:rsidP="002B7031">
            <w:pPr>
              <w:spacing w:line="312" w:lineRule="auto"/>
              <w:rPr>
                <w:rFonts w:ascii="Times New Roman" w:hAnsi="Times New Roman"/>
                <w:sz w:val="28"/>
                <w:szCs w:val="28"/>
                <w:lang w:val="vi-VN"/>
              </w:rPr>
            </w:pPr>
            <w:r w:rsidRPr="001164DE">
              <w:rPr>
                <w:rFonts w:ascii="Times New Roman" w:hAnsi="Times New Roman"/>
                <w:sz w:val="28"/>
                <w:szCs w:val="28"/>
                <w:lang w:val="vi-VN"/>
              </w:rPr>
              <w:t>Có</w:t>
            </w:r>
          </w:p>
        </w:tc>
        <w:tc>
          <w:tcPr>
            <w:tcW w:w="992" w:type="dxa"/>
          </w:tcPr>
          <w:p w14:paraId="552285ED" w14:textId="77777777" w:rsidR="0088500B" w:rsidRPr="001164DE" w:rsidRDefault="0088500B" w:rsidP="002B7031">
            <w:pPr>
              <w:spacing w:line="312" w:lineRule="auto"/>
              <w:rPr>
                <w:rFonts w:ascii="Times New Roman" w:hAnsi="Times New Roman"/>
                <w:sz w:val="28"/>
                <w:szCs w:val="28"/>
                <w:lang w:val="vi-VN"/>
              </w:rPr>
            </w:pPr>
          </w:p>
        </w:tc>
        <w:tc>
          <w:tcPr>
            <w:tcW w:w="3118" w:type="dxa"/>
          </w:tcPr>
          <w:p w14:paraId="2878AA4B" w14:textId="77777777" w:rsidR="0088500B" w:rsidRPr="001164DE" w:rsidRDefault="0088500B" w:rsidP="00122797">
            <w:pPr>
              <w:spacing w:line="312" w:lineRule="auto"/>
              <w:jc w:val="both"/>
              <w:rPr>
                <w:rFonts w:ascii="Times New Roman" w:hAnsi="Times New Roman"/>
                <w:sz w:val="28"/>
                <w:szCs w:val="28"/>
                <w:lang w:val="vi-VN"/>
              </w:rPr>
            </w:pPr>
            <w:r w:rsidRPr="001164DE">
              <w:rPr>
                <w:rFonts w:ascii="Times New Roman" w:hAnsi="Times New Roman"/>
                <w:sz w:val="28"/>
                <w:szCs w:val="28"/>
              </w:rPr>
              <w:t>Cho phép độc giả nhập h</w:t>
            </w:r>
            <w:r w:rsidRPr="001164DE">
              <w:rPr>
                <w:rFonts w:ascii="Times New Roman" w:hAnsi="Times New Roman"/>
                <w:sz w:val="28"/>
                <w:szCs w:val="28"/>
                <w:lang w:val="vi-VN"/>
              </w:rPr>
              <w:t xml:space="preserve">ọ và tên </w:t>
            </w:r>
          </w:p>
        </w:tc>
      </w:tr>
      <w:tr w:rsidR="0088500B" w:rsidRPr="001164DE" w14:paraId="75FA890A" w14:textId="77777777" w:rsidTr="00D32A6E">
        <w:tc>
          <w:tcPr>
            <w:tcW w:w="851" w:type="dxa"/>
          </w:tcPr>
          <w:p w14:paraId="35BF7217" w14:textId="77777777" w:rsidR="0088500B" w:rsidRPr="001164DE" w:rsidRDefault="0088500B" w:rsidP="002B7031">
            <w:pPr>
              <w:spacing w:line="312" w:lineRule="auto"/>
              <w:jc w:val="center"/>
              <w:rPr>
                <w:rFonts w:ascii="Times New Roman" w:hAnsi="Times New Roman"/>
                <w:sz w:val="28"/>
                <w:szCs w:val="28"/>
                <w:lang w:val="vi-VN"/>
              </w:rPr>
            </w:pPr>
            <w:r w:rsidRPr="001164DE">
              <w:rPr>
                <w:rFonts w:ascii="Times New Roman" w:hAnsi="Times New Roman"/>
                <w:sz w:val="28"/>
                <w:szCs w:val="28"/>
              </w:rPr>
              <w:t>2</w:t>
            </w:r>
          </w:p>
        </w:tc>
        <w:tc>
          <w:tcPr>
            <w:tcW w:w="1701" w:type="dxa"/>
          </w:tcPr>
          <w:p w14:paraId="0C88B9B8" w14:textId="77777777" w:rsidR="0088500B" w:rsidRPr="001164DE" w:rsidRDefault="0088500B" w:rsidP="002B7031">
            <w:pPr>
              <w:spacing w:line="312" w:lineRule="auto"/>
              <w:rPr>
                <w:rFonts w:ascii="Times New Roman" w:hAnsi="Times New Roman"/>
                <w:sz w:val="28"/>
                <w:szCs w:val="28"/>
                <w:lang w:val="vi-VN"/>
              </w:rPr>
            </w:pPr>
            <w:r w:rsidRPr="001164DE">
              <w:rPr>
                <w:rFonts w:ascii="Times New Roman" w:hAnsi="Times New Roman"/>
                <w:sz w:val="28"/>
                <w:szCs w:val="28"/>
                <w:lang w:val="vi-VN"/>
              </w:rPr>
              <w:t>Email</w:t>
            </w:r>
          </w:p>
        </w:tc>
        <w:tc>
          <w:tcPr>
            <w:tcW w:w="1559" w:type="dxa"/>
          </w:tcPr>
          <w:p w14:paraId="744987C1" w14:textId="77777777" w:rsidR="0088500B" w:rsidRPr="001164DE" w:rsidRDefault="0088500B" w:rsidP="002B7031">
            <w:pPr>
              <w:spacing w:line="312" w:lineRule="auto"/>
              <w:rPr>
                <w:rFonts w:ascii="Times New Roman" w:hAnsi="Times New Roman"/>
                <w:sz w:val="28"/>
                <w:szCs w:val="28"/>
              </w:rPr>
            </w:pPr>
            <w:r w:rsidRPr="001164DE">
              <w:rPr>
                <w:rFonts w:ascii="Times New Roman" w:hAnsi="Times New Roman"/>
                <w:sz w:val="28"/>
                <w:szCs w:val="28"/>
              </w:rPr>
              <w:t>Chuỗi ký tự (50)</w:t>
            </w:r>
          </w:p>
        </w:tc>
        <w:tc>
          <w:tcPr>
            <w:tcW w:w="1134" w:type="dxa"/>
          </w:tcPr>
          <w:p w14:paraId="43E9F4FE" w14:textId="77777777" w:rsidR="0088500B" w:rsidRPr="001164DE" w:rsidRDefault="0088500B" w:rsidP="002B7031">
            <w:pPr>
              <w:spacing w:line="312" w:lineRule="auto"/>
              <w:rPr>
                <w:rFonts w:ascii="Times New Roman" w:hAnsi="Times New Roman"/>
                <w:sz w:val="28"/>
                <w:szCs w:val="28"/>
                <w:lang w:val="vi-VN"/>
              </w:rPr>
            </w:pPr>
            <w:r w:rsidRPr="001164DE">
              <w:rPr>
                <w:rFonts w:ascii="Times New Roman" w:hAnsi="Times New Roman"/>
                <w:sz w:val="28"/>
                <w:szCs w:val="28"/>
                <w:lang w:val="vi-VN"/>
              </w:rPr>
              <w:t>Có</w:t>
            </w:r>
          </w:p>
        </w:tc>
        <w:tc>
          <w:tcPr>
            <w:tcW w:w="992" w:type="dxa"/>
          </w:tcPr>
          <w:p w14:paraId="0168941C" w14:textId="77777777" w:rsidR="0088500B" w:rsidRPr="001164DE" w:rsidRDefault="0088500B" w:rsidP="002B7031">
            <w:pPr>
              <w:spacing w:line="312" w:lineRule="auto"/>
              <w:rPr>
                <w:rFonts w:ascii="Times New Roman" w:hAnsi="Times New Roman"/>
                <w:sz w:val="28"/>
                <w:szCs w:val="28"/>
                <w:lang w:val="vi-VN"/>
              </w:rPr>
            </w:pPr>
          </w:p>
        </w:tc>
        <w:tc>
          <w:tcPr>
            <w:tcW w:w="3118" w:type="dxa"/>
          </w:tcPr>
          <w:p w14:paraId="2406B5DD" w14:textId="77777777" w:rsidR="0088500B" w:rsidRPr="001164DE" w:rsidRDefault="0088500B" w:rsidP="00122797">
            <w:pPr>
              <w:tabs>
                <w:tab w:val="left" w:pos="960"/>
              </w:tabs>
              <w:spacing w:line="312" w:lineRule="auto"/>
              <w:jc w:val="both"/>
              <w:rPr>
                <w:rFonts w:ascii="Times New Roman" w:hAnsi="Times New Roman"/>
                <w:sz w:val="28"/>
                <w:szCs w:val="28"/>
              </w:rPr>
            </w:pPr>
            <w:r w:rsidRPr="001164DE">
              <w:rPr>
                <w:rFonts w:ascii="Times New Roman" w:hAnsi="Times New Roman"/>
                <w:sz w:val="28"/>
                <w:szCs w:val="28"/>
              </w:rPr>
              <w:t>Cho phép độc giả nhập vào email</w:t>
            </w:r>
          </w:p>
          <w:p w14:paraId="307BA1E6" w14:textId="77777777" w:rsidR="0088500B" w:rsidRPr="001164DE" w:rsidRDefault="0088500B" w:rsidP="00122797">
            <w:pPr>
              <w:tabs>
                <w:tab w:val="left" w:pos="960"/>
              </w:tabs>
              <w:spacing w:line="312" w:lineRule="auto"/>
              <w:jc w:val="both"/>
              <w:rPr>
                <w:rFonts w:ascii="Times New Roman" w:hAnsi="Times New Roman"/>
                <w:sz w:val="28"/>
                <w:szCs w:val="28"/>
              </w:rPr>
            </w:pPr>
            <w:r w:rsidRPr="001164DE">
              <w:rPr>
                <w:rFonts w:ascii="Times New Roman" w:hAnsi="Times New Roman"/>
                <w:sz w:val="28"/>
                <w:szCs w:val="28"/>
              </w:rPr>
              <w:t>Yêu cầu điền email theo cấu trúc [localpart]@[tên miền]</w:t>
            </w:r>
          </w:p>
          <w:p w14:paraId="11FEC5E4" w14:textId="77777777" w:rsidR="0088500B" w:rsidRPr="001164DE" w:rsidRDefault="0088500B" w:rsidP="00122797">
            <w:pPr>
              <w:tabs>
                <w:tab w:val="left" w:pos="960"/>
              </w:tabs>
              <w:spacing w:line="312" w:lineRule="auto"/>
              <w:jc w:val="both"/>
              <w:rPr>
                <w:rFonts w:ascii="Times New Roman" w:hAnsi="Times New Roman"/>
                <w:sz w:val="28"/>
                <w:szCs w:val="28"/>
                <w:lang w:val="vi-VN"/>
              </w:rPr>
            </w:pPr>
            <w:r w:rsidRPr="001164DE">
              <w:rPr>
                <w:rFonts w:ascii="Times New Roman" w:hAnsi="Times New Roman"/>
                <w:sz w:val="28"/>
                <w:szCs w:val="28"/>
              </w:rPr>
              <w:t>(Ví dụ: abc@gmail.com)</w:t>
            </w:r>
          </w:p>
        </w:tc>
      </w:tr>
      <w:tr w:rsidR="0088500B" w:rsidRPr="001164DE" w14:paraId="00C34C1D" w14:textId="77777777" w:rsidTr="00D32A6E">
        <w:tc>
          <w:tcPr>
            <w:tcW w:w="851" w:type="dxa"/>
          </w:tcPr>
          <w:p w14:paraId="27683896" w14:textId="77777777" w:rsidR="0088500B" w:rsidRPr="001164DE" w:rsidRDefault="0088500B" w:rsidP="002B7031">
            <w:pPr>
              <w:spacing w:line="312" w:lineRule="auto"/>
              <w:jc w:val="center"/>
              <w:rPr>
                <w:rFonts w:ascii="Times New Roman" w:hAnsi="Times New Roman"/>
                <w:sz w:val="28"/>
                <w:szCs w:val="28"/>
              </w:rPr>
            </w:pPr>
            <w:r w:rsidRPr="001164DE">
              <w:rPr>
                <w:rFonts w:ascii="Times New Roman" w:hAnsi="Times New Roman"/>
                <w:sz w:val="28"/>
                <w:szCs w:val="28"/>
              </w:rPr>
              <w:t>3</w:t>
            </w:r>
          </w:p>
        </w:tc>
        <w:tc>
          <w:tcPr>
            <w:tcW w:w="1701" w:type="dxa"/>
          </w:tcPr>
          <w:p w14:paraId="644F9C98" w14:textId="77777777" w:rsidR="0088500B" w:rsidRPr="001164DE" w:rsidRDefault="0088500B" w:rsidP="002B7031">
            <w:pPr>
              <w:spacing w:line="312" w:lineRule="auto"/>
              <w:rPr>
                <w:rFonts w:ascii="Times New Roman" w:hAnsi="Times New Roman"/>
                <w:sz w:val="28"/>
                <w:szCs w:val="28"/>
              </w:rPr>
            </w:pPr>
            <w:r w:rsidRPr="001164DE">
              <w:rPr>
                <w:rFonts w:ascii="Times New Roman" w:hAnsi="Times New Roman"/>
                <w:sz w:val="28"/>
                <w:szCs w:val="28"/>
              </w:rPr>
              <w:t xml:space="preserve">Tiêu đề </w:t>
            </w:r>
          </w:p>
        </w:tc>
        <w:tc>
          <w:tcPr>
            <w:tcW w:w="1559" w:type="dxa"/>
          </w:tcPr>
          <w:p w14:paraId="5D3765B5" w14:textId="77777777" w:rsidR="0088500B" w:rsidRPr="001164DE" w:rsidRDefault="0088500B" w:rsidP="002B7031">
            <w:pPr>
              <w:spacing w:line="312" w:lineRule="auto"/>
              <w:rPr>
                <w:rFonts w:ascii="Times New Roman" w:hAnsi="Times New Roman"/>
                <w:sz w:val="28"/>
                <w:szCs w:val="28"/>
              </w:rPr>
            </w:pPr>
            <w:r w:rsidRPr="001164DE">
              <w:rPr>
                <w:rFonts w:ascii="Times New Roman" w:hAnsi="Times New Roman"/>
                <w:sz w:val="28"/>
                <w:szCs w:val="28"/>
              </w:rPr>
              <w:t>Chuỗi ký tự (200)</w:t>
            </w:r>
          </w:p>
        </w:tc>
        <w:tc>
          <w:tcPr>
            <w:tcW w:w="1134" w:type="dxa"/>
          </w:tcPr>
          <w:p w14:paraId="3145BF93" w14:textId="77777777" w:rsidR="0088500B" w:rsidRPr="001164DE" w:rsidRDefault="0088500B" w:rsidP="002B7031">
            <w:pPr>
              <w:spacing w:line="312" w:lineRule="auto"/>
              <w:rPr>
                <w:rFonts w:ascii="Times New Roman" w:hAnsi="Times New Roman"/>
                <w:sz w:val="28"/>
                <w:szCs w:val="28"/>
                <w:lang w:val="vi-VN"/>
              </w:rPr>
            </w:pPr>
            <w:r w:rsidRPr="001164DE">
              <w:rPr>
                <w:rFonts w:ascii="Times New Roman" w:hAnsi="Times New Roman"/>
                <w:sz w:val="28"/>
                <w:szCs w:val="28"/>
                <w:lang w:val="vi-VN"/>
              </w:rPr>
              <w:t>Có</w:t>
            </w:r>
          </w:p>
        </w:tc>
        <w:tc>
          <w:tcPr>
            <w:tcW w:w="992" w:type="dxa"/>
          </w:tcPr>
          <w:p w14:paraId="5BD336AE" w14:textId="77777777" w:rsidR="0088500B" w:rsidRPr="001164DE" w:rsidRDefault="0088500B" w:rsidP="002B7031">
            <w:pPr>
              <w:spacing w:line="312" w:lineRule="auto"/>
              <w:rPr>
                <w:rFonts w:ascii="Times New Roman" w:hAnsi="Times New Roman"/>
                <w:sz w:val="28"/>
                <w:szCs w:val="28"/>
              </w:rPr>
            </w:pPr>
            <w:r w:rsidRPr="001164DE">
              <w:rPr>
                <w:rFonts w:ascii="Times New Roman" w:hAnsi="Times New Roman"/>
                <w:sz w:val="28"/>
                <w:szCs w:val="28"/>
              </w:rPr>
              <w:t xml:space="preserve"> Đăng ký đặt quả</w:t>
            </w:r>
            <w:r w:rsidR="00D32A6E" w:rsidRPr="001164DE">
              <w:rPr>
                <w:rFonts w:ascii="Times New Roman" w:hAnsi="Times New Roman"/>
                <w:sz w:val="28"/>
                <w:szCs w:val="28"/>
              </w:rPr>
              <w:t>ng cáo</w:t>
            </w:r>
          </w:p>
        </w:tc>
        <w:tc>
          <w:tcPr>
            <w:tcW w:w="3118" w:type="dxa"/>
          </w:tcPr>
          <w:p w14:paraId="50E5879A" w14:textId="77777777" w:rsidR="0088500B" w:rsidRPr="001164DE" w:rsidRDefault="0088500B" w:rsidP="00122797">
            <w:pPr>
              <w:spacing w:line="312" w:lineRule="auto"/>
              <w:jc w:val="both"/>
              <w:rPr>
                <w:rFonts w:ascii="Times New Roman" w:hAnsi="Times New Roman"/>
                <w:sz w:val="28"/>
                <w:szCs w:val="28"/>
              </w:rPr>
            </w:pPr>
            <w:r w:rsidRPr="001164DE">
              <w:rPr>
                <w:rFonts w:ascii="Times New Roman" w:hAnsi="Times New Roman"/>
                <w:sz w:val="28"/>
                <w:szCs w:val="28"/>
              </w:rPr>
              <w:t>Tiêu đề của email.</w:t>
            </w:r>
          </w:p>
          <w:p w14:paraId="10900959" w14:textId="77777777" w:rsidR="0088500B" w:rsidRPr="001164DE" w:rsidRDefault="0088500B" w:rsidP="00122797">
            <w:pPr>
              <w:pStyle w:val="Style2"/>
              <w:numPr>
                <w:ilvl w:val="0"/>
                <w:numId w:val="0"/>
              </w:numPr>
              <w:spacing w:line="312" w:lineRule="auto"/>
              <w:ind w:left="91"/>
            </w:pPr>
            <w:r w:rsidRPr="001164DE">
              <w:t>Cho phép độc giả nhập tiêu đề của email</w:t>
            </w:r>
          </w:p>
        </w:tc>
      </w:tr>
      <w:tr w:rsidR="0088500B" w:rsidRPr="001164DE" w14:paraId="29003BD1" w14:textId="77777777" w:rsidTr="00D32A6E">
        <w:tc>
          <w:tcPr>
            <w:tcW w:w="851" w:type="dxa"/>
          </w:tcPr>
          <w:p w14:paraId="5F4BB186" w14:textId="77777777" w:rsidR="0088500B" w:rsidRPr="001164DE" w:rsidRDefault="0088500B" w:rsidP="002B7031">
            <w:pPr>
              <w:spacing w:line="312" w:lineRule="auto"/>
              <w:jc w:val="center"/>
              <w:rPr>
                <w:rFonts w:ascii="Times New Roman" w:hAnsi="Times New Roman"/>
                <w:sz w:val="28"/>
                <w:szCs w:val="28"/>
                <w:lang w:val="vi-VN"/>
              </w:rPr>
            </w:pPr>
            <w:r w:rsidRPr="001164DE">
              <w:rPr>
                <w:rFonts w:ascii="Times New Roman" w:hAnsi="Times New Roman"/>
                <w:sz w:val="28"/>
                <w:szCs w:val="28"/>
              </w:rPr>
              <w:t>4</w:t>
            </w:r>
          </w:p>
        </w:tc>
        <w:tc>
          <w:tcPr>
            <w:tcW w:w="1701" w:type="dxa"/>
          </w:tcPr>
          <w:p w14:paraId="75E65C56" w14:textId="77777777" w:rsidR="0088500B" w:rsidRPr="001164DE" w:rsidRDefault="0088500B" w:rsidP="002B7031">
            <w:pPr>
              <w:spacing w:line="312" w:lineRule="auto"/>
              <w:rPr>
                <w:rFonts w:ascii="Times New Roman" w:hAnsi="Times New Roman"/>
                <w:sz w:val="28"/>
                <w:szCs w:val="28"/>
                <w:lang w:val="vi-VN"/>
              </w:rPr>
            </w:pPr>
            <w:r w:rsidRPr="001164DE">
              <w:rPr>
                <w:rFonts w:ascii="Times New Roman" w:hAnsi="Times New Roman"/>
                <w:sz w:val="28"/>
                <w:szCs w:val="28"/>
                <w:lang w:val="vi-VN"/>
              </w:rPr>
              <w:t xml:space="preserve">Nội dung </w:t>
            </w:r>
            <w:r w:rsidRPr="001164DE">
              <w:rPr>
                <w:rFonts w:ascii="Times New Roman" w:hAnsi="Times New Roman"/>
                <w:sz w:val="28"/>
                <w:szCs w:val="28"/>
              </w:rPr>
              <w:t>yêu cầu</w:t>
            </w:r>
          </w:p>
        </w:tc>
        <w:tc>
          <w:tcPr>
            <w:tcW w:w="1559" w:type="dxa"/>
          </w:tcPr>
          <w:p w14:paraId="217141CF" w14:textId="77777777" w:rsidR="0088500B" w:rsidRPr="001164DE" w:rsidRDefault="0088500B" w:rsidP="002B7031">
            <w:pPr>
              <w:spacing w:line="312" w:lineRule="auto"/>
              <w:rPr>
                <w:rFonts w:ascii="Times New Roman" w:hAnsi="Times New Roman"/>
                <w:sz w:val="28"/>
                <w:szCs w:val="28"/>
              </w:rPr>
            </w:pPr>
            <w:r w:rsidRPr="001164DE">
              <w:rPr>
                <w:rFonts w:ascii="Times New Roman" w:hAnsi="Times New Roman"/>
                <w:sz w:val="28"/>
                <w:szCs w:val="28"/>
              </w:rPr>
              <w:t>Chuỗi ký tự (500)</w:t>
            </w:r>
          </w:p>
        </w:tc>
        <w:tc>
          <w:tcPr>
            <w:tcW w:w="1134" w:type="dxa"/>
          </w:tcPr>
          <w:p w14:paraId="10F671B4" w14:textId="77777777" w:rsidR="0088500B" w:rsidRPr="001164DE" w:rsidRDefault="0088500B" w:rsidP="002B7031">
            <w:pPr>
              <w:spacing w:line="312" w:lineRule="auto"/>
              <w:rPr>
                <w:rFonts w:ascii="Times New Roman" w:hAnsi="Times New Roman"/>
                <w:sz w:val="28"/>
                <w:szCs w:val="28"/>
                <w:lang w:val="vi-VN"/>
              </w:rPr>
            </w:pPr>
            <w:r w:rsidRPr="001164DE">
              <w:rPr>
                <w:rFonts w:ascii="Times New Roman" w:hAnsi="Times New Roman"/>
                <w:sz w:val="28"/>
                <w:szCs w:val="28"/>
                <w:lang w:val="vi-VN"/>
              </w:rPr>
              <w:t>Có</w:t>
            </w:r>
          </w:p>
        </w:tc>
        <w:tc>
          <w:tcPr>
            <w:tcW w:w="992" w:type="dxa"/>
          </w:tcPr>
          <w:p w14:paraId="5974AF27" w14:textId="77777777" w:rsidR="0088500B" w:rsidRPr="001164DE" w:rsidRDefault="0088500B" w:rsidP="002B7031">
            <w:pPr>
              <w:spacing w:line="312" w:lineRule="auto"/>
              <w:rPr>
                <w:rFonts w:ascii="Times New Roman" w:hAnsi="Times New Roman"/>
                <w:sz w:val="28"/>
                <w:szCs w:val="28"/>
                <w:lang w:val="vi-VN"/>
              </w:rPr>
            </w:pPr>
          </w:p>
        </w:tc>
        <w:tc>
          <w:tcPr>
            <w:tcW w:w="3118" w:type="dxa"/>
          </w:tcPr>
          <w:p w14:paraId="6C703DD0" w14:textId="77777777" w:rsidR="0088500B" w:rsidRPr="001164DE" w:rsidRDefault="0088500B" w:rsidP="00122797">
            <w:pPr>
              <w:spacing w:line="312" w:lineRule="auto"/>
              <w:jc w:val="both"/>
              <w:rPr>
                <w:rFonts w:ascii="Times New Roman" w:hAnsi="Times New Roman"/>
                <w:sz w:val="28"/>
                <w:szCs w:val="28"/>
                <w:lang w:val="vi-VN"/>
              </w:rPr>
            </w:pPr>
            <w:r w:rsidRPr="001164DE">
              <w:rPr>
                <w:rFonts w:ascii="Times New Roman" w:hAnsi="Times New Roman"/>
                <w:sz w:val="28"/>
                <w:szCs w:val="28"/>
                <w:lang w:val="vi-VN"/>
              </w:rPr>
              <w:t xml:space="preserve">Cho phép </w:t>
            </w:r>
            <w:r w:rsidRPr="001164DE">
              <w:rPr>
                <w:rFonts w:ascii="Times New Roman" w:hAnsi="Times New Roman"/>
                <w:sz w:val="28"/>
                <w:szCs w:val="28"/>
              </w:rPr>
              <w:t>độc giả nhập vào nội dung yêu cầu quảng cáo</w:t>
            </w:r>
          </w:p>
        </w:tc>
      </w:tr>
      <w:tr w:rsidR="0088500B" w:rsidRPr="001164DE" w14:paraId="69E80E45" w14:textId="77777777" w:rsidTr="00D32A6E">
        <w:tc>
          <w:tcPr>
            <w:tcW w:w="851" w:type="dxa"/>
          </w:tcPr>
          <w:p w14:paraId="09038018" w14:textId="77777777" w:rsidR="0088500B" w:rsidRPr="001164DE" w:rsidRDefault="0088500B" w:rsidP="002B7031">
            <w:pPr>
              <w:spacing w:line="312" w:lineRule="auto"/>
              <w:jc w:val="center"/>
              <w:rPr>
                <w:rFonts w:ascii="Times New Roman" w:hAnsi="Times New Roman"/>
                <w:sz w:val="28"/>
                <w:szCs w:val="28"/>
                <w:lang w:val="vi-VN"/>
              </w:rPr>
            </w:pPr>
            <w:r w:rsidRPr="001164DE">
              <w:rPr>
                <w:rFonts w:ascii="Times New Roman" w:hAnsi="Times New Roman"/>
                <w:sz w:val="28"/>
                <w:szCs w:val="28"/>
              </w:rPr>
              <w:t>5</w:t>
            </w:r>
          </w:p>
        </w:tc>
        <w:tc>
          <w:tcPr>
            <w:tcW w:w="1701" w:type="dxa"/>
          </w:tcPr>
          <w:p w14:paraId="6655D0EA" w14:textId="77777777" w:rsidR="0088500B" w:rsidRPr="001164DE" w:rsidRDefault="0088500B" w:rsidP="002B7031">
            <w:pPr>
              <w:spacing w:line="312" w:lineRule="auto"/>
              <w:rPr>
                <w:rFonts w:ascii="Times New Roman" w:hAnsi="Times New Roman"/>
                <w:sz w:val="28"/>
                <w:szCs w:val="28"/>
                <w:lang w:val="vi-VN"/>
              </w:rPr>
            </w:pPr>
            <w:r w:rsidRPr="001164DE">
              <w:rPr>
                <w:rFonts w:ascii="Times New Roman" w:hAnsi="Times New Roman"/>
                <w:sz w:val="28"/>
                <w:szCs w:val="28"/>
                <w:lang w:val="vi-VN"/>
              </w:rPr>
              <w:t>Tên công ty</w:t>
            </w:r>
          </w:p>
        </w:tc>
        <w:tc>
          <w:tcPr>
            <w:tcW w:w="1559" w:type="dxa"/>
          </w:tcPr>
          <w:p w14:paraId="053C83B1" w14:textId="77777777" w:rsidR="0088500B" w:rsidRPr="001164DE" w:rsidRDefault="0088500B" w:rsidP="002B7031">
            <w:pPr>
              <w:spacing w:line="312" w:lineRule="auto"/>
              <w:rPr>
                <w:rFonts w:ascii="Times New Roman" w:hAnsi="Times New Roman"/>
                <w:sz w:val="28"/>
                <w:szCs w:val="28"/>
              </w:rPr>
            </w:pPr>
            <w:r w:rsidRPr="001164DE">
              <w:rPr>
                <w:rFonts w:ascii="Times New Roman" w:hAnsi="Times New Roman"/>
                <w:sz w:val="28"/>
                <w:szCs w:val="28"/>
                <w:lang w:val="vi-VN"/>
              </w:rPr>
              <w:t>Chuỗ</w:t>
            </w:r>
            <w:r w:rsidRPr="001164DE">
              <w:rPr>
                <w:rFonts w:ascii="Times New Roman" w:hAnsi="Times New Roman"/>
                <w:sz w:val="28"/>
                <w:szCs w:val="28"/>
              </w:rPr>
              <w:t>i ký tự (50)</w:t>
            </w:r>
          </w:p>
        </w:tc>
        <w:tc>
          <w:tcPr>
            <w:tcW w:w="1134" w:type="dxa"/>
          </w:tcPr>
          <w:p w14:paraId="7D94D93D" w14:textId="77777777" w:rsidR="0088500B" w:rsidRPr="001164DE" w:rsidRDefault="0088500B" w:rsidP="002B7031">
            <w:pPr>
              <w:spacing w:line="312" w:lineRule="auto"/>
              <w:rPr>
                <w:rFonts w:ascii="Times New Roman" w:hAnsi="Times New Roman"/>
                <w:sz w:val="28"/>
                <w:szCs w:val="28"/>
                <w:lang w:val="vi-VN"/>
              </w:rPr>
            </w:pPr>
            <w:r w:rsidRPr="001164DE">
              <w:rPr>
                <w:rFonts w:ascii="Times New Roman" w:hAnsi="Times New Roman"/>
                <w:sz w:val="28"/>
                <w:szCs w:val="28"/>
                <w:lang w:val="vi-VN"/>
              </w:rPr>
              <w:t xml:space="preserve">Có </w:t>
            </w:r>
          </w:p>
        </w:tc>
        <w:tc>
          <w:tcPr>
            <w:tcW w:w="992" w:type="dxa"/>
          </w:tcPr>
          <w:p w14:paraId="525F055A" w14:textId="77777777" w:rsidR="0088500B" w:rsidRPr="001164DE" w:rsidRDefault="0088500B" w:rsidP="002B7031">
            <w:pPr>
              <w:spacing w:line="312" w:lineRule="auto"/>
              <w:rPr>
                <w:rFonts w:ascii="Times New Roman" w:hAnsi="Times New Roman"/>
                <w:sz w:val="28"/>
                <w:szCs w:val="28"/>
                <w:lang w:val="vi-VN"/>
              </w:rPr>
            </w:pPr>
          </w:p>
        </w:tc>
        <w:tc>
          <w:tcPr>
            <w:tcW w:w="3118" w:type="dxa"/>
          </w:tcPr>
          <w:p w14:paraId="225D21D8" w14:textId="77777777" w:rsidR="0088500B" w:rsidRPr="001164DE" w:rsidRDefault="0088500B" w:rsidP="00122797">
            <w:pPr>
              <w:spacing w:line="312" w:lineRule="auto"/>
              <w:jc w:val="both"/>
              <w:rPr>
                <w:rFonts w:ascii="Times New Roman" w:hAnsi="Times New Roman"/>
                <w:sz w:val="28"/>
                <w:szCs w:val="28"/>
                <w:lang w:val="vi-VN"/>
              </w:rPr>
            </w:pPr>
            <w:r w:rsidRPr="001164DE">
              <w:rPr>
                <w:rFonts w:ascii="Times New Roman" w:hAnsi="Times New Roman"/>
                <w:sz w:val="28"/>
                <w:szCs w:val="28"/>
                <w:lang w:val="vi-VN"/>
              </w:rPr>
              <w:t xml:space="preserve">Cho phép </w:t>
            </w:r>
            <w:r w:rsidRPr="001164DE">
              <w:rPr>
                <w:rFonts w:ascii="Times New Roman" w:hAnsi="Times New Roman"/>
                <w:sz w:val="28"/>
                <w:szCs w:val="28"/>
              </w:rPr>
              <w:t xml:space="preserve">độc giả </w:t>
            </w:r>
            <w:r w:rsidRPr="001164DE">
              <w:rPr>
                <w:rFonts w:ascii="Times New Roman" w:hAnsi="Times New Roman"/>
                <w:sz w:val="28"/>
                <w:szCs w:val="28"/>
                <w:lang w:val="vi-VN"/>
              </w:rPr>
              <w:t xml:space="preserve">nhập tên công ty </w:t>
            </w:r>
          </w:p>
        </w:tc>
      </w:tr>
      <w:tr w:rsidR="0088500B" w:rsidRPr="001164DE" w14:paraId="3E0900F3" w14:textId="77777777" w:rsidTr="00D32A6E">
        <w:tc>
          <w:tcPr>
            <w:tcW w:w="851" w:type="dxa"/>
          </w:tcPr>
          <w:p w14:paraId="06784CC1" w14:textId="77777777" w:rsidR="0088500B" w:rsidRPr="001164DE" w:rsidRDefault="0088500B" w:rsidP="002B7031">
            <w:pPr>
              <w:spacing w:line="312" w:lineRule="auto"/>
              <w:jc w:val="center"/>
              <w:rPr>
                <w:rFonts w:ascii="Times New Roman" w:hAnsi="Times New Roman"/>
                <w:sz w:val="28"/>
                <w:szCs w:val="28"/>
                <w:lang w:val="vi-VN"/>
              </w:rPr>
            </w:pPr>
            <w:r w:rsidRPr="001164DE">
              <w:rPr>
                <w:rFonts w:ascii="Times New Roman" w:hAnsi="Times New Roman"/>
                <w:sz w:val="28"/>
                <w:szCs w:val="28"/>
              </w:rPr>
              <w:t>6</w:t>
            </w:r>
          </w:p>
        </w:tc>
        <w:tc>
          <w:tcPr>
            <w:tcW w:w="1701" w:type="dxa"/>
          </w:tcPr>
          <w:p w14:paraId="502539DD" w14:textId="77777777" w:rsidR="0088500B" w:rsidRPr="001164DE" w:rsidRDefault="0088500B" w:rsidP="002B7031">
            <w:pPr>
              <w:spacing w:line="312" w:lineRule="auto"/>
              <w:rPr>
                <w:rFonts w:ascii="Times New Roman" w:hAnsi="Times New Roman"/>
                <w:sz w:val="28"/>
                <w:szCs w:val="28"/>
                <w:lang w:val="vi-VN"/>
              </w:rPr>
            </w:pPr>
            <w:r w:rsidRPr="001164DE">
              <w:rPr>
                <w:rFonts w:ascii="Times New Roman" w:hAnsi="Times New Roman"/>
                <w:sz w:val="28"/>
                <w:szCs w:val="28"/>
                <w:lang w:val="vi-VN"/>
              </w:rPr>
              <w:t>Số điện thoại</w:t>
            </w:r>
          </w:p>
        </w:tc>
        <w:tc>
          <w:tcPr>
            <w:tcW w:w="1559" w:type="dxa"/>
          </w:tcPr>
          <w:p w14:paraId="3F29C481" w14:textId="77777777" w:rsidR="0088500B" w:rsidRPr="001164DE" w:rsidRDefault="0088500B" w:rsidP="002B7031">
            <w:pPr>
              <w:spacing w:line="312" w:lineRule="auto"/>
              <w:rPr>
                <w:rFonts w:ascii="Times New Roman" w:hAnsi="Times New Roman"/>
                <w:sz w:val="28"/>
                <w:szCs w:val="28"/>
              </w:rPr>
            </w:pPr>
            <w:r w:rsidRPr="001164DE">
              <w:rPr>
                <w:rFonts w:ascii="Times New Roman" w:hAnsi="Times New Roman"/>
                <w:sz w:val="28"/>
                <w:szCs w:val="28"/>
              </w:rPr>
              <w:t>Chuỗi ký tự (50)</w:t>
            </w:r>
          </w:p>
        </w:tc>
        <w:tc>
          <w:tcPr>
            <w:tcW w:w="1134" w:type="dxa"/>
          </w:tcPr>
          <w:p w14:paraId="40644DF3" w14:textId="77777777" w:rsidR="0088500B" w:rsidRPr="001164DE" w:rsidRDefault="0088500B" w:rsidP="002B7031">
            <w:pPr>
              <w:spacing w:line="312" w:lineRule="auto"/>
              <w:rPr>
                <w:rFonts w:ascii="Times New Roman" w:hAnsi="Times New Roman"/>
                <w:sz w:val="28"/>
                <w:szCs w:val="28"/>
                <w:lang w:val="vi-VN"/>
              </w:rPr>
            </w:pPr>
            <w:r w:rsidRPr="001164DE">
              <w:rPr>
                <w:rFonts w:ascii="Times New Roman" w:hAnsi="Times New Roman"/>
                <w:sz w:val="28"/>
                <w:szCs w:val="28"/>
                <w:lang w:val="vi-VN"/>
              </w:rPr>
              <w:t>Có</w:t>
            </w:r>
          </w:p>
        </w:tc>
        <w:tc>
          <w:tcPr>
            <w:tcW w:w="992" w:type="dxa"/>
          </w:tcPr>
          <w:p w14:paraId="630F28E2" w14:textId="77777777" w:rsidR="0088500B" w:rsidRPr="001164DE" w:rsidRDefault="0088500B" w:rsidP="002B7031">
            <w:pPr>
              <w:spacing w:line="312" w:lineRule="auto"/>
              <w:rPr>
                <w:rFonts w:ascii="Times New Roman" w:hAnsi="Times New Roman"/>
                <w:sz w:val="28"/>
                <w:szCs w:val="28"/>
                <w:lang w:val="vi-VN"/>
              </w:rPr>
            </w:pPr>
          </w:p>
        </w:tc>
        <w:tc>
          <w:tcPr>
            <w:tcW w:w="3118" w:type="dxa"/>
          </w:tcPr>
          <w:p w14:paraId="57A05C7D" w14:textId="77777777" w:rsidR="0088500B" w:rsidRPr="001164DE" w:rsidRDefault="0088500B" w:rsidP="00122797">
            <w:pPr>
              <w:spacing w:line="312" w:lineRule="auto"/>
              <w:jc w:val="both"/>
              <w:rPr>
                <w:rFonts w:ascii="Times New Roman" w:hAnsi="Times New Roman"/>
                <w:sz w:val="28"/>
                <w:szCs w:val="28"/>
                <w:lang w:val="vi-VN"/>
              </w:rPr>
            </w:pPr>
            <w:r w:rsidRPr="001164DE">
              <w:rPr>
                <w:rFonts w:ascii="Times New Roman" w:hAnsi="Times New Roman"/>
                <w:sz w:val="28"/>
                <w:szCs w:val="28"/>
                <w:lang w:val="vi-VN"/>
              </w:rPr>
              <w:t xml:space="preserve">Cho phép </w:t>
            </w:r>
            <w:r w:rsidRPr="001164DE">
              <w:rPr>
                <w:rFonts w:ascii="Times New Roman" w:hAnsi="Times New Roman"/>
                <w:sz w:val="28"/>
                <w:szCs w:val="28"/>
              </w:rPr>
              <w:t xml:space="preserve">độc giả </w:t>
            </w:r>
            <w:r w:rsidRPr="001164DE">
              <w:rPr>
                <w:rFonts w:ascii="Times New Roman" w:hAnsi="Times New Roman"/>
                <w:sz w:val="28"/>
                <w:szCs w:val="28"/>
                <w:lang w:val="vi-VN"/>
              </w:rPr>
              <w:t>nhập số điện thoại</w:t>
            </w:r>
          </w:p>
        </w:tc>
      </w:tr>
      <w:tr w:rsidR="0088500B" w:rsidRPr="001164DE" w14:paraId="7AA77F2D" w14:textId="77777777" w:rsidTr="00D32A6E">
        <w:trPr>
          <w:trHeight w:val="1142"/>
        </w:trPr>
        <w:tc>
          <w:tcPr>
            <w:tcW w:w="851" w:type="dxa"/>
          </w:tcPr>
          <w:p w14:paraId="7A764670" w14:textId="77777777" w:rsidR="0088500B" w:rsidRPr="001164DE" w:rsidRDefault="0088500B" w:rsidP="002B7031">
            <w:pPr>
              <w:spacing w:line="312" w:lineRule="auto"/>
              <w:jc w:val="center"/>
              <w:rPr>
                <w:rFonts w:ascii="Times New Roman" w:hAnsi="Times New Roman"/>
                <w:sz w:val="28"/>
                <w:szCs w:val="28"/>
              </w:rPr>
            </w:pPr>
            <w:r w:rsidRPr="001164DE">
              <w:rPr>
                <w:rFonts w:ascii="Times New Roman" w:hAnsi="Times New Roman"/>
                <w:sz w:val="28"/>
                <w:szCs w:val="28"/>
              </w:rPr>
              <w:t>7</w:t>
            </w:r>
          </w:p>
        </w:tc>
        <w:tc>
          <w:tcPr>
            <w:tcW w:w="1701" w:type="dxa"/>
          </w:tcPr>
          <w:p w14:paraId="26792090" w14:textId="77777777" w:rsidR="0088500B" w:rsidRPr="001164DE" w:rsidRDefault="0088500B" w:rsidP="002B7031">
            <w:pPr>
              <w:spacing w:line="312" w:lineRule="auto"/>
              <w:rPr>
                <w:rFonts w:ascii="Times New Roman" w:hAnsi="Times New Roman"/>
                <w:sz w:val="28"/>
                <w:szCs w:val="28"/>
              </w:rPr>
            </w:pPr>
            <w:r w:rsidRPr="001164DE">
              <w:rPr>
                <w:rFonts w:ascii="Times New Roman" w:hAnsi="Times New Roman"/>
                <w:sz w:val="28"/>
                <w:szCs w:val="28"/>
              </w:rPr>
              <w:t>Mã bảo mật</w:t>
            </w:r>
          </w:p>
        </w:tc>
        <w:tc>
          <w:tcPr>
            <w:tcW w:w="1559" w:type="dxa"/>
          </w:tcPr>
          <w:p w14:paraId="0FE3011E" w14:textId="77777777" w:rsidR="0088500B" w:rsidRPr="001164DE" w:rsidRDefault="0088500B" w:rsidP="002B7031">
            <w:pPr>
              <w:spacing w:line="312" w:lineRule="auto"/>
              <w:rPr>
                <w:rFonts w:ascii="Times New Roman" w:hAnsi="Times New Roman"/>
                <w:sz w:val="28"/>
                <w:szCs w:val="28"/>
              </w:rPr>
            </w:pPr>
          </w:p>
        </w:tc>
        <w:tc>
          <w:tcPr>
            <w:tcW w:w="1134" w:type="dxa"/>
          </w:tcPr>
          <w:p w14:paraId="12AE9658" w14:textId="77777777" w:rsidR="0088500B" w:rsidRPr="001164DE" w:rsidRDefault="0088500B" w:rsidP="002B7031">
            <w:pPr>
              <w:spacing w:line="312" w:lineRule="auto"/>
              <w:rPr>
                <w:rFonts w:ascii="Times New Roman" w:hAnsi="Times New Roman"/>
                <w:sz w:val="28"/>
                <w:szCs w:val="28"/>
              </w:rPr>
            </w:pPr>
            <w:r w:rsidRPr="001164DE">
              <w:rPr>
                <w:rFonts w:ascii="Times New Roman" w:hAnsi="Times New Roman"/>
                <w:sz w:val="28"/>
                <w:szCs w:val="28"/>
              </w:rPr>
              <w:t>Có</w:t>
            </w:r>
          </w:p>
        </w:tc>
        <w:tc>
          <w:tcPr>
            <w:tcW w:w="992" w:type="dxa"/>
          </w:tcPr>
          <w:p w14:paraId="4ECA7B85" w14:textId="77777777" w:rsidR="0088500B" w:rsidRPr="001164DE" w:rsidRDefault="0088500B" w:rsidP="002B7031">
            <w:pPr>
              <w:spacing w:line="312" w:lineRule="auto"/>
              <w:rPr>
                <w:rFonts w:ascii="Times New Roman" w:hAnsi="Times New Roman"/>
                <w:sz w:val="28"/>
                <w:szCs w:val="28"/>
                <w:lang w:val="vi-VN"/>
              </w:rPr>
            </w:pPr>
          </w:p>
        </w:tc>
        <w:tc>
          <w:tcPr>
            <w:tcW w:w="3118" w:type="dxa"/>
          </w:tcPr>
          <w:p w14:paraId="48F17715" w14:textId="77777777" w:rsidR="0088500B" w:rsidRPr="001164DE" w:rsidRDefault="0088500B" w:rsidP="00122797">
            <w:pPr>
              <w:spacing w:line="312" w:lineRule="auto"/>
              <w:jc w:val="both"/>
              <w:rPr>
                <w:rFonts w:ascii="Times New Roman" w:hAnsi="Times New Roman"/>
                <w:sz w:val="28"/>
                <w:szCs w:val="28"/>
              </w:rPr>
            </w:pPr>
            <w:r w:rsidRPr="001164DE">
              <w:rPr>
                <w:rFonts w:ascii="Times New Roman" w:hAnsi="Times New Roman"/>
                <w:sz w:val="28"/>
                <w:szCs w:val="28"/>
              </w:rPr>
              <w:t>Cho phép người dùng nhập vào mã bảo mật</w:t>
            </w:r>
          </w:p>
          <w:p w14:paraId="72722B54" w14:textId="77777777" w:rsidR="0088500B" w:rsidRPr="001164DE" w:rsidRDefault="0088500B" w:rsidP="00122797">
            <w:pPr>
              <w:spacing w:line="312" w:lineRule="auto"/>
              <w:jc w:val="both"/>
              <w:rPr>
                <w:rFonts w:ascii="Times New Roman" w:hAnsi="Times New Roman"/>
                <w:sz w:val="28"/>
                <w:szCs w:val="28"/>
              </w:rPr>
            </w:pPr>
            <w:r w:rsidRPr="001164DE">
              <w:rPr>
                <w:rFonts w:ascii="Times New Roman" w:hAnsi="Times New Roman"/>
                <w:sz w:val="28"/>
                <w:szCs w:val="28"/>
              </w:rPr>
              <w:t>Yêu cầu người dùng nhập đúng mã bảo mật hiển thị ở ảnh.</w:t>
            </w:r>
          </w:p>
          <w:p w14:paraId="20F53964" w14:textId="77777777" w:rsidR="0088500B" w:rsidRPr="001164DE" w:rsidRDefault="0088500B" w:rsidP="00122797">
            <w:pPr>
              <w:spacing w:line="312" w:lineRule="auto"/>
              <w:jc w:val="both"/>
              <w:rPr>
                <w:rFonts w:ascii="Times New Roman" w:hAnsi="Times New Roman"/>
                <w:sz w:val="28"/>
                <w:szCs w:val="28"/>
              </w:rPr>
            </w:pPr>
            <w:r w:rsidRPr="001164DE">
              <w:rPr>
                <w:rFonts w:ascii="Times New Roman" w:hAnsi="Times New Roman"/>
                <w:sz w:val="28"/>
                <w:szCs w:val="28"/>
              </w:rPr>
              <w:t>Hệ thống tự động thay đổi mã bảo mật khi người dùng kích vào ảnh mã bảo mật</w:t>
            </w:r>
          </w:p>
        </w:tc>
      </w:tr>
    </w:tbl>
    <w:p w14:paraId="2FA2DF06" w14:textId="77777777" w:rsidR="00595DD9" w:rsidRPr="001164DE" w:rsidRDefault="00595DD9">
      <w:pPr>
        <w:rPr>
          <w:rFonts w:ascii="Times New Roman" w:eastAsia="Calibri" w:hAnsi="Times New Roman" w:cs="Times New Roman"/>
          <w:sz w:val="28"/>
          <w:szCs w:val="28"/>
          <w:lang w:eastAsia="x-none"/>
        </w:rPr>
      </w:pPr>
      <w:r w:rsidRPr="001164DE">
        <w:rPr>
          <w:rFonts w:ascii="Times New Roman" w:hAnsi="Times New Roman" w:cs="Times New Roman"/>
          <w:sz w:val="28"/>
          <w:szCs w:val="28"/>
        </w:rPr>
        <w:br w:type="page"/>
      </w:r>
    </w:p>
    <w:p w14:paraId="48F12ABD" w14:textId="0C799702" w:rsidR="00C11F91" w:rsidRPr="001164DE" w:rsidRDefault="00EE5B01" w:rsidP="002B7031">
      <w:pPr>
        <w:pStyle w:val="ListParagraph"/>
        <w:spacing w:line="312" w:lineRule="auto"/>
      </w:pPr>
      <w:r w:rsidRPr="001164DE">
        <w:rPr>
          <w:lang w:val="en-US"/>
        </w:rPr>
        <w:lastRenderedPageBreak/>
        <w:t>Xem chi tiết, Gửi thông tin đăng ký sử dụ</w:t>
      </w:r>
      <w:r w:rsidR="007D69C5" w:rsidRPr="001164DE">
        <w:rPr>
          <w:lang w:val="en-US"/>
        </w:rPr>
        <w:t>ng dịch</w:t>
      </w:r>
      <w:r w:rsidRPr="001164DE">
        <w:rPr>
          <w:lang w:val="en-US"/>
        </w:rPr>
        <w:t xml:space="preserve"> vụ Đặt báo và ấn phẩm</w:t>
      </w:r>
    </w:p>
    <w:p w14:paraId="6701728B" w14:textId="77777777" w:rsidR="00EE5B01" w:rsidRPr="001164DE" w:rsidRDefault="00EE5B01" w:rsidP="002B7031">
      <w:pPr>
        <w:pStyle w:val="ListParagraph"/>
        <w:numPr>
          <w:ilvl w:val="0"/>
          <w:numId w:val="0"/>
        </w:numPr>
        <w:spacing w:line="312" w:lineRule="auto"/>
        <w:ind w:left="90"/>
        <w:jc w:val="center"/>
      </w:pPr>
      <w:r w:rsidRPr="001164DE">
        <w:rPr>
          <w:noProof/>
          <w:lang w:val="en-US" w:eastAsia="en-US"/>
        </w:rPr>
        <w:drawing>
          <wp:inline distT="0" distB="0" distL="0" distR="0" wp14:anchorId="248DE1E1" wp14:editId="749E88B6">
            <wp:extent cx="4706678" cy="7060018"/>
            <wp:effectExtent l="0" t="0" r="0" b="762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at mua sach tap chi.png"/>
                    <pic:cNvPicPr/>
                  </pic:nvPicPr>
                  <pic:blipFill>
                    <a:blip r:embed="rId33">
                      <a:extLst>
                        <a:ext uri="{28A0092B-C50C-407E-A947-70E740481C1C}">
                          <a14:useLocalDpi xmlns:a14="http://schemas.microsoft.com/office/drawing/2010/main" val="0"/>
                        </a:ext>
                      </a:extLst>
                    </a:blip>
                    <a:stretch>
                      <a:fillRect/>
                    </a:stretch>
                  </pic:blipFill>
                  <pic:spPr>
                    <a:xfrm>
                      <a:off x="0" y="0"/>
                      <a:ext cx="4709065" cy="7063599"/>
                    </a:xfrm>
                    <a:prstGeom prst="rect">
                      <a:avLst/>
                    </a:prstGeom>
                  </pic:spPr>
                </pic:pic>
              </a:graphicData>
            </a:graphic>
          </wp:inline>
        </w:drawing>
      </w:r>
    </w:p>
    <w:p w14:paraId="3D942F30" w14:textId="53A576F1" w:rsidR="00C11F91" w:rsidRPr="001164DE" w:rsidRDefault="00C11F91" w:rsidP="002B7031">
      <w:pPr>
        <w:pStyle w:val="Caption"/>
        <w:spacing w:after="0" w:line="312" w:lineRule="auto"/>
        <w:rPr>
          <w:sz w:val="28"/>
          <w:szCs w:val="28"/>
        </w:rPr>
      </w:pPr>
      <w:r w:rsidRPr="001164DE">
        <w:rPr>
          <w:sz w:val="28"/>
          <w:szCs w:val="28"/>
        </w:rPr>
        <w:t xml:space="preserve">Giao diện </w:t>
      </w:r>
      <w:r w:rsidRPr="001164DE">
        <w:rPr>
          <w:sz w:val="28"/>
          <w:szCs w:val="28"/>
        </w:rPr>
        <w:fldChar w:fldCharType="begin"/>
      </w:r>
      <w:r w:rsidRPr="001164DE">
        <w:rPr>
          <w:sz w:val="28"/>
          <w:szCs w:val="28"/>
        </w:rPr>
        <w:instrText xml:space="preserve"> SEQ Giao_diện \* ARABIC </w:instrText>
      </w:r>
      <w:r w:rsidRPr="001164DE">
        <w:rPr>
          <w:sz w:val="28"/>
          <w:szCs w:val="28"/>
        </w:rPr>
        <w:fldChar w:fldCharType="separate"/>
      </w:r>
      <w:r w:rsidR="0045178B">
        <w:rPr>
          <w:noProof/>
          <w:sz w:val="28"/>
          <w:szCs w:val="28"/>
        </w:rPr>
        <w:t>9</w:t>
      </w:r>
      <w:r w:rsidRPr="001164DE">
        <w:rPr>
          <w:noProof/>
          <w:sz w:val="28"/>
          <w:szCs w:val="28"/>
        </w:rPr>
        <w:fldChar w:fldCharType="end"/>
      </w:r>
      <w:r w:rsidRPr="001164DE">
        <w:rPr>
          <w:sz w:val="28"/>
          <w:szCs w:val="28"/>
        </w:rPr>
        <w:t>: Xem chi tiết/ Gửi thông tin đăng ký sử dụng dịch vụ</w:t>
      </w:r>
    </w:p>
    <w:p w14:paraId="78E32577" w14:textId="77777777" w:rsidR="00C11F91" w:rsidRPr="001164DE" w:rsidRDefault="00C11F91" w:rsidP="002B7031">
      <w:pPr>
        <w:pStyle w:val="Caption"/>
        <w:spacing w:after="0" w:line="312" w:lineRule="auto"/>
        <w:rPr>
          <w:sz w:val="28"/>
          <w:szCs w:val="28"/>
          <w:lang w:val="vi-VN"/>
        </w:rPr>
      </w:pPr>
      <w:r w:rsidRPr="001164DE">
        <w:rPr>
          <w:sz w:val="28"/>
          <w:szCs w:val="28"/>
        </w:rPr>
        <w:t>Đặt báo và ấn phẩm</w:t>
      </w:r>
    </w:p>
    <w:p w14:paraId="3D214F0D" w14:textId="77777777" w:rsidR="00C11F91" w:rsidRPr="001164DE" w:rsidRDefault="00C11F91" w:rsidP="002B7031">
      <w:pPr>
        <w:pStyle w:val="Style2"/>
        <w:spacing w:line="312" w:lineRule="auto"/>
      </w:pPr>
      <w:r w:rsidRPr="001164DE">
        <w:t xml:space="preserve">Thiết kế </w:t>
      </w:r>
      <w:r w:rsidR="008E0EDB" w:rsidRPr="001164DE">
        <w:t>trường dữ liệu:</w:t>
      </w:r>
    </w:p>
    <w:tbl>
      <w:tblPr>
        <w:tblStyle w:val="TableGrid"/>
        <w:tblW w:w="0" w:type="auto"/>
        <w:tblInd w:w="360" w:type="dxa"/>
        <w:tblLook w:val="04A0" w:firstRow="1" w:lastRow="0" w:firstColumn="1" w:lastColumn="0" w:noHBand="0" w:noVBand="1"/>
      </w:tblPr>
      <w:tblGrid>
        <w:gridCol w:w="878"/>
        <w:gridCol w:w="1812"/>
        <w:gridCol w:w="1423"/>
        <w:gridCol w:w="1191"/>
        <w:gridCol w:w="1042"/>
        <w:gridCol w:w="2355"/>
      </w:tblGrid>
      <w:tr w:rsidR="00C11F91" w:rsidRPr="001164DE" w14:paraId="4F1B63FA" w14:textId="77777777" w:rsidTr="00C11F91">
        <w:trPr>
          <w:tblHeader/>
        </w:trPr>
        <w:tc>
          <w:tcPr>
            <w:tcW w:w="895" w:type="dxa"/>
            <w:shd w:val="clear" w:color="auto" w:fill="E7E6E6" w:themeFill="background2"/>
          </w:tcPr>
          <w:p w14:paraId="41E27346" w14:textId="77777777" w:rsidR="00C11F91" w:rsidRPr="001164DE" w:rsidRDefault="00C11F91" w:rsidP="002B7031">
            <w:pPr>
              <w:spacing w:line="312" w:lineRule="auto"/>
              <w:jc w:val="center"/>
              <w:rPr>
                <w:rFonts w:ascii="Times New Roman" w:hAnsi="Times New Roman"/>
                <w:b/>
                <w:sz w:val="28"/>
                <w:szCs w:val="28"/>
              </w:rPr>
            </w:pPr>
            <w:r w:rsidRPr="001164DE">
              <w:rPr>
                <w:rFonts w:ascii="Times New Roman" w:hAnsi="Times New Roman"/>
                <w:b/>
                <w:sz w:val="28"/>
                <w:szCs w:val="28"/>
              </w:rPr>
              <w:lastRenderedPageBreak/>
              <w:t>STT</w:t>
            </w:r>
          </w:p>
        </w:tc>
        <w:tc>
          <w:tcPr>
            <w:tcW w:w="1915" w:type="dxa"/>
            <w:shd w:val="clear" w:color="auto" w:fill="E7E6E6" w:themeFill="background2"/>
          </w:tcPr>
          <w:p w14:paraId="276D1E32" w14:textId="77777777" w:rsidR="00C11F91" w:rsidRPr="001164DE" w:rsidRDefault="00C11F91"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Thông tin</w:t>
            </w:r>
          </w:p>
        </w:tc>
        <w:tc>
          <w:tcPr>
            <w:tcW w:w="1489" w:type="dxa"/>
            <w:shd w:val="clear" w:color="auto" w:fill="E7E6E6" w:themeFill="background2"/>
          </w:tcPr>
          <w:p w14:paraId="202C2EDF" w14:textId="77777777" w:rsidR="00C11F91" w:rsidRPr="001164DE" w:rsidRDefault="00C11F91"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Kiểu dữ liệu</w:t>
            </w:r>
          </w:p>
        </w:tc>
        <w:tc>
          <w:tcPr>
            <w:tcW w:w="1241" w:type="dxa"/>
            <w:shd w:val="clear" w:color="auto" w:fill="E7E6E6" w:themeFill="background2"/>
          </w:tcPr>
          <w:p w14:paraId="5A0ED828" w14:textId="77777777" w:rsidR="00C11F91" w:rsidRPr="001164DE" w:rsidRDefault="00C11F91"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Bắt buộc</w:t>
            </w:r>
          </w:p>
        </w:tc>
        <w:tc>
          <w:tcPr>
            <w:tcW w:w="1068" w:type="dxa"/>
            <w:shd w:val="clear" w:color="auto" w:fill="E7E6E6" w:themeFill="background2"/>
          </w:tcPr>
          <w:p w14:paraId="06876AC0" w14:textId="77777777" w:rsidR="00C11F91" w:rsidRPr="001164DE" w:rsidRDefault="00C11F91"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Mặc định</w:t>
            </w:r>
          </w:p>
        </w:tc>
        <w:tc>
          <w:tcPr>
            <w:tcW w:w="2382" w:type="dxa"/>
            <w:shd w:val="clear" w:color="auto" w:fill="E7E6E6" w:themeFill="background2"/>
          </w:tcPr>
          <w:p w14:paraId="1416F0AA" w14:textId="77777777" w:rsidR="00C11F91" w:rsidRPr="001164DE" w:rsidRDefault="00C11F91" w:rsidP="002B7031">
            <w:pPr>
              <w:spacing w:line="312" w:lineRule="auto"/>
              <w:jc w:val="center"/>
              <w:rPr>
                <w:rFonts w:ascii="Times New Roman" w:hAnsi="Times New Roman"/>
                <w:b/>
                <w:sz w:val="28"/>
                <w:szCs w:val="28"/>
              </w:rPr>
            </w:pPr>
            <w:r w:rsidRPr="001164DE">
              <w:rPr>
                <w:rFonts w:ascii="Times New Roman" w:hAnsi="Times New Roman"/>
                <w:b/>
                <w:sz w:val="28"/>
                <w:szCs w:val="28"/>
                <w:lang w:val="vi-VN"/>
              </w:rPr>
              <w:t xml:space="preserve">Ràng </w:t>
            </w:r>
            <w:r w:rsidRPr="001164DE">
              <w:rPr>
                <w:rFonts w:ascii="Times New Roman" w:hAnsi="Times New Roman"/>
                <w:b/>
                <w:sz w:val="28"/>
                <w:szCs w:val="28"/>
              </w:rPr>
              <w:t>buộc</w:t>
            </w:r>
          </w:p>
        </w:tc>
      </w:tr>
      <w:tr w:rsidR="0088500B" w:rsidRPr="001164DE" w14:paraId="66772268" w14:textId="77777777" w:rsidTr="00C11F91">
        <w:tc>
          <w:tcPr>
            <w:tcW w:w="895" w:type="dxa"/>
          </w:tcPr>
          <w:p w14:paraId="68D74CD4" w14:textId="77777777" w:rsidR="0088500B" w:rsidRPr="001164DE" w:rsidRDefault="0088500B" w:rsidP="002B7031">
            <w:pPr>
              <w:spacing w:line="312" w:lineRule="auto"/>
              <w:jc w:val="center"/>
              <w:rPr>
                <w:rFonts w:ascii="Times New Roman" w:hAnsi="Times New Roman"/>
                <w:sz w:val="28"/>
                <w:szCs w:val="28"/>
              </w:rPr>
            </w:pPr>
            <w:r w:rsidRPr="001164DE">
              <w:rPr>
                <w:rFonts w:ascii="Times New Roman" w:hAnsi="Times New Roman"/>
                <w:sz w:val="28"/>
                <w:szCs w:val="28"/>
              </w:rPr>
              <w:t>1</w:t>
            </w:r>
          </w:p>
        </w:tc>
        <w:tc>
          <w:tcPr>
            <w:tcW w:w="1915" w:type="dxa"/>
          </w:tcPr>
          <w:p w14:paraId="26AB4725" w14:textId="77777777" w:rsidR="0088500B" w:rsidRPr="001164DE" w:rsidRDefault="0088500B" w:rsidP="002B7031">
            <w:pPr>
              <w:spacing w:line="312" w:lineRule="auto"/>
              <w:rPr>
                <w:rFonts w:ascii="Times New Roman" w:hAnsi="Times New Roman"/>
                <w:sz w:val="28"/>
                <w:szCs w:val="28"/>
              </w:rPr>
            </w:pPr>
            <w:r w:rsidRPr="001164DE">
              <w:rPr>
                <w:rFonts w:ascii="Times New Roman" w:hAnsi="Times New Roman"/>
                <w:sz w:val="28"/>
                <w:szCs w:val="28"/>
              </w:rPr>
              <w:t>Họ và tên</w:t>
            </w:r>
          </w:p>
        </w:tc>
        <w:tc>
          <w:tcPr>
            <w:tcW w:w="1489" w:type="dxa"/>
          </w:tcPr>
          <w:p w14:paraId="13D52006" w14:textId="77777777" w:rsidR="0088500B" w:rsidRPr="001164DE" w:rsidRDefault="0088500B" w:rsidP="002B7031">
            <w:pPr>
              <w:spacing w:line="312" w:lineRule="auto"/>
              <w:rPr>
                <w:rFonts w:ascii="Times New Roman" w:hAnsi="Times New Roman"/>
                <w:sz w:val="28"/>
                <w:szCs w:val="28"/>
              </w:rPr>
            </w:pPr>
            <w:r w:rsidRPr="001164DE">
              <w:rPr>
                <w:rFonts w:ascii="Times New Roman" w:hAnsi="Times New Roman"/>
                <w:sz w:val="28"/>
                <w:szCs w:val="28"/>
              </w:rPr>
              <w:t>Chuỗi ký tự (50)</w:t>
            </w:r>
          </w:p>
        </w:tc>
        <w:tc>
          <w:tcPr>
            <w:tcW w:w="1241" w:type="dxa"/>
          </w:tcPr>
          <w:p w14:paraId="723A47E4" w14:textId="77777777" w:rsidR="0088500B" w:rsidRPr="001164DE" w:rsidRDefault="0088500B" w:rsidP="002B7031">
            <w:pPr>
              <w:spacing w:line="312" w:lineRule="auto"/>
              <w:rPr>
                <w:rFonts w:ascii="Times New Roman" w:hAnsi="Times New Roman"/>
                <w:sz w:val="28"/>
                <w:szCs w:val="28"/>
                <w:lang w:val="vi-VN"/>
              </w:rPr>
            </w:pPr>
            <w:r w:rsidRPr="001164DE">
              <w:rPr>
                <w:rFonts w:ascii="Times New Roman" w:hAnsi="Times New Roman"/>
                <w:sz w:val="28"/>
                <w:szCs w:val="28"/>
                <w:lang w:val="vi-VN"/>
              </w:rPr>
              <w:t>Có</w:t>
            </w:r>
          </w:p>
        </w:tc>
        <w:tc>
          <w:tcPr>
            <w:tcW w:w="1068" w:type="dxa"/>
          </w:tcPr>
          <w:p w14:paraId="40E4DB22" w14:textId="77777777" w:rsidR="0088500B" w:rsidRPr="001164DE" w:rsidRDefault="0088500B" w:rsidP="002B7031">
            <w:pPr>
              <w:spacing w:line="312" w:lineRule="auto"/>
              <w:rPr>
                <w:rFonts w:ascii="Times New Roman" w:hAnsi="Times New Roman"/>
                <w:sz w:val="28"/>
                <w:szCs w:val="28"/>
                <w:lang w:val="vi-VN"/>
              </w:rPr>
            </w:pPr>
          </w:p>
        </w:tc>
        <w:tc>
          <w:tcPr>
            <w:tcW w:w="2382" w:type="dxa"/>
          </w:tcPr>
          <w:p w14:paraId="26B77102" w14:textId="77777777" w:rsidR="0088500B" w:rsidRPr="001164DE" w:rsidRDefault="0088500B" w:rsidP="00122797">
            <w:pPr>
              <w:spacing w:line="312" w:lineRule="auto"/>
              <w:jc w:val="both"/>
              <w:rPr>
                <w:rFonts w:ascii="Times New Roman" w:hAnsi="Times New Roman"/>
                <w:sz w:val="28"/>
                <w:szCs w:val="28"/>
                <w:lang w:val="vi-VN"/>
              </w:rPr>
            </w:pPr>
            <w:r w:rsidRPr="001164DE">
              <w:rPr>
                <w:rFonts w:ascii="Times New Roman" w:hAnsi="Times New Roman"/>
                <w:sz w:val="28"/>
                <w:szCs w:val="28"/>
                <w:lang w:val="vi-VN"/>
              </w:rPr>
              <w:t xml:space="preserve">Cho phép </w:t>
            </w:r>
            <w:r w:rsidRPr="001164DE">
              <w:rPr>
                <w:rFonts w:ascii="Times New Roman" w:hAnsi="Times New Roman"/>
                <w:sz w:val="28"/>
                <w:szCs w:val="28"/>
              </w:rPr>
              <w:t>NSD nhập h</w:t>
            </w:r>
            <w:r w:rsidRPr="001164DE">
              <w:rPr>
                <w:rFonts w:ascii="Times New Roman" w:hAnsi="Times New Roman"/>
                <w:sz w:val="28"/>
                <w:szCs w:val="28"/>
                <w:lang w:val="vi-VN"/>
              </w:rPr>
              <w:t>ọ và tên</w:t>
            </w:r>
          </w:p>
        </w:tc>
      </w:tr>
      <w:tr w:rsidR="0088500B" w:rsidRPr="001164DE" w14:paraId="5EB3F483" w14:textId="77777777" w:rsidTr="00C11F91">
        <w:tc>
          <w:tcPr>
            <w:tcW w:w="895" w:type="dxa"/>
          </w:tcPr>
          <w:p w14:paraId="036FD0F8" w14:textId="77777777" w:rsidR="0088500B" w:rsidRPr="001164DE" w:rsidRDefault="0088500B" w:rsidP="002B7031">
            <w:pPr>
              <w:spacing w:line="312" w:lineRule="auto"/>
              <w:jc w:val="center"/>
              <w:rPr>
                <w:rFonts w:ascii="Times New Roman" w:hAnsi="Times New Roman"/>
                <w:sz w:val="28"/>
                <w:szCs w:val="28"/>
                <w:lang w:val="vi-VN"/>
              </w:rPr>
            </w:pPr>
            <w:r w:rsidRPr="001164DE">
              <w:rPr>
                <w:rFonts w:ascii="Times New Roman" w:hAnsi="Times New Roman"/>
                <w:sz w:val="28"/>
                <w:szCs w:val="28"/>
              </w:rPr>
              <w:t>2</w:t>
            </w:r>
          </w:p>
        </w:tc>
        <w:tc>
          <w:tcPr>
            <w:tcW w:w="1915" w:type="dxa"/>
          </w:tcPr>
          <w:p w14:paraId="73B05DC2" w14:textId="77777777" w:rsidR="0088500B" w:rsidRPr="001164DE" w:rsidRDefault="0088500B" w:rsidP="002B7031">
            <w:pPr>
              <w:spacing w:line="312" w:lineRule="auto"/>
              <w:rPr>
                <w:rFonts w:ascii="Times New Roman" w:hAnsi="Times New Roman"/>
                <w:sz w:val="28"/>
                <w:szCs w:val="28"/>
                <w:lang w:val="vi-VN"/>
              </w:rPr>
            </w:pPr>
            <w:r w:rsidRPr="001164DE">
              <w:rPr>
                <w:rFonts w:ascii="Times New Roman" w:hAnsi="Times New Roman"/>
                <w:sz w:val="28"/>
                <w:szCs w:val="28"/>
                <w:lang w:val="vi-VN"/>
              </w:rPr>
              <w:t>Email</w:t>
            </w:r>
          </w:p>
        </w:tc>
        <w:tc>
          <w:tcPr>
            <w:tcW w:w="1489" w:type="dxa"/>
          </w:tcPr>
          <w:p w14:paraId="5009C6FF" w14:textId="77777777" w:rsidR="0088500B" w:rsidRPr="001164DE" w:rsidRDefault="0088500B" w:rsidP="002B7031">
            <w:pPr>
              <w:spacing w:line="312" w:lineRule="auto"/>
              <w:rPr>
                <w:rFonts w:ascii="Times New Roman" w:hAnsi="Times New Roman"/>
                <w:sz w:val="28"/>
                <w:szCs w:val="28"/>
              </w:rPr>
            </w:pPr>
            <w:r w:rsidRPr="001164DE">
              <w:rPr>
                <w:rFonts w:ascii="Times New Roman" w:hAnsi="Times New Roman"/>
                <w:sz w:val="28"/>
                <w:szCs w:val="28"/>
              </w:rPr>
              <w:t>Chuỗi ký tự (50)</w:t>
            </w:r>
          </w:p>
        </w:tc>
        <w:tc>
          <w:tcPr>
            <w:tcW w:w="1241" w:type="dxa"/>
          </w:tcPr>
          <w:p w14:paraId="222417A7" w14:textId="77777777" w:rsidR="0088500B" w:rsidRPr="001164DE" w:rsidRDefault="0088500B" w:rsidP="002B7031">
            <w:pPr>
              <w:spacing w:line="312" w:lineRule="auto"/>
              <w:rPr>
                <w:rFonts w:ascii="Times New Roman" w:hAnsi="Times New Roman"/>
                <w:sz w:val="28"/>
                <w:szCs w:val="28"/>
                <w:lang w:val="vi-VN"/>
              </w:rPr>
            </w:pPr>
            <w:r w:rsidRPr="001164DE">
              <w:rPr>
                <w:rFonts w:ascii="Times New Roman" w:hAnsi="Times New Roman"/>
                <w:sz w:val="28"/>
                <w:szCs w:val="28"/>
                <w:lang w:val="vi-VN"/>
              </w:rPr>
              <w:t>Có</w:t>
            </w:r>
          </w:p>
        </w:tc>
        <w:tc>
          <w:tcPr>
            <w:tcW w:w="1068" w:type="dxa"/>
          </w:tcPr>
          <w:p w14:paraId="5DAC348A" w14:textId="77777777" w:rsidR="0088500B" w:rsidRPr="001164DE" w:rsidRDefault="0088500B" w:rsidP="002B7031">
            <w:pPr>
              <w:spacing w:line="312" w:lineRule="auto"/>
              <w:rPr>
                <w:rFonts w:ascii="Times New Roman" w:hAnsi="Times New Roman"/>
                <w:sz w:val="28"/>
                <w:szCs w:val="28"/>
                <w:lang w:val="vi-VN"/>
              </w:rPr>
            </w:pPr>
          </w:p>
        </w:tc>
        <w:tc>
          <w:tcPr>
            <w:tcW w:w="2382" w:type="dxa"/>
          </w:tcPr>
          <w:p w14:paraId="326867ED" w14:textId="77777777" w:rsidR="0088500B" w:rsidRPr="001164DE" w:rsidRDefault="0088500B" w:rsidP="00122797">
            <w:pPr>
              <w:tabs>
                <w:tab w:val="left" w:pos="960"/>
              </w:tabs>
              <w:spacing w:line="312" w:lineRule="auto"/>
              <w:jc w:val="both"/>
              <w:rPr>
                <w:rFonts w:ascii="Times New Roman" w:hAnsi="Times New Roman"/>
                <w:sz w:val="28"/>
                <w:szCs w:val="28"/>
              </w:rPr>
            </w:pPr>
            <w:r w:rsidRPr="001164DE">
              <w:rPr>
                <w:rFonts w:ascii="Times New Roman" w:hAnsi="Times New Roman"/>
                <w:sz w:val="28"/>
                <w:szCs w:val="28"/>
                <w:lang w:val="vi-VN"/>
              </w:rPr>
              <w:t xml:space="preserve">Cho phép </w:t>
            </w:r>
            <w:r w:rsidRPr="001164DE">
              <w:rPr>
                <w:rFonts w:ascii="Times New Roman" w:hAnsi="Times New Roman"/>
                <w:sz w:val="28"/>
                <w:szCs w:val="28"/>
              </w:rPr>
              <w:t>NSD nhập vào email</w:t>
            </w:r>
          </w:p>
          <w:p w14:paraId="6A67C81C" w14:textId="77777777" w:rsidR="0088500B" w:rsidRPr="001164DE" w:rsidRDefault="0088500B" w:rsidP="00122797">
            <w:pPr>
              <w:tabs>
                <w:tab w:val="left" w:pos="960"/>
              </w:tabs>
              <w:spacing w:line="312" w:lineRule="auto"/>
              <w:jc w:val="both"/>
              <w:rPr>
                <w:rFonts w:ascii="Times New Roman" w:hAnsi="Times New Roman"/>
                <w:sz w:val="28"/>
                <w:szCs w:val="28"/>
              </w:rPr>
            </w:pPr>
            <w:r w:rsidRPr="001164DE">
              <w:rPr>
                <w:rFonts w:ascii="Times New Roman" w:hAnsi="Times New Roman"/>
                <w:sz w:val="28"/>
                <w:szCs w:val="28"/>
              </w:rPr>
              <w:t>Yêu cầu điền email theo cấu trúc [localpart]@[tên miền]</w:t>
            </w:r>
          </w:p>
          <w:p w14:paraId="2A74D249" w14:textId="77777777" w:rsidR="0088500B" w:rsidRPr="001164DE" w:rsidRDefault="0088500B" w:rsidP="00122797">
            <w:pPr>
              <w:tabs>
                <w:tab w:val="left" w:pos="960"/>
              </w:tabs>
              <w:spacing w:line="312" w:lineRule="auto"/>
              <w:jc w:val="both"/>
              <w:rPr>
                <w:rFonts w:ascii="Times New Roman" w:hAnsi="Times New Roman"/>
                <w:sz w:val="28"/>
                <w:szCs w:val="28"/>
                <w:lang w:val="vi-VN"/>
              </w:rPr>
            </w:pPr>
            <w:r w:rsidRPr="001164DE">
              <w:rPr>
                <w:rFonts w:ascii="Times New Roman" w:hAnsi="Times New Roman"/>
                <w:sz w:val="28"/>
                <w:szCs w:val="28"/>
              </w:rPr>
              <w:t>(Ví dụ: abc@gmail.com)</w:t>
            </w:r>
          </w:p>
        </w:tc>
      </w:tr>
      <w:tr w:rsidR="0088500B" w:rsidRPr="001164DE" w14:paraId="5A84FC6A" w14:textId="77777777" w:rsidTr="00C11F91">
        <w:tc>
          <w:tcPr>
            <w:tcW w:w="895" w:type="dxa"/>
          </w:tcPr>
          <w:p w14:paraId="38B8360F" w14:textId="77777777" w:rsidR="0088500B" w:rsidRPr="001164DE" w:rsidRDefault="0088500B" w:rsidP="002B7031">
            <w:pPr>
              <w:spacing w:line="312" w:lineRule="auto"/>
              <w:jc w:val="center"/>
              <w:rPr>
                <w:rFonts w:ascii="Times New Roman" w:hAnsi="Times New Roman"/>
                <w:sz w:val="28"/>
                <w:szCs w:val="28"/>
              </w:rPr>
            </w:pPr>
            <w:r w:rsidRPr="001164DE">
              <w:rPr>
                <w:rFonts w:ascii="Times New Roman" w:hAnsi="Times New Roman"/>
                <w:sz w:val="28"/>
                <w:szCs w:val="28"/>
              </w:rPr>
              <w:t>3</w:t>
            </w:r>
          </w:p>
        </w:tc>
        <w:tc>
          <w:tcPr>
            <w:tcW w:w="1915" w:type="dxa"/>
          </w:tcPr>
          <w:p w14:paraId="0DFEA994" w14:textId="77777777" w:rsidR="0088500B" w:rsidRPr="001164DE" w:rsidRDefault="0088500B" w:rsidP="002B7031">
            <w:pPr>
              <w:spacing w:line="312" w:lineRule="auto"/>
              <w:rPr>
                <w:rFonts w:ascii="Times New Roman" w:hAnsi="Times New Roman"/>
                <w:sz w:val="28"/>
                <w:szCs w:val="28"/>
              </w:rPr>
            </w:pPr>
            <w:r w:rsidRPr="001164DE">
              <w:rPr>
                <w:rFonts w:ascii="Times New Roman" w:hAnsi="Times New Roman"/>
                <w:sz w:val="28"/>
                <w:szCs w:val="28"/>
              </w:rPr>
              <w:t>Số điện thoại</w:t>
            </w:r>
          </w:p>
        </w:tc>
        <w:tc>
          <w:tcPr>
            <w:tcW w:w="1489" w:type="dxa"/>
          </w:tcPr>
          <w:p w14:paraId="7DBC5B38" w14:textId="77777777" w:rsidR="0088500B" w:rsidRPr="001164DE" w:rsidRDefault="0088500B" w:rsidP="002B7031">
            <w:pPr>
              <w:spacing w:line="312" w:lineRule="auto"/>
              <w:rPr>
                <w:rFonts w:ascii="Times New Roman" w:hAnsi="Times New Roman"/>
                <w:sz w:val="28"/>
                <w:szCs w:val="28"/>
              </w:rPr>
            </w:pPr>
            <w:r w:rsidRPr="001164DE">
              <w:rPr>
                <w:rFonts w:ascii="Times New Roman" w:hAnsi="Times New Roman"/>
                <w:sz w:val="28"/>
                <w:szCs w:val="28"/>
              </w:rPr>
              <w:t>Chuỗi ký tự (50)</w:t>
            </w:r>
          </w:p>
        </w:tc>
        <w:tc>
          <w:tcPr>
            <w:tcW w:w="1241" w:type="dxa"/>
          </w:tcPr>
          <w:p w14:paraId="3E0465FC" w14:textId="77777777" w:rsidR="0088500B" w:rsidRPr="001164DE" w:rsidRDefault="0088500B" w:rsidP="002B7031">
            <w:pPr>
              <w:spacing w:line="312" w:lineRule="auto"/>
              <w:rPr>
                <w:rFonts w:ascii="Times New Roman" w:hAnsi="Times New Roman"/>
                <w:sz w:val="28"/>
                <w:szCs w:val="28"/>
              </w:rPr>
            </w:pPr>
            <w:r w:rsidRPr="001164DE">
              <w:rPr>
                <w:rFonts w:ascii="Times New Roman" w:hAnsi="Times New Roman"/>
                <w:sz w:val="28"/>
                <w:szCs w:val="28"/>
              </w:rPr>
              <w:t>Có</w:t>
            </w:r>
          </w:p>
        </w:tc>
        <w:tc>
          <w:tcPr>
            <w:tcW w:w="1068" w:type="dxa"/>
          </w:tcPr>
          <w:p w14:paraId="49C94B17" w14:textId="77777777" w:rsidR="0088500B" w:rsidRPr="001164DE" w:rsidRDefault="0088500B" w:rsidP="002B7031">
            <w:pPr>
              <w:spacing w:line="312" w:lineRule="auto"/>
              <w:rPr>
                <w:rFonts w:ascii="Times New Roman" w:hAnsi="Times New Roman"/>
                <w:sz w:val="28"/>
                <w:szCs w:val="28"/>
                <w:lang w:val="vi-VN"/>
              </w:rPr>
            </w:pPr>
          </w:p>
        </w:tc>
        <w:tc>
          <w:tcPr>
            <w:tcW w:w="2382" w:type="dxa"/>
          </w:tcPr>
          <w:p w14:paraId="4A528354" w14:textId="77777777" w:rsidR="0088500B" w:rsidRPr="001164DE" w:rsidRDefault="0088500B" w:rsidP="00122797">
            <w:pPr>
              <w:tabs>
                <w:tab w:val="left" w:pos="960"/>
              </w:tabs>
              <w:spacing w:line="312" w:lineRule="auto"/>
              <w:jc w:val="both"/>
              <w:rPr>
                <w:rFonts w:ascii="Times New Roman" w:hAnsi="Times New Roman"/>
                <w:sz w:val="28"/>
                <w:szCs w:val="28"/>
              </w:rPr>
            </w:pPr>
            <w:r w:rsidRPr="001164DE">
              <w:rPr>
                <w:rFonts w:ascii="Times New Roman" w:hAnsi="Times New Roman"/>
                <w:sz w:val="28"/>
                <w:szCs w:val="28"/>
                <w:lang w:val="vi-VN"/>
              </w:rPr>
              <w:t xml:space="preserve">Cho phép </w:t>
            </w:r>
            <w:r w:rsidRPr="001164DE">
              <w:rPr>
                <w:rFonts w:ascii="Times New Roman" w:hAnsi="Times New Roman"/>
                <w:sz w:val="28"/>
                <w:szCs w:val="28"/>
              </w:rPr>
              <w:t xml:space="preserve">NSD </w:t>
            </w:r>
            <w:r w:rsidRPr="001164DE">
              <w:rPr>
                <w:rFonts w:ascii="Times New Roman" w:hAnsi="Times New Roman"/>
                <w:sz w:val="28"/>
                <w:szCs w:val="28"/>
                <w:lang w:val="vi-VN"/>
              </w:rPr>
              <w:t>nhập số điện thoại</w:t>
            </w:r>
          </w:p>
        </w:tc>
      </w:tr>
      <w:tr w:rsidR="0088500B" w:rsidRPr="001164DE" w14:paraId="591F1D1C" w14:textId="77777777" w:rsidTr="00C11F91">
        <w:tc>
          <w:tcPr>
            <w:tcW w:w="895" w:type="dxa"/>
          </w:tcPr>
          <w:p w14:paraId="3AD4529D" w14:textId="77777777" w:rsidR="0088500B" w:rsidRPr="001164DE" w:rsidRDefault="0088500B" w:rsidP="002B7031">
            <w:pPr>
              <w:spacing w:line="312" w:lineRule="auto"/>
              <w:jc w:val="center"/>
              <w:rPr>
                <w:rFonts w:ascii="Times New Roman" w:hAnsi="Times New Roman"/>
                <w:sz w:val="28"/>
                <w:szCs w:val="28"/>
              </w:rPr>
            </w:pPr>
            <w:r w:rsidRPr="001164DE">
              <w:rPr>
                <w:rFonts w:ascii="Times New Roman" w:hAnsi="Times New Roman"/>
                <w:sz w:val="28"/>
                <w:szCs w:val="28"/>
              </w:rPr>
              <w:t>4</w:t>
            </w:r>
          </w:p>
        </w:tc>
        <w:tc>
          <w:tcPr>
            <w:tcW w:w="1915" w:type="dxa"/>
          </w:tcPr>
          <w:p w14:paraId="7E721E48" w14:textId="77777777" w:rsidR="0088500B" w:rsidRPr="001164DE" w:rsidRDefault="0088500B" w:rsidP="002B7031">
            <w:pPr>
              <w:spacing w:line="312" w:lineRule="auto"/>
              <w:rPr>
                <w:rFonts w:ascii="Times New Roman" w:hAnsi="Times New Roman"/>
                <w:sz w:val="28"/>
                <w:szCs w:val="28"/>
              </w:rPr>
            </w:pPr>
            <w:r w:rsidRPr="001164DE">
              <w:rPr>
                <w:rFonts w:ascii="Times New Roman" w:hAnsi="Times New Roman"/>
                <w:sz w:val="28"/>
                <w:szCs w:val="28"/>
              </w:rPr>
              <w:t xml:space="preserve">Tiêu đề </w:t>
            </w:r>
          </w:p>
        </w:tc>
        <w:tc>
          <w:tcPr>
            <w:tcW w:w="1489" w:type="dxa"/>
          </w:tcPr>
          <w:p w14:paraId="7B00BAC5" w14:textId="77777777" w:rsidR="0088500B" w:rsidRPr="001164DE" w:rsidRDefault="0088500B" w:rsidP="002B7031">
            <w:pPr>
              <w:spacing w:line="312" w:lineRule="auto"/>
              <w:rPr>
                <w:rFonts w:ascii="Times New Roman" w:hAnsi="Times New Roman"/>
                <w:sz w:val="28"/>
                <w:szCs w:val="28"/>
              </w:rPr>
            </w:pPr>
            <w:r w:rsidRPr="001164DE">
              <w:rPr>
                <w:rFonts w:ascii="Times New Roman" w:hAnsi="Times New Roman"/>
                <w:sz w:val="28"/>
                <w:szCs w:val="28"/>
              </w:rPr>
              <w:t>Chuỗi ký tự (200)</w:t>
            </w:r>
          </w:p>
        </w:tc>
        <w:tc>
          <w:tcPr>
            <w:tcW w:w="1241" w:type="dxa"/>
          </w:tcPr>
          <w:p w14:paraId="660A1944" w14:textId="77777777" w:rsidR="0088500B" w:rsidRPr="001164DE" w:rsidRDefault="0088500B" w:rsidP="002B7031">
            <w:pPr>
              <w:spacing w:line="312" w:lineRule="auto"/>
              <w:rPr>
                <w:rFonts w:ascii="Times New Roman" w:hAnsi="Times New Roman"/>
                <w:sz w:val="28"/>
                <w:szCs w:val="28"/>
                <w:lang w:val="vi-VN"/>
              </w:rPr>
            </w:pPr>
            <w:r w:rsidRPr="001164DE">
              <w:rPr>
                <w:rFonts w:ascii="Times New Roman" w:hAnsi="Times New Roman"/>
                <w:sz w:val="28"/>
                <w:szCs w:val="28"/>
                <w:lang w:val="vi-VN"/>
              </w:rPr>
              <w:t>Có</w:t>
            </w:r>
          </w:p>
        </w:tc>
        <w:tc>
          <w:tcPr>
            <w:tcW w:w="1068" w:type="dxa"/>
          </w:tcPr>
          <w:p w14:paraId="2C782FBA" w14:textId="77777777" w:rsidR="0088500B" w:rsidRPr="001164DE" w:rsidRDefault="0088500B" w:rsidP="002B7031">
            <w:pPr>
              <w:spacing w:line="312" w:lineRule="auto"/>
              <w:rPr>
                <w:rFonts w:ascii="Times New Roman" w:hAnsi="Times New Roman"/>
                <w:sz w:val="28"/>
                <w:szCs w:val="28"/>
              </w:rPr>
            </w:pPr>
            <w:r w:rsidRPr="001164DE">
              <w:rPr>
                <w:rFonts w:ascii="Times New Roman" w:hAnsi="Times New Roman"/>
                <w:sz w:val="28"/>
                <w:szCs w:val="28"/>
              </w:rPr>
              <w:t xml:space="preserve"> Đăng ký đặt báo và ấn phẩ</w:t>
            </w:r>
            <w:r w:rsidR="00D32A6E" w:rsidRPr="001164DE">
              <w:rPr>
                <w:rFonts w:ascii="Times New Roman" w:hAnsi="Times New Roman"/>
                <w:sz w:val="28"/>
                <w:szCs w:val="28"/>
              </w:rPr>
              <w:t>m</w:t>
            </w:r>
          </w:p>
        </w:tc>
        <w:tc>
          <w:tcPr>
            <w:tcW w:w="2382" w:type="dxa"/>
          </w:tcPr>
          <w:p w14:paraId="19CBCD3C" w14:textId="77777777" w:rsidR="0088500B" w:rsidRPr="001164DE" w:rsidRDefault="0088500B" w:rsidP="00122797">
            <w:pPr>
              <w:spacing w:line="312" w:lineRule="auto"/>
              <w:jc w:val="both"/>
              <w:rPr>
                <w:rFonts w:ascii="Times New Roman" w:hAnsi="Times New Roman"/>
                <w:sz w:val="28"/>
                <w:szCs w:val="28"/>
              </w:rPr>
            </w:pPr>
            <w:r w:rsidRPr="001164DE">
              <w:rPr>
                <w:rFonts w:ascii="Times New Roman" w:hAnsi="Times New Roman"/>
                <w:sz w:val="28"/>
                <w:szCs w:val="28"/>
              </w:rPr>
              <w:t>Tiêu đề của email.</w:t>
            </w:r>
          </w:p>
          <w:p w14:paraId="3A8D4865" w14:textId="77777777" w:rsidR="0088500B" w:rsidRPr="001164DE" w:rsidRDefault="0088500B" w:rsidP="00122797">
            <w:pPr>
              <w:pStyle w:val="Style2"/>
              <w:numPr>
                <w:ilvl w:val="0"/>
                <w:numId w:val="0"/>
              </w:numPr>
              <w:spacing w:line="312" w:lineRule="auto"/>
              <w:ind w:left="90"/>
            </w:pPr>
            <w:r w:rsidRPr="001164DE">
              <w:t>Cho phép người dùng nhập tiêu đề của email đăng ký dịch vụ đặt báo và ấn phẩm</w:t>
            </w:r>
          </w:p>
        </w:tc>
      </w:tr>
      <w:tr w:rsidR="0088500B" w:rsidRPr="001164DE" w14:paraId="4AB7250C" w14:textId="77777777" w:rsidTr="00C11F91">
        <w:tc>
          <w:tcPr>
            <w:tcW w:w="895" w:type="dxa"/>
          </w:tcPr>
          <w:p w14:paraId="19ACB3E2" w14:textId="77777777" w:rsidR="0088500B" w:rsidRPr="001164DE" w:rsidRDefault="0088500B" w:rsidP="002B7031">
            <w:pPr>
              <w:spacing w:line="312" w:lineRule="auto"/>
              <w:jc w:val="center"/>
              <w:rPr>
                <w:rFonts w:ascii="Times New Roman" w:hAnsi="Times New Roman"/>
                <w:sz w:val="28"/>
                <w:szCs w:val="28"/>
                <w:lang w:val="vi-VN"/>
              </w:rPr>
            </w:pPr>
            <w:r w:rsidRPr="001164DE">
              <w:rPr>
                <w:rFonts w:ascii="Times New Roman" w:hAnsi="Times New Roman"/>
                <w:sz w:val="28"/>
                <w:szCs w:val="28"/>
              </w:rPr>
              <w:t>5</w:t>
            </w:r>
          </w:p>
        </w:tc>
        <w:tc>
          <w:tcPr>
            <w:tcW w:w="1915" w:type="dxa"/>
          </w:tcPr>
          <w:p w14:paraId="117DB07C" w14:textId="77777777" w:rsidR="0088500B" w:rsidRPr="001164DE" w:rsidRDefault="0088500B" w:rsidP="002B7031">
            <w:pPr>
              <w:spacing w:line="312" w:lineRule="auto"/>
              <w:rPr>
                <w:rFonts w:ascii="Times New Roman" w:hAnsi="Times New Roman"/>
                <w:sz w:val="28"/>
                <w:szCs w:val="28"/>
                <w:lang w:val="vi-VN"/>
              </w:rPr>
            </w:pPr>
            <w:r w:rsidRPr="001164DE">
              <w:rPr>
                <w:rFonts w:ascii="Times New Roman" w:hAnsi="Times New Roman"/>
                <w:sz w:val="28"/>
                <w:szCs w:val="28"/>
                <w:lang w:val="vi-VN"/>
              </w:rPr>
              <w:t xml:space="preserve">Nội dung </w:t>
            </w:r>
            <w:r w:rsidRPr="001164DE">
              <w:rPr>
                <w:rFonts w:ascii="Times New Roman" w:hAnsi="Times New Roman"/>
                <w:sz w:val="28"/>
                <w:szCs w:val="28"/>
              </w:rPr>
              <w:t>yêu cầu</w:t>
            </w:r>
          </w:p>
        </w:tc>
        <w:tc>
          <w:tcPr>
            <w:tcW w:w="1489" w:type="dxa"/>
          </w:tcPr>
          <w:p w14:paraId="1DE82E2F" w14:textId="77777777" w:rsidR="0088500B" w:rsidRPr="001164DE" w:rsidRDefault="0088500B" w:rsidP="002B7031">
            <w:pPr>
              <w:spacing w:line="312" w:lineRule="auto"/>
              <w:rPr>
                <w:rFonts w:ascii="Times New Roman" w:hAnsi="Times New Roman"/>
                <w:sz w:val="28"/>
                <w:szCs w:val="28"/>
              </w:rPr>
            </w:pPr>
            <w:r w:rsidRPr="001164DE">
              <w:rPr>
                <w:rFonts w:ascii="Times New Roman" w:hAnsi="Times New Roman"/>
                <w:sz w:val="28"/>
                <w:szCs w:val="28"/>
              </w:rPr>
              <w:t>Chuỗi ký tự (500)</w:t>
            </w:r>
          </w:p>
        </w:tc>
        <w:tc>
          <w:tcPr>
            <w:tcW w:w="1241" w:type="dxa"/>
          </w:tcPr>
          <w:p w14:paraId="6F409032" w14:textId="77777777" w:rsidR="0088500B" w:rsidRPr="001164DE" w:rsidRDefault="0088500B" w:rsidP="002B7031">
            <w:pPr>
              <w:spacing w:line="312" w:lineRule="auto"/>
              <w:rPr>
                <w:rFonts w:ascii="Times New Roman" w:hAnsi="Times New Roman"/>
                <w:sz w:val="28"/>
                <w:szCs w:val="28"/>
                <w:lang w:val="vi-VN"/>
              </w:rPr>
            </w:pPr>
            <w:r w:rsidRPr="001164DE">
              <w:rPr>
                <w:rFonts w:ascii="Times New Roman" w:hAnsi="Times New Roman"/>
                <w:sz w:val="28"/>
                <w:szCs w:val="28"/>
                <w:lang w:val="vi-VN"/>
              </w:rPr>
              <w:t>Có</w:t>
            </w:r>
          </w:p>
        </w:tc>
        <w:tc>
          <w:tcPr>
            <w:tcW w:w="1068" w:type="dxa"/>
          </w:tcPr>
          <w:p w14:paraId="1AE8C72D" w14:textId="77777777" w:rsidR="0088500B" w:rsidRPr="001164DE" w:rsidRDefault="0088500B" w:rsidP="002B7031">
            <w:pPr>
              <w:spacing w:line="312" w:lineRule="auto"/>
              <w:rPr>
                <w:rFonts w:ascii="Times New Roman" w:hAnsi="Times New Roman"/>
                <w:sz w:val="28"/>
                <w:szCs w:val="28"/>
                <w:lang w:val="vi-VN"/>
              </w:rPr>
            </w:pPr>
          </w:p>
        </w:tc>
        <w:tc>
          <w:tcPr>
            <w:tcW w:w="2382" w:type="dxa"/>
          </w:tcPr>
          <w:p w14:paraId="6F2DCA4F" w14:textId="77777777" w:rsidR="0088500B" w:rsidRPr="001164DE" w:rsidRDefault="0088500B" w:rsidP="00122797">
            <w:pPr>
              <w:spacing w:line="312" w:lineRule="auto"/>
              <w:jc w:val="both"/>
              <w:rPr>
                <w:rFonts w:ascii="Times New Roman" w:hAnsi="Times New Roman"/>
                <w:sz w:val="28"/>
                <w:szCs w:val="28"/>
                <w:lang w:val="vi-VN"/>
              </w:rPr>
            </w:pPr>
            <w:r w:rsidRPr="001164DE">
              <w:rPr>
                <w:rFonts w:ascii="Times New Roman" w:hAnsi="Times New Roman"/>
                <w:sz w:val="28"/>
                <w:szCs w:val="28"/>
                <w:lang w:val="vi-VN"/>
              </w:rPr>
              <w:t xml:space="preserve">Cho phép </w:t>
            </w:r>
            <w:r w:rsidRPr="001164DE">
              <w:rPr>
                <w:rFonts w:ascii="Times New Roman" w:hAnsi="Times New Roman"/>
                <w:sz w:val="28"/>
                <w:szCs w:val="28"/>
              </w:rPr>
              <w:t>NSD nhập vào nội dung yêu cầu</w:t>
            </w:r>
          </w:p>
        </w:tc>
      </w:tr>
      <w:tr w:rsidR="0088500B" w:rsidRPr="001164DE" w14:paraId="48384FC8" w14:textId="77777777" w:rsidTr="00C11F91">
        <w:tc>
          <w:tcPr>
            <w:tcW w:w="895" w:type="dxa"/>
          </w:tcPr>
          <w:p w14:paraId="6F150A02" w14:textId="77777777" w:rsidR="0088500B" w:rsidRPr="001164DE" w:rsidRDefault="0088500B" w:rsidP="002B7031">
            <w:pPr>
              <w:spacing w:line="312" w:lineRule="auto"/>
              <w:jc w:val="center"/>
              <w:rPr>
                <w:rFonts w:ascii="Times New Roman" w:hAnsi="Times New Roman"/>
                <w:sz w:val="28"/>
                <w:szCs w:val="28"/>
              </w:rPr>
            </w:pPr>
            <w:r w:rsidRPr="001164DE">
              <w:rPr>
                <w:rFonts w:ascii="Times New Roman" w:hAnsi="Times New Roman"/>
                <w:sz w:val="28"/>
                <w:szCs w:val="28"/>
              </w:rPr>
              <w:t>6</w:t>
            </w:r>
          </w:p>
        </w:tc>
        <w:tc>
          <w:tcPr>
            <w:tcW w:w="1915" w:type="dxa"/>
          </w:tcPr>
          <w:p w14:paraId="152DE7F7" w14:textId="77777777" w:rsidR="0088500B" w:rsidRPr="001164DE" w:rsidRDefault="0088500B" w:rsidP="002B7031">
            <w:pPr>
              <w:spacing w:line="312" w:lineRule="auto"/>
              <w:rPr>
                <w:rFonts w:ascii="Times New Roman" w:hAnsi="Times New Roman"/>
                <w:sz w:val="28"/>
                <w:szCs w:val="28"/>
              </w:rPr>
            </w:pPr>
            <w:r w:rsidRPr="001164DE">
              <w:rPr>
                <w:rFonts w:ascii="Times New Roman" w:hAnsi="Times New Roman"/>
                <w:sz w:val="28"/>
                <w:szCs w:val="28"/>
              </w:rPr>
              <w:t>Số lượng</w:t>
            </w:r>
          </w:p>
        </w:tc>
        <w:tc>
          <w:tcPr>
            <w:tcW w:w="1489" w:type="dxa"/>
          </w:tcPr>
          <w:p w14:paraId="1D289E50" w14:textId="77777777" w:rsidR="0088500B" w:rsidRPr="001164DE" w:rsidRDefault="0088500B" w:rsidP="002B7031">
            <w:pPr>
              <w:spacing w:line="312" w:lineRule="auto"/>
              <w:rPr>
                <w:rFonts w:ascii="Times New Roman" w:hAnsi="Times New Roman"/>
                <w:sz w:val="28"/>
                <w:szCs w:val="28"/>
              </w:rPr>
            </w:pPr>
            <w:r w:rsidRPr="001164DE">
              <w:rPr>
                <w:rFonts w:ascii="Times New Roman" w:hAnsi="Times New Roman"/>
                <w:sz w:val="28"/>
                <w:szCs w:val="28"/>
              </w:rPr>
              <w:t>Số tự nhiên (10)</w:t>
            </w:r>
          </w:p>
        </w:tc>
        <w:tc>
          <w:tcPr>
            <w:tcW w:w="1241" w:type="dxa"/>
          </w:tcPr>
          <w:p w14:paraId="3A4E23A7" w14:textId="77777777" w:rsidR="0088500B" w:rsidRPr="001164DE" w:rsidRDefault="0088500B" w:rsidP="002B7031">
            <w:pPr>
              <w:spacing w:line="312" w:lineRule="auto"/>
              <w:rPr>
                <w:rFonts w:ascii="Times New Roman" w:hAnsi="Times New Roman"/>
                <w:sz w:val="28"/>
                <w:szCs w:val="28"/>
              </w:rPr>
            </w:pPr>
            <w:r w:rsidRPr="001164DE">
              <w:rPr>
                <w:rFonts w:ascii="Times New Roman" w:hAnsi="Times New Roman"/>
                <w:sz w:val="28"/>
                <w:szCs w:val="28"/>
              </w:rPr>
              <w:t>Có</w:t>
            </w:r>
          </w:p>
        </w:tc>
        <w:tc>
          <w:tcPr>
            <w:tcW w:w="1068" w:type="dxa"/>
          </w:tcPr>
          <w:p w14:paraId="62BA872C" w14:textId="77777777" w:rsidR="0088500B" w:rsidRPr="001164DE" w:rsidRDefault="0088500B" w:rsidP="002B7031">
            <w:pPr>
              <w:spacing w:line="312" w:lineRule="auto"/>
              <w:rPr>
                <w:rFonts w:ascii="Times New Roman" w:hAnsi="Times New Roman"/>
                <w:sz w:val="28"/>
                <w:szCs w:val="28"/>
                <w:lang w:val="vi-VN"/>
              </w:rPr>
            </w:pPr>
          </w:p>
        </w:tc>
        <w:tc>
          <w:tcPr>
            <w:tcW w:w="2382" w:type="dxa"/>
          </w:tcPr>
          <w:p w14:paraId="28E08418" w14:textId="77777777" w:rsidR="0088500B" w:rsidRPr="001164DE" w:rsidRDefault="0088500B" w:rsidP="00122797">
            <w:pPr>
              <w:spacing w:line="312" w:lineRule="auto"/>
              <w:jc w:val="both"/>
              <w:rPr>
                <w:rFonts w:ascii="Times New Roman" w:hAnsi="Times New Roman"/>
                <w:sz w:val="28"/>
                <w:szCs w:val="28"/>
              </w:rPr>
            </w:pPr>
            <w:r w:rsidRPr="001164DE">
              <w:rPr>
                <w:rFonts w:ascii="Times New Roman" w:hAnsi="Times New Roman"/>
                <w:sz w:val="28"/>
                <w:szCs w:val="28"/>
                <w:lang w:val="vi-VN"/>
              </w:rPr>
              <w:t xml:space="preserve">Cho phép </w:t>
            </w:r>
            <w:r w:rsidRPr="001164DE">
              <w:rPr>
                <w:rFonts w:ascii="Times New Roman" w:hAnsi="Times New Roman"/>
                <w:sz w:val="28"/>
                <w:szCs w:val="28"/>
              </w:rPr>
              <w:t>NSD điền số lượng ấn phẩm muốn đặt</w:t>
            </w:r>
          </w:p>
        </w:tc>
      </w:tr>
      <w:tr w:rsidR="0088500B" w:rsidRPr="001164DE" w14:paraId="03EF7FFB" w14:textId="77777777" w:rsidTr="00C11F91">
        <w:tc>
          <w:tcPr>
            <w:tcW w:w="895" w:type="dxa"/>
          </w:tcPr>
          <w:p w14:paraId="335974F0" w14:textId="77777777" w:rsidR="0088500B" w:rsidRPr="001164DE" w:rsidRDefault="0088500B" w:rsidP="002B7031">
            <w:pPr>
              <w:spacing w:line="312" w:lineRule="auto"/>
              <w:jc w:val="center"/>
              <w:rPr>
                <w:rFonts w:ascii="Times New Roman" w:hAnsi="Times New Roman"/>
                <w:sz w:val="28"/>
                <w:szCs w:val="28"/>
              </w:rPr>
            </w:pPr>
            <w:r w:rsidRPr="001164DE">
              <w:rPr>
                <w:rFonts w:ascii="Times New Roman" w:hAnsi="Times New Roman"/>
                <w:sz w:val="28"/>
                <w:szCs w:val="28"/>
              </w:rPr>
              <w:t>7</w:t>
            </w:r>
          </w:p>
        </w:tc>
        <w:tc>
          <w:tcPr>
            <w:tcW w:w="1915" w:type="dxa"/>
          </w:tcPr>
          <w:p w14:paraId="09E7E765" w14:textId="77777777" w:rsidR="0088500B" w:rsidRPr="001164DE" w:rsidRDefault="0088500B" w:rsidP="002B7031">
            <w:pPr>
              <w:spacing w:line="312" w:lineRule="auto"/>
              <w:rPr>
                <w:rFonts w:ascii="Times New Roman" w:hAnsi="Times New Roman"/>
                <w:sz w:val="28"/>
                <w:szCs w:val="28"/>
              </w:rPr>
            </w:pPr>
            <w:r w:rsidRPr="001164DE">
              <w:rPr>
                <w:rFonts w:ascii="Times New Roman" w:hAnsi="Times New Roman"/>
                <w:sz w:val="28"/>
                <w:szCs w:val="28"/>
              </w:rPr>
              <w:t>Mã bảo mật</w:t>
            </w:r>
          </w:p>
        </w:tc>
        <w:tc>
          <w:tcPr>
            <w:tcW w:w="1489" w:type="dxa"/>
          </w:tcPr>
          <w:p w14:paraId="20A4B6C1" w14:textId="77777777" w:rsidR="0088500B" w:rsidRPr="001164DE" w:rsidRDefault="0088500B" w:rsidP="002B7031">
            <w:pPr>
              <w:spacing w:line="312" w:lineRule="auto"/>
              <w:rPr>
                <w:rFonts w:ascii="Times New Roman" w:hAnsi="Times New Roman"/>
                <w:sz w:val="28"/>
                <w:szCs w:val="28"/>
              </w:rPr>
            </w:pPr>
          </w:p>
        </w:tc>
        <w:tc>
          <w:tcPr>
            <w:tcW w:w="1241" w:type="dxa"/>
          </w:tcPr>
          <w:p w14:paraId="6A03D244" w14:textId="77777777" w:rsidR="0088500B" w:rsidRPr="001164DE" w:rsidRDefault="0088500B" w:rsidP="002B7031">
            <w:pPr>
              <w:spacing w:line="312" w:lineRule="auto"/>
              <w:rPr>
                <w:rFonts w:ascii="Times New Roman" w:hAnsi="Times New Roman"/>
                <w:sz w:val="28"/>
                <w:szCs w:val="28"/>
              </w:rPr>
            </w:pPr>
            <w:r w:rsidRPr="001164DE">
              <w:rPr>
                <w:rFonts w:ascii="Times New Roman" w:hAnsi="Times New Roman"/>
                <w:sz w:val="28"/>
                <w:szCs w:val="28"/>
              </w:rPr>
              <w:t>Có</w:t>
            </w:r>
          </w:p>
        </w:tc>
        <w:tc>
          <w:tcPr>
            <w:tcW w:w="1068" w:type="dxa"/>
          </w:tcPr>
          <w:p w14:paraId="2FA677D6" w14:textId="77777777" w:rsidR="0088500B" w:rsidRPr="001164DE" w:rsidRDefault="0088500B" w:rsidP="002B7031">
            <w:pPr>
              <w:spacing w:line="312" w:lineRule="auto"/>
              <w:rPr>
                <w:rFonts w:ascii="Times New Roman" w:hAnsi="Times New Roman"/>
                <w:sz w:val="28"/>
                <w:szCs w:val="28"/>
                <w:lang w:val="vi-VN"/>
              </w:rPr>
            </w:pPr>
          </w:p>
        </w:tc>
        <w:tc>
          <w:tcPr>
            <w:tcW w:w="2382" w:type="dxa"/>
          </w:tcPr>
          <w:p w14:paraId="20500D42" w14:textId="77777777" w:rsidR="0088500B" w:rsidRPr="001164DE" w:rsidRDefault="0088500B" w:rsidP="00122797">
            <w:pPr>
              <w:spacing w:line="312" w:lineRule="auto"/>
              <w:jc w:val="both"/>
              <w:rPr>
                <w:rFonts w:ascii="Times New Roman" w:hAnsi="Times New Roman"/>
                <w:sz w:val="28"/>
                <w:szCs w:val="28"/>
              </w:rPr>
            </w:pPr>
            <w:r w:rsidRPr="001164DE">
              <w:rPr>
                <w:rFonts w:ascii="Times New Roman" w:hAnsi="Times New Roman"/>
                <w:sz w:val="28"/>
                <w:szCs w:val="28"/>
                <w:lang w:val="vi-VN"/>
              </w:rPr>
              <w:t xml:space="preserve">Cho phép </w:t>
            </w:r>
            <w:r w:rsidRPr="001164DE">
              <w:rPr>
                <w:rFonts w:ascii="Times New Roman" w:hAnsi="Times New Roman"/>
                <w:sz w:val="28"/>
                <w:szCs w:val="28"/>
              </w:rPr>
              <w:t>NSD nhập vào mã bảo mật</w:t>
            </w:r>
          </w:p>
          <w:p w14:paraId="3A195F83" w14:textId="77777777" w:rsidR="0088500B" w:rsidRPr="001164DE" w:rsidRDefault="0088500B" w:rsidP="00122797">
            <w:pPr>
              <w:spacing w:line="312" w:lineRule="auto"/>
              <w:jc w:val="both"/>
              <w:rPr>
                <w:rFonts w:ascii="Times New Roman" w:hAnsi="Times New Roman"/>
                <w:sz w:val="28"/>
                <w:szCs w:val="28"/>
              </w:rPr>
            </w:pPr>
            <w:r w:rsidRPr="001164DE">
              <w:rPr>
                <w:rFonts w:ascii="Times New Roman" w:hAnsi="Times New Roman"/>
                <w:sz w:val="28"/>
                <w:szCs w:val="28"/>
              </w:rPr>
              <w:t>Yêu cầu NSD nhập đúng mã bảo mật hiển thị ở ảnh.</w:t>
            </w:r>
          </w:p>
          <w:p w14:paraId="7A7209D1" w14:textId="77777777" w:rsidR="0088500B" w:rsidRPr="001164DE" w:rsidRDefault="0088500B" w:rsidP="00122797">
            <w:pPr>
              <w:spacing w:line="312" w:lineRule="auto"/>
              <w:jc w:val="both"/>
              <w:rPr>
                <w:rFonts w:ascii="Times New Roman" w:hAnsi="Times New Roman"/>
                <w:sz w:val="28"/>
                <w:szCs w:val="28"/>
              </w:rPr>
            </w:pPr>
            <w:r w:rsidRPr="001164DE">
              <w:rPr>
                <w:rFonts w:ascii="Times New Roman" w:hAnsi="Times New Roman"/>
                <w:sz w:val="28"/>
                <w:szCs w:val="28"/>
              </w:rPr>
              <w:lastRenderedPageBreak/>
              <w:t>Hệ thống tự động thay đổi mã bảo mật khi NSD kích vào ảnh mã bảo mật</w:t>
            </w:r>
          </w:p>
        </w:tc>
      </w:tr>
    </w:tbl>
    <w:p w14:paraId="160D66C6" w14:textId="77777777" w:rsidR="009D7060" w:rsidRPr="001164DE" w:rsidRDefault="009D7060" w:rsidP="0090566F">
      <w:pPr>
        <w:pStyle w:val="Heading4"/>
      </w:pPr>
      <w:r w:rsidRPr="001164DE">
        <w:lastRenderedPageBreak/>
        <w:t>Điều kiện thực hiện</w:t>
      </w:r>
    </w:p>
    <w:p w14:paraId="1B2C8250" w14:textId="44B83892" w:rsidR="007D69C5" w:rsidRPr="001164DE" w:rsidRDefault="007D69C5" w:rsidP="002B7031">
      <w:pPr>
        <w:pStyle w:val="Style2"/>
        <w:spacing w:line="312" w:lineRule="auto"/>
        <w:rPr>
          <w:lang w:val="vi-VN"/>
        </w:rPr>
      </w:pPr>
      <w:r w:rsidRPr="001164DE">
        <w:rPr>
          <w:lang w:val="vi-VN"/>
        </w:rPr>
        <w:t xml:space="preserve">Độc giả: Đã truy cập vào website của </w:t>
      </w:r>
      <w:r w:rsidR="00E04DD9" w:rsidRPr="001164DE">
        <w:rPr>
          <w:lang w:val="vi-VN"/>
        </w:rPr>
        <w:t>Tạp chí Thuế</w:t>
      </w:r>
    </w:p>
    <w:p w14:paraId="158FFC60" w14:textId="77777777" w:rsidR="009D7060" w:rsidRPr="001164DE" w:rsidRDefault="009D7060" w:rsidP="0090566F">
      <w:pPr>
        <w:pStyle w:val="Heading4"/>
      </w:pPr>
      <w:r w:rsidRPr="001164DE">
        <w:t>Yêu cầu đặc biệt/ Ràng buộc</w:t>
      </w:r>
    </w:p>
    <w:p w14:paraId="4FD1A306" w14:textId="77777777" w:rsidR="007D69C5" w:rsidRPr="001164DE" w:rsidRDefault="004828CD" w:rsidP="002B7031">
      <w:pPr>
        <w:pStyle w:val="Style2"/>
        <w:spacing w:line="312" w:lineRule="auto"/>
      </w:pPr>
      <w:r w:rsidRPr="001164DE">
        <w:t>Không có yêu cầu đặc biệt</w:t>
      </w:r>
    </w:p>
    <w:p w14:paraId="38680734" w14:textId="5964A6AF" w:rsidR="009D7060" w:rsidRPr="001164DE" w:rsidRDefault="00BA4386" w:rsidP="0090566F">
      <w:pPr>
        <w:pStyle w:val="Heading4"/>
      </w:pPr>
      <w:r>
        <w:t>Luồng xử lý dữ liệu</w:t>
      </w:r>
    </w:p>
    <w:p w14:paraId="09E9308F" w14:textId="77777777" w:rsidR="00E6193A" w:rsidRPr="001164DE" w:rsidRDefault="00E6193A" w:rsidP="002B7031">
      <w:pPr>
        <w:pStyle w:val="ListParagraph"/>
        <w:spacing w:line="312" w:lineRule="auto"/>
      </w:pPr>
      <w:r w:rsidRPr="001164DE">
        <w:t>Tra cứu danh sách các dịch vụ được cung cấp</w:t>
      </w:r>
    </w:p>
    <w:tbl>
      <w:tblPr>
        <w:tblStyle w:val="TableGrid"/>
        <w:tblW w:w="0" w:type="auto"/>
        <w:tblInd w:w="-5" w:type="dxa"/>
        <w:tblLook w:val="04A0" w:firstRow="1" w:lastRow="0" w:firstColumn="1" w:lastColumn="0" w:noHBand="0" w:noVBand="1"/>
      </w:tblPr>
      <w:tblGrid>
        <w:gridCol w:w="851"/>
        <w:gridCol w:w="1519"/>
        <w:gridCol w:w="6696"/>
      </w:tblGrid>
      <w:tr w:rsidR="00E6193A" w:rsidRPr="001164DE" w14:paraId="2FB1C46D" w14:textId="77777777" w:rsidTr="00115C91">
        <w:trPr>
          <w:tblHeader/>
        </w:trPr>
        <w:tc>
          <w:tcPr>
            <w:tcW w:w="851" w:type="dxa"/>
            <w:shd w:val="clear" w:color="auto" w:fill="E7E6E6" w:themeFill="background2"/>
          </w:tcPr>
          <w:p w14:paraId="51F8892F" w14:textId="77777777" w:rsidR="00E6193A" w:rsidRPr="001164DE" w:rsidRDefault="00E6193A" w:rsidP="002B7031">
            <w:pPr>
              <w:spacing w:line="312" w:lineRule="auto"/>
              <w:jc w:val="center"/>
              <w:rPr>
                <w:rFonts w:ascii="Times New Roman" w:hAnsi="Times New Roman"/>
                <w:b/>
                <w:sz w:val="28"/>
                <w:szCs w:val="28"/>
              </w:rPr>
            </w:pPr>
            <w:r w:rsidRPr="001164DE">
              <w:rPr>
                <w:rFonts w:ascii="Times New Roman" w:hAnsi="Times New Roman"/>
                <w:b/>
                <w:sz w:val="28"/>
                <w:szCs w:val="28"/>
              </w:rPr>
              <w:t>Bước thực hiện</w:t>
            </w:r>
          </w:p>
        </w:tc>
        <w:tc>
          <w:tcPr>
            <w:tcW w:w="1519" w:type="dxa"/>
            <w:shd w:val="clear" w:color="auto" w:fill="E7E6E6" w:themeFill="background2"/>
          </w:tcPr>
          <w:p w14:paraId="46B3A27F" w14:textId="77777777" w:rsidR="00E6193A" w:rsidRPr="001164DE" w:rsidRDefault="00E6193A" w:rsidP="002B7031">
            <w:pPr>
              <w:spacing w:line="312" w:lineRule="auto"/>
              <w:jc w:val="center"/>
              <w:rPr>
                <w:rFonts w:ascii="Times New Roman" w:hAnsi="Times New Roman"/>
                <w:b/>
                <w:sz w:val="28"/>
                <w:szCs w:val="28"/>
              </w:rPr>
            </w:pPr>
            <w:r w:rsidRPr="001164DE">
              <w:rPr>
                <w:rFonts w:ascii="Times New Roman" w:hAnsi="Times New Roman"/>
                <w:b/>
                <w:sz w:val="28"/>
                <w:szCs w:val="28"/>
              </w:rPr>
              <w:t>Chủ thể thực hiện</w:t>
            </w:r>
          </w:p>
        </w:tc>
        <w:tc>
          <w:tcPr>
            <w:tcW w:w="6696" w:type="dxa"/>
            <w:shd w:val="clear" w:color="auto" w:fill="E7E6E6" w:themeFill="background2"/>
          </w:tcPr>
          <w:p w14:paraId="746DB47B" w14:textId="77777777" w:rsidR="00E6193A" w:rsidRPr="001164DE" w:rsidRDefault="00E6193A" w:rsidP="002B7031">
            <w:pPr>
              <w:spacing w:line="312" w:lineRule="auto"/>
              <w:jc w:val="center"/>
              <w:rPr>
                <w:rFonts w:ascii="Times New Roman" w:hAnsi="Times New Roman"/>
                <w:b/>
                <w:sz w:val="28"/>
                <w:szCs w:val="28"/>
              </w:rPr>
            </w:pPr>
            <w:r w:rsidRPr="001164DE">
              <w:rPr>
                <w:rFonts w:ascii="Times New Roman" w:hAnsi="Times New Roman"/>
                <w:b/>
                <w:sz w:val="28"/>
                <w:szCs w:val="28"/>
              </w:rPr>
              <w:t>Nội dung</w:t>
            </w:r>
          </w:p>
        </w:tc>
      </w:tr>
      <w:tr w:rsidR="003816B4" w:rsidRPr="001164DE" w14:paraId="39911136" w14:textId="77777777" w:rsidTr="00115C91">
        <w:tc>
          <w:tcPr>
            <w:tcW w:w="851" w:type="dxa"/>
          </w:tcPr>
          <w:p w14:paraId="51C9593F" w14:textId="1305C0B8" w:rsidR="003816B4" w:rsidRPr="001164DE" w:rsidRDefault="003816B4" w:rsidP="002B7031">
            <w:pPr>
              <w:spacing w:line="312" w:lineRule="auto"/>
              <w:jc w:val="center"/>
              <w:rPr>
                <w:rFonts w:ascii="Times New Roman" w:hAnsi="Times New Roman"/>
                <w:sz w:val="28"/>
                <w:szCs w:val="28"/>
                <w:lang w:val="vi-VN"/>
              </w:rPr>
            </w:pPr>
            <w:r w:rsidRPr="001164DE">
              <w:rPr>
                <w:rFonts w:ascii="Times New Roman" w:hAnsi="Times New Roman"/>
                <w:sz w:val="28"/>
                <w:szCs w:val="28"/>
                <w:lang w:val="vi-VN"/>
              </w:rPr>
              <w:t>1</w:t>
            </w:r>
          </w:p>
        </w:tc>
        <w:tc>
          <w:tcPr>
            <w:tcW w:w="1519" w:type="dxa"/>
          </w:tcPr>
          <w:p w14:paraId="63B54EB0" w14:textId="77777777" w:rsidR="003816B4" w:rsidRPr="001164DE" w:rsidRDefault="003816B4" w:rsidP="002B7031">
            <w:pPr>
              <w:spacing w:line="312" w:lineRule="auto"/>
              <w:rPr>
                <w:rFonts w:ascii="Times New Roman" w:hAnsi="Times New Roman"/>
                <w:sz w:val="28"/>
                <w:szCs w:val="28"/>
                <w:lang w:val="vi-VN"/>
              </w:rPr>
            </w:pPr>
            <w:r w:rsidRPr="001164DE">
              <w:rPr>
                <w:rFonts w:ascii="Times New Roman" w:hAnsi="Times New Roman"/>
                <w:sz w:val="28"/>
                <w:szCs w:val="28"/>
                <w:lang w:val="vi-VN"/>
              </w:rPr>
              <w:t>NSD</w:t>
            </w:r>
          </w:p>
          <w:p w14:paraId="3471A2F3" w14:textId="3D98ACA0" w:rsidR="003816B4" w:rsidRPr="001164DE" w:rsidRDefault="003816B4" w:rsidP="002B7031">
            <w:pPr>
              <w:spacing w:line="312" w:lineRule="auto"/>
              <w:rPr>
                <w:rFonts w:ascii="Times New Roman" w:hAnsi="Times New Roman"/>
                <w:sz w:val="28"/>
                <w:szCs w:val="28"/>
              </w:rPr>
            </w:pPr>
            <w:r w:rsidRPr="001164DE">
              <w:rPr>
                <w:rFonts w:ascii="Times New Roman" w:hAnsi="Times New Roman"/>
                <w:sz w:val="28"/>
                <w:szCs w:val="28"/>
              </w:rPr>
              <w:t>(</w:t>
            </w:r>
            <w:r w:rsidRPr="001164DE">
              <w:rPr>
                <w:rFonts w:ascii="Times New Roman" w:hAnsi="Times New Roman"/>
                <w:sz w:val="28"/>
                <w:szCs w:val="28"/>
                <w:lang w:val="vi-VN"/>
              </w:rPr>
              <w:t>Độc giả</w:t>
            </w:r>
            <w:r w:rsidRPr="001164DE">
              <w:rPr>
                <w:rFonts w:ascii="Times New Roman" w:hAnsi="Times New Roman"/>
                <w:sz w:val="28"/>
                <w:szCs w:val="28"/>
              </w:rPr>
              <w:t>)</w:t>
            </w:r>
          </w:p>
        </w:tc>
        <w:tc>
          <w:tcPr>
            <w:tcW w:w="6696" w:type="dxa"/>
          </w:tcPr>
          <w:p w14:paraId="06850EAF" w14:textId="55219B06" w:rsidR="003816B4" w:rsidRPr="001164DE" w:rsidRDefault="003816B4" w:rsidP="00122797">
            <w:pPr>
              <w:spacing w:line="312" w:lineRule="auto"/>
              <w:jc w:val="both"/>
              <w:rPr>
                <w:rFonts w:ascii="Times New Roman" w:hAnsi="Times New Roman"/>
                <w:sz w:val="28"/>
                <w:szCs w:val="28"/>
              </w:rPr>
            </w:pPr>
            <w:r w:rsidRPr="001164DE">
              <w:rPr>
                <w:rFonts w:ascii="Times New Roman" w:hAnsi="Times New Roman"/>
                <w:sz w:val="28"/>
                <w:szCs w:val="28"/>
              </w:rPr>
              <w:t>Truy cập vào website Tạp chí thuế</w:t>
            </w:r>
          </w:p>
        </w:tc>
      </w:tr>
      <w:tr w:rsidR="003816B4" w:rsidRPr="001164DE" w14:paraId="13022E77" w14:textId="77777777" w:rsidTr="00115C91">
        <w:tc>
          <w:tcPr>
            <w:tcW w:w="851" w:type="dxa"/>
          </w:tcPr>
          <w:p w14:paraId="79278448" w14:textId="0545208E" w:rsidR="003816B4" w:rsidRPr="001164DE" w:rsidRDefault="003816B4" w:rsidP="002B7031">
            <w:pPr>
              <w:spacing w:line="312" w:lineRule="auto"/>
              <w:jc w:val="center"/>
              <w:rPr>
                <w:rFonts w:ascii="Times New Roman" w:hAnsi="Times New Roman"/>
                <w:sz w:val="28"/>
                <w:szCs w:val="28"/>
                <w:lang w:val="vi-VN"/>
              </w:rPr>
            </w:pPr>
            <w:r w:rsidRPr="001164DE">
              <w:rPr>
                <w:rFonts w:ascii="Times New Roman" w:hAnsi="Times New Roman"/>
                <w:sz w:val="28"/>
                <w:szCs w:val="28"/>
              </w:rPr>
              <w:t>2</w:t>
            </w:r>
          </w:p>
        </w:tc>
        <w:tc>
          <w:tcPr>
            <w:tcW w:w="1519" w:type="dxa"/>
          </w:tcPr>
          <w:p w14:paraId="7C0AC181" w14:textId="47FEA63A" w:rsidR="003816B4" w:rsidRPr="001164DE" w:rsidRDefault="003816B4" w:rsidP="002B7031">
            <w:pPr>
              <w:spacing w:line="312" w:lineRule="auto"/>
              <w:rPr>
                <w:rFonts w:ascii="Times New Roman" w:hAnsi="Times New Roman"/>
                <w:sz w:val="28"/>
                <w:szCs w:val="28"/>
                <w:lang w:val="vi-VN"/>
              </w:rPr>
            </w:pPr>
            <w:r w:rsidRPr="001164DE">
              <w:rPr>
                <w:rFonts w:ascii="Times New Roman" w:hAnsi="Times New Roman"/>
                <w:sz w:val="28"/>
                <w:szCs w:val="28"/>
              </w:rPr>
              <w:t>Hệ thống</w:t>
            </w:r>
          </w:p>
        </w:tc>
        <w:tc>
          <w:tcPr>
            <w:tcW w:w="6696" w:type="dxa"/>
          </w:tcPr>
          <w:p w14:paraId="43AE5BBD" w14:textId="0F3BD338" w:rsidR="003816B4" w:rsidRPr="001164DE" w:rsidRDefault="003816B4" w:rsidP="00122797">
            <w:pPr>
              <w:spacing w:line="312" w:lineRule="auto"/>
              <w:jc w:val="both"/>
              <w:rPr>
                <w:rFonts w:ascii="Times New Roman" w:hAnsi="Times New Roman"/>
                <w:sz w:val="28"/>
                <w:szCs w:val="28"/>
              </w:rPr>
            </w:pPr>
            <w:r w:rsidRPr="001164DE">
              <w:rPr>
                <w:rFonts w:ascii="Times New Roman" w:hAnsi="Times New Roman"/>
                <w:sz w:val="28"/>
                <w:szCs w:val="28"/>
              </w:rPr>
              <w:t>Hiển thị trang thông tin website Tạp chí thuế</w:t>
            </w:r>
          </w:p>
        </w:tc>
      </w:tr>
      <w:tr w:rsidR="003816B4" w:rsidRPr="001164DE" w14:paraId="396D6FDC" w14:textId="77777777" w:rsidTr="00115C91">
        <w:tc>
          <w:tcPr>
            <w:tcW w:w="851" w:type="dxa"/>
          </w:tcPr>
          <w:p w14:paraId="7ED80978" w14:textId="0522BE26" w:rsidR="003816B4" w:rsidRPr="001164DE" w:rsidRDefault="003816B4" w:rsidP="002B7031">
            <w:pPr>
              <w:spacing w:line="312" w:lineRule="auto"/>
              <w:jc w:val="center"/>
              <w:rPr>
                <w:rFonts w:ascii="Times New Roman" w:hAnsi="Times New Roman"/>
                <w:sz w:val="28"/>
                <w:szCs w:val="28"/>
                <w:lang w:val="vi-VN"/>
              </w:rPr>
            </w:pPr>
            <w:r w:rsidRPr="001164DE">
              <w:rPr>
                <w:rFonts w:ascii="Times New Roman" w:hAnsi="Times New Roman"/>
                <w:sz w:val="28"/>
                <w:szCs w:val="28"/>
              </w:rPr>
              <w:t>3</w:t>
            </w:r>
          </w:p>
        </w:tc>
        <w:tc>
          <w:tcPr>
            <w:tcW w:w="1519" w:type="dxa"/>
          </w:tcPr>
          <w:p w14:paraId="20E57121" w14:textId="77777777" w:rsidR="003816B4" w:rsidRPr="001164DE" w:rsidRDefault="003816B4" w:rsidP="002B7031">
            <w:pPr>
              <w:spacing w:line="312" w:lineRule="auto"/>
              <w:rPr>
                <w:rFonts w:ascii="Times New Roman" w:hAnsi="Times New Roman"/>
                <w:sz w:val="28"/>
                <w:szCs w:val="28"/>
                <w:lang w:val="vi-VN"/>
              </w:rPr>
            </w:pPr>
            <w:r w:rsidRPr="001164DE">
              <w:rPr>
                <w:rFonts w:ascii="Times New Roman" w:hAnsi="Times New Roman"/>
                <w:sz w:val="28"/>
                <w:szCs w:val="28"/>
                <w:lang w:val="vi-VN"/>
              </w:rPr>
              <w:t>NSD</w:t>
            </w:r>
          </w:p>
          <w:p w14:paraId="40F04C7C" w14:textId="1D31B0BE" w:rsidR="003816B4" w:rsidRPr="001164DE" w:rsidRDefault="003816B4" w:rsidP="002B7031">
            <w:pPr>
              <w:spacing w:line="312" w:lineRule="auto"/>
              <w:rPr>
                <w:rFonts w:ascii="Times New Roman" w:hAnsi="Times New Roman"/>
                <w:sz w:val="28"/>
                <w:szCs w:val="28"/>
                <w:lang w:val="vi-VN"/>
              </w:rPr>
            </w:pPr>
            <w:r w:rsidRPr="001164DE">
              <w:rPr>
                <w:rFonts w:ascii="Times New Roman" w:hAnsi="Times New Roman"/>
                <w:sz w:val="28"/>
                <w:szCs w:val="28"/>
              </w:rPr>
              <w:t>(</w:t>
            </w:r>
            <w:r w:rsidRPr="001164DE">
              <w:rPr>
                <w:rFonts w:ascii="Times New Roman" w:hAnsi="Times New Roman"/>
                <w:sz w:val="28"/>
                <w:szCs w:val="28"/>
                <w:lang w:val="vi-VN"/>
              </w:rPr>
              <w:t>Độc giả</w:t>
            </w:r>
            <w:r w:rsidRPr="001164DE">
              <w:rPr>
                <w:rFonts w:ascii="Times New Roman" w:hAnsi="Times New Roman"/>
                <w:sz w:val="28"/>
                <w:szCs w:val="28"/>
              </w:rPr>
              <w:t>)</w:t>
            </w:r>
          </w:p>
        </w:tc>
        <w:tc>
          <w:tcPr>
            <w:tcW w:w="6696" w:type="dxa"/>
          </w:tcPr>
          <w:p w14:paraId="5DB30FAE" w14:textId="3A22C329" w:rsidR="003816B4" w:rsidRPr="001164DE" w:rsidRDefault="003816B4" w:rsidP="00122797">
            <w:pPr>
              <w:spacing w:line="312" w:lineRule="auto"/>
              <w:jc w:val="both"/>
              <w:rPr>
                <w:rFonts w:ascii="Times New Roman" w:hAnsi="Times New Roman"/>
                <w:sz w:val="28"/>
                <w:szCs w:val="28"/>
              </w:rPr>
            </w:pPr>
            <w:r w:rsidRPr="001164DE">
              <w:rPr>
                <w:rFonts w:ascii="Times New Roman" w:hAnsi="Times New Roman"/>
                <w:sz w:val="28"/>
                <w:szCs w:val="28"/>
              </w:rPr>
              <w:t>Trên thanh tìm kiếm gõ từ khóa “Liên hệ” (Các dịch vụ được cung cấp bởi Tạp chí thuế đều cần Liên hệ với Tạp chí thuế) và chọn Enter</w:t>
            </w:r>
          </w:p>
        </w:tc>
      </w:tr>
      <w:tr w:rsidR="003816B4" w:rsidRPr="001164DE" w14:paraId="7CD1080C" w14:textId="77777777" w:rsidTr="00115C91">
        <w:tc>
          <w:tcPr>
            <w:tcW w:w="851" w:type="dxa"/>
          </w:tcPr>
          <w:p w14:paraId="0D4E22F5" w14:textId="1BCC7B43" w:rsidR="003816B4" w:rsidRPr="001164DE" w:rsidRDefault="003816B4" w:rsidP="002B7031">
            <w:pPr>
              <w:spacing w:line="312" w:lineRule="auto"/>
              <w:jc w:val="center"/>
              <w:rPr>
                <w:rFonts w:ascii="Times New Roman" w:hAnsi="Times New Roman"/>
                <w:sz w:val="28"/>
                <w:szCs w:val="28"/>
                <w:lang w:val="vi-VN"/>
              </w:rPr>
            </w:pPr>
            <w:r w:rsidRPr="001164DE">
              <w:rPr>
                <w:rFonts w:ascii="Times New Roman" w:hAnsi="Times New Roman"/>
                <w:sz w:val="28"/>
                <w:szCs w:val="28"/>
              </w:rPr>
              <w:t>4</w:t>
            </w:r>
          </w:p>
        </w:tc>
        <w:tc>
          <w:tcPr>
            <w:tcW w:w="1519" w:type="dxa"/>
          </w:tcPr>
          <w:p w14:paraId="099FB86B" w14:textId="661F8E53" w:rsidR="003816B4" w:rsidRPr="001164DE" w:rsidRDefault="003816B4" w:rsidP="002B7031">
            <w:pPr>
              <w:spacing w:line="312" w:lineRule="auto"/>
              <w:rPr>
                <w:rFonts w:ascii="Times New Roman" w:hAnsi="Times New Roman"/>
                <w:sz w:val="28"/>
                <w:szCs w:val="28"/>
                <w:lang w:val="vi-VN"/>
              </w:rPr>
            </w:pPr>
            <w:r w:rsidRPr="001164DE">
              <w:rPr>
                <w:rFonts w:ascii="Times New Roman" w:hAnsi="Times New Roman"/>
                <w:sz w:val="28"/>
                <w:szCs w:val="28"/>
                <w:lang w:val="vi-VN"/>
              </w:rPr>
              <w:t>Hệ thống</w:t>
            </w:r>
          </w:p>
        </w:tc>
        <w:tc>
          <w:tcPr>
            <w:tcW w:w="6696" w:type="dxa"/>
          </w:tcPr>
          <w:p w14:paraId="2EF79846" w14:textId="193B926F" w:rsidR="00C40010" w:rsidRPr="001164DE" w:rsidRDefault="003816B4" w:rsidP="00C40010">
            <w:pPr>
              <w:spacing w:line="312" w:lineRule="auto"/>
              <w:rPr>
                <w:rFonts w:ascii="Times New Roman" w:hAnsi="Times New Roman"/>
                <w:sz w:val="28"/>
                <w:szCs w:val="28"/>
              </w:rPr>
            </w:pPr>
            <w:r w:rsidRPr="001164DE">
              <w:rPr>
                <w:rFonts w:ascii="Times New Roman" w:hAnsi="Times New Roman"/>
                <w:sz w:val="28"/>
                <w:szCs w:val="28"/>
              </w:rPr>
              <w:t>Hệ thống tìm kiếm tương đối theo từ khóa</w:t>
            </w:r>
            <w:r w:rsidR="00FE077F" w:rsidRPr="001164DE">
              <w:rPr>
                <w:rFonts w:ascii="Times New Roman" w:hAnsi="Times New Roman"/>
                <w:sz w:val="28"/>
                <w:szCs w:val="28"/>
              </w:rPr>
              <w:t xml:space="preserve"> tìm kiếm trong Thư viện nội dung Tạp chí Thuế (Tapchi) </w:t>
            </w:r>
            <w:r w:rsidRPr="001164DE">
              <w:rPr>
                <w:rFonts w:ascii="Times New Roman" w:hAnsi="Times New Roman"/>
                <w:sz w:val="28"/>
                <w:szCs w:val="28"/>
              </w:rPr>
              <w:t>và hiển thị các dịch vụ cung cấp bởi Tạp chí thuế bao gồm Liên hệ đặt sách/báo tạp chí, Liên hệ đặt quảng cáo và các kết quả khác liên quan đến từ khóa tìm kiếm</w:t>
            </w:r>
            <w:r w:rsidR="00777D93">
              <w:rPr>
                <w:rFonts w:ascii="Times New Roman" w:hAnsi="Times New Roman"/>
                <w:sz w:val="28"/>
                <w:szCs w:val="28"/>
              </w:rPr>
              <w:t xml:space="preserve"> v</w:t>
            </w:r>
            <w:r w:rsidR="00C40010" w:rsidRPr="001164DE">
              <w:rPr>
                <w:rFonts w:ascii="Times New Roman" w:hAnsi="Times New Roman"/>
                <w:sz w:val="28"/>
                <w:szCs w:val="28"/>
              </w:rPr>
              <w:t>ới</w:t>
            </w:r>
            <w:r w:rsidR="00C40010" w:rsidRPr="001164DE">
              <w:rPr>
                <w:rFonts w:ascii="Times New Roman" w:hAnsi="Times New Roman"/>
                <w:sz w:val="28"/>
                <w:szCs w:val="28"/>
                <w:lang w:val="vi-VN"/>
              </w:rPr>
              <w:t xml:space="preserve"> từ khóa người dùng nhập</w:t>
            </w:r>
            <w:r w:rsidR="00C40010" w:rsidRPr="001164DE">
              <w:rPr>
                <w:rFonts w:ascii="Times New Roman" w:hAnsi="Times New Roman"/>
                <w:sz w:val="28"/>
                <w:szCs w:val="28"/>
              </w:rPr>
              <w:t xml:space="preserve">. Thông qua </w:t>
            </w:r>
            <w:r w:rsidR="00C40010" w:rsidRPr="001164DE">
              <w:rPr>
                <w:rFonts w:ascii="Times New Roman" w:hAnsi="Times New Roman"/>
                <w:b/>
                <w:bCs/>
                <w:sz w:val="28"/>
                <w:szCs w:val="28"/>
              </w:rPr>
              <w:t>Search Component</w:t>
            </w:r>
            <w:r w:rsidR="00C40010" w:rsidRPr="001164DE">
              <w:rPr>
                <w:rFonts w:ascii="Times New Roman" w:hAnsi="Times New Roman"/>
                <w:sz w:val="28"/>
                <w:szCs w:val="28"/>
              </w:rPr>
              <w:t xml:space="preserve"> của trang quản trị Websphere Portal (</w:t>
            </w:r>
            <w:hyperlink r:id="rId34" w:history="1">
              <w:r w:rsidR="00C40010" w:rsidRPr="001164DE">
                <w:rPr>
                  <w:rStyle w:val="Hyperlink"/>
                  <w:rFonts w:ascii="Times New Roman" w:hAnsi="Times New Roman"/>
                  <w:sz w:val="28"/>
                  <w:szCs w:val="28"/>
                </w:rPr>
                <w:t>http://10.64.67.123/wps/myportal</w:t>
              </w:r>
            </w:hyperlink>
            <w:r w:rsidR="00C40010" w:rsidRPr="001164DE">
              <w:rPr>
                <w:rFonts w:ascii="Times New Roman" w:hAnsi="Times New Roman"/>
                <w:sz w:val="28"/>
                <w:szCs w:val="28"/>
              </w:rPr>
              <w:t xml:space="preserve"> </w:t>
            </w:r>
            <w:r w:rsidR="00C40010" w:rsidRPr="001164DE">
              <w:rPr>
                <w:rFonts w:ascii="Times New Roman" w:hAnsi="Times New Roman"/>
                <w:sz w:val="28"/>
                <w:szCs w:val="28"/>
              </w:rPr>
              <w:sym w:font="Wingdings" w:char="F0E0"/>
            </w:r>
            <w:r w:rsidR="00C40010" w:rsidRPr="001164DE">
              <w:rPr>
                <w:rFonts w:ascii="Times New Roman" w:hAnsi="Times New Roman"/>
                <w:sz w:val="28"/>
                <w:szCs w:val="28"/>
              </w:rPr>
              <w:t xml:space="preserve"> Web Content) để lấy kết quả trả về: </w:t>
            </w:r>
          </w:p>
          <w:p w14:paraId="16F6A723" w14:textId="6906AF7D" w:rsidR="00240DBA" w:rsidRPr="001164DE" w:rsidRDefault="00240DBA" w:rsidP="00EF416F">
            <w:pPr>
              <w:spacing w:line="312" w:lineRule="auto"/>
              <w:rPr>
                <w:rFonts w:ascii="Times New Roman" w:hAnsi="Times New Roman"/>
                <w:sz w:val="28"/>
                <w:szCs w:val="28"/>
              </w:rPr>
            </w:pPr>
            <w:r w:rsidRPr="001164DE">
              <w:rPr>
                <w:rFonts w:ascii="Times New Roman" w:hAnsi="Times New Roman"/>
                <w:sz w:val="28"/>
                <w:szCs w:val="28"/>
              </w:rPr>
              <w:lastRenderedPageBreak/>
              <w:t xml:space="preserve">Được thiết kế trong thư viện </w:t>
            </w:r>
            <w:r w:rsidRPr="001164DE">
              <w:rPr>
                <w:rFonts w:ascii="Times New Roman" w:hAnsi="Times New Roman"/>
                <w:b/>
                <w:bCs/>
                <w:sz w:val="28"/>
                <w:szCs w:val="28"/>
              </w:rPr>
              <w:t xml:space="preserve">Library </w:t>
            </w:r>
            <w:r w:rsidRPr="001164DE">
              <w:rPr>
                <w:rFonts w:ascii="Times New Roman" w:hAnsi="Times New Roman"/>
                <w:b/>
                <w:bCs/>
                <w:sz w:val="28"/>
                <w:szCs w:val="28"/>
              </w:rPr>
              <w:sym w:font="Wingdings" w:char="F0E0"/>
            </w:r>
            <w:r w:rsidRPr="001164DE">
              <w:rPr>
                <w:rFonts w:ascii="Times New Roman" w:hAnsi="Times New Roman"/>
                <w:b/>
                <w:bCs/>
                <w:sz w:val="28"/>
                <w:szCs w:val="28"/>
              </w:rPr>
              <w:t xml:space="preserve"> TapChi Component </w:t>
            </w:r>
            <w:r w:rsidRPr="001164DE">
              <w:rPr>
                <w:rFonts w:ascii="Times New Roman" w:hAnsi="Times New Roman"/>
                <w:b/>
                <w:bCs/>
                <w:sz w:val="28"/>
                <w:szCs w:val="28"/>
              </w:rPr>
              <w:sym w:font="Wingdings" w:char="F0E0"/>
            </w:r>
            <w:r w:rsidRPr="001164DE">
              <w:rPr>
                <w:rFonts w:ascii="Times New Roman" w:hAnsi="Times New Roman"/>
                <w:b/>
                <w:bCs/>
                <w:sz w:val="28"/>
                <w:szCs w:val="28"/>
              </w:rPr>
              <w:t xml:space="preserve"> Menu Components </w:t>
            </w:r>
            <w:r w:rsidRPr="001164DE">
              <w:rPr>
                <w:rFonts w:ascii="Times New Roman" w:hAnsi="Times New Roman"/>
                <w:b/>
                <w:bCs/>
                <w:sz w:val="28"/>
                <w:szCs w:val="28"/>
              </w:rPr>
              <w:sym w:font="Wingdings" w:char="F0E0"/>
            </w:r>
            <w:r w:rsidRPr="001164DE">
              <w:rPr>
                <w:rFonts w:ascii="Times New Roman" w:hAnsi="Times New Roman"/>
                <w:b/>
                <w:bCs/>
                <w:sz w:val="28"/>
                <w:szCs w:val="28"/>
              </w:rPr>
              <w:t xml:space="preserve"> Dùng chung </w:t>
            </w:r>
            <w:r w:rsidRPr="001164DE">
              <w:rPr>
                <w:rFonts w:ascii="Times New Roman" w:hAnsi="Times New Roman"/>
                <w:b/>
                <w:bCs/>
                <w:sz w:val="28"/>
                <w:szCs w:val="28"/>
              </w:rPr>
              <w:sym w:font="Wingdings" w:char="F0E0"/>
            </w:r>
            <w:r w:rsidRPr="001164DE">
              <w:rPr>
                <w:rFonts w:ascii="Times New Roman" w:hAnsi="Times New Roman"/>
                <w:b/>
                <w:bCs/>
                <w:sz w:val="28"/>
                <w:szCs w:val="28"/>
              </w:rPr>
              <w:t xml:space="preserve"> Kết quả tìm kiếm</w:t>
            </w:r>
            <w:r w:rsidRPr="001164DE">
              <w:rPr>
                <w:rFonts w:ascii="Times New Roman" w:hAnsi="Times New Roman"/>
                <w:sz w:val="28"/>
                <w:szCs w:val="28"/>
              </w:rPr>
              <w:t>.</w:t>
            </w:r>
          </w:p>
          <w:p w14:paraId="3FAFEDB1" w14:textId="77777777" w:rsidR="003816B4" w:rsidRPr="001164DE" w:rsidRDefault="00C91B14" w:rsidP="009E44E5">
            <w:pPr>
              <w:spacing w:line="312" w:lineRule="auto"/>
              <w:rPr>
                <w:rFonts w:ascii="Times New Roman" w:hAnsi="Times New Roman"/>
                <w:sz w:val="28"/>
                <w:szCs w:val="28"/>
              </w:rPr>
            </w:pPr>
            <w:r w:rsidRPr="001164DE">
              <w:rPr>
                <w:noProof/>
              </w:rPr>
              <w:drawing>
                <wp:inline distT="0" distB="0" distL="0" distR="0" wp14:anchorId="76BFBB4D" wp14:editId="370A919A">
                  <wp:extent cx="4095750" cy="1310766"/>
                  <wp:effectExtent l="0" t="0" r="0" b="381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148247" cy="1327567"/>
                          </a:xfrm>
                          <a:prstGeom prst="rect">
                            <a:avLst/>
                          </a:prstGeom>
                        </pic:spPr>
                      </pic:pic>
                    </a:graphicData>
                  </a:graphic>
                </wp:inline>
              </w:drawing>
            </w:r>
          </w:p>
          <w:p w14:paraId="0D6595B8" w14:textId="77777777" w:rsidR="00240DBA" w:rsidRPr="001164DE" w:rsidRDefault="00240DBA" w:rsidP="00240DBA">
            <w:pPr>
              <w:spacing w:line="312" w:lineRule="auto"/>
              <w:rPr>
                <w:rFonts w:ascii="Times New Roman" w:hAnsi="Times New Roman"/>
                <w:sz w:val="28"/>
                <w:szCs w:val="28"/>
              </w:rPr>
            </w:pPr>
            <w:r w:rsidRPr="001164DE">
              <w:rPr>
                <w:rFonts w:ascii="Times New Roman" w:hAnsi="Times New Roman"/>
                <w:sz w:val="28"/>
                <w:szCs w:val="28"/>
              </w:rPr>
              <w:t>Trong Search Component kết quả tìm kiếm sử dụng</w:t>
            </w:r>
          </w:p>
          <w:p w14:paraId="0D2D6BE5" w14:textId="77777777" w:rsidR="00240DBA" w:rsidRPr="001164DE" w:rsidRDefault="00240DBA" w:rsidP="00240DBA">
            <w:pPr>
              <w:spacing w:line="312" w:lineRule="auto"/>
              <w:rPr>
                <w:rFonts w:ascii="Times New Roman" w:hAnsi="Times New Roman"/>
                <w:sz w:val="28"/>
                <w:szCs w:val="28"/>
              </w:rPr>
            </w:pPr>
            <w:r w:rsidRPr="001164DE">
              <w:rPr>
                <w:rFonts w:ascii="Times New Roman" w:hAnsi="Times New Roman"/>
                <w:sz w:val="28"/>
                <w:szCs w:val="28"/>
              </w:rPr>
              <w:t>Search Service và Search Collection mặc định của portal để truy vấn kết quả</w:t>
            </w:r>
          </w:p>
          <w:p w14:paraId="44298C1E" w14:textId="77777777" w:rsidR="00240DBA" w:rsidRPr="001164DE" w:rsidRDefault="00240DBA" w:rsidP="009E44E5">
            <w:pPr>
              <w:spacing w:line="312" w:lineRule="auto"/>
              <w:rPr>
                <w:rFonts w:ascii="Times New Roman" w:hAnsi="Times New Roman"/>
                <w:sz w:val="28"/>
                <w:szCs w:val="28"/>
              </w:rPr>
            </w:pPr>
            <w:r w:rsidRPr="001164DE">
              <w:rPr>
                <w:noProof/>
              </w:rPr>
              <w:drawing>
                <wp:inline distT="0" distB="0" distL="0" distR="0" wp14:anchorId="58F6C7FA" wp14:editId="0EFBCDB8">
                  <wp:extent cx="2838095" cy="1219048"/>
                  <wp:effectExtent l="19050" t="19050" r="19685" b="196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838095" cy="1219048"/>
                          </a:xfrm>
                          <a:prstGeom prst="rect">
                            <a:avLst/>
                          </a:prstGeom>
                          <a:ln>
                            <a:solidFill>
                              <a:schemeClr val="tx1"/>
                            </a:solidFill>
                          </a:ln>
                        </pic:spPr>
                      </pic:pic>
                    </a:graphicData>
                  </a:graphic>
                </wp:inline>
              </w:drawing>
            </w:r>
          </w:p>
          <w:p w14:paraId="1F786053" w14:textId="77777777" w:rsidR="00240DBA" w:rsidRPr="001164DE" w:rsidRDefault="00240DBA" w:rsidP="00240DBA">
            <w:pPr>
              <w:spacing w:line="312" w:lineRule="auto"/>
              <w:rPr>
                <w:rFonts w:ascii="Times New Roman" w:hAnsi="Times New Roman"/>
                <w:sz w:val="28"/>
                <w:szCs w:val="28"/>
              </w:rPr>
            </w:pPr>
            <w:r w:rsidRPr="001164DE">
              <w:rPr>
                <w:rFonts w:ascii="Times New Roman" w:hAnsi="Times New Roman"/>
                <w:sz w:val="28"/>
                <w:szCs w:val="28"/>
              </w:rPr>
              <w:t xml:space="preserve">Được cấu hình trong trường </w:t>
            </w:r>
            <w:r w:rsidRPr="001164DE">
              <w:rPr>
                <w:rFonts w:ascii="Times New Roman" w:hAnsi="Times New Roman"/>
                <w:b/>
                <w:bCs/>
                <w:sz w:val="28"/>
                <w:szCs w:val="28"/>
              </w:rPr>
              <w:t>Result design</w:t>
            </w:r>
          </w:p>
          <w:p w14:paraId="681423C5" w14:textId="77777777" w:rsidR="00240DBA" w:rsidRPr="001164DE" w:rsidRDefault="00240DBA" w:rsidP="00240DBA">
            <w:pPr>
              <w:spacing w:line="312" w:lineRule="auto"/>
              <w:rPr>
                <w:rFonts w:ascii="Times New Roman" w:hAnsi="Times New Roman"/>
                <w:sz w:val="28"/>
                <w:szCs w:val="28"/>
              </w:rPr>
            </w:pPr>
            <w:r w:rsidRPr="001164DE">
              <w:rPr>
                <w:noProof/>
              </w:rPr>
              <w:drawing>
                <wp:inline distT="0" distB="0" distL="0" distR="0" wp14:anchorId="11FC7CBC" wp14:editId="1E49F584">
                  <wp:extent cx="3879867" cy="2045795"/>
                  <wp:effectExtent l="0" t="0" r="635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899185" cy="2055981"/>
                          </a:xfrm>
                          <a:prstGeom prst="rect">
                            <a:avLst/>
                          </a:prstGeom>
                        </pic:spPr>
                      </pic:pic>
                    </a:graphicData>
                  </a:graphic>
                </wp:inline>
              </w:drawing>
            </w:r>
          </w:p>
          <w:p w14:paraId="67AD31AD" w14:textId="77777777" w:rsidR="00240DBA" w:rsidRPr="001164DE" w:rsidRDefault="00240DBA" w:rsidP="00240DBA">
            <w:pPr>
              <w:spacing w:line="312" w:lineRule="auto"/>
              <w:rPr>
                <w:rFonts w:ascii="Times New Roman" w:hAnsi="Times New Roman"/>
                <w:i/>
                <w:sz w:val="28"/>
                <w:szCs w:val="28"/>
              </w:rPr>
            </w:pPr>
            <w:r w:rsidRPr="001164DE">
              <w:rPr>
                <w:rFonts w:ascii="Times New Roman" w:hAnsi="Times New Roman"/>
                <w:sz w:val="28"/>
                <w:szCs w:val="28"/>
                <w:lang w:val="vi-VN"/>
              </w:rPr>
              <w:t xml:space="preserve">Trong trường hợp không có kết quả nào phù hợp hệ thống hiển thị thông báo </w:t>
            </w:r>
            <w:r w:rsidRPr="001164DE">
              <w:rPr>
                <w:rFonts w:ascii="Times New Roman" w:hAnsi="Times New Roman"/>
                <w:i/>
                <w:sz w:val="28"/>
                <w:szCs w:val="28"/>
              </w:rPr>
              <w:t>“Không tìm thấy kết quả phù hợp.”</w:t>
            </w:r>
          </w:p>
          <w:p w14:paraId="7A57B660" w14:textId="77777777" w:rsidR="00240DBA" w:rsidRPr="001164DE" w:rsidRDefault="00240DBA" w:rsidP="00240DBA">
            <w:pPr>
              <w:spacing w:line="312" w:lineRule="auto"/>
              <w:rPr>
                <w:rFonts w:ascii="Times New Roman" w:hAnsi="Times New Roman"/>
                <w:sz w:val="28"/>
                <w:szCs w:val="28"/>
              </w:rPr>
            </w:pPr>
            <w:r w:rsidRPr="001164DE">
              <w:rPr>
                <w:rFonts w:ascii="Times New Roman" w:hAnsi="Times New Roman"/>
                <w:sz w:val="28"/>
                <w:szCs w:val="28"/>
              </w:rPr>
              <w:t xml:space="preserve">Được cấu hình trong trường </w:t>
            </w:r>
            <w:r w:rsidRPr="001164DE">
              <w:rPr>
                <w:rFonts w:ascii="Times New Roman" w:hAnsi="Times New Roman"/>
                <w:b/>
                <w:bCs/>
                <w:sz w:val="28"/>
                <w:szCs w:val="28"/>
              </w:rPr>
              <w:t>No result design</w:t>
            </w:r>
          </w:p>
          <w:p w14:paraId="4F72A92D" w14:textId="3AB7E004" w:rsidR="00240DBA" w:rsidRPr="001164DE" w:rsidRDefault="00240DBA" w:rsidP="009E44E5">
            <w:pPr>
              <w:spacing w:line="312" w:lineRule="auto"/>
              <w:rPr>
                <w:rFonts w:ascii="Times New Roman" w:hAnsi="Times New Roman"/>
                <w:sz w:val="28"/>
                <w:szCs w:val="28"/>
              </w:rPr>
            </w:pPr>
            <w:r w:rsidRPr="001164DE">
              <w:rPr>
                <w:noProof/>
              </w:rPr>
              <w:lastRenderedPageBreak/>
              <w:drawing>
                <wp:inline distT="0" distB="0" distL="0" distR="0" wp14:anchorId="3B19D265" wp14:editId="68A93778">
                  <wp:extent cx="3716101" cy="894715"/>
                  <wp:effectExtent l="0" t="0" r="0" b="63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768983" cy="907447"/>
                          </a:xfrm>
                          <a:prstGeom prst="rect">
                            <a:avLst/>
                          </a:prstGeom>
                        </pic:spPr>
                      </pic:pic>
                    </a:graphicData>
                  </a:graphic>
                </wp:inline>
              </w:drawing>
            </w:r>
          </w:p>
        </w:tc>
      </w:tr>
    </w:tbl>
    <w:p w14:paraId="7A2EB95B" w14:textId="0A951749" w:rsidR="00C11F91" w:rsidRPr="001164DE" w:rsidRDefault="00C11F91" w:rsidP="002B7031">
      <w:pPr>
        <w:pStyle w:val="ListParagraph"/>
        <w:spacing w:line="312" w:lineRule="auto"/>
      </w:pPr>
      <w:r w:rsidRPr="001164DE">
        <w:lastRenderedPageBreak/>
        <w:t>Xem chi tiết thông tin các dịch vụ được cung cấp (Dịch vụ đăng ký quảng cáo)</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1529"/>
        <w:gridCol w:w="6681"/>
      </w:tblGrid>
      <w:tr w:rsidR="00BA12A7" w:rsidRPr="001164DE" w14:paraId="1EE719D8" w14:textId="77777777" w:rsidTr="00F5441A">
        <w:trPr>
          <w:trHeight w:val="510"/>
          <w:tblHeader/>
        </w:trPr>
        <w:tc>
          <w:tcPr>
            <w:tcW w:w="470" w:type="pct"/>
            <w:shd w:val="clear" w:color="auto" w:fill="E7E6E6" w:themeFill="background2"/>
            <w:vAlign w:val="center"/>
          </w:tcPr>
          <w:p w14:paraId="6D89C1C8" w14:textId="77777777" w:rsidR="00C11F91" w:rsidRPr="001164DE" w:rsidRDefault="00C11F91"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Bước thực hiện</w:t>
            </w:r>
          </w:p>
        </w:tc>
        <w:tc>
          <w:tcPr>
            <w:tcW w:w="858" w:type="pct"/>
            <w:shd w:val="clear" w:color="auto" w:fill="E7E6E6" w:themeFill="background2"/>
            <w:vAlign w:val="center"/>
          </w:tcPr>
          <w:p w14:paraId="58DBFAE2" w14:textId="77777777" w:rsidR="00C11F91" w:rsidRPr="001164DE" w:rsidRDefault="00C11F91"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Chủ thể thực hiện</w:t>
            </w:r>
          </w:p>
        </w:tc>
        <w:tc>
          <w:tcPr>
            <w:tcW w:w="3673" w:type="pct"/>
            <w:shd w:val="clear" w:color="auto" w:fill="E7E6E6" w:themeFill="background2"/>
            <w:vAlign w:val="center"/>
          </w:tcPr>
          <w:p w14:paraId="0A34993B" w14:textId="77777777" w:rsidR="00C11F91" w:rsidRPr="001164DE" w:rsidRDefault="00C11F91"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Nội dung</w:t>
            </w:r>
          </w:p>
        </w:tc>
      </w:tr>
      <w:tr w:rsidR="00BA12A7" w:rsidRPr="001164DE" w14:paraId="0997F609" w14:textId="77777777" w:rsidTr="00F5441A">
        <w:trPr>
          <w:trHeight w:val="510"/>
        </w:trPr>
        <w:tc>
          <w:tcPr>
            <w:tcW w:w="470" w:type="pct"/>
            <w:shd w:val="clear" w:color="auto" w:fill="auto"/>
          </w:tcPr>
          <w:p w14:paraId="22D729CB" w14:textId="36763EA5" w:rsidR="005807CF" w:rsidRPr="001164DE" w:rsidRDefault="005807CF" w:rsidP="005807CF">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lang w:val="vi-VN"/>
              </w:rPr>
              <w:t>1</w:t>
            </w:r>
          </w:p>
        </w:tc>
        <w:tc>
          <w:tcPr>
            <w:tcW w:w="858" w:type="pct"/>
            <w:shd w:val="clear" w:color="auto" w:fill="auto"/>
          </w:tcPr>
          <w:p w14:paraId="34D878FC" w14:textId="77777777" w:rsidR="005807CF" w:rsidRPr="001164DE" w:rsidRDefault="005807CF" w:rsidP="005807CF">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NSD</w:t>
            </w:r>
          </w:p>
          <w:p w14:paraId="336B1EAC" w14:textId="299F8A17" w:rsidR="005807CF" w:rsidRPr="001164DE" w:rsidRDefault="005807CF" w:rsidP="005807CF">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w:t>
            </w:r>
            <w:r w:rsidRPr="001164DE">
              <w:rPr>
                <w:rFonts w:ascii="Times New Roman" w:hAnsi="Times New Roman" w:cs="Times New Roman"/>
                <w:sz w:val="28"/>
                <w:szCs w:val="28"/>
                <w:lang w:val="vi-VN"/>
              </w:rPr>
              <w:t>Độc giả</w:t>
            </w:r>
            <w:r w:rsidRPr="001164DE">
              <w:rPr>
                <w:rFonts w:ascii="Times New Roman" w:hAnsi="Times New Roman" w:cs="Times New Roman"/>
                <w:sz w:val="28"/>
                <w:szCs w:val="28"/>
              </w:rPr>
              <w:t>)</w:t>
            </w:r>
          </w:p>
        </w:tc>
        <w:tc>
          <w:tcPr>
            <w:tcW w:w="3673" w:type="pct"/>
            <w:shd w:val="clear" w:color="auto" w:fill="auto"/>
          </w:tcPr>
          <w:p w14:paraId="2F8482BA" w14:textId="31082E42" w:rsidR="005807CF" w:rsidRPr="001164DE" w:rsidRDefault="005807CF" w:rsidP="00122797">
            <w:pPr>
              <w:spacing w:after="0" w:line="312" w:lineRule="auto"/>
              <w:jc w:val="both"/>
              <w:rPr>
                <w:rFonts w:ascii="Times New Roman" w:hAnsi="Times New Roman" w:cs="Times New Roman"/>
                <w:sz w:val="28"/>
                <w:szCs w:val="28"/>
              </w:rPr>
            </w:pPr>
            <w:r w:rsidRPr="001164DE">
              <w:rPr>
                <w:rFonts w:ascii="Times New Roman" w:hAnsi="Times New Roman" w:cs="Times New Roman"/>
                <w:sz w:val="28"/>
                <w:szCs w:val="28"/>
              </w:rPr>
              <w:t>Truy cập vào website Tạp chí thuế</w:t>
            </w:r>
          </w:p>
        </w:tc>
      </w:tr>
      <w:tr w:rsidR="00BA12A7" w:rsidRPr="001164DE" w14:paraId="4D6B3A94" w14:textId="77777777" w:rsidTr="00F5441A">
        <w:trPr>
          <w:trHeight w:val="510"/>
        </w:trPr>
        <w:tc>
          <w:tcPr>
            <w:tcW w:w="470" w:type="pct"/>
            <w:shd w:val="clear" w:color="auto" w:fill="auto"/>
          </w:tcPr>
          <w:p w14:paraId="5139AD02" w14:textId="7FB83AB4" w:rsidR="005807CF" w:rsidRPr="001164DE" w:rsidRDefault="005807CF" w:rsidP="005807CF">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rPr>
              <w:t>2</w:t>
            </w:r>
          </w:p>
        </w:tc>
        <w:tc>
          <w:tcPr>
            <w:tcW w:w="858" w:type="pct"/>
            <w:shd w:val="clear" w:color="auto" w:fill="auto"/>
          </w:tcPr>
          <w:p w14:paraId="2CAEFE4B" w14:textId="59B119FA" w:rsidR="005807CF" w:rsidRPr="001164DE" w:rsidRDefault="005807CF" w:rsidP="005807CF">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rPr>
              <w:t>Hệ thống</w:t>
            </w:r>
          </w:p>
        </w:tc>
        <w:tc>
          <w:tcPr>
            <w:tcW w:w="3673" w:type="pct"/>
            <w:shd w:val="clear" w:color="auto" w:fill="auto"/>
          </w:tcPr>
          <w:p w14:paraId="505E518C" w14:textId="7A3E7F22" w:rsidR="005807CF" w:rsidRPr="001164DE" w:rsidRDefault="005807CF" w:rsidP="00122797">
            <w:pPr>
              <w:spacing w:after="0" w:line="312" w:lineRule="auto"/>
              <w:jc w:val="both"/>
              <w:rPr>
                <w:rFonts w:ascii="Times New Roman" w:hAnsi="Times New Roman" w:cs="Times New Roman"/>
                <w:sz w:val="28"/>
                <w:szCs w:val="28"/>
              </w:rPr>
            </w:pPr>
            <w:r w:rsidRPr="001164DE">
              <w:rPr>
                <w:rFonts w:ascii="Times New Roman" w:hAnsi="Times New Roman" w:cs="Times New Roman"/>
                <w:sz w:val="28"/>
                <w:szCs w:val="28"/>
              </w:rPr>
              <w:t>Hiển thị trang thông tin website Tạp chí thuế</w:t>
            </w:r>
          </w:p>
        </w:tc>
      </w:tr>
      <w:tr w:rsidR="00BA12A7" w:rsidRPr="001164DE" w14:paraId="76EC12D2" w14:textId="77777777" w:rsidTr="00F5441A">
        <w:trPr>
          <w:trHeight w:val="510"/>
        </w:trPr>
        <w:tc>
          <w:tcPr>
            <w:tcW w:w="470" w:type="pct"/>
            <w:shd w:val="clear" w:color="auto" w:fill="auto"/>
          </w:tcPr>
          <w:p w14:paraId="037E3757" w14:textId="2A145667" w:rsidR="005807CF" w:rsidRPr="001164DE" w:rsidRDefault="005807CF" w:rsidP="002B7031">
            <w:pPr>
              <w:spacing w:after="0" w:line="312" w:lineRule="auto"/>
              <w:jc w:val="center"/>
              <w:rPr>
                <w:rFonts w:ascii="Times New Roman" w:hAnsi="Times New Roman" w:cs="Times New Roman"/>
                <w:sz w:val="28"/>
                <w:szCs w:val="28"/>
              </w:rPr>
            </w:pPr>
            <w:r w:rsidRPr="001164DE">
              <w:rPr>
                <w:rFonts w:ascii="Times New Roman" w:hAnsi="Times New Roman" w:cs="Times New Roman"/>
                <w:sz w:val="28"/>
                <w:szCs w:val="28"/>
              </w:rPr>
              <w:t>3</w:t>
            </w:r>
          </w:p>
        </w:tc>
        <w:tc>
          <w:tcPr>
            <w:tcW w:w="858" w:type="pct"/>
            <w:shd w:val="clear" w:color="auto" w:fill="auto"/>
          </w:tcPr>
          <w:p w14:paraId="73448AAF" w14:textId="77777777" w:rsidR="005807CF" w:rsidRPr="001164DE" w:rsidRDefault="005807CF" w:rsidP="005807CF">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NSD</w:t>
            </w:r>
          </w:p>
          <w:p w14:paraId="1C1DC6D8" w14:textId="278947D9" w:rsidR="005807CF" w:rsidRPr="001164DE" w:rsidRDefault="005807CF" w:rsidP="005807CF">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rPr>
              <w:t>(</w:t>
            </w:r>
            <w:r w:rsidRPr="001164DE">
              <w:rPr>
                <w:rFonts w:ascii="Times New Roman" w:hAnsi="Times New Roman" w:cs="Times New Roman"/>
                <w:sz w:val="28"/>
                <w:szCs w:val="28"/>
                <w:lang w:val="vi-VN"/>
              </w:rPr>
              <w:t>Độc giả</w:t>
            </w:r>
            <w:r w:rsidRPr="001164DE">
              <w:rPr>
                <w:rFonts w:ascii="Times New Roman" w:hAnsi="Times New Roman" w:cs="Times New Roman"/>
                <w:sz w:val="28"/>
                <w:szCs w:val="28"/>
              </w:rPr>
              <w:t>)</w:t>
            </w:r>
          </w:p>
        </w:tc>
        <w:tc>
          <w:tcPr>
            <w:tcW w:w="3673" w:type="pct"/>
            <w:shd w:val="clear" w:color="auto" w:fill="auto"/>
          </w:tcPr>
          <w:p w14:paraId="3D6215D3" w14:textId="477B6E42" w:rsidR="005807CF" w:rsidRPr="001164DE" w:rsidRDefault="005807CF" w:rsidP="00122797">
            <w:pPr>
              <w:spacing w:after="0" w:line="312" w:lineRule="auto"/>
              <w:jc w:val="both"/>
              <w:rPr>
                <w:rFonts w:ascii="Times New Roman" w:hAnsi="Times New Roman" w:cs="Times New Roman"/>
                <w:sz w:val="28"/>
                <w:szCs w:val="28"/>
              </w:rPr>
            </w:pPr>
            <w:r w:rsidRPr="001164DE">
              <w:rPr>
                <w:rFonts w:ascii="Times New Roman" w:hAnsi="Times New Roman" w:cs="Times New Roman"/>
                <w:sz w:val="28"/>
                <w:szCs w:val="28"/>
              </w:rPr>
              <w:t>Kích chọn trang Liên hệ quảng cáo</w:t>
            </w:r>
          </w:p>
        </w:tc>
      </w:tr>
      <w:tr w:rsidR="00BA12A7" w:rsidRPr="001164DE" w14:paraId="79EEB855" w14:textId="77777777" w:rsidTr="00F5441A">
        <w:trPr>
          <w:trHeight w:val="510"/>
        </w:trPr>
        <w:tc>
          <w:tcPr>
            <w:tcW w:w="470" w:type="pct"/>
            <w:shd w:val="clear" w:color="auto" w:fill="auto"/>
          </w:tcPr>
          <w:p w14:paraId="25C6704B" w14:textId="21E3635F" w:rsidR="00C11F91" w:rsidRPr="001164DE" w:rsidRDefault="005807CF"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rPr>
              <w:t>4</w:t>
            </w:r>
          </w:p>
        </w:tc>
        <w:tc>
          <w:tcPr>
            <w:tcW w:w="858" w:type="pct"/>
            <w:shd w:val="clear" w:color="auto" w:fill="auto"/>
          </w:tcPr>
          <w:p w14:paraId="48CEA97D" w14:textId="77777777" w:rsidR="00C11F91" w:rsidRPr="001164DE" w:rsidRDefault="00C11F91"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Hệ thống</w:t>
            </w:r>
          </w:p>
        </w:tc>
        <w:tc>
          <w:tcPr>
            <w:tcW w:w="3673" w:type="pct"/>
            <w:shd w:val="clear" w:color="auto" w:fill="auto"/>
          </w:tcPr>
          <w:p w14:paraId="5EA0E013" w14:textId="0AF58289" w:rsidR="00FE5A97" w:rsidRPr="001164DE" w:rsidRDefault="00FE077F" w:rsidP="00FE5A97">
            <w:pPr>
              <w:spacing w:line="312" w:lineRule="auto"/>
              <w:rPr>
                <w:rFonts w:ascii="Times New Roman" w:hAnsi="Times New Roman" w:cs="Times New Roman"/>
                <w:b/>
                <w:sz w:val="28"/>
                <w:szCs w:val="28"/>
              </w:rPr>
            </w:pPr>
            <w:r w:rsidRPr="001164DE">
              <w:rPr>
                <w:rFonts w:ascii="Times New Roman" w:hAnsi="Times New Roman" w:cs="Times New Roman"/>
                <w:sz w:val="28"/>
                <w:szCs w:val="28"/>
              </w:rPr>
              <w:t>Truy vấn thông tin về Liên hệ quảng cáo trong thư viện của website Tạp chí Thuế, h</w:t>
            </w:r>
            <w:r w:rsidR="00C11F91" w:rsidRPr="001164DE">
              <w:rPr>
                <w:rFonts w:ascii="Times New Roman" w:hAnsi="Times New Roman" w:cs="Times New Roman"/>
                <w:sz w:val="28"/>
                <w:szCs w:val="28"/>
              </w:rPr>
              <w:t xml:space="preserve">iển thị thông tin chi tiết của dịch vụ quảng cáo được cung cấp </w:t>
            </w:r>
            <w:r w:rsidR="00BE2C05" w:rsidRPr="001164DE">
              <w:rPr>
                <w:rFonts w:ascii="Times New Roman" w:hAnsi="Times New Roman" w:cs="Times New Roman"/>
                <w:sz w:val="28"/>
                <w:szCs w:val="28"/>
              </w:rPr>
              <w:t>t</w:t>
            </w:r>
            <w:r w:rsidR="00BE2C05" w:rsidRPr="001164DE">
              <w:rPr>
                <w:rFonts w:ascii="Times New Roman" w:hAnsi="Times New Roman"/>
                <w:sz w:val="28"/>
                <w:szCs w:val="28"/>
              </w:rPr>
              <w:t xml:space="preserve">hông qua </w:t>
            </w:r>
            <w:r w:rsidR="00BE2C05" w:rsidRPr="001164DE">
              <w:rPr>
                <w:rFonts w:ascii="Times New Roman" w:hAnsi="Times New Roman"/>
                <w:b/>
                <w:bCs/>
                <w:sz w:val="28"/>
                <w:szCs w:val="28"/>
              </w:rPr>
              <w:t>HTML Component</w:t>
            </w:r>
            <w:r w:rsidR="00BE2C05" w:rsidRPr="001164DE">
              <w:rPr>
                <w:rFonts w:ascii="Times New Roman" w:hAnsi="Times New Roman"/>
                <w:sz w:val="28"/>
                <w:szCs w:val="28"/>
              </w:rPr>
              <w:t xml:space="preserve"> của trang quản trị Websphere Portal (</w:t>
            </w:r>
            <w:hyperlink r:id="rId36" w:history="1">
              <w:r w:rsidR="00BE2C05" w:rsidRPr="001164DE">
                <w:rPr>
                  <w:rStyle w:val="Hyperlink"/>
                  <w:rFonts w:ascii="Times New Roman" w:hAnsi="Times New Roman"/>
                  <w:sz w:val="28"/>
                  <w:szCs w:val="28"/>
                </w:rPr>
                <w:t>http://10.64.67.123/wps/myportal</w:t>
              </w:r>
            </w:hyperlink>
            <w:r w:rsidR="00BE2C05" w:rsidRPr="001164DE">
              <w:rPr>
                <w:rFonts w:ascii="Times New Roman" w:hAnsi="Times New Roman"/>
                <w:sz w:val="28"/>
                <w:szCs w:val="28"/>
              </w:rPr>
              <w:t xml:space="preserve"> </w:t>
            </w:r>
            <w:r w:rsidR="00BE2C05" w:rsidRPr="001164DE">
              <w:rPr>
                <w:rFonts w:ascii="Times New Roman" w:eastAsia="Calibri" w:hAnsi="Times New Roman" w:cs="Times New Roman"/>
                <w:sz w:val="28"/>
                <w:szCs w:val="28"/>
              </w:rPr>
              <w:sym w:font="Wingdings" w:char="F0E0"/>
            </w:r>
            <w:r w:rsidR="00BE2C05" w:rsidRPr="001164DE">
              <w:rPr>
                <w:rFonts w:ascii="Times New Roman" w:hAnsi="Times New Roman"/>
                <w:sz w:val="28"/>
                <w:szCs w:val="28"/>
              </w:rPr>
              <w:t xml:space="preserve"> Web Content) </w:t>
            </w:r>
            <w:r w:rsidR="00777D93">
              <w:rPr>
                <w:rFonts w:ascii="Times New Roman" w:hAnsi="Times New Roman"/>
                <w:sz w:val="28"/>
                <w:szCs w:val="28"/>
              </w:rPr>
              <w:t>đ</w:t>
            </w:r>
            <w:r w:rsidR="00FE5A97" w:rsidRPr="001164DE">
              <w:rPr>
                <w:rFonts w:ascii="Times New Roman" w:hAnsi="Times New Roman" w:cs="Times New Roman"/>
                <w:sz w:val="28"/>
                <w:szCs w:val="28"/>
              </w:rPr>
              <w:t xml:space="preserve">ược thiết kế trong thư viện </w:t>
            </w:r>
            <w:r w:rsidR="00FE5A97" w:rsidRPr="001164DE">
              <w:rPr>
                <w:rFonts w:ascii="Times New Roman" w:hAnsi="Times New Roman" w:cs="Times New Roman"/>
                <w:b/>
                <w:sz w:val="28"/>
                <w:szCs w:val="28"/>
              </w:rPr>
              <w:t xml:space="preserve">Library </w:t>
            </w:r>
            <w:r w:rsidR="00FE5A97" w:rsidRPr="001164DE">
              <w:rPr>
                <w:rFonts w:ascii="Times New Roman" w:hAnsi="Times New Roman" w:cs="Times New Roman"/>
                <w:b/>
                <w:sz w:val="28"/>
                <w:szCs w:val="28"/>
              </w:rPr>
              <w:sym w:font="Wingdings" w:char="F0E0"/>
            </w:r>
            <w:r w:rsidR="00FE5A97" w:rsidRPr="001164DE">
              <w:rPr>
                <w:rFonts w:ascii="Times New Roman" w:hAnsi="Times New Roman" w:cs="Times New Roman"/>
                <w:b/>
                <w:sz w:val="28"/>
                <w:szCs w:val="28"/>
              </w:rPr>
              <w:t xml:space="preserve"> TapChi Component </w:t>
            </w:r>
            <w:r w:rsidR="00FE5A97" w:rsidRPr="001164DE">
              <w:rPr>
                <w:rFonts w:ascii="Times New Roman" w:hAnsi="Times New Roman" w:cs="Times New Roman"/>
                <w:b/>
                <w:sz w:val="28"/>
                <w:szCs w:val="28"/>
              </w:rPr>
              <w:sym w:font="Wingdings" w:char="F0E0"/>
            </w:r>
            <w:r w:rsidR="00FE5A97" w:rsidRPr="001164DE">
              <w:rPr>
                <w:rFonts w:ascii="Times New Roman" w:hAnsi="Times New Roman" w:cs="Times New Roman"/>
                <w:b/>
                <w:sz w:val="28"/>
                <w:szCs w:val="28"/>
              </w:rPr>
              <w:t xml:space="preserve"> HTML Components </w:t>
            </w:r>
            <w:r w:rsidR="00FE5A97" w:rsidRPr="001164DE">
              <w:rPr>
                <w:rFonts w:ascii="Times New Roman" w:hAnsi="Times New Roman" w:cs="Times New Roman"/>
                <w:b/>
                <w:sz w:val="28"/>
                <w:szCs w:val="28"/>
              </w:rPr>
              <w:sym w:font="Wingdings" w:char="F0E0"/>
            </w:r>
            <w:r w:rsidR="00FE5A97" w:rsidRPr="001164DE">
              <w:rPr>
                <w:rFonts w:ascii="Times New Roman" w:hAnsi="Times New Roman" w:cs="Times New Roman"/>
                <w:b/>
                <w:sz w:val="28"/>
                <w:szCs w:val="28"/>
              </w:rPr>
              <w:t xml:space="preserve"> Liên hệ quảng cáo</w:t>
            </w:r>
          </w:p>
          <w:p w14:paraId="51389E9B" w14:textId="242B42E3" w:rsidR="00C11F91" w:rsidRPr="001164DE" w:rsidRDefault="00C91B14" w:rsidP="00FE5A97">
            <w:pPr>
              <w:spacing w:line="312" w:lineRule="auto"/>
              <w:rPr>
                <w:rFonts w:ascii="Times New Roman" w:hAnsi="Times New Roman" w:cs="Times New Roman"/>
                <w:sz w:val="28"/>
                <w:szCs w:val="28"/>
              </w:rPr>
            </w:pPr>
            <w:r w:rsidRPr="001164DE">
              <w:rPr>
                <w:noProof/>
              </w:rPr>
              <w:drawing>
                <wp:inline distT="0" distB="0" distL="0" distR="0" wp14:anchorId="231A57F4" wp14:editId="7AF324B5">
                  <wp:extent cx="3916393" cy="1319424"/>
                  <wp:effectExtent l="0" t="0" r="825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938542" cy="1326886"/>
                          </a:xfrm>
                          <a:prstGeom prst="rect">
                            <a:avLst/>
                          </a:prstGeom>
                        </pic:spPr>
                      </pic:pic>
                    </a:graphicData>
                  </a:graphic>
                </wp:inline>
              </w:drawing>
            </w:r>
          </w:p>
          <w:p w14:paraId="2AB1B637" w14:textId="401F3D1C" w:rsidR="00FE5A97" w:rsidRPr="001164DE" w:rsidRDefault="00FE5A97" w:rsidP="00FE5A97">
            <w:pPr>
              <w:spacing w:line="312" w:lineRule="auto"/>
              <w:rPr>
                <w:rFonts w:ascii="Times New Roman" w:hAnsi="Times New Roman" w:cs="Times New Roman"/>
                <w:sz w:val="28"/>
                <w:szCs w:val="28"/>
              </w:rPr>
            </w:pPr>
            <w:r w:rsidRPr="001164DE">
              <w:rPr>
                <w:rFonts w:ascii="Times New Roman" w:hAnsi="Times New Roman" w:cs="Times New Roman"/>
                <w:sz w:val="28"/>
                <w:szCs w:val="28"/>
              </w:rPr>
              <w:t>Dữ liệu được truy vấn trong HTML Element:</w:t>
            </w:r>
          </w:p>
          <w:p w14:paraId="3B48FBC0" w14:textId="1B36F44F" w:rsidR="00FE5A97" w:rsidRPr="001164DE" w:rsidRDefault="00FE5A97" w:rsidP="00FE5A97">
            <w:pPr>
              <w:spacing w:line="312" w:lineRule="auto"/>
              <w:rPr>
                <w:rFonts w:ascii="Times New Roman" w:hAnsi="Times New Roman" w:cs="Times New Roman"/>
                <w:sz w:val="28"/>
                <w:szCs w:val="28"/>
              </w:rPr>
            </w:pPr>
            <w:r w:rsidRPr="001164DE">
              <w:rPr>
                <w:rFonts w:ascii="Times New Roman" w:hAnsi="Times New Roman" w:cs="Times New Roman"/>
                <w:noProof/>
                <w:sz w:val="28"/>
                <w:szCs w:val="28"/>
              </w:rPr>
              <w:lastRenderedPageBreak/>
              <w:drawing>
                <wp:inline distT="0" distB="0" distL="0" distR="0" wp14:anchorId="26474029" wp14:editId="108E838C">
                  <wp:extent cx="4105275" cy="1839703"/>
                  <wp:effectExtent l="0" t="0" r="0" b="825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106589" cy="1840292"/>
                          </a:xfrm>
                          <a:prstGeom prst="rect">
                            <a:avLst/>
                          </a:prstGeom>
                        </pic:spPr>
                      </pic:pic>
                    </a:graphicData>
                  </a:graphic>
                </wp:inline>
              </w:drawing>
            </w:r>
          </w:p>
        </w:tc>
      </w:tr>
    </w:tbl>
    <w:p w14:paraId="56228EF0" w14:textId="77777777" w:rsidR="00C11F91" w:rsidRPr="001164DE" w:rsidRDefault="00C11F91" w:rsidP="002B7031">
      <w:pPr>
        <w:pStyle w:val="ListParagraph"/>
        <w:spacing w:line="312" w:lineRule="auto"/>
      </w:pPr>
      <w:r w:rsidRPr="001164DE">
        <w:lastRenderedPageBreak/>
        <w:t>Gửi thông tin đăng ký sử dụng dịch vụ quảng cáo</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2"/>
        <w:gridCol w:w="1555"/>
        <w:gridCol w:w="6654"/>
      </w:tblGrid>
      <w:tr w:rsidR="00C11F91" w:rsidRPr="001164DE" w14:paraId="6572CBC9" w14:textId="77777777" w:rsidTr="00A14837">
        <w:trPr>
          <w:trHeight w:val="510"/>
          <w:tblHeader/>
        </w:trPr>
        <w:tc>
          <w:tcPr>
            <w:tcW w:w="470" w:type="pct"/>
            <w:shd w:val="clear" w:color="auto" w:fill="E7E6E6" w:themeFill="background2"/>
            <w:vAlign w:val="center"/>
          </w:tcPr>
          <w:p w14:paraId="06D262FC" w14:textId="77777777" w:rsidR="00C11F91" w:rsidRPr="001164DE" w:rsidRDefault="00C11F91"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Bước thực hiện</w:t>
            </w:r>
          </w:p>
        </w:tc>
        <w:tc>
          <w:tcPr>
            <w:tcW w:w="858" w:type="pct"/>
            <w:shd w:val="clear" w:color="auto" w:fill="E7E6E6" w:themeFill="background2"/>
            <w:vAlign w:val="center"/>
          </w:tcPr>
          <w:p w14:paraId="502C1033" w14:textId="77777777" w:rsidR="00C11F91" w:rsidRPr="001164DE" w:rsidRDefault="00C11F91"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Chủ thể thực hiện</w:t>
            </w:r>
          </w:p>
        </w:tc>
        <w:tc>
          <w:tcPr>
            <w:tcW w:w="3672" w:type="pct"/>
            <w:shd w:val="clear" w:color="auto" w:fill="E7E6E6" w:themeFill="background2"/>
            <w:vAlign w:val="center"/>
          </w:tcPr>
          <w:p w14:paraId="45764646" w14:textId="77777777" w:rsidR="00C11F91" w:rsidRPr="001164DE" w:rsidRDefault="00C11F91"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Nội dung</w:t>
            </w:r>
          </w:p>
        </w:tc>
      </w:tr>
      <w:tr w:rsidR="003816B4" w:rsidRPr="001164DE" w14:paraId="242F5DEC" w14:textId="77777777" w:rsidTr="00A14837">
        <w:trPr>
          <w:trHeight w:val="510"/>
        </w:trPr>
        <w:tc>
          <w:tcPr>
            <w:tcW w:w="470" w:type="pct"/>
            <w:shd w:val="clear" w:color="auto" w:fill="auto"/>
          </w:tcPr>
          <w:p w14:paraId="0000CE7E" w14:textId="77299D22" w:rsidR="003816B4" w:rsidRPr="001164DE" w:rsidRDefault="003816B4"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lang w:val="vi-VN"/>
              </w:rPr>
              <w:t>1</w:t>
            </w:r>
          </w:p>
        </w:tc>
        <w:tc>
          <w:tcPr>
            <w:tcW w:w="858" w:type="pct"/>
            <w:shd w:val="clear" w:color="auto" w:fill="auto"/>
          </w:tcPr>
          <w:p w14:paraId="0CF6A99C" w14:textId="77777777" w:rsidR="003816B4" w:rsidRPr="001164DE" w:rsidRDefault="003816B4"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NSD</w:t>
            </w:r>
          </w:p>
          <w:p w14:paraId="39FE5D8A" w14:textId="6DD56E48" w:rsidR="003816B4" w:rsidRPr="001164DE" w:rsidRDefault="003816B4"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w:t>
            </w:r>
            <w:r w:rsidRPr="001164DE">
              <w:rPr>
                <w:rFonts w:ascii="Times New Roman" w:hAnsi="Times New Roman" w:cs="Times New Roman"/>
                <w:sz w:val="28"/>
                <w:szCs w:val="28"/>
                <w:lang w:val="vi-VN"/>
              </w:rPr>
              <w:t>Độc giả</w:t>
            </w:r>
            <w:r w:rsidRPr="001164DE">
              <w:rPr>
                <w:rFonts w:ascii="Times New Roman" w:hAnsi="Times New Roman" w:cs="Times New Roman"/>
                <w:sz w:val="28"/>
                <w:szCs w:val="28"/>
              </w:rPr>
              <w:t>)</w:t>
            </w:r>
          </w:p>
        </w:tc>
        <w:tc>
          <w:tcPr>
            <w:tcW w:w="3672" w:type="pct"/>
            <w:shd w:val="clear" w:color="auto" w:fill="auto"/>
          </w:tcPr>
          <w:p w14:paraId="6E573F96" w14:textId="5859BFA3" w:rsidR="003816B4" w:rsidRPr="001164DE" w:rsidRDefault="003816B4" w:rsidP="00122797">
            <w:pPr>
              <w:spacing w:after="0" w:line="312" w:lineRule="auto"/>
              <w:jc w:val="both"/>
              <w:rPr>
                <w:rFonts w:ascii="Times New Roman" w:hAnsi="Times New Roman" w:cs="Times New Roman"/>
                <w:sz w:val="28"/>
                <w:szCs w:val="28"/>
                <w:lang w:val="vi-VN"/>
              </w:rPr>
            </w:pPr>
            <w:r w:rsidRPr="001164DE">
              <w:rPr>
                <w:rFonts w:ascii="Times New Roman" w:hAnsi="Times New Roman" w:cs="Times New Roman"/>
                <w:sz w:val="28"/>
                <w:szCs w:val="28"/>
              </w:rPr>
              <w:t>Kích chọn</w:t>
            </w:r>
            <w:r w:rsidRPr="001164DE">
              <w:rPr>
                <w:rFonts w:ascii="Times New Roman" w:hAnsi="Times New Roman" w:cs="Times New Roman"/>
                <w:sz w:val="28"/>
                <w:szCs w:val="28"/>
                <w:lang w:val="vi-VN"/>
              </w:rPr>
              <w:t xml:space="preserve"> trang “Liên hệ đặt quảng cáo” </w:t>
            </w:r>
          </w:p>
        </w:tc>
      </w:tr>
      <w:tr w:rsidR="003816B4" w:rsidRPr="001164DE" w14:paraId="6BF56B6B" w14:textId="77777777" w:rsidTr="00A14837">
        <w:trPr>
          <w:trHeight w:val="510"/>
        </w:trPr>
        <w:tc>
          <w:tcPr>
            <w:tcW w:w="470" w:type="pct"/>
            <w:shd w:val="clear" w:color="auto" w:fill="auto"/>
          </w:tcPr>
          <w:p w14:paraId="7B062F33" w14:textId="0619BBD1" w:rsidR="003816B4" w:rsidRPr="001164DE" w:rsidRDefault="003816B4"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rPr>
              <w:t>2</w:t>
            </w:r>
          </w:p>
        </w:tc>
        <w:tc>
          <w:tcPr>
            <w:tcW w:w="858" w:type="pct"/>
            <w:shd w:val="clear" w:color="auto" w:fill="auto"/>
          </w:tcPr>
          <w:p w14:paraId="374DB243" w14:textId="2446EE1C" w:rsidR="003816B4" w:rsidRPr="001164DE" w:rsidRDefault="003816B4"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Hệ thống</w:t>
            </w:r>
          </w:p>
        </w:tc>
        <w:tc>
          <w:tcPr>
            <w:tcW w:w="3672" w:type="pct"/>
            <w:shd w:val="clear" w:color="auto" w:fill="auto"/>
          </w:tcPr>
          <w:p w14:paraId="3ABC7C32" w14:textId="50296FF4" w:rsidR="003816B4" w:rsidRPr="001164DE" w:rsidRDefault="003816B4" w:rsidP="00122797">
            <w:pPr>
              <w:spacing w:after="0" w:line="312" w:lineRule="auto"/>
              <w:jc w:val="both"/>
              <w:rPr>
                <w:rFonts w:ascii="Times New Roman" w:hAnsi="Times New Roman" w:cs="Times New Roman"/>
                <w:sz w:val="28"/>
                <w:szCs w:val="28"/>
                <w:lang w:val="vi-VN"/>
              </w:rPr>
            </w:pPr>
            <w:r w:rsidRPr="001164DE">
              <w:rPr>
                <w:rFonts w:ascii="Times New Roman" w:hAnsi="Times New Roman" w:cs="Times New Roman"/>
                <w:sz w:val="28"/>
                <w:szCs w:val="28"/>
              </w:rPr>
              <w:t>Hiển thị màn hình “Liên hệ đặt quảng cáo”</w:t>
            </w:r>
          </w:p>
        </w:tc>
      </w:tr>
      <w:tr w:rsidR="003816B4" w:rsidRPr="001164DE" w14:paraId="662FE2CE" w14:textId="77777777" w:rsidTr="00A14837">
        <w:trPr>
          <w:trHeight w:val="510"/>
        </w:trPr>
        <w:tc>
          <w:tcPr>
            <w:tcW w:w="470" w:type="pct"/>
            <w:shd w:val="clear" w:color="auto" w:fill="auto"/>
          </w:tcPr>
          <w:p w14:paraId="40CC1F33" w14:textId="60B8BDED" w:rsidR="003816B4" w:rsidRPr="001164DE" w:rsidRDefault="003816B4"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rPr>
              <w:t>3</w:t>
            </w:r>
          </w:p>
        </w:tc>
        <w:tc>
          <w:tcPr>
            <w:tcW w:w="858" w:type="pct"/>
            <w:shd w:val="clear" w:color="auto" w:fill="auto"/>
          </w:tcPr>
          <w:p w14:paraId="2A5B2895" w14:textId="77777777" w:rsidR="003816B4" w:rsidRPr="001164DE" w:rsidRDefault="003816B4"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NSD</w:t>
            </w:r>
          </w:p>
          <w:p w14:paraId="71D5CCFA" w14:textId="06309CCC" w:rsidR="003816B4" w:rsidRPr="001164DE" w:rsidRDefault="003816B4"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rPr>
              <w:t>(</w:t>
            </w:r>
            <w:r w:rsidRPr="001164DE">
              <w:rPr>
                <w:rFonts w:ascii="Times New Roman" w:hAnsi="Times New Roman" w:cs="Times New Roman"/>
                <w:sz w:val="28"/>
                <w:szCs w:val="28"/>
                <w:lang w:val="vi-VN"/>
              </w:rPr>
              <w:t>Độc giả</w:t>
            </w:r>
            <w:r w:rsidRPr="001164DE">
              <w:rPr>
                <w:rFonts w:ascii="Times New Roman" w:hAnsi="Times New Roman" w:cs="Times New Roman"/>
                <w:sz w:val="28"/>
                <w:szCs w:val="28"/>
              </w:rPr>
              <w:t>)</w:t>
            </w:r>
          </w:p>
        </w:tc>
        <w:tc>
          <w:tcPr>
            <w:tcW w:w="3672" w:type="pct"/>
            <w:shd w:val="clear" w:color="auto" w:fill="auto"/>
          </w:tcPr>
          <w:p w14:paraId="322590C7" w14:textId="11FBE839" w:rsidR="003816B4" w:rsidRPr="001164DE" w:rsidRDefault="003816B4" w:rsidP="00122797">
            <w:pPr>
              <w:spacing w:after="0" w:line="312" w:lineRule="auto"/>
              <w:jc w:val="both"/>
              <w:rPr>
                <w:rFonts w:ascii="Times New Roman" w:hAnsi="Times New Roman" w:cs="Times New Roman"/>
                <w:sz w:val="28"/>
                <w:szCs w:val="28"/>
                <w:lang w:val="vi-VN"/>
              </w:rPr>
            </w:pPr>
            <w:r w:rsidRPr="001164DE">
              <w:rPr>
                <w:rFonts w:ascii="Times New Roman" w:hAnsi="Times New Roman" w:cs="Times New Roman"/>
                <w:sz w:val="28"/>
                <w:szCs w:val="28"/>
              </w:rPr>
              <w:t>Nhập</w:t>
            </w:r>
            <w:r w:rsidRPr="001164DE">
              <w:rPr>
                <w:rFonts w:ascii="Times New Roman" w:hAnsi="Times New Roman" w:cs="Times New Roman"/>
                <w:sz w:val="28"/>
                <w:szCs w:val="28"/>
                <w:lang w:val="vi-VN"/>
              </w:rPr>
              <w:t xml:space="preserve"> thông tin vào các trường</w:t>
            </w:r>
            <w:r w:rsidRPr="001164DE">
              <w:rPr>
                <w:rFonts w:ascii="Times New Roman" w:hAnsi="Times New Roman" w:cs="Times New Roman"/>
                <w:sz w:val="28"/>
                <w:szCs w:val="28"/>
              </w:rPr>
              <w:t>: Họ và tên, Email, Tiêu đề, Nội dung yêu cầu, Tên công ty, Số điện thoại, Mã bảo mật và chọn (Gửi yêu cầu)</w:t>
            </w:r>
          </w:p>
        </w:tc>
      </w:tr>
      <w:tr w:rsidR="00C11F91" w:rsidRPr="001164DE" w14:paraId="381894E8" w14:textId="77777777" w:rsidTr="00A14837">
        <w:trPr>
          <w:trHeight w:val="510"/>
        </w:trPr>
        <w:tc>
          <w:tcPr>
            <w:tcW w:w="470" w:type="pct"/>
            <w:shd w:val="clear" w:color="auto" w:fill="auto"/>
          </w:tcPr>
          <w:p w14:paraId="4832E719" w14:textId="3AD91DF1" w:rsidR="00C11F91" w:rsidRPr="001164DE" w:rsidRDefault="003816B4"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lang w:val="vi-VN"/>
              </w:rPr>
              <w:t>4</w:t>
            </w:r>
          </w:p>
        </w:tc>
        <w:tc>
          <w:tcPr>
            <w:tcW w:w="858" w:type="pct"/>
            <w:shd w:val="clear" w:color="auto" w:fill="auto"/>
          </w:tcPr>
          <w:p w14:paraId="63D8850B" w14:textId="77777777" w:rsidR="00C11F91" w:rsidRPr="001164DE" w:rsidRDefault="00C11F91"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Hệ thống</w:t>
            </w:r>
          </w:p>
        </w:tc>
        <w:tc>
          <w:tcPr>
            <w:tcW w:w="3672" w:type="pct"/>
            <w:shd w:val="clear" w:color="auto" w:fill="auto"/>
          </w:tcPr>
          <w:p w14:paraId="0474E478" w14:textId="77777777" w:rsidR="0088500B" w:rsidRPr="001164DE" w:rsidRDefault="0088500B" w:rsidP="00122797">
            <w:pPr>
              <w:spacing w:after="0" w:line="312" w:lineRule="auto"/>
              <w:jc w:val="both"/>
              <w:rPr>
                <w:rFonts w:ascii="Times New Roman" w:hAnsi="Times New Roman" w:cs="Times New Roman"/>
                <w:sz w:val="28"/>
                <w:szCs w:val="28"/>
              </w:rPr>
            </w:pPr>
            <w:r w:rsidRPr="001164DE">
              <w:rPr>
                <w:rFonts w:ascii="Times New Roman" w:hAnsi="Times New Roman" w:cs="Times New Roman"/>
                <w:sz w:val="28"/>
                <w:szCs w:val="28"/>
                <w:lang w:val="vi-VN"/>
              </w:rPr>
              <w:t>Hệ thống kiểm tra các trường thông tin nhập</w:t>
            </w:r>
            <w:r w:rsidRPr="001164DE">
              <w:rPr>
                <w:rFonts w:ascii="Times New Roman" w:hAnsi="Times New Roman" w:cs="Times New Roman"/>
                <w:sz w:val="28"/>
                <w:szCs w:val="28"/>
              </w:rPr>
              <w:t xml:space="preserve"> bao gồm Họ và tên, Email, Tiêu đề, Nội dung yêu cầu, Tên công ty, Số điện thoại, Mã bảo mật đảm bảo đáp ứng yêu cầu bảng “Thiết kế trường dữ liệu” chứ</w:t>
            </w:r>
            <w:r w:rsidR="006E1641" w:rsidRPr="001164DE">
              <w:rPr>
                <w:rFonts w:ascii="Times New Roman" w:hAnsi="Times New Roman" w:cs="Times New Roman"/>
                <w:sz w:val="28"/>
                <w:szCs w:val="28"/>
              </w:rPr>
              <w:t xml:space="preserve">c năng gửi thông tin đăng ký sử dụng dịch vụ quảng cáo: </w:t>
            </w:r>
          </w:p>
          <w:p w14:paraId="136D9189" w14:textId="30BB2840" w:rsidR="00C11F91" w:rsidRPr="001164DE" w:rsidRDefault="006E1641" w:rsidP="00122797">
            <w:pPr>
              <w:spacing w:after="0" w:line="312" w:lineRule="auto"/>
              <w:jc w:val="both"/>
              <w:rPr>
                <w:rFonts w:ascii="Times New Roman" w:hAnsi="Times New Roman" w:cs="Times New Roman"/>
                <w:sz w:val="28"/>
                <w:szCs w:val="28"/>
              </w:rPr>
            </w:pPr>
            <w:r w:rsidRPr="001164DE">
              <w:rPr>
                <w:rFonts w:ascii="Times New Roman" w:hAnsi="Times New Roman" w:cs="Times New Roman"/>
                <w:sz w:val="28"/>
                <w:szCs w:val="28"/>
                <w:lang w:val="vi-VN"/>
              </w:rPr>
              <w:t>+N</w:t>
            </w:r>
            <w:r w:rsidR="00C11F91" w:rsidRPr="001164DE">
              <w:rPr>
                <w:rFonts w:ascii="Times New Roman" w:hAnsi="Times New Roman" w:cs="Times New Roman"/>
                <w:sz w:val="28"/>
                <w:szCs w:val="28"/>
                <w:lang w:val="vi-VN"/>
              </w:rPr>
              <w:t>ếu hợp lệ, hệ thống lưu thông tin và CSDL</w:t>
            </w:r>
            <w:r w:rsidR="00A70ABF" w:rsidRPr="001164DE">
              <w:rPr>
                <w:rFonts w:ascii="Times New Roman" w:hAnsi="Times New Roman" w:cs="Times New Roman"/>
                <w:sz w:val="28"/>
                <w:szCs w:val="28"/>
              </w:rPr>
              <w:t xml:space="preserve"> </w:t>
            </w:r>
            <w:r w:rsidR="00C11F91" w:rsidRPr="001164DE">
              <w:rPr>
                <w:rFonts w:ascii="Times New Roman" w:hAnsi="Times New Roman" w:cs="Times New Roman"/>
                <w:sz w:val="28"/>
                <w:szCs w:val="28"/>
                <w:lang w:val="vi-VN"/>
              </w:rPr>
              <w:t>và hiển thị thông báo</w:t>
            </w:r>
            <w:r w:rsidR="00C11F91" w:rsidRPr="001164DE">
              <w:rPr>
                <w:rFonts w:ascii="Times New Roman" w:hAnsi="Times New Roman" w:cs="Times New Roman"/>
                <w:sz w:val="28"/>
                <w:szCs w:val="28"/>
              </w:rPr>
              <w:t xml:space="preserve">: </w:t>
            </w:r>
            <w:r w:rsidR="00C11F91" w:rsidRPr="001164DE">
              <w:rPr>
                <w:rFonts w:ascii="Times New Roman" w:hAnsi="Times New Roman" w:cs="Times New Roman"/>
                <w:i/>
                <w:sz w:val="28"/>
                <w:szCs w:val="28"/>
              </w:rPr>
              <w:t>“Cảm ơn bạn, yêu cầu đặt quảng cáo của bạn đã được gửi thành công!”</w:t>
            </w:r>
          </w:p>
          <w:p w14:paraId="1C9F2420" w14:textId="77777777" w:rsidR="00BA12A7" w:rsidRPr="001164DE" w:rsidRDefault="006E1641" w:rsidP="00A14837">
            <w:pPr>
              <w:spacing w:after="0" w:line="312" w:lineRule="auto"/>
              <w:jc w:val="both"/>
              <w:rPr>
                <w:rFonts w:ascii="Times New Roman" w:hAnsi="Times New Roman" w:cs="Times New Roman"/>
                <w:sz w:val="28"/>
                <w:szCs w:val="28"/>
              </w:rPr>
            </w:pPr>
            <w:r w:rsidRPr="001164DE">
              <w:rPr>
                <w:rFonts w:ascii="Times New Roman" w:hAnsi="Times New Roman" w:cs="Times New Roman"/>
                <w:sz w:val="28"/>
                <w:szCs w:val="28"/>
              </w:rPr>
              <w:t>+</w:t>
            </w:r>
            <w:r w:rsidR="00C11F91" w:rsidRPr="001164DE">
              <w:rPr>
                <w:rFonts w:ascii="Times New Roman" w:hAnsi="Times New Roman" w:cs="Times New Roman"/>
                <w:sz w:val="28"/>
                <w:szCs w:val="28"/>
                <w:lang w:val="vi-VN"/>
              </w:rPr>
              <w:t>Nếu thông tin nhập vào không hợp lệ, hệ thống hiển thị lỗi tương ứng</w:t>
            </w:r>
            <w:r w:rsidR="00BA12A7" w:rsidRPr="001164DE">
              <w:rPr>
                <w:rFonts w:ascii="Times New Roman" w:hAnsi="Times New Roman" w:cs="Times New Roman"/>
                <w:sz w:val="28"/>
                <w:szCs w:val="28"/>
              </w:rPr>
              <w:t>.</w:t>
            </w:r>
          </w:p>
          <w:p w14:paraId="6DE0F7D0" w14:textId="77777777" w:rsidR="008E72AA" w:rsidRPr="001164DE" w:rsidRDefault="008E72AA" w:rsidP="008E72AA">
            <w:pPr>
              <w:spacing w:after="0" w:line="312" w:lineRule="auto"/>
              <w:jc w:val="both"/>
              <w:rPr>
                <w:rFonts w:ascii="Times New Roman" w:hAnsi="Times New Roman" w:cs="Times New Roman"/>
                <w:sz w:val="28"/>
                <w:szCs w:val="28"/>
              </w:rPr>
            </w:pPr>
            <w:r w:rsidRPr="001164DE">
              <w:rPr>
                <w:rFonts w:ascii="Times New Roman" w:hAnsi="Times New Roman" w:cs="Times New Roman"/>
                <w:sz w:val="28"/>
                <w:szCs w:val="28"/>
              </w:rPr>
              <w:t>Chi tiết tại mục:</w:t>
            </w:r>
          </w:p>
          <w:p w14:paraId="6A8FE4E4" w14:textId="17CEF284" w:rsidR="008E72AA" w:rsidRPr="001164DE" w:rsidRDefault="00A84D61" w:rsidP="008E72AA">
            <w:pPr>
              <w:spacing w:after="0" w:line="312" w:lineRule="auto"/>
              <w:jc w:val="both"/>
              <w:rPr>
                <w:rFonts w:ascii="Times New Roman" w:hAnsi="Times New Roman" w:cs="Times New Roman"/>
                <w:b/>
                <w:bCs/>
                <w:sz w:val="28"/>
                <w:szCs w:val="28"/>
              </w:rPr>
            </w:pPr>
            <w:r w:rsidRPr="00A84D61">
              <w:rPr>
                <w:rFonts w:ascii="Times New Roman" w:hAnsi="Times New Roman" w:cs="Times New Roman"/>
                <w:b/>
                <w:bCs/>
                <w:sz w:val="28"/>
                <w:szCs w:val="28"/>
              </w:rPr>
              <w:lastRenderedPageBreak/>
              <w:t>V. PHỤ LỤC DANH SÁCH CÁC HÀM THỦ TỤC VÀ THUẬT TOÁN SỬ DỤNG</w:t>
            </w:r>
          </w:p>
          <w:p w14:paraId="6D74E240" w14:textId="246BF8BE" w:rsidR="008E72AA" w:rsidRPr="001164DE" w:rsidRDefault="00446DC2" w:rsidP="008E72AA">
            <w:pPr>
              <w:spacing w:after="0" w:line="312" w:lineRule="auto"/>
              <w:jc w:val="both"/>
              <w:rPr>
                <w:rFonts w:ascii="Times New Roman" w:hAnsi="Times New Roman" w:cs="Times New Roman"/>
                <w:sz w:val="28"/>
                <w:szCs w:val="28"/>
              </w:rPr>
            </w:pPr>
            <w:hyperlink w:anchor="_3._Gửi_thông" w:history="1">
              <w:r w:rsidR="00300FDB" w:rsidRPr="001164DE">
                <w:rPr>
                  <w:rStyle w:val="Hyperlink"/>
                  <w:rFonts w:ascii="Times New Roman" w:hAnsi="Times New Roman" w:cs="Times New Roman"/>
                  <w:b/>
                  <w:bCs/>
                  <w:sz w:val="28"/>
                  <w:szCs w:val="28"/>
                </w:rPr>
                <w:t>3</w:t>
              </w:r>
              <w:r w:rsidR="008E72AA" w:rsidRPr="001164DE">
                <w:rPr>
                  <w:rStyle w:val="Hyperlink"/>
                  <w:rFonts w:ascii="Times New Roman" w:hAnsi="Times New Roman" w:cs="Times New Roman"/>
                  <w:b/>
                  <w:bCs/>
                  <w:sz w:val="28"/>
                  <w:szCs w:val="28"/>
                </w:rPr>
                <w:t>. Gửi thông tin đăng ký sử dụng dịch vụ quảng cáo</w:t>
              </w:r>
            </w:hyperlink>
          </w:p>
        </w:tc>
      </w:tr>
    </w:tbl>
    <w:p w14:paraId="5FE0C964" w14:textId="77777777" w:rsidR="00C11F91" w:rsidRPr="001164DE" w:rsidRDefault="007D69C5" w:rsidP="002B7031">
      <w:pPr>
        <w:pStyle w:val="ListParagraph"/>
        <w:spacing w:line="312" w:lineRule="auto"/>
      </w:pPr>
      <w:r w:rsidRPr="001164DE">
        <w:rPr>
          <w:lang w:val="en-US"/>
        </w:rPr>
        <w:lastRenderedPageBreak/>
        <w:t>X</w:t>
      </w:r>
      <w:r w:rsidR="00C11F91" w:rsidRPr="001164DE">
        <w:t>em chi tiết dịch vụ liên hệ đặt báo và ấn phẩm</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1529"/>
        <w:gridCol w:w="6681"/>
      </w:tblGrid>
      <w:tr w:rsidR="00C11F91" w:rsidRPr="001164DE" w14:paraId="208EAC88" w14:textId="77777777" w:rsidTr="00EF1DDC">
        <w:trPr>
          <w:trHeight w:val="510"/>
          <w:tblHeader/>
        </w:trPr>
        <w:tc>
          <w:tcPr>
            <w:tcW w:w="470" w:type="pct"/>
            <w:shd w:val="clear" w:color="auto" w:fill="E7E6E6" w:themeFill="background2"/>
            <w:vAlign w:val="center"/>
          </w:tcPr>
          <w:p w14:paraId="4D9AF338" w14:textId="77777777" w:rsidR="00C11F91" w:rsidRPr="001164DE" w:rsidRDefault="00C11F91"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Bước thực hiện</w:t>
            </w:r>
          </w:p>
        </w:tc>
        <w:tc>
          <w:tcPr>
            <w:tcW w:w="858" w:type="pct"/>
            <w:shd w:val="clear" w:color="auto" w:fill="E7E6E6" w:themeFill="background2"/>
            <w:vAlign w:val="center"/>
          </w:tcPr>
          <w:p w14:paraId="4C7188C7" w14:textId="77777777" w:rsidR="00C11F91" w:rsidRPr="001164DE" w:rsidRDefault="00C11F91"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Chủ thể thực hiện</w:t>
            </w:r>
          </w:p>
        </w:tc>
        <w:tc>
          <w:tcPr>
            <w:tcW w:w="3673" w:type="pct"/>
            <w:shd w:val="clear" w:color="auto" w:fill="E7E6E6" w:themeFill="background2"/>
            <w:vAlign w:val="center"/>
          </w:tcPr>
          <w:p w14:paraId="3A99278A" w14:textId="77777777" w:rsidR="00C11F91" w:rsidRPr="001164DE" w:rsidRDefault="00C11F91"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Nội dung</w:t>
            </w:r>
          </w:p>
        </w:tc>
      </w:tr>
      <w:tr w:rsidR="005807CF" w:rsidRPr="001164DE" w14:paraId="186E4141" w14:textId="77777777" w:rsidTr="00EF1DDC">
        <w:trPr>
          <w:trHeight w:val="510"/>
        </w:trPr>
        <w:tc>
          <w:tcPr>
            <w:tcW w:w="470" w:type="pct"/>
            <w:shd w:val="clear" w:color="auto" w:fill="auto"/>
          </w:tcPr>
          <w:p w14:paraId="1C7D9741" w14:textId="2B67F6FC" w:rsidR="005807CF" w:rsidRPr="001164DE" w:rsidRDefault="005807CF" w:rsidP="005807CF">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lang w:val="vi-VN"/>
              </w:rPr>
              <w:t>1</w:t>
            </w:r>
          </w:p>
        </w:tc>
        <w:tc>
          <w:tcPr>
            <w:tcW w:w="858" w:type="pct"/>
            <w:shd w:val="clear" w:color="auto" w:fill="auto"/>
          </w:tcPr>
          <w:p w14:paraId="126163F6" w14:textId="77777777" w:rsidR="005807CF" w:rsidRPr="001164DE" w:rsidRDefault="005807CF" w:rsidP="005807CF">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NSD</w:t>
            </w:r>
          </w:p>
          <w:p w14:paraId="192054C9" w14:textId="5A2715AB" w:rsidR="005807CF" w:rsidRPr="001164DE" w:rsidRDefault="005807CF" w:rsidP="005807CF">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w:t>
            </w:r>
            <w:r w:rsidRPr="001164DE">
              <w:rPr>
                <w:rFonts w:ascii="Times New Roman" w:hAnsi="Times New Roman" w:cs="Times New Roman"/>
                <w:sz w:val="28"/>
                <w:szCs w:val="28"/>
                <w:lang w:val="vi-VN"/>
              </w:rPr>
              <w:t>Độc giả</w:t>
            </w:r>
            <w:r w:rsidRPr="001164DE">
              <w:rPr>
                <w:rFonts w:ascii="Times New Roman" w:hAnsi="Times New Roman" w:cs="Times New Roman"/>
                <w:sz w:val="28"/>
                <w:szCs w:val="28"/>
              </w:rPr>
              <w:t>)</w:t>
            </w:r>
          </w:p>
        </w:tc>
        <w:tc>
          <w:tcPr>
            <w:tcW w:w="3673" w:type="pct"/>
            <w:shd w:val="clear" w:color="auto" w:fill="auto"/>
          </w:tcPr>
          <w:p w14:paraId="08615107" w14:textId="41E1CAA0" w:rsidR="005807CF" w:rsidRPr="001164DE" w:rsidRDefault="005807CF" w:rsidP="00122797">
            <w:pPr>
              <w:spacing w:after="0" w:line="312" w:lineRule="auto"/>
              <w:jc w:val="both"/>
              <w:rPr>
                <w:rFonts w:ascii="Times New Roman" w:hAnsi="Times New Roman" w:cs="Times New Roman"/>
                <w:sz w:val="28"/>
                <w:szCs w:val="28"/>
              </w:rPr>
            </w:pPr>
            <w:r w:rsidRPr="001164DE">
              <w:rPr>
                <w:rFonts w:ascii="Times New Roman" w:hAnsi="Times New Roman" w:cs="Times New Roman"/>
                <w:sz w:val="28"/>
                <w:szCs w:val="28"/>
              </w:rPr>
              <w:t>Truy cập vào website Tạp chí thuế</w:t>
            </w:r>
          </w:p>
        </w:tc>
      </w:tr>
      <w:tr w:rsidR="005807CF" w:rsidRPr="001164DE" w14:paraId="6DB44520" w14:textId="77777777" w:rsidTr="00EF1DDC">
        <w:trPr>
          <w:trHeight w:val="510"/>
        </w:trPr>
        <w:tc>
          <w:tcPr>
            <w:tcW w:w="470" w:type="pct"/>
            <w:shd w:val="clear" w:color="auto" w:fill="auto"/>
          </w:tcPr>
          <w:p w14:paraId="623F9790" w14:textId="7674C2E4" w:rsidR="005807CF" w:rsidRPr="001164DE" w:rsidRDefault="005807CF" w:rsidP="005807CF">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rPr>
              <w:t>2</w:t>
            </w:r>
          </w:p>
        </w:tc>
        <w:tc>
          <w:tcPr>
            <w:tcW w:w="858" w:type="pct"/>
            <w:shd w:val="clear" w:color="auto" w:fill="auto"/>
          </w:tcPr>
          <w:p w14:paraId="3CA655BD" w14:textId="7865ACD2" w:rsidR="005807CF" w:rsidRPr="001164DE" w:rsidRDefault="005807CF" w:rsidP="005807CF">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rPr>
              <w:t>Hệ thống</w:t>
            </w:r>
          </w:p>
        </w:tc>
        <w:tc>
          <w:tcPr>
            <w:tcW w:w="3673" w:type="pct"/>
            <w:shd w:val="clear" w:color="auto" w:fill="auto"/>
          </w:tcPr>
          <w:p w14:paraId="5434191D" w14:textId="6FA3E833" w:rsidR="005807CF" w:rsidRPr="001164DE" w:rsidRDefault="005807CF" w:rsidP="00122797">
            <w:pPr>
              <w:spacing w:after="0" w:line="312" w:lineRule="auto"/>
              <w:jc w:val="both"/>
              <w:rPr>
                <w:rFonts w:ascii="Times New Roman" w:hAnsi="Times New Roman" w:cs="Times New Roman"/>
                <w:sz w:val="28"/>
                <w:szCs w:val="28"/>
              </w:rPr>
            </w:pPr>
            <w:r w:rsidRPr="001164DE">
              <w:rPr>
                <w:rFonts w:ascii="Times New Roman" w:hAnsi="Times New Roman" w:cs="Times New Roman"/>
                <w:sz w:val="28"/>
                <w:szCs w:val="28"/>
              </w:rPr>
              <w:t>Hiển thị trang thông tin website Tạp chí thuế</w:t>
            </w:r>
          </w:p>
        </w:tc>
      </w:tr>
      <w:tr w:rsidR="005807CF" w:rsidRPr="001164DE" w14:paraId="596AA778" w14:textId="77777777" w:rsidTr="00EF1DDC">
        <w:trPr>
          <w:trHeight w:val="510"/>
        </w:trPr>
        <w:tc>
          <w:tcPr>
            <w:tcW w:w="470" w:type="pct"/>
            <w:shd w:val="clear" w:color="auto" w:fill="auto"/>
          </w:tcPr>
          <w:p w14:paraId="2BD9007B" w14:textId="7745E775" w:rsidR="005807CF" w:rsidRPr="001164DE" w:rsidRDefault="005807CF" w:rsidP="002B7031">
            <w:pPr>
              <w:spacing w:after="0" w:line="312" w:lineRule="auto"/>
              <w:jc w:val="center"/>
              <w:rPr>
                <w:rFonts w:ascii="Times New Roman" w:hAnsi="Times New Roman" w:cs="Times New Roman"/>
                <w:sz w:val="28"/>
                <w:szCs w:val="28"/>
              </w:rPr>
            </w:pPr>
            <w:r w:rsidRPr="001164DE">
              <w:rPr>
                <w:rFonts w:ascii="Times New Roman" w:hAnsi="Times New Roman" w:cs="Times New Roman"/>
                <w:sz w:val="28"/>
                <w:szCs w:val="28"/>
              </w:rPr>
              <w:t>3</w:t>
            </w:r>
          </w:p>
        </w:tc>
        <w:tc>
          <w:tcPr>
            <w:tcW w:w="858" w:type="pct"/>
            <w:shd w:val="clear" w:color="auto" w:fill="auto"/>
          </w:tcPr>
          <w:p w14:paraId="26E5A6C4" w14:textId="77777777" w:rsidR="005807CF" w:rsidRPr="001164DE" w:rsidRDefault="005807CF" w:rsidP="005807CF">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NSD</w:t>
            </w:r>
          </w:p>
          <w:p w14:paraId="3EF43C9C" w14:textId="533B6519" w:rsidR="005807CF" w:rsidRPr="001164DE" w:rsidRDefault="005807CF" w:rsidP="005807CF">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rPr>
              <w:t>(</w:t>
            </w:r>
            <w:r w:rsidRPr="001164DE">
              <w:rPr>
                <w:rFonts w:ascii="Times New Roman" w:hAnsi="Times New Roman" w:cs="Times New Roman"/>
                <w:sz w:val="28"/>
                <w:szCs w:val="28"/>
                <w:lang w:val="vi-VN"/>
              </w:rPr>
              <w:t>Độc giả</w:t>
            </w:r>
          </w:p>
        </w:tc>
        <w:tc>
          <w:tcPr>
            <w:tcW w:w="3673" w:type="pct"/>
            <w:shd w:val="clear" w:color="auto" w:fill="auto"/>
          </w:tcPr>
          <w:p w14:paraId="3AC602EA" w14:textId="6294C056" w:rsidR="005807CF" w:rsidRPr="001164DE" w:rsidRDefault="005807CF" w:rsidP="00122797">
            <w:pPr>
              <w:spacing w:after="0" w:line="312" w:lineRule="auto"/>
              <w:jc w:val="both"/>
              <w:rPr>
                <w:rFonts w:ascii="Times New Roman" w:hAnsi="Times New Roman" w:cs="Times New Roman"/>
                <w:sz w:val="28"/>
                <w:szCs w:val="28"/>
              </w:rPr>
            </w:pPr>
            <w:r w:rsidRPr="001164DE">
              <w:rPr>
                <w:rFonts w:ascii="Times New Roman" w:hAnsi="Times New Roman" w:cs="Times New Roman"/>
                <w:sz w:val="28"/>
                <w:szCs w:val="28"/>
              </w:rPr>
              <w:t>Kích chọn trang “Liên hệ đặt báo và ấn phẩm”</w:t>
            </w:r>
          </w:p>
        </w:tc>
      </w:tr>
      <w:tr w:rsidR="00C11F91" w:rsidRPr="001164DE" w14:paraId="7F273868" w14:textId="77777777" w:rsidTr="00EF1DDC">
        <w:trPr>
          <w:trHeight w:val="510"/>
        </w:trPr>
        <w:tc>
          <w:tcPr>
            <w:tcW w:w="470" w:type="pct"/>
            <w:shd w:val="clear" w:color="auto" w:fill="auto"/>
          </w:tcPr>
          <w:p w14:paraId="58CA0792" w14:textId="0E2729C1" w:rsidR="00C11F91" w:rsidRPr="001164DE" w:rsidRDefault="005807CF"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rPr>
              <w:t>4</w:t>
            </w:r>
          </w:p>
        </w:tc>
        <w:tc>
          <w:tcPr>
            <w:tcW w:w="858" w:type="pct"/>
            <w:shd w:val="clear" w:color="auto" w:fill="auto"/>
          </w:tcPr>
          <w:p w14:paraId="59914547" w14:textId="77777777" w:rsidR="00C11F91" w:rsidRPr="001164DE" w:rsidRDefault="00C11F91"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Hệ thống</w:t>
            </w:r>
          </w:p>
        </w:tc>
        <w:tc>
          <w:tcPr>
            <w:tcW w:w="3673" w:type="pct"/>
            <w:shd w:val="clear" w:color="auto" w:fill="auto"/>
          </w:tcPr>
          <w:p w14:paraId="63AA4EF2" w14:textId="127B7FE5" w:rsidR="00A70ABF" w:rsidRPr="001164DE" w:rsidRDefault="00A70ABF" w:rsidP="00122797">
            <w:pPr>
              <w:spacing w:after="0" w:line="312" w:lineRule="auto"/>
              <w:jc w:val="both"/>
              <w:rPr>
                <w:rFonts w:ascii="Times New Roman" w:hAnsi="Times New Roman" w:cs="Times New Roman"/>
                <w:sz w:val="28"/>
                <w:szCs w:val="28"/>
              </w:rPr>
            </w:pPr>
            <w:r w:rsidRPr="001164DE">
              <w:rPr>
                <w:rFonts w:ascii="Times New Roman" w:hAnsi="Times New Roman" w:cs="Times New Roman"/>
                <w:sz w:val="28"/>
                <w:szCs w:val="28"/>
              </w:rPr>
              <w:t>Truy vấn thông tin biểu mẫu Liên hệ đặt báo và ấn phẩm trong thư viện website Tạp chí Thuế</w:t>
            </w:r>
          </w:p>
          <w:p w14:paraId="72A74CC6" w14:textId="0C1C1AA6" w:rsidR="001A3D10" w:rsidRPr="001164DE" w:rsidRDefault="00C11F91" w:rsidP="00BA12A7">
            <w:pPr>
              <w:spacing w:line="312" w:lineRule="auto"/>
              <w:rPr>
                <w:rFonts w:ascii="Times New Roman" w:hAnsi="Times New Roman" w:cs="Times New Roman"/>
                <w:b/>
                <w:sz w:val="28"/>
                <w:szCs w:val="28"/>
              </w:rPr>
            </w:pPr>
            <w:r w:rsidRPr="001164DE">
              <w:rPr>
                <w:rFonts w:ascii="Times New Roman" w:hAnsi="Times New Roman" w:cs="Times New Roman"/>
                <w:sz w:val="28"/>
                <w:szCs w:val="28"/>
              </w:rPr>
              <w:t xml:space="preserve">Hiển thị thông tin chi tiết của dịch vụ đặt báo và ấn phẩm được cung cấp </w:t>
            </w:r>
            <w:r w:rsidR="009F3740" w:rsidRPr="001164DE">
              <w:rPr>
                <w:rFonts w:ascii="Times New Roman" w:hAnsi="Times New Roman" w:cs="Times New Roman"/>
                <w:sz w:val="28"/>
                <w:szCs w:val="28"/>
              </w:rPr>
              <w:t>được cung cấp t</w:t>
            </w:r>
            <w:r w:rsidR="009F3740" w:rsidRPr="001164DE">
              <w:rPr>
                <w:rFonts w:ascii="Times New Roman" w:hAnsi="Times New Roman"/>
                <w:sz w:val="28"/>
                <w:szCs w:val="28"/>
              </w:rPr>
              <w:t xml:space="preserve">hông qua </w:t>
            </w:r>
            <w:r w:rsidR="009F3740" w:rsidRPr="001164DE">
              <w:rPr>
                <w:rFonts w:ascii="Times New Roman" w:hAnsi="Times New Roman"/>
                <w:b/>
                <w:bCs/>
                <w:sz w:val="28"/>
                <w:szCs w:val="28"/>
              </w:rPr>
              <w:t>HTML Component</w:t>
            </w:r>
            <w:r w:rsidR="009F3740" w:rsidRPr="001164DE">
              <w:rPr>
                <w:rFonts w:ascii="Times New Roman" w:hAnsi="Times New Roman"/>
                <w:sz w:val="28"/>
                <w:szCs w:val="28"/>
              </w:rPr>
              <w:t xml:space="preserve"> của trang quản trị Websphere Portal (</w:t>
            </w:r>
            <w:hyperlink r:id="rId39" w:history="1">
              <w:r w:rsidR="009F3740" w:rsidRPr="001164DE">
                <w:rPr>
                  <w:rStyle w:val="Hyperlink"/>
                  <w:rFonts w:ascii="Times New Roman" w:hAnsi="Times New Roman"/>
                  <w:sz w:val="28"/>
                  <w:szCs w:val="28"/>
                </w:rPr>
                <w:t>http://10.64.67.123/wps/myportal</w:t>
              </w:r>
            </w:hyperlink>
            <w:r w:rsidR="009F3740" w:rsidRPr="001164DE">
              <w:rPr>
                <w:rFonts w:ascii="Times New Roman" w:hAnsi="Times New Roman"/>
                <w:sz w:val="28"/>
                <w:szCs w:val="28"/>
              </w:rPr>
              <w:t xml:space="preserve"> </w:t>
            </w:r>
            <w:r w:rsidR="009F3740" w:rsidRPr="001164DE">
              <w:rPr>
                <w:rFonts w:ascii="Times New Roman" w:eastAsia="Calibri" w:hAnsi="Times New Roman" w:cs="Times New Roman"/>
                <w:sz w:val="28"/>
                <w:szCs w:val="28"/>
              </w:rPr>
              <w:sym w:font="Wingdings" w:char="F0E0"/>
            </w:r>
            <w:r w:rsidR="009F3740" w:rsidRPr="001164DE">
              <w:rPr>
                <w:rFonts w:ascii="Times New Roman" w:hAnsi="Times New Roman"/>
                <w:sz w:val="28"/>
                <w:szCs w:val="28"/>
              </w:rPr>
              <w:t xml:space="preserve"> Web Content) </w:t>
            </w:r>
            <w:r w:rsidR="00777D93">
              <w:rPr>
                <w:rFonts w:ascii="Times New Roman" w:hAnsi="Times New Roman"/>
                <w:sz w:val="28"/>
                <w:szCs w:val="28"/>
              </w:rPr>
              <w:t>đ</w:t>
            </w:r>
            <w:r w:rsidR="001A3D10" w:rsidRPr="001164DE">
              <w:rPr>
                <w:rFonts w:ascii="Times New Roman" w:hAnsi="Times New Roman" w:cs="Times New Roman"/>
                <w:sz w:val="28"/>
                <w:szCs w:val="28"/>
              </w:rPr>
              <w:t xml:space="preserve">ược thiết kế trong thư viện </w:t>
            </w:r>
            <w:r w:rsidR="001A3D10" w:rsidRPr="001164DE">
              <w:rPr>
                <w:rFonts w:ascii="Times New Roman" w:hAnsi="Times New Roman" w:cs="Times New Roman"/>
                <w:b/>
                <w:sz w:val="28"/>
                <w:szCs w:val="28"/>
              </w:rPr>
              <w:t xml:space="preserve">Library </w:t>
            </w:r>
            <w:r w:rsidR="001A3D10" w:rsidRPr="001164DE">
              <w:rPr>
                <w:rFonts w:ascii="Times New Roman" w:hAnsi="Times New Roman" w:cs="Times New Roman"/>
                <w:b/>
                <w:sz w:val="28"/>
                <w:szCs w:val="28"/>
              </w:rPr>
              <w:sym w:font="Wingdings" w:char="F0E0"/>
            </w:r>
            <w:r w:rsidR="001A3D10" w:rsidRPr="001164DE">
              <w:rPr>
                <w:rFonts w:ascii="Times New Roman" w:hAnsi="Times New Roman" w:cs="Times New Roman"/>
                <w:b/>
                <w:sz w:val="28"/>
                <w:szCs w:val="28"/>
              </w:rPr>
              <w:t xml:space="preserve"> TapChi Component </w:t>
            </w:r>
            <w:r w:rsidR="001A3D10" w:rsidRPr="001164DE">
              <w:rPr>
                <w:rFonts w:ascii="Times New Roman" w:hAnsi="Times New Roman" w:cs="Times New Roman"/>
                <w:b/>
                <w:sz w:val="28"/>
                <w:szCs w:val="28"/>
              </w:rPr>
              <w:sym w:font="Wingdings" w:char="F0E0"/>
            </w:r>
            <w:r w:rsidR="001A3D10" w:rsidRPr="001164DE">
              <w:rPr>
                <w:rFonts w:ascii="Times New Roman" w:hAnsi="Times New Roman" w:cs="Times New Roman"/>
                <w:b/>
                <w:sz w:val="28"/>
                <w:szCs w:val="28"/>
              </w:rPr>
              <w:t xml:space="preserve"> HTML Components </w:t>
            </w:r>
            <w:r w:rsidR="001A3D10" w:rsidRPr="001164DE">
              <w:rPr>
                <w:rFonts w:ascii="Times New Roman" w:hAnsi="Times New Roman" w:cs="Times New Roman"/>
                <w:b/>
                <w:sz w:val="28"/>
                <w:szCs w:val="28"/>
              </w:rPr>
              <w:sym w:font="Wingdings" w:char="F0E0"/>
            </w:r>
            <w:r w:rsidR="001A3D10" w:rsidRPr="001164DE">
              <w:rPr>
                <w:rFonts w:ascii="Times New Roman" w:hAnsi="Times New Roman" w:cs="Times New Roman"/>
                <w:b/>
                <w:sz w:val="28"/>
                <w:szCs w:val="28"/>
              </w:rPr>
              <w:t xml:space="preserve"> Liên hệ </w:t>
            </w:r>
            <w:r w:rsidR="00185C27" w:rsidRPr="001164DE">
              <w:rPr>
                <w:rFonts w:ascii="Times New Roman" w:hAnsi="Times New Roman" w:cs="Times New Roman"/>
                <w:b/>
                <w:sz w:val="28"/>
                <w:szCs w:val="28"/>
              </w:rPr>
              <w:t>đặt báo và ấn phẩm</w:t>
            </w:r>
          </w:p>
          <w:p w14:paraId="49112F5B" w14:textId="77777777" w:rsidR="00C11F91" w:rsidRPr="001164DE" w:rsidRDefault="00C91B14" w:rsidP="00122797">
            <w:pPr>
              <w:spacing w:after="0" w:line="312" w:lineRule="auto"/>
              <w:jc w:val="both"/>
              <w:rPr>
                <w:rFonts w:ascii="Times New Roman" w:hAnsi="Times New Roman" w:cs="Times New Roman"/>
                <w:sz w:val="28"/>
                <w:szCs w:val="28"/>
                <w:lang w:val="vi-VN"/>
              </w:rPr>
            </w:pPr>
            <w:r w:rsidRPr="001164DE">
              <w:rPr>
                <w:noProof/>
              </w:rPr>
              <w:drawing>
                <wp:inline distT="0" distB="0" distL="0" distR="0" wp14:anchorId="576ACB97" wp14:editId="26943CA4">
                  <wp:extent cx="4088921" cy="1359969"/>
                  <wp:effectExtent l="0" t="0" r="698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112320" cy="1367751"/>
                          </a:xfrm>
                          <a:prstGeom prst="rect">
                            <a:avLst/>
                          </a:prstGeom>
                        </pic:spPr>
                      </pic:pic>
                    </a:graphicData>
                  </a:graphic>
                </wp:inline>
              </w:drawing>
            </w:r>
          </w:p>
          <w:p w14:paraId="4B585D52" w14:textId="77777777" w:rsidR="001A3D10" w:rsidRPr="001164DE" w:rsidRDefault="001A3D10" w:rsidP="001A3D10">
            <w:pPr>
              <w:spacing w:line="312" w:lineRule="auto"/>
              <w:rPr>
                <w:rFonts w:ascii="Times New Roman" w:hAnsi="Times New Roman" w:cs="Times New Roman"/>
                <w:sz w:val="28"/>
                <w:szCs w:val="28"/>
              </w:rPr>
            </w:pPr>
            <w:r w:rsidRPr="001164DE">
              <w:rPr>
                <w:rFonts w:ascii="Times New Roman" w:hAnsi="Times New Roman" w:cs="Times New Roman"/>
                <w:sz w:val="28"/>
                <w:szCs w:val="28"/>
              </w:rPr>
              <w:t>Dữ liệu được truy vấn trong HTML Element:</w:t>
            </w:r>
          </w:p>
          <w:p w14:paraId="351B9B72" w14:textId="4FD89E1C" w:rsidR="001A3D10" w:rsidRPr="001164DE" w:rsidRDefault="001A3D10" w:rsidP="00122797">
            <w:pPr>
              <w:spacing w:after="0" w:line="312" w:lineRule="auto"/>
              <w:jc w:val="both"/>
              <w:rPr>
                <w:rFonts w:ascii="Times New Roman" w:hAnsi="Times New Roman" w:cs="Times New Roman"/>
                <w:sz w:val="28"/>
                <w:szCs w:val="28"/>
                <w:lang w:val="vi-VN"/>
              </w:rPr>
            </w:pPr>
            <w:r w:rsidRPr="001164DE">
              <w:rPr>
                <w:rFonts w:ascii="Times New Roman" w:hAnsi="Times New Roman" w:cs="Times New Roman"/>
                <w:noProof/>
                <w:sz w:val="28"/>
                <w:szCs w:val="28"/>
              </w:rPr>
              <w:lastRenderedPageBreak/>
              <w:drawing>
                <wp:inline distT="0" distB="0" distL="0" distR="0" wp14:anchorId="44368172" wp14:editId="7A10D41E">
                  <wp:extent cx="4105275" cy="1839703"/>
                  <wp:effectExtent l="0" t="0" r="0" b="825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106589" cy="1840292"/>
                          </a:xfrm>
                          <a:prstGeom prst="rect">
                            <a:avLst/>
                          </a:prstGeom>
                        </pic:spPr>
                      </pic:pic>
                    </a:graphicData>
                  </a:graphic>
                </wp:inline>
              </w:drawing>
            </w:r>
          </w:p>
        </w:tc>
      </w:tr>
    </w:tbl>
    <w:p w14:paraId="1EABDF60" w14:textId="77777777" w:rsidR="00C11F91" w:rsidRPr="001164DE" w:rsidRDefault="00C11F91" w:rsidP="002B7031">
      <w:pPr>
        <w:pStyle w:val="ListParagraph"/>
        <w:spacing w:line="312" w:lineRule="auto"/>
      </w:pPr>
      <w:r w:rsidRPr="001164DE">
        <w:lastRenderedPageBreak/>
        <w:t>Gửi thông tin đăng ký sử dụng đặt báo và ấn phẩm</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44"/>
        <w:gridCol w:w="1787"/>
        <w:gridCol w:w="6230"/>
      </w:tblGrid>
      <w:tr w:rsidR="00C11F91" w:rsidRPr="001164DE" w14:paraId="286DF07B" w14:textId="77777777" w:rsidTr="00A14837">
        <w:trPr>
          <w:trHeight w:val="510"/>
          <w:tblHeader/>
        </w:trPr>
        <w:tc>
          <w:tcPr>
            <w:tcW w:w="576" w:type="pct"/>
            <w:shd w:val="clear" w:color="auto" w:fill="E7E6E6" w:themeFill="background2"/>
            <w:vAlign w:val="center"/>
          </w:tcPr>
          <w:p w14:paraId="42A52770" w14:textId="77777777" w:rsidR="00C11F91" w:rsidRPr="001164DE" w:rsidRDefault="00C11F91"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Bước thực hiện</w:t>
            </w:r>
          </w:p>
        </w:tc>
        <w:tc>
          <w:tcPr>
            <w:tcW w:w="986" w:type="pct"/>
            <w:shd w:val="clear" w:color="auto" w:fill="E7E6E6" w:themeFill="background2"/>
            <w:vAlign w:val="center"/>
          </w:tcPr>
          <w:p w14:paraId="54E6CB0E" w14:textId="77777777" w:rsidR="00C11F91" w:rsidRPr="001164DE" w:rsidRDefault="00C11F91"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Chủ thể thực hiện</w:t>
            </w:r>
          </w:p>
        </w:tc>
        <w:tc>
          <w:tcPr>
            <w:tcW w:w="3438" w:type="pct"/>
            <w:shd w:val="clear" w:color="auto" w:fill="E7E6E6" w:themeFill="background2"/>
            <w:vAlign w:val="center"/>
          </w:tcPr>
          <w:p w14:paraId="3508A9FC" w14:textId="77777777" w:rsidR="00C11F91" w:rsidRPr="001164DE" w:rsidRDefault="00C11F91"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Nội dung</w:t>
            </w:r>
          </w:p>
        </w:tc>
      </w:tr>
      <w:tr w:rsidR="006E1641" w:rsidRPr="001164DE" w14:paraId="3FC66805" w14:textId="77777777" w:rsidTr="00A14837">
        <w:trPr>
          <w:trHeight w:val="510"/>
        </w:trPr>
        <w:tc>
          <w:tcPr>
            <w:tcW w:w="576" w:type="pct"/>
            <w:shd w:val="clear" w:color="auto" w:fill="auto"/>
          </w:tcPr>
          <w:p w14:paraId="1CAF608C" w14:textId="77777777" w:rsidR="006E1641" w:rsidRPr="001164DE" w:rsidRDefault="006E1641"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lang w:val="vi-VN"/>
              </w:rPr>
              <w:t>1</w:t>
            </w:r>
          </w:p>
        </w:tc>
        <w:tc>
          <w:tcPr>
            <w:tcW w:w="986" w:type="pct"/>
            <w:shd w:val="clear" w:color="auto" w:fill="auto"/>
          </w:tcPr>
          <w:p w14:paraId="0F17A7BD" w14:textId="77777777" w:rsidR="006E1641" w:rsidRPr="001164DE" w:rsidRDefault="006E1641"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NSD</w:t>
            </w:r>
          </w:p>
          <w:p w14:paraId="198ABF13" w14:textId="77777777" w:rsidR="006E1641" w:rsidRPr="001164DE" w:rsidRDefault="006E1641"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w:t>
            </w:r>
            <w:r w:rsidRPr="001164DE">
              <w:rPr>
                <w:rFonts w:ascii="Times New Roman" w:hAnsi="Times New Roman" w:cs="Times New Roman"/>
                <w:sz w:val="28"/>
                <w:szCs w:val="28"/>
                <w:lang w:val="vi-VN"/>
              </w:rPr>
              <w:t>Độc giả</w:t>
            </w:r>
            <w:r w:rsidRPr="001164DE">
              <w:rPr>
                <w:rFonts w:ascii="Times New Roman" w:hAnsi="Times New Roman" w:cs="Times New Roman"/>
                <w:sz w:val="28"/>
                <w:szCs w:val="28"/>
              </w:rPr>
              <w:t>)</w:t>
            </w:r>
          </w:p>
        </w:tc>
        <w:tc>
          <w:tcPr>
            <w:tcW w:w="3438" w:type="pct"/>
            <w:shd w:val="clear" w:color="auto" w:fill="auto"/>
          </w:tcPr>
          <w:p w14:paraId="7AD10554" w14:textId="77777777" w:rsidR="006E1641" w:rsidRPr="001164DE" w:rsidRDefault="006E1641" w:rsidP="00122797">
            <w:pPr>
              <w:spacing w:after="0" w:line="312" w:lineRule="auto"/>
              <w:jc w:val="both"/>
              <w:rPr>
                <w:rFonts w:ascii="Times New Roman" w:hAnsi="Times New Roman" w:cs="Times New Roman"/>
                <w:sz w:val="28"/>
                <w:szCs w:val="28"/>
                <w:lang w:val="vi-VN"/>
              </w:rPr>
            </w:pPr>
            <w:r w:rsidRPr="001164DE">
              <w:rPr>
                <w:rFonts w:ascii="Times New Roman" w:hAnsi="Times New Roman" w:cs="Times New Roman"/>
                <w:sz w:val="28"/>
                <w:szCs w:val="28"/>
              </w:rPr>
              <w:t>Kích chọn “Liên hệ đặt báo ấn phẩm”</w:t>
            </w:r>
          </w:p>
        </w:tc>
      </w:tr>
      <w:tr w:rsidR="006E1641" w:rsidRPr="001164DE" w14:paraId="35D9B199" w14:textId="77777777" w:rsidTr="00A14837">
        <w:trPr>
          <w:trHeight w:val="510"/>
        </w:trPr>
        <w:tc>
          <w:tcPr>
            <w:tcW w:w="576" w:type="pct"/>
            <w:shd w:val="clear" w:color="auto" w:fill="auto"/>
          </w:tcPr>
          <w:p w14:paraId="39914F13" w14:textId="77777777" w:rsidR="006E1641" w:rsidRPr="001164DE" w:rsidRDefault="006E1641" w:rsidP="002B7031">
            <w:pPr>
              <w:spacing w:after="0" w:line="312" w:lineRule="auto"/>
              <w:jc w:val="center"/>
              <w:rPr>
                <w:rFonts w:ascii="Times New Roman" w:hAnsi="Times New Roman" w:cs="Times New Roman"/>
                <w:sz w:val="28"/>
                <w:szCs w:val="28"/>
              </w:rPr>
            </w:pPr>
            <w:r w:rsidRPr="001164DE">
              <w:rPr>
                <w:rFonts w:ascii="Times New Roman" w:hAnsi="Times New Roman" w:cs="Times New Roman"/>
                <w:sz w:val="28"/>
                <w:szCs w:val="28"/>
              </w:rPr>
              <w:t>2</w:t>
            </w:r>
          </w:p>
        </w:tc>
        <w:tc>
          <w:tcPr>
            <w:tcW w:w="986" w:type="pct"/>
            <w:shd w:val="clear" w:color="auto" w:fill="auto"/>
          </w:tcPr>
          <w:p w14:paraId="16935BC7" w14:textId="77777777" w:rsidR="006E1641" w:rsidRPr="001164DE" w:rsidRDefault="006E1641"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Hệ thống</w:t>
            </w:r>
          </w:p>
        </w:tc>
        <w:tc>
          <w:tcPr>
            <w:tcW w:w="3438" w:type="pct"/>
            <w:shd w:val="clear" w:color="auto" w:fill="auto"/>
          </w:tcPr>
          <w:p w14:paraId="2E34ACE6" w14:textId="77777777" w:rsidR="006E1641" w:rsidRPr="001164DE" w:rsidRDefault="006E1641" w:rsidP="00122797">
            <w:pPr>
              <w:spacing w:after="0" w:line="312" w:lineRule="auto"/>
              <w:jc w:val="both"/>
              <w:rPr>
                <w:rFonts w:ascii="Times New Roman" w:hAnsi="Times New Roman" w:cs="Times New Roman"/>
                <w:sz w:val="28"/>
                <w:szCs w:val="28"/>
              </w:rPr>
            </w:pPr>
            <w:r w:rsidRPr="001164DE">
              <w:rPr>
                <w:rFonts w:ascii="Times New Roman" w:hAnsi="Times New Roman" w:cs="Times New Roman"/>
                <w:sz w:val="28"/>
                <w:szCs w:val="28"/>
              </w:rPr>
              <w:t>Hiển thị màn hình Liên hệ đặt báo và ấn phẩm</w:t>
            </w:r>
          </w:p>
        </w:tc>
      </w:tr>
      <w:tr w:rsidR="006E1641" w:rsidRPr="001164DE" w14:paraId="5AD52500" w14:textId="77777777" w:rsidTr="00A14837">
        <w:trPr>
          <w:trHeight w:val="510"/>
        </w:trPr>
        <w:tc>
          <w:tcPr>
            <w:tcW w:w="576" w:type="pct"/>
            <w:shd w:val="clear" w:color="auto" w:fill="auto"/>
          </w:tcPr>
          <w:p w14:paraId="7B7EFD57" w14:textId="77777777" w:rsidR="006E1641" w:rsidRPr="001164DE" w:rsidRDefault="006E1641" w:rsidP="002B7031">
            <w:pPr>
              <w:spacing w:after="0" w:line="312" w:lineRule="auto"/>
              <w:jc w:val="center"/>
              <w:rPr>
                <w:rFonts w:ascii="Times New Roman" w:hAnsi="Times New Roman" w:cs="Times New Roman"/>
                <w:sz w:val="28"/>
                <w:szCs w:val="28"/>
              </w:rPr>
            </w:pPr>
            <w:r w:rsidRPr="001164DE">
              <w:rPr>
                <w:rFonts w:ascii="Times New Roman" w:hAnsi="Times New Roman" w:cs="Times New Roman"/>
                <w:sz w:val="28"/>
                <w:szCs w:val="28"/>
              </w:rPr>
              <w:t>3</w:t>
            </w:r>
          </w:p>
        </w:tc>
        <w:tc>
          <w:tcPr>
            <w:tcW w:w="986" w:type="pct"/>
            <w:shd w:val="clear" w:color="auto" w:fill="auto"/>
          </w:tcPr>
          <w:p w14:paraId="51C9ECBD" w14:textId="77777777" w:rsidR="006E1641" w:rsidRPr="001164DE" w:rsidRDefault="006E1641"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NSD</w:t>
            </w:r>
          </w:p>
          <w:p w14:paraId="4A8BEB7F" w14:textId="77777777" w:rsidR="006E1641" w:rsidRPr="001164DE" w:rsidRDefault="006E1641"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w:t>
            </w:r>
            <w:r w:rsidRPr="001164DE">
              <w:rPr>
                <w:rFonts w:ascii="Times New Roman" w:hAnsi="Times New Roman" w:cs="Times New Roman"/>
                <w:sz w:val="28"/>
                <w:szCs w:val="28"/>
                <w:lang w:val="vi-VN"/>
              </w:rPr>
              <w:t>Độc giả</w:t>
            </w:r>
            <w:r w:rsidRPr="001164DE">
              <w:rPr>
                <w:rFonts w:ascii="Times New Roman" w:hAnsi="Times New Roman" w:cs="Times New Roman"/>
                <w:sz w:val="28"/>
                <w:szCs w:val="28"/>
              </w:rPr>
              <w:t>)</w:t>
            </w:r>
          </w:p>
        </w:tc>
        <w:tc>
          <w:tcPr>
            <w:tcW w:w="3438" w:type="pct"/>
            <w:shd w:val="clear" w:color="auto" w:fill="auto"/>
          </w:tcPr>
          <w:p w14:paraId="74D642FF" w14:textId="77777777" w:rsidR="006E1641" w:rsidRPr="001164DE" w:rsidRDefault="006E1641" w:rsidP="00122797">
            <w:pPr>
              <w:spacing w:after="0" w:line="312" w:lineRule="auto"/>
              <w:jc w:val="both"/>
              <w:rPr>
                <w:rFonts w:ascii="Times New Roman" w:hAnsi="Times New Roman" w:cs="Times New Roman"/>
                <w:sz w:val="28"/>
                <w:szCs w:val="28"/>
              </w:rPr>
            </w:pPr>
            <w:r w:rsidRPr="001164DE">
              <w:rPr>
                <w:rFonts w:ascii="Times New Roman" w:hAnsi="Times New Roman" w:cs="Times New Roman"/>
                <w:sz w:val="28"/>
                <w:szCs w:val="28"/>
              </w:rPr>
              <w:t>Nhập</w:t>
            </w:r>
            <w:r w:rsidRPr="001164DE">
              <w:rPr>
                <w:rFonts w:ascii="Times New Roman" w:hAnsi="Times New Roman" w:cs="Times New Roman"/>
                <w:sz w:val="28"/>
                <w:szCs w:val="28"/>
                <w:lang w:val="vi-VN"/>
              </w:rPr>
              <w:t xml:space="preserve"> thông tin vào các trườ</w:t>
            </w:r>
            <w:r w:rsidRPr="001164DE">
              <w:rPr>
                <w:rFonts w:ascii="Times New Roman" w:hAnsi="Times New Roman" w:cs="Times New Roman"/>
                <w:sz w:val="28"/>
                <w:szCs w:val="28"/>
              </w:rPr>
              <w:t>ng: Họ và tên, Email, Số điện thoại, Tiêu đề, Nội dung yêu cầu, Số lượng, Mã bảo mật và kích (Gửi yêu cầu)</w:t>
            </w:r>
          </w:p>
        </w:tc>
      </w:tr>
      <w:tr w:rsidR="006E1641" w:rsidRPr="001164DE" w14:paraId="479E27BE" w14:textId="77777777" w:rsidTr="00A14837">
        <w:trPr>
          <w:trHeight w:val="510"/>
        </w:trPr>
        <w:tc>
          <w:tcPr>
            <w:tcW w:w="576" w:type="pct"/>
            <w:shd w:val="clear" w:color="auto" w:fill="auto"/>
          </w:tcPr>
          <w:p w14:paraId="3DF94E49" w14:textId="77777777" w:rsidR="006E1641" w:rsidRPr="001164DE" w:rsidRDefault="006E1641"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rPr>
              <w:t>4</w:t>
            </w:r>
          </w:p>
        </w:tc>
        <w:tc>
          <w:tcPr>
            <w:tcW w:w="986" w:type="pct"/>
            <w:shd w:val="clear" w:color="auto" w:fill="auto"/>
          </w:tcPr>
          <w:p w14:paraId="203D25D5" w14:textId="77777777" w:rsidR="006E1641" w:rsidRPr="001164DE" w:rsidRDefault="006E1641"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Hệ thống</w:t>
            </w:r>
          </w:p>
        </w:tc>
        <w:tc>
          <w:tcPr>
            <w:tcW w:w="3438" w:type="pct"/>
            <w:shd w:val="clear" w:color="auto" w:fill="auto"/>
          </w:tcPr>
          <w:p w14:paraId="64E111A7" w14:textId="37AEEAD0" w:rsidR="006E1641" w:rsidRPr="001164DE" w:rsidRDefault="006E1641" w:rsidP="00122797">
            <w:pPr>
              <w:spacing w:after="0" w:line="312" w:lineRule="auto"/>
              <w:jc w:val="both"/>
              <w:rPr>
                <w:rFonts w:ascii="Times New Roman" w:hAnsi="Times New Roman" w:cs="Times New Roman"/>
                <w:sz w:val="28"/>
                <w:szCs w:val="28"/>
                <w:lang w:val="vi-VN"/>
              </w:rPr>
            </w:pPr>
            <w:r w:rsidRPr="001164DE">
              <w:rPr>
                <w:rFonts w:ascii="Times New Roman" w:hAnsi="Times New Roman" w:cs="Times New Roman"/>
                <w:sz w:val="28"/>
                <w:szCs w:val="28"/>
                <w:lang w:val="vi-VN"/>
              </w:rPr>
              <w:t>Hệ thống kiểm tra các trường thông tin nhập</w:t>
            </w:r>
            <w:r w:rsidRPr="001164DE">
              <w:rPr>
                <w:rFonts w:ascii="Times New Roman" w:hAnsi="Times New Roman" w:cs="Times New Roman"/>
                <w:sz w:val="28"/>
                <w:szCs w:val="28"/>
              </w:rPr>
              <w:t xml:space="preserve"> bao gồm Họ và tên, Email, Số điện thoại, tiêu đề, nội dung yêu cầu, Số lượng, Mã bảo mật đảm bảo đáp ứng yêu cầu bảng “Thiết kế trường dữ liệu”- chức năng “Gửi thông tin đăng ký sử dụng dịch vụ đặt báo và ấn phẩm”:</w:t>
            </w:r>
          </w:p>
          <w:p w14:paraId="296F1321" w14:textId="646F8F30" w:rsidR="006E1641" w:rsidRPr="001164DE" w:rsidRDefault="006E1641" w:rsidP="00122797">
            <w:pPr>
              <w:spacing w:after="0" w:line="312" w:lineRule="auto"/>
              <w:jc w:val="both"/>
              <w:rPr>
                <w:rFonts w:ascii="Times New Roman" w:hAnsi="Times New Roman" w:cs="Times New Roman"/>
                <w:sz w:val="28"/>
                <w:szCs w:val="28"/>
                <w:lang w:val="vi-VN"/>
              </w:rPr>
            </w:pPr>
            <w:r w:rsidRPr="001164DE">
              <w:rPr>
                <w:rFonts w:ascii="Times New Roman" w:hAnsi="Times New Roman" w:cs="Times New Roman"/>
                <w:sz w:val="28"/>
                <w:szCs w:val="28"/>
              </w:rPr>
              <w:t>+ N</w:t>
            </w:r>
            <w:r w:rsidRPr="001164DE">
              <w:rPr>
                <w:rFonts w:ascii="Times New Roman" w:hAnsi="Times New Roman" w:cs="Times New Roman"/>
                <w:sz w:val="28"/>
                <w:szCs w:val="28"/>
                <w:lang w:val="vi-VN"/>
              </w:rPr>
              <w:t>ếu hợp lệ, hệ thống lưu thông tin và</w:t>
            </w:r>
            <w:r w:rsidR="00A70ABF" w:rsidRPr="001164DE">
              <w:rPr>
                <w:rFonts w:ascii="Times New Roman" w:hAnsi="Times New Roman" w:cs="Times New Roman"/>
                <w:sz w:val="28"/>
                <w:szCs w:val="28"/>
              </w:rPr>
              <w:t>o</w:t>
            </w:r>
            <w:r w:rsidRPr="001164DE">
              <w:rPr>
                <w:rFonts w:ascii="Times New Roman" w:hAnsi="Times New Roman" w:cs="Times New Roman"/>
                <w:sz w:val="28"/>
                <w:szCs w:val="28"/>
                <w:lang w:val="vi-VN"/>
              </w:rPr>
              <w:t xml:space="preserve"> CSDL</w:t>
            </w:r>
            <w:r w:rsidR="00A70ABF" w:rsidRPr="001164DE">
              <w:rPr>
                <w:rFonts w:ascii="Times New Roman" w:hAnsi="Times New Roman" w:cs="Times New Roman"/>
                <w:sz w:val="28"/>
                <w:szCs w:val="28"/>
              </w:rPr>
              <w:t xml:space="preserve"> </w:t>
            </w:r>
            <w:r w:rsidRPr="001164DE">
              <w:rPr>
                <w:rFonts w:ascii="Times New Roman" w:hAnsi="Times New Roman" w:cs="Times New Roman"/>
                <w:sz w:val="28"/>
                <w:szCs w:val="28"/>
                <w:lang w:val="vi-VN"/>
              </w:rPr>
              <w:t xml:space="preserve">và hiển thị thông báo </w:t>
            </w:r>
            <w:r w:rsidRPr="001164DE">
              <w:rPr>
                <w:rFonts w:ascii="Times New Roman" w:hAnsi="Times New Roman" w:cs="Times New Roman"/>
                <w:i/>
                <w:sz w:val="28"/>
                <w:szCs w:val="28"/>
              </w:rPr>
              <w:t>“Cảm ơn bạn, yêu cầu đặt báo và ấn phẩm của bạn đã được gửi thành công!”</w:t>
            </w:r>
          </w:p>
          <w:p w14:paraId="56D71D42" w14:textId="77777777" w:rsidR="00BA12A7" w:rsidRPr="001164DE" w:rsidRDefault="006E1641" w:rsidP="00A14837">
            <w:pPr>
              <w:spacing w:after="0" w:line="312" w:lineRule="auto"/>
              <w:jc w:val="both"/>
              <w:rPr>
                <w:rFonts w:ascii="Times New Roman" w:hAnsi="Times New Roman" w:cs="Times New Roman"/>
                <w:sz w:val="28"/>
                <w:szCs w:val="28"/>
                <w:lang w:val="vi-VN"/>
              </w:rPr>
            </w:pPr>
            <w:r w:rsidRPr="001164DE">
              <w:rPr>
                <w:rFonts w:ascii="Times New Roman" w:hAnsi="Times New Roman" w:cs="Times New Roman"/>
                <w:sz w:val="28"/>
                <w:szCs w:val="28"/>
              </w:rPr>
              <w:t xml:space="preserve">+ </w:t>
            </w:r>
            <w:r w:rsidRPr="001164DE">
              <w:rPr>
                <w:rFonts w:ascii="Times New Roman" w:hAnsi="Times New Roman" w:cs="Times New Roman"/>
                <w:sz w:val="28"/>
                <w:szCs w:val="28"/>
                <w:lang w:val="vi-VN"/>
              </w:rPr>
              <w:t>Nếu thông tin nhập vào không hợp lệ, hệ thống hiển thị lỗi tương ứng</w:t>
            </w:r>
          </w:p>
          <w:p w14:paraId="46FFC276" w14:textId="77777777" w:rsidR="00EA11EB" w:rsidRPr="001164DE" w:rsidRDefault="00EA11EB" w:rsidP="00EA11EB">
            <w:pPr>
              <w:spacing w:after="0" w:line="312" w:lineRule="auto"/>
              <w:jc w:val="both"/>
              <w:rPr>
                <w:rFonts w:ascii="Times New Roman" w:hAnsi="Times New Roman" w:cs="Times New Roman"/>
                <w:sz w:val="28"/>
                <w:szCs w:val="28"/>
                <w:lang w:val="vi-VN"/>
              </w:rPr>
            </w:pPr>
            <w:r w:rsidRPr="001164DE">
              <w:rPr>
                <w:rFonts w:ascii="Times New Roman" w:hAnsi="Times New Roman" w:cs="Times New Roman"/>
                <w:sz w:val="28"/>
                <w:szCs w:val="28"/>
                <w:lang w:val="vi-VN"/>
              </w:rPr>
              <w:t>Chi tiết tại mục:</w:t>
            </w:r>
          </w:p>
          <w:p w14:paraId="5CD3F8F7" w14:textId="538819A5" w:rsidR="00EA11EB" w:rsidRPr="001164DE" w:rsidRDefault="00A84D61" w:rsidP="00EA11EB">
            <w:pPr>
              <w:spacing w:after="0" w:line="312" w:lineRule="auto"/>
              <w:jc w:val="both"/>
              <w:rPr>
                <w:rFonts w:ascii="Times New Roman" w:hAnsi="Times New Roman" w:cs="Times New Roman"/>
                <w:b/>
                <w:bCs/>
                <w:sz w:val="28"/>
                <w:szCs w:val="28"/>
                <w:lang w:val="vi-VN"/>
              </w:rPr>
            </w:pPr>
            <w:r w:rsidRPr="00A84D61">
              <w:rPr>
                <w:rFonts w:ascii="Times New Roman" w:hAnsi="Times New Roman" w:cs="Times New Roman"/>
                <w:b/>
                <w:bCs/>
                <w:sz w:val="28"/>
                <w:szCs w:val="28"/>
                <w:lang w:val="vi-VN"/>
              </w:rPr>
              <w:lastRenderedPageBreak/>
              <w:t>V. PHỤ LỤC DANH SÁCH CÁC HÀM THỦ TỤC VÀ THUẬT TOÁN SỬ DỤNG</w:t>
            </w:r>
          </w:p>
          <w:p w14:paraId="253D9C33" w14:textId="7038FF7C" w:rsidR="00EA11EB" w:rsidRPr="001164DE" w:rsidRDefault="00446DC2" w:rsidP="00EA11EB">
            <w:pPr>
              <w:spacing w:after="0" w:line="312" w:lineRule="auto"/>
              <w:jc w:val="both"/>
              <w:rPr>
                <w:rFonts w:ascii="Times New Roman" w:hAnsi="Times New Roman" w:cs="Times New Roman"/>
                <w:sz w:val="28"/>
                <w:szCs w:val="28"/>
              </w:rPr>
            </w:pPr>
            <w:hyperlink w:anchor="_4._Gửi_thông" w:history="1">
              <w:r w:rsidR="0060152B" w:rsidRPr="001164DE">
                <w:rPr>
                  <w:rStyle w:val="Hyperlink"/>
                  <w:rFonts w:ascii="Times New Roman" w:hAnsi="Times New Roman" w:cs="Times New Roman"/>
                  <w:b/>
                  <w:bCs/>
                  <w:sz w:val="28"/>
                  <w:szCs w:val="28"/>
                </w:rPr>
                <w:t>4</w:t>
              </w:r>
              <w:r w:rsidR="004839E0" w:rsidRPr="001164DE">
                <w:rPr>
                  <w:rStyle w:val="Hyperlink"/>
                  <w:rFonts w:ascii="Times New Roman" w:hAnsi="Times New Roman" w:cs="Times New Roman"/>
                  <w:b/>
                  <w:bCs/>
                  <w:sz w:val="28"/>
                  <w:szCs w:val="28"/>
                </w:rPr>
                <w:t>. Gửi thông tin đăng ký sử dụng đặt báo và ấn phẩm</w:t>
              </w:r>
            </w:hyperlink>
          </w:p>
        </w:tc>
      </w:tr>
    </w:tbl>
    <w:p w14:paraId="5A7A624D" w14:textId="6EA0F995" w:rsidR="007216DD" w:rsidRDefault="00211E13" w:rsidP="007216DD">
      <w:pPr>
        <w:pStyle w:val="Heading4"/>
      </w:pPr>
      <w:bookmarkStart w:id="68" w:name="_Toc56522240"/>
      <w:bookmarkStart w:id="69" w:name="_Toc70073937"/>
      <w:r>
        <w:lastRenderedPageBreak/>
        <w:t>Logic xử lý dữ liệu</w:t>
      </w:r>
    </w:p>
    <w:p w14:paraId="6070CB24" w14:textId="333EB09E" w:rsidR="00903E98" w:rsidRDefault="00903E98" w:rsidP="00903E98">
      <w:pPr>
        <w:pStyle w:val="b1"/>
      </w:pPr>
      <w:r w:rsidRPr="00903E98">
        <w:t>Gửi thông tin đăng ký sử dụng dịch vụ quảng cáo</w:t>
      </w:r>
    </w:p>
    <w:tbl>
      <w:tblPr>
        <w:tblStyle w:val="TableGrid"/>
        <w:tblW w:w="10773" w:type="dxa"/>
        <w:tblInd w:w="-1139" w:type="dxa"/>
        <w:tblLayout w:type="fixed"/>
        <w:tblLook w:val="04A0" w:firstRow="1" w:lastRow="0" w:firstColumn="1" w:lastColumn="0" w:noHBand="0" w:noVBand="1"/>
      </w:tblPr>
      <w:tblGrid>
        <w:gridCol w:w="1276"/>
        <w:gridCol w:w="2552"/>
        <w:gridCol w:w="2487"/>
        <w:gridCol w:w="1623"/>
        <w:gridCol w:w="1578"/>
        <w:gridCol w:w="1257"/>
      </w:tblGrid>
      <w:tr w:rsidR="00903E98" w14:paraId="72F410E1" w14:textId="77777777" w:rsidTr="00C9154D">
        <w:trPr>
          <w:tblHeader/>
        </w:trPr>
        <w:tc>
          <w:tcPr>
            <w:tcW w:w="1276" w:type="dxa"/>
            <w:shd w:val="clear" w:color="auto" w:fill="E7E6E6" w:themeFill="background2"/>
          </w:tcPr>
          <w:p w14:paraId="2265A8DF" w14:textId="77777777" w:rsidR="00903E98" w:rsidRPr="00874D6D" w:rsidRDefault="00903E98" w:rsidP="00C9154D">
            <w:pPr>
              <w:jc w:val="center"/>
              <w:rPr>
                <w:rFonts w:ascii="Times New Roman" w:hAnsi="Times New Roman"/>
                <w:b/>
                <w:sz w:val="28"/>
                <w:szCs w:val="28"/>
              </w:rPr>
            </w:pPr>
            <w:r w:rsidRPr="00874D6D">
              <w:rPr>
                <w:rFonts w:ascii="Times New Roman" w:hAnsi="Times New Roman"/>
                <w:b/>
                <w:sz w:val="28"/>
                <w:szCs w:val="28"/>
              </w:rPr>
              <w:t>Bước thực hiện</w:t>
            </w:r>
          </w:p>
        </w:tc>
        <w:tc>
          <w:tcPr>
            <w:tcW w:w="2552" w:type="dxa"/>
            <w:shd w:val="clear" w:color="auto" w:fill="E7E6E6" w:themeFill="background2"/>
          </w:tcPr>
          <w:p w14:paraId="310C3194" w14:textId="77777777" w:rsidR="00903E98" w:rsidRPr="00874D6D" w:rsidRDefault="00903E98" w:rsidP="00C9154D">
            <w:pPr>
              <w:jc w:val="center"/>
              <w:rPr>
                <w:rFonts w:ascii="Times New Roman" w:hAnsi="Times New Roman"/>
                <w:b/>
                <w:sz w:val="28"/>
                <w:szCs w:val="28"/>
              </w:rPr>
            </w:pPr>
            <w:r w:rsidRPr="00874D6D">
              <w:rPr>
                <w:rFonts w:ascii="Times New Roman" w:hAnsi="Times New Roman"/>
                <w:b/>
                <w:sz w:val="28"/>
                <w:szCs w:val="28"/>
              </w:rPr>
              <w:t>Form</w:t>
            </w:r>
          </w:p>
        </w:tc>
        <w:tc>
          <w:tcPr>
            <w:tcW w:w="2487" w:type="dxa"/>
            <w:shd w:val="clear" w:color="auto" w:fill="E7E6E6" w:themeFill="background2"/>
          </w:tcPr>
          <w:p w14:paraId="3BD6C7F1" w14:textId="77777777" w:rsidR="00903E98" w:rsidRPr="00874D6D" w:rsidRDefault="00903E98" w:rsidP="00C9154D">
            <w:pPr>
              <w:jc w:val="center"/>
              <w:rPr>
                <w:rFonts w:ascii="Times New Roman" w:hAnsi="Times New Roman"/>
                <w:b/>
                <w:sz w:val="28"/>
                <w:szCs w:val="28"/>
              </w:rPr>
            </w:pPr>
            <w:r w:rsidRPr="00874D6D">
              <w:rPr>
                <w:rFonts w:ascii="Times New Roman" w:hAnsi="Times New Roman"/>
                <w:b/>
                <w:sz w:val="28"/>
                <w:szCs w:val="28"/>
              </w:rPr>
              <w:t>Các class, hàm và thủ tục ảnh hưởng</w:t>
            </w:r>
          </w:p>
        </w:tc>
        <w:tc>
          <w:tcPr>
            <w:tcW w:w="1623" w:type="dxa"/>
            <w:shd w:val="clear" w:color="auto" w:fill="E7E6E6" w:themeFill="background2"/>
          </w:tcPr>
          <w:p w14:paraId="39C145D6" w14:textId="77777777" w:rsidR="00903E98" w:rsidRPr="00874D6D" w:rsidRDefault="00903E98" w:rsidP="00C9154D">
            <w:pPr>
              <w:jc w:val="center"/>
              <w:rPr>
                <w:rFonts w:ascii="Times New Roman" w:hAnsi="Times New Roman"/>
                <w:b/>
                <w:sz w:val="28"/>
                <w:szCs w:val="28"/>
              </w:rPr>
            </w:pPr>
            <w:r w:rsidRPr="00874D6D">
              <w:rPr>
                <w:rFonts w:ascii="Times New Roman" w:hAnsi="Times New Roman"/>
                <w:b/>
                <w:sz w:val="28"/>
                <w:szCs w:val="28"/>
              </w:rPr>
              <w:t>Bảng CSDL</w:t>
            </w:r>
          </w:p>
        </w:tc>
        <w:tc>
          <w:tcPr>
            <w:tcW w:w="1578" w:type="dxa"/>
            <w:shd w:val="clear" w:color="auto" w:fill="E7E6E6" w:themeFill="background2"/>
          </w:tcPr>
          <w:p w14:paraId="46A1020D" w14:textId="77777777" w:rsidR="00903E98" w:rsidRPr="00874D6D" w:rsidRDefault="00903E98" w:rsidP="00C9154D">
            <w:pPr>
              <w:jc w:val="center"/>
              <w:rPr>
                <w:rFonts w:ascii="Times New Roman" w:hAnsi="Times New Roman"/>
                <w:b/>
                <w:sz w:val="28"/>
                <w:szCs w:val="28"/>
              </w:rPr>
            </w:pPr>
            <w:r w:rsidRPr="00874D6D">
              <w:rPr>
                <w:rFonts w:ascii="Times New Roman" w:hAnsi="Times New Roman"/>
                <w:b/>
                <w:sz w:val="28"/>
                <w:szCs w:val="28"/>
              </w:rPr>
              <w:t>Mô tả</w:t>
            </w:r>
          </w:p>
        </w:tc>
        <w:tc>
          <w:tcPr>
            <w:tcW w:w="1257" w:type="dxa"/>
            <w:shd w:val="clear" w:color="auto" w:fill="E7E6E6" w:themeFill="background2"/>
          </w:tcPr>
          <w:p w14:paraId="29D8885D" w14:textId="77777777" w:rsidR="00903E98" w:rsidRPr="00874D6D" w:rsidRDefault="00903E98" w:rsidP="00C9154D">
            <w:pPr>
              <w:jc w:val="center"/>
              <w:rPr>
                <w:rFonts w:ascii="Times New Roman" w:hAnsi="Times New Roman"/>
                <w:b/>
                <w:sz w:val="28"/>
                <w:szCs w:val="28"/>
              </w:rPr>
            </w:pPr>
            <w:r w:rsidRPr="00874D6D">
              <w:rPr>
                <w:rFonts w:ascii="Times New Roman" w:hAnsi="Times New Roman"/>
                <w:b/>
                <w:sz w:val="28"/>
                <w:szCs w:val="28"/>
              </w:rPr>
              <w:t>Thay đổi</w:t>
            </w:r>
          </w:p>
        </w:tc>
      </w:tr>
      <w:tr w:rsidR="00903E98" w14:paraId="39ECB30B" w14:textId="77777777" w:rsidTr="00C9154D">
        <w:tc>
          <w:tcPr>
            <w:tcW w:w="1276" w:type="dxa"/>
          </w:tcPr>
          <w:p w14:paraId="18387151" w14:textId="77777777" w:rsidR="00903E98" w:rsidRDefault="00903E98" w:rsidP="00C9154D">
            <w:pPr>
              <w:jc w:val="center"/>
              <w:rPr>
                <w:rFonts w:ascii="Times New Roman" w:hAnsi="Times New Roman"/>
                <w:sz w:val="28"/>
                <w:szCs w:val="28"/>
              </w:rPr>
            </w:pPr>
            <w:r>
              <w:rPr>
                <w:rFonts w:ascii="Times New Roman" w:hAnsi="Times New Roman"/>
                <w:sz w:val="28"/>
                <w:szCs w:val="28"/>
              </w:rPr>
              <w:t>1</w:t>
            </w:r>
          </w:p>
        </w:tc>
        <w:tc>
          <w:tcPr>
            <w:tcW w:w="2552" w:type="dxa"/>
          </w:tcPr>
          <w:p w14:paraId="485FE15B" w14:textId="22E80C8B" w:rsidR="00903E98" w:rsidRDefault="00903E98" w:rsidP="00C9154D">
            <w:pPr>
              <w:jc w:val="center"/>
              <w:rPr>
                <w:rFonts w:ascii="Times New Roman" w:hAnsi="Times New Roman"/>
                <w:sz w:val="28"/>
                <w:szCs w:val="28"/>
              </w:rPr>
            </w:pPr>
            <w:r>
              <w:rPr>
                <w:rFonts w:ascii="Times New Roman" w:hAnsi="Times New Roman"/>
                <w:sz w:val="28"/>
                <w:szCs w:val="28"/>
              </w:rPr>
              <w:t>QLThongTinQuangCaoPortletView</w:t>
            </w:r>
            <w:r w:rsidRPr="002E5298">
              <w:rPr>
                <w:rFonts w:ascii="Times New Roman" w:hAnsi="Times New Roman"/>
                <w:sz w:val="28"/>
                <w:szCs w:val="28"/>
              </w:rPr>
              <w:t>.jsp</w:t>
            </w:r>
          </w:p>
        </w:tc>
        <w:tc>
          <w:tcPr>
            <w:tcW w:w="2487" w:type="dxa"/>
          </w:tcPr>
          <w:p w14:paraId="21552AFD" w14:textId="67FEDA6F" w:rsidR="00903E98" w:rsidRDefault="00903E98" w:rsidP="00C9154D">
            <w:pPr>
              <w:rPr>
                <w:rFonts w:ascii="Times New Roman" w:hAnsi="Times New Roman"/>
                <w:sz w:val="28"/>
                <w:szCs w:val="28"/>
              </w:rPr>
            </w:pPr>
            <w:r w:rsidRPr="002E5298">
              <w:rPr>
                <w:rFonts w:ascii="Times New Roman" w:hAnsi="Times New Roman"/>
                <w:sz w:val="28"/>
                <w:szCs w:val="28"/>
                <w:u w:val="single"/>
              </w:rPr>
              <w:t>+ Class ảnh hưởng:</w:t>
            </w:r>
            <w:r>
              <w:rPr>
                <w:rFonts w:ascii="Times New Roman" w:hAnsi="Times New Roman"/>
                <w:sz w:val="28"/>
                <w:szCs w:val="28"/>
              </w:rPr>
              <w:t xml:space="preserve"> </w:t>
            </w:r>
            <w:r w:rsidRPr="00903E98">
              <w:rPr>
                <w:rFonts w:ascii="Times New Roman" w:hAnsi="Times New Roman"/>
                <w:sz w:val="28"/>
                <w:szCs w:val="28"/>
                <w:lang w:eastAsia="x-none"/>
              </w:rPr>
              <w:t>RequestDao</w:t>
            </w:r>
            <w:r>
              <w:rPr>
                <w:rFonts w:ascii="Times New Roman" w:hAnsi="Times New Roman"/>
                <w:sz w:val="28"/>
                <w:szCs w:val="28"/>
              </w:rPr>
              <w:t>.java</w:t>
            </w:r>
          </w:p>
        </w:tc>
        <w:tc>
          <w:tcPr>
            <w:tcW w:w="1623" w:type="dxa"/>
          </w:tcPr>
          <w:p w14:paraId="5B5EF7F6" w14:textId="77777777" w:rsidR="00903E98" w:rsidRDefault="00903E98" w:rsidP="00C9154D">
            <w:pPr>
              <w:rPr>
                <w:rFonts w:ascii="Times New Roman" w:hAnsi="Times New Roman"/>
                <w:sz w:val="28"/>
                <w:szCs w:val="28"/>
              </w:rPr>
            </w:pPr>
          </w:p>
        </w:tc>
        <w:tc>
          <w:tcPr>
            <w:tcW w:w="1578" w:type="dxa"/>
          </w:tcPr>
          <w:p w14:paraId="655B8037" w14:textId="77777777" w:rsidR="00903E98" w:rsidRDefault="00903E98" w:rsidP="00C9154D">
            <w:pPr>
              <w:rPr>
                <w:rFonts w:ascii="Times New Roman" w:hAnsi="Times New Roman"/>
                <w:sz w:val="28"/>
                <w:szCs w:val="28"/>
              </w:rPr>
            </w:pPr>
          </w:p>
        </w:tc>
        <w:tc>
          <w:tcPr>
            <w:tcW w:w="1257" w:type="dxa"/>
          </w:tcPr>
          <w:p w14:paraId="0252B4BF" w14:textId="77777777" w:rsidR="00903E98" w:rsidRDefault="00903E98" w:rsidP="00C9154D">
            <w:pPr>
              <w:jc w:val="center"/>
              <w:rPr>
                <w:rFonts w:ascii="Times New Roman" w:hAnsi="Times New Roman"/>
                <w:sz w:val="28"/>
                <w:szCs w:val="28"/>
              </w:rPr>
            </w:pPr>
          </w:p>
        </w:tc>
      </w:tr>
      <w:tr w:rsidR="00903E98" w14:paraId="58CC29BC" w14:textId="77777777" w:rsidTr="00C9154D">
        <w:tc>
          <w:tcPr>
            <w:tcW w:w="1276" w:type="dxa"/>
          </w:tcPr>
          <w:p w14:paraId="489D748E" w14:textId="77777777" w:rsidR="00903E98" w:rsidRDefault="00903E98" w:rsidP="00C9154D">
            <w:pPr>
              <w:jc w:val="center"/>
              <w:rPr>
                <w:rFonts w:ascii="Times New Roman" w:hAnsi="Times New Roman"/>
                <w:sz w:val="28"/>
                <w:szCs w:val="28"/>
              </w:rPr>
            </w:pPr>
            <w:r>
              <w:rPr>
                <w:rFonts w:ascii="Times New Roman" w:hAnsi="Times New Roman"/>
                <w:sz w:val="28"/>
                <w:szCs w:val="28"/>
              </w:rPr>
              <w:t>2</w:t>
            </w:r>
          </w:p>
        </w:tc>
        <w:tc>
          <w:tcPr>
            <w:tcW w:w="2552" w:type="dxa"/>
          </w:tcPr>
          <w:p w14:paraId="5B8D47F9" w14:textId="77777777" w:rsidR="00903E98" w:rsidRPr="002E5298" w:rsidRDefault="00903E98" w:rsidP="00C9154D">
            <w:pPr>
              <w:jc w:val="center"/>
              <w:rPr>
                <w:rFonts w:ascii="Times New Roman" w:hAnsi="Times New Roman"/>
                <w:sz w:val="28"/>
                <w:szCs w:val="28"/>
              </w:rPr>
            </w:pPr>
            <w:r w:rsidRPr="00903E98">
              <w:rPr>
                <w:rFonts w:ascii="Times New Roman" w:hAnsi="Times New Roman"/>
                <w:sz w:val="28"/>
                <w:szCs w:val="28"/>
              </w:rPr>
              <w:t>QLYCMuaSachTapChiPortlet</w:t>
            </w:r>
            <w:r>
              <w:rPr>
                <w:rFonts w:ascii="Times New Roman" w:hAnsi="Times New Roman"/>
                <w:sz w:val="28"/>
                <w:szCs w:val="28"/>
              </w:rPr>
              <w:t>View</w:t>
            </w:r>
            <w:r w:rsidRPr="002E5298">
              <w:rPr>
                <w:rFonts w:ascii="Times New Roman" w:hAnsi="Times New Roman"/>
                <w:sz w:val="28"/>
                <w:szCs w:val="28"/>
              </w:rPr>
              <w:t>.jsp</w:t>
            </w:r>
          </w:p>
        </w:tc>
        <w:tc>
          <w:tcPr>
            <w:tcW w:w="2487" w:type="dxa"/>
          </w:tcPr>
          <w:p w14:paraId="560EF3DF" w14:textId="5ECE9488" w:rsidR="00903E98" w:rsidRPr="002E5298" w:rsidRDefault="00903E98" w:rsidP="00C9154D">
            <w:pPr>
              <w:rPr>
                <w:rFonts w:ascii="Times New Roman" w:hAnsi="Times New Roman"/>
                <w:sz w:val="28"/>
                <w:szCs w:val="28"/>
                <w:u w:val="single"/>
              </w:rPr>
            </w:pPr>
            <w:r w:rsidRPr="002E5298">
              <w:rPr>
                <w:rFonts w:ascii="Times New Roman" w:hAnsi="Times New Roman"/>
                <w:sz w:val="28"/>
                <w:szCs w:val="28"/>
                <w:u w:val="single"/>
              </w:rPr>
              <w:t>+ Class ảnh hưởng:</w:t>
            </w:r>
            <w:r>
              <w:rPr>
                <w:rFonts w:ascii="Times New Roman" w:hAnsi="Times New Roman"/>
                <w:sz w:val="28"/>
                <w:szCs w:val="28"/>
              </w:rPr>
              <w:t xml:space="preserve"> </w:t>
            </w:r>
            <w:r w:rsidRPr="00903E98">
              <w:rPr>
                <w:rFonts w:ascii="Times New Roman" w:hAnsi="Times New Roman"/>
                <w:sz w:val="28"/>
                <w:szCs w:val="28"/>
                <w:lang w:eastAsia="x-none"/>
              </w:rPr>
              <w:t>RequestDao</w:t>
            </w:r>
            <w:r>
              <w:rPr>
                <w:rFonts w:ascii="Times New Roman" w:hAnsi="Times New Roman"/>
                <w:sz w:val="28"/>
                <w:szCs w:val="28"/>
              </w:rPr>
              <w:t>.java</w:t>
            </w:r>
          </w:p>
        </w:tc>
        <w:tc>
          <w:tcPr>
            <w:tcW w:w="1623" w:type="dxa"/>
          </w:tcPr>
          <w:p w14:paraId="16AE98BE" w14:textId="77777777" w:rsidR="00903E98" w:rsidRDefault="00903E98" w:rsidP="00C9154D">
            <w:pPr>
              <w:rPr>
                <w:rFonts w:ascii="Times New Roman" w:hAnsi="Times New Roman"/>
                <w:sz w:val="28"/>
                <w:szCs w:val="28"/>
              </w:rPr>
            </w:pPr>
          </w:p>
        </w:tc>
        <w:tc>
          <w:tcPr>
            <w:tcW w:w="1578" w:type="dxa"/>
          </w:tcPr>
          <w:p w14:paraId="432665A0" w14:textId="77777777" w:rsidR="00903E98" w:rsidRDefault="00903E98" w:rsidP="00C9154D">
            <w:pPr>
              <w:rPr>
                <w:rFonts w:ascii="Times New Roman" w:hAnsi="Times New Roman"/>
                <w:sz w:val="28"/>
                <w:szCs w:val="28"/>
              </w:rPr>
            </w:pPr>
          </w:p>
        </w:tc>
        <w:tc>
          <w:tcPr>
            <w:tcW w:w="1257" w:type="dxa"/>
          </w:tcPr>
          <w:p w14:paraId="3315723C" w14:textId="77777777" w:rsidR="00903E98" w:rsidRDefault="00903E98" w:rsidP="00C9154D">
            <w:pPr>
              <w:jc w:val="center"/>
              <w:rPr>
                <w:rFonts w:ascii="Times New Roman" w:hAnsi="Times New Roman"/>
                <w:sz w:val="28"/>
                <w:szCs w:val="28"/>
              </w:rPr>
            </w:pPr>
          </w:p>
        </w:tc>
      </w:tr>
      <w:tr w:rsidR="00903E98" w14:paraId="0EEA624F" w14:textId="77777777" w:rsidTr="00C9154D">
        <w:tc>
          <w:tcPr>
            <w:tcW w:w="1276" w:type="dxa"/>
          </w:tcPr>
          <w:p w14:paraId="2B69E525" w14:textId="77777777" w:rsidR="00903E98" w:rsidRDefault="00903E98" w:rsidP="00C9154D">
            <w:pPr>
              <w:jc w:val="center"/>
              <w:rPr>
                <w:rFonts w:ascii="Times New Roman" w:hAnsi="Times New Roman"/>
                <w:sz w:val="28"/>
                <w:szCs w:val="28"/>
              </w:rPr>
            </w:pPr>
            <w:r>
              <w:rPr>
                <w:rFonts w:ascii="Times New Roman" w:hAnsi="Times New Roman"/>
                <w:sz w:val="28"/>
                <w:szCs w:val="28"/>
              </w:rPr>
              <w:t>3</w:t>
            </w:r>
          </w:p>
        </w:tc>
        <w:tc>
          <w:tcPr>
            <w:tcW w:w="2552" w:type="dxa"/>
          </w:tcPr>
          <w:p w14:paraId="188879BC" w14:textId="77777777" w:rsidR="00903E98" w:rsidRPr="002E5298" w:rsidRDefault="00903E98" w:rsidP="00C9154D">
            <w:pPr>
              <w:jc w:val="center"/>
              <w:rPr>
                <w:rFonts w:ascii="Times New Roman" w:hAnsi="Times New Roman"/>
                <w:sz w:val="28"/>
                <w:szCs w:val="28"/>
              </w:rPr>
            </w:pPr>
            <w:r w:rsidRPr="00903E98">
              <w:rPr>
                <w:rFonts w:ascii="Times New Roman" w:hAnsi="Times New Roman"/>
                <w:sz w:val="28"/>
                <w:szCs w:val="28"/>
              </w:rPr>
              <w:t>QLYCMuaSachTapChiPortlet</w:t>
            </w:r>
            <w:r>
              <w:rPr>
                <w:rFonts w:ascii="Times New Roman" w:hAnsi="Times New Roman"/>
                <w:sz w:val="28"/>
                <w:szCs w:val="28"/>
              </w:rPr>
              <w:t>View</w:t>
            </w:r>
            <w:r w:rsidRPr="002E5298">
              <w:rPr>
                <w:rFonts w:ascii="Times New Roman" w:hAnsi="Times New Roman"/>
                <w:sz w:val="28"/>
                <w:szCs w:val="28"/>
              </w:rPr>
              <w:t>.jsp</w:t>
            </w:r>
          </w:p>
        </w:tc>
        <w:tc>
          <w:tcPr>
            <w:tcW w:w="2487" w:type="dxa"/>
          </w:tcPr>
          <w:p w14:paraId="46B2EB1A" w14:textId="5E095090" w:rsidR="00903E98" w:rsidRPr="002E5298" w:rsidRDefault="00903E98" w:rsidP="00C9154D">
            <w:pPr>
              <w:rPr>
                <w:rFonts w:ascii="Times New Roman" w:hAnsi="Times New Roman"/>
                <w:sz w:val="28"/>
                <w:szCs w:val="28"/>
                <w:u w:val="single"/>
              </w:rPr>
            </w:pPr>
            <w:r w:rsidRPr="002E5298">
              <w:rPr>
                <w:rFonts w:ascii="Times New Roman" w:hAnsi="Times New Roman"/>
                <w:sz w:val="28"/>
                <w:szCs w:val="28"/>
                <w:u w:val="single"/>
              </w:rPr>
              <w:t>+ Class ảnh hưởng:</w:t>
            </w:r>
            <w:r>
              <w:rPr>
                <w:rFonts w:ascii="Times New Roman" w:hAnsi="Times New Roman"/>
                <w:sz w:val="28"/>
                <w:szCs w:val="28"/>
              </w:rPr>
              <w:t xml:space="preserve"> </w:t>
            </w:r>
            <w:r w:rsidRPr="00903E98">
              <w:rPr>
                <w:rFonts w:ascii="Times New Roman" w:hAnsi="Times New Roman"/>
                <w:sz w:val="28"/>
                <w:szCs w:val="28"/>
                <w:lang w:eastAsia="x-none"/>
              </w:rPr>
              <w:t>RequestDao</w:t>
            </w:r>
            <w:r>
              <w:rPr>
                <w:rFonts w:ascii="Times New Roman" w:hAnsi="Times New Roman"/>
                <w:sz w:val="28"/>
                <w:szCs w:val="28"/>
              </w:rPr>
              <w:t>.java</w:t>
            </w:r>
          </w:p>
        </w:tc>
        <w:tc>
          <w:tcPr>
            <w:tcW w:w="1623" w:type="dxa"/>
          </w:tcPr>
          <w:p w14:paraId="58F21B10" w14:textId="77777777" w:rsidR="00903E98" w:rsidRDefault="00903E98" w:rsidP="00C9154D">
            <w:pPr>
              <w:rPr>
                <w:rFonts w:ascii="Times New Roman" w:hAnsi="Times New Roman"/>
                <w:sz w:val="28"/>
                <w:szCs w:val="28"/>
              </w:rPr>
            </w:pPr>
          </w:p>
        </w:tc>
        <w:tc>
          <w:tcPr>
            <w:tcW w:w="1578" w:type="dxa"/>
          </w:tcPr>
          <w:p w14:paraId="5B050DC0" w14:textId="77777777" w:rsidR="00903E98" w:rsidRDefault="00903E98" w:rsidP="00C9154D">
            <w:pPr>
              <w:rPr>
                <w:rFonts w:ascii="Times New Roman" w:hAnsi="Times New Roman"/>
                <w:sz w:val="28"/>
                <w:szCs w:val="28"/>
              </w:rPr>
            </w:pPr>
          </w:p>
        </w:tc>
        <w:tc>
          <w:tcPr>
            <w:tcW w:w="1257" w:type="dxa"/>
          </w:tcPr>
          <w:p w14:paraId="6BED6FE4" w14:textId="77777777" w:rsidR="00903E98" w:rsidRDefault="00903E98" w:rsidP="00C9154D">
            <w:pPr>
              <w:jc w:val="center"/>
              <w:rPr>
                <w:rFonts w:ascii="Times New Roman" w:hAnsi="Times New Roman"/>
                <w:sz w:val="28"/>
                <w:szCs w:val="28"/>
              </w:rPr>
            </w:pPr>
          </w:p>
        </w:tc>
      </w:tr>
      <w:tr w:rsidR="00903E98" w14:paraId="6526A946" w14:textId="77777777" w:rsidTr="00C9154D">
        <w:tc>
          <w:tcPr>
            <w:tcW w:w="1276" w:type="dxa"/>
          </w:tcPr>
          <w:p w14:paraId="50CA3A81" w14:textId="77777777" w:rsidR="00903E98" w:rsidRDefault="00903E98" w:rsidP="00C9154D">
            <w:pPr>
              <w:jc w:val="center"/>
              <w:rPr>
                <w:rFonts w:ascii="Times New Roman" w:hAnsi="Times New Roman"/>
                <w:sz w:val="28"/>
                <w:szCs w:val="28"/>
              </w:rPr>
            </w:pPr>
            <w:r>
              <w:rPr>
                <w:rFonts w:ascii="Times New Roman" w:hAnsi="Times New Roman"/>
                <w:sz w:val="28"/>
                <w:szCs w:val="28"/>
              </w:rPr>
              <w:t>4</w:t>
            </w:r>
          </w:p>
        </w:tc>
        <w:tc>
          <w:tcPr>
            <w:tcW w:w="2552" w:type="dxa"/>
          </w:tcPr>
          <w:p w14:paraId="79333D7A" w14:textId="77777777" w:rsidR="00903E98" w:rsidRPr="002E5298" w:rsidRDefault="00903E98" w:rsidP="00C9154D">
            <w:pPr>
              <w:jc w:val="center"/>
              <w:rPr>
                <w:rFonts w:ascii="Times New Roman" w:hAnsi="Times New Roman"/>
                <w:sz w:val="28"/>
                <w:szCs w:val="28"/>
              </w:rPr>
            </w:pPr>
            <w:r w:rsidRPr="00903E98">
              <w:rPr>
                <w:rFonts w:ascii="Times New Roman" w:hAnsi="Times New Roman"/>
                <w:sz w:val="28"/>
                <w:szCs w:val="28"/>
              </w:rPr>
              <w:t>QLYCMuaSachTapChiPortlet</w:t>
            </w:r>
            <w:r>
              <w:rPr>
                <w:rFonts w:ascii="Times New Roman" w:hAnsi="Times New Roman"/>
                <w:sz w:val="28"/>
                <w:szCs w:val="28"/>
              </w:rPr>
              <w:t>View</w:t>
            </w:r>
            <w:r w:rsidRPr="002E5298">
              <w:rPr>
                <w:rFonts w:ascii="Times New Roman" w:hAnsi="Times New Roman"/>
                <w:sz w:val="28"/>
                <w:szCs w:val="28"/>
              </w:rPr>
              <w:t>.jsp</w:t>
            </w:r>
          </w:p>
        </w:tc>
        <w:tc>
          <w:tcPr>
            <w:tcW w:w="2487" w:type="dxa"/>
          </w:tcPr>
          <w:p w14:paraId="3DCA70A0" w14:textId="10CAE4C7" w:rsidR="00903E98" w:rsidRDefault="00903E98" w:rsidP="00C9154D">
            <w:pPr>
              <w:rPr>
                <w:rFonts w:ascii="Times New Roman" w:hAnsi="Times New Roman"/>
                <w:sz w:val="28"/>
                <w:szCs w:val="28"/>
              </w:rPr>
            </w:pPr>
            <w:r w:rsidRPr="002E5298">
              <w:rPr>
                <w:rFonts w:ascii="Times New Roman" w:hAnsi="Times New Roman"/>
                <w:sz w:val="28"/>
                <w:szCs w:val="28"/>
                <w:u w:val="single"/>
              </w:rPr>
              <w:t>+ Class ảnh hưởng:</w:t>
            </w:r>
            <w:r>
              <w:rPr>
                <w:rFonts w:ascii="Times New Roman" w:hAnsi="Times New Roman"/>
                <w:sz w:val="28"/>
                <w:szCs w:val="28"/>
              </w:rPr>
              <w:t xml:space="preserve"> </w:t>
            </w:r>
            <w:r w:rsidRPr="00903E98">
              <w:rPr>
                <w:rFonts w:ascii="Times New Roman" w:hAnsi="Times New Roman"/>
                <w:sz w:val="28"/>
                <w:szCs w:val="28"/>
                <w:lang w:eastAsia="x-none"/>
              </w:rPr>
              <w:t>RequestDao</w:t>
            </w:r>
            <w:r>
              <w:rPr>
                <w:rFonts w:ascii="Times New Roman" w:hAnsi="Times New Roman"/>
                <w:sz w:val="28"/>
                <w:szCs w:val="28"/>
              </w:rPr>
              <w:t>.java</w:t>
            </w:r>
          </w:p>
          <w:p w14:paraId="1A4F74FB" w14:textId="77777777" w:rsidR="00903E98" w:rsidRDefault="00903E98" w:rsidP="00C9154D">
            <w:pPr>
              <w:rPr>
                <w:rFonts w:ascii="Times New Roman" w:hAnsi="Times New Roman"/>
                <w:sz w:val="28"/>
                <w:szCs w:val="28"/>
                <w:u w:val="single"/>
              </w:rPr>
            </w:pPr>
            <w:r w:rsidRPr="002E5298">
              <w:rPr>
                <w:rFonts w:ascii="Times New Roman" w:hAnsi="Times New Roman"/>
                <w:sz w:val="28"/>
                <w:szCs w:val="28"/>
                <w:u w:val="single"/>
              </w:rPr>
              <w:t xml:space="preserve">+ Hàm, thủ tục ảnh hưởng: </w:t>
            </w:r>
          </w:p>
          <w:p w14:paraId="75478644" w14:textId="257FA7AD" w:rsidR="00903E98" w:rsidRPr="002E5298" w:rsidRDefault="00903E98" w:rsidP="00C9154D">
            <w:pPr>
              <w:rPr>
                <w:rFonts w:ascii="Times New Roman" w:hAnsi="Times New Roman"/>
                <w:sz w:val="28"/>
                <w:szCs w:val="28"/>
                <w:u w:val="single"/>
              </w:rPr>
            </w:pPr>
            <w:r w:rsidRPr="00903E98">
              <w:rPr>
                <w:rFonts w:ascii="Times New Roman" w:hAnsi="Times New Roman"/>
                <w:sz w:val="28"/>
                <w:szCs w:val="28"/>
                <w:lang w:eastAsia="x-none"/>
              </w:rPr>
              <w:t>RequestDao</w:t>
            </w:r>
            <w:r>
              <w:rPr>
                <w:rFonts w:ascii="Times New Roman" w:hAnsi="Times New Roman"/>
                <w:sz w:val="28"/>
                <w:szCs w:val="28"/>
                <w:u w:val="single"/>
              </w:rPr>
              <w:t xml:space="preserve"> </w:t>
            </w:r>
            <w:r w:rsidRPr="00903E98">
              <w:rPr>
                <w:rFonts w:ascii="Times New Roman" w:hAnsi="Times New Roman"/>
                <w:sz w:val="28"/>
                <w:szCs w:val="28"/>
                <w:u w:val="single"/>
              </w:rPr>
              <w:t xml:space="preserve">create </w:t>
            </w:r>
            <w:r>
              <w:rPr>
                <w:rFonts w:ascii="Times New Roman" w:hAnsi="Times New Roman"/>
                <w:sz w:val="28"/>
                <w:szCs w:val="28"/>
                <w:u w:val="single"/>
              </w:rPr>
              <w:t>()</w:t>
            </w:r>
          </w:p>
        </w:tc>
        <w:tc>
          <w:tcPr>
            <w:tcW w:w="1623" w:type="dxa"/>
          </w:tcPr>
          <w:p w14:paraId="53F6CAAD" w14:textId="77777777" w:rsidR="00903E98" w:rsidRDefault="00903E98" w:rsidP="00C9154D">
            <w:pPr>
              <w:rPr>
                <w:rFonts w:ascii="Times New Roman" w:hAnsi="Times New Roman"/>
                <w:sz w:val="28"/>
                <w:szCs w:val="28"/>
              </w:rPr>
            </w:pPr>
            <w:r w:rsidRPr="007216DD">
              <w:rPr>
                <w:rFonts w:ascii="Times New Roman" w:hAnsi="Times New Roman"/>
                <w:sz w:val="28"/>
                <w:szCs w:val="28"/>
              </w:rPr>
              <w:t>TPS_REQUEST</w:t>
            </w:r>
          </w:p>
        </w:tc>
        <w:tc>
          <w:tcPr>
            <w:tcW w:w="1578" w:type="dxa"/>
          </w:tcPr>
          <w:p w14:paraId="3DCA1EF2" w14:textId="1CA021C2" w:rsidR="00903E98" w:rsidRDefault="00903E98" w:rsidP="00903E98">
            <w:pPr>
              <w:rPr>
                <w:rFonts w:ascii="Times New Roman" w:hAnsi="Times New Roman"/>
                <w:sz w:val="28"/>
                <w:szCs w:val="28"/>
              </w:rPr>
            </w:pPr>
            <w:r>
              <w:rPr>
                <w:rFonts w:ascii="Times New Roman" w:hAnsi="Times New Roman"/>
                <w:sz w:val="28"/>
                <w:szCs w:val="28"/>
              </w:rPr>
              <w:t xml:space="preserve">Hệ thống thêm mới </w:t>
            </w:r>
            <w:r>
              <w:rPr>
                <w:rFonts w:ascii="Times New Roman" w:hAnsi="Times New Roman"/>
                <w:sz w:val="28"/>
                <w:szCs w:val="28"/>
              </w:rPr>
              <w:t>yêu cầu quảng cáo</w:t>
            </w:r>
            <w:r>
              <w:rPr>
                <w:rFonts w:ascii="Times New Roman" w:hAnsi="Times New Roman"/>
                <w:sz w:val="28"/>
                <w:szCs w:val="28"/>
              </w:rPr>
              <w:t xml:space="preserve"> vào CSDL </w:t>
            </w:r>
          </w:p>
        </w:tc>
        <w:tc>
          <w:tcPr>
            <w:tcW w:w="1257" w:type="dxa"/>
          </w:tcPr>
          <w:p w14:paraId="0E120A6D" w14:textId="77777777" w:rsidR="00903E98" w:rsidRDefault="00903E98" w:rsidP="00C9154D">
            <w:pPr>
              <w:jc w:val="center"/>
              <w:rPr>
                <w:rFonts w:ascii="Times New Roman" w:hAnsi="Times New Roman"/>
                <w:sz w:val="28"/>
                <w:szCs w:val="28"/>
              </w:rPr>
            </w:pPr>
            <w:r>
              <w:rPr>
                <w:rFonts w:ascii="Times New Roman" w:hAnsi="Times New Roman"/>
                <w:sz w:val="28"/>
                <w:szCs w:val="28"/>
              </w:rPr>
              <w:t>X</w:t>
            </w:r>
          </w:p>
        </w:tc>
      </w:tr>
    </w:tbl>
    <w:p w14:paraId="070A5F44" w14:textId="77777777" w:rsidR="00903E98" w:rsidRDefault="00903E98" w:rsidP="00903E98">
      <w:pPr>
        <w:pStyle w:val="b1"/>
        <w:numPr>
          <w:ilvl w:val="0"/>
          <w:numId w:val="0"/>
        </w:numPr>
      </w:pPr>
    </w:p>
    <w:p w14:paraId="5DBAF3A1" w14:textId="5118B671" w:rsidR="00903E98" w:rsidRPr="00903E98" w:rsidRDefault="00903E98" w:rsidP="00903E98">
      <w:pPr>
        <w:pStyle w:val="b1"/>
      </w:pPr>
      <w:r w:rsidRPr="00903E98">
        <w:t xml:space="preserve">Gửi thông tin đăng ký sử dụng </w:t>
      </w:r>
      <w:r>
        <w:t>đặt báo và ấn phẩm</w:t>
      </w:r>
    </w:p>
    <w:tbl>
      <w:tblPr>
        <w:tblStyle w:val="TableGrid"/>
        <w:tblW w:w="10773" w:type="dxa"/>
        <w:tblInd w:w="-1139" w:type="dxa"/>
        <w:tblLayout w:type="fixed"/>
        <w:tblLook w:val="04A0" w:firstRow="1" w:lastRow="0" w:firstColumn="1" w:lastColumn="0" w:noHBand="0" w:noVBand="1"/>
      </w:tblPr>
      <w:tblGrid>
        <w:gridCol w:w="1276"/>
        <w:gridCol w:w="2552"/>
        <w:gridCol w:w="2487"/>
        <w:gridCol w:w="1623"/>
        <w:gridCol w:w="1578"/>
        <w:gridCol w:w="1257"/>
      </w:tblGrid>
      <w:tr w:rsidR="00903E98" w14:paraId="4E7F337E" w14:textId="77777777" w:rsidTr="00C9154D">
        <w:trPr>
          <w:tblHeader/>
        </w:trPr>
        <w:tc>
          <w:tcPr>
            <w:tcW w:w="1276" w:type="dxa"/>
            <w:shd w:val="clear" w:color="auto" w:fill="E7E6E6" w:themeFill="background2"/>
          </w:tcPr>
          <w:p w14:paraId="5F1DD870" w14:textId="77777777" w:rsidR="00903E98" w:rsidRPr="00874D6D" w:rsidRDefault="00903E98" w:rsidP="00C9154D">
            <w:pPr>
              <w:jc w:val="center"/>
              <w:rPr>
                <w:rFonts w:ascii="Times New Roman" w:hAnsi="Times New Roman"/>
                <w:b/>
                <w:sz w:val="28"/>
                <w:szCs w:val="28"/>
              </w:rPr>
            </w:pPr>
            <w:r w:rsidRPr="00874D6D">
              <w:rPr>
                <w:rFonts w:ascii="Times New Roman" w:hAnsi="Times New Roman"/>
                <w:b/>
                <w:sz w:val="28"/>
                <w:szCs w:val="28"/>
              </w:rPr>
              <w:t>Bước thực hiện</w:t>
            </w:r>
          </w:p>
        </w:tc>
        <w:tc>
          <w:tcPr>
            <w:tcW w:w="2552" w:type="dxa"/>
            <w:shd w:val="clear" w:color="auto" w:fill="E7E6E6" w:themeFill="background2"/>
          </w:tcPr>
          <w:p w14:paraId="17051E20" w14:textId="77777777" w:rsidR="00903E98" w:rsidRPr="00874D6D" w:rsidRDefault="00903E98" w:rsidP="00C9154D">
            <w:pPr>
              <w:jc w:val="center"/>
              <w:rPr>
                <w:rFonts w:ascii="Times New Roman" w:hAnsi="Times New Roman"/>
                <w:b/>
                <w:sz w:val="28"/>
                <w:szCs w:val="28"/>
              </w:rPr>
            </w:pPr>
            <w:r w:rsidRPr="00874D6D">
              <w:rPr>
                <w:rFonts w:ascii="Times New Roman" w:hAnsi="Times New Roman"/>
                <w:b/>
                <w:sz w:val="28"/>
                <w:szCs w:val="28"/>
              </w:rPr>
              <w:t>Form</w:t>
            </w:r>
          </w:p>
        </w:tc>
        <w:tc>
          <w:tcPr>
            <w:tcW w:w="2487" w:type="dxa"/>
            <w:shd w:val="clear" w:color="auto" w:fill="E7E6E6" w:themeFill="background2"/>
          </w:tcPr>
          <w:p w14:paraId="3A617882" w14:textId="77777777" w:rsidR="00903E98" w:rsidRPr="00874D6D" w:rsidRDefault="00903E98" w:rsidP="00C9154D">
            <w:pPr>
              <w:jc w:val="center"/>
              <w:rPr>
                <w:rFonts w:ascii="Times New Roman" w:hAnsi="Times New Roman"/>
                <w:b/>
                <w:sz w:val="28"/>
                <w:szCs w:val="28"/>
              </w:rPr>
            </w:pPr>
            <w:r w:rsidRPr="00874D6D">
              <w:rPr>
                <w:rFonts w:ascii="Times New Roman" w:hAnsi="Times New Roman"/>
                <w:b/>
                <w:sz w:val="28"/>
                <w:szCs w:val="28"/>
              </w:rPr>
              <w:t>Các class, hàm và thủ tục ảnh hưởng</w:t>
            </w:r>
          </w:p>
        </w:tc>
        <w:tc>
          <w:tcPr>
            <w:tcW w:w="1623" w:type="dxa"/>
            <w:shd w:val="clear" w:color="auto" w:fill="E7E6E6" w:themeFill="background2"/>
          </w:tcPr>
          <w:p w14:paraId="4858E69F" w14:textId="77777777" w:rsidR="00903E98" w:rsidRPr="00874D6D" w:rsidRDefault="00903E98" w:rsidP="00C9154D">
            <w:pPr>
              <w:jc w:val="center"/>
              <w:rPr>
                <w:rFonts w:ascii="Times New Roman" w:hAnsi="Times New Roman"/>
                <w:b/>
                <w:sz w:val="28"/>
                <w:szCs w:val="28"/>
              </w:rPr>
            </w:pPr>
            <w:r w:rsidRPr="00874D6D">
              <w:rPr>
                <w:rFonts w:ascii="Times New Roman" w:hAnsi="Times New Roman"/>
                <w:b/>
                <w:sz w:val="28"/>
                <w:szCs w:val="28"/>
              </w:rPr>
              <w:t>Bảng CSDL</w:t>
            </w:r>
          </w:p>
        </w:tc>
        <w:tc>
          <w:tcPr>
            <w:tcW w:w="1578" w:type="dxa"/>
            <w:shd w:val="clear" w:color="auto" w:fill="E7E6E6" w:themeFill="background2"/>
          </w:tcPr>
          <w:p w14:paraId="159441F9" w14:textId="77777777" w:rsidR="00903E98" w:rsidRPr="00874D6D" w:rsidRDefault="00903E98" w:rsidP="00C9154D">
            <w:pPr>
              <w:jc w:val="center"/>
              <w:rPr>
                <w:rFonts w:ascii="Times New Roman" w:hAnsi="Times New Roman"/>
                <w:b/>
                <w:sz w:val="28"/>
                <w:szCs w:val="28"/>
              </w:rPr>
            </w:pPr>
            <w:r w:rsidRPr="00874D6D">
              <w:rPr>
                <w:rFonts w:ascii="Times New Roman" w:hAnsi="Times New Roman"/>
                <w:b/>
                <w:sz w:val="28"/>
                <w:szCs w:val="28"/>
              </w:rPr>
              <w:t>Mô tả</w:t>
            </w:r>
          </w:p>
        </w:tc>
        <w:tc>
          <w:tcPr>
            <w:tcW w:w="1257" w:type="dxa"/>
            <w:shd w:val="clear" w:color="auto" w:fill="E7E6E6" w:themeFill="background2"/>
          </w:tcPr>
          <w:p w14:paraId="73B3A99F" w14:textId="77777777" w:rsidR="00903E98" w:rsidRPr="00874D6D" w:rsidRDefault="00903E98" w:rsidP="00C9154D">
            <w:pPr>
              <w:jc w:val="center"/>
              <w:rPr>
                <w:rFonts w:ascii="Times New Roman" w:hAnsi="Times New Roman"/>
                <w:b/>
                <w:sz w:val="28"/>
                <w:szCs w:val="28"/>
              </w:rPr>
            </w:pPr>
            <w:r w:rsidRPr="00874D6D">
              <w:rPr>
                <w:rFonts w:ascii="Times New Roman" w:hAnsi="Times New Roman"/>
                <w:b/>
                <w:sz w:val="28"/>
                <w:szCs w:val="28"/>
              </w:rPr>
              <w:t>Thay đổi</w:t>
            </w:r>
          </w:p>
        </w:tc>
      </w:tr>
      <w:tr w:rsidR="00903E98" w14:paraId="1EC1329E" w14:textId="77777777" w:rsidTr="00C9154D">
        <w:tc>
          <w:tcPr>
            <w:tcW w:w="1276" w:type="dxa"/>
          </w:tcPr>
          <w:p w14:paraId="00E756FF" w14:textId="77777777" w:rsidR="00903E98" w:rsidRDefault="00903E98" w:rsidP="00C9154D">
            <w:pPr>
              <w:jc w:val="center"/>
              <w:rPr>
                <w:rFonts w:ascii="Times New Roman" w:hAnsi="Times New Roman"/>
                <w:sz w:val="28"/>
                <w:szCs w:val="28"/>
              </w:rPr>
            </w:pPr>
            <w:r>
              <w:rPr>
                <w:rFonts w:ascii="Times New Roman" w:hAnsi="Times New Roman"/>
                <w:sz w:val="28"/>
                <w:szCs w:val="28"/>
              </w:rPr>
              <w:t>1</w:t>
            </w:r>
          </w:p>
        </w:tc>
        <w:tc>
          <w:tcPr>
            <w:tcW w:w="2552" w:type="dxa"/>
          </w:tcPr>
          <w:p w14:paraId="46012F88" w14:textId="74E9F9FB" w:rsidR="00903E98" w:rsidRDefault="00903E98" w:rsidP="00C9154D">
            <w:pPr>
              <w:jc w:val="center"/>
              <w:rPr>
                <w:rFonts w:ascii="Times New Roman" w:hAnsi="Times New Roman"/>
                <w:sz w:val="28"/>
                <w:szCs w:val="28"/>
              </w:rPr>
            </w:pPr>
            <w:r w:rsidRPr="00903E98">
              <w:rPr>
                <w:rFonts w:ascii="Times New Roman" w:hAnsi="Times New Roman"/>
                <w:sz w:val="28"/>
                <w:szCs w:val="28"/>
              </w:rPr>
              <w:t>QLYCMuaSachTapChiPortlet</w:t>
            </w:r>
            <w:r>
              <w:rPr>
                <w:rFonts w:ascii="Times New Roman" w:hAnsi="Times New Roman"/>
                <w:sz w:val="28"/>
                <w:szCs w:val="28"/>
              </w:rPr>
              <w:t>View</w:t>
            </w:r>
            <w:r w:rsidRPr="002E5298">
              <w:rPr>
                <w:rFonts w:ascii="Times New Roman" w:hAnsi="Times New Roman"/>
                <w:sz w:val="28"/>
                <w:szCs w:val="28"/>
              </w:rPr>
              <w:t>.jsp</w:t>
            </w:r>
          </w:p>
        </w:tc>
        <w:tc>
          <w:tcPr>
            <w:tcW w:w="2487" w:type="dxa"/>
          </w:tcPr>
          <w:p w14:paraId="36894568" w14:textId="39F0567D" w:rsidR="00903E98" w:rsidRDefault="00903E98" w:rsidP="00C9154D">
            <w:pPr>
              <w:rPr>
                <w:rFonts w:ascii="Times New Roman" w:hAnsi="Times New Roman"/>
                <w:sz w:val="28"/>
                <w:szCs w:val="28"/>
              </w:rPr>
            </w:pPr>
            <w:r w:rsidRPr="002E5298">
              <w:rPr>
                <w:rFonts w:ascii="Times New Roman" w:hAnsi="Times New Roman"/>
                <w:sz w:val="28"/>
                <w:szCs w:val="28"/>
                <w:u w:val="single"/>
              </w:rPr>
              <w:t>+ Class ảnh hưởng:</w:t>
            </w:r>
            <w:r>
              <w:rPr>
                <w:rFonts w:ascii="Times New Roman" w:hAnsi="Times New Roman"/>
                <w:sz w:val="28"/>
                <w:szCs w:val="28"/>
              </w:rPr>
              <w:t xml:space="preserve"> </w:t>
            </w:r>
            <w:r w:rsidR="005C3D58" w:rsidRPr="00903E98">
              <w:rPr>
                <w:rFonts w:ascii="Times New Roman" w:hAnsi="Times New Roman"/>
                <w:sz w:val="28"/>
                <w:szCs w:val="28"/>
                <w:lang w:eastAsia="x-none"/>
              </w:rPr>
              <w:t>RequestDao</w:t>
            </w:r>
            <w:r>
              <w:rPr>
                <w:rFonts w:ascii="Times New Roman" w:hAnsi="Times New Roman"/>
                <w:sz w:val="28"/>
                <w:szCs w:val="28"/>
              </w:rPr>
              <w:t>.java</w:t>
            </w:r>
          </w:p>
        </w:tc>
        <w:tc>
          <w:tcPr>
            <w:tcW w:w="1623" w:type="dxa"/>
          </w:tcPr>
          <w:p w14:paraId="4B387348" w14:textId="77777777" w:rsidR="00903E98" w:rsidRDefault="00903E98" w:rsidP="00C9154D">
            <w:pPr>
              <w:rPr>
                <w:rFonts w:ascii="Times New Roman" w:hAnsi="Times New Roman"/>
                <w:sz w:val="28"/>
                <w:szCs w:val="28"/>
              </w:rPr>
            </w:pPr>
          </w:p>
        </w:tc>
        <w:tc>
          <w:tcPr>
            <w:tcW w:w="1578" w:type="dxa"/>
          </w:tcPr>
          <w:p w14:paraId="4FAB7C74" w14:textId="77777777" w:rsidR="00903E98" w:rsidRDefault="00903E98" w:rsidP="00C9154D">
            <w:pPr>
              <w:rPr>
                <w:rFonts w:ascii="Times New Roman" w:hAnsi="Times New Roman"/>
                <w:sz w:val="28"/>
                <w:szCs w:val="28"/>
              </w:rPr>
            </w:pPr>
          </w:p>
        </w:tc>
        <w:tc>
          <w:tcPr>
            <w:tcW w:w="1257" w:type="dxa"/>
          </w:tcPr>
          <w:p w14:paraId="00D24C2E" w14:textId="77777777" w:rsidR="00903E98" w:rsidRDefault="00903E98" w:rsidP="00C9154D">
            <w:pPr>
              <w:jc w:val="center"/>
              <w:rPr>
                <w:rFonts w:ascii="Times New Roman" w:hAnsi="Times New Roman"/>
                <w:sz w:val="28"/>
                <w:szCs w:val="28"/>
              </w:rPr>
            </w:pPr>
          </w:p>
        </w:tc>
      </w:tr>
      <w:tr w:rsidR="00903E98" w14:paraId="0E88EFFD" w14:textId="77777777" w:rsidTr="00C9154D">
        <w:tc>
          <w:tcPr>
            <w:tcW w:w="1276" w:type="dxa"/>
          </w:tcPr>
          <w:p w14:paraId="74BF89D3" w14:textId="77777777" w:rsidR="00903E98" w:rsidRDefault="00903E98" w:rsidP="00C9154D">
            <w:pPr>
              <w:jc w:val="center"/>
              <w:rPr>
                <w:rFonts w:ascii="Times New Roman" w:hAnsi="Times New Roman"/>
                <w:sz w:val="28"/>
                <w:szCs w:val="28"/>
              </w:rPr>
            </w:pPr>
            <w:r>
              <w:rPr>
                <w:rFonts w:ascii="Times New Roman" w:hAnsi="Times New Roman"/>
                <w:sz w:val="28"/>
                <w:szCs w:val="28"/>
              </w:rPr>
              <w:t>2</w:t>
            </w:r>
          </w:p>
        </w:tc>
        <w:tc>
          <w:tcPr>
            <w:tcW w:w="2552" w:type="dxa"/>
          </w:tcPr>
          <w:p w14:paraId="7317525B" w14:textId="02D52768" w:rsidR="00903E98" w:rsidRPr="002E5298" w:rsidRDefault="00903E98" w:rsidP="00C9154D">
            <w:pPr>
              <w:jc w:val="center"/>
              <w:rPr>
                <w:rFonts w:ascii="Times New Roman" w:hAnsi="Times New Roman"/>
                <w:sz w:val="28"/>
                <w:szCs w:val="28"/>
              </w:rPr>
            </w:pPr>
            <w:r w:rsidRPr="00903E98">
              <w:rPr>
                <w:rFonts w:ascii="Times New Roman" w:hAnsi="Times New Roman"/>
                <w:sz w:val="28"/>
                <w:szCs w:val="28"/>
              </w:rPr>
              <w:t>QLYCMuaSachTapChiPortlet</w:t>
            </w:r>
            <w:r>
              <w:rPr>
                <w:rFonts w:ascii="Times New Roman" w:hAnsi="Times New Roman"/>
                <w:sz w:val="28"/>
                <w:szCs w:val="28"/>
              </w:rPr>
              <w:t>View</w:t>
            </w:r>
            <w:r w:rsidRPr="002E5298">
              <w:rPr>
                <w:rFonts w:ascii="Times New Roman" w:hAnsi="Times New Roman"/>
                <w:sz w:val="28"/>
                <w:szCs w:val="28"/>
              </w:rPr>
              <w:t>.jsp</w:t>
            </w:r>
          </w:p>
        </w:tc>
        <w:tc>
          <w:tcPr>
            <w:tcW w:w="2487" w:type="dxa"/>
          </w:tcPr>
          <w:p w14:paraId="60BF6877" w14:textId="4278BF2A" w:rsidR="00903E98" w:rsidRPr="002E5298" w:rsidRDefault="00903E98" w:rsidP="00C9154D">
            <w:pPr>
              <w:rPr>
                <w:rFonts w:ascii="Times New Roman" w:hAnsi="Times New Roman"/>
                <w:sz w:val="28"/>
                <w:szCs w:val="28"/>
                <w:u w:val="single"/>
              </w:rPr>
            </w:pPr>
            <w:r w:rsidRPr="002E5298">
              <w:rPr>
                <w:rFonts w:ascii="Times New Roman" w:hAnsi="Times New Roman"/>
                <w:sz w:val="28"/>
                <w:szCs w:val="28"/>
                <w:u w:val="single"/>
              </w:rPr>
              <w:t>+ Class ảnh hưởng:</w:t>
            </w:r>
            <w:r>
              <w:rPr>
                <w:rFonts w:ascii="Times New Roman" w:hAnsi="Times New Roman"/>
                <w:sz w:val="28"/>
                <w:szCs w:val="28"/>
              </w:rPr>
              <w:t xml:space="preserve"> </w:t>
            </w:r>
            <w:r w:rsidR="005C3D58" w:rsidRPr="00903E98">
              <w:rPr>
                <w:rFonts w:ascii="Times New Roman" w:hAnsi="Times New Roman"/>
                <w:sz w:val="28"/>
                <w:szCs w:val="28"/>
                <w:lang w:eastAsia="x-none"/>
              </w:rPr>
              <w:t>RequestDao</w:t>
            </w:r>
            <w:r>
              <w:rPr>
                <w:rFonts w:ascii="Times New Roman" w:hAnsi="Times New Roman"/>
                <w:sz w:val="28"/>
                <w:szCs w:val="28"/>
              </w:rPr>
              <w:t>.java</w:t>
            </w:r>
          </w:p>
        </w:tc>
        <w:tc>
          <w:tcPr>
            <w:tcW w:w="1623" w:type="dxa"/>
          </w:tcPr>
          <w:p w14:paraId="2A177D5D" w14:textId="77777777" w:rsidR="00903E98" w:rsidRDefault="00903E98" w:rsidP="00C9154D">
            <w:pPr>
              <w:rPr>
                <w:rFonts w:ascii="Times New Roman" w:hAnsi="Times New Roman"/>
                <w:sz w:val="28"/>
                <w:szCs w:val="28"/>
              </w:rPr>
            </w:pPr>
          </w:p>
        </w:tc>
        <w:tc>
          <w:tcPr>
            <w:tcW w:w="1578" w:type="dxa"/>
          </w:tcPr>
          <w:p w14:paraId="62313459" w14:textId="77777777" w:rsidR="00903E98" w:rsidRDefault="00903E98" w:rsidP="00C9154D">
            <w:pPr>
              <w:rPr>
                <w:rFonts w:ascii="Times New Roman" w:hAnsi="Times New Roman"/>
                <w:sz w:val="28"/>
                <w:szCs w:val="28"/>
              </w:rPr>
            </w:pPr>
          </w:p>
        </w:tc>
        <w:tc>
          <w:tcPr>
            <w:tcW w:w="1257" w:type="dxa"/>
          </w:tcPr>
          <w:p w14:paraId="14B212D3" w14:textId="77777777" w:rsidR="00903E98" w:rsidRDefault="00903E98" w:rsidP="00C9154D">
            <w:pPr>
              <w:jc w:val="center"/>
              <w:rPr>
                <w:rFonts w:ascii="Times New Roman" w:hAnsi="Times New Roman"/>
                <w:sz w:val="28"/>
                <w:szCs w:val="28"/>
              </w:rPr>
            </w:pPr>
          </w:p>
        </w:tc>
      </w:tr>
      <w:tr w:rsidR="00903E98" w14:paraId="53D26BBC" w14:textId="77777777" w:rsidTr="00C9154D">
        <w:tc>
          <w:tcPr>
            <w:tcW w:w="1276" w:type="dxa"/>
          </w:tcPr>
          <w:p w14:paraId="366B6D64" w14:textId="77777777" w:rsidR="00903E98" w:rsidRDefault="00903E98" w:rsidP="00C9154D">
            <w:pPr>
              <w:jc w:val="center"/>
              <w:rPr>
                <w:rFonts w:ascii="Times New Roman" w:hAnsi="Times New Roman"/>
                <w:sz w:val="28"/>
                <w:szCs w:val="28"/>
              </w:rPr>
            </w:pPr>
            <w:r>
              <w:rPr>
                <w:rFonts w:ascii="Times New Roman" w:hAnsi="Times New Roman"/>
                <w:sz w:val="28"/>
                <w:szCs w:val="28"/>
              </w:rPr>
              <w:t>3</w:t>
            </w:r>
          </w:p>
        </w:tc>
        <w:tc>
          <w:tcPr>
            <w:tcW w:w="2552" w:type="dxa"/>
          </w:tcPr>
          <w:p w14:paraId="52505CCF" w14:textId="71E961D9" w:rsidR="00903E98" w:rsidRPr="002E5298" w:rsidRDefault="00903E98" w:rsidP="00C9154D">
            <w:pPr>
              <w:jc w:val="center"/>
              <w:rPr>
                <w:rFonts w:ascii="Times New Roman" w:hAnsi="Times New Roman"/>
                <w:sz w:val="28"/>
                <w:szCs w:val="28"/>
              </w:rPr>
            </w:pPr>
            <w:r w:rsidRPr="00903E98">
              <w:rPr>
                <w:rFonts w:ascii="Times New Roman" w:hAnsi="Times New Roman"/>
                <w:sz w:val="28"/>
                <w:szCs w:val="28"/>
              </w:rPr>
              <w:t>QLYCMuaSachTapChiPortlet</w:t>
            </w:r>
            <w:r>
              <w:rPr>
                <w:rFonts w:ascii="Times New Roman" w:hAnsi="Times New Roman"/>
                <w:sz w:val="28"/>
                <w:szCs w:val="28"/>
              </w:rPr>
              <w:t>View</w:t>
            </w:r>
            <w:r w:rsidRPr="002E5298">
              <w:rPr>
                <w:rFonts w:ascii="Times New Roman" w:hAnsi="Times New Roman"/>
                <w:sz w:val="28"/>
                <w:szCs w:val="28"/>
              </w:rPr>
              <w:t>.jsp</w:t>
            </w:r>
          </w:p>
        </w:tc>
        <w:tc>
          <w:tcPr>
            <w:tcW w:w="2487" w:type="dxa"/>
          </w:tcPr>
          <w:p w14:paraId="700555FA" w14:textId="1544B5C9" w:rsidR="00903E98" w:rsidRPr="002E5298" w:rsidRDefault="00903E98" w:rsidP="00C9154D">
            <w:pPr>
              <w:rPr>
                <w:rFonts w:ascii="Times New Roman" w:hAnsi="Times New Roman"/>
                <w:sz w:val="28"/>
                <w:szCs w:val="28"/>
                <w:u w:val="single"/>
              </w:rPr>
            </w:pPr>
            <w:r w:rsidRPr="002E5298">
              <w:rPr>
                <w:rFonts w:ascii="Times New Roman" w:hAnsi="Times New Roman"/>
                <w:sz w:val="28"/>
                <w:szCs w:val="28"/>
                <w:u w:val="single"/>
              </w:rPr>
              <w:t>+ Class ảnh hưởng:</w:t>
            </w:r>
            <w:r>
              <w:rPr>
                <w:rFonts w:ascii="Times New Roman" w:hAnsi="Times New Roman"/>
                <w:sz w:val="28"/>
                <w:szCs w:val="28"/>
              </w:rPr>
              <w:t xml:space="preserve"> </w:t>
            </w:r>
            <w:r w:rsidR="005C3D58" w:rsidRPr="00903E98">
              <w:rPr>
                <w:rFonts w:ascii="Times New Roman" w:hAnsi="Times New Roman"/>
                <w:sz w:val="28"/>
                <w:szCs w:val="28"/>
                <w:lang w:eastAsia="x-none"/>
              </w:rPr>
              <w:t>RequestDao</w:t>
            </w:r>
            <w:r>
              <w:rPr>
                <w:rFonts w:ascii="Times New Roman" w:hAnsi="Times New Roman"/>
                <w:sz w:val="28"/>
                <w:szCs w:val="28"/>
              </w:rPr>
              <w:t>.java</w:t>
            </w:r>
          </w:p>
        </w:tc>
        <w:tc>
          <w:tcPr>
            <w:tcW w:w="1623" w:type="dxa"/>
          </w:tcPr>
          <w:p w14:paraId="17C03D6D" w14:textId="77777777" w:rsidR="00903E98" w:rsidRDefault="00903E98" w:rsidP="00C9154D">
            <w:pPr>
              <w:rPr>
                <w:rFonts w:ascii="Times New Roman" w:hAnsi="Times New Roman"/>
                <w:sz w:val="28"/>
                <w:szCs w:val="28"/>
              </w:rPr>
            </w:pPr>
          </w:p>
        </w:tc>
        <w:tc>
          <w:tcPr>
            <w:tcW w:w="1578" w:type="dxa"/>
          </w:tcPr>
          <w:p w14:paraId="45013DC3" w14:textId="77777777" w:rsidR="00903E98" w:rsidRDefault="00903E98" w:rsidP="00C9154D">
            <w:pPr>
              <w:rPr>
                <w:rFonts w:ascii="Times New Roman" w:hAnsi="Times New Roman"/>
                <w:sz w:val="28"/>
                <w:szCs w:val="28"/>
              </w:rPr>
            </w:pPr>
          </w:p>
        </w:tc>
        <w:tc>
          <w:tcPr>
            <w:tcW w:w="1257" w:type="dxa"/>
          </w:tcPr>
          <w:p w14:paraId="5BAB4066" w14:textId="77777777" w:rsidR="00903E98" w:rsidRDefault="00903E98" w:rsidP="00C9154D">
            <w:pPr>
              <w:jc w:val="center"/>
              <w:rPr>
                <w:rFonts w:ascii="Times New Roman" w:hAnsi="Times New Roman"/>
                <w:sz w:val="28"/>
                <w:szCs w:val="28"/>
              </w:rPr>
            </w:pPr>
          </w:p>
        </w:tc>
      </w:tr>
      <w:tr w:rsidR="00903E98" w14:paraId="7677D696" w14:textId="77777777" w:rsidTr="00C9154D">
        <w:tc>
          <w:tcPr>
            <w:tcW w:w="1276" w:type="dxa"/>
          </w:tcPr>
          <w:p w14:paraId="4A7BED9A" w14:textId="77777777" w:rsidR="00903E98" w:rsidRDefault="00903E98" w:rsidP="00C9154D">
            <w:pPr>
              <w:jc w:val="center"/>
              <w:rPr>
                <w:rFonts w:ascii="Times New Roman" w:hAnsi="Times New Roman"/>
                <w:sz w:val="28"/>
                <w:szCs w:val="28"/>
              </w:rPr>
            </w:pPr>
            <w:r>
              <w:rPr>
                <w:rFonts w:ascii="Times New Roman" w:hAnsi="Times New Roman"/>
                <w:sz w:val="28"/>
                <w:szCs w:val="28"/>
              </w:rPr>
              <w:t>4</w:t>
            </w:r>
          </w:p>
        </w:tc>
        <w:tc>
          <w:tcPr>
            <w:tcW w:w="2552" w:type="dxa"/>
          </w:tcPr>
          <w:p w14:paraId="0F5712C7" w14:textId="0D893F21" w:rsidR="00903E98" w:rsidRPr="002E5298" w:rsidRDefault="00903E98" w:rsidP="00C9154D">
            <w:pPr>
              <w:jc w:val="center"/>
              <w:rPr>
                <w:rFonts w:ascii="Times New Roman" w:hAnsi="Times New Roman"/>
                <w:sz w:val="28"/>
                <w:szCs w:val="28"/>
              </w:rPr>
            </w:pPr>
            <w:r w:rsidRPr="00903E98">
              <w:rPr>
                <w:rFonts w:ascii="Times New Roman" w:hAnsi="Times New Roman"/>
                <w:sz w:val="28"/>
                <w:szCs w:val="28"/>
              </w:rPr>
              <w:t>QLYCMuaSachTapChiPortlet</w:t>
            </w:r>
            <w:r>
              <w:rPr>
                <w:rFonts w:ascii="Times New Roman" w:hAnsi="Times New Roman"/>
                <w:sz w:val="28"/>
                <w:szCs w:val="28"/>
              </w:rPr>
              <w:t>View</w:t>
            </w:r>
            <w:r w:rsidRPr="002E5298">
              <w:rPr>
                <w:rFonts w:ascii="Times New Roman" w:hAnsi="Times New Roman"/>
                <w:sz w:val="28"/>
                <w:szCs w:val="28"/>
              </w:rPr>
              <w:t>.jsp</w:t>
            </w:r>
          </w:p>
        </w:tc>
        <w:tc>
          <w:tcPr>
            <w:tcW w:w="2487" w:type="dxa"/>
          </w:tcPr>
          <w:p w14:paraId="1A780A00" w14:textId="50104E8E" w:rsidR="00903E98" w:rsidRDefault="00903E98" w:rsidP="00C9154D">
            <w:pPr>
              <w:rPr>
                <w:rFonts w:ascii="Times New Roman" w:hAnsi="Times New Roman"/>
                <w:sz w:val="28"/>
                <w:szCs w:val="28"/>
              </w:rPr>
            </w:pPr>
            <w:r w:rsidRPr="002E5298">
              <w:rPr>
                <w:rFonts w:ascii="Times New Roman" w:hAnsi="Times New Roman"/>
                <w:sz w:val="28"/>
                <w:szCs w:val="28"/>
                <w:u w:val="single"/>
              </w:rPr>
              <w:t>+ Class ảnh hưởng:</w:t>
            </w:r>
            <w:r>
              <w:rPr>
                <w:rFonts w:ascii="Times New Roman" w:hAnsi="Times New Roman"/>
                <w:sz w:val="28"/>
                <w:szCs w:val="28"/>
              </w:rPr>
              <w:t xml:space="preserve"> </w:t>
            </w:r>
            <w:r w:rsidR="005C3D58" w:rsidRPr="00903E98">
              <w:rPr>
                <w:rFonts w:ascii="Times New Roman" w:hAnsi="Times New Roman"/>
                <w:sz w:val="28"/>
                <w:szCs w:val="28"/>
                <w:lang w:eastAsia="x-none"/>
              </w:rPr>
              <w:t>RequestDao</w:t>
            </w:r>
            <w:r>
              <w:rPr>
                <w:rFonts w:ascii="Times New Roman" w:hAnsi="Times New Roman"/>
                <w:sz w:val="28"/>
                <w:szCs w:val="28"/>
              </w:rPr>
              <w:t>.java</w:t>
            </w:r>
          </w:p>
          <w:p w14:paraId="0A247433" w14:textId="77777777" w:rsidR="00903E98" w:rsidRDefault="00903E98" w:rsidP="00C9154D">
            <w:pPr>
              <w:rPr>
                <w:rFonts w:ascii="Times New Roman" w:hAnsi="Times New Roman"/>
                <w:sz w:val="28"/>
                <w:szCs w:val="28"/>
                <w:u w:val="single"/>
              </w:rPr>
            </w:pPr>
            <w:r w:rsidRPr="002E5298">
              <w:rPr>
                <w:rFonts w:ascii="Times New Roman" w:hAnsi="Times New Roman"/>
                <w:sz w:val="28"/>
                <w:szCs w:val="28"/>
                <w:u w:val="single"/>
              </w:rPr>
              <w:t xml:space="preserve">+ Hàm, thủ tục ảnh hưởng: </w:t>
            </w:r>
          </w:p>
          <w:p w14:paraId="338A85F8" w14:textId="268EFEBF" w:rsidR="00903E98" w:rsidRPr="002E5298" w:rsidRDefault="005C3D58" w:rsidP="005C3D58">
            <w:pPr>
              <w:rPr>
                <w:rFonts w:ascii="Times New Roman" w:hAnsi="Times New Roman"/>
                <w:sz w:val="28"/>
                <w:szCs w:val="28"/>
                <w:u w:val="single"/>
              </w:rPr>
            </w:pPr>
            <w:r w:rsidRPr="00903E98">
              <w:rPr>
                <w:rFonts w:ascii="Times New Roman" w:hAnsi="Times New Roman"/>
                <w:sz w:val="28"/>
                <w:szCs w:val="28"/>
                <w:lang w:eastAsia="x-none"/>
              </w:rPr>
              <w:lastRenderedPageBreak/>
              <w:t>RequestDao</w:t>
            </w:r>
            <w:r>
              <w:rPr>
                <w:rFonts w:ascii="Times New Roman" w:hAnsi="Times New Roman"/>
                <w:sz w:val="28"/>
                <w:szCs w:val="28"/>
                <w:u w:val="single"/>
              </w:rPr>
              <w:t xml:space="preserve"> create</w:t>
            </w:r>
            <w:r w:rsidR="00903E98">
              <w:rPr>
                <w:rFonts w:ascii="Times New Roman" w:hAnsi="Times New Roman"/>
                <w:sz w:val="28"/>
                <w:szCs w:val="28"/>
                <w:u w:val="single"/>
              </w:rPr>
              <w:t>()</w:t>
            </w:r>
          </w:p>
        </w:tc>
        <w:tc>
          <w:tcPr>
            <w:tcW w:w="1623" w:type="dxa"/>
          </w:tcPr>
          <w:p w14:paraId="644252D5" w14:textId="77777777" w:rsidR="00903E98" w:rsidRDefault="00903E98" w:rsidP="00C9154D">
            <w:pPr>
              <w:rPr>
                <w:rFonts w:ascii="Times New Roman" w:hAnsi="Times New Roman"/>
                <w:sz w:val="28"/>
                <w:szCs w:val="28"/>
              </w:rPr>
            </w:pPr>
            <w:r w:rsidRPr="007216DD">
              <w:rPr>
                <w:rFonts w:ascii="Times New Roman" w:hAnsi="Times New Roman"/>
                <w:sz w:val="28"/>
                <w:szCs w:val="28"/>
              </w:rPr>
              <w:lastRenderedPageBreak/>
              <w:t>TPS_REQUEST</w:t>
            </w:r>
          </w:p>
        </w:tc>
        <w:tc>
          <w:tcPr>
            <w:tcW w:w="1578" w:type="dxa"/>
          </w:tcPr>
          <w:p w14:paraId="5F70AA1E" w14:textId="0ADED6B8" w:rsidR="00903E98" w:rsidRDefault="00903E98" w:rsidP="005C3D58">
            <w:pPr>
              <w:rPr>
                <w:rFonts w:ascii="Times New Roman" w:hAnsi="Times New Roman"/>
                <w:sz w:val="28"/>
                <w:szCs w:val="28"/>
              </w:rPr>
            </w:pPr>
            <w:r>
              <w:rPr>
                <w:rFonts w:ascii="Times New Roman" w:hAnsi="Times New Roman"/>
                <w:sz w:val="28"/>
                <w:szCs w:val="28"/>
              </w:rPr>
              <w:t xml:space="preserve">Hệ thống thêm mới </w:t>
            </w:r>
            <w:r w:rsidR="005C3D58">
              <w:rPr>
                <w:rFonts w:ascii="Times New Roman" w:hAnsi="Times New Roman"/>
                <w:sz w:val="28"/>
                <w:szCs w:val="28"/>
              </w:rPr>
              <w:t xml:space="preserve">thông tin đăng ký đặt </w:t>
            </w:r>
            <w:r w:rsidR="005C3D58">
              <w:rPr>
                <w:rFonts w:ascii="Times New Roman" w:hAnsi="Times New Roman"/>
                <w:sz w:val="28"/>
                <w:szCs w:val="28"/>
              </w:rPr>
              <w:lastRenderedPageBreak/>
              <w:t>báo và ấn phẩm</w:t>
            </w:r>
            <w:r>
              <w:rPr>
                <w:rFonts w:ascii="Times New Roman" w:hAnsi="Times New Roman"/>
                <w:sz w:val="28"/>
                <w:szCs w:val="28"/>
              </w:rPr>
              <w:t xml:space="preserve"> vào CSDL </w:t>
            </w:r>
          </w:p>
        </w:tc>
        <w:tc>
          <w:tcPr>
            <w:tcW w:w="1257" w:type="dxa"/>
          </w:tcPr>
          <w:p w14:paraId="003B1A98" w14:textId="77777777" w:rsidR="00903E98" w:rsidRDefault="00903E98" w:rsidP="00C9154D">
            <w:pPr>
              <w:jc w:val="center"/>
              <w:rPr>
                <w:rFonts w:ascii="Times New Roman" w:hAnsi="Times New Roman"/>
                <w:sz w:val="28"/>
                <w:szCs w:val="28"/>
              </w:rPr>
            </w:pPr>
            <w:r>
              <w:rPr>
                <w:rFonts w:ascii="Times New Roman" w:hAnsi="Times New Roman"/>
                <w:sz w:val="28"/>
                <w:szCs w:val="28"/>
              </w:rPr>
              <w:lastRenderedPageBreak/>
              <w:t>X</w:t>
            </w:r>
          </w:p>
        </w:tc>
      </w:tr>
    </w:tbl>
    <w:p w14:paraId="516DCB08" w14:textId="77777777" w:rsidR="00903E98" w:rsidRPr="00903E98" w:rsidRDefault="00903E98" w:rsidP="00903E98">
      <w:pPr>
        <w:rPr>
          <w:lang w:eastAsia="x-none"/>
        </w:rPr>
      </w:pPr>
    </w:p>
    <w:p w14:paraId="19678E59" w14:textId="4189B1E4" w:rsidR="003E5211" w:rsidRPr="001164DE" w:rsidRDefault="003E5211" w:rsidP="0090566F">
      <w:pPr>
        <w:pStyle w:val="Heading2"/>
      </w:pPr>
      <w:r w:rsidRPr="001164DE">
        <w:t>(A1.2) Nhóm chức năng dành cho cán bộ quản lý</w:t>
      </w:r>
      <w:bookmarkEnd w:id="67"/>
      <w:bookmarkEnd w:id="68"/>
      <w:bookmarkEnd w:id="69"/>
    </w:p>
    <w:p w14:paraId="34CCBC82" w14:textId="77777777" w:rsidR="003E5211" w:rsidRPr="001164DE" w:rsidRDefault="003E5211" w:rsidP="0055188C">
      <w:pPr>
        <w:pStyle w:val="Heading3"/>
      </w:pPr>
      <w:bookmarkStart w:id="70" w:name="_Toc50105093"/>
      <w:bookmarkStart w:id="71" w:name="_Toc56522241"/>
      <w:bookmarkStart w:id="72" w:name="_Toc70073938"/>
      <w:r w:rsidRPr="001164DE">
        <w:t>(A1.2.1) Soạn tin bài</w:t>
      </w:r>
      <w:bookmarkEnd w:id="70"/>
      <w:bookmarkEnd w:id="71"/>
      <w:bookmarkEnd w:id="72"/>
    </w:p>
    <w:p w14:paraId="2D688857" w14:textId="77777777" w:rsidR="009D7060" w:rsidRPr="001164DE" w:rsidRDefault="009D7060" w:rsidP="0090566F">
      <w:pPr>
        <w:pStyle w:val="Heading4"/>
      </w:pPr>
      <w:r w:rsidRPr="001164DE">
        <w:t>Văn bản nghiệp vụ áp dụng</w:t>
      </w:r>
    </w:p>
    <w:p w14:paraId="1E434587" w14:textId="4F46EA5D" w:rsidR="009D7060" w:rsidRPr="001164DE" w:rsidRDefault="009D7060" w:rsidP="002B7031">
      <w:pPr>
        <w:pStyle w:val="Style2"/>
        <w:spacing w:line="312" w:lineRule="auto"/>
      </w:pPr>
      <w:r w:rsidRPr="001164DE">
        <w:t xml:space="preserve">Tài liệu phân tích yêu </w:t>
      </w:r>
      <w:r w:rsidR="00A925E3" w:rsidRPr="001164DE">
        <w:t xml:space="preserve">cầu nghiệp vụ </w:t>
      </w:r>
    </w:p>
    <w:p w14:paraId="43B14605" w14:textId="77777777" w:rsidR="009D7060" w:rsidRPr="001164DE" w:rsidRDefault="009D7060" w:rsidP="0090566F">
      <w:pPr>
        <w:pStyle w:val="Heading4"/>
      </w:pPr>
      <w:r w:rsidRPr="001164DE">
        <w:t>Mô tả yêu cầu</w:t>
      </w:r>
    </w:p>
    <w:p w14:paraId="02D804D0" w14:textId="71103603" w:rsidR="006E1641" w:rsidRPr="001164DE" w:rsidRDefault="006E1641" w:rsidP="002B7031">
      <w:pPr>
        <w:pStyle w:val="Style2"/>
        <w:spacing w:line="312" w:lineRule="auto"/>
        <w:rPr>
          <w:lang w:val="vi-VN"/>
        </w:rPr>
      </w:pPr>
      <w:r w:rsidRPr="001164DE">
        <w:rPr>
          <w:lang w:val="vi-VN"/>
        </w:rPr>
        <w:t xml:space="preserve">Cộng tác viên có thể tạo mới tin bài để đăng trên </w:t>
      </w:r>
      <w:r w:rsidR="00E04DD9" w:rsidRPr="001164DE">
        <w:rPr>
          <w:lang w:val="vi-VN"/>
        </w:rPr>
        <w:t>Tạp chí Thuế</w:t>
      </w:r>
      <w:r w:rsidRPr="001164DE">
        <w:rPr>
          <w:lang w:val="vi-VN"/>
        </w:rPr>
        <w:t xml:space="preserve"> theo mẫu quy định của tin bài đăng trên </w:t>
      </w:r>
      <w:r w:rsidR="00E04DD9" w:rsidRPr="001164DE">
        <w:rPr>
          <w:lang w:val="vi-VN"/>
        </w:rPr>
        <w:t>Tạp chí Thuế</w:t>
      </w:r>
      <w:r w:rsidRPr="001164DE">
        <w:rPr>
          <w:lang w:val="vi-VN"/>
        </w:rPr>
        <w:t>. Hệ thống thực hiện kiểm tra và lưu thông tin bài đăng ký vào CSDL.</w:t>
      </w:r>
    </w:p>
    <w:p w14:paraId="343D4E9E" w14:textId="77777777" w:rsidR="006E1641" w:rsidRPr="001164DE" w:rsidRDefault="006E1641" w:rsidP="002B7031">
      <w:pPr>
        <w:pStyle w:val="Style2"/>
        <w:spacing w:line="312" w:lineRule="auto"/>
        <w:rPr>
          <w:lang w:val="vi-VN"/>
        </w:rPr>
      </w:pPr>
      <w:r w:rsidRPr="001164DE">
        <w:rPr>
          <w:lang w:val="vi-VN"/>
        </w:rPr>
        <w:t>Cộng tác viên có thể sửa bài viết chưa được đăng của mình. Hệ thống thực hiện kiểm tra và lưu thông tin thay đổi vào CSDL.</w:t>
      </w:r>
    </w:p>
    <w:p w14:paraId="2EFDDFF0" w14:textId="2CDF2E0D" w:rsidR="006E1641" w:rsidRPr="001164DE" w:rsidRDefault="006E1641" w:rsidP="002B7031">
      <w:pPr>
        <w:pStyle w:val="Style2"/>
        <w:spacing w:line="312" w:lineRule="auto"/>
        <w:rPr>
          <w:lang w:val="vi-VN"/>
        </w:rPr>
      </w:pPr>
      <w:r w:rsidRPr="001164DE">
        <w:rPr>
          <w:lang w:val="vi-VN"/>
        </w:rPr>
        <w:t>Cộng tác viên có thể xóa bài viết chưa được đăng của mình. Hệ thống thực hiện kiểm tra thông tin và xóa bài viết khỏi CSDL.</w:t>
      </w:r>
    </w:p>
    <w:p w14:paraId="4A972143" w14:textId="77777777" w:rsidR="009D7060" w:rsidRPr="001164DE" w:rsidRDefault="009D7060" w:rsidP="0090566F">
      <w:pPr>
        <w:pStyle w:val="Heading4"/>
      </w:pPr>
      <w:bookmarkStart w:id="73" w:name="_Thiết_kế_giao"/>
      <w:bookmarkEnd w:id="73"/>
      <w:r w:rsidRPr="001164DE">
        <w:t>Thiết kế giao diện</w:t>
      </w:r>
    </w:p>
    <w:p w14:paraId="22E3EA6F" w14:textId="5ED04E51" w:rsidR="00EE5B01" w:rsidRPr="001164DE" w:rsidRDefault="004828CD" w:rsidP="002B7031">
      <w:pPr>
        <w:pStyle w:val="ListParagraph"/>
        <w:spacing w:line="312" w:lineRule="auto"/>
      </w:pPr>
      <w:r w:rsidRPr="001164DE">
        <w:rPr>
          <w:lang w:val="en-US"/>
        </w:rPr>
        <w:t>Tạo mớ</w:t>
      </w:r>
      <w:r w:rsidR="00421789" w:rsidRPr="001164DE">
        <w:rPr>
          <w:lang w:val="en-US"/>
        </w:rPr>
        <w:t>i</w:t>
      </w:r>
      <w:r w:rsidRPr="001164DE">
        <w:rPr>
          <w:lang w:val="en-US"/>
        </w:rPr>
        <w:t>, sử</w:t>
      </w:r>
      <w:r w:rsidR="00421789" w:rsidRPr="001164DE">
        <w:rPr>
          <w:lang w:val="en-US"/>
        </w:rPr>
        <w:t xml:space="preserve">a, xóa </w:t>
      </w:r>
      <w:r w:rsidRPr="001164DE">
        <w:rPr>
          <w:lang w:val="en-US"/>
        </w:rPr>
        <w:t>tin bài</w:t>
      </w:r>
    </w:p>
    <w:p w14:paraId="1CA55C73" w14:textId="77777777" w:rsidR="00EE5B01" w:rsidRPr="001164DE" w:rsidRDefault="00EE5B01" w:rsidP="002B7031">
      <w:pPr>
        <w:pStyle w:val="ListParagraph"/>
        <w:keepNext/>
        <w:numPr>
          <w:ilvl w:val="0"/>
          <w:numId w:val="0"/>
        </w:numPr>
        <w:spacing w:line="312" w:lineRule="auto"/>
        <w:ind w:left="90"/>
        <w:jc w:val="center"/>
      </w:pPr>
      <w:r w:rsidRPr="001164DE">
        <w:rPr>
          <w:noProof/>
          <w:lang w:val="en-US" w:eastAsia="en-US"/>
        </w:rPr>
        <w:drawing>
          <wp:inline distT="0" distB="0" distL="0" distR="0" wp14:anchorId="309B948D" wp14:editId="5B9EA895">
            <wp:extent cx="5943600" cy="307213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072130"/>
                    </a:xfrm>
                    <a:prstGeom prst="rect">
                      <a:avLst/>
                    </a:prstGeom>
                  </pic:spPr>
                </pic:pic>
              </a:graphicData>
            </a:graphic>
          </wp:inline>
        </w:drawing>
      </w:r>
    </w:p>
    <w:p w14:paraId="0ED85D21" w14:textId="17850558" w:rsidR="00EE5B01" w:rsidRPr="001164DE" w:rsidRDefault="00EE5B01" w:rsidP="002B7031">
      <w:pPr>
        <w:pStyle w:val="Caption"/>
        <w:spacing w:line="312" w:lineRule="auto"/>
        <w:rPr>
          <w:sz w:val="28"/>
          <w:szCs w:val="28"/>
          <w:lang w:val="x-none"/>
        </w:rPr>
      </w:pPr>
      <w:r w:rsidRPr="001164DE">
        <w:rPr>
          <w:sz w:val="28"/>
          <w:szCs w:val="28"/>
        </w:rPr>
        <w:t xml:space="preserve">Giao diện </w:t>
      </w:r>
      <w:r w:rsidRPr="001164DE">
        <w:rPr>
          <w:sz w:val="28"/>
          <w:szCs w:val="28"/>
        </w:rPr>
        <w:fldChar w:fldCharType="begin"/>
      </w:r>
      <w:r w:rsidRPr="001164DE">
        <w:rPr>
          <w:sz w:val="28"/>
          <w:szCs w:val="28"/>
        </w:rPr>
        <w:instrText xml:space="preserve"> SEQ Giao_diện \* ARABIC </w:instrText>
      </w:r>
      <w:r w:rsidRPr="001164DE">
        <w:rPr>
          <w:sz w:val="28"/>
          <w:szCs w:val="28"/>
        </w:rPr>
        <w:fldChar w:fldCharType="separate"/>
      </w:r>
      <w:r w:rsidR="0045178B">
        <w:rPr>
          <w:noProof/>
          <w:sz w:val="28"/>
          <w:szCs w:val="28"/>
        </w:rPr>
        <w:t>10</w:t>
      </w:r>
      <w:r w:rsidRPr="001164DE">
        <w:rPr>
          <w:sz w:val="28"/>
          <w:szCs w:val="28"/>
        </w:rPr>
        <w:fldChar w:fldCharType="end"/>
      </w:r>
      <w:r w:rsidRPr="001164DE">
        <w:rPr>
          <w:sz w:val="28"/>
          <w:szCs w:val="28"/>
        </w:rPr>
        <w:t>: Quản lý tin bài</w:t>
      </w:r>
    </w:p>
    <w:p w14:paraId="1D797B0E" w14:textId="7CE49ED5" w:rsidR="00EE5B01" w:rsidRPr="001164DE" w:rsidRDefault="006C7EA4" w:rsidP="002B7031">
      <w:pPr>
        <w:pStyle w:val="ListParagraph"/>
        <w:keepNext/>
        <w:numPr>
          <w:ilvl w:val="0"/>
          <w:numId w:val="0"/>
        </w:numPr>
        <w:spacing w:line="312" w:lineRule="auto"/>
        <w:jc w:val="center"/>
      </w:pPr>
      <w:r w:rsidRPr="001164DE">
        <w:rPr>
          <w:noProof/>
          <w:lang w:val="en-US" w:eastAsia="en-US"/>
        </w:rPr>
        <w:lastRenderedPageBreak/>
        <w:drawing>
          <wp:inline distT="0" distB="0" distL="0" distR="0" wp14:anchorId="6ECD8815" wp14:editId="5DEA8118">
            <wp:extent cx="5067300" cy="7502279"/>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o_n_tin_b_i.png"/>
                    <pic:cNvPicPr/>
                  </pic:nvPicPr>
                  <pic:blipFill>
                    <a:blip r:embed="rId42">
                      <a:extLst>
                        <a:ext uri="{28A0092B-C50C-407E-A947-70E740481C1C}">
                          <a14:useLocalDpi xmlns:a14="http://schemas.microsoft.com/office/drawing/2010/main" val="0"/>
                        </a:ext>
                      </a:extLst>
                    </a:blip>
                    <a:stretch>
                      <a:fillRect/>
                    </a:stretch>
                  </pic:blipFill>
                  <pic:spPr>
                    <a:xfrm>
                      <a:off x="0" y="0"/>
                      <a:ext cx="5070114" cy="7506445"/>
                    </a:xfrm>
                    <a:prstGeom prst="rect">
                      <a:avLst/>
                    </a:prstGeom>
                  </pic:spPr>
                </pic:pic>
              </a:graphicData>
            </a:graphic>
          </wp:inline>
        </w:drawing>
      </w:r>
    </w:p>
    <w:p w14:paraId="5872872D" w14:textId="6339440E" w:rsidR="00EE5B01" w:rsidRPr="001164DE" w:rsidRDefault="00EE5B01" w:rsidP="002B7031">
      <w:pPr>
        <w:pStyle w:val="Caption"/>
        <w:spacing w:line="312" w:lineRule="auto"/>
        <w:rPr>
          <w:sz w:val="28"/>
          <w:szCs w:val="28"/>
        </w:rPr>
      </w:pPr>
      <w:r w:rsidRPr="001164DE">
        <w:rPr>
          <w:sz w:val="28"/>
          <w:szCs w:val="28"/>
        </w:rPr>
        <w:t xml:space="preserve">Giao diện </w:t>
      </w:r>
      <w:r w:rsidRPr="001164DE">
        <w:rPr>
          <w:sz w:val="28"/>
          <w:szCs w:val="28"/>
        </w:rPr>
        <w:fldChar w:fldCharType="begin"/>
      </w:r>
      <w:r w:rsidRPr="001164DE">
        <w:rPr>
          <w:sz w:val="28"/>
          <w:szCs w:val="28"/>
        </w:rPr>
        <w:instrText xml:space="preserve"> SEQ Giao_diện \* ARABIC </w:instrText>
      </w:r>
      <w:r w:rsidRPr="001164DE">
        <w:rPr>
          <w:sz w:val="28"/>
          <w:szCs w:val="28"/>
        </w:rPr>
        <w:fldChar w:fldCharType="separate"/>
      </w:r>
      <w:r w:rsidR="0045178B">
        <w:rPr>
          <w:noProof/>
          <w:sz w:val="28"/>
          <w:szCs w:val="28"/>
        </w:rPr>
        <w:t>11</w:t>
      </w:r>
      <w:r w:rsidRPr="001164DE">
        <w:rPr>
          <w:sz w:val="28"/>
          <w:szCs w:val="28"/>
        </w:rPr>
        <w:fldChar w:fldCharType="end"/>
      </w:r>
      <w:r w:rsidRPr="001164DE">
        <w:rPr>
          <w:sz w:val="28"/>
          <w:szCs w:val="28"/>
        </w:rPr>
        <w:t>: Tạo mới/ Sửa tin bài</w:t>
      </w:r>
    </w:p>
    <w:p w14:paraId="1202FDFE" w14:textId="5CB7373E" w:rsidR="00EE5B01" w:rsidRPr="001164DE" w:rsidRDefault="006C7EA4" w:rsidP="002B7031">
      <w:pPr>
        <w:pStyle w:val="ListParagraph"/>
        <w:numPr>
          <w:ilvl w:val="0"/>
          <w:numId w:val="0"/>
        </w:numPr>
        <w:spacing w:line="312" w:lineRule="auto"/>
        <w:jc w:val="center"/>
      </w:pPr>
      <w:r w:rsidRPr="001164DE">
        <w:rPr>
          <w:noProof/>
          <w:lang w:val="en-US" w:eastAsia="en-US"/>
        </w:rPr>
        <w:lastRenderedPageBreak/>
        <w:drawing>
          <wp:inline distT="0" distB="0" distL="0" distR="0" wp14:anchorId="6C2B0879" wp14:editId="49F0E884">
            <wp:extent cx="3613723" cy="6533672"/>
            <wp:effectExtent l="19050" t="19050" r="25400" b="196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613723" cy="6533672"/>
                    </a:xfrm>
                    <a:prstGeom prst="rect">
                      <a:avLst/>
                    </a:prstGeom>
                    <a:ln>
                      <a:solidFill>
                        <a:schemeClr val="tx1"/>
                      </a:solidFill>
                    </a:ln>
                  </pic:spPr>
                </pic:pic>
              </a:graphicData>
            </a:graphic>
          </wp:inline>
        </w:drawing>
      </w:r>
    </w:p>
    <w:p w14:paraId="17D6B4D8" w14:textId="08CC96EA" w:rsidR="00595DD9" w:rsidRPr="001164DE" w:rsidRDefault="00EE5B01" w:rsidP="002B7031">
      <w:pPr>
        <w:pStyle w:val="Caption"/>
        <w:spacing w:after="0" w:line="312" w:lineRule="auto"/>
        <w:rPr>
          <w:sz w:val="28"/>
          <w:szCs w:val="28"/>
        </w:rPr>
      </w:pPr>
      <w:r w:rsidRPr="001164DE">
        <w:rPr>
          <w:sz w:val="28"/>
          <w:szCs w:val="28"/>
        </w:rPr>
        <w:t xml:space="preserve">Giao diện </w:t>
      </w:r>
      <w:r w:rsidRPr="001164DE">
        <w:rPr>
          <w:sz w:val="28"/>
          <w:szCs w:val="28"/>
        </w:rPr>
        <w:fldChar w:fldCharType="begin"/>
      </w:r>
      <w:r w:rsidRPr="001164DE">
        <w:rPr>
          <w:sz w:val="28"/>
          <w:szCs w:val="28"/>
        </w:rPr>
        <w:instrText xml:space="preserve"> SEQ Giao_diện \* ARABIC </w:instrText>
      </w:r>
      <w:r w:rsidRPr="001164DE">
        <w:rPr>
          <w:sz w:val="28"/>
          <w:szCs w:val="28"/>
        </w:rPr>
        <w:fldChar w:fldCharType="separate"/>
      </w:r>
      <w:r w:rsidR="0045178B">
        <w:rPr>
          <w:noProof/>
          <w:sz w:val="28"/>
          <w:szCs w:val="28"/>
        </w:rPr>
        <w:t>12</w:t>
      </w:r>
      <w:r w:rsidRPr="001164DE">
        <w:rPr>
          <w:noProof/>
          <w:sz w:val="28"/>
          <w:szCs w:val="28"/>
        </w:rPr>
        <w:fldChar w:fldCharType="end"/>
      </w:r>
      <w:r w:rsidR="003A1948" w:rsidRPr="001164DE">
        <w:rPr>
          <w:sz w:val="28"/>
          <w:szCs w:val="28"/>
        </w:rPr>
        <w:t>:</w:t>
      </w:r>
      <w:r w:rsidR="00421789" w:rsidRPr="001164DE">
        <w:rPr>
          <w:sz w:val="28"/>
          <w:szCs w:val="28"/>
        </w:rPr>
        <w:t xml:space="preserve"> Xóa</w:t>
      </w:r>
      <w:r w:rsidR="000D2C56" w:rsidRPr="001164DE">
        <w:rPr>
          <w:sz w:val="28"/>
          <w:szCs w:val="28"/>
        </w:rPr>
        <w:t xml:space="preserve"> tin bài</w:t>
      </w:r>
    </w:p>
    <w:p w14:paraId="241D4798" w14:textId="77777777" w:rsidR="00595DD9" w:rsidRPr="001164DE" w:rsidRDefault="00595DD9">
      <w:pPr>
        <w:rPr>
          <w:rFonts w:ascii="Times New Roman" w:eastAsia="Calibri" w:hAnsi="Times New Roman" w:cs="Times New Roman"/>
          <w:b/>
          <w:i/>
          <w:iCs/>
          <w:color w:val="44546A" w:themeColor="text2"/>
          <w:sz w:val="28"/>
          <w:szCs w:val="28"/>
        </w:rPr>
      </w:pPr>
      <w:r w:rsidRPr="001164DE">
        <w:rPr>
          <w:rFonts w:ascii="Times New Roman" w:hAnsi="Times New Roman" w:cs="Times New Roman"/>
          <w:sz w:val="28"/>
          <w:szCs w:val="28"/>
        </w:rPr>
        <w:br w:type="page"/>
      </w:r>
    </w:p>
    <w:p w14:paraId="22E48575" w14:textId="77777777" w:rsidR="00EE5B01" w:rsidRPr="001164DE" w:rsidRDefault="00EE5B01" w:rsidP="002B7031">
      <w:pPr>
        <w:pStyle w:val="Style2"/>
        <w:spacing w:line="312" w:lineRule="auto"/>
      </w:pPr>
      <w:r w:rsidRPr="001164DE">
        <w:lastRenderedPageBreak/>
        <w:t>Thiết kế trường dữ liệ</w:t>
      </w:r>
      <w:r w:rsidR="00A40E20" w:rsidRPr="001164DE">
        <w:t xml:space="preserve">u: </w:t>
      </w:r>
    </w:p>
    <w:tbl>
      <w:tblPr>
        <w:tblStyle w:val="TableGrid"/>
        <w:tblW w:w="8990" w:type="dxa"/>
        <w:tblInd w:w="360" w:type="dxa"/>
        <w:tblLayout w:type="fixed"/>
        <w:tblLook w:val="04A0" w:firstRow="1" w:lastRow="0" w:firstColumn="1" w:lastColumn="0" w:noHBand="0" w:noVBand="1"/>
      </w:tblPr>
      <w:tblGrid>
        <w:gridCol w:w="805"/>
        <w:gridCol w:w="1524"/>
        <w:gridCol w:w="1536"/>
        <w:gridCol w:w="990"/>
        <w:gridCol w:w="1080"/>
        <w:gridCol w:w="3055"/>
      </w:tblGrid>
      <w:tr w:rsidR="00EE5B01" w:rsidRPr="001164DE" w14:paraId="23C05B58" w14:textId="77777777" w:rsidTr="00155DC4">
        <w:trPr>
          <w:tblHeader/>
        </w:trPr>
        <w:tc>
          <w:tcPr>
            <w:tcW w:w="805" w:type="dxa"/>
            <w:shd w:val="clear" w:color="auto" w:fill="E7E6E6" w:themeFill="background2"/>
          </w:tcPr>
          <w:p w14:paraId="33E09BD1" w14:textId="77777777" w:rsidR="00EE5B01" w:rsidRPr="001164DE" w:rsidRDefault="00EE5B01" w:rsidP="002B7031">
            <w:pPr>
              <w:spacing w:line="312" w:lineRule="auto"/>
              <w:jc w:val="center"/>
              <w:rPr>
                <w:rFonts w:ascii="Times New Roman" w:hAnsi="Times New Roman"/>
                <w:b/>
                <w:sz w:val="28"/>
                <w:szCs w:val="28"/>
              </w:rPr>
            </w:pPr>
            <w:r w:rsidRPr="001164DE">
              <w:rPr>
                <w:rFonts w:ascii="Times New Roman" w:hAnsi="Times New Roman"/>
                <w:b/>
                <w:sz w:val="28"/>
                <w:szCs w:val="28"/>
              </w:rPr>
              <w:t>STT</w:t>
            </w:r>
          </w:p>
        </w:tc>
        <w:tc>
          <w:tcPr>
            <w:tcW w:w="1524" w:type="dxa"/>
            <w:shd w:val="clear" w:color="auto" w:fill="E7E6E6" w:themeFill="background2"/>
          </w:tcPr>
          <w:p w14:paraId="4AC67140" w14:textId="77777777" w:rsidR="00EE5B01" w:rsidRPr="001164DE" w:rsidRDefault="00EE5B01"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Thông tin</w:t>
            </w:r>
          </w:p>
        </w:tc>
        <w:tc>
          <w:tcPr>
            <w:tcW w:w="1536" w:type="dxa"/>
            <w:shd w:val="clear" w:color="auto" w:fill="E7E6E6" w:themeFill="background2"/>
          </w:tcPr>
          <w:p w14:paraId="39F3734D" w14:textId="77777777" w:rsidR="00EE5B01" w:rsidRPr="001164DE" w:rsidRDefault="00EE5B01"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Kiểu dữ liệu</w:t>
            </w:r>
          </w:p>
        </w:tc>
        <w:tc>
          <w:tcPr>
            <w:tcW w:w="990" w:type="dxa"/>
            <w:shd w:val="clear" w:color="auto" w:fill="E7E6E6" w:themeFill="background2"/>
          </w:tcPr>
          <w:p w14:paraId="4B9B1CA6" w14:textId="77777777" w:rsidR="00EE5B01" w:rsidRPr="001164DE" w:rsidRDefault="00EE5B01"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Bắt buộc</w:t>
            </w:r>
          </w:p>
        </w:tc>
        <w:tc>
          <w:tcPr>
            <w:tcW w:w="1080" w:type="dxa"/>
            <w:shd w:val="clear" w:color="auto" w:fill="E7E6E6" w:themeFill="background2"/>
          </w:tcPr>
          <w:p w14:paraId="18A6F7AE" w14:textId="77777777" w:rsidR="00EE5B01" w:rsidRPr="001164DE" w:rsidRDefault="00EE5B01"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Mặc định</w:t>
            </w:r>
          </w:p>
        </w:tc>
        <w:tc>
          <w:tcPr>
            <w:tcW w:w="3055" w:type="dxa"/>
            <w:shd w:val="clear" w:color="auto" w:fill="E7E6E6" w:themeFill="background2"/>
          </w:tcPr>
          <w:p w14:paraId="58788CDA" w14:textId="77777777" w:rsidR="00EE5B01" w:rsidRPr="001164DE" w:rsidRDefault="00EE5B01" w:rsidP="002B7031">
            <w:pPr>
              <w:spacing w:line="312" w:lineRule="auto"/>
              <w:jc w:val="center"/>
              <w:rPr>
                <w:rFonts w:ascii="Times New Roman" w:hAnsi="Times New Roman"/>
                <w:b/>
                <w:sz w:val="28"/>
                <w:szCs w:val="28"/>
              </w:rPr>
            </w:pPr>
            <w:r w:rsidRPr="001164DE">
              <w:rPr>
                <w:rFonts w:ascii="Times New Roman" w:hAnsi="Times New Roman"/>
                <w:b/>
                <w:sz w:val="28"/>
                <w:szCs w:val="28"/>
                <w:lang w:val="vi-VN"/>
              </w:rPr>
              <w:t xml:space="preserve">Ràng </w:t>
            </w:r>
            <w:r w:rsidRPr="001164DE">
              <w:rPr>
                <w:rFonts w:ascii="Times New Roman" w:hAnsi="Times New Roman"/>
                <w:b/>
                <w:sz w:val="28"/>
                <w:szCs w:val="28"/>
              </w:rPr>
              <w:t>buộc</w:t>
            </w:r>
          </w:p>
        </w:tc>
      </w:tr>
      <w:tr w:rsidR="007B5CA3" w:rsidRPr="001164DE" w14:paraId="53770A52" w14:textId="77777777" w:rsidTr="00155DC4">
        <w:tc>
          <w:tcPr>
            <w:tcW w:w="805" w:type="dxa"/>
          </w:tcPr>
          <w:p w14:paraId="257CF1C6" w14:textId="34869CC6" w:rsidR="007B5CA3" w:rsidRPr="001164DE" w:rsidRDefault="007B5CA3" w:rsidP="007B5CA3">
            <w:pPr>
              <w:spacing w:line="312" w:lineRule="auto"/>
              <w:jc w:val="center"/>
              <w:rPr>
                <w:rFonts w:ascii="Times New Roman" w:hAnsi="Times New Roman"/>
                <w:sz w:val="28"/>
                <w:szCs w:val="28"/>
              </w:rPr>
            </w:pPr>
            <w:r w:rsidRPr="001164DE">
              <w:rPr>
                <w:rFonts w:ascii="Times New Roman" w:hAnsi="Times New Roman"/>
                <w:sz w:val="28"/>
                <w:szCs w:val="28"/>
              </w:rPr>
              <w:t>1</w:t>
            </w:r>
          </w:p>
        </w:tc>
        <w:tc>
          <w:tcPr>
            <w:tcW w:w="1524" w:type="dxa"/>
          </w:tcPr>
          <w:p w14:paraId="4553F240" w14:textId="2B393119" w:rsidR="007B5CA3" w:rsidRPr="001164DE" w:rsidRDefault="007B5CA3" w:rsidP="007B5CA3">
            <w:pPr>
              <w:spacing w:line="312" w:lineRule="auto"/>
              <w:rPr>
                <w:rFonts w:ascii="Times New Roman" w:hAnsi="Times New Roman"/>
                <w:sz w:val="28"/>
                <w:szCs w:val="28"/>
              </w:rPr>
            </w:pPr>
            <w:r w:rsidRPr="001164DE">
              <w:rPr>
                <w:rFonts w:ascii="Times New Roman" w:hAnsi="Times New Roman"/>
                <w:sz w:val="28"/>
                <w:szCs w:val="28"/>
              </w:rPr>
              <w:t>Alias</w:t>
            </w:r>
          </w:p>
        </w:tc>
        <w:tc>
          <w:tcPr>
            <w:tcW w:w="1536" w:type="dxa"/>
          </w:tcPr>
          <w:p w14:paraId="4081595E" w14:textId="2F295A3A" w:rsidR="007B5CA3" w:rsidRPr="001164DE" w:rsidRDefault="007B5CA3" w:rsidP="007B5CA3">
            <w:pPr>
              <w:spacing w:line="312" w:lineRule="auto"/>
              <w:rPr>
                <w:rFonts w:ascii="Times New Roman" w:hAnsi="Times New Roman"/>
                <w:sz w:val="28"/>
                <w:szCs w:val="28"/>
              </w:rPr>
            </w:pPr>
            <w:r w:rsidRPr="001164DE">
              <w:rPr>
                <w:rFonts w:ascii="Times New Roman" w:hAnsi="Times New Roman"/>
                <w:sz w:val="28"/>
                <w:szCs w:val="28"/>
              </w:rPr>
              <w:t>Chuỗi ký tự (250)</w:t>
            </w:r>
          </w:p>
        </w:tc>
        <w:tc>
          <w:tcPr>
            <w:tcW w:w="990" w:type="dxa"/>
          </w:tcPr>
          <w:p w14:paraId="3D4E3601" w14:textId="60773E8E" w:rsidR="007B5CA3" w:rsidRPr="001164DE" w:rsidRDefault="007B5CA3" w:rsidP="007B5CA3">
            <w:pPr>
              <w:spacing w:line="312" w:lineRule="auto"/>
              <w:rPr>
                <w:rFonts w:ascii="Times New Roman" w:hAnsi="Times New Roman"/>
                <w:sz w:val="28"/>
                <w:szCs w:val="28"/>
              </w:rPr>
            </w:pPr>
            <w:r w:rsidRPr="001164DE">
              <w:rPr>
                <w:rFonts w:ascii="Times New Roman" w:hAnsi="Times New Roman"/>
                <w:sz w:val="28"/>
                <w:szCs w:val="28"/>
              </w:rPr>
              <w:t>Có</w:t>
            </w:r>
          </w:p>
        </w:tc>
        <w:tc>
          <w:tcPr>
            <w:tcW w:w="1080" w:type="dxa"/>
          </w:tcPr>
          <w:p w14:paraId="7C7A8972" w14:textId="77777777" w:rsidR="007B5CA3" w:rsidRPr="001164DE" w:rsidRDefault="007B5CA3" w:rsidP="007B5CA3">
            <w:pPr>
              <w:spacing w:line="312" w:lineRule="auto"/>
              <w:rPr>
                <w:rFonts w:ascii="Times New Roman" w:hAnsi="Times New Roman"/>
                <w:sz w:val="28"/>
                <w:szCs w:val="28"/>
              </w:rPr>
            </w:pPr>
          </w:p>
        </w:tc>
        <w:tc>
          <w:tcPr>
            <w:tcW w:w="3055" w:type="dxa"/>
          </w:tcPr>
          <w:p w14:paraId="1302F005" w14:textId="77777777" w:rsidR="007B5CA3" w:rsidRPr="001164DE" w:rsidRDefault="007B5CA3" w:rsidP="00122797">
            <w:pPr>
              <w:spacing w:line="312" w:lineRule="auto"/>
              <w:jc w:val="both"/>
              <w:rPr>
                <w:rFonts w:ascii="Times New Roman" w:hAnsi="Times New Roman"/>
                <w:sz w:val="28"/>
                <w:szCs w:val="28"/>
              </w:rPr>
            </w:pPr>
            <w:r w:rsidRPr="001164DE">
              <w:rPr>
                <w:rFonts w:ascii="Times New Roman" w:hAnsi="Times New Roman"/>
                <w:sz w:val="28"/>
                <w:szCs w:val="28"/>
              </w:rPr>
              <w:t xml:space="preserve"> Cho phép NSD nhập vào nội dung hiển thị ở liên kết tin bài</w:t>
            </w:r>
          </w:p>
          <w:p w14:paraId="53829410" w14:textId="0EF41142" w:rsidR="007B5CA3" w:rsidRPr="001164DE" w:rsidRDefault="007B5CA3" w:rsidP="00122797">
            <w:pPr>
              <w:spacing w:line="312" w:lineRule="auto"/>
              <w:jc w:val="both"/>
              <w:rPr>
                <w:rFonts w:ascii="Times New Roman" w:hAnsi="Times New Roman"/>
                <w:sz w:val="28"/>
                <w:szCs w:val="28"/>
              </w:rPr>
            </w:pPr>
            <w:r w:rsidRPr="001164DE">
              <w:rPr>
                <w:rFonts w:ascii="Times New Roman" w:hAnsi="Times New Roman"/>
                <w:sz w:val="28"/>
                <w:szCs w:val="28"/>
              </w:rPr>
              <w:t>Cho phép nhập số và chữ (a-z, A-Z, 0-9), khoảng trống và các ký tự $, -. ! ()</w:t>
            </w:r>
          </w:p>
        </w:tc>
      </w:tr>
      <w:tr w:rsidR="007B5CA3" w:rsidRPr="001164DE" w14:paraId="17C72144" w14:textId="77777777" w:rsidTr="00155DC4">
        <w:tc>
          <w:tcPr>
            <w:tcW w:w="805" w:type="dxa"/>
          </w:tcPr>
          <w:p w14:paraId="18D3C3D5" w14:textId="4446CF9E" w:rsidR="007B5CA3" w:rsidRPr="001164DE" w:rsidRDefault="007B5CA3" w:rsidP="007B5CA3">
            <w:pPr>
              <w:spacing w:line="312" w:lineRule="auto"/>
              <w:jc w:val="center"/>
              <w:rPr>
                <w:rFonts w:ascii="Times New Roman" w:hAnsi="Times New Roman"/>
                <w:sz w:val="28"/>
                <w:szCs w:val="28"/>
              </w:rPr>
            </w:pPr>
            <w:r w:rsidRPr="001164DE">
              <w:rPr>
                <w:rFonts w:ascii="Times New Roman" w:hAnsi="Times New Roman"/>
                <w:sz w:val="28"/>
                <w:szCs w:val="28"/>
              </w:rPr>
              <w:t>2</w:t>
            </w:r>
          </w:p>
        </w:tc>
        <w:tc>
          <w:tcPr>
            <w:tcW w:w="1524" w:type="dxa"/>
          </w:tcPr>
          <w:p w14:paraId="0F0C8644" w14:textId="35F611A9" w:rsidR="007B5CA3" w:rsidRPr="001164DE" w:rsidRDefault="007B5CA3" w:rsidP="007B5CA3">
            <w:pPr>
              <w:spacing w:line="312" w:lineRule="auto"/>
              <w:rPr>
                <w:rFonts w:ascii="Times New Roman" w:hAnsi="Times New Roman"/>
                <w:sz w:val="28"/>
                <w:szCs w:val="28"/>
              </w:rPr>
            </w:pPr>
            <w:r w:rsidRPr="001164DE">
              <w:rPr>
                <w:rFonts w:ascii="Times New Roman" w:hAnsi="Times New Roman"/>
                <w:sz w:val="28"/>
                <w:szCs w:val="28"/>
              </w:rPr>
              <w:t>Tiêu đề</w:t>
            </w:r>
          </w:p>
        </w:tc>
        <w:tc>
          <w:tcPr>
            <w:tcW w:w="1536" w:type="dxa"/>
          </w:tcPr>
          <w:p w14:paraId="6E87A7E8" w14:textId="55BF6B33" w:rsidR="007B5CA3" w:rsidRPr="001164DE" w:rsidRDefault="007B5CA3" w:rsidP="007B5CA3">
            <w:pPr>
              <w:spacing w:line="312" w:lineRule="auto"/>
              <w:rPr>
                <w:rFonts w:ascii="Times New Roman" w:hAnsi="Times New Roman"/>
                <w:sz w:val="28"/>
                <w:szCs w:val="28"/>
              </w:rPr>
            </w:pPr>
            <w:r w:rsidRPr="001164DE">
              <w:rPr>
                <w:rFonts w:ascii="Times New Roman" w:hAnsi="Times New Roman"/>
                <w:sz w:val="28"/>
                <w:szCs w:val="28"/>
              </w:rPr>
              <w:t>Chuỗi ký tự (200)</w:t>
            </w:r>
          </w:p>
        </w:tc>
        <w:tc>
          <w:tcPr>
            <w:tcW w:w="990" w:type="dxa"/>
          </w:tcPr>
          <w:p w14:paraId="65415AE0" w14:textId="2B807712" w:rsidR="007B5CA3" w:rsidRPr="001164DE" w:rsidRDefault="007B5CA3" w:rsidP="007B5CA3">
            <w:pPr>
              <w:spacing w:line="312" w:lineRule="auto"/>
              <w:rPr>
                <w:rFonts w:ascii="Times New Roman" w:hAnsi="Times New Roman"/>
                <w:sz w:val="28"/>
                <w:szCs w:val="28"/>
              </w:rPr>
            </w:pPr>
            <w:r w:rsidRPr="001164DE">
              <w:rPr>
                <w:rFonts w:ascii="Times New Roman" w:hAnsi="Times New Roman"/>
                <w:sz w:val="28"/>
                <w:szCs w:val="28"/>
              </w:rPr>
              <w:t>Có</w:t>
            </w:r>
          </w:p>
        </w:tc>
        <w:tc>
          <w:tcPr>
            <w:tcW w:w="1080" w:type="dxa"/>
          </w:tcPr>
          <w:p w14:paraId="17483D49" w14:textId="77777777" w:rsidR="007B5CA3" w:rsidRPr="001164DE" w:rsidRDefault="007B5CA3" w:rsidP="007B5CA3">
            <w:pPr>
              <w:spacing w:line="312" w:lineRule="auto"/>
              <w:rPr>
                <w:rFonts w:ascii="Times New Roman" w:hAnsi="Times New Roman"/>
                <w:sz w:val="28"/>
                <w:szCs w:val="28"/>
              </w:rPr>
            </w:pPr>
          </w:p>
        </w:tc>
        <w:tc>
          <w:tcPr>
            <w:tcW w:w="3055" w:type="dxa"/>
          </w:tcPr>
          <w:p w14:paraId="4963E14D" w14:textId="5693E92E" w:rsidR="007B5CA3" w:rsidRPr="001164DE" w:rsidRDefault="007B5CA3" w:rsidP="00122797">
            <w:pPr>
              <w:tabs>
                <w:tab w:val="left" w:pos="960"/>
              </w:tabs>
              <w:spacing w:line="312" w:lineRule="auto"/>
              <w:jc w:val="both"/>
              <w:rPr>
                <w:rFonts w:ascii="Times New Roman" w:hAnsi="Times New Roman"/>
                <w:sz w:val="28"/>
                <w:szCs w:val="28"/>
              </w:rPr>
            </w:pPr>
            <w:r w:rsidRPr="001164DE">
              <w:rPr>
                <w:rFonts w:ascii="Times New Roman" w:hAnsi="Times New Roman"/>
                <w:sz w:val="28"/>
                <w:szCs w:val="28"/>
              </w:rPr>
              <w:t>Cho phép NSD nhập nội dung tiêu đề</w:t>
            </w:r>
          </w:p>
        </w:tc>
      </w:tr>
      <w:tr w:rsidR="007B5CA3" w:rsidRPr="001164DE" w14:paraId="3AC41C15" w14:textId="77777777" w:rsidTr="00155DC4">
        <w:tc>
          <w:tcPr>
            <w:tcW w:w="805" w:type="dxa"/>
          </w:tcPr>
          <w:p w14:paraId="4D53DC75" w14:textId="03657A2F" w:rsidR="007B5CA3" w:rsidRPr="001164DE" w:rsidRDefault="007B5CA3" w:rsidP="007B5CA3">
            <w:pPr>
              <w:spacing w:line="312" w:lineRule="auto"/>
              <w:jc w:val="center"/>
              <w:rPr>
                <w:rFonts w:ascii="Times New Roman" w:hAnsi="Times New Roman"/>
                <w:sz w:val="28"/>
                <w:szCs w:val="28"/>
              </w:rPr>
            </w:pPr>
            <w:r w:rsidRPr="001164DE">
              <w:rPr>
                <w:rFonts w:ascii="Times New Roman" w:hAnsi="Times New Roman"/>
                <w:sz w:val="28"/>
                <w:szCs w:val="28"/>
              </w:rPr>
              <w:t>3</w:t>
            </w:r>
          </w:p>
        </w:tc>
        <w:tc>
          <w:tcPr>
            <w:tcW w:w="1524" w:type="dxa"/>
          </w:tcPr>
          <w:p w14:paraId="253D5B88" w14:textId="670D02D6" w:rsidR="007B5CA3" w:rsidRPr="001164DE" w:rsidRDefault="007B5CA3" w:rsidP="007B5CA3">
            <w:pPr>
              <w:spacing w:line="312" w:lineRule="auto"/>
              <w:rPr>
                <w:rFonts w:ascii="Times New Roman" w:hAnsi="Times New Roman"/>
                <w:sz w:val="28"/>
                <w:szCs w:val="28"/>
              </w:rPr>
            </w:pPr>
            <w:r w:rsidRPr="001164DE">
              <w:rPr>
                <w:rFonts w:ascii="Times New Roman" w:hAnsi="Times New Roman"/>
                <w:sz w:val="28"/>
                <w:szCs w:val="28"/>
              </w:rPr>
              <w:t>Sapo</w:t>
            </w:r>
          </w:p>
        </w:tc>
        <w:tc>
          <w:tcPr>
            <w:tcW w:w="1536" w:type="dxa"/>
          </w:tcPr>
          <w:p w14:paraId="3DED40E1" w14:textId="7337F190" w:rsidR="007B5CA3" w:rsidRPr="001164DE" w:rsidRDefault="007B5CA3" w:rsidP="007B5CA3">
            <w:pPr>
              <w:spacing w:line="312" w:lineRule="auto"/>
              <w:rPr>
                <w:rFonts w:ascii="Times New Roman" w:hAnsi="Times New Roman"/>
                <w:sz w:val="28"/>
                <w:szCs w:val="28"/>
              </w:rPr>
            </w:pPr>
            <w:r w:rsidRPr="001164DE">
              <w:rPr>
                <w:rFonts w:ascii="Times New Roman" w:hAnsi="Times New Roman"/>
                <w:sz w:val="28"/>
                <w:szCs w:val="28"/>
              </w:rPr>
              <w:t>Chuỗi ký tự (1200)</w:t>
            </w:r>
          </w:p>
        </w:tc>
        <w:tc>
          <w:tcPr>
            <w:tcW w:w="990" w:type="dxa"/>
          </w:tcPr>
          <w:p w14:paraId="51DED4B9" w14:textId="77777777" w:rsidR="007B5CA3" w:rsidRPr="001164DE" w:rsidRDefault="007B5CA3" w:rsidP="007B5CA3">
            <w:pPr>
              <w:spacing w:line="312" w:lineRule="auto"/>
              <w:rPr>
                <w:rFonts w:ascii="Times New Roman" w:hAnsi="Times New Roman"/>
                <w:sz w:val="28"/>
                <w:szCs w:val="28"/>
              </w:rPr>
            </w:pPr>
          </w:p>
        </w:tc>
        <w:tc>
          <w:tcPr>
            <w:tcW w:w="1080" w:type="dxa"/>
          </w:tcPr>
          <w:p w14:paraId="6C93A701" w14:textId="443B0651" w:rsidR="007B5CA3" w:rsidRPr="001164DE" w:rsidRDefault="007B5CA3" w:rsidP="007B5CA3">
            <w:pPr>
              <w:spacing w:line="312" w:lineRule="auto"/>
              <w:rPr>
                <w:rFonts w:ascii="Times New Roman" w:hAnsi="Times New Roman"/>
                <w:sz w:val="28"/>
                <w:szCs w:val="28"/>
              </w:rPr>
            </w:pPr>
            <w:r w:rsidRPr="001164DE">
              <w:rPr>
                <w:rFonts w:ascii="Times New Roman" w:hAnsi="Times New Roman"/>
                <w:sz w:val="28"/>
                <w:szCs w:val="28"/>
              </w:rPr>
              <w:t>(TCT Online)</w:t>
            </w:r>
          </w:p>
        </w:tc>
        <w:tc>
          <w:tcPr>
            <w:tcW w:w="3055" w:type="dxa"/>
          </w:tcPr>
          <w:p w14:paraId="777ABD7B" w14:textId="2B0F0158" w:rsidR="007B5CA3" w:rsidRPr="001164DE" w:rsidRDefault="007B5CA3" w:rsidP="00122797">
            <w:pPr>
              <w:spacing w:line="312" w:lineRule="auto"/>
              <w:jc w:val="both"/>
              <w:rPr>
                <w:rFonts w:ascii="Times New Roman" w:hAnsi="Times New Roman"/>
                <w:sz w:val="28"/>
                <w:szCs w:val="28"/>
              </w:rPr>
            </w:pPr>
            <w:r w:rsidRPr="001164DE">
              <w:rPr>
                <w:rFonts w:ascii="Times New Roman" w:hAnsi="Times New Roman"/>
                <w:sz w:val="28"/>
                <w:szCs w:val="28"/>
              </w:rPr>
              <w:t>Cho phép NSD nhập nội dung sapo của tin bài</w:t>
            </w:r>
          </w:p>
        </w:tc>
      </w:tr>
      <w:tr w:rsidR="007B5CA3" w:rsidRPr="001164DE" w14:paraId="6267C3E0" w14:textId="77777777" w:rsidTr="00155DC4">
        <w:tc>
          <w:tcPr>
            <w:tcW w:w="805" w:type="dxa"/>
          </w:tcPr>
          <w:p w14:paraId="107629F9" w14:textId="79B3599E" w:rsidR="007B5CA3" w:rsidRPr="001164DE" w:rsidRDefault="007B5CA3" w:rsidP="007B5CA3">
            <w:pPr>
              <w:spacing w:line="312" w:lineRule="auto"/>
              <w:jc w:val="center"/>
              <w:rPr>
                <w:rFonts w:ascii="Times New Roman" w:hAnsi="Times New Roman"/>
                <w:sz w:val="28"/>
                <w:szCs w:val="28"/>
              </w:rPr>
            </w:pPr>
            <w:r w:rsidRPr="001164DE">
              <w:rPr>
                <w:rFonts w:ascii="Times New Roman" w:hAnsi="Times New Roman"/>
                <w:sz w:val="28"/>
                <w:szCs w:val="28"/>
              </w:rPr>
              <w:t>4</w:t>
            </w:r>
          </w:p>
        </w:tc>
        <w:tc>
          <w:tcPr>
            <w:tcW w:w="1524" w:type="dxa"/>
          </w:tcPr>
          <w:p w14:paraId="2034EEDB" w14:textId="0B2B91C7" w:rsidR="007B5CA3" w:rsidRPr="001164DE" w:rsidRDefault="007B5CA3" w:rsidP="007B5CA3">
            <w:pPr>
              <w:spacing w:line="312" w:lineRule="auto"/>
              <w:rPr>
                <w:rFonts w:ascii="Times New Roman" w:hAnsi="Times New Roman"/>
                <w:sz w:val="28"/>
                <w:szCs w:val="28"/>
              </w:rPr>
            </w:pPr>
            <w:r w:rsidRPr="001164DE">
              <w:rPr>
                <w:rFonts w:ascii="Times New Roman" w:hAnsi="Times New Roman"/>
                <w:sz w:val="28"/>
                <w:szCs w:val="28"/>
              </w:rPr>
              <w:t>Nội dung tin bài</w:t>
            </w:r>
          </w:p>
        </w:tc>
        <w:tc>
          <w:tcPr>
            <w:tcW w:w="1536" w:type="dxa"/>
          </w:tcPr>
          <w:p w14:paraId="29BC0048" w14:textId="6BF2A6DE" w:rsidR="007B5CA3" w:rsidRPr="001164DE" w:rsidRDefault="007B5CA3" w:rsidP="007B5CA3">
            <w:pPr>
              <w:spacing w:line="312" w:lineRule="auto"/>
              <w:rPr>
                <w:rFonts w:ascii="Times New Roman" w:hAnsi="Times New Roman"/>
                <w:sz w:val="28"/>
                <w:szCs w:val="28"/>
              </w:rPr>
            </w:pPr>
            <w:r w:rsidRPr="001164DE">
              <w:rPr>
                <w:rFonts w:ascii="Times New Roman" w:hAnsi="Times New Roman"/>
                <w:sz w:val="28"/>
                <w:szCs w:val="28"/>
              </w:rPr>
              <w:t>Chuỗi ký tự (Không giới hạn ký tự)</w:t>
            </w:r>
          </w:p>
        </w:tc>
        <w:tc>
          <w:tcPr>
            <w:tcW w:w="990" w:type="dxa"/>
          </w:tcPr>
          <w:p w14:paraId="2C6390E4" w14:textId="77777777" w:rsidR="007B5CA3" w:rsidRPr="001164DE" w:rsidRDefault="007B5CA3" w:rsidP="007B5CA3">
            <w:pPr>
              <w:spacing w:line="312" w:lineRule="auto"/>
              <w:rPr>
                <w:rFonts w:ascii="Times New Roman" w:hAnsi="Times New Roman"/>
                <w:sz w:val="28"/>
                <w:szCs w:val="28"/>
              </w:rPr>
            </w:pPr>
          </w:p>
        </w:tc>
        <w:tc>
          <w:tcPr>
            <w:tcW w:w="1080" w:type="dxa"/>
          </w:tcPr>
          <w:p w14:paraId="02BA404A" w14:textId="77777777" w:rsidR="007B5CA3" w:rsidRPr="001164DE" w:rsidRDefault="007B5CA3" w:rsidP="007B5CA3">
            <w:pPr>
              <w:spacing w:line="312" w:lineRule="auto"/>
              <w:rPr>
                <w:rFonts w:ascii="Times New Roman" w:hAnsi="Times New Roman"/>
                <w:sz w:val="28"/>
                <w:szCs w:val="28"/>
              </w:rPr>
            </w:pPr>
          </w:p>
        </w:tc>
        <w:tc>
          <w:tcPr>
            <w:tcW w:w="3055" w:type="dxa"/>
          </w:tcPr>
          <w:p w14:paraId="3E4118F8" w14:textId="312FA42B" w:rsidR="007B5CA3" w:rsidRPr="001164DE" w:rsidRDefault="007B5CA3" w:rsidP="00122797">
            <w:pPr>
              <w:spacing w:line="312" w:lineRule="auto"/>
              <w:jc w:val="both"/>
              <w:rPr>
                <w:rFonts w:ascii="Times New Roman" w:hAnsi="Times New Roman"/>
                <w:sz w:val="28"/>
                <w:szCs w:val="28"/>
              </w:rPr>
            </w:pPr>
            <w:r w:rsidRPr="001164DE">
              <w:rPr>
                <w:rFonts w:ascii="Times New Roman" w:hAnsi="Times New Roman"/>
                <w:sz w:val="28"/>
                <w:szCs w:val="28"/>
              </w:rPr>
              <w:t>Cho phép NSD soạn thảo nội dung tin bài</w:t>
            </w:r>
          </w:p>
        </w:tc>
      </w:tr>
      <w:tr w:rsidR="007B5CA3" w:rsidRPr="001164DE" w14:paraId="77A80012" w14:textId="77777777" w:rsidTr="00155DC4">
        <w:tc>
          <w:tcPr>
            <w:tcW w:w="805" w:type="dxa"/>
          </w:tcPr>
          <w:p w14:paraId="41D25ACA" w14:textId="0BB9DA85" w:rsidR="007B5CA3" w:rsidRPr="001164DE" w:rsidRDefault="007B5CA3" w:rsidP="007B5CA3">
            <w:pPr>
              <w:spacing w:line="312" w:lineRule="auto"/>
              <w:jc w:val="center"/>
              <w:rPr>
                <w:rFonts w:ascii="Times New Roman" w:hAnsi="Times New Roman"/>
                <w:sz w:val="28"/>
                <w:szCs w:val="28"/>
              </w:rPr>
            </w:pPr>
            <w:r w:rsidRPr="001164DE">
              <w:rPr>
                <w:rFonts w:ascii="Times New Roman" w:hAnsi="Times New Roman"/>
                <w:sz w:val="28"/>
                <w:szCs w:val="28"/>
              </w:rPr>
              <w:t>5</w:t>
            </w:r>
          </w:p>
        </w:tc>
        <w:tc>
          <w:tcPr>
            <w:tcW w:w="1524" w:type="dxa"/>
          </w:tcPr>
          <w:p w14:paraId="3DF1DF3C" w14:textId="3ECA80C8" w:rsidR="007B5CA3" w:rsidRPr="001164DE" w:rsidRDefault="007B5CA3" w:rsidP="007B5CA3">
            <w:pPr>
              <w:spacing w:line="312" w:lineRule="auto"/>
              <w:rPr>
                <w:rFonts w:ascii="Times New Roman" w:hAnsi="Times New Roman"/>
                <w:sz w:val="28"/>
                <w:szCs w:val="28"/>
              </w:rPr>
            </w:pPr>
            <w:r w:rsidRPr="001164DE">
              <w:rPr>
                <w:rFonts w:ascii="Times New Roman" w:hAnsi="Times New Roman"/>
                <w:sz w:val="28"/>
                <w:szCs w:val="28"/>
              </w:rPr>
              <w:t>Ảnh đại diện</w:t>
            </w:r>
          </w:p>
        </w:tc>
        <w:tc>
          <w:tcPr>
            <w:tcW w:w="1536" w:type="dxa"/>
          </w:tcPr>
          <w:p w14:paraId="030DD133" w14:textId="77777777" w:rsidR="007B5CA3" w:rsidRPr="001164DE" w:rsidRDefault="007B5CA3" w:rsidP="007B5CA3">
            <w:pPr>
              <w:spacing w:line="312" w:lineRule="auto"/>
              <w:rPr>
                <w:rFonts w:ascii="Times New Roman" w:hAnsi="Times New Roman"/>
                <w:sz w:val="28"/>
                <w:szCs w:val="28"/>
              </w:rPr>
            </w:pPr>
          </w:p>
        </w:tc>
        <w:tc>
          <w:tcPr>
            <w:tcW w:w="990" w:type="dxa"/>
          </w:tcPr>
          <w:p w14:paraId="441F412F" w14:textId="77777777" w:rsidR="007B5CA3" w:rsidRPr="001164DE" w:rsidRDefault="007B5CA3" w:rsidP="007B5CA3">
            <w:pPr>
              <w:spacing w:line="312" w:lineRule="auto"/>
              <w:rPr>
                <w:rFonts w:ascii="Times New Roman" w:hAnsi="Times New Roman"/>
                <w:sz w:val="28"/>
                <w:szCs w:val="28"/>
              </w:rPr>
            </w:pPr>
          </w:p>
        </w:tc>
        <w:tc>
          <w:tcPr>
            <w:tcW w:w="1080" w:type="dxa"/>
          </w:tcPr>
          <w:p w14:paraId="7E146FA1" w14:textId="77777777" w:rsidR="007B5CA3" w:rsidRPr="001164DE" w:rsidRDefault="007B5CA3" w:rsidP="007B5CA3">
            <w:pPr>
              <w:spacing w:line="312" w:lineRule="auto"/>
              <w:rPr>
                <w:rFonts w:ascii="Times New Roman" w:hAnsi="Times New Roman"/>
                <w:sz w:val="28"/>
                <w:szCs w:val="28"/>
              </w:rPr>
            </w:pPr>
          </w:p>
        </w:tc>
        <w:tc>
          <w:tcPr>
            <w:tcW w:w="3055" w:type="dxa"/>
          </w:tcPr>
          <w:p w14:paraId="440912EA" w14:textId="77777777" w:rsidR="007B5CA3" w:rsidRPr="001164DE" w:rsidRDefault="007B5CA3" w:rsidP="00122797">
            <w:pPr>
              <w:spacing w:line="312" w:lineRule="auto"/>
              <w:jc w:val="both"/>
              <w:rPr>
                <w:rFonts w:ascii="Times New Roman" w:hAnsi="Times New Roman"/>
                <w:sz w:val="28"/>
                <w:szCs w:val="28"/>
              </w:rPr>
            </w:pPr>
            <w:r w:rsidRPr="001164DE">
              <w:rPr>
                <w:rFonts w:ascii="Times New Roman" w:hAnsi="Times New Roman"/>
                <w:sz w:val="28"/>
                <w:szCs w:val="28"/>
              </w:rPr>
              <w:t>Cho phép NSD tải ảnh từ thiết bị hoặc chọn ảnh trong thư viện làm ảnh đại diện tin bài</w:t>
            </w:r>
          </w:p>
          <w:p w14:paraId="5FC3DAA6" w14:textId="5C0F4B37" w:rsidR="007B5CA3" w:rsidRPr="001164DE" w:rsidRDefault="007B5CA3" w:rsidP="00122797">
            <w:pPr>
              <w:spacing w:line="312" w:lineRule="auto"/>
              <w:jc w:val="both"/>
              <w:rPr>
                <w:rFonts w:ascii="Times New Roman" w:hAnsi="Times New Roman"/>
                <w:sz w:val="28"/>
                <w:szCs w:val="28"/>
              </w:rPr>
            </w:pPr>
            <w:r w:rsidRPr="001164DE">
              <w:rPr>
                <w:rFonts w:ascii="Times New Roman" w:hAnsi="Times New Roman"/>
                <w:sz w:val="28"/>
                <w:szCs w:val="28"/>
              </w:rPr>
              <w:t>JPG, PNG, JPEG. GIF</w:t>
            </w:r>
          </w:p>
        </w:tc>
      </w:tr>
      <w:tr w:rsidR="007B5CA3" w:rsidRPr="001164DE" w14:paraId="6EE3D33C" w14:textId="77777777" w:rsidTr="00155DC4">
        <w:tc>
          <w:tcPr>
            <w:tcW w:w="805" w:type="dxa"/>
          </w:tcPr>
          <w:p w14:paraId="0317B6B7" w14:textId="51C56E32" w:rsidR="007B5CA3" w:rsidRPr="001164DE" w:rsidRDefault="007B5CA3" w:rsidP="007B5CA3">
            <w:pPr>
              <w:spacing w:line="312" w:lineRule="auto"/>
              <w:jc w:val="center"/>
              <w:rPr>
                <w:rFonts w:ascii="Times New Roman" w:hAnsi="Times New Roman"/>
                <w:sz w:val="28"/>
                <w:szCs w:val="28"/>
              </w:rPr>
            </w:pPr>
            <w:r w:rsidRPr="001164DE">
              <w:rPr>
                <w:rFonts w:ascii="Times New Roman" w:hAnsi="Times New Roman"/>
                <w:sz w:val="28"/>
                <w:szCs w:val="28"/>
              </w:rPr>
              <w:t>6</w:t>
            </w:r>
          </w:p>
        </w:tc>
        <w:tc>
          <w:tcPr>
            <w:tcW w:w="1524" w:type="dxa"/>
          </w:tcPr>
          <w:p w14:paraId="3FC94DD7" w14:textId="015DCFA6" w:rsidR="007B5CA3" w:rsidRPr="001164DE" w:rsidRDefault="007B5CA3" w:rsidP="007B5CA3">
            <w:pPr>
              <w:spacing w:line="312" w:lineRule="auto"/>
              <w:rPr>
                <w:rFonts w:ascii="Times New Roman" w:hAnsi="Times New Roman"/>
                <w:sz w:val="28"/>
                <w:szCs w:val="28"/>
              </w:rPr>
            </w:pPr>
            <w:r w:rsidRPr="001164DE">
              <w:rPr>
                <w:rFonts w:ascii="Times New Roman" w:hAnsi="Times New Roman"/>
                <w:sz w:val="28"/>
                <w:szCs w:val="28"/>
              </w:rPr>
              <w:t>Tác giả</w:t>
            </w:r>
          </w:p>
        </w:tc>
        <w:tc>
          <w:tcPr>
            <w:tcW w:w="1536" w:type="dxa"/>
          </w:tcPr>
          <w:p w14:paraId="28BC1643" w14:textId="1A3CE8ED" w:rsidR="007B5CA3" w:rsidRPr="001164DE" w:rsidRDefault="007B5CA3" w:rsidP="007B5CA3">
            <w:pPr>
              <w:spacing w:line="312" w:lineRule="auto"/>
              <w:rPr>
                <w:rFonts w:ascii="Times New Roman" w:hAnsi="Times New Roman"/>
                <w:sz w:val="28"/>
                <w:szCs w:val="28"/>
              </w:rPr>
            </w:pPr>
            <w:r w:rsidRPr="001164DE">
              <w:rPr>
                <w:rFonts w:ascii="Times New Roman" w:hAnsi="Times New Roman"/>
                <w:sz w:val="28"/>
                <w:szCs w:val="28"/>
              </w:rPr>
              <w:t>Chuỗi ký tự (50)</w:t>
            </w:r>
          </w:p>
        </w:tc>
        <w:tc>
          <w:tcPr>
            <w:tcW w:w="990" w:type="dxa"/>
          </w:tcPr>
          <w:p w14:paraId="52AEDB0F" w14:textId="77777777" w:rsidR="007B5CA3" w:rsidRPr="001164DE" w:rsidRDefault="007B5CA3" w:rsidP="007B5CA3">
            <w:pPr>
              <w:spacing w:line="312" w:lineRule="auto"/>
              <w:rPr>
                <w:rFonts w:ascii="Times New Roman" w:hAnsi="Times New Roman"/>
                <w:sz w:val="28"/>
                <w:szCs w:val="28"/>
              </w:rPr>
            </w:pPr>
          </w:p>
        </w:tc>
        <w:tc>
          <w:tcPr>
            <w:tcW w:w="1080" w:type="dxa"/>
          </w:tcPr>
          <w:p w14:paraId="1916BCAC" w14:textId="77777777" w:rsidR="007B5CA3" w:rsidRPr="001164DE" w:rsidRDefault="007B5CA3" w:rsidP="007B5CA3">
            <w:pPr>
              <w:spacing w:line="312" w:lineRule="auto"/>
              <w:rPr>
                <w:rFonts w:ascii="Times New Roman" w:hAnsi="Times New Roman"/>
                <w:sz w:val="28"/>
                <w:szCs w:val="28"/>
              </w:rPr>
            </w:pPr>
          </w:p>
        </w:tc>
        <w:tc>
          <w:tcPr>
            <w:tcW w:w="3055" w:type="dxa"/>
          </w:tcPr>
          <w:p w14:paraId="1850CD61" w14:textId="051C5727" w:rsidR="007B5CA3" w:rsidRPr="001164DE" w:rsidRDefault="007B5CA3" w:rsidP="00122797">
            <w:pPr>
              <w:spacing w:line="312" w:lineRule="auto"/>
              <w:jc w:val="both"/>
              <w:rPr>
                <w:rFonts w:ascii="Times New Roman" w:hAnsi="Times New Roman"/>
                <w:sz w:val="28"/>
                <w:szCs w:val="28"/>
              </w:rPr>
            </w:pPr>
            <w:r w:rsidRPr="001164DE">
              <w:rPr>
                <w:rFonts w:ascii="Times New Roman" w:hAnsi="Times New Roman"/>
                <w:sz w:val="28"/>
                <w:szCs w:val="28"/>
              </w:rPr>
              <w:t>Cho phép NSD điền tên tác giả</w:t>
            </w:r>
          </w:p>
        </w:tc>
      </w:tr>
      <w:tr w:rsidR="007B5CA3" w:rsidRPr="001164DE" w14:paraId="6851B21E" w14:textId="77777777" w:rsidTr="00155DC4">
        <w:tc>
          <w:tcPr>
            <w:tcW w:w="805" w:type="dxa"/>
          </w:tcPr>
          <w:p w14:paraId="352B8C33" w14:textId="2B48290B" w:rsidR="007B5CA3" w:rsidRPr="001164DE" w:rsidRDefault="007B5CA3" w:rsidP="007B5CA3">
            <w:pPr>
              <w:spacing w:line="312" w:lineRule="auto"/>
              <w:jc w:val="center"/>
              <w:rPr>
                <w:rFonts w:ascii="Times New Roman" w:hAnsi="Times New Roman"/>
                <w:sz w:val="28"/>
                <w:szCs w:val="28"/>
              </w:rPr>
            </w:pPr>
            <w:r w:rsidRPr="001164DE">
              <w:rPr>
                <w:rFonts w:ascii="Times New Roman" w:hAnsi="Times New Roman"/>
                <w:sz w:val="28"/>
                <w:szCs w:val="28"/>
              </w:rPr>
              <w:t>7</w:t>
            </w:r>
          </w:p>
        </w:tc>
        <w:tc>
          <w:tcPr>
            <w:tcW w:w="1524" w:type="dxa"/>
          </w:tcPr>
          <w:p w14:paraId="62AE4D7A" w14:textId="0C4FEB51" w:rsidR="007B5CA3" w:rsidRPr="001164DE" w:rsidRDefault="007B5CA3" w:rsidP="007B5CA3">
            <w:pPr>
              <w:spacing w:line="312" w:lineRule="auto"/>
              <w:rPr>
                <w:rFonts w:ascii="Times New Roman" w:hAnsi="Times New Roman"/>
                <w:sz w:val="28"/>
                <w:szCs w:val="28"/>
              </w:rPr>
            </w:pPr>
            <w:r w:rsidRPr="001164DE">
              <w:rPr>
                <w:rFonts w:ascii="Times New Roman" w:hAnsi="Times New Roman"/>
                <w:sz w:val="28"/>
                <w:szCs w:val="28"/>
              </w:rPr>
              <w:t>Thẻ Tags</w:t>
            </w:r>
          </w:p>
        </w:tc>
        <w:tc>
          <w:tcPr>
            <w:tcW w:w="1536" w:type="dxa"/>
          </w:tcPr>
          <w:p w14:paraId="53DF3010" w14:textId="598CD7A7" w:rsidR="007B5CA3" w:rsidRPr="001164DE" w:rsidRDefault="007B5CA3" w:rsidP="007B5CA3">
            <w:pPr>
              <w:spacing w:line="312" w:lineRule="auto"/>
              <w:rPr>
                <w:rFonts w:ascii="Times New Roman" w:hAnsi="Times New Roman"/>
                <w:sz w:val="28"/>
                <w:szCs w:val="28"/>
              </w:rPr>
            </w:pPr>
            <w:r w:rsidRPr="001164DE">
              <w:rPr>
                <w:rFonts w:ascii="Times New Roman" w:hAnsi="Times New Roman"/>
                <w:sz w:val="28"/>
                <w:szCs w:val="28"/>
              </w:rPr>
              <w:t>Chuỗi ký tự (200)</w:t>
            </w:r>
          </w:p>
        </w:tc>
        <w:tc>
          <w:tcPr>
            <w:tcW w:w="990" w:type="dxa"/>
          </w:tcPr>
          <w:p w14:paraId="3443C17C" w14:textId="77777777" w:rsidR="007B5CA3" w:rsidRPr="001164DE" w:rsidRDefault="007B5CA3" w:rsidP="007B5CA3">
            <w:pPr>
              <w:spacing w:line="312" w:lineRule="auto"/>
              <w:rPr>
                <w:rFonts w:ascii="Times New Roman" w:hAnsi="Times New Roman"/>
                <w:sz w:val="28"/>
                <w:szCs w:val="28"/>
              </w:rPr>
            </w:pPr>
          </w:p>
        </w:tc>
        <w:tc>
          <w:tcPr>
            <w:tcW w:w="1080" w:type="dxa"/>
          </w:tcPr>
          <w:p w14:paraId="26628C90" w14:textId="77777777" w:rsidR="007B5CA3" w:rsidRPr="001164DE" w:rsidRDefault="007B5CA3" w:rsidP="007B5CA3">
            <w:pPr>
              <w:spacing w:line="312" w:lineRule="auto"/>
              <w:rPr>
                <w:rFonts w:ascii="Times New Roman" w:hAnsi="Times New Roman"/>
                <w:sz w:val="28"/>
                <w:szCs w:val="28"/>
              </w:rPr>
            </w:pPr>
          </w:p>
        </w:tc>
        <w:tc>
          <w:tcPr>
            <w:tcW w:w="3055" w:type="dxa"/>
          </w:tcPr>
          <w:p w14:paraId="2DB733F9" w14:textId="005C0FAD" w:rsidR="007B5CA3" w:rsidRPr="001164DE" w:rsidRDefault="007B5CA3" w:rsidP="00122797">
            <w:pPr>
              <w:spacing w:line="312" w:lineRule="auto"/>
              <w:jc w:val="both"/>
              <w:rPr>
                <w:rFonts w:ascii="Times New Roman" w:hAnsi="Times New Roman"/>
                <w:sz w:val="28"/>
                <w:szCs w:val="28"/>
              </w:rPr>
            </w:pPr>
            <w:r w:rsidRPr="001164DE">
              <w:rPr>
                <w:rFonts w:ascii="Times New Roman" w:hAnsi="Times New Roman"/>
                <w:sz w:val="28"/>
                <w:szCs w:val="28"/>
              </w:rPr>
              <w:t>Cho phép NSD điền các thẻ Tag của tin bài, các thẻ tag được ngăn cách với nhau bởi dấu phẩy ”, “ cho phép điền thẻ tag có dấu cách và ký tự đặc biệt</w:t>
            </w:r>
          </w:p>
        </w:tc>
      </w:tr>
      <w:tr w:rsidR="007B5CA3" w:rsidRPr="001164DE" w14:paraId="2A069ACC" w14:textId="77777777" w:rsidTr="00155DC4">
        <w:tc>
          <w:tcPr>
            <w:tcW w:w="805" w:type="dxa"/>
          </w:tcPr>
          <w:p w14:paraId="212B20DC" w14:textId="66D216EB" w:rsidR="007B5CA3" w:rsidRPr="001164DE" w:rsidRDefault="007B5CA3" w:rsidP="007B5CA3">
            <w:pPr>
              <w:spacing w:line="312" w:lineRule="auto"/>
              <w:jc w:val="center"/>
              <w:rPr>
                <w:rFonts w:ascii="Times New Roman" w:hAnsi="Times New Roman"/>
                <w:sz w:val="28"/>
                <w:szCs w:val="28"/>
              </w:rPr>
            </w:pPr>
            <w:r w:rsidRPr="001164DE">
              <w:rPr>
                <w:rFonts w:ascii="Times New Roman" w:hAnsi="Times New Roman"/>
                <w:sz w:val="28"/>
                <w:szCs w:val="28"/>
              </w:rPr>
              <w:t>8</w:t>
            </w:r>
          </w:p>
        </w:tc>
        <w:tc>
          <w:tcPr>
            <w:tcW w:w="1524" w:type="dxa"/>
          </w:tcPr>
          <w:p w14:paraId="0E986A59" w14:textId="24C6229F" w:rsidR="007B5CA3" w:rsidRPr="001164DE" w:rsidRDefault="007B5CA3" w:rsidP="007B5CA3">
            <w:pPr>
              <w:spacing w:line="312" w:lineRule="auto"/>
              <w:rPr>
                <w:rFonts w:ascii="Times New Roman" w:hAnsi="Times New Roman"/>
                <w:sz w:val="28"/>
                <w:szCs w:val="28"/>
              </w:rPr>
            </w:pPr>
            <w:r w:rsidRPr="001164DE">
              <w:rPr>
                <w:rFonts w:ascii="Times New Roman" w:hAnsi="Times New Roman"/>
                <w:sz w:val="28"/>
                <w:szCs w:val="28"/>
              </w:rPr>
              <w:t>File đính kèm</w:t>
            </w:r>
          </w:p>
        </w:tc>
        <w:tc>
          <w:tcPr>
            <w:tcW w:w="1536" w:type="dxa"/>
          </w:tcPr>
          <w:p w14:paraId="08348452" w14:textId="0221CBE4" w:rsidR="007B5CA3" w:rsidRPr="001164DE" w:rsidRDefault="007B5CA3" w:rsidP="007B5CA3">
            <w:pPr>
              <w:spacing w:line="312" w:lineRule="auto"/>
              <w:rPr>
                <w:rFonts w:ascii="Times New Roman" w:hAnsi="Times New Roman"/>
                <w:sz w:val="28"/>
                <w:szCs w:val="28"/>
              </w:rPr>
            </w:pPr>
          </w:p>
        </w:tc>
        <w:tc>
          <w:tcPr>
            <w:tcW w:w="990" w:type="dxa"/>
          </w:tcPr>
          <w:p w14:paraId="61C4E2CD" w14:textId="77777777" w:rsidR="007B5CA3" w:rsidRPr="001164DE" w:rsidRDefault="007B5CA3" w:rsidP="007B5CA3">
            <w:pPr>
              <w:spacing w:line="312" w:lineRule="auto"/>
              <w:rPr>
                <w:rFonts w:ascii="Times New Roman" w:hAnsi="Times New Roman"/>
                <w:sz w:val="28"/>
                <w:szCs w:val="28"/>
              </w:rPr>
            </w:pPr>
          </w:p>
        </w:tc>
        <w:tc>
          <w:tcPr>
            <w:tcW w:w="1080" w:type="dxa"/>
          </w:tcPr>
          <w:p w14:paraId="593DC855" w14:textId="77777777" w:rsidR="007B5CA3" w:rsidRPr="001164DE" w:rsidRDefault="007B5CA3" w:rsidP="007B5CA3">
            <w:pPr>
              <w:spacing w:line="312" w:lineRule="auto"/>
              <w:rPr>
                <w:rFonts w:ascii="Times New Roman" w:hAnsi="Times New Roman"/>
                <w:sz w:val="28"/>
                <w:szCs w:val="28"/>
              </w:rPr>
            </w:pPr>
          </w:p>
        </w:tc>
        <w:tc>
          <w:tcPr>
            <w:tcW w:w="3055" w:type="dxa"/>
          </w:tcPr>
          <w:p w14:paraId="323B5A5E" w14:textId="70F41455" w:rsidR="007B5CA3" w:rsidRPr="001164DE" w:rsidRDefault="007B5CA3" w:rsidP="00122797">
            <w:pPr>
              <w:spacing w:line="312" w:lineRule="auto"/>
              <w:jc w:val="both"/>
              <w:rPr>
                <w:rFonts w:ascii="Times New Roman" w:hAnsi="Times New Roman"/>
                <w:sz w:val="28"/>
                <w:szCs w:val="28"/>
              </w:rPr>
            </w:pPr>
            <w:r w:rsidRPr="001164DE">
              <w:rPr>
                <w:rFonts w:ascii="Times New Roman" w:hAnsi="Times New Roman"/>
                <w:sz w:val="28"/>
                <w:szCs w:val="28"/>
              </w:rPr>
              <w:t xml:space="preserve">Cho phép NSD tải file đính kèm tin bài có định </w:t>
            </w:r>
            <w:r w:rsidRPr="001164DE">
              <w:rPr>
                <w:rFonts w:ascii="Times New Roman" w:hAnsi="Times New Roman"/>
                <w:sz w:val="28"/>
                <w:szCs w:val="28"/>
              </w:rPr>
              <w:lastRenderedPageBreak/>
              <w:t>dạng: png, jpg, doc, pdf, gif, xls, xlsx, docx</w:t>
            </w:r>
          </w:p>
        </w:tc>
      </w:tr>
      <w:tr w:rsidR="007B5CA3" w:rsidRPr="001164DE" w14:paraId="005CCEF2" w14:textId="77777777" w:rsidTr="00155DC4">
        <w:tc>
          <w:tcPr>
            <w:tcW w:w="805" w:type="dxa"/>
          </w:tcPr>
          <w:p w14:paraId="5A6D44FF" w14:textId="5EBCEA4D" w:rsidR="007B5CA3" w:rsidRPr="001164DE" w:rsidRDefault="007B5CA3" w:rsidP="007B5CA3">
            <w:pPr>
              <w:spacing w:line="312" w:lineRule="auto"/>
              <w:jc w:val="center"/>
              <w:rPr>
                <w:rFonts w:ascii="Times New Roman" w:hAnsi="Times New Roman"/>
                <w:sz w:val="28"/>
                <w:szCs w:val="28"/>
              </w:rPr>
            </w:pPr>
            <w:r w:rsidRPr="001164DE">
              <w:rPr>
                <w:rFonts w:ascii="Times New Roman" w:hAnsi="Times New Roman"/>
                <w:sz w:val="28"/>
                <w:szCs w:val="28"/>
              </w:rPr>
              <w:lastRenderedPageBreak/>
              <w:t>9</w:t>
            </w:r>
          </w:p>
        </w:tc>
        <w:tc>
          <w:tcPr>
            <w:tcW w:w="1524" w:type="dxa"/>
          </w:tcPr>
          <w:p w14:paraId="2CFCD004" w14:textId="3CACD543" w:rsidR="007B5CA3" w:rsidRPr="001164DE" w:rsidRDefault="007B5CA3" w:rsidP="007B5CA3">
            <w:pPr>
              <w:spacing w:line="312" w:lineRule="auto"/>
              <w:rPr>
                <w:rFonts w:ascii="Times New Roman" w:hAnsi="Times New Roman"/>
                <w:sz w:val="28"/>
                <w:szCs w:val="28"/>
              </w:rPr>
            </w:pPr>
            <w:r w:rsidRPr="001164DE">
              <w:rPr>
                <w:rFonts w:ascii="Times New Roman" w:hAnsi="Times New Roman"/>
                <w:sz w:val="28"/>
                <w:szCs w:val="28"/>
              </w:rPr>
              <w:t>Loại tin bài</w:t>
            </w:r>
          </w:p>
        </w:tc>
        <w:tc>
          <w:tcPr>
            <w:tcW w:w="1536" w:type="dxa"/>
          </w:tcPr>
          <w:p w14:paraId="79C4FA13" w14:textId="77777777" w:rsidR="007B5CA3" w:rsidRPr="001164DE" w:rsidRDefault="007B5CA3" w:rsidP="007B5CA3">
            <w:pPr>
              <w:spacing w:line="312" w:lineRule="auto"/>
              <w:rPr>
                <w:rFonts w:ascii="Times New Roman" w:hAnsi="Times New Roman"/>
                <w:sz w:val="28"/>
                <w:szCs w:val="28"/>
              </w:rPr>
            </w:pPr>
          </w:p>
        </w:tc>
        <w:tc>
          <w:tcPr>
            <w:tcW w:w="990" w:type="dxa"/>
          </w:tcPr>
          <w:p w14:paraId="14BA95D4" w14:textId="4D7E33DF" w:rsidR="007B5CA3" w:rsidRPr="001164DE" w:rsidRDefault="007B5CA3" w:rsidP="007B5CA3">
            <w:pPr>
              <w:spacing w:line="312" w:lineRule="auto"/>
              <w:rPr>
                <w:rFonts w:ascii="Times New Roman" w:hAnsi="Times New Roman"/>
                <w:sz w:val="28"/>
                <w:szCs w:val="28"/>
              </w:rPr>
            </w:pPr>
            <w:r w:rsidRPr="001164DE">
              <w:rPr>
                <w:rFonts w:ascii="Times New Roman" w:hAnsi="Times New Roman"/>
                <w:sz w:val="28"/>
                <w:szCs w:val="28"/>
              </w:rPr>
              <w:t>Có</w:t>
            </w:r>
          </w:p>
        </w:tc>
        <w:tc>
          <w:tcPr>
            <w:tcW w:w="1080" w:type="dxa"/>
          </w:tcPr>
          <w:p w14:paraId="5512A148" w14:textId="77777777" w:rsidR="007B5CA3" w:rsidRPr="001164DE" w:rsidRDefault="007B5CA3" w:rsidP="007B5CA3">
            <w:pPr>
              <w:spacing w:line="312" w:lineRule="auto"/>
              <w:rPr>
                <w:rFonts w:ascii="Times New Roman" w:hAnsi="Times New Roman"/>
                <w:sz w:val="28"/>
                <w:szCs w:val="28"/>
              </w:rPr>
            </w:pPr>
          </w:p>
        </w:tc>
        <w:tc>
          <w:tcPr>
            <w:tcW w:w="3055" w:type="dxa"/>
          </w:tcPr>
          <w:p w14:paraId="68B8B5D9" w14:textId="77777777" w:rsidR="007B5CA3" w:rsidRPr="001164DE" w:rsidRDefault="007B5CA3" w:rsidP="00122797">
            <w:pPr>
              <w:spacing w:line="312" w:lineRule="auto"/>
              <w:jc w:val="both"/>
              <w:rPr>
                <w:rFonts w:ascii="Times New Roman" w:hAnsi="Times New Roman"/>
                <w:sz w:val="28"/>
                <w:szCs w:val="28"/>
              </w:rPr>
            </w:pPr>
            <w:r w:rsidRPr="001164DE">
              <w:rPr>
                <w:rFonts w:ascii="Times New Roman" w:hAnsi="Times New Roman"/>
                <w:sz w:val="28"/>
                <w:szCs w:val="28"/>
              </w:rPr>
              <w:t>Các lựa chọn dạng dropdown list</w:t>
            </w:r>
          </w:p>
          <w:p w14:paraId="112524D8" w14:textId="77777777" w:rsidR="007B5CA3" w:rsidRPr="001164DE" w:rsidRDefault="007B5CA3" w:rsidP="00122797">
            <w:pPr>
              <w:spacing w:line="312" w:lineRule="auto"/>
              <w:jc w:val="both"/>
              <w:rPr>
                <w:rFonts w:ascii="Times New Roman" w:hAnsi="Times New Roman"/>
                <w:sz w:val="28"/>
                <w:szCs w:val="28"/>
              </w:rPr>
            </w:pPr>
            <w:r w:rsidRPr="001164DE">
              <w:rPr>
                <w:rFonts w:ascii="Times New Roman" w:hAnsi="Times New Roman"/>
                <w:sz w:val="28"/>
                <w:szCs w:val="28"/>
              </w:rPr>
              <w:t>Cho phép NSD chọn 1 loại tin bài</w:t>
            </w:r>
          </w:p>
          <w:p w14:paraId="494F4026" w14:textId="1E41CDD1" w:rsidR="007B5CA3" w:rsidRPr="001164DE" w:rsidRDefault="007B5CA3" w:rsidP="00122797">
            <w:pPr>
              <w:spacing w:line="312" w:lineRule="auto"/>
              <w:jc w:val="both"/>
              <w:rPr>
                <w:rFonts w:ascii="Times New Roman" w:hAnsi="Times New Roman"/>
                <w:sz w:val="28"/>
                <w:szCs w:val="28"/>
              </w:rPr>
            </w:pPr>
            <w:r w:rsidRPr="001164DE">
              <w:rPr>
                <w:rFonts w:ascii="Times New Roman" w:hAnsi="Times New Roman"/>
                <w:sz w:val="28"/>
                <w:szCs w:val="28"/>
              </w:rPr>
              <w:t>Các lựa chọn: Tin, tin dài, bài, tin đã đăng trên Tạp chí giấy, Tin từ các website khác</w:t>
            </w:r>
          </w:p>
        </w:tc>
      </w:tr>
      <w:tr w:rsidR="007B5CA3" w:rsidRPr="001164DE" w14:paraId="47F81AE5" w14:textId="77777777" w:rsidTr="00155DC4">
        <w:tc>
          <w:tcPr>
            <w:tcW w:w="805" w:type="dxa"/>
          </w:tcPr>
          <w:p w14:paraId="037BC4ED" w14:textId="5D818D50" w:rsidR="007B5CA3" w:rsidRPr="001164DE" w:rsidRDefault="007B5CA3" w:rsidP="007B5CA3">
            <w:pPr>
              <w:spacing w:line="312" w:lineRule="auto"/>
              <w:jc w:val="center"/>
              <w:rPr>
                <w:rFonts w:ascii="Times New Roman" w:hAnsi="Times New Roman"/>
                <w:sz w:val="28"/>
                <w:szCs w:val="28"/>
              </w:rPr>
            </w:pPr>
            <w:r w:rsidRPr="001164DE">
              <w:rPr>
                <w:rFonts w:ascii="Times New Roman" w:hAnsi="Times New Roman"/>
                <w:sz w:val="28"/>
                <w:szCs w:val="28"/>
              </w:rPr>
              <w:t>10</w:t>
            </w:r>
          </w:p>
        </w:tc>
        <w:tc>
          <w:tcPr>
            <w:tcW w:w="1524" w:type="dxa"/>
          </w:tcPr>
          <w:p w14:paraId="3E3E759E" w14:textId="5F91A0BD" w:rsidR="007B5CA3" w:rsidRPr="001164DE" w:rsidRDefault="007B5CA3" w:rsidP="007B5CA3">
            <w:pPr>
              <w:spacing w:line="312" w:lineRule="auto"/>
              <w:rPr>
                <w:rFonts w:ascii="Times New Roman" w:hAnsi="Times New Roman"/>
                <w:sz w:val="28"/>
                <w:szCs w:val="28"/>
              </w:rPr>
            </w:pPr>
            <w:r w:rsidRPr="001164DE">
              <w:rPr>
                <w:rFonts w:ascii="Times New Roman" w:hAnsi="Times New Roman"/>
                <w:sz w:val="28"/>
                <w:szCs w:val="28"/>
              </w:rPr>
              <w:t>Mức nhuận bút</w:t>
            </w:r>
          </w:p>
        </w:tc>
        <w:tc>
          <w:tcPr>
            <w:tcW w:w="1536" w:type="dxa"/>
          </w:tcPr>
          <w:p w14:paraId="7D32F51D" w14:textId="77777777" w:rsidR="007B5CA3" w:rsidRPr="001164DE" w:rsidRDefault="007B5CA3" w:rsidP="007B5CA3">
            <w:pPr>
              <w:spacing w:line="312" w:lineRule="auto"/>
              <w:rPr>
                <w:rFonts w:ascii="Times New Roman" w:hAnsi="Times New Roman"/>
                <w:sz w:val="28"/>
                <w:szCs w:val="28"/>
              </w:rPr>
            </w:pPr>
          </w:p>
        </w:tc>
        <w:tc>
          <w:tcPr>
            <w:tcW w:w="990" w:type="dxa"/>
          </w:tcPr>
          <w:p w14:paraId="26F254DE" w14:textId="70D06F0A" w:rsidR="007B5CA3" w:rsidRPr="001164DE" w:rsidRDefault="007B5CA3" w:rsidP="007B5CA3">
            <w:pPr>
              <w:spacing w:line="312" w:lineRule="auto"/>
              <w:rPr>
                <w:rFonts w:ascii="Times New Roman" w:hAnsi="Times New Roman"/>
                <w:sz w:val="28"/>
                <w:szCs w:val="28"/>
              </w:rPr>
            </w:pPr>
            <w:r w:rsidRPr="001164DE">
              <w:rPr>
                <w:rFonts w:ascii="Times New Roman" w:hAnsi="Times New Roman"/>
                <w:sz w:val="28"/>
                <w:szCs w:val="28"/>
              </w:rPr>
              <w:t xml:space="preserve">Có </w:t>
            </w:r>
          </w:p>
        </w:tc>
        <w:tc>
          <w:tcPr>
            <w:tcW w:w="1080" w:type="dxa"/>
          </w:tcPr>
          <w:p w14:paraId="39AEA1E4" w14:textId="77777777" w:rsidR="007B5CA3" w:rsidRPr="001164DE" w:rsidRDefault="007B5CA3" w:rsidP="007B5CA3">
            <w:pPr>
              <w:spacing w:line="312" w:lineRule="auto"/>
              <w:rPr>
                <w:rFonts w:ascii="Times New Roman" w:hAnsi="Times New Roman"/>
                <w:sz w:val="28"/>
                <w:szCs w:val="28"/>
              </w:rPr>
            </w:pPr>
          </w:p>
        </w:tc>
        <w:tc>
          <w:tcPr>
            <w:tcW w:w="3055" w:type="dxa"/>
          </w:tcPr>
          <w:p w14:paraId="7B85681D" w14:textId="000340FC" w:rsidR="007B5CA3" w:rsidRPr="001164DE" w:rsidRDefault="007B5CA3" w:rsidP="00122797">
            <w:pPr>
              <w:spacing w:line="312" w:lineRule="auto"/>
              <w:jc w:val="both"/>
              <w:rPr>
                <w:rFonts w:ascii="Times New Roman" w:hAnsi="Times New Roman"/>
                <w:sz w:val="28"/>
                <w:szCs w:val="28"/>
              </w:rPr>
            </w:pPr>
            <w:r w:rsidRPr="001164DE">
              <w:rPr>
                <w:rFonts w:ascii="Times New Roman" w:hAnsi="Times New Roman"/>
                <w:sz w:val="28"/>
                <w:szCs w:val="28"/>
              </w:rPr>
              <w:t>Cho phép NSD chọn mức nhuận bút cho tin bài (phân tích chi tiết tại (A1.3.2 Quản lý danh mục nhuận bút)</w:t>
            </w:r>
          </w:p>
        </w:tc>
      </w:tr>
      <w:tr w:rsidR="007B5CA3" w:rsidRPr="001164DE" w14:paraId="302D7BFB" w14:textId="77777777" w:rsidTr="00155DC4">
        <w:tc>
          <w:tcPr>
            <w:tcW w:w="805" w:type="dxa"/>
          </w:tcPr>
          <w:p w14:paraId="142C8E7F" w14:textId="17E0C470" w:rsidR="007B5CA3" w:rsidRPr="001164DE" w:rsidRDefault="007B5CA3" w:rsidP="007B5CA3">
            <w:pPr>
              <w:spacing w:line="312" w:lineRule="auto"/>
              <w:jc w:val="center"/>
              <w:rPr>
                <w:rFonts w:ascii="Times New Roman" w:hAnsi="Times New Roman"/>
                <w:sz w:val="28"/>
                <w:szCs w:val="28"/>
              </w:rPr>
            </w:pPr>
            <w:r w:rsidRPr="001164DE">
              <w:rPr>
                <w:rFonts w:ascii="Times New Roman" w:hAnsi="Times New Roman"/>
                <w:sz w:val="28"/>
                <w:szCs w:val="28"/>
              </w:rPr>
              <w:t>11</w:t>
            </w:r>
          </w:p>
        </w:tc>
        <w:tc>
          <w:tcPr>
            <w:tcW w:w="1524" w:type="dxa"/>
          </w:tcPr>
          <w:p w14:paraId="0C6366AC" w14:textId="24DCBBB5" w:rsidR="007B5CA3" w:rsidRPr="001164DE" w:rsidRDefault="007B5CA3" w:rsidP="007B5CA3">
            <w:pPr>
              <w:spacing w:line="312" w:lineRule="auto"/>
              <w:rPr>
                <w:rFonts w:ascii="Times New Roman" w:hAnsi="Times New Roman"/>
                <w:sz w:val="28"/>
                <w:szCs w:val="28"/>
              </w:rPr>
            </w:pPr>
            <w:r w:rsidRPr="001164DE">
              <w:rPr>
                <w:rFonts w:ascii="Times New Roman" w:hAnsi="Times New Roman"/>
                <w:sz w:val="28"/>
                <w:szCs w:val="28"/>
              </w:rPr>
              <w:t>Tin hot</w:t>
            </w:r>
          </w:p>
        </w:tc>
        <w:tc>
          <w:tcPr>
            <w:tcW w:w="1536" w:type="dxa"/>
          </w:tcPr>
          <w:p w14:paraId="5C66815D" w14:textId="77777777" w:rsidR="007B5CA3" w:rsidRPr="001164DE" w:rsidRDefault="007B5CA3" w:rsidP="007B5CA3">
            <w:pPr>
              <w:spacing w:line="312" w:lineRule="auto"/>
              <w:rPr>
                <w:rFonts w:ascii="Times New Roman" w:hAnsi="Times New Roman"/>
                <w:sz w:val="28"/>
                <w:szCs w:val="28"/>
              </w:rPr>
            </w:pPr>
          </w:p>
        </w:tc>
        <w:tc>
          <w:tcPr>
            <w:tcW w:w="990" w:type="dxa"/>
          </w:tcPr>
          <w:p w14:paraId="637DC56B" w14:textId="5D9DCF60" w:rsidR="007B5CA3" w:rsidRPr="001164DE" w:rsidRDefault="007B5CA3" w:rsidP="007B5CA3">
            <w:pPr>
              <w:spacing w:line="312" w:lineRule="auto"/>
              <w:rPr>
                <w:rFonts w:ascii="Times New Roman" w:hAnsi="Times New Roman"/>
                <w:sz w:val="28"/>
                <w:szCs w:val="28"/>
              </w:rPr>
            </w:pPr>
          </w:p>
        </w:tc>
        <w:tc>
          <w:tcPr>
            <w:tcW w:w="1080" w:type="dxa"/>
          </w:tcPr>
          <w:p w14:paraId="6B0B84A4" w14:textId="18630C70" w:rsidR="007B5CA3" w:rsidRPr="001164DE" w:rsidRDefault="007B5CA3" w:rsidP="007B5CA3">
            <w:pPr>
              <w:spacing w:line="312" w:lineRule="auto"/>
              <w:rPr>
                <w:rFonts w:ascii="Times New Roman" w:hAnsi="Times New Roman"/>
                <w:sz w:val="28"/>
                <w:szCs w:val="28"/>
              </w:rPr>
            </w:pPr>
            <w:r w:rsidRPr="001164DE">
              <w:rPr>
                <w:rFonts w:ascii="Times New Roman" w:hAnsi="Times New Roman"/>
                <w:sz w:val="28"/>
                <w:szCs w:val="28"/>
              </w:rPr>
              <w:t>Không chọn</w:t>
            </w:r>
          </w:p>
        </w:tc>
        <w:tc>
          <w:tcPr>
            <w:tcW w:w="3055" w:type="dxa"/>
          </w:tcPr>
          <w:p w14:paraId="532C194E" w14:textId="77777777" w:rsidR="007B5CA3" w:rsidRPr="001164DE" w:rsidRDefault="007B5CA3" w:rsidP="00122797">
            <w:pPr>
              <w:spacing w:line="312" w:lineRule="auto"/>
              <w:jc w:val="both"/>
              <w:rPr>
                <w:rFonts w:ascii="Times New Roman" w:hAnsi="Times New Roman"/>
                <w:sz w:val="28"/>
                <w:szCs w:val="28"/>
              </w:rPr>
            </w:pPr>
            <w:r w:rsidRPr="001164DE">
              <w:rPr>
                <w:rFonts w:ascii="Times New Roman" w:hAnsi="Times New Roman"/>
                <w:sz w:val="28"/>
                <w:szCs w:val="28"/>
              </w:rPr>
              <w:t>Cho phép NSD chọn 1 trong 5 vị trí hiển thị ở mục Tin hot trên trang chủ</w:t>
            </w:r>
          </w:p>
          <w:p w14:paraId="13334011" w14:textId="5F4D45E6" w:rsidR="007B5CA3" w:rsidRPr="001164DE" w:rsidRDefault="007B5CA3" w:rsidP="00122797">
            <w:pPr>
              <w:spacing w:line="312" w:lineRule="auto"/>
              <w:jc w:val="both"/>
              <w:rPr>
                <w:rFonts w:ascii="Times New Roman" w:hAnsi="Times New Roman"/>
                <w:sz w:val="28"/>
                <w:szCs w:val="28"/>
              </w:rPr>
            </w:pPr>
            <w:r w:rsidRPr="001164DE">
              <w:rPr>
                <w:rFonts w:ascii="Times New Roman" w:hAnsi="Times New Roman"/>
                <w:sz w:val="28"/>
                <w:szCs w:val="28"/>
              </w:rPr>
              <w:t>Trong trường hợp nhiều tin được chọn ở cùng một vị trí, tin mới nhất được chọn sẽ được hiển thị</w:t>
            </w:r>
          </w:p>
        </w:tc>
      </w:tr>
      <w:tr w:rsidR="007B5CA3" w:rsidRPr="001164DE" w14:paraId="7CEA623F" w14:textId="77777777" w:rsidTr="00155DC4">
        <w:tc>
          <w:tcPr>
            <w:tcW w:w="805" w:type="dxa"/>
          </w:tcPr>
          <w:p w14:paraId="5BFA21AD" w14:textId="327F6EC2" w:rsidR="007B5CA3" w:rsidRPr="001164DE" w:rsidRDefault="007B5CA3" w:rsidP="007B5CA3">
            <w:pPr>
              <w:spacing w:line="312" w:lineRule="auto"/>
              <w:jc w:val="center"/>
              <w:rPr>
                <w:rFonts w:ascii="Times New Roman" w:hAnsi="Times New Roman"/>
                <w:sz w:val="28"/>
                <w:szCs w:val="28"/>
              </w:rPr>
            </w:pPr>
            <w:r w:rsidRPr="001164DE">
              <w:rPr>
                <w:rFonts w:ascii="Times New Roman" w:hAnsi="Times New Roman"/>
                <w:sz w:val="28"/>
                <w:szCs w:val="28"/>
              </w:rPr>
              <w:t>12</w:t>
            </w:r>
          </w:p>
        </w:tc>
        <w:tc>
          <w:tcPr>
            <w:tcW w:w="1524" w:type="dxa"/>
          </w:tcPr>
          <w:p w14:paraId="25EACD5B" w14:textId="4CF7C107" w:rsidR="007B5CA3" w:rsidRPr="001164DE" w:rsidRDefault="007B5CA3" w:rsidP="007B5CA3">
            <w:pPr>
              <w:spacing w:line="312" w:lineRule="auto"/>
              <w:rPr>
                <w:rFonts w:ascii="Times New Roman" w:hAnsi="Times New Roman"/>
                <w:sz w:val="28"/>
                <w:szCs w:val="28"/>
              </w:rPr>
            </w:pPr>
            <w:r w:rsidRPr="001164DE">
              <w:rPr>
                <w:rFonts w:ascii="Times New Roman" w:hAnsi="Times New Roman"/>
                <w:sz w:val="28"/>
                <w:szCs w:val="28"/>
              </w:rPr>
              <w:t>Tin tiêu điểm</w:t>
            </w:r>
          </w:p>
        </w:tc>
        <w:tc>
          <w:tcPr>
            <w:tcW w:w="1536" w:type="dxa"/>
          </w:tcPr>
          <w:p w14:paraId="3BD4D7ED" w14:textId="77777777" w:rsidR="007B5CA3" w:rsidRPr="001164DE" w:rsidRDefault="007B5CA3" w:rsidP="007B5CA3">
            <w:pPr>
              <w:spacing w:line="312" w:lineRule="auto"/>
              <w:rPr>
                <w:rFonts w:ascii="Times New Roman" w:hAnsi="Times New Roman"/>
                <w:sz w:val="28"/>
                <w:szCs w:val="28"/>
              </w:rPr>
            </w:pPr>
          </w:p>
        </w:tc>
        <w:tc>
          <w:tcPr>
            <w:tcW w:w="990" w:type="dxa"/>
          </w:tcPr>
          <w:p w14:paraId="6F6C7DF4" w14:textId="77777777" w:rsidR="007B5CA3" w:rsidRPr="001164DE" w:rsidRDefault="007B5CA3" w:rsidP="007B5CA3">
            <w:pPr>
              <w:spacing w:line="312" w:lineRule="auto"/>
              <w:rPr>
                <w:rFonts w:ascii="Times New Roman" w:hAnsi="Times New Roman"/>
                <w:sz w:val="28"/>
                <w:szCs w:val="28"/>
              </w:rPr>
            </w:pPr>
          </w:p>
        </w:tc>
        <w:tc>
          <w:tcPr>
            <w:tcW w:w="1080" w:type="dxa"/>
          </w:tcPr>
          <w:p w14:paraId="3028F832" w14:textId="7754F77B" w:rsidR="007B5CA3" w:rsidRPr="001164DE" w:rsidRDefault="007B5CA3" w:rsidP="007B5CA3">
            <w:pPr>
              <w:spacing w:line="312" w:lineRule="auto"/>
              <w:rPr>
                <w:rFonts w:ascii="Times New Roman" w:hAnsi="Times New Roman"/>
                <w:sz w:val="28"/>
                <w:szCs w:val="28"/>
              </w:rPr>
            </w:pPr>
            <w:r w:rsidRPr="001164DE">
              <w:rPr>
                <w:rFonts w:ascii="Times New Roman" w:hAnsi="Times New Roman"/>
                <w:sz w:val="28"/>
                <w:szCs w:val="28"/>
              </w:rPr>
              <w:t>Không chọn</w:t>
            </w:r>
          </w:p>
        </w:tc>
        <w:tc>
          <w:tcPr>
            <w:tcW w:w="3055" w:type="dxa"/>
          </w:tcPr>
          <w:p w14:paraId="6D362BE2" w14:textId="77777777" w:rsidR="007B5CA3" w:rsidRPr="001164DE" w:rsidRDefault="007B5CA3" w:rsidP="00122797">
            <w:pPr>
              <w:spacing w:line="312" w:lineRule="auto"/>
              <w:jc w:val="both"/>
              <w:rPr>
                <w:rFonts w:ascii="Times New Roman" w:hAnsi="Times New Roman"/>
                <w:sz w:val="28"/>
                <w:szCs w:val="28"/>
              </w:rPr>
            </w:pPr>
            <w:r w:rsidRPr="001164DE">
              <w:rPr>
                <w:rFonts w:ascii="Times New Roman" w:hAnsi="Times New Roman"/>
                <w:sz w:val="28"/>
                <w:szCs w:val="28"/>
              </w:rPr>
              <w:t>Cho phép NSD chọn 1 trong 5 vị trí hiển thị ở mục Tiêu điểm trên trang chủ</w:t>
            </w:r>
          </w:p>
          <w:p w14:paraId="0C92F5BF" w14:textId="7DD80D0E" w:rsidR="007B5CA3" w:rsidRPr="001164DE" w:rsidRDefault="007B5CA3" w:rsidP="00122797">
            <w:pPr>
              <w:spacing w:line="312" w:lineRule="auto"/>
              <w:jc w:val="both"/>
              <w:rPr>
                <w:rFonts w:ascii="Times New Roman" w:hAnsi="Times New Roman"/>
                <w:sz w:val="28"/>
                <w:szCs w:val="28"/>
              </w:rPr>
            </w:pPr>
            <w:r w:rsidRPr="001164DE">
              <w:rPr>
                <w:rFonts w:ascii="Times New Roman" w:hAnsi="Times New Roman"/>
                <w:sz w:val="28"/>
                <w:szCs w:val="28"/>
              </w:rPr>
              <w:t>Trong trường hợp nhiều tin được chọn ở cùng một vị trí, tin mới nhất được chọn sẽ được hiển thị</w:t>
            </w:r>
          </w:p>
        </w:tc>
      </w:tr>
      <w:tr w:rsidR="007B5CA3" w:rsidRPr="001164DE" w14:paraId="5372C2ED" w14:textId="77777777" w:rsidTr="00155DC4">
        <w:tc>
          <w:tcPr>
            <w:tcW w:w="805" w:type="dxa"/>
          </w:tcPr>
          <w:p w14:paraId="46C7FE20" w14:textId="6479C3AD" w:rsidR="007B5CA3" w:rsidRPr="001164DE" w:rsidRDefault="007B5CA3" w:rsidP="007B5CA3">
            <w:pPr>
              <w:spacing w:line="312" w:lineRule="auto"/>
              <w:jc w:val="center"/>
              <w:rPr>
                <w:rFonts w:ascii="Times New Roman" w:hAnsi="Times New Roman"/>
                <w:sz w:val="28"/>
                <w:szCs w:val="28"/>
              </w:rPr>
            </w:pPr>
            <w:r w:rsidRPr="001164DE">
              <w:rPr>
                <w:rFonts w:ascii="Times New Roman" w:hAnsi="Times New Roman"/>
                <w:sz w:val="28"/>
                <w:szCs w:val="28"/>
              </w:rPr>
              <w:lastRenderedPageBreak/>
              <w:t>13</w:t>
            </w:r>
          </w:p>
        </w:tc>
        <w:tc>
          <w:tcPr>
            <w:tcW w:w="1524" w:type="dxa"/>
          </w:tcPr>
          <w:p w14:paraId="016CF98E" w14:textId="40B50F82" w:rsidR="007B5CA3" w:rsidRPr="001164DE" w:rsidRDefault="007B5CA3" w:rsidP="007B5CA3">
            <w:pPr>
              <w:spacing w:line="312" w:lineRule="auto"/>
              <w:rPr>
                <w:rFonts w:ascii="Times New Roman" w:hAnsi="Times New Roman"/>
                <w:sz w:val="28"/>
                <w:szCs w:val="28"/>
              </w:rPr>
            </w:pPr>
            <w:r w:rsidRPr="001164DE">
              <w:rPr>
                <w:rFonts w:ascii="Times New Roman" w:hAnsi="Times New Roman"/>
                <w:sz w:val="28"/>
                <w:szCs w:val="28"/>
              </w:rPr>
              <w:t>Tin hot trên trang chuyên mục</w:t>
            </w:r>
            <w:r w:rsidRPr="001164DE" w:rsidDel="001373BC">
              <w:rPr>
                <w:rFonts w:ascii="Times New Roman" w:hAnsi="Times New Roman"/>
                <w:sz w:val="28"/>
                <w:szCs w:val="28"/>
              </w:rPr>
              <w:t xml:space="preserve"> </w:t>
            </w:r>
          </w:p>
        </w:tc>
        <w:tc>
          <w:tcPr>
            <w:tcW w:w="1536" w:type="dxa"/>
          </w:tcPr>
          <w:p w14:paraId="4CAE6D97" w14:textId="77777777" w:rsidR="007B5CA3" w:rsidRPr="001164DE" w:rsidRDefault="007B5CA3" w:rsidP="007B5CA3">
            <w:pPr>
              <w:spacing w:line="312" w:lineRule="auto"/>
              <w:rPr>
                <w:rFonts w:ascii="Times New Roman" w:hAnsi="Times New Roman"/>
                <w:sz w:val="28"/>
                <w:szCs w:val="28"/>
              </w:rPr>
            </w:pPr>
          </w:p>
        </w:tc>
        <w:tc>
          <w:tcPr>
            <w:tcW w:w="990" w:type="dxa"/>
          </w:tcPr>
          <w:p w14:paraId="5AAF0BC1" w14:textId="77777777" w:rsidR="007B5CA3" w:rsidRPr="001164DE" w:rsidRDefault="007B5CA3" w:rsidP="007B5CA3">
            <w:pPr>
              <w:spacing w:line="312" w:lineRule="auto"/>
              <w:rPr>
                <w:rFonts w:ascii="Times New Roman" w:hAnsi="Times New Roman"/>
                <w:sz w:val="28"/>
                <w:szCs w:val="28"/>
              </w:rPr>
            </w:pPr>
          </w:p>
        </w:tc>
        <w:tc>
          <w:tcPr>
            <w:tcW w:w="1080" w:type="dxa"/>
          </w:tcPr>
          <w:p w14:paraId="0862BE83" w14:textId="7D20B628" w:rsidR="007B5CA3" w:rsidRPr="001164DE" w:rsidRDefault="007B5CA3" w:rsidP="007B5CA3">
            <w:pPr>
              <w:spacing w:line="312" w:lineRule="auto"/>
              <w:rPr>
                <w:rFonts w:ascii="Times New Roman" w:hAnsi="Times New Roman"/>
                <w:sz w:val="28"/>
                <w:szCs w:val="28"/>
              </w:rPr>
            </w:pPr>
            <w:r w:rsidRPr="001164DE">
              <w:rPr>
                <w:rFonts w:ascii="Times New Roman" w:hAnsi="Times New Roman"/>
                <w:sz w:val="28"/>
                <w:szCs w:val="28"/>
              </w:rPr>
              <w:t>Không</w:t>
            </w:r>
          </w:p>
        </w:tc>
        <w:tc>
          <w:tcPr>
            <w:tcW w:w="3055" w:type="dxa"/>
          </w:tcPr>
          <w:p w14:paraId="2E4F2DF9" w14:textId="77777777" w:rsidR="007B5CA3" w:rsidRPr="001164DE" w:rsidRDefault="007B5CA3" w:rsidP="00122797">
            <w:pPr>
              <w:spacing w:line="312" w:lineRule="auto"/>
              <w:jc w:val="both"/>
              <w:rPr>
                <w:rFonts w:ascii="Times New Roman" w:hAnsi="Times New Roman"/>
                <w:sz w:val="28"/>
                <w:szCs w:val="28"/>
              </w:rPr>
            </w:pPr>
            <w:r w:rsidRPr="001164DE">
              <w:rPr>
                <w:rFonts w:ascii="Times New Roman" w:hAnsi="Times New Roman"/>
                <w:sz w:val="28"/>
                <w:szCs w:val="28"/>
              </w:rPr>
              <w:t>Dạng lựa chọn (Có hoặc không)</w:t>
            </w:r>
          </w:p>
          <w:p w14:paraId="012DC1DC" w14:textId="7C7E4403" w:rsidR="007B5CA3" w:rsidRPr="001164DE" w:rsidRDefault="007B5CA3" w:rsidP="00122797">
            <w:pPr>
              <w:spacing w:line="312" w:lineRule="auto"/>
              <w:jc w:val="both"/>
              <w:rPr>
                <w:rFonts w:ascii="Times New Roman" w:hAnsi="Times New Roman"/>
                <w:sz w:val="28"/>
                <w:szCs w:val="28"/>
              </w:rPr>
            </w:pPr>
            <w:r w:rsidRPr="001164DE">
              <w:rPr>
                <w:rFonts w:ascii="Times New Roman" w:hAnsi="Times New Roman"/>
                <w:sz w:val="28"/>
                <w:szCs w:val="28"/>
              </w:rPr>
              <w:t>Cho phép NSD chọn tin bài làm tin hot hiển thị ở trang chuyên mục tương ứng</w:t>
            </w:r>
          </w:p>
        </w:tc>
      </w:tr>
      <w:tr w:rsidR="007B5CA3" w:rsidRPr="001164DE" w14:paraId="2D166FDF" w14:textId="77777777" w:rsidTr="00155DC4">
        <w:tc>
          <w:tcPr>
            <w:tcW w:w="805" w:type="dxa"/>
          </w:tcPr>
          <w:p w14:paraId="74ACEC2A" w14:textId="13041B4F" w:rsidR="007B5CA3" w:rsidRPr="001164DE" w:rsidRDefault="007B5CA3" w:rsidP="007B5CA3">
            <w:pPr>
              <w:spacing w:line="312" w:lineRule="auto"/>
              <w:jc w:val="center"/>
              <w:rPr>
                <w:rFonts w:ascii="Times New Roman" w:hAnsi="Times New Roman"/>
                <w:sz w:val="28"/>
                <w:szCs w:val="28"/>
              </w:rPr>
            </w:pPr>
            <w:r w:rsidRPr="001164DE">
              <w:rPr>
                <w:rFonts w:ascii="Times New Roman" w:hAnsi="Times New Roman"/>
                <w:sz w:val="28"/>
                <w:szCs w:val="28"/>
              </w:rPr>
              <w:t>14</w:t>
            </w:r>
          </w:p>
        </w:tc>
        <w:tc>
          <w:tcPr>
            <w:tcW w:w="1524" w:type="dxa"/>
          </w:tcPr>
          <w:p w14:paraId="28ED0C68" w14:textId="0BC06FC8" w:rsidR="007B5CA3" w:rsidRPr="001164DE" w:rsidRDefault="007B5CA3" w:rsidP="007B5CA3">
            <w:pPr>
              <w:spacing w:line="312" w:lineRule="auto"/>
              <w:rPr>
                <w:rFonts w:ascii="Times New Roman" w:hAnsi="Times New Roman"/>
                <w:sz w:val="28"/>
                <w:szCs w:val="28"/>
              </w:rPr>
            </w:pPr>
            <w:r w:rsidRPr="001164DE">
              <w:rPr>
                <w:rFonts w:ascii="Times New Roman" w:hAnsi="Times New Roman"/>
                <w:sz w:val="28"/>
                <w:szCs w:val="28"/>
              </w:rPr>
              <w:t>Tin mới nhất</w:t>
            </w:r>
          </w:p>
        </w:tc>
        <w:tc>
          <w:tcPr>
            <w:tcW w:w="1536" w:type="dxa"/>
          </w:tcPr>
          <w:p w14:paraId="2901C315" w14:textId="77777777" w:rsidR="007B5CA3" w:rsidRPr="001164DE" w:rsidRDefault="007B5CA3" w:rsidP="007B5CA3">
            <w:pPr>
              <w:spacing w:line="312" w:lineRule="auto"/>
              <w:rPr>
                <w:rFonts w:ascii="Times New Roman" w:hAnsi="Times New Roman"/>
                <w:sz w:val="28"/>
                <w:szCs w:val="28"/>
              </w:rPr>
            </w:pPr>
          </w:p>
        </w:tc>
        <w:tc>
          <w:tcPr>
            <w:tcW w:w="990" w:type="dxa"/>
          </w:tcPr>
          <w:p w14:paraId="43A5B32D" w14:textId="77777777" w:rsidR="007B5CA3" w:rsidRPr="001164DE" w:rsidRDefault="007B5CA3" w:rsidP="007B5CA3">
            <w:pPr>
              <w:spacing w:line="312" w:lineRule="auto"/>
              <w:rPr>
                <w:rFonts w:ascii="Times New Roman" w:hAnsi="Times New Roman"/>
                <w:sz w:val="28"/>
                <w:szCs w:val="28"/>
              </w:rPr>
            </w:pPr>
          </w:p>
        </w:tc>
        <w:tc>
          <w:tcPr>
            <w:tcW w:w="1080" w:type="dxa"/>
          </w:tcPr>
          <w:p w14:paraId="46D7A82E" w14:textId="708CF8C3" w:rsidR="007B5CA3" w:rsidRPr="001164DE" w:rsidRDefault="007B5CA3" w:rsidP="007B5CA3">
            <w:pPr>
              <w:spacing w:line="312" w:lineRule="auto"/>
              <w:rPr>
                <w:rFonts w:ascii="Times New Roman" w:hAnsi="Times New Roman"/>
                <w:sz w:val="28"/>
                <w:szCs w:val="28"/>
              </w:rPr>
            </w:pPr>
            <w:r w:rsidRPr="001164DE">
              <w:rPr>
                <w:rFonts w:ascii="Times New Roman" w:hAnsi="Times New Roman"/>
                <w:sz w:val="28"/>
                <w:szCs w:val="28"/>
              </w:rPr>
              <w:t>Có</w:t>
            </w:r>
          </w:p>
        </w:tc>
        <w:tc>
          <w:tcPr>
            <w:tcW w:w="3055" w:type="dxa"/>
          </w:tcPr>
          <w:p w14:paraId="36B131A1" w14:textId="77777777" w:rsidR="007B5CA3" w:rsidRPr="001164DE" w:rsidRDefault="007B5CA3" w:rsidP="00122797">
            <w:pPr>
              <w:spacing w:line="312" w:lineRule="auto"/>
              <w:jc w:val="both"/>
              <w:rPr>
                <w:rFonts w:ascii="Times New Roman" w:hAnsi="Times New Roman"/>
                <w:sz w:val="28"/>
                <w:szCs w:val="28"/>
              </w:rPr>
            </w:pPr>
            <w:r w:rsidRPr="001164DE">
              <w:rPr>
                <w:rFonts w:ascii="Times New Roman" w:hAnsi="Times New Roman"/>
                <w:sz w:val="28"/>
                <w:szCs w:val="28"/>
              </w:rPr>
              <w:t>Dạng checkbox: Có</w:t>
            </w:r>
          </w:p>
          <w:p w14:paraId="0B789C72" w14:textId="19EE13A8" w:rsidR="007B5CA3" w:rsidRPr="001164DE" w:rsidRDefault="007B5CA3" w:rsidP="00122797">
            <w:pPr>
              <w:spacing w:line="312" w:lineRule="auto"/>
              <w:jc w:val="both"/>
              <w:rPr>
                <w:rFonts w:ascii="Times New Roman" w:hAnsi="Times New Roman"/>
                <w:sz w:val="28"/>
                <w:szCs w:val="28"/>
              </w:rPr>
            </w:pPr>
            <w:r w:rsidRPr="001164DE">
              <w:rPr>
                <w:rFonts w:ascii="Times New Roman" w:hAnsi="Times New Roman"/>
                <w:sz w:val="28"/>
                <w:szCs w:val="28"/>
              </w:rPr>
              <w:t xml:space="preserve">Cho phép NSD chọn tin bài hiển thị ở mục tin mới nhất </w:t>
            </w:r>
          </w:p>
        </w:tc>
      </w:tr>
    </w:tbl>
    <w:p w14:paraId="50CE892A" w14:textId="77777777" w:rsidR="009D7060" w:rsidRPr="001164DE" w:rsidRDefault="009D7060" w:rsidP="0090566F">
      <w:pPr>
        <w:pStyle w:val="Heading4"/>
      </w:pPr>
      <w:r w:rsidRPr="001164DE">
        <w:t>Điều kiện thực hiện</w:t>
      </w:r>
    </w:p>
    <w:p w14:paraId="1E70F138" w14:textId="77777777" w:rsidR="004828CD" w:rsidRPr="001164DE" w:rsidRDefault="004828CD" w:rsidP="002B7031">
      <w:pPr>
        <w:pStyle w:val="Style2"/>
        <w:spacing w:line="312" w:lineRule="auto"/>
        <w:rPr>
          <w:lang w:eastAsia="x-none"/>
        </w:rPr>
      </w:pPr>
      <w:r w:rsidRPr="001164DE">
        <w:t>Người dùng đã đăng nhập thành công vào hệ thống và truy cập vào chức năng soạn tin bài</w:t>
      </w:r>
    </w:p>
    <w:p w14:paraId="6DE2A677" w14:textId="77777777" w:rsidR="009D7060" w:rsidRPr="001164DE" w:rsidRDefault="009D7060" w:rsidP="0090566F">
      <w:pPr>
        <w:pStyle w:val="Heading4"/>
      </w:pPr>
      <w:r w:rsidRPr="001164DE">
        <w:t>Yêu cầu đặc biệt/ Ràng buộc</w:t>
      </w:r>
    </w:p>
    <w:p w14:paraId="2B191B1E" w14:textId="77777777" w:rsidR="004828CD" w:rsidRPr="001164DE" w:rsidRDefault="004828CD" w:rsidP="002B7031">
      <w:pPr>
        <w:pStyle w:val="Style2"/>
        <w:spacing w:line="312" w:lineRule="auto"/>
        <w:rPr>
          <w:lang w:val="vi-VN"/>
        </w:rPr>
      </w:pPr>
      <w:r w:rsidRPr="001164DE">
        <w:rPr>
          <w:lang w:val="vi-VN"/>
        </w:rPr>
        <w:t>Cộng tác viên/Biên tập viên</w:t>
      </w:r>
      <w:r w:rsidRPr="001164DE">
        <w:t>/Quản trị nội dung (Người phê duyệt tin bài) đã được phân quyền biên tập nội dung trong thư mục cần tạo tin bài</w:t>
      </w:r>
    </w:p>
    <w:p w14:paraId="7D321959" w14:textId="77777777" w:rsidR="004828CD" w:rsidRPr="001164DE" w:rsidRDefault="004828CD" w:rsidP="002B7031">
      <w:pPr>
        <w:pStyle w:val="Style2"/>
        <w:spacing w:line="312" w:lineRule="auto"/>
        <w:rPr>
          <w:lang w:val="vi-VN"/>
        </w:rPr>
      </w:pPr>
      <w:r w:rsidRPr="001164DE">
        <w:t>Cộng tác viên và Biên tập viên có quyền sửa, xóa tin bài khi chưa gửi phê duyệt hoặc tin bài bị từ chối duyệt</w:t>
      </w:r>
    </w:p>
    <w:p w14:paraId="0603682B" w14:textId="77777777" w:rsidR="004828CD" w:rsidRPr="001164DE" w:rsidRDefault="004828CD" w:rsidP="002B7031">
      <w:pPr>
        <w:pStyle w:val="Style2"/>
        <w:spacing w:line="312" w:lineRule="auto"/>
        <w:rPr>
          <w:lang w:val="vi-VN"/>
        </w:rPr>
      </w:pPr>
      <w:r w:rsidRPr="001164DE">
        <w:t>Cộng tác viên và Biên tập viên có quyền xem tin bài ở tất cả các trạng thái</w:t>
      </w:r>
    </w:p>
    <w:p w14:paraId="4BBFDE69" w14:textId="4E6C4329" w:rsidR="00595DD9" w:rsidRPr="001164DE" w:rsidRDefault="004828CD" w:rsidP="002B7031">
      <w:pPr>
        <w:pStyle w:val="Style2"/>
        <w:spacing w:line="312" w:lineRule="auto"/>
      </w:pPr>
      <w:r w:rsidRPr="001164DE">
        <w:t>Quản trị nội dung (Người phê duyệt tin bài) chỉ xem được các tin bài đã gửi phê duyệt</w:t>
      </w:r>
    </w:p>
    <w:p w14:paraId="2A596A7E" w14:textId="77777777" w:rsidR="00595DD9" w:rsidRPr="001164DE" w:rsidRDefault="00595DD9">
      <w:pPr>
        <w:rPr>
          <w:rFonts w:ascii="Times New Roman" w:eastAsia="Calibri" w:hAnsi="Times New Roman" w:cs="Times New Roman"/>
          <w:sz w:val="28"/>
          <w:szCs w:val="28"/>
        </w:rPr>
      </w:pPr>
      <w:r w:rsidRPr="001164DE">
        <w:rPr>
          <w:rFonts w:ascii="Times New Roman" w:hAnsi="Times New Roman" w:cs="Times New Roman"/>
          <w:sz w:val="28"/>
          <w:szCs w:val="28"/>
        </w:rPr>
        <w:br w:type="page"/>
      </w:r>
    </w:p>
    <w:p w14:paraId="1AC4431B" w14:textId="2218DE9E" w:rsidR="009D7060" w:rsidRPr="001164DE" w:rsidRDefault="00BA4386" w:rsidP="0090566F">
      <w:pPr>
        <w:pStyle w:val="Heading4"/>
      </w:pPr>
      <w:r>
        <w:lastRenderedPageBreak/>
        <w:t>Luồng xử lý dữ liệu</w:t>
      </w:r>
    </w:p>
    <w:p w14:paraId="764F17EE" w14:textId="77777777" w:rsidR="00EE5B01" w:rsidRPr="001164DE" w:rsidRDefault="00EE5B01" w:rsidP="002B7031">
      <w:pPr>
        <w:pStyle w:val="ListParagraph"/>
        <w:spacing w:line="312" w:lineRule="auto"/>
      </w:pPr>
      <w:r w:rsidRPr="001164DE">
        <w:t>Tạo mới tin bài</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44"/>
        <w:gridCol w:w="2963"/>
        <w:gridCol w:w="5054"/>
      </w:tblGrid>
      <w:tr w:rsidR="00244077" w:rsidRPr="001164DE" w14:paraId="604F6169" w14:textId="77777777" w:rsidTr="00A84F88">
        <w:trPr>
          <w:trHeight w:val="510"/>
          <w:tblHeader/>
        </w:trPr>
        <w:tc>
          <w:tcPr>
            <w:tcW w:w="576" w:type="pct"/>
            <w:shd w:val="clear" w:color="auto" w:fill="E7E6E6" w:themeFill="background2"/>
            <w:vAlign w:val="center"/>
          </w:tcPr>
          <w:p w14:paraId="5355FD58" w14:textId="77777777" w:rsidR="00EE5B01" w:rsidRPr="001164DE" w:rsidRDefault="00EE5B01"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Bước thực hiện</w:t>
            </w:r>
          </w:p>
        </w:tc>
        <w:tc>
          <w:tcPr>
            <w:tcW w:w="1635" w:type="pct"/>
            <w:shd w:val="clear" w:color="auto" w:fill="E7E6E6" w:themeFill="background2"/>
            <w:vAlign w:val="center"/>
          </w:tcPr>
          <w:p w14:paraId="24E50AC9" w14:textId="77777777" w:rsidR="00EE5B01" w:rsidRPr="001164DE" w:rsidRDefault="00EE5B01"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Chủ thể thực hiện</w:t>
            </w:r>
          </w:p>
        </w:tc>
        <w:tc>
          <w:tcPr>
            <w:tcW w:w="2789" w:type="pct"/>
            <w:shd w:val="clear" w:color="auto" w:fill="E7E6E6" w:themeFill="background2"/>
            <w:vAlign w:val="center"/>
          </w:tcPr>
          <w:p w14:paraId="01DB977E" w14:textId="77777777" w:rsidR="00EE5B01" w:rsidRPr="001164DE" w:rsidRDefault="00EE5B01"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Nội dung</w:t>
            </w:r>
          </w:p>
        </w:tc>
      </w:tr>
      <w:tr w:rsidR="00244077" w:rsidRPr="001164DE" w14:paraId="7D631C51" w14:textId="77777777" w:rsidTr="00A84F88">
        <w:trPr>
          <w:trHeight w:val="510"/>
        </w:trPr>
        <w:tc>
          <w:tcPr>
            <w:tcW w:w="576" w:type="pct"/>
            <w:shd w:val="clear" w:color="auto" w:fill="auto"/>
          </w:tcPr>
          <w:p w14:paraId="6058F287" w14:textId="6CAB6C27" w:rsidR="00617EDB" w:rsidRPr="001164DE" w:rsidRDefault="00617EDB"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lang w:val="vi-VN"/>
              </w:rPr>
              <w:t>1</w:t>
            </w:r>
          </w:p>
        </w:tc>
        <w:tc>
          <w:tcPr>
            <w:tcW w:w="1635" w:type="pct"/>
            <w:shd w:val="clear" w:color="auto" w:fill="auto"/>
          </w:tcPr>
          <w:p w14:paraId="4F5D1FC6" w14:textId="2EBC9BD9" w:rsidR="00617EDB" w:rsidRPr="001164DE" w:rsidRDefault="00617EDB"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lang w:val="vi-VN"/>
              </w:rPr>
              <w:t>NSD</w:t>
            </w:r>
            <w:r w:rsidRPr="001164DE">
              <w:rPr>
                <w:rFonts w:ascii="Times New Roman" w:hAnsi="Times New Roman" w:cs="Times New Roman"/>
                <w:sz w:val="28"/>
                <w:szCs w:val="28"/>
              </w:rPr>
              <w:t xml:space="preserve"> (Biên tập viên/Cộng tác viên/Phê duyệt viên)</w:t>
            </w:r>
          </w:p>
        </w:tc>
        <w:tc>
          <w:tcPr>
            <w:tcW w:w="2789" w:type="pct"/>
            <w:shd w:val="clear" w:color="auto" w:fill="auto"/>
          </w:tcPr>
          <w:p w14:paraId="4298DD00" w14:textId="4B261C26" w:rsidR="00617EDB" w:rsidRPr="001164DE" w:rsidRDefault="00617EDB" w:rsidP="00122797">
            <w:pPr>
              <w:spacing w:after="0" w:line="312" w:lineRule="auto"/>
              <w:jc w:val="both"/>
              <w:rPr>
                <w:rFonts w:ascii="Times New Roman" w:hAnsi="Times New Roman" w:cs="Times New Roman"/>
                <w:sz w:val="28"/>
                <w:szCs w:val="28"/>
                <w:lang w:val="vi-VN"/>
              </w:rPr>
            </w:pPr>
            <w:r w:rsidRPr="001164DE">
              <w:rPr>
                <w:rFonts w:ascii="Times New Roman" w:hAnsi="Times New Roman" w:cs="Times New Roman"/>
                <w:sz w:val="28"/>
                <w:szCs w:val="28"/>
              </w:rPr>
              <w:t xml:space="preserve">Đăng nhập vào trang quản trị website Tạp chí thuế </w:t>
            </w:r>
          </w:p>
        </w:tc>
      </w:tr>
      <w:tr w:rsidR="00244077" w:rsidRPr="001164DE" w14:paraId="7D457A03" w14:textId="77777777" w:rsidTr="00A84F88">
        <w:trPr>
          <w:trHeight w:val="510"/>
        </w:trPr>
        <w:tc>
          <w:tcPr>
            <w:tcW w:w="576" w:type="pct"/>
            <w:shd w:val="clear" w:color="auto" w:fill="auto"/>
          </w:tcPr>
          <w:p w14:paraId="5E424F07" w14:textId="39CB5EBA" w:rsidR="00617EDB" w:rsidRPr="001164DE" w:rsidRDefault="00617EDB"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rPr>
              <w:t>2</w:t>
            </w:r>
          </w:p>
        </w:tc>
        <w:tc>
          <w:tcPr>
            <w:tcW w:w="1635" w:type="pct"/>
            <w:shd w:val="clear" w:color="auto" w:fill="auto"/>
          </w:tcPr>
          <w:p w14:paraId="30DEA645" w14:textId="2831D631" w:rsidR="00617EDB" w:rsidRPr="001164DE" w:rsidRDefault="00617EDB"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Hệ thống</w:t>
            </w:r>
          </w:p>
        </w:tc>
        <w:tc>
          <w:tcPr>
            <w:tcW w:w="2789" w:type="pct"/>
            <w:shd w:val="clear" w:color="auto" w:fill="auto"/>
          </w:tcPr>
          <w:p w14:paraId="689D8007" w14:textId="7511160C" w:rsidR="00617EDB" w:rsidRPr="001164DE" w:rsidRDefault="00617EDB" w:rsidP="00122797">
            <w:pPr>
              <w:spacing w:after="0" w:line="312" w:lineRule="auto"/>
              <w:jc w:val="both"/>
              <w:rPr>
                <w:rFonts w:ascii="Times New Roman" w:hAnsi="Times New Roman" w:cs="Times New Roman"/>
                <w:sz w:val="28"/>
                <w:szCs w:val="28"/>
              </w:rPr>
            </w:pPr>
            <w:r w:rsidRPr="001164DE">
              <w:rPr>
                <w:rFonts w:ascii="Times New Roman" w:hAnsi="Times New Roman" w:cs="Times New Roman"/>
                <w:sz w:val="28"/>
                <w:szCs w:val="28"/>
              </w:rPr>
              <w:t>Hiển thị trang thư viện nội dung</w:t>
            </w:r>
          </w:p>
        </w:tc>
      </w:tr>
      <w:tr w:rsidR="00244077" w:rsidRPr="001164DE" w14:paraId="480D9D41" w14:textId="77777777" w:rsidTr="00A84F88">
        <w:trPr>
          <w:trHeight w:val="510"/>
        </w:trPr>
        <w:tc>
          <w:tcPr>
            <w:tcW w:w="576" w:type="pct"/>
            <w:shd w:val="clear" w:color="auto" w:fill="auto"/>
          </w:tcPr>
          <w:p w14:paraId="6D66AD63" w14:textId="14615D67" w:rsidR="00617EDB" w:rsidRPr="001164DE" w:rsidRDefault="00617EDB"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rPr>
              <w:t>3</w:t>
            </w:r>
          </w:p>
        </w:tc>
        <w:tc>
          <w:tcPr>
            <w:tcW w:w="1635" w:type="pct"/>
            <w:shd w:val="clear" w:color="auto" w:fill="auto"/>
          </w:tcPr>
          <w:p w14:paraId="1716A92D" w14:textId="690F8505" w:rsidR="00617EDB" w:rsidRPr="001164DE" w:rsidRDefault="00617EDB"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NSD</w:t>
            </w:r>
            <w:r w:rsidRPr="001164DE">
              <w:rPr>
                <w:rFonts w:ascii="Times New Roman" w:hAnsi="Times New Roman" w:cs="Times New Roman"/>
                <w:sz w:val="28"/>
                <w:szCs w:val="28"/>
              </w:rPr>
              <w:t xml:space="preserve"> (Biên tập viên/Cộng tác viên/Phê duyệt viên)</w:t>
            </w:r>
          </w:p>
        </w:tc>
        <w:tc>
          <w:tcPr>
            <w:tcW w:w="2789" w:type="pct"/>
            <w:shd w:val="clear" w:color="auto" w:fill="auto"/>
          </w:tcPr>
          <w:p w14:paraId="5B64E0B6" w14:textId="27207C2A" w:rsidR="00617EDB" w:rsidRPr="001164DE" w:rsidRDefault="00617EDB" w:rsidP="00122797">
            <w:pPr>
              <w:spacing w:after="0" w:line="312" w:lineRule="auto"/>
              <w:jc w:val="both"/>
              <w:rPr>
                <w:rFonts w:ascii="Times New Roman" w:hAnsi="Times New Roman" w:cs="Times New Roman"/>
                <w:sz w:val="28"/>
                <w:szCs w:val="28"/>
                <w:lang w:val="vi-VN"/>
              </w:rPr>
            </w:pPr>
            <w:r w:rsidRPr="001164DE">
              <w:rPr>
                <w:rFonts w:ascii="Times New Roman" w:hAnsi="Times New Roman" w:cs="Times New Roman"/>
                <w:sz w:val="28"/>
                <w:szCs w:val="28"/>
                <w:lang w:val="vi-VN"/>
              </w:rPr>
              <w:t xml:space="preserve">Chọn Chuyên mục cần thêm </w:t>
            </w:r>
            <w:r w:rsidRPr="001164DE">
              <w:rPr>
                <w:rFonts w:ascii="Times New Roman" w:hAnsi="Times New Roman" w:cs="Times New Roman"/>
                <w:sz w:val="28"/>
                <w:szCs w:val="28"/>
              </w:rPr>
              <w:t>Tin bài</w:t>
            </w:r>
          </w:p>
        </w:tc>
      </w:tr>
      <w:tr w:rsidR="00244077" w:rsidRPr="001164DE" w14:paraId="729E49FE" w14:textId="77777777" w:rsidTr="00A84F88">
        <w:trPr>
          <w:trHeight w:val="510"/>
        </w:trPr>
        <w:tc>
          <w:tcPr>
            <w:tcW w:w="576" w:type="pct"/>
            <w:shd w:val="clear" w:color="auto" w:fill="auto"/>
          </w:tcPr>
          <w:p w14:paraId="4D56991C" w14:textId="7B211C58" w:rsidR="00617EDB" w:rsidRPr="001164DE" w:rsidRDefault="00617EDB"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rPr>
              <w:t>4</w:t>
            </w:r>
          </w:p>
        </w:tc>
        <w:tc>
          <w:tcPr>
            <w:tcW w:w="1635" w:type="pct"/>
            <w:shd w:val="clear" w:color="auto" w:fill="auto"/>
          </w:tcPr>
          <w:p w14:paraId="0E3CA07D" w14:textId="59451706" w:rsidR="00617EDB" w:rsidRPr="001164DE" w:rsidRDefault="00617EDB"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Hệ thống</w:t>
            </w:r>
          </w:p>
        </w:tc>
        <w:tc>
          <w:tcPr>
            <w:tcW w:w="2789" w:type="pct"/>
            <w:shd w:val="clear" w:color="auto" w:fill="auto"/>
          </w:tcPr>
          <w:p w14:paraId="46E5A2AB" w14:textId="3D2DB053" w:rsidR="00617EDB" w:rsidRPr="001164DE" w:rsidRDefault="00617EDB" w:rsidP="00122797">
            <w:pPr>
              <w:spacing w:after="0" w:line="312" w:lineRule="auto"/>
              <w:jc w:val="both"/>
              <w:rPr>
                <w:rFonts w:ascii="Times New Roman" w:hAnsi="Times New Roman" w:cs="Times New Roman"/>
                <w:sz w:val="28"/>
                <w:szCs w:val="28"/>
                <w:lang w:val="vi-VN"/>
              </w:rPr>
            </w:pPr>
            <w:r w:rsidRPr="001164DE">
              <w:rPr>
                <w:rFonts w:ascii="Times New Roman" w:hAnsi="Times New Roman" w:cs="Times New Roman"/>
                <w:sz w:val="28"/>
                <w:szCs w:val="28"/>
              </w:rPr>
              <w:t>Hiển thị tin bài của chuyên mục</w:t>
            </w:r>
          </w:p>
        </w:tc>
      </w:tr>
      <w:tr w:rsidR="00244077" w:rsidRPr="001164DE" w14:paraId="6DD55A58" w14:textId="77777777" w:rsidTr="00A84F88">
        <w:trPr>
          <w:trHeight w:val="510"/>
        </w:trPr>
        <w:tc>
          <w:tcPr>
            <w:tcW w:w="576" w:type="pct"/>
            <w:shd w:val="clear" w:color="auto" w:fill="auto"/>
          </w:tcPr>
          <w:p w14:paraId="3D89873D" w14:textId="4580D40B" w:rsidR="00617EDB" w:rsidRPr="001164DE" w:rsidRDefault="00617EDB"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rPr>
              <w:t>5</w:t>
            </w:r>
          </w:p>
        </w:tc>
        <w:tc>
          <w:tcPr>
            <w:tcW w:w="1635" w:type="pct"/>
            <w:shd w:val="clear" w:color="auto" w:fill="auto"/>
          </w:tcPr>
          <w:p w14:paraId="601613A3" w14:textId="71DE4FF0" w:rsidR="00617EDB" w:rsidRPr="001164DE" w:rsidRDefault="00617EDB"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NSD</w:t>
            </w:r>
            <w:r w:rsidRPr="001164DE">
              <w:rPr>
                <w:rFonts w:ascii="Times New Roman" w:hAnsi="Times New Roman" w:cs="Times New Roman"/>
                <w:sz w:val="28"/>
                <w:szCs w:val="28"/>
              </w:rPr>
              <w:t xml:space="preserve"> (Biên tập viên/Cộng tác viên/Phê duyệt viên)</w:t>
            </w:r>
          </w:p>
        </w:tc>
        <w:tc>
          <w:tcPr>
            <w:tcW w:w="2789" w:type="pct"/>
            <w:shd w:val="clear" w:color="auto" w:fill="auto"/>
          </w:tcPr>
          <w:p w14:paraId="49FC444F" w14:textId="35583F27" w:rsidR="00617EDB" w:rsidRPr="001164DE" w:rsidRDefault="00617EDB" w:rsidP="00122797">
            <w:pPr>
              <w:spacing w:after="0" w:line="312" w:lineRule="auto"/>
              <w:jc w:val="both"/>
              <w:rPr>
                <w:rFonts w:ascii="Times New Roman" w:hAnsi="Times New Roman" w:cs="Times New Roman"/>
                <w:sz w:val="28"/>
                <w:szCs w:val="28"/>
                <w:lang w:val="vi-VN"/>
              </w:rPr>
            </w:pPr>
            <w:r w:rsidRPr="001164DE">
              <w:rPr>
                <w:rFonts w:ascii="Times New Roman" w:hAnsi="Times New Roman" w:cs="Times New Roman"/>
                <w:sz w:val="28"/>
                <w:szCs w:val="28"/>
                <w:lang w:val="vi-VN"/>
              </w:rPr>
              <w:t xml:space="preserve">Chọn </w:t>
            </w:r>
            <w:r w:rsidRPr="001164DE">
              <w:rPr>
                <w:rFonts w:ascii="Times New Roman" w:hAnsi="Times New Roman" w:cs="Times New Roman"/>
                <w:sz w:val="28"/>
                <w:szCs w:val="28"/>
              </w:rPr>
              <w:t>Thêm mới (New)/ chọn biểu mẫu biên tập tin bài</w:t>
            </w:r>
            <w:r w:rsidRPr="001164DE">
              <w:rPr>
                <w:rFonts w:ascii="Times New Roman" w:hAnsi="Times New Roman" w:cs="Times New Roman"/>
                <w:sz w:val="28"/>
                <w:szCs w:val="28"/>
                <w:lang w:val="vi-VN"/>
              </w:rPr>
              <w:t xml:space="preserve"> </w:t>
            </w:r>
          </w:p>
        </w:tc>
      </w:tr>
      <w:tr w:rsidR="00244077" w:rsidRPr="001164DE" w14:paraId="6EF4FB34" w14:textId="77777777" w:rsidTr="00A84F88">
        <w:trPr>
          <w:trHeight w:val="510"/>
        </w:trPr>
        <w:tc>
          <w:tcPr>
            <w:tcW w:w="576" w:type="pct"/>
            <w:shd w:val="clear" w:color="auto" w:fill="auto"/>
          </w:tcPr>
          <w:p w14:paraId="278BC1A3" w14:textId="3CE2EF82" w:rsidR="00617EDB" w:rsidRPr="001164DE" w:rsidRDefault="00617EDB" w:rsidP="002B7031">
            <w:pPr>
              <w:spacing w:after="0" w:line="312" w:lineRule="auto"/>
              <w:jc w:val="center"/>
              <w:rPr>
                <w:rFonts w:ascii="Times New Roman" w:hAnsi="Times New Roman" w:cs="Times New Roman"/>
                <w:sz w:val="28"/>
                <w:szCs w:val="28"/>
              </w:rPr>
            </w:pPr>
            <w:r w:rsidRPr="001164DE">
              <w:rPr>
                <w:rFonts w:ascii="Times New Roman" w:hAnsi="Times New Roman" w:cs="Times New Roman"/>
                <w:sz w:val="28"/>
                <w:szCs w:val="28"/>
              </w:rPr>
              <w:t>6</w:t>
            </w:r>
          </w:p>
        </w:tc>
        <w:tc>
          <w:tcPr>
            <w:tcW w:w="1635" w:type="pct"/>
            <w:shd w:val="clear" w:color="auto" w:fill="auto"/>
          </w:tcPr>
          <w:p w14:paraId="37905AEA" w14:textId="6BC22935" w:rsidR="00617EDB" w:rsidRPr="001164DE" w:rsidRDefault="00617EDB"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Hệ thống</w:t>
            </w:r>
          </w:p>
        </w:tc>
        <w:tc>
          <w:tcPr>
            <w:tcW w:w="2789" w:type="pct"/>
            <w:shd w:val="clear" w:color="auto" w:fill="auto"/>
          </w:tcPr>
          <w:p w14:paraId="37FC8E89" w14:textId="1DBF5722" w:rsidR="007F1B59" w:rsidRPr="001164DE" w:rsidRDefault="00617EDB" w:rsidP="00772A1A">
            <w:pPr>
              <w:spacing w:after="0" w:line="312" w:lineRule="auto"/>
              <w:jc w:val="both"/>
              <w:rPr>
                <w:rFonts w:ascii="Times New Roman" w:hAnsi="Times New Roman" w:cs="Times New Roman"/>
                <w:sz w:val="28"/>
                <w:szCs w:val="28"/>
              </w:rPr>
            </w:pPr>
            <w:r w:rsidRPr="001164DE">
              <w:rPr>
                <w:rFonts w:ascii="Times New Roman" w:hAnsi="Times New Roman" w:cs="Times New Roman"/>
                <w:sz w:val="28"/>
                <w:szCs w:val="28"/>
                <w:lang w:val="vi-VN"/>
              </w:rPr>
              <w:t>Hiển thị màn hình thêm mới tin bài</w:t>
            </w:r>
            <w:r w:rsidRPr="001164DE">
              <w:rPr>
                <w:rFonts w:ascii="Times New Roman" w:hAnsi="Times New Roman" w:cs="Times New Roman"/>
                <w:sz w:val="28"/>
                <w:szCs w:val="28"/>
              </w:rPr>
              <w:t xml:space="preserve"> gồm các trường thông tin: Alias, Tiêu đề, Sapo, Nội dung tin bài, Ảnh đại diện, Thẻ Tags, Tác giả, File đính kèm, Loại tin bài, Mức nhuận bút, Tin hot, Tin tiêu điểm, Tin hot trên trang chuyên mục, Tin mới nhất</w:t>
            </w:r>
            <w:r w:rsidR="00772A1A" w:rsidRPr="001164DE">
              <w:rPr>
                <w:rFonts w:ascii="Times New Roman" w:hAnsi="Times New Roman" w:cs="Times New Roman"/>
                <w:sz w:val="28"/>
                <w:szCs w:val="28"/>
              </w:rPr>
              <w:t xml:space="preserve">. </w:t>
            </w:r>
            <w:r w:rsidR="007F1B59" w:rsidRPr="001164DE">
              <w:rPr>
                <w:rFonts w:ascii="Times New Roman" w:hAnsi="Times New Roman" w:cs="Times New Roman"/>
                <w:sz w:val="28"/>
                <w:szCs w:val="28"/>
                <w:lang w:val="vi-VN"/>
              </w:rPr>
              <w:t>Bằng tr</w:t>
            </w:r>
            <w:r w:rsidR="007F1B59" w:rsidRPr="001164DE">
              <w:rPr>
                <w:rFonts w:ascii="Times New Roman" w:hAnsi="Times New Roman" w:cs="Times New Roman"/>
                <w:sz w:val="28"/>
                <w:szCs w:val="28"/>
              </w:rPr>
              <w:t>ình biên tập</w:t>
            </w:r>
            <w:r w:rsidR="00B5004F" w:rsidRPr="001164DE">
              <w:rPr>
                <w:rFonts w:ascii="Times New Roman" w:hAnsi="Times New Roman" w:cs="Times New Roman"/>
                <w:sz w:val="28"/>
                <w:szCs w:val="28"/>
              </w:rPr>
              <w:t xml:space="preserve"> nội dung</w:t>
            </w:r>
            <w:r w:rsidR="007F1B59" w:rsidRPr="001164DE">
              <w:rPr>
                <w:rFonts w:ascii="Times New Roman" w:hAnsi="Times New Roman" w:cs="Times New Roman"/>
                <w:sz w:val="28"/>
                <w:szCs w:val="28"/>
              </w:rPr>
              <w:t xml:space="preserve"> mặc định của WebSphere Portal</w:t>
            </w:r>
          </w:p>
        </w:tc>
      </w:tr>
      <w:tr w:rsidR="00244077" w:rsidRPr="001164DE" w14:paraId="1CE4388D" w14:textId="77777777" w:rsidTr="00A84F88">
        <w:trPr>
          <w:trHeight w:val="510"/>
        </w:trPr>
        <w:tc>
          <w:tcPr>
            <w:tcW w:w="576" w:type="pct"/>
            <w:shd w:val="clear" w:color="auto" w:fill="auto"/>
          </w:tcPr>
          <w:p w14:paraId="55A0F9F5" w14:textId="55DBDBDA" w:rsidR="00617EDB" w:rsidRPr="001164DE" w:rsidRDefault="00617EDB" w:rsidP="002B7031">
            <w:pPr>
              <w:spacing w:after="0" w:line="312" w:lineRule="auto"/>
              <w:jc w:val="center"/>
              <w:rPr>
                <w:rFonts w:ascii="Times New Roman" w:hAnsi="Times New Roman" w:cs="Times New Roman"/>
                <w:sz w:val="28"/>
                <w:szCs w:val="28"/>
              </w:rPr>
            </w:pPr>
            <w:r w:rsidRPr="001164DE">
              <w:rPr>
                <w:rFonts w:ascii="Times New Roman" w:hAnsi="Times New Roman" w:cs="Times New Roman"/>
                <w:sz w:val="28"/>
                <w:szCs w:val="28"/>
              </w:rPr>
              <w:t>7</w:t>
            </w:r>
          </w:p>
        </w:tc>
        <w:tc>
          <w:tcPr>
            <w:tcW w:w="1635" w:type="pct"/>
            <w:shd w:val="clear" w:color="auto" w:fill="auto"/>
          </w:tcPr>
          <w:p w14:paraId="1BA20938" w14:textId="6E8E2710" w:rsidR="00617EDB" w:rsidRPr="001164DE" w:rsidRDefault="00617EDB"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NSD</w:t>
            </w:r>
            <w:r w:rsidRPr="001164DE">
              <w:rPr>
                <w:rFonts w:ascii="Times New Roman" w:hAnsi="Times New Roman" w:cs="Times New Roman"/>
                <w:sz w:val="28"/>
                <w:szCs w:val="28"/>
              </w:rPr>
              <w:t xml:space="preserve"> (Biên tập viên/Cộng tác viên/Phê duyệt viên)</w:t>
            </w:r>
          </w:p>
        </w:tc>
        <w:tc>
          <w:tcPr>
            <w:tcW w:w="2789" w:type="pct"/>
            <w:shd w:val="clear" w:color="auto" w:fill="auto"/>
          </w:tcPr>
          <w:p w14:paraId="32485B52" w14:textId="5E7D8E17" w:rsidR="00617EDB" w:rsidRPr="001164DE" w:rsidRDefault="00617EDB" w:rsidP="00122797">
            <w:pPr>
              <w:spacing w:after="0" w:line="312" w:lineRule="auto"/>
              <w:jc w:val="both"/>
              <w:rPr>
                <w:rFonts w:ascii="Times New Roman" w:hAnsi="Times New Roman" w:cs="Times New Roman"/>
                <w:sz w:val="28"/>
                <w:szCs w:val="28"/>
                <w:lang w:val="vi-VN"/>
              </w:rPr>
            </w:pPr>
            <w:r w:rsidRPr="001164DE">
              <w:rPr>
                <w:rFonts w:ascii="Times New Roman" w:hAnsi="Times New Roman" w:cs="Times New Roman"/>
                <w:sz w:val="28"/>
                <w:szCs w:val="28"/>
                <w:lang w:val="vi-VN"/>
              </w:rPr>
              <w:t xml:space="preserve">Nhập </w:t>
            </w:r>
            <w:r w:rsidRPr="001164DE">
              <w:rPr>
                <w:rFonts w:ascii="Times New Roman" w:hAnsi="Times New Roman" w:cs="Times New Roman"/>
                <w:sz w:val="28"/>
                <w:szCs w:val="28"/>
              </w:rPr>
              <w:t>nội dung</w:t>
            </w:r>
            <w:r w:rsidRPr="001164DE">
              <w:rPr>
                <w:rFonts w:ascii="Times New Roman" w:hAnsi="Times New Roman" w:cs="Times New Roman"/>
                <w:sz w:val="28"/>
                <w:szCs w:val="28"/>
                <w:lang w:val="vi-VN"/>
              </w:rPr>
              <w:t xml:space="preserve"> tin bài </w:t>
            </w:r>
            <w:r w:rsidRPr="001164DE">
              <w:rPr>
                <w:rFonts w:ascii="Times New Roman" w:hAnsi="Times New Roman" w:cs="Times New Roman"/>
                <w:sz w:val="28"/>
                <w:szCs w:val="28"/>
              </w:rPr>
              <w:t>vào các trường theo yêu cầu</w:t>
            </w:r>
            <w:r w:rsidRPr="001164DE">
              <w:rPr>
                <w:rFonts w:ascii="Times New Roman" w:hAnsi="Times New Roman" w:cs="Times New Roman"/>
                <w:sz w:val="28"/>
                <w:szCs w:val="28"/>
                <w:lang w:val="vi-VN"/>
              </w:rPr>
              <w:t xml:space="preserve">/ </w:t>
            </w:r>
            <w:r w:rsidRPr="001164DE">
              <w:rPr>
                <w:rFonts w:ascii="Times New Roman" w:hAnsi="Times New Roman" w:cs="Times New Roman"/>
                <w:sz w:val="28"/>
                <w:szCs w:val="28"/>
              </w:rPr>
              <w:t>c</w:t>
            </w:r>
            <w:r w:rsidRPr="001164DE">
              <w:rPr>
                <w:rFonts w:ascii="Times New Roman" w:hAnsi="Times New Roman" w:cs="Times New Roman"/>
                <w:sz w:val="28"/>
                <w:szCs w:val="28"/>
                <w:lang w:val="vi-VN"/>
              </w:rPr>
              <w:t>họn</w:t>
            </w:r>
            <w:r w:rsidRPr="001164DE">
              <w:rPr>
                <w:rFonts w:ascii="Times New Roman" w:hAnsi="Times New Roman" w:cs="Times New Roman"/>
                <w:sz w:val="28"/>
                <w:szCs w:val="28"/>
              </w:rPr>
              <w:t xml:space="preserve"> Lưu và đóng </w:t>
            </w:r>
            <w:r w:rsidRPr="001164DE">
              <w:rPr>
                <w:rFonts w:ascii="Times New Roman" w:hAnsi="Times New Roman" w:cs="Times New Roman"/>
                <w:sz w:val="28"/>
                <w:szCs w:val="28"/>
                <w:lang w:val="vi-VN"/>
              </w:rPr>
              <w:t>(Save and Close)</w:t>
            </w:r>
          </w:p>
        </w:tc>
      </w:tr>
      <w:tr w:rsidR="00244077" w:rsidRPr="001164DE" w14:paraId="25479375" w14:textId="77777777" w:rsidTr="00A84F88">
        <w:trPr>
          <w:trHeight w:val="510"/>
        </w:trPr>
        <w:tc>
          <w:tcPr>
            <w:tcW w:w="576" w:type="pct"/>
            <w:shd w:val="clear" w:color="auto" w:fill="auto"/>
          </w:tcPr>
          <w:p w14:paraId="2CF7E565" w14:textId="123FAA99" w:rsidR="00EE5B01" w:rsidRPr="001164DE" w:rsidRDefault="00617EDB"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rPr>
              <w:t>8</w:t>
            </w:r>
          </w:p>
        </w:tc>
        <w:tc>
          <w:tcPr>
            <w:tcW w:w="1635" w:type="pct"/>
            <w:shd w:val="clear" w:color="auto" w:fill="auto"/>
          </w:tcPr>
          <w:p w14:paraId="3D281E3F" w14:textId="77777777" w:rsidR="00EE5B01" w:rsidRPr="001164DE" w:rsidRDefault="00EE5B01"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Hệ thống</w:t>
            </w:r>
          </w:p>
        </w:tc>
        <w:tc>
          <w:tcPr>
            <w:tcW w:w="2789" w:type="pct"/>
            <w:shd w:val="clear" w:color="auto" w:fill="auto"/>
          </w:tcPr>
          <w:p w14:paraId="471D2676" w14:textId="77777777" w:rsidR="003A1948" w:rsidRPr="001164DE" w:rsidRDefault="003A1948" w:rsidP="00122797">
            <w:pPr>
              <w:spacing w:after="0" w:line="312" w:lineRule="auto"/>
              <w:jc w:val="both"/>
              <w:rPr>
                <w:rFonts w:ascii="Times New Roman" w:hAnsi="Times New Roman" w:cs="Times New Roman"/>
                <w:sz w:val="28"/>
                <w:szCs w:val="28"/>
                <w:lang w:val="vi-VN"/>
              </w:rPr>
            </w:pPr>
            <w:r w:rsidRPr="001164DE">
              <w:rPr>
                <w:rFonts w:ascii="Times New Roman" w:hAnsi="Times New Roman" w:cs="Times New Roman"/>
                <w:sz w:val="28"/>
                <w:szCs w:val="28"/>
              </w:rPr>
              <w:t>K</w:t>
            </w:r>
            <w:r w:rsidRPr="001164DE">
              <w:rPr>
                <w:rFonts w:ascii="Times New Roman" w:hAnsi="Times New Roman" w:cs="Times New Roman"/>
                <w:sz w:val="28"/>
                <w:szCs w:val="28"/>
                <w:lang w:val="vi-VN"/>
              </w:rPr>
              <w:t>iểm tra các trường thông tin nhập vào</w:t>
            </w:r>
            <w:r w:rsidRPr="001164DE">
              <w:rPr>
                <w:rFonts w:ascii="Times New Roman" w:hAnsi="Times New Roman" w:cs="Times New Roman"/>
                <w:sz w:val="28"/>
                <w:szCs w:val="28"/>
              </w:rPr>
              <w:t xml:space="preserve"> bao gồm Alias, Tiêu đề, Nội dung tin bài, Tác giả, Ảnh đại diện, Thẻ Tags, File đính kèm, Loại tin bài, Mức nhuận bút, Tin hot, Tin tiêu điểm, Tin hot trên trang chuyên mục </w:t>
            </w:r>
            <w:r w:rsidRPr="001164DE">
              <w:rPr>
                <w:rFonts w:ascii="Times New Roman" w:hAnsi="Times New Roman" w:cs="Times New Roman"/>
                <w:sz w:val="28"/>
                <w:szCs w:val="28"/>
              </w:rPr>
              <w:lastRenderedPageBreak/>
              <w:t>đảm bảo đúng yêu cầu ở bảng “Thiết kế trường dữ liệu”- chức năng Tạo mới tin bài</w:t>
            </w:r>
          </w:p>
          <w:p w14:paraId="445952F6" w14:textId="058420EF" w:rsidR="003A1948" w:rsidRPr="001164DE" w:rsidRDefault="003A1948" w:rsidP="00122797">
            <w:pPr>
              <w:spacing w:after="0" w:line="312" w:lineRule="auto"/>
              <w:jc w:val="both"/>
              <w:rPr>
                <w:rFonts w:ascii="Times New Roman" w:hAnsi="Times New Roman" w:cs="Times New Roman"/>
                <w:sz w:val="28"/>
                <w:szCs w:val="28"/>
              </w:rPr>
            </w:pPr>
            <w:r w:rsidRPr="001164DE">
              <w:rPr>
                <w:rFonts w:ascii="Times New Roman" w:hAnsi="Times New Roman" w:cs="Times New Roman"/>
                <w:sz w:val="28"/>
                <w:szCs w:val="28"/>
              </w:rPr>
              <w:t>+ N</w:t>
            </w:r>
            <w:r w:rsidRPr="001164DE">
              <w:rPr>
                <w:rFonts w:ascii="Times New Roman" w:hAnsi="Times New Roman" w:cs="Times New Roman"/>
                <w:sz w:val="28"/>
                <w:szCs w:val="28"/>
                <w:lang w:val="vi-VN"/>
              </w:rPr>
              <w:t>ếu thông tin đầu vào hợp lệ sẽ thực hiện lưu tin bài</w:t>
            </w:r>
            <w:r w:rsidR="00177930" w:rsidRPr="001164DE">
              <w:rPr>
                <w:rFonts w:ascii="Times New Roman" w:hAnsi="Times New Roman" w:cs="Times New Roman"/>
                <w:sz w:val="28"/>
                <w:szCs w:val="28"/>
              </w:rPr>
              <w:t xml:space="preserve"> vào CSDL của WCM</w:t>
            </w:r>
            <w:r w:rsidRPr="001164DE">
              <w:rPr>
                <w:rFonts w:ascii="Times New Roman" w:hAnsi="Times New Roman" w:cs="Times New Roman"/>
                <w:sz w:val="28"/>
                <w:szCs w:val="28"/>
              </w:rPr>
              <w:t xml:space="preserve"> ở trạng thái bản Nháp (Draft)</w:t>
            </w:r>
            <w:r w:rsidRPr="001164DE">
              <w:rPr>
                <w:rFonts w:ascii="Times New Roman" w:hAnsi="Times New Roman" w:cs="Times New Roman"/>
                <w:sz w:val="28"/>
                <w:szCs w:val="28"/>
                <w:lang w:val="vi-VN"/>
              </w:rPr>
              <w:t xml:space="preserve"> </w:t>
            </w:r>
            <w:r w:rsidRPr="001164DE">
              <w:rPr>
                <w:rFonts w:ascii="Times New Roman" w:hAnsi="Times New Roman" w:cs="Times New Roman"/>
                <w:sz w:val="28"/>
                <w:szCs w:val="28"/>
              </w:rPr>
              <w:t>và hiển thị thông báo tin bài đã được tạo mới thành công</w:t>
            </w:r>
          </w:p>
          <w:p w14:paraId="31D075E5" w14:textId="77777777" w:rsidR="00EE5B01" w:rsidRPr="001164DE" w:rsidRDefault="003A1948" w:rsidP="00122797">
            <w:pPr>
              <w:spacing w:after="0" w:line="312" w:lineRule="auto"/>
              <w:jc w:val="both"/>
              <w:rPr>
                <w:rFonts w:ascii="Times New Roman" w:hAnsi="Times New Roman" w:cs="Times New Roman"/>
                <w:sz w:val="28"/>
                <w:szCs w:val="28"/>
                <w:lang w:val="vi-VN"/>
              </w:rPr>
            </w:pPr>
            <w:r w:rsidRPr="001164DE">
              <w:rPr>
                <w:rFonts w:ascii="Times New Roman" w:hAnsi="Times New Roman" w:cs="Times New Roman"/>
                <w:sz w:val="28"/>
                <w:szCs w:val="28"/>
              </w:rPr>
              <w:t xml:space="preserve">+ </w:t>
            </w:r>
            <w:r w:rsidRPr="001164DE">
              <w:rPr>
                <w:rFonts w:ascii="Times New Roman" w:hAnsi="Times New Roman" w:cs="Times New Roman"/>
                <w:sz w:val="28"/>
                <w:szCs w:val="28"/>
                <w:lang w:val="vi-VN"/>
              </w:rPr>
              <w:t>Nếu thông tin đầu vào không hợp lệ, hệ thống hiển thị lỗi tương ứng</w:t>
            </w:r>
          </w:p>
        </w:tc>
      </w:tr>
    </w:tbl>
    <w:p w14:paraId="45F0AAFF" w14:textId="77777777" w:rsidR="00EE5B01" w:rsidRPr="001164DE" w:rsidRDefault="00EE5B01" w:rsidP="002B7031">
      <w:pPr>
        <w:pStyle w:val="ListParagraph"/>
        <w:spacing w:line="312" w:lineRule="auto"/>
      </w:pPr>
      <w:r w:rsidRPr="001164DE">
        <w:lastRenderedPageBreak/>
        <w:t>Sửa nội dung tin bài chưa gửi phê duyệt/từ chối duyệt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44"/>
        <w:gridCol w:w="2613"/>
        <w:gridCol w:w="5404"/>
      </w:tblGrid>
      <w:tr w:rsidR="00EE5B01" w:rsidRPr="001164DE" w14:paraId="35765F2D" w14:textId="77777777" w:rsidTr="00A84F88">
        <w:trPr>
          <w:trHeight w:val="510"/>
          <w:tblHeader/>
        </w:trPr>
        <w:tc>
          <w:tcPr>
            <w:tcW w:w="576" w:type="pct"/>
            <w:shd w:val="clear" w:color="auto" w:fill="E7E6E6" w:themeFill="background2"/>
            <w:vAlign w:val="center"/>
          </w:tcPr>
          <w:p w14:paraId="3CDCDB05" w14:textId="77777777" w:rsidR="00EE5B01" w:rsidRPr="001164DE" w:rsidRDefault="00EE5B01"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Bước thực hiện</w:t>
            </w:r>
          </w:p>
        </w:tc>
        <w:tc>
          <w:tcPr>
            <w:tcW w:w="1442" w:type="pct"/>
            <w:shd w:val="clear" w:color="auto" w:fill="E7E6E6" w:themeFill="background2"/>
            <w:vAlign w:val="center"/>
          </w:tcPr>
          <w:p w14:paraId="7FCB153F" w14:textId="77777777" w:rsidR="00EE5B01" w:rsidRPr="001164DE" w:rsidRDefault="00EE5B01"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Chủ thể thực hiện</w:t>
            </w:r>
          </w:p>
        </w:tc>
        <w:tc>
          <w:tcPr>
            <w:tcW w:w="2982" w:type="pct"/>
            <w:shd w:val="clear" w:color="auto" w:fill="E7E6E6" w:themeFill="background2"/>
            <w:vAlign w:val="center"/>
          </w:tcPr>
          <w:p w14:paraId="2CFB0833" w14:textId="77777777" w:rsidR="00EE5B01" w:rsidRPr="001164DE" w:rsidRDefault="00EE5B01"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Nội dung</w:t>
            </w:r>
          </w:p>
        </w:tc>
      </w:tr>
      <w:tr w:rsidR="00EE5B01" w:rsidRPr="001164DE" w14:paraId="379CF004" w14:textId="77777777" w:rsidTr="00A84F88">
        <w:trPr>
          <w:trHeight w:val="510"/>
        </w:trPr>
        <w:tc>
          <w:tcPr>
            <w:tcW w:w="576" w:type="pct"/>
            <w:shd w:val="clear" w:color="auto" w:fill="auto"/>
          </w:tcPr>
          <w:p w14:paraId="192E023D" w14:textId="77777777" w:rsidR="00EE5B01" w:rsidRPr="001164DE" w:rsidRDefault="00EE5B01"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lang w:val="vi-VN"/>
              </w:rPr>
              <w:t>1</w:t>
            </w:r>
          </w:p>
        </w:tc>
        <w:tc>
          <w:tcPr>
            <w:tcW w:w="1442" w:type="pct"/>
            <w:shd w:val="clear" w:color="auto" w:fill="auto"/>
          </w:tcPr>
          <w:p w14:paraId="15189D2E" w14:textId="77777777" w:rsidR="00EE5B01" w:rsidRPr="001164DE" w:rsidRDefault="00EE5B01"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NSD</w:t>
            </w:r>
            <w:r w:rsidRPr="001164DE">
              <w:rPr>
                <w:rFonts w:ascii="Times New Roman" w:hAnsi="Times New Roman" w:cs="Times New Roman"/>
                <w:sz w:val="28"/>
                <w:szCs w:val="28"/>
              </w:rPr>
              <w:t xml:space="preserve"> (Biên tập viên/Cộng tác viên/Phê duyệt viên)</w:t>
            </w:r>
          </w:p>
        </w:tc>
        <w:tc>
          <w:tcPr>
            <w:tcW w:w="2982" w:type="pct"/>
            <w:shd w:val="clear" w:color="auto" w:fill="auto"/>
          </w:tcPr>
          <w:p w14:paraId="6C5297F8" w14:textId="77777777" w:rsidR="00EE5B01" w:rsidRPr="001164DE" w:rsidRDefault="00EE5B01" w:rsidP="00122797">
            <w:pPr>
              <w:spacing w:after="0" w:line="312" w:lineRule="auto"/>
              <w:jc w:val="both"/>
              <w:rPr>
                <w:rFonts w:ascii="Times New Roman" w:hAnsi="Times New Roman" w:cs="Times New Roman"/>
                <w:sz w:val="28"/>
                <w:szCs w:val="28"/>
              </w:rPr>
            </w:pPr>
            <w:r w:rsidRPr="001164DE">
              <w:rPr>
                <w:rFonts w:ascii="Times New Roman" w:hAnsi="Times New Roman" w:cs="Times New Roman"/>
                <w:sz w:val="28"/>
                <w:szCs w:val="28"/>
                <w:lang w:val="vi-VN"/>
              </w:rPr>
              <w:t xml:space="preserve">Trong thư mục </w:t>
            </w:r>
            <w:r w:rsidRPr="001164DE">
              <w:rPr>
                <w:rFonts w:ascii="Times New Roman" w:hAnsi="Times New Roman" w:cs="Times New Roman"/>
                <w:sz w:val="28"/>
                <w:szCs w:val="28"/>
              </w:rPr>
              <w:t>tin bài</w:t>
            </w:r>
            <w:r w:rsidRPr="001164DE">
              <w:rPr>
                <w:rFonts w:ascii="Times New Roman" w:hAnsi="Times New Roman" w:cs="Times New Roman"/>
                <w:sz w:val="28"/>
                <w:szCs w:val="28"/>
                <w:lang w:val="vi-VN"/>
              </w:rPr>
              <w:t>, kích chọn tin bài cần sửa</w:t>
            </w:r>
          </w:p>
        </w:tc>
      </w:tr>
      <w:tr w:rsidR="00EE5B01" w:rsidRPr="001164DE" w14:paraId="4D049927" w14:textId="77777777" w:rsidTr="00A84F88">
        <w:trPr>
          <w:trHeight w:val="510"/>
        </w:trPr>
        <w:tc>
          <w:tcPr>
            <w:tcW w:w="576" w:type="pct"/>
            <w:shd w:val="clear" w:color="auto" w:fill="auto"/>
          </w:tcPr>
          <w:p w14:paraId="1AB0AB16" w14:textId="77777777" w:rsidR="00EE5B01" w:rsidRPr="001164DE" w:rsidRDefault="00EE5B01"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lang w:val="vi-VN"/>
              </w:rPr>
              <w:t>2</w:t>
            </w:r>
          </w:p>
        </w:tc>
        <w:tc>
          <w:tcPr>
            <w:tcW w:w="1442" w:type="pct"/>
            <w:shd w:val="clear" w:color="auto" w:fill="auto"/>
          </w:tcPr>
          <w:p w14:paraId="06A03879" w14:textId="77777777" w:rsidR="00EE5B01" w:rsidRPr="001164DE" w:rsidRDefault="00EE5B01"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Hệ thống</w:t>
            </w:r>
          </w:p>
        </w:tc>
        <w:tc>
          <w:tcPr>
            <w:tcW w:w="2982" w:type="pct"/>
            <w:shd w:val="clear" w:color="auto" w:fill="auto"/>
          </w:tcPr>
          <w:p w14:paraId="4BA32664" w14:textId="77777777" w:rsidR="00EE5B01" w:rsidRPr="001164DE" w:rsidRDefault="00EE5B01" w:rsidP="00122797">
            <w:pPr>
              <w:spacing w:after="0" w:line="312" w:lineRule="auto"/>
              <w:jc w:val="both"/>
              <w:rPr>
                <w:rFonts w:ascii="Times New Roman" w:hAnsi="Times New Roman" w:cs="Times New Roman"/>
                <w:sz w:val="28"/>
                <w:szCs w:val="28"/>
                <w:lang w:val="vi-VN"/>
              </w:rPr>
            </w:pPr>
            <w:r w:rsidRPr="001164DE">
              <w:rPr>
                <w:rFonts w:ascii="Times New Roman" w:hAnsi="Times New Roman" w:cs="Times New Roman"/>
                <w:sz w:val="28"/>
                <w:szCs w:val="28"/>
                <w:lang w:val="vi-VN"/>
              </w:rPr>
              <w:t xml:space="preserve">Hiển thị nội dung của </w:t>
            </w:r>
            <w:r w:rsidRPr="001164DE">
              <w:rPr>
                <w:rFonts w:ascii="Times New Roman" w:eastAsia="Times New Roman" w:hAnsi="Times New Roman" w:cs="Times New Roman"/>
                <w:bCs/>
                <w:sz w:val="28"/>
                <w:szCs w:val="28"/>
                <w:lang w:val="vi-VN"/>
              </w:rPr>
              <w:t>tin bài</w:t>
            </w:r>
          </w:p>
        </w:tc>
      </w:tr>
      <w:tr w:rsidR="00EE5B01" w:rsidRPr="001164DE" w14:paraId="33AFF790" w14:textId="77777777" w:rsidTr="00A84F88">
        <w:trPr>
          <w:trHeight w:val="510"/>
        </w:trPr>
        <w:tc>
          <w:tcPr>
            <w:tcW w:w="576" w:type="pct"/>
            <w:shd w:val="clear" w:color="auto" w:fill="auto"/>
          </w:tcPr>
          <w:p w14:paraId="44744A4E" w14:textId="77777777" w:rsidR="00EE5B01" w:rsidRPr="001164DE" w:rsidRDefault="00EE5B01"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lang w:val="vi-VN"/>
              </w:rPr>
              <w:t>3</w:t>
            </w:r>
          </w:p>
        </w:tc>
        <w:tc>
          <w:tcPr>
            <w:tcW w:w="1442" w:type="pct"/>
            <w:shd w:val="clear" w:color="auto" w:fill="auto"/>
          </w:tcPr>
          <w:p w14:paraId="3C5363B5" w14:textId="77777777" w:rsidR="00EE5B01" w:rsidRPr="001164DE" w:rsidRDefault="00EE5B01"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NSD</w:t>
            </w:r>
            <w:r w:rsidRPr="001164DE">
              <w:rPr>
                <w:rFonts w:ascii="Times New Roman" w:hAnsi="Times New Roman" w:cs="Times New Roman"/>
                <w:sz w:val="28"/>
                <w:szCs w:val="28"/>
              </w:rPr>
              <w:t xml:space="preserve"> (Biên tập viên/Cộng tác viên/Phê duyệt viên)</w:t>
            </w:r>
          </w:p>
        </w:tc>
        <w:tc>
          <w:tcPr>
            <w:tcW w:w="2982" w:type="pct"/>
            <w:shd w:val="clear" w:color="auto" w:fill="auto"/>
          </w:tcPr>
          <w:p w14:paraId="6624FAA2" w14:textId="77777777" w:rsidR="00EE5B01" w:rsidRPr="001164DE" w:rsidRDefault="00EE5B01" w:rsidP="00122797">
            <w:pPr>
              <w:spacing w:after="0" w:line="312" w:lineRule="auto"/>
              <w:jc w:val="both"/>
              <w:rPr>
                <w:rFonts w:ascii="Times New Roman" w:hAnsi="Times New Roman" w:cs="Times New Roman"/>
                <w:sz w:val="28"/>
                <w:szCs w:val="28"/>
                <w:lang w:val="vi-VN"/>
              </w:rPr>
            </w:pPr>
            <w:r w:rsidRPr="001164DE">
              <w:rPr>
                <w:rFonts w:ascii="Times New Roman" w:hAnsi="Times New Roman" w:cs="Times New Roman"/>
                <w:sz w:val="28"/>
                <w:szCs w:val="28"/>
                <w:lang w:val="vi-VN"/>
              </w:rPr>
              <w:t>Kích chọn</w:t>
            </w:r>
            <w:r w:rsidRPr="001164DE">
              <w:rPr>
                <w:rFonts w:ascii="Times New Roman" w:hAnsi="Times New Roman" w:cs="Times New Roman"/>
                <w:sz w:val="28"/>
                <w:szCs w:val="28"/>
              </w:rPr>
              <w:t xml:space="preserve"> sửa </w:t>
            </w:r>
            <w:r w:rsidRPr="001164DE">
              <w:rPr>
                <w:rFonts w:ascii="Times New Roman" w:hAnsi="Times New Roman" w:cs="Times New Roman"/>
                <w:sz w:val="28"/>
                <w:szCs w:val="28"/>
                <w:lang w:val="vi-VN"/>
              </w:rPr>
              <w:t xml:space="preserve">(Edit) </w:t>
            </w:r>
          </w:p>
        </w:tc>
      </w:tr>
      <w:tr w:rsidR="00EE5B01" w:rsidRPr="001164DE" w14:paraId="131562A7" w14:textId="77777777" w:rsidTr="00A84F88">
        <w:trPr>
          <w:trHeight w:val="510"/>
        </w:trPr>
        <w:tc>
          <w:tcPr>
            <w:tcW w:w="576" w:type="pct"/>
            <w:shd w:val="clear" w:color="auto" w:fill="auto"/>
          </w:tcPr>
          <w:p w14:paraId="00B91992" w14:textId="77777777" w:rsidR="00EE5B01" w:rsidRPr="001164DE" w:rsidRDefault="00EE5B01"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lang w:val="vi-VN"/>
              </w:rPr>
              <w:t>4</w:t>
            </w:r>
          </w:p>
        </w:tc>
        <w:tc>
          <w:tcPr>
            <w:tcW w:w="1442" w:type="pct"/>
            <w:shd w:val="clear" w:color="auto" w:fill="auto"/>
          </w:tcPr>
          <w:p w14:paraId="5816A9BD" w14:textId="77777777" w:rsidR="00EE5B01" w:rsidRPr="001164DE" w:rsidRDefault="00EE5B01"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 xml:space="preserve">Hệ thống </w:t>
            </w:r>
          </w:p>
        </w:tc>
        <w:tc>
          <w:tcPr>
            <w:tcW w:w="2982" w:type="pct"/>
            <w:shd w:val="clear" w:color="auto" w:fill="auto"/>
          </w:tcPr>
          <w:p w14:paraId="787A9E3C" w14:textId="28D57AFE" w:rsidR="00B27DD8" w:rsidRPr="001164DE" w:rsidRDefault="00EE5B01" w:rsidP="00E92371">
            <w:pPr>
              <w:spacing w:after="0" w:line="312" w:lineRule="auto"/>
              <w:jc w:val="both"/>
              <w:rPr>
                <w:rFonts w:ascii="Times New Roman" w:hAnsi="Times New Roman" w:cs="Times New Roman"/>
                <w:sz w:val="28"/>
                <w:szCs w:val="28"/>
              </w:rPr>
            </w:pPr>
            <w:r w:rsidRPr="001164DE">
              <w:rPr>
                <w:rFonts w:ascii="Times New Roman" w:hAnsi="Times New Roman" w:cs="Times New Roman"/>
                <w:sz w:val="28"/>
                <w:szCs w:val="28"/>
                <w:lang w:val="vi-VN"/>
              </w:rPr>
              <w:t xml:space="preserve">Hiển thị nội dung của </w:t>
            </w:r>
            <w:r w:rsidRPr="001164DE">
              <w:rPr>
                <w:rFonts w:ascii="Times New Roman" w:hAnsi="Times New Roman" w:cs="Times New Roman"/>
                <w:sz w:val="28"/>
                <w:szCs w:val="28"/>
              </w:rPr>
              <w:t>tin bài</w:t>
            </w:r>
            <w:r w:rsidRPr="001164DE">
              <w:rPr>
                <w:rFonts w:ascii="Times New Roman" w:hAnsi="Times New Roman" w:cs="Times New Roman"/>
                <w:sz w:val="28"/>
                <w:szCs w:val="28"/>
                <w:lang w:val="vi-VN"/>
              </w:rPr>
              <w:t xml:space="preserve"> ở chế độ chỉnh sửa</w:t>
            </w:r>
            <w:r w:rsidRPr="001164DE">
              <w:rPr>
                <w:rFonts w:ascii="Times New Roman" w:hAnsi="Times New Roman" w:cs="Times New Roman"/>
                <w:sz w:val="28"/>
                <w:szCs w:val="28"/>
              </w:rPr>
              <w:t xml:space="preserve"> gồm: Alias, Tiêu đề, Nội dung tin bài, Tác giả, Ảnh đại diện (nếu có), Thẻ Tags, File đính kèm, Loại tin bài, Mức nhuận bút, Tin hot, Tin tiêu điểm, Tin hot trên trang chuyên mục.</w:t>
            </w:r>
            <w:r w:rsidR="00E92371" w:rsidRPr="001164DE">
              <w:rPr>
                <w:rFonts w:ascii="Times New Roman" w:hAnsi="Times New Roman" w:cs="Times New Roman"/>
                <w:sz w:val="28"/>
                <w:szCs w:val="28"/>
              </w:rPr>
              <w:t xml:space="preserve"> </w:t>
            </w:r>
            <w:r w:rsidR="00B5004F" w:rsidRPr="001164DE">
              <w:rPr>
                <w:rFonts w:ascii="Times New Roman" w:hAnsi="Times New Roman" w:cs="Times New Roman"/>
                <w:sz w:val="28"/>
                <w:szCs w:val="28"/>
                <w:lang w:val="vi-VN"/>
              </w:rPr>
              <w:t>Bằng tr</w:t>
            </w:r>
            <w:r w:rsidR="00B5004F" w:rsidRPr="001164DE">
              <w:rPr>
                <w:rFonts w:ascii="Times New Roman" w:hAnsi="Times New Roman" w:cs="Times New Roman"/>
                <w:sz w:val="28"/>
                <w:szCs w:val="28"/>
              </w:rPr>
              <w:t>ình biên tập nội dung mặc định của WebSphere Portal</w:t>
            </w:r>
          </w:p>
        </w:tc>
      </w:tr>
      <w:tr w:rsidR="00EE5B01" w:rsidRPr="001164DE" w14:paraId="5C041E55" w14:textId="77777777" w:rsidTr="00A84F88">
        <w:trPr>
          <w:trHeight w:val="510"/>
        </w:trPr>
        <w:tc>
          <w:tcPr>
            <w:tcW w:w="576" w:type="pct"/>
            <w:shd w:val="clear" w:color="auto" w:fill="auto"/>
          </w:tcPr>
          <w:p w14:paraId="36766813" w14:textId="77777777" w:rsidR="00EE5B01" w:rsidRPr="001164DE" w:rsidRDefault="00EE5B01"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lang w:val="vi-VN"/>
              </w:rPr>
              <w:t>5</w:t>
            </w:r>
          </w:p>
        </w:tc>
        <w:tc>
          <w:tcPr>
            <w:tcW w:w="1442" w:type="pct"/>
            <w:shd w:val="clear" w:color="auto" w:fill="auto"/>
          </w:tcPr>
          <w:p w14:paraId="77837EB6" w14:textId="77777777" w:rsidR="00EE5B01" w:rsidRPr="001164DE" w:rsidRDefault="00EE5B01"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NSD</w:t>
            </w:r>
            <w:r w:rsidRPr="001164DE">
              <w:rPr>
                <w:rFonts w:ascii="Times New Roman" w:hAnsi="Times New Roman" w:cs="Times New Roman"/>
                <w:sz w:val="28"/>
                <w:szCs w:val="28"/>
              </w:rPr>
              <w:t xml:space="preserve"> (Biên tập viên/Cộng tác viên/Phê duyệt viên)</w:t>
            </w:r>
          </w:p>
        </w:tc>
        <w:tc>
          <w:tcPr>
            <w:tcW w:w="2982" w:type="pct"/>
            <w:shd w:val="clear" w:color="auto" w:fill="auto"/>
          </w:tcPr>
          <w:p w14:paraId="0AA0F5D8" w14:textId="77777777" w:rsidR="00EE5B01" w:rsidRPr="001164DE" w:rsidRDefault="00EE5B01" w:rsidP="00122797">
            <w:pPr>
              <w:spacing w:after="0" w:line="312" w:lineRule="auto"/>
              <w:jc w:val="both"/>
              <w:rPr>
                <w:rFonts w:ascii="Times New Roman" w:hAnsi="Times New Roman" w:cs="Times New Roman"/>
                <w:sz w:val="28"/>
                <w:szCs w:val="28"/>
                <w:lang w:val="vi-VN"/>
              </w:rPr>
            </w:pPr>
            <w:r w:rsidRPr="001164DE">
              <w:rPr>
                <w:rFonts w:ascii="Times New Roman" w:hAnsi="Times New Roman" w:cs="Times New Roman"/>
                <w:sz w:val="28"/>
                <w:szCs w:val="28"/>
                <w:lang w:val="vi-VN"/>
              </w:rPr>
              <w:t>Tiến hành nhập nội dung cần sửa và ấn</w:t>
            </w:r>
            <w:r w:rsidRPr="001164DE">
              <w:rPr>
                <w:rFonts w:ascii="Times New Roman" w:hAnsi="Times New Roman" w:cs="Times New Roman"/>
                <w:sz w:val="28"/>
                <w:szCs w:val="28"/>
              </w:rPr>
              <w:t xml:space="preserve"> Lưu và Đóng</w:t>
            </w:r>
            <w:r w:rsidRPr="001164DE">
              <w:rPr>
                <w:rFonts w:ascii="Times New Roman" w:hAnsi="Times New Roman" w:cs="Times New Roman"/>
                <w:sz w:val="28"/>
                <w:szCs w:val="28"/>
                <w:lang w:val="vi-VN"/>
              </w:rPr>
              <w:t xml:space="preserve"> (Save</w:t>
            </w:r>
            <w:r w:rsidRPr="001164DE">
              <w:rPr>
                <w:rFonts w:ascii="Times New Roman" w:hAnsi="Times New Roman" w:cs="Times New Roman"/>
                <w:sz w:val="28"/>
                <w:szCs w:val="28"/>
              </w:rPr>
              <w:t xml:space="preserve"> and Close</w:t>
            </w:r>
            <w:r w:rsidRPr="001164DE">
              <w:rPr>
                <w:rFonts w:ascii="Times New Roman" w:hAnsi="Times New Roman" w:cs="Times New Roman"/>
                <w:sz w:val="28"/>
                <w:szCs w:val="28"/>
                <w:lang w:val="vi-VN"/>
              </w:rPr>
              <w:t>)</w:t>
            </w:r>
          </w:p>
        </w:tc>
      </w:tr>
      <w:tr w:rsidR="00EE5B01" w:rsidRPr="001164DE" w14:paraId="3BA9995B" w14:textId="77777777" w:rsidTr="00A84F88">
        <w:trPr>
          <w:trHeight w:val="510"/>
        </w:trPr>
        <w:tc>
          <w:tcPr>
            <w:tcW w:w="576" w:type="pct"/>
            <w:shd w:val="clear" w:color="auto" w:fill="auto"/>
          </w:tcPr>
          <w:p w14:paraId="250C8BEE" w14:textId="77777777" w:rsidR="00EE5B01" w:rsidRPr="001164DE" w:rsidRDefault="00EE5B01"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lang w:val="vi-VN"/>
              </w:rPr>
              <w:lastRenderedPageBreak/>
              <w:t>6</w:t>
            </w:r>
          </w:p>
        </w:tc>
        <w:tc>
          <w:tcPr>
            <w:tcW w:w="1442" w:type="pct"/>
            <w:shd w:val="clear" w:color="auto" w:fill="auto"/>
          </w:tcPr>
          <w:p w14:paraId="6D60F643" w14:textId="77777777" w:rsidR="00EE5B01" w:rsidRPr="001164DE" w:rsidRDefault="00EE5B01"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Hệ thống</w:t>
            </w:r>
          </w:p>
        </w:tc>
        <w:tc>
          <w:tcPr>
            <w:tcW w:w="2982" w:type="pct"/>
            <w:shd w:val="clear" w:color="auto" w:fill="auto"/>
          </w:tcPr>
          <w:p w14:paraId="3BD44926" w14:textId="77777777" w:rsidR="003A1948" w:rsidRPr="001164DE" w:rsidRDefault="003A1948" w:rsidP="00122797">
            <w:pPr>
              <w:spacing w:after="0" w:line="312" w:lineRule="auto"/>
              <w:jc w:val="both"/>
              <w:rPr>
                <w:rFonts w:ascii="Times New Roman" w:hAnsi="Times New Roman" w:cs="Times New Roman"/>
                <w:sz w:val="28"/>
                <w:szCs w:val="28"/>
                <w:lang w:val="vi-VN"/>
              </w:rPr>
            </w:pPr>
            <w:r w:rsidRPr="001164DE">
              <w:rPr>
                <w:rFonts w:ascii="Times New Roman" w:hAnsi="Times New Roman" w:cs="Times New Roman"/>
                <w:sz w:val="28"/>
                <w:szCs w:val="28"/>
              </w:rPr>
              <w:t>K</w:t>
            </w:r>
            <w:r w:rsidRPr="001164DE">
              <w:rPr>
                <w:rFonts w:ascii="Times New Roman" w:hAnsi="Times New Roman" w:cs="Times New Roman"/>
                <w:sz w:val="28"/>
                <w:szCs w:val="28"/>
                <w:lang w:val="vi-VN"/>
              </w:rPr>
              <w:t>iểm tra các trường thông tin nhập vào</w:t>
            </w:r>
            <w:r w:rsidRPr="001164DE">
              <w:rPr>
                <w:rFonts w:ascii="Times New Roman" w:hAnsi="Times New Roman" w:cs="Times New Roman"/>
                <w:sz w:val="28"/>
                <w:szCs w:val="28"/>
              </w:rPr>
              <w:t xml:space="preserve"> bao gồm Alias, Tiêu đề, Nội dung tin bài, Tác giả, Ảnh đại diện, Thẻ Tags, File đính kèm, Loại tin bài, Mức nhuận bút, Tin hot, Tin tiêu điểm, Tin hot trên trang chuyên mục đảm bảo đúng yêu cầu ở bảng “Thiết kế trường dữ liệu” chức năng Sửa nội dung tin bài:</w:t>
            </w:r>
          </w:p>
          <w:p w14:paraId="5A07045B" w14:textId="319569F5" w:rsidR="003A1948" w:rsidRPr="001164DE" w:rsidRDefault="003A1948" w:rsidP="00122797">
            <w:pPr>
              <w:spacing w:after="0" w:line="312" w:lineRule="auto"/>
              <w:jc w:val="both"/>
              <w:rPr>
                <w:rFonts w:ascii="Times New Roman" w:hAnsi="Times New Roman" w:cs="Times New Roman"/>
                <w:sz w:val="28"/>
                <w:szCs w:val="28"/>
              </w:rPr>
            </w:pPr>
            <w:r w:rsidRPr="001164DE">
              <w:rPr>
                <w:rFonts w:ascii="Times New Roman" w:hAnsi="Times New Roman" w:cs="Times New Roman"/>
                <w:sz w:val="28"/>
                <w:szCs w:val="28"/>
              </w:rPr>
              <w:t>+ N</w:t>
            </w:r>
            <w:r w:rsidRPr="001164DE">
              <w:rPr>
                <w:rFonts w:ascii="Times New Roman" w:hAnsi="Times New Roman" w:cs="Times New Roman"/>
                <w:sz w:val="28"/>
                <w:szCs w:val="28"/>
                <w:lang w:val="vi-VN"/>
              </w:rPr>
              <w:t>ếu thông tin nhập vào hợp lệ, hệ thố</w:t>
            </w:r>
            <w:r w:rsidR="00A70ABF" w:rsidRPr="001164DE">
              <w:rPr>
                <w:rFonts w:ascii="Times New Roman" w:hAnsi="Times New Roman" w:cs="Times New Roman"/>
                <w:sz w:val="28"/>
                <w:szCs w:val="28"/>
                <w:lang w:val="vi-VN"/>
              </w:rPr>
              <w:t>ng lưu nội dung tin bài vào CSDL của WCM</w:t>
            </w:r>
            <w:r w:rsidRPr="001164DE">
              <w:rPr>
                <w:rFonts w:ascii="Times New Roman" w:hAnsi="Times New Roman" w:cs="Times New Roman"/>
                <w:sz w:val="28"/>
                <w:szCs w:val="28"/>
              </w:rPr>
              <w:t xml:space="preserve"> và hiển thị thông báo tin bài đã được lưu</w:t>
            </w:r>
          </w:p>
          <w:p w14:paraId="5A3EF0D2" w14:textId="77777777" w:rsidR="00EE5B01" w:rsidRPr="001164DE" w:rsidRDefault="003A1948" w:rsidP="00122797">
            <w:pPr>
              <w:spacing w:after="0" w:line="312" w:lineRule="auto"/>
              <w:jc w:val="both"/>
              <w:rPr>
                <w:rFonts w:ascii="Times New Roman" w:hAnsi="Times New Roman" w:cs="Times New Roman"/>
                <w:sz w:val="28"/>
                <w:szCs w:val="28"/>
                <w:lang w:val="vi-VN"/>
              </w:rPr>
            </w:pPr>
            <w:r w:rsidRPr="001164DE">
              <w:rPr>
                <w:rFonts w:ascii="Times New Roman" w:hAnsi="Times New Roman" w:cs="Times New Roman"/>
                <w:sz w:val="28"/>
                <w:szCs w:val="28"/>
              </w:rPr>
              <w:t xml:space="preserve">+ </w:t>
            </w:r>
            <w:r w:rsidRPr="001164DE">
              <w:rPr>
                <w:rFonts w:ascii="Times New Roman" w:hAnsi="Times New Roman" w:cs="Times New Roman"/>
                <w:sz w:val="28"/>
                <w:szCs w:val="28"/>
                <w:lang w:val="vi-VN"/>
              </w:rPr>
              <w:t>Nếu thông tin nhập vào không hợp lệ, hệ thống hiển thị lỗi tương ứng</w:t>
            </w:r>
          </w:p>
        </w:tc>
      </w:tr>
    </w:tbl>
    <w:p w14:paraId="746D1591" w14:textId="77777777" w:rsidR="00EE5B01" w:rsidRPr="001164DE" w:rsidRDefault="00EE5B01" w:rsidP="002B7031">
      <w:pPr>
        <w:pStyle w:val="ListParagraph"/>
        <w:spacing w:line="312" w:lineRule="auto"/>
      </w:pPr>
      <w:r w:rsidRPr="001164DE">
        <w:t>Xóa tin bài chưa gửi phê duyệt/từ chối duyệt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44"/>
        <w:gridCol w:w="2700"/>
        <w:gridCol w:w="5317"/>
      </w:tblGrid>
      <w:tr w:rsidR="00EE5B01" w:rsidRPr="001164DE" w14:paraId="02631872" w14:textId="77777777" w:rsidTr="00A84F88">
        <w:trPr>
          <w:trHeight w:val="510"/>
          <w:tblHeader/>
        </w:trPr>
        <w:tc>
          <w:tcPr>
            <w:tcW w:w="576" w:type="pct"/>
            <w:shd w:val="clear" w:color="auto" w:fill="E7E6E6" w:themeFill="background2"/>
            <w:vAlign w:val="center"/>
          </w:tcPr>
          <w:p w14:paraId="17E14FE4" w14:textId="77777777" w:rsidR="00EE5B01" w:rsidRPr="001164DE" w:rsidRDefault="00EE5B01"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Bước thực hiện</w:t>
            </w:r>
          </w:p>
        </w:tc>
        <w:tc>
          <w:tcPr>
            <w:tcW w:w="1490" w:type="pct"/>
            <w:shd w:val="clear" w:color="auto" w:fill="E7E6E6" w:themeFill="background2"/>
            <w:vAlign w:val="center"/>
          </w:tcPr>
          <w:p w14:paraId="39C2AD2E" w14:textId="77777777" w:rsidR="00EE5B01" w:rsidRPr="001164DE" w:rsidRDefault="00EE5B01"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Chủ thể thực hiện</w:t>
            </w:r>
          </w:p>
        </w:tc>
        <w:tc>
          <w:tcPr>
            <w:tcW w:w="2934" w:type="pct"/>
            <w:shd w:val="clear" w:color="auto" w:fill="E7E6E6" w:themeFill="background2"/>
            <w:vAlign w:val="center"/>
          </w:tcPr>
          <w:p w14:paraId="7C7A7EE5" w14:textId="77777777" w:rsidR="00EE5B01" w:rsidRPr="001164DE" w:rsidRDefault="00EE5B01"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Nội dung</w:t>
            </w:r>
          </w:p>
        </w:tc>
      </w:tr>
      <w:tr w:rsidR="00EE5B01" w:rsidRPr="001164DE" w14:paraId="6C4E9AD1" w14:textId="77777777" w:rsidTr="00A84F88">
        <w:trPr>
          <w:trHeight w:val="510"/>
        </w:trPr>
        <w:tc>
          <w:tcPr>
            <w:tcW w:w="576" w:type="pct"/>
            <w:shd w:val="clear" w:color="auto" w:fill="auto"/>
          </w:tcPr>
          <w:p w14:paraId="2EAD8DA1" w14:textId="77777777" w:rsidR="00EE5B01" w:rsidRPr="001164DE" w:rsidRDefault="00EE5B01"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lang w:val="vi-VN"/>
              </w:rPr>
              <w:t>1</w:t>
            </w:r>
          </w:p>
        </w:tc>
        <w:tc>
          <w:tcPr>
            <w:tcW w:w="1490" w:type="pct"/>
            <w:shd w:val="clear" w:color="auto" w:fill="auto"/>
          </w:tcPr>
          <w:p w14:paraId="531F2684" w14:textId="77777777" w:rsidR="00EE5B01" w:rsidRPr="001164DE" w:rsidRDefault="00EE5B01"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NSD</w:t>
            </w:r>
            <w:r w:rsidRPr="001164DE">
              <w:rPr>
                <w:rFonts w:ascii="Times New Roman" w:hAnsi="Times New Roman" w:cs="Times New Roman"/>
                <w:sz w:val="28"/>
                <w:szCs w:val="28"/>
              </w:rPr>
              <w:t xml:space="preserve"> (Biên tập viên/Cộng tác viên/Phê duyệt viên)</w:t>
            </w:r>
          </w:p>
        </w:tc>
        <w:tc>
          <w:tcPr>
            <w:tcW w:w="2934" w:type="pct"/>
            <w:shd w:val="clear" w:color="auto" w:fill="auto"/>
          </w:tcPr>
          <w:p w14:paraId="6D157C4E" w14:textId="77777777" w:rsidR="00EE5B01" w:rsidRPr="001164DE" w:rsidRDefault="00EE5B01" w:rsidP="00122797">
            <w:pPr>
              <w:spacing w:after="0" w:line="312" w:lineRule="auto"/>
              <w:jc w:val="both"/>
              <w:rPr>
                <w:rFonts w:ascii="Times New Roman" w:hAnsi="Times New Roman" w:cs="Times New Roman"/>
                <w:sz w:val="28"/>
                <w:szCs w:val="28"/>
                <w:lang w:val="vi-VN"/>
              </w:rPr>
            </w:pPr>
            <w:r w:rsidRPr="001164DE">
              <w:rPr>
                <w:rFonts w:ascii="Times New Roman" w:hAnsi="Times New Roman" w:cs="Times New Roman"/>
                <w:sz w:val="28"/>
                <w:szCs w:val="28"/>
                <w:lang w:val="vi-VN"/>
              </w:rPr>
              <w:t xml:space="preserve">Trong thư mục </w:t>
            </w:r>
            <w:r w:rsidRPr="001164DE">
              <w:rPr>
                <w:rFonts w:ascii="Times New Roman" w:hAnsi="Times New Roman" w:cs="Times New Roman"/>
                <w:sz w:val="28"/>
                <w:szCs w:val="28"/>
              </w:rPr>
              <w:t>tin bài</w:t>
            </w:r>
            <w:r w:rsidRPr="001164DE">
              <w:rPr>
                <w:rFonts w:ascii="Times New Roman" w:hAnsi="Times New Roman" w:cs="Times New Roman"/>
                <w:sz w:val="28"/>
                <w:szCs w:val="28"/>
                <w:lang w:val="vi-VN"/>
              </w:rPr>
              <w:t xml:space="preserve"> </w:t>
            </w:r>
            <w:r w:rsidRPr="001164DE">
              <w:rPr>
                <w:rFonts w:ascii="Times New Roman" w:hAnsi="Times New Roman" w:cs="Times New Roman"/>
                <w:sz w:val="28"/>
                <w:szCs w:val="28"/>
              </w:rPr>
              <w:t>chưa gửi duyệt</w:t>
            </w:r>
            <w:r w:rsidRPr="001164DE">
              <w:rPr>
                <w:rFonts w:ascii="Times New Roman" w:hAnsi="Times New Roman" w:cs="Times New Roman"/>
                <w:sz w:val="28"/>
                <w:szCs w:val="28"/>
                <w:lang w:val="vi-VN"/>
              </w:rPr>
              <w:t xml:space="preserve">, kích chọn </w:t>
            </w:r>
            <w:r w:rsidRPr="001164DE">
              <w:rPr>
                <w:rFonts w:ascii="Times New Roman" w:eastAsia="Times New Roman" w:hAnsi="Times New Roman" w:cs="Times New Roman"/>
                <w:bCs/>
                <w:sz w:val="28"/>
                <w:szCs w:val="28"/>
                <w:lang w:val="vi-VN"/>
              </w:rPr>
              <w:t xml:space="preserve">tin bài </w:t>
            </w:r>
            <w:r w:rsidRPr="001164DE">
              <w:rPr>
                <w:rFonts w:ascii="Times New Roman" w:hAnsi="Times New Roman" w:cs="Times New Roman"/>
                <w:sz w:val="28"/>
                <w:szCs w:val="28"/>
                <w:lang w:val="vi-VN"/>
              </w:rPr>
              <w:t>cần xóa</w:t>
            </w:r>
          </w:p>
        </w:tc>
      </w:tr>
      <w:tr w:rsidR="00EE5B01" w:rsidRPr="001164DE" w14:paraId="4B8FE768" w14:textId="77777777" w:rsidTr="00A84F88">
        <w:trPr>
          <w:trHeight w:val="510"/>
        </w:trPr>
        <w:tc>
          <w:tcPr>
            <w:tcW w:w="576" w:type="pct"/>
            <w:shd w:val="clear" w:color="auto" w:fill="auto"/>
          </w:tcPr>
          <w:p w14:paraId="1E964614" w14:textId="77777777" w:rsidR="00EE5B01" w:rsidRPr="001164DE" w:rsidRDefault="00EE5B01"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lang w:val="vi-VN"/>
              </w:rPr>
              <w:t>2</w:t>
            </w:r>
          </w:p>
        </w:tc>
        <w:tc>
          <w:tcPr>
            <w:tcW w:w="1490" w:type="pct"/>
            <w:shd w:val="clear" w:color="auto" w:fill="auto"/>
          </w:tcPr>
          <w:p w14:paraId="060B3460" w14:textId="77777777" w:rsidR="00EE5B01" w:rsidRPr="001164DE" w:rsidRDefault="00EE5B01"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Hệ thống</w:t>
            </w:r>
          </w:p>
        </w:tc>
        <w:tc>
          <w:tcPr>
            <w:tcW w:w="2934" w:type="pct"/>
            <w:shd w:val="clear" w:color="auto" w:fill="auto"/>
          </w:tcPr>
          <w:p w14:paraId="76E508CF" w14:textId="77777777" w:rsidR="00EE5B01" w:rsidRPr="001164DE" w:rsidRDefault="00EE5B01" w:rsidP="00122797">
            <w:pPr>
              <w:spacing w:after="0" w:line="312" w:lineRule="auto"/>
              <w:jc w:val="both"/>
              <w:rPr>
                <w:rFonts w:ascii="Times New Roman" w:hAnsi="Times New Roman" w:cs="Times New Roman"/>
                <w:sz w:val="28"/>
                <w:szCs w:val="28"/>
                <w:lang w:val="vi-VN"/>
              </w:rPr>
            </w:pPr>
            <w:r w:rsidRPr="001164DE">
              <w:rPr>
                <w:rFonts w:ascii="Times New Roman" w:hAnsi="Times New Roman" w:cs="Times New Roman"/>
                <w:sz w:val="28"/>
                <w:szCs w:val="28"/>
                <w:lang w:val="vi-VN"/>
              </w:rPr>
              <w:t>Hiển thị nội dung</w:t>
            </w:r>
            <w:r w:rsidRPr="001164DE">
              <w:rPr>
                <w:rFonts w:ascii="Times New Roman" w:hAnsi="Times New Roman" w:cs="Times New Roman"/>
                <w:sz w:val="28"/>
                <w:szCs w:val="28"/>
              </w:rPr>
              <w:t xml:space="preserve"> chi tiết</w:t>
            </w:r>
            <w:r w:rsidRPr="001164DE">
              <w:rPr>
                <w:rFonts w:ascii="Times New Roman" w:hAnsi="Times New Roman" w:cs="Times New Roman"/>
                <w:sz w:val="28"/>
                <w:szCs w:val="28"/>
                <w:lang w:val="vi-VN"/>
              </w:rPr>
              <w:t xml:space="preserve"> của </w:t>
            </w:r>
            <w:r w:rsidRPr="001164DE">
              <w:rPr>
                <w:rFonts w:ascii="Times New Roman" w:eastAsia="Times New Roman" w:hAnsi="Times New Roman" w:cs="Times New Roman"/>
                <w:bCs/>
                <w:sz w:val="28"/>
                <w:szCs w:val="28"/>
                <w:lang w:val="vi-VN"/>
              </w:rPr>
              <w:t>tin bài</w:t>
            </w:r>
          </w:p>
        </w:tc>
      </w:tr>
      <w:tr w:rsidR="00EE5B01" w:rsidRPr="001164DE" w14:paraId="32C29379" w14:textId="77777777" w:rsidTr="00A84F88">
        <w:trPr>
          <w:trHeight w:val="510"/>
        </w:trPr>
        <w:tc>
          <w:tcPr>
            <w:tcW w:w="576" w:type="pct"/>
            <w:shd w:val="clear" w:color="auto" w:fill="auto"/>
          </w:tcPr>
          <w:p w14:paraId="6AAD6482" w14:textId="77777777" w:rsidR="00EE5B01" w:rsidRPr="001164DE" w:rsidRDefault="00EE5B01"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lang w:val="vi-VN"/>
              </w:rPr>
              <w:t>3</w:t>
            </w:r>
          </w:p>
        </w:tc>
        <w:tc>
          <w:tcPr>
            <w:tcW w:w="1490" w:type="pct"/>
            <w:shd w:val="clear" w:color="auto" w:fill="auto"/>
          </w:tcPr>
          <w:p w14:paraId="18F5C65E" w14:textId="77777777" w:rsidR="00EE5B01" w:rsidRPr="001164DE" w:rsidRDefault="00EE5B01"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NSD</w:t>
            </w:r>
            <w:r w:rsidRPr="001164DE">
              <w:rPr>
                <w:rFonts w:ascii="Times New Roman" w:hAnsi="Times New Roman" w:cs="Times New Roman"/>
                <w:sz w:val="28"/>
                <w:szCs w:val="28"/>
              </w:rPr>
              <w:t xml:space="preserve"> (Biên tập viên/Cộng tác viên/Phê duyệt viên)</w:t>
            </w:r>
          </w:p>
        </w:tc>
        <w:tc>
          <w:tcPr>
            <w:tcW w:w="2934" w:type="pct"/>
            <w:shd w:val="clear" w:color="auto" w:fill="auto"/>
          </w:tcPr>
          <w:p w14:paraId="27C7B048" w14:textId="77777777" w:rsidR="00EE5B01" w:rsidRPr="001164DE" w:rsidRDefault="00EE5B01" w:rsidP="00122797">
            <w:pPr>
              <w:spacing w:after="0" w:line="312" w:lineRule="auto"/>
              <w:jc w:val="both"/>
              <w:rPr>
                <w:rFonts w:ascii="Times New Roman" w:hAnsi="Times New Roman" w:cs="Times New Roman"/>
                <w:sz w:val="28"/>
                <w:szCs w:val="28"/>
                <w:lang w:val="vi-VN"/>
              </w:rPr>
            </w:pPr>
            <w:r w:rsidRPr="001164DE">
              <w:rPr>
                <w:rFonts w:ascii="Times New Roman" w:hAnsi="Times New Roman" w:cs="Times New Roman"/>
                <w:sz w:val="28"/>
                <w:szCs w:val="28"/>
                <w:lang w:val="vi-VN"/>
              </w:rPr>
              <w:t xml:space="preserve">Kích chọn </w:t>
            </w:r>
            <w:r w:rsidRPr="001164DE">
              <w:rPr>
                <w:rFonts w:ascii="Times New Roman" w:hAnsi="Times New Roman" w:cs="Times New Roman"/>
                <w:sz w:val="28"/>
                <w:szCs w:val="28"/>
              </w:rPr>
              <w:t xml:space="preserve">Tác vụ khác </w:t>
            </w:r>
            <w:r w:rsidRPr="001164DE">
              <w:rPr>
                <w:rFonts w:ascii="Times New Roman" w:hAnsi="Times New Roman" w:cs="Times New Roman"/>
                <w:sz w:val="28"/>
                <w:szCs w:val="28"/>
                <w:lang w:val="vi-VN"/>
              </w:rPr>
              <w:t xml:space="preserve">(More)/chọn </w:t>
            </w:r>
            <w:r w:rsidRPr="001164DE">
              <w:rPr>
                <w:rFonts w:ascii="Times New Roman" w:hAnsi="Times New Roman" w:cs="Times New Roman"/>
                <w:sz w:val="28"/>
                <w:szCs w:val="28"/>
              </w:rPr>
              <w:t xml:space="preserve">Xóa </w:t>
            </w:r>
            <w:r w:rsidRPr="001164DE">
              <w:rPr>
                <w:rFonts w:ascii="Times New Roman" w:hAnsi="Times New Roman" w:cs="Times New Roman"/>
                <w:sz w:val="28"/>
                <w:szCs w:val="28"/>
                <w:lang w:val="vi-VN"/>
              </w:rPr>
              <w:t>(Delete)</w:t>
            </w:r>
          </w:p>
        </w:tc>
      </w:tr>
      <w:tr w:rsidR="00EE5B01" w:rsidRPr="001164DE" w14:paraId="13BA970B" w14:textId="77777777" w:rsidTr="00A84F88">
        <w:trPr>
          <w:trHeight w:val="510"/>
        </w:trPr>
        <w:tc>
          <w:tcPr>
            <w:tcW w:w="576" w:type="pct"/>
            <w:shd w:val="clear" w:color="auto" w:fill="auto"/>
          </w:tcPr>
          <w:p w14:paraId="6DA05036" w14:textId="77777777" w:rsidR="00EE5B01" w:rsidRPr="001164DE" w:rsidRDefault="00EE5B01"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lang w:val="vi-VN"/>
              </w:rPr>
              <w:t>4</w:t>
            </w:r>
          </w:p>
        </w:tc>
        <w:tc>
          <w:tcPr>
            <w:tcW w:w="1490" w:type="pct"/>
            <w:shd w:val="clear" w:color="auto" w:fill="auto"/>
          </w:tcPr>
          <w:p w14:paraId="3A321DDB" w14:textId="77777777" w:rsidR="00EE5B01" w:rsidRPr="001164DE" w:rsidRDefault="00EE5B01"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 xml:space="preserve">Hệ thống </w:t>
            </w:r>
          </w:p>
        </w:tc>
        <w:tc>
          <w:tcPr>
            <w:tcW w:w="2934" w:type="pct"/>
            <w:shd w:val="clear" w:color="auto" w:fill="auto"/>
          </w:tcPr>
          <w:p w14:paraId="35D293D0" w14:textId="77777777" w:rsidR="00EE5B01" w:rsidRPr="001164DE" w:rsidRDefault="00EE5B01" w:rsidP="00122797">
            <w:pPr>
              <w:spacing w:after="0" w:line="312" w:lineRule="auto"/>
              <w:jc w:val="both"/>
              <w:rPr>
                <w:rFonts w:ascii="Times New Roman" w:eastAsia="Times New Roman" w:hAnsi="Times New Roman" w:cs="Times New Roman"/>
                <w:bCs/>
                <w:sz w:val="28"/>
                <w:szCs w:val="28"/>
                <w:lang w:val="vi-VN"/>
              </w:rPr>
            </w:pPr>
            <w:r w:rsidRPr="001164DE">
              <w:rPr>
                <w:rFonts w:ascii="Times New Roman" w:hAnsi="Times New Roman" w:cs="Times New Roman"/>
                <w:sz w:val="28"/>
                <w:szCs w:val="28"/>
                <w:lang w:val="vi-VN"/>
              </w:rPr>
              <w:t xml:space="preserve">Hiển thị Popup yêu cầu xác nhận yêu cầu xóa </w:t>
            </w:r>
            <w:r w:rsidRPr="001164DE">
              <w:rPr>
                <w:rFonts w:ascii="Times New Roman" w:eastAsia="Times New Roman" w:hAnsi="Times New Roman" w:cs="Times New Roman"/>
                <w:bCs/>
                <w:sz w:val="28"/>
                <w:szCs w:val="28"/>
                <w:lang w:val="vi-VN"/>
              </w:rPr>
              <w:t>tin bài</w:t>
            </w:r>
          </w:p>
          <w:p w14:paraId="2FB02650" w14:textId="07BA53EB" w:rsidR="00573E45" w:rsidRPr="00777D93" w:rsidRDefault="00573E45" w:rsidP="00777D93">
            <w:pPr>
              <w:pStyle w:val="Header"/>
              <w:tabs>
                <w:tab w:val="clear" w:pos="4680"/>
                <w:tab w:val="clear" w:pos="9360"/>
              </w:tabs>
              <w:spacing w:line="312" w:lineRule="auto"/>
              <w:rPr>
                <w:rFonts w:eastAsiaTheme="minorHAnsi"/>
                <w:noProof/>
                <w:szCs w:val="28"/>
                <w:lang w:val="vi-VN"/>
              </w:rPr>
            </w:pPr>
            <w:r w:rsidRPr="00777D93">
              <w:rPr>
                <w:rFonts w:eastAsiaTheme="minorHAnsi"/>
                <w:noProof/>
                <w:szCs w:val="28"/>
              </w:rPr>
              <w:drawing>
                <wp:inline distT="0" distB="0" distL="0" distR="0" wp14:anchorId="123212F9" wp14:editId="318982F6">
                  <wp:extent cx="3199765" cy="927786"/>
                  <wp:effectExtent l="19050" t="19050" r="19685" b="2476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263965" cy="946401"/>
                          </a:xfrm>
                          <a:prstGeom prst="rect">
                            <a:avLst/>
                          </a:prstGeom>
                          <a:ln>
                            <a:solidFill>
                              <a:schemeClr val="tx1"/>
                            </a:solidFill>
                          </a:ln>
                        </pic:spPr>
                      </pic:pic>
                    </a:graphicData>
                  </a:graphic>
                </wp:inline>
              </w:drawing>
            </w:r>
          </w:p>
        </w:tc>
      </w:tr>
      <w:tr w:rsidR="00EE5B01" w:rsidRPr="001164DE" w14:paraId="42323D19" w14:textId="77777777" w:rsidTr="00A84F88">
        <w:trPr>
          <w:trHeight w:val="510"/>
        </w:trPr>
        <w:tc>
          <w:tcPr>
            <w:tcW w:w="576" w:type="pct"/>
            <w:shd w:val="clear" w:color="auto" w:fill="auto"/>
          </w:tcPr>
          <w:p w14:paraId="78413B83" w14:textId="77777777" w:rsidR="00EE5B01" w:rsidRPr="001164DE" w:rsidRDefault="00EE5B01"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lang w:val="vi-VN"/>
              </w:rPr>
              <w:lastRenderedPageBreak/>
              <w:t>5</w:t>
            </w:r>
          </w:p>
        </w:tc>
        <w:tc>
          <w:tcPr>
            <w:tcW w:w="1490" w:type="pct"/>
            <w:shd w:val="clear" w:color="auto" w:fill="auto"/>
          </w:tcPr>
          <w:p w14:paraId="79950B78" w14:textId="77777777" w:rsidR="00EE5B01" w:rsidRPr="001164DE" w:rsidRDefault="00EE5B01"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lang w:val="vi-VN"/>
              </w:rPr>
              <w:t>NSD</w:t>
            </w:r>
            <w:r w:rsidRPr="001164DE">
              <w:rPr>
                <w:rFonts w:ascii="Times New Roman" w:hAnsi="Times New Roman" w:cs="Times New Roman"/>
                <w:sz w:val="28"/>
                <w:szCs w:val="28"/>
              </w:rPr>
              <w:t xml:space="preserve"> (Biên tập viên/Cộng tác viên/Phê duyệt viên)</w:t>
            </w:r>
          </w:p>
        </w:tc>
        <w:tc>
          <w:tcPr>
            <w:tcW w:w="2934" w:type="pct"/>
            <w:shd w:val="clear" w:color="auto" w:fill="auto"/>
          </w:tcPr>
          <w:p w14:paraId="65E5F699" w14:textId="77777777" w:rsidR="00EE5B01" w:rsidRPr="001164DE" w:rsidRDefault="00EE5B01" w:rsidP="00122797">
            <w:pPr>
              <w:spacing w:after="0" w:line="312" w:lineRule="auto"/>
              <w:jc w:val="both"/>
              <w:rPr>
                <w:rFonts w:ascii="Times New Roman" w:hAnsi="Times New Roman" w:cs="Times New Roman"/>
                <w:sz w:val="28"/>
                <w:szCs w:val="28"/>
                <w:lang w:val="vi-VN"/>
              </w:rPr>
            </w:pPr>
            <w:r w:rsidRPr="001164DE">
              <w:rPr>
                <w:rFonts w:ascii="Times New Roman" w:hAnsi="Times New Roman" w:cs="Times New Roman"/>
                <w:sz w:val="28"/>
                <w:szCs w:val="28"/>
                <w:lang w:val="vi-VN"/>
              </w:rPr>
              <w:t xml:space="preserve">Xác nhận xóa </w:t>
            </w:r>
            <w:r w:rsidRPr="001164DE">
              <w:rPr>
                <w:rFonts w:ascii="Times New Roman" w:eastAsia="Times New Roman" w:hAnsi="Times New Roman" w:cs="Times New Roman"/>
                <w:bCs/>
                <w:sz w:val="28"/>
                <w:szCs w:val="28"/>
                <w:lang w:val="vi-VN"/>
              </w:rPr>
              <w:t>tin bài</w:t>
            </w:r>
          </w:p>
        </w:tc>
      </w:tr>
      <w:tr w:rsidR="00EE5B01" w:rsidRPr="001164DE" w14:paraId="32E6806D" w14:textId="77777777" w:rsidTr="00A84F88">
        <w:trPr>
          <w:trHeight w:val="510"/>
        </w:trPr>
        <w:tc>
          <w:tcPr>
            <w:tcW w:w="576" w:type="pct"/>
            <w:shd w:val="clear" w:color="auto" w:fill="auto"/>
          </w:tcPr>
          <w:p w14:paraId="1C5EC90B" w14:textId="77777777" w:rsidR="00EE5B01" w:rsidRPr="001164DE" w:rsidRDefault="00EE5B01"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lang w:val="vi-VN"/>
              </w:rPr>
              <w:t>6</w:t>
            </w:r>
          </w:p>
        </w:tc>
        <w:tc>
          <w:tcPr>
            <w:tcW w:w="1490" w:type="pct"/>
            <w:shd w:val="clear" w:color="auto" w:fill="auto"/>
          </w:tcPr>
          <w:p w14:paraId="7B53601E" w14:textId="77777777" w:rsidR="00EE5B01" w:rsidRPr="001164DE" w:rsidRDefault="00EE5B01"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Hệ thống</w:t>
            </w:r>
          </w:p>
        </w:tc>
        <w:tc>
          <w:tcPr>
            <w:tcW w:w="2934" w:type="pct"/>
            <w:shd w:val="clear" w:color="auto" w:fill="auto"/>
          </w:tcPr>
          <w:p w14:paraId="489B56C9" w14:textId="52C90E6D" w:rsidR="00EE5B01" w:rsidRPr="001164DE" w:rsidRDefault="00EE5B01" w:rsidP="00122797">
            <w:pPr>
              <w:spacing w:after="0" w:line="312" w:lineRule="auto"/>
              <w:jc w:val="both"/>
              <w:rPr>
                <w:rFonts w:ascii="Times New Roman" w:hAnsi="Times New Roman" w:cs="Times New Roman"/>
                <w:sz w:val="28"/>
                <w:szCs w:val="28"/>
              </w:rPr>
            </w:pPr>
            <w:r w:rsidRPr="001164DE">
              <w:rPr>
                <w:rFonts w:ascii="Times New Roman" w:hAnsi="Times New Roman" w:cs="Times New Roman"/>
                <w:sz w:val="28"/>
                <w:szCs w:val="28"/>
              </w:rPr>
              <w:t xml:space="preserve">Hệ thống xóa </w:t>
            </w:r>
            <w:r w:rsidRPr="001164DE">
              <w:rPr>
                <w:rFonts w:ascii="Times New Roman" w:eastAsia="Times New Roman" w:hAnsi="Times New Roman" w:cs="Times New Roman"/>
                <w:bCs/>
                <w:sz w:val="28"/>
                <w:szCs w:val="28"/>
                <w:lang w:val="vi-VN"/>
              </w:rPr>
              <w:t>tin bài</w:t>
            </w:r>
            <w:r w:rsidR="006D429D" w:rsidRPr="001164DE">
              <w:rPr>
                <w:rFonts w:ascii="Times New Roman" w:eastAsia="Times New Roman" w:hAnsi="Times New Roman" w:cs="Times New Roman"/>
                <w:bCs/>
                <w:sz w:val="28"/>
                <w:szCs w:val="28"/>
              </w:rPr>
              <w:t xml:space="preserve"> trong khỏi site area tương ứng của tin bài</w:t>
            </w:r>
            <w:r w:rsidRPr="001164DE">
              <w:rPr>
                <w:rFonts w:ascii="Times New Roman" w:eastAsia="Times New Roman" w:hAnsi="Times New Roman" w:cs="Times New Roman"/>
                <w:bCs/>
                <w:sz w:val="28"/>
                <w:szCs w:val="28"/>
                <w:lang w:val="vi-VN"/>
              </w:rPr>
              <w:t xml:space="preserve"> </w:t>
            </w:r>
            <w:r w:rsidRPr="001164DE">
              <w:rPr>
                <w:rFonts w:ascii="Times New Roman" w:hAnsi="Times New Roman" w:cs="Times New Roman"/>
                <w:sz w:val="28"/>
                <w:szCs w:val="28"/>
              </w:rPr>
              <w:t xml:space="preserve">và hiển thị thông báo xóa </w:t>
            </w:r>
            <w:r w:rsidRPr="001164DE">
              <w:rPr>
                <w:rFonts w:ascii="Times New Roman" w:eastAsia="Times New Roman" w:hAnsi="Times New Roman" w:cs="Times New Roman"/>
                <w:bCs/>
                <w:sz w:val="28"/>
                <w:szCs w:val="28"/>
                <w:lang w:val="vi-VN"/>
              </w:rPr>
              <w:t xml:space="preserve">tin bài </w:t>
            </w:r>
            <w:r w:rsidRPr="001164DE">
              <w:rPr>
                <w:rFonts w:ascii="Times New Roman" w:hAnsi="Times New Roman" w:cs="Times New Roman"/>
                <w:sz w:val="28"/>
                <w:szCs w:val="28"/>
              </w:rPr>
              <w:t>thành công</w:t>
            </w:r>
          </w:p>
          <w:p w14:paraId="0A5D287A" w14:textId="77777777" w:rsidR="00EE5B01" w:rsidRPr="001164DE" w:rsidRDefault="00EE5B01" w:rsidP="00122797">
            <w:pPr>
              <w:spacing w:after="0" w:line="312" w:lineRule="auto"/>
              <w:jc w:val="both"/>
              <w:rPr>
                <w:rFonts w:ascii="Times New Roman" w:hAnsi="Times New Roman" w:cs="Times New Roman"/>
                <w:sz w:val="28"/>
                <w:szCs w:val="28"/>
              </w:rPr>
            </w:pPr>
            <w:r w:rsidRPr="001164DE">
              <w:rPr>
                <w:rFonts w:ascii="Times New Roman" w:hAnsi="Times New Roman" w:cs="Times New Roman"/>
                <w:sz w:val="28"/>
                <w:szCs w:val="28"/>
              </w:rPr>
              <w:t>Ở bước 5 nếu NSD chọn Hủy yêu cầu, hệ thống đóng pop-up xác nhận xóa tin bài</w:t>
            </w:r>
          </w:p>
        </w:tc>
      </w:tr>
    </w:tbl>
    <w:p w14:paraId="0D07F3E9" w14:textId="1AD44D14" w:rsidR="003E5211" w:rsidRPr="001164DE" w:rsidRDefault="003E5211" w:rsidP="0055188C">
      <w:pPr>
        <w:pStyle w:val="Heading3"/>
      </w:pPr>
      <w:bookmarkStart w:id="74" w:name="_Toc50105094"/>
      <w:bookmarkStart w:id="75" w:name="_Toc56522242"/>
      <w:bookmarkStart w:id="76" w:name="_Toc70073939"/>
      <w:r w:rsidRPr="001164DE">
        <w:t>(A1.2.2) Quản lý tin bài</w:t>
      </w:r>
      <w:bookmarkEnd w:id="74"/>
      <w:bookmarkEnd w:id="75"/>
      <w:bookmarkEnd w:id="76"/>
    </w:p>
    <w:p w14:paraId="0524F8FB" w14:textId="77777777" w:rsidR="009D7060" w:rsidRPr="001164DE" w:rsidRDefault="009D7060" w:rsidP="0090566F">
      <w:pPr>
        <w:pStyle w:val="Heading4"/>
      </w:pPr>
      <w:r w:rsidRPr="001164DE">
        <w:t>Văn bản nghiệp vụ áp dụng</w:t>
      </w:r>
    </w:p>
    <w:p w14:paraId="767065A9" w14:textId="366E7B6A" w:rsidR="009D7060" w:rsidRPr="001164DE" w:rsidRDefault="004828CD" w:rsidP="002B7031">
      <w:pPr>
        <w:pStyle w:val="Style2"/>
        <w:spacing w:line="312" w:lineRule="auto"/>
      </w:pPr>
      <w:r w:rsidRPr="001164DE">
        <w:t xml:space="preserve">Tài liệu phân tích yêu </w:t>
      </w:r>
      <w:r w:rsidR="00A925E3" w:rsidRPr="001164DE">
        <w:t xml:space="preserve">cầu nghiệp vụ </w:t>
      </w:r>
    </w:p>
    <w:p w14:paraId="7971F316" w14:textId="77777777" w:rsidR="009D7060" w:rsidRPr="001164DE" w:rsidRDefault="009D7060" w:rsidP="0090566F">
      <w:pPr>
        <w:pStyle w:val="Heading4"/>
      </w:pPr>
      <w:r w:rsidRPr="001164DE">
        <w:t>Mô tả yêu cầu</w:t>
      </w:r>
    </w:p>
    <w:p w14:paraId="23878689" w14:textId="77777777" w:rsidR="00434641" w:rsidRPr="001164DE" w:rsidRDefault="00434641" w:rsidP="002B7031">
      <w:pPr>
        <w:pStyle w:val="Style2"/>
        <w:spacing w:line="312" w:lineRule="auto"/>
      </w:pPr>
      <w:r w:rsidRPr="001164DE">
        <w:t>Biên tập viên/Người quản trị nội dung/Người duyệt xuất bản có thể yêu cầu hoàn thiện tin bài/hủy duyệt tin bài. Hệ thống lưu thông tin vào CSDL và chuyển thông tin cho Cộng tác viên/Biên tập viên/Người quản trị nội dung.</w:t>
      </w:r>
    </w:p>
    <w:p w14:paraId="2140ECD8" w14:textId="6F312811" w:rsidR="00434641" w:rsidRPr="001164DE" w:rsidRDefault="00434641" w:rsidP="002B7031">
      <w:pPr>
        <w:pStyle w:val="Style2"/>
        <w:spacing w:line="312" w:lineRule="auto"/>
      </w:pPr>
      <w:r w:rsidRPr="001164DE">
        <w:t xml:space="preserve">Biên tập viên/Người quản trị nội dung/Người duyệt xuất bản có thể duyệt tin bài. Hệ thống lưu thông tin vào CSDL và chuyển tin bài sang bước tiếp theo (Chuyển cho Người quản trị nội dung/Người duyệt xuất bản/Đăng tin bài lên </w:t>
      </w:r>
      <w:r w:rsidR="00E04DD9" w:rsidRPr="001164DE">
        <w:t>Tạp chí Thuế</w:t>
      </w:r>
      <w:r w:rsidRPr="001164DE">
        <w:t>).</w:t>
      </w:r>
    </w:p>
    <w:p w14:paraId="52CAE15A" w14:textId="37EBFBD4" w:rsidR="00434641" w:rsidRPr="001164DE" w:rsidRDefault="00434641" w:rsidP="002B7031">
      <w:pPr>
        <w:pStyle w:val="Style2"/>
        <w:spacing w:line="312" w:lineRule="auto"/>
      </w:pPr>
      <w:r w:rsidRPr="001164DE">
        <w:t xml:space="preserve">Người duyệt xuất bản có thể gỡ tin bài đã xuất bản khỏi trang thông tin của </w:t>
      </w:r>
      <w:r w:rsidR="00E04DD9" w:rsidRPr="001164DE">
        <w:t>Tạp chí Thuế</w:t>
      </w:r>
      <w:r w:rsidRPr="001164DE">
        <w:t xml:space="preserve">. Hệ thống kiểm tra thông tin và gỡ tin bài khỏi trang thông tin của </w:t>
      </w:r>
      <w:r w:rsidR="00E04DD9" w:rsidRPr="001164DE">
        <w:t>Tạp chí Thuế</w:t>
      </w:r>
      <w:r w:rsidRPr="001164DE">
        <w:t>.</w:t>
      </w:r>
    </w:p>
    <w:p w14:paraId="720870C5" w14:textId="77777777" w:rsidR="00A02E73" w:rsidRPr="001164DE" w:rsidRDefault="00A02E73">
      <w:pPr>
        <w:rPr>
          <w:rFonts w:ascii="Times New Roman" w:eastAsia="Calibri" w:hAnsi="Times New Roman" w:cs="Times New Roman"/>
          <w:sz w:val="28"/>
          <w:szCs w:val="28"/>
        </w:rPr>
      </w:pPr>
      <w:r w:rsidRPr="001164DE">
        <w:rPr>
          <w:rFonts w:ascii="Times New Roman" w:hAnsi="Times New Roman" w:cs="Times New Roman"/>
          <w:sz w:val="28"/>
          <w:szCs w:val="28"/>
        </w:rPr>
        <w:br w:type="page"/>
      </w:r>
    </w:p>
    <w:p w14:paraId="03E70B91" w14:textId="77777777" w:rsidR="009D7060" w:rsidRPr="001164DE" w:rsidRDefault="009D7060" w:rsidP="0090566F">
      <w:pPr>
        <w:pStyle w:val="Heading4"/>
      </w:pPr>
      <w:r w:rsidRPr="001164DE">
        <w:lastRenderedPageBreak/>
        <w:t>Thiết kế giao diện</w:t>
      </w:r>
    </w:p>
    <w:p w14:paraId="51B375D8" w14:textId="77777777" w:rsidR="00EE5B01" w:rsidRPr="001164DE" w:rsidRDefault="00EE5B01" w:rsidP="002B7031">
      <w:pPr>
        <w:pStyle w:val="ListParagraph"/>
        <w:spacing w:line="312" w:lineRule="auto"/>
      </w:pPr>
      <w:r w:rsidRPr="001164DE">
        <w:rPr>
          <w:lang w:val="en-US"/>
        </w:rPr>
        <w:t>Yêu cầu hoàn thiện (hủy duyệt)/Duyệt xuất bản</w:t>
      </w:r>
      <w:r w:rsidR="004828CD" w:rsidRPr="001164DE">
        <w:rPr>
          <w:lang w:val="en-US"/>
        </w:rPr>
        <w:t>/ Gỡ tin bài</w:t>
      </w:r>
    </w:p>
    <w:p w14:paraId="6CBCB3D6" w14:textId="5F7E324D" w:rsidR="003B4CC4" w:rsidRPr="001164DE" w:rsidRDefault="006C7EA4" w:rsidP="002B7031">
      <w:pPr>
        <w:pStyle w:val="Style2"/>
        <w:numPr>
          <w:ilvl w:val="0"/>
          <w:numId w:val="0"/>
        </w:numPr>
        <w:spacing w:line="312" w:lineRule="auto"/>
        <w:jc w:val="center"/>
      </w:pPr>
      <w:r w:rsidRPr="001164DE">
        <w:rPr>
          <w:noProof/>
        </w:rPr>
        <w:drawing>
          <wp:inline distT="0" distB="0" distL="0" distR="0" wp14:anchorId="49F03458" wp14:editId="1F14EA37">
            <wp:extent cx="3590851" cy="6442186"/>
            <wp:effectExtent l="19050" t="19050" r="10160" b="158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590851" cy="6442186"/>
                    </a:xfrm>
                    <a:prstGeom prst="rect">
                      <a:avLst/>
                    </a:prstGeom>
                    <a:ln>
                      <a:solidFill>
                        <a:schemeClr val="tx1"/>
                      </a:solidFill>
                    </a:ln>
                  </pic:spPr>
                </pic:pic>
              </a:graphicData>
            </a:graphic>
          </wp:inline>
        </w:drawing>
      </w:r>
    </w:p>
    <w:p w14:paraId="1E4C06D0" w14:textId="7F8D7C50" w:rsidR="003B4CC4" w:rsidRPr="001164DE" w:rsidRDefault="003B4CC4" w:rsidP="002B7031">
      <w:pPr>
        <w:pStyle w:val="Caption"/>
        <w:spacing w:after="0" w:line="312" w:lineRule="auto"/>
        <w:rPr>
          <w:sz w:val="28"/>
          <w:szCs w:val="28"/>
        </w:rPr>
      </w:pPr>
      <w:r w:rsidRPr="001164DE">
        <w:rPr>
          <w:sz w:val="28"/>
          <w:szCs w:val="28"/>
        </w:rPr>
        <w:t xml:space="preserve">Giao diện </w:t>
      </w:r>
      <w:r w:rsidRPr="001164DE">
        <w:rPr>
          <w:sz w:val="28"/>
          <w:szCs w:val="28"/>
        </w:rPr>
        <w:fldChar w:fldCharType="begin"/>
      </w:r>
      <w:r w:rsidRPr="001164DE">
        <w:rPr>
          <w:sz w:val="28"/>
          <w:szCs w:val="28"/>
        </w:rPr>
        <w:instrText xml:space="preserve"> SEQ Giao_diện \* ARABIC </w:instrText>
      </w:r>
      <w:r w:rsidRPr="001164DE">
        <w:rPr>
          <w:sz w:val="28"/>
          <w:szCs w:val="28"/>
        </w:rPr>
        <w:fldChar w:fldCharType="separate"/>
      </w:r>
      <w:r w:rsidR="0045178B">
        <w:rPr>
          <w:noProof/>
          <w:sz w:val="28"/>
          <w:szCs w:val="28"/>
        </w:rPr>
        <w:t>13</w:t>
      </w:r>
      <w:r w:rsidRPr="001164DE">
        <w:rPr>
          <w:noProof/>
          <w:sz w:val="28"/>
          <w:szCs w:val="28"/>
        </w:rPr>
        <w:fldChar w:fldCharType="end"/>
      </w:r>
      <w:r w:rsidRPr="001164DE">
        <w:rPr>
          <w:sz w:val="28"/>
          <w:szCs w:val="28"/>
        </w:rPr>
        <w:t>: Yêu cầu hoàn thiện (hủy duyệt)/ duyệt xuất bản</w:t>
      </w:r>
    </w:p>
    <w:p w14:paraId="65AE2CF5" w14:textId="77777777" w:rsidR="003B4CC4" w:rsidRPr="001164DE" w:rsidRDefault="003B4CC4" w:rsidP="002B7031">
      <w:pPr>
        <w:pStyle w:val="ListParagraph"/>
        <w:numPr>
          <w:ilvl w:val="0"/>
          <w:numId w:val="0"/>
        </w:numPr>
        <w:spacing w:line="312" w:lineRule="auto"/>
        <w:ind w:left="90"/>
      </w:pPr>
    </w:p>
    <w:p w14:paraId="65FF9336" w14:textId="3EE79E9F" w:rsidR="003B4CC4" w:rsidRPr="001164DE" w:rsidRDefault="00AD7CCC" w:rsidP="002B7031">
      <w:pPr>
        <w:pStyle w:val="ListParagraph"/>
        <w:keepNext/>
        <w:numPr>
          <w:ilvl w:val="0"/>
          <w:numId w:val="0"/>
        </w:numPr>
        <w:spacing w:line="312" w:lineRule="auto"/>
        <w:jc w:val="center"/>
      </w:pPr>
      <w:r w:rsidRPr="001164DE">
        <w:rPr>
          <w:noProof/>
          <w:lang w:val="en-US" w:eastAsia="en-US"/>
        </w:rPr>
        <w:lastRenderedPageBreak/>
        <w:drawing>
          <wp:inline distT="0" distB="0" distL="0" distR="0" wp14:anchorId="4771DA9D" wp14:editId="49E31566">
            <wp:extent cx="3628971" cy="6480305"/>
            <wp:effectExtent l="19050" t="19050" r="10160" b="158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628971" cy="6480305"/>
                    </a:xfrm>
                    <a:prstGeom prst="rect">
                      <a:avLst/>
                    </a:prstGeom>
                    <a:ln>
                      <a:solidFill>
                        <a:schemeClr val="tx1"/>
                      </a:solidFill>
                    </a:ln>
                  </pic:spPr>
                </pic:pic>
              </a:graphicData>
            </a:graphic>
          </wp:inline>
        </w:drawing>
      </w:r>
    </w:p>
    <w:p w14:paraId="18BF6127" w14:textId="123D8278" w:rsidR="003B4CC4" w:rsidRPr="001164DE" w:rsidRDefault="003B4CC4" w:rsidP="002B7031">
      <w:pPr>
        <w:pStyle w:val="Caption"/>
        <w:spacing w:line="312" w:lineRule="auto"/>
        <w:rPr>
          <w:sz w:val="28"/>
          <w:szCs w:val="28"/>
        </w:rPr>
      </w:pPr>
      <w:r w:rsidRPr="001164DE">
        <w:rPr>
          <w:sz w:val="28"/>
          <w:szCs w:val="28"/>
        </w:rPr>
        <w:t xml:space="preserve">Giao diện </w:t>
      </w:r>
      <w:r w:rsidRPr="001164DE">
        <w:rPr>
          <w:sz w:val="28"/>
          <w:szCs w:val="28"/>
        </w:rPr>
        <w:fldChar w:fldCharType="begin"/>
      </w:r>
      <w:r w:rsidRPr="001164DE">
        <w:rPr>
          <w:sz w:val="28"/>
          <w:szCs w:val="28"/>
        </w:rPr>
        <w:instrText xml:space="preserve"> SEQ Giao_diện \* ARABIC </w:instrText>
      </w:r>
      <w:r w:rsidRPr="001164DE">
        <w:rPr>
          <w:sz w:val="28"/>
          <w:szCs w:val="28"/>
        </w:rPr>
        <w:fldChar w:fldCharType="separate"/>
      </w:r>
      <w:r w:rsidR="0045178B">
        <w:rPr>
          <w:noProof/>
          <w:sz w:val="28"/>
          <w:szCs w:val="28"/>
        </w:rPr>
        <w:t>14</w:t>
      </w:r>
      <w:r w:rsidRPr="001164DE">
        <w:rPr>
          <w:sz w:val="28"/>
          <w:szCs w:val="28"/>
        </w:rPr>
        <w:fldChar w:fldCharType="end"/>
      </w:r>
      <w:r w:rsidRPr="001164DE">
        <w:rPr>
          <w:sz w:val="28"/>
          <w:szCs w:val="28"/>
        </w:rPr>
        <w:t>: Gỡ tin bài (Hạ xuất bản tin bài)</w:t>
      </w:r>
    </w:p>
    <w:p w14:paraId="48925D0E" w14:textId="77777777" w:rsidR="003A1948" w:rsidRPr="001164DE" w:rsidRDefault="003A1948" w:rsidP="002B7031">
      <w:pPr>
        <w:pStyle w:val="Style2"/>
        <w:spacing w:line="312" w:lineRule="auto"/>
      </w:pPr>
      <w:r w:rsidRPr="001164DE">
        <w:t>Thiết kế trường dữ liệu:</w:t>
      </w:r>
    </w:p>
    <w:tbl>
      <w:tblPr>
        <w:tblStyle w:val="TableGrid"/>
        <w:tblW w:w="8990" w:type="dxa"/>
        <w:tblInd w:w="360" w:type="dxa"/>
        <w:tblLayout w:type="fixed"/>
        <w:tblLook w:val="04A0" w:firstRow="1" w:lastRow="0" w:firstColumn="1" w:lastColumn="0" w:noHBand="0" w:noVBand="1"/>
      </w:tblPr>
      <w:tblGrid>
        <w:gridCol w:w="805"/>
        <w:gridCol w:w="1260"/>
        <w:gridCol w:w="1800"/>
        <w:gridCol w:w="990"/>
        <w:gridCol w:w="1080"/>
        <w:gridCol w:w="3055"/>
      </w:tblGrid>
      <w:tr w:rsidR="003A1948" w:rsidRPr="001164DE" w14:paraId="731F5549" w14:textId="77777777" w:rsidTr="00C358E3">
        <w:trPr>
          <w:tblHeader/>
        </w:trPr>
        <w:tc>
          <w:tcPr>
            <w:tcW w:w="805" w:type="dxa"/>
            <w:shd w:val="clear" w:color="auto" w:fill="E7E6E6" w:themeFill="background2"/>
          </w:tcPr>
          <w:p w14:paraId="3208B569" w14:textId="77777777" w:rsidR="003A1948" w:rsidRPr="001164DE" w:rsidRDefault="003A1948" w:rsidP="002B7031">
            <w:pPr>
              <w:spacing w:line="312" w:lineRule="auto"/>
              <w:jc w:val="center"/>
              <w:rPr>
                <w:rFonts w:ascii="Times New Roman" w:hAnsi="Times New Roman"/>
                <w:b/>
                <w:sz w:val="28"/>
                <w:szCs w:val="28"/>
              </w:rPr>
            </w:pPr>
            <w:r w:rsidRPr="001164DE">
              <w:rPr>
                <w:rFonts w:ascii="Times New Roman" w:hAnsi="Times New Roman"/>
                <w:b/>
                <w:sz w:val="28"/>
                <w:szCs w:val="28"/>
              </w:rPr>
              <w:t>STT</w:t>
            </w:r>
          </w:p>
        </w:tc>
        <w:tc>
          <w:tcPr>
            <w:tcW w:w="1260" w:type="dxa"/>
            <w:shd w:val="clear" w:color="auto" w:fill="E7E6E6" w:themeFill="background2"/>
          </w:tcPr>
          <w:p w14:paraId="13243B7D" w14:textId="77777777" w:rsidR="003A1948" w:rsidRPr="001164DE" w:rsidRDefault="003A1948"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Thông tin</w:t>
            </w:r>
          </w:p>
        </w:tc>
        <w:tc>
          <w:tcPr>
            <w:tcW w:w="1800" w:type="dxa"/>
            <w:shd w:val="clear" w:color="auto" w:fill="E7E6E6" w:themeFill="background2"/>
          </w:tcPr>
          <w:p w14:paraId="700AE2AE" w14:textId="77777777" w:rsidR="003A1948" w:rsidRPr="001164DE" w:rsidRDefault="003A1948"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Kiểu dữ liệu</w:t>
            </w:r>
          </w:p>
        </w:tc>
        <w:tc>
          <w:tcPr>
            <w:tcW w:w="990" w:type="dxa"/>
            <w:shd w:val="clear" w:color="auto" w:fill="E7E6E6" w:themeFill="background2"/>
          </w:tcPr>
          <w:p w14:paraId="6CA716DC" w14:textId="77777777" w:rsidR="003A1948" w:rsidRPr="001164DE" w:rsidRDefault="003A1948"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Bắt buộc</w:t>
            </w:r>
          </w:p>
        </w:tc>
        <w:tc>
          <w:tcPr>
            <w:tcW w:w="1080" w:type="dxa"/>
            <w:shd w:val="clear" w:color="auto" w:fill="E7E6E6" w:themeFill="background2"/>
          </w:tcPr>
          <w:p w14:paraId="6124D441" w14:textId="77777777" w:rsidR="003A1948" w:rsidRPr="001164DE" w:rsidRDefault="003A1948"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Mặc định</w:t>
            </w:r>
          </w:p>
        </w:tc>
        <w:tc>
          <w:tcPr>
            <w:tcW w:w="3055" w:type="dxa"/>
            <w:shd w:val="clear" w:color="auto" w:fill="E7E6E6" w:themeFill="background2"/>
          </w:tcPr>
          <w:p w14:paraId="5CEFB5D3" w14:textId="77777777" w:rsidR="003A1948" w:rsidRPr="001164DE" w:rsidRDefault="003A1948" w:rsidP="002B7031">
            <w:pPr>
              <w:spacing w:line="312" w:lineRule="auto"/>
              <w:jc w:val="center"/>
              <w:rPr>
                <w:rFonts w:ascii="Times New Roman" w:hAnsi="Times New Roman"/>
                <w:b/>
                <w:sz w:val="28"/>
                <w:szCs w:val="28"/>
              </w:rPr>
            </w:pPr>
            <w:r w:rsidRPr="001164DE">
              <w:rPr>
                <w:rFonts w:ascii="Times New Roman" w:hAnsi="Times New Roman"/>
                <w:b/>
                <w:sz w:val="28"/>
                <w:szCs w:val="28"/>
                <w:lang w:val="vi-VN"/>
              </w:rPr>
              <w:t xml:space="preserve">Ràng </w:t>
            </w:r>
            <w:r w:rsidRPr="001164DE">
              <w:rPr>
                <w:rFonts w:ascii="Times New Roman" w:hAnsi="Times New Roman"/>
                <w:b/>
                <w:sz w:val="28"/>
                <w:szCs w:val="28"/>
              </w:rPr>
              <w:t>buộc</w:t>
            </w:r>
          </w:p>
        </w:tc>
      </w:tr>
      <w:tr w:rsidR="007B5CA3" w:rsidRPr="001164DE" w14:paraId="1240D7C0" w14:textId="77777777" w:rsidTr="00C358E3">
        <w:tc>
          <w:tcPr>
            <w:tcW w:w="805" w:type="dxa"/>
          </w:tcPr>
          <w:p w14:paraId="1417D878" w14:textId="5D54A6BB" w:rsidR="007B5CA3" w:rsidRPr="001164DE" w:rsidRDefault="007B5CA3" w:rsidP="007B5CA3">
            <w:pPr>
              <w:spacing w:line="312" w:lineRule="auto"/>
              <w:jc w:val="center"/>
              <w:rPr>
                <w:rFonts w:ascii="Times New Roman" w:hAnsi="Times New Roman"/>
                <w:sz w:val="28"/>
                <w:szCs w:val="28"/>
              </w:rPr>
            </w:pPr>
            <w:r w:rsidRPr="001164DE">
              <w:rPr>
                <w:rFonts w:ascii="Times New Roman" w:hAnsi="Times New Roman"/>
                <w:sz w:val="28"/>
                <w:szCs w:val="28"/>
              </w:rPr>
              <w:t>1</w:t>
            </w:r>
          </w:p>
        </w:tc>
        <w:tc>
          <w:tcPr>
            <w:tcW w:w="1260" w:type="dxa"/>
          </w:tcPr>
          <w:p w14:paraId="71D82C50" w14:textId="138D31F9" w:rsidR="007B5CA3" w:rsidRPr="001164DE" w:rsidRDefault="007B5CA3" w:rsidP="007B5CA3">
            <w:pPr>
              <w:spacing w:line="312" w:lineRule="auto"/>
              <w:rPr>
                <w:rFonts w:ascii="Times New Roman" w:hAnsi="Times New Roman"/>
                <w:sz w:val="28"/>
                <w:szCs w:val="28"/>
              </w:rPr>
            </w:pPr>
            <w:r w:rsidRPr="001164DE">
              <w:rPr>
                <w:rFonts w:ascii="Times New Roman" w:hAnsi="Times New Roman"/>
                <w:sz w:val="28"/>
                <w:szCs w:val="28"/>
              </w:rPr>
              <w:t>Alias</w:t>
            </w:r>
          </w:p>
        </w:tc>
        <w:tc>
          <w:tcPr>
            <w:tcW w:w="1800" w:type="dxa"/>
          </w:tcPr>
          <w:p w14:paraId="0D28E629" w14:textId="0A12F359" w:rsidR="007B5CA3" w:rsidRPr="001164DE" w:rsidRDefault="007B5CA3" w:rsidP="007B5CA3">
            <w:pPr>
              <w:spacing w:line="312" w:lineRule="auto"/>
              <w:rPr>
                <w:rFonts w:ascii="Times New Roman" w:hAnsi="Times New Roman"/>
                <w:sz w:val="28"/>
                <w:szCs w:val="28"/>
              </w:rPr>
            </w:pPr>
            <w:r w:rsidRPr="001164DE">
              <w:rPr>
                <w:rFonts w:ascii="Times New Roman" w:hAnsi="Times New Roman"/>
                <w:sz w:val="28"/>
                <w:szCs w:val="28"/>
              </w:rPr>
              <w:t>Chuỗi ký tự (250)</w:t>
            </w:r>
          </w:p>
        </w:tc>
        <w:tc>
          <w:tcPr>
            <w:tcW w:w="990" w:type="dxa"/>
          </w:tcPr>
          <w:p w14:paraId="7512785A" w14:textId="140E5AED" w:rsidR="007B5CA3" w:rsidRPr="001164DE" w:rsidRDefault="007B5CA3" w:rsidP="007B5CA3">
            <w:pPr>
              <w:spacing w:line="312" w:lineRule="auto"/>
              <w:rPr>
                <w:rFonts w:ascii="Times New Roman" w:hAnsi="Times New Roman"/>
                <w:sz w:val="28"/>
                <w:szCs w:val="28"/>
              </w:rPr>
            </w:pPr>
            <w:r w:rsidRPr="001164DE">
              <w:rPr>
                <w:rFonts w:ascii="Times New Roman" w:hAnsi="Times New Roman"/>
                <w:sz w:val="28"/>
                <w:szCs w:val="28"/>
              </w:rPr>
              <w:t>Có</w:t>
            </w:r>
          </w:p>
        </w:tc>
        <w:tc>
          <w:tcPr>
            <w:tcW w:w="1080" w:type="dxa"/>
          </w:tcPr>
          <w:p w14:paraId="609FFD25" w14:textId="77777777" w:rsidR="007B5CA3" w:rsidRPr="001164DE" w:rsidRDefault="007B5CA3" w:rsidP="007B5CA3">
            <w:pPr>
              <w:spacing w:line="312" w:lineRule="auto"/>
              <w:rPr>
                <w:rFonts w:ascii="Times New Roman" w:hAnsi="Times New Roman"/>
                <w:sz w:val="28"/>
                <w:szCs w:val="28"/>
              </w:rPr>
            </w:pPr>
          </w:p>
        </w:tc>
        <w:tc>
          <w:tcPr>
            <w:tcW w:w="3055" w:type="dxa"/>
          </w:tcPr>
          <w:p w14:paraId="37E819DF" w14:textId="77777777" w:rsidR="007B5CA3" w:rsidRPr="001164DE" w:rsidRDefault="007B5CA3" w:rsidP="00122797">
            <w:pPr>
              <w:spacing w:line="312" w:lineRule="auto"/>
              <w:jc w:val="both"/>
              <w:rPr>
                <w:rFonts w:ascii="Times New Roman" w:hAnsi="Times New Roman"/>
                <w:sz w:val="28"/>
                <w:szCs w:val="28"/>
              </w:rPr>
            </w:pPr>
            <w:r w:rsidRPr="001164DE">
              <w:rPr>
                <w:rFonts w:ascii="Times New Roman" w:hAnsi="Times New Roman"/>
                <w:sz w:val="28"/>
                <w:szCs w:val="28"/>
              </w:rPr>
              <w:t>Chỉ hiển thị, không cho phép nhập</w:t>
            </w:r>
          </w:p>
          <w:p w14:paraId="6B6163DC" w14:textId="7AF7C86B" w:rsidR="007B5CA3" w:rsidRPr="001164DE" w:rsidRDefault="007B5CA3" w:rsidP="00122797">
            <w:pPr>
              <w:spacing w:line="312" w:lineRule="auto"/>
              <w:jc w:val="both"/>
              <w:rPr>
                <w:rFonts w:ascii="Times New Roman" w:hAnsi="Times New Roman"/>
                <w:sz w:val="28"/>
                <w:szCs w:val="28"/>
              </w:rPr>
            </w:pPr>
            <w:r w:rsidRPr="001164DE">
              <w:rPr>
                <w:rFonts w:ascii="Times New Roman" w:hAnsi="Times New Roman"/>
                <w:sz w:val="28"/>
                <w:szCs w:val="28"/>
              </w:rPr>
              <w:t>Hiển thị liên kết tin bài</w:t>
            </w:r>
          </w:p>
        </w:tc>
      </w:tr>
      <w:tr w:rsidR="007B5CA3" w:rsidRPr="001164DE" w14:paraId="1308AB2E" w14:textId="77777777" w:rsidTr="00C358E3">
        <w:tc>
          <w:tcPr>
            <w:tcW w:w="805" w:type="dxa"/>
          </w:tcPr>
          <w:p w14:paraId="5CA198B8" w14:textId="0ED0B712" w:rsidR="007B5CA3" w:rsidRPr="001164DE" w:rsidRDefault="007B5CA3" w:rsidP="007B5CA3">
            <w:pPr>
              <w:spacing w:line="312" w:lineRule="auto"/>
              <w:jc w:val="center"/>
              <w:rPr>
                <w:rFonts w:ascii="Times New Roman" w:hAnsi="Times New Roman"/>
                <w:sz w:val="28"/>
                <w:szCs w:val="28"/>
              </w:rPr>
            </w:pPr>
            <w:r w:rsidRPr="001164DE">
              <w:rPr>
                <w:rFonts w:ascii="Times New Roman" w:hAnsi="Times New Roman"/>
                <w:sz w:val="28"/>
                <w:szCs w:val="28"/>
              </w:rPr>
              <w:lastRenderedPageBreak/>
              <w:t>2</w:t>
            </w:r>
          </w:p>
        </w:tc>
        <w:tc>
          <w:tcPr>
            <w:tcW w:w="1260" w:type="dxa"/>
          </w:tcPr>
          <w:p w14:paraId="3E6CBEFC" w14:textId="7C9B92EA" w:rsidR="007B5CA3" w:rsidRPr="001164DE" w:rsidRDefault="007B5CA3" w:rsidP="007B5CA3">
            <w:pPr>
              <w:spacing w:line="312" w:lineRule="auto"/>
              <w:rPr>
                <w:rFonts w:ascii="Times New Roman" w:hAnsi="Times New Roman"/>
                <w:sz w:val="28"/>
                <w:szCs w:val="28"/>
              </w:rPr>
            </w:pPr>
            <w:r w:rsidRPr="001164DE">
              <w:rPr>
                <w:rFonts w:ascii="Times New Roman" w:hAnsi="Times New Roman"/>
                <w:sz w:val="28"/>
                <w:szCs w:val="28"/>
              </w:rPr>
              <w:t>Tiêu đề</w:t>
            </w:r>
          </w:p>
        </w:tc>
        <w:tc>
          <w:tcPr>
            <w:tcW w:w="1800" w:type="dxa"/>
          </w:tcPr>
          <w:p w14:paraId="6CE791DA" w14:textId="7B02C3CC" w:rsidR="007B5CA3" w:rsidRPr="001164DE" w:rsidRDefault="007B5CA3" w:rsidP="007B5CA3">
            <w:pPr>
              <w:spacing w:line="312" w:lineRule="auto"/>
              <w:rPr>
                <w:rFonts w:ascii="Times New Roman" w:hAnsi="Times New Roman"/>
                <w:sz w:val="28"/>
                <w:szCs w:val="28"/>
              </w:rPr>
            </w:pPr>
            <w:r w:rsidRPr="001164DE">
              <w:rPr>
                <w:rFonts w:ascii="Times New Roman" w:hAnsi="Times New Roman"/>
                <w:sz w:val="28"/>
                <w:szCs w:val="28"/>
              </w:rPr>
              <w:t>Chuỗi ký tự (200)</w:t>
            </w:r>
          </w:p>
        </w:tc>
        <w:tc>
          <w:tcPr>
            <w:tcW w:w="990" w:type="dxa"/>
          </w:tcPr>
          <w:p w14:paraId="0AD33CE7" w14:textId="341E5382" w:rsidR="007B5CA3" w:rsidRPr="001164DE" w:rsidRDefault="007B5CA3" w:rsidP="007B5CA3">
            <w:pPr>
              <w:spacing w:line="312" w:lineRule="auto"/>
              <w:rPr>
                <w:rFonts w:ascii="Times New Roman" w:hAnsi="Times New Roman"/>
                <w:sz w:val="28"/>
                <w:szCs w:val="28"/>
              </w:rPr>
            </w:pPr>
            <w:r w:rsidRPr="001164DE">
              <w:rPr>
                <w:rFonts w:ascii="Times New Roman" w:hAnsi="Times New Roman"/>
                <w:sz w:val="28"/>
                <w:szCs w:val="28"/>
              </w:rPr>
              <w:t>Có</w:t>
            </w:r>
          </w:p>
        </w:tc>
        <w:tc>
          <w:tcPr>
            <w:tcW w:w="1080" w:type="dxa"/>
          </w:tcPr>
          <w:p w14:paraId="64D42230" w14:textId="77777777" w:rsidR="007B5CA3" w:rsidRPr="001164DE" w:rsidRDefault="007B5CA3" w:rsidP="007B5CA3">
            <w:pPr>
              <w:spacing w:line="312" w:lineRule="auto"/>
              <w:rPr>
                <w:rFonts w:ascii="Times New Roman" w:hAnsi="Times New Roman"/>
                <w:sz w:val="28"/>
                <w:szCs w:val="28"/>
              </w:rPr>
            </w:pPr>
          </w:p>
        </w:tc>
        <w:tc>
          <w:tcPr>
            <w:tcW w:w="3055" w:type="dxa"/>
          </w:tcPr>
          <w:p w14:paraId="441883E3" w14:textId="77777777" w:rsidR="007B5CA3" w:rsidRPr="001164DE" w:rsidRDefault="007B5CA3" w:rsidP="00122797">
            <w:pPr>
              <w:spacing w:line="312" w:lineRule="auto"/>
              <w:jc w:val="both"/>
              <w:rPr>
                <w:rFonts w:ascii="Times New Roman" w:hAnsi="Times New Roman"/>
                <w:sz w:val="28"/>
                <w:szCs w:val="28"/>
              </w:rPr>
            </w:pPr>
            <w:r w:rsidRPr="001164DE">
              <w:rPr>
                <w:rFonts w:ascii="Times New Roman" w:hAnsi="Times New Roman"/>
                <w:sz w:val="28"/>
                <w:szCs w:val="28"/>
              </w:rPr>
              <w:t>Chỉ hiển thị, không cho phép nhập</w:t>
            </w:r>
          </w:p>
          <w:p w14:paraId="39307516" w14:textId="52DE55C8" w:rsidR="007B5CA3" w:rsidRPr="001164DE" w:rsidRDefault="007B5CA3" w:rsidP="00122797">
            <w:pPr>
              <w:tabs>
                <w:tab w:val="left" w:pos="960"/>
              </w:tabs>
              <w:spacing w:line="312" w:lineRule="auto"/>
              <w:jc w:val="both"/>
              <w:rPr>
                <w:rFonts w:ascii="Times New Roman" w:hAnsi="Times New Roman"/>
                <w:sz w:val="28"/>
                <w:szCs w:val="28"/>
              </w:rPr>
            </w:pPr>
            <w:r w:rsidRPr="001164DE">
              <w:rPr>
                <w:rFonts w:ascii="Times New Roman" w:hAnsi="Times New Roman"/>
                <w:sz w:val="28"/>
                <w:szCs w:val="28"/>
              </w:rPr>
              <w:t>Hiển thị nội dung tiêu đề tin bài</w:t>
            </w:r>
          </w:p>
        </w:tc>
      </w:tr>
      <w:tr w:rsidR="007B5CA3" w:rsidRPr="001164DE" w14:paraId="1E2EC56C" w14:textId="77777777" w:rsidTr="00C358E3">
        <w:tc>
          <w:tcPr>
            <w:tcW w:w="805" w:type="dxa"/>
          </w:tcPr>
          <w:p w14:paraId="4E9BC38D" w14:textId="368DCB66" w:rsidR="007B5CA3" w:rsidRPr="001164DE" w:rsidRDefault="007B5CA3" w:rsidP="007B5CA3">
            <w:pPr>
              <w:spacing w:line="312" w:lineRule="auto"/>
              <w:jc w:val="center"/>
              <w:rPr>
                <w:rFonts w:ascii="Times New Roman" w:hAnsi="Times New Roman"/>
                <w:sz w:val="28"/>
                <w:szCs w:val="28"/>
              </w:rPr>
            </w:pPr>
            <w:r w:rsidRPr="001164DE">
              <w:rPr>
                <w:rFonts w:ascii="Times New Roman" w:hAnsi="Times New Roman"/>
                <w:sz w:val="28"/>
                <w:szCs w:val="28"/>
              </w:rPr>
              <w:t>3</w:t>
            </w:r>
          </w:p>
        </w:tc>
        <w:tc>
          <w:tcPr>
            <w:tcW w:w="1260" w:type="dxa"/>
          </w:tcPr>
          <w:p w14:paraId="48A9C8C5" w14:textId="78C0D78D" w:rsidR="007B5CA3" w:rsidRPr="001164DE" w:rsidRDefault="007B5CA3" w:rsidP="007B5CA3">
            <w:pPr>
              <w:spacing w:line="312" w:lineRule="auto"/>
              <w:rPr>
                <w:rFonts w:ascii="Times New Roman" w:hAnsi="Times New Roman"/>
                <w:sz w:val="28"/>
                <w:szCs w:val="28"/>
              </w:rPr>
            </w:pPr>
            <w:r w:rsidRPr="001164DE">
              <w:rPr>
                <w:rFonts w:ascii="Times New Roman" w:hAnsi="Times New Roman"/>
                <w:sz w:val="28"/>
                <w:szCs w:val="28"/>
              </w:rPr>
              <w:t>Sapo</w:t>
            </w:r>
          </w:p>
        </w:tc>
        <w:tc>
          <w:tcPr>
            <w:tcW w:w="1800" w:type="dxa"/>
          </w:tcPr>
          <w:p w14:paraId="34881186" w14:textId="708528E0" w:rsidR="007B5CA3" w:rsidRPr="001164DE" w:rsidRDefault="007B5CA3" w:rsidP="007B5CA3">
            <w:pPr>
              <w:spacing w:line="312" w:lineRule="auto"/>
              <w:rPr>
                <w:rFonts w:ascii="Times New Roman" w:hAnsi="Times New Roman"/>
                <w:sz w:val="28"/>
                <w:szCs w:val="28"/>
              </w:rPr>
            </w:pPr>
            <w:r w:rsidRPr="001164DE">
              <w:rPr>
                <w:rFonts w:ascii="Times New Roman" w:hAnsi="Times New Roman"/>
                <w:sz w:val="28"/>
                <w:szCs w:val="28"/>
              </w:rPr>
              <w:t>Chuỗi ký tự (1200)</w:t>
            </w:r>
          </w:p>
        </w:tc>
        <w:tc>
          <w:tcPr>
            <w:tcW w:w="990" w:type="dxa"/>
          </w:tcPr>
          <w:p w14:paraId="631500FE" w14:textId="77777777" w:rsidR="007B5CA3" w:rsidRPr="001164DE" w:rsidRDefault="007B5CA3" w:rsidP="007B5CA3">
            <w:pPr>
              <w:spacing w:line="312" w:lineRule="auto"/>
              <w:rPr>
                <w:rFonts w:ascii="Times New Roman" w:hAnsi="Times New Roman"/>
                <w:sz w:val="28"/>
                <w:szCs w:val="28"/>
              </w:rPr>
            </w:pPr>
          </w:p>
        </w:tc>
        <w:tc>
          <w:tcPr>
            <w:tcW w:w="1080" w:type="dxa"/>
          </w:tcPr>
          <w:p w14:paraId="37D3FCC5" w14:textId="3F7E0D37" w:rsidR="007B5CA3" w:rsidRPr="001164DE" w:rsidRDefault="007B5CA3" w:rsidP="007B5CA3">
            <w:pPr>
              <w:spacing w:line="312" w:lineRule="auto"/>
              <w:rPr>
                <w:rFonts w:ascii="Times New Roman" w:hAnsi="Times New Roman"/>
                <w:sz w:val="28"/>
                <w:szCs w:val="28"/>
              </w:rPr>
            </w:pPr>
            <w:r w:rsidRPr="001164DE">
              <w:rPr>
                <w:rFonts w:ascii="Times New Roman" w:hAnsi="Times New Roman"/>
                <w:sz w:val="28"/>
                <w:szCs w:val="28"/>
              </w:rPr>
              <w:t>(TCT Online)</w:t>
            </w:r>
          </w:p>
        </w:tc>
        <w:tc>
          <w:tcPr>
            <w:tcW w:w="3055" w:type="dxa"/>
          </w:tcPr>
          <w:p w14:paraId="7A131685" w14:textId="77777777" w:rsidR="007B5CA3" w:rsidRPr="001164DE" w:rsidRDefault="007B5CA3" w:rsidP="00122797">
            <w:pPr>
              <w:spacing w:line="312" w:lineRule="auto"/>
              <w:jc w:val="both"/>
              <w:rPr>
                <w:rFonts w:ascii="Times New Roman" w:hAnsi="Times New Roman"/>
                <w:sz w:val="28"/>
                <w:szCs w:val="28"/>
              </w:rPr>
            </w:pPr>
            <w:r w:rsidRPr="001164DE">
              <w:rPr>
                <w:rFonts w:ascii="Times New Roman" w:hAnsi="Times New Roman"/>
                <w:sz w:val="28"/>
                <w:szCs w:val="28"/>
              </w:rPr>
              <w:t>Chỉ hiển thị, không cho phép nhập</w:t>
            </w:r>
          </w:p>
          <w:p w14:paraId="5A94EC01" w14:textId="609599F8" w:rsidR="007B5CA3" w:rsidRPr="001164DE" w:rsidRDefault="007B5CA3" w:rsidP="00122797">
            <w:pPr>
              <w:spacing w:line="312" w:lineRule="auto"/>
              <w:jc w:val="both"/>
              <w:rPr>
                <w:rFonts w:ascii="Times New Roman" w:hAnsi="Times New Roman"/>
                <w:sz w:val="28"/>
                <w:szCs w:val="28"/>
              </w:rPr>
            </w:pPr>
            <w:r w:rsidRPr="001164DE">
              <w:rPr>
                <w:rFonts w:ascii="Times New Roman" w:hAnsi="Times New Roman"/>
                <w:sz w:val="28"/>
                <w:szCs w:val="28"/>
              </w:rPr>
              <w:t>Hiển thị nội dung sapo của tin bài</w:t>
            </w:r>
          </w:p>
        </w:tc>
      </w:tr>
      <w:tr w:rsidR="007B5CA3" w:rsidRPr="001164DE" w14:paraId="41AE0F6B" w14:textId="77777777" w:rsidTr="00C358E3">
        <w:tc>
          <w:tcPr>
            <w:tcW w:w="805" w:type="dxa"/>
          </w:tcPr>
          <w:p w14:paraId="035878A9" w14:textId="6640963C" w:rsidR="007B5CA3" w:rsidRPr="001164DE" w:rsidRDefault="007B5CA3" w:rsidP="007B5CA3">
            <w:pPr>
              <w:spacing w:line="312" w:lineRule="auto"/>
              <w:jc w:val="center"/>
              <w:rPr>
                <w:rFonts w:ascii="Times New Roman" w:hAnsi="Times New Roman"/>
                <w:sz w:val="28"/>
                <w:szCs w:val="28"/>
              </w:rPr>
            </w:pPr>
            <w:r w:rsidRPr="001164DE">
              <w:rPr>
                <w:rFonts w:ascii="Times New Roman" w:hAnsi="Times New Roman"/>
                <w:sz w:val="28"/>
                <w:szCs w:val="28"/>
              </w:rPr>
              <w:t>4</w:t>
            </w:r>
          </w:p>
        </w:tc>
        <w:tc>
          <w:tcPr>
            <w:tcW w:w="1260" w:type="dxa"/>
          </w:tcPr>
          <w:p w14:paraId="74199640" w14:textId="172CA8F9" w:rsidR="007B5CA3" w:rsidRPr="001164DE" w:rsidRDefault="007B5CA3" w:rsidP="007B5CA3">
            <w:pPr>
              <w:spacing w:line="312" w:lineRule="auto"/>
              <w:rPr>
                <w:rFonts w:ascii="Times New Roman" w:hAnsi="Times New Roman"/>
                <w:sz w:val="28"/>
                <w:szCs w:val="28"/>
              </w:rPr>
            </w:pPr>
            <w:r w:rsidRPr="001164DE">
              <w:rPr>
                <w:rFonts w:ascii="Times New Roman" w:hAnsi="Times New Roman"/>
                <w:sz w:val="28"/>
                <w:szCs w:val="28"/>
              </w:rPr>
              <w:t>Nội dung tin bài</w:t>
            </w:r>
          </w:p>
        </w:tc>
        <w:tc>
          <w:tcPr>
            <w:tcW w:w="1800" w:type="dxa"/>
          </w:tcPr>
          <w:p w14:paraId="14A6118F" w14:textId="030D9B69" w:rsidR="007B5CA3" w:rsidRPr="001164DE" w:rsidRDefault="007B5CA3" w:rsidP="007B5CA3">
            <w:pPr>
              <w:spacing w:line="312" w:lineRule="auto"/>
              <w:rPr>
                <w:rFonts w:ascii="Times New Roman" w:hAnsi="Times New Roman"/>
                <w:sz w:val="28"/>
                <w:szCs w:val="28"/>
              </w:rPr>
            </w:pPr>
            <w:r w:rsidRPr="001164DE">
              <w:rPr>
                <w:rFonts w:ascii="Times New Roman" w:hAnsi="Times New Roman"/>
                <w:sz w:val="28"/>
                <w:szCs w:val="28"/>
              </w:rPr>
              <w:t>Chuỗi ký tự (Không giới hạn ký tự)</w:t>
            </w:r>
          </w:p>
        </w:tc>
        <w:tc>
          <w:tcPr>
            <w:tcW w:w="990" w:type="dxa"/>
          </w:tcPr>
          <w:p w14:paraId="41FC5B9D" w14:textId="77777777" w:rsidR="007B5CA3" w:rsidRPr="001164DE" w:rsidRDefault="007B5CA3" w:rsidP="007B5CA3">
            <w:pPr>
              <w:spacing w:line="312" w:lineRule="auto"/>
              <w:rPr>
                <w:rFonts w:ascii="Times New Roman" w:hAnsi="Times New Roman"/>
                <w:sz w:val="28"/>
                <w:szCs w:val="28"/>
              </w:rPr>
            </w:pPr>
          </w:p>
        </w:tc>
        <w:tc>
          <w:tcPr>
            <w:tcW w:w="1080" w:type="dxa"/>
          </w:tcPr>
          <w:p w14:paraId="09536683" w14:textId="77777777" w:rsidR="007B5CA3" w:rsidRPr="001164DE" w:rsidRDefault="007B5CA3" w:rsidP="007B5CA3">
            <w:pPr>
              <w:spacing w:line="312" w:lineRule="auto"/>
              <w:rPr>
                <w:rFonts w:ascii="Times New Roman" w:hAnsi="Times New Roman"/>
                <w:sz w:val="28"/>
                <w:szCs w:val="28"/>
              </w:rPr>
            </w:pPr>
          </w:p>
        </w:tc>
        <w:tc>
          <w:tcPr>
            <w:tcW w:w="3055" w:type="dxa"/>
          </w:tcPr>
          <w:p w14:paraId="62E5E654" w14:textId="77777777" w:rsidR="007B5CA3" w:rsidRPr="001164DE" w:rsidRDefault="007B5CA3" w:rsidP="00122797">
            <w:pPr>
              <w:spacing w:line="312" w:lineRule="auto"/>
              <w:jc w:val="both"/>
              <w:rPr>
                <w:rFonts w:ascii="Times New Roman" w:hAnsi="Times New Roman"/>
                <w:sz w:val="28"/>
                <w:szCs w:val="28"/>
              </w:rPr>
            </w:pPr>
            <w:r w:rsidRPr="001164DE">
              <w:rPr>
                <w:rFonts w:ascii="Times New Roman" w:hAnsi="Times New Roman"/>
                <w:sz w:val="28"/>
                <w:szCs w:val="28"/>
              </w:rPr>
              <w:t>Chỉ hiển thị, không cho phép nhập</w:t>
            </w:r>
          </w:p>
          <w:p w14:paraId="5F906636" w14:textId="5C499C00" w:rsidR="007B5CA3" w:rsidRPr="001164DE" w:rsidRDefault="007B5CA3" w:rsidP="00122797">
            <w:pPr>
              <w:spacing w:line="312" w:lineRule="auto"/>
              <w:jc w:val="both"/>
              <w:rPr>
                <w:rFonts w:ascii="Times New Roman" w:hAnsi="Times New Roman"/>
                <w:sz w:val="28"/>
                <w:szCs w:val="28"/>
              </w:rPr>
            </w:pPr>
            <w:r w:rsidRPr="001164DE">
              <w:rPr>
                <w:rFonts w:ascii="Times New Roman" w:hAnsi="Times New Roman"/>
                <w:sz w:val="28"/>
                <w:szCs w:val="28"/>
              </w:rPr>
              <w:t>Hiển thị nội dung tin bài</w:t>
            </w:r>
          </w:p>
        </w:tc>
      </w:tr>
      <w:tr w:rsidR="007B5CA3" w:rsidRPr="001164DE" w14:paraId="529C2F50" w14:textId="77777777" w:rsidTr="00C358E3">
        <w:tc>
          <w:tcPr>
            <w:tcW w:w="805" w:type="dxa"/>
          </w:tcPr>
          <w:p w14:paraId="4D9241A1" w14:textId="0EF285FE" w:rsidR="007B5CA3" w:rsidRPr="001164DE" w:rsidRDefault="007B5CA3" w:rsidP="007B5CA3">
            <w:pPr>
              <w:spacing w:line="312" w:lineRule="auto"/>
              <w:jc w:val="center"/>
              <w:rPr>
                <w:rFonts w:ascii="Times New Roman" w:hAnsi="Times New Roman"/>
                <w:sz w:val="28"/>
                <w:szCs w:val="28"/>
              </w:rPr>
            </w:pPr>
            <w:r w:rsidRPr="001164DE">
              <w:rPr>
                <w:rFonts w:ascii="Times New Roman" w:hAnsi="Times New Roman"/>
                <w:sz w:val="28"/>
                <w:szCs w:val="28"/>
              </w:rPr>
              <w:t>5</w:t>
            </w:r>
          </w:p>
        </w:tc>
        <w:tc>
          <w:tcPr>
            <w:tcW w:w="1260" w:type="dxa"/>
          </w:tcPr>
          <w:p w14:paraId="7EEC9B72" w14:textId="011D4A8E" w:rsidR="007B5CA3" w:rsidRPr="001164DE" w:rsidRDefault="007B5CA3" w:rsidP="007B5CA3">
            <w:pPr>
              <w:spacing w:line="312" w:lineRule="auto"/>
              <w:rPr>
                <w:rFonts w:ascii="Times New Roman" w:hAnsi="Times New Roman"/>
                <w:sz w:val="28"/>
                <w:szCs w:val="28"/>
              </w:rPr>
            </w:pPr>
            <w:r w:rsidRPr="001164DE">
              <w:rPr>
                <w:rFonts w:ascii="Times New Roman" w:hAnsi="Times New Roman"/>
                <w:sz w:val="28"/>
                <w:szCs w:val="28"/>
              </w:rPr>
              <w:t>Ảnh đại diện</w:t>
            </w:r>
          </w:p>
        </w:tc>
        <w:tc>
          <w:tcPr>
            <w:tcW w:w="1800" w:type="dxa"/>
          </w:tcPr>
          <w:p w14:paraId="56145C13" w14:textId="77777777" w:rsidR="007B5CA3" w:rsidRPr="001164DE" w:rsidRDefault="007B5CA3" w:rsidP="007B5CA3">
            <w:pPr>
              <w:spacing w:line="312" w:lineRule="auto"/>
              <w:rPr>
                <w:rFonts w:ascii="Times New Roman" w:hAnsi="Times New Roman"/>
                <w:sz w:val="28"/>
                <w:szCs w:val="28"/>
              </w:rPr>
            </w:pPr>
          </w:p>
        </w:tc>
        <w:tc>
          <w:tcPr>
            <w:tcW w:w="990" w:type="dxa"/>
          </w:tcPr>
          <w:p w14:paraId="661D21E3" w14:textId="77777777" w:rsidR="007B5CA3" w:rsidRPr="001164DE" w:rsidRDefault="007B5CA3" w:rsidP="007B5CA3">
            <w:pPr>
              <w:spacing w:line="312" w:lineRule="auto"/>
              <w:rPr>
                <w:rFonts w:ascii="Times New Roman" w:hAnsi="Times New Roman"/>
                <w:sz w:val="28"/>
                <w:szCs w:val="28"/>
              </w:rPr>
            </w:pPr>
          </w:p>
        </w:tc>
        <w:tc>
          <w:tcPr>
            <w:tcW w:w="1080" w:type="dxa"/>
          </w:tcPr>
          <w:p w14:paraId="06A9EB44" w14:textId="77777777" w:rsidR="007B5CA3" w:rsidRPr="001164DE" w:rsidRDefault="007B5CA3" w:rsidP="007B5CA3">
            <w:pPr>
              <w:spacing w:line="312" w:lineRule="auto"/>
              <w:rPr>
                <w:rFonts w:ascii="Times New Roman" w:hAnsi="Times New Roman"/>
                <w:sz w:val="28"/>
                <w:szCs w:val="28"/>
              </w:rPr>
            </w:pPr>
          </w:p>
        </w:tc>
        <w:tc>
          <w:tcPr>
            <w:tcW w:w="3055" w:type="dxa"/>
          </w:tcPr>
          <w:p w14:paraId="4E3527BC" w14:textId="77777777" w:rsidR="007B5CA3" w:rsidRPr="001164DE" w:rsidRDefault="007B5CA3" w:rsidP="00122797">
            <w:pPr>
              <w:spacing w:line="312" w:lineRule="auto"/>
              <w:jc w:val="both"/>
              <w:rPr>
                <w:rFonts w:ascii="Times New Roman" w:hAnsi="Times New Roman"/>
                <w:sz w:val="28"/>
                <w:szCs w:val="28"/>
              </w:rPr>
            </w:pPr>
            <w:r w:rsidRPr="001164DE">
              <w:rPr>
                <w:rFonts w:ascii="Times New Roman" w:hAnsi="Times New Roman"/>
                <w:sz w:val="28"/>
                <w:szCs w:val="28"/>
              </w:rPr>
              <w:t>Chỉ hiển thị, không cho phép nhập</w:t>
            </w:r>
          </w:p>
          <w:p w14:paraId="5DE26DD3" w14:textId="4E709573" w:rsidR="007B5CA3" w:rsidRPr="001164DE" w:rsidRDefault="007B5CA3" w:rsidP="00122797">
            <w:pPr>
              <w:spacing w:line="312" w:lineRule="auto"/>
              <w:jc w:val="both"/>
              <w:rPr>
                <w:rFonts w:ascii="Times New Roman" w:hAnsi="Times New Roman"/>
                <w:sz w:val="28"/>
                <w:szCs w:val="28"/>
              </w:rPr>
            </w:pPr>
            <w:r w:rsidRPr="001164DE">
              <w:rPr>
                <w:rFonts w:ascii="Times New Roman" w:hAnsi="Times New Roman"/>
                <w:sz w:val="28"/>
                <w:szCs w:val="28"/>
              </w:rPr>
              <w:t>Hiển thị ảnh đại diện tin bài</w:t>
            </w:r>
          </w:p>
        </w:tc>
      </w:tr>
      <w:tr w:rsidR="007B5CA3" w:rsidRPr="001164DE" w14:paraId="3E835545" w14:textId="77777777" w:rsidTr="00C358E3">
        <w:tc>
          <w:tcPr>
            <w:tcW w:w="805" w:type="dxa"/>
          </w:tcPr>
          <w:p w14:paraId="467962FC" w14:textId="4CF4EDED" w:rsidR="007B5CA3" w:rsidRPr="001164DE" w:rsidRDefault="007B5CA3" w:rsidP="007B5CA3">
            <w:pPr>
              <w:spacing w:line="312" w:lineRule="auto"/>
              <w:jc w:val="center"/>
              <w:rPr>
                <w:rFonts w:ascii="Times New Roman" w:hAnsi="Times New Roman"/>
                <w:sz w:val="28"/>
                <w:szCs w:val="28"/>
              </w:rPr>
            </w:pPr>
            <w:r w:rsidRPr="001164DE">
              <w:rPr>
                <w:rFonts w:ascii="Times New Roman" w:hAnsi="Times New Roman"/>
                <w:sz w:val="28"/>
                <w:szCs w:val="28"/>
              </w:rPr>
              <w:t>6</w:t>
            </w:r>
          </w:p>
        </w:tc>
        <w:tc>
          <w:tcPr>
            <w:tcW w:w="1260" w:type="dxa"/>
          </w:tcPr>
          <w:p w14:paraId="39D74A59" w14:textId="418CFADF" w:rsidR="007B5CA3" w:rsidRPr="001164DE" w:rsidRDefault="007B5CA3" w:rsidP="007B5CA3">
            <w:pPr>
              <w:spacing w:line="312" w:lineRule="auto"/>
              <w:rPr>
                <w:rFonts w:ascii="Times New Roman" w:hAnsi="Times New Roman"/>
                <w:sz w:val="28"/>
                <w:szCs w:val="28"/>
              </w:rPr>
            </w:pPr>
            <w:r w:rsidRPr="001164DE">
              <w:rPr>
                <w:rFonts w:ascii="Times New Roman" w:hAnsi="Times New Roman"/>
                <w:sz w:val="28"/>
                <w:szCs w:val="28"/>
              </w:rPr>
              <w:t>Tác giả</w:t>
            </w:r>
          </w:p>
        </w:tc>
        <w:tc>
          <w:tcPr>
            <w:tcW w:w="1800" w:type="dxa"/>
          </w:tcPr>
          <w:p w14:paraId="134BF8EC" w14:textId="58811C05" w:rsidR="007B5CA3" w:rsidRPr="001164DE" w:rsidRDefault="007B5CA3" w:rsidP="007B5CA3">
            <w:pPr>
              <w:spacing w:line="312" w:lineRule="auto"/>
              <w:rPr>
                <w:rFonts w:ascii="Times New Roman" w:hAnsi="Times New Roman"/>
                <w:sz w:val="28"/>
                <w:szCs w:val="28"/>
              </w:rPr>
            </w:pPr>
            <w:r w:rsidRPr="001164DE">
              <w:rPr>
                <w:rFonts w:ascii="Times New Roman" w:hAnsi="Times New Roman"/>
                <w:sz w:val="28"/>
                <w:szCs w:val="28"/>
              </w:rPr>
              <w:t>Chuỗi ký tự (50)</w:t>
            </w:r>
          </w:p>
        </w:tc>
        <w:tc>
          <w:tcPr>
            <w:tcW w:w="990" w:type="dxa"/>
          </w:tcPr>
          <w:p w14:paraId="64993F3D" w14:textId="77777777" w:rsidR="007B5CA3" w:rsidRPr="001164DE" w:rsidRDefault="007B5CA3" w:rsidP="007B5CA3">
            <w:pPr>
              <w:spacing w:line="312" w:lineRule="auto"/>
              <w:rPr>
                <w:rFonts w:ascii="Times New Roman" w:hAnsi="Times New Roman"/>
                <w:sz w:val="28"/>
                <w:szCs w:val="28"/>
              </w:rPr>
            </w:pPr>
          </w:p>
        </w:tc>
        <w:tc>
          <w:tcPr>
            <w:tcW w:w="1080" w:type="dxa"/>
          </w:tcPr>
          <w:p w14:paraId="661BE844" w14:textId="77777777" w:rsidR="007B5CA3" w:rsidRPr="001164DE" w:rsidRDefault="007B5CA3" w:rsidP="007B5CA3">
            <w:pPr>
              <w:spacing w:line="312" w:lineRule="auto"/>
              <w:rPr>
                <w:rFonts w:ascii="Times New Roman" w:hAnsi="Times New Roman"/>
                <w:sz w:val="28"/>
                <w:szCs w:val="28"/>
              </w:rPr>
            </w:pPr>
          </w:p>
        </w:tc>
        <w:tc>
          <w:tcPr>
            <w:tcW w:w="3055" w:type="dxa"/>
          </w:tcPr>
          <w:p w14:paraId="19108CD6" w14:textId="77777777" w:rsidR="007B5CA3" w:rsidRPr="001164DE" w:rsidRDefault="007B5CA3" w:rsidP="00122797">
            <w:pPr>
              <w:spacing w:line="312" w:lineRule="auto"/>
              <w:jc w:val="both"/>
              <w:rPr>
                <w:rFonts w:ascii="Times New Roman" w:hAnsi="Times New Roman"/>
                <w:sz w:val="28"/>
                <w:szCs w:val="28"/>
              </w:rPr>
            </w:pPr>
            <w:r w:rsidRPr="001164DE">
              <w:rPr>
                <w:rFonts w:ascii="Times New Roman" w:hAnsi="Times New Roman"/>
                <w:sz w:val="28"/>
                <w:szCs w:val="28"/>
              </w:rPr>
              <w:t>Chỉ hiển thị, không cho phép nhập</w:t>
            </w:r>
          </w:p>
          <w:p w14:paraId="57AA6220" w14:textId="2AF7A8B6" w:rsidR="007B5CA3" w:rsidRPr="001164DE" w:rsidRDefault="007B5CA3" w:rsidP="00122797">
            <w:pPr>
              <w:spacing w:line="312" w:lineRule="auto"/>
              <w:jc w:val="both"/>
              <w:rPr>
                <w:rFonts w:ascii="Times New Roman" w:hAnsi="Times New Roman"/>
                <w:sz w:val="28"/>
                <w:szCs w:val="28"/>
              </w:rPr>
            </w:pPr>
            <w:r w:rsidRPr="001164DE">
              <w:rPr>
                <w:rFonts w:ascii="Times New Roman" w:hAnsi="Times New Roman"/>
                <w:sz w:val="28"/>
                <w:szCs w:val="28"/>
              </w:rPr>
              <w:t>Hiển thị tên tác giả tin bài</w:t>
            </w:r>
          </w:p>
        </w:tc>
      </w:tr>
      <w:tr w:rsidR="007B5CA3" w:rsidRPr="001164DE" w14:paraId="69825622" w14:textId="77777777" w:rsidTr="00C358E3">
        <w:tc>
          <w:tcPr>
            <w:tcW w:w="805" w:type="dxa"/>
          </w:tcPr>
          <w:p w14:paraId="4CCFECF9" w14:textId="5022362B" w:rsidR="007B5CA3" w:rsidRPr="001164DE" w:rsidRDefault="007B5CA3" w:rsidP="007B5CA3">
            <w:pPr>
              <w:spacing w:line="312" w:lineRule="auto"/>
              <w:jc w:val="center"/>
              <w:rPr>
                <w:rFonts w:ascii="Times New Roman" w:hAnsi="Times New Roman"/>
                <w:sz w:val="28"/>
                <w:szCs w:val="28"/>
              </w:rPr>
            </w:pPr>
            <w:r w:rsidRPr="001164DE">
              <w:rPr>
                <w:rFonts w:ascii="Times New Roman" w:hAnsi="Times New Roman"/>
                <w:sz w:val="28"/>
                <w:szCs w:val="28"/>
              </w:rPr>
              <w:t>7</w:t>
            </w:r>
          </w:p>
        </w:tc>
        <w:tc>
          <w:tcPr>
            <w:tcW w:w="1260" w:type="dxa"/>
          </w:tcPr>
          <w:p w14:paraId="5FC2EF49" w14:textId="433F9996" w:rsidR="007B5CA3" w:rsidRPr="001164DE" w:rsidRDefault="007B5CA3" w:rsidP="007B5CA3">
            <w:pPr>
              <w:spacing w:line="312" w:lineRule="auto"/>
              <w:rPr>
                <w:rFonts w:ascii="Times New Roman" w:hAnsi="Times New Roman"/>
                <w:sz w:val="28"/>
                <w:szCs w:val="28"/>
              </w:rPr>
            </w:pPr>
            <w:r w:rsidRPr="001164DE">
              <w:rPr>
                <w:rFonts w:ascii="Times New Roman" w:hAnsi="Times New Roman"/>
                <w:sz w:val="28"/>
                <w:szCs w:val="28"/>
              </w:rPr>
              <w:t>Thẻ Tags</w:t>
            </w:r>
          </w:p>
        </w:tc>
        <w:tc>
          <w:tcPr>
            <w:tcW w:w="1800" w:type="dxa"/>
          </w:tcPr>
          <w:p w14:paraId="5462B3C3" w14:textId="4481C6B8" w:rsidR="007B5CA3" w:rsidRPr="001164DE" w:rsidRDefault="007B5CA3" w:rsidP="007B5CA3">
            <w:pPr>
              <w:spacing w:line="312" w:lineRule="auto"/>
              <w:rPr>
                <w:rFonts w:ascii="Times New Roman" w:hAnsi="Times New Roman"/>
                <w:sz w:val="28"/>
                <w:szCs w:val="28"/>
              </w:rPr>
            </w:pPr>
            <w:r w:rsidRPr="001164DE">
              <w:rPr>
                <w:rFonts w:ascii="Times New Roman" w:hAnsi="Times New Roman"/>
                <w:sz w:val="28"/>
                <w:szCs w:val="28"/>
              </w:rPr>
              <w:t>Chuỗi ký tự (200)</w:t>
            </w:r>
          </w:p>
        </w:tc>
        <w:tc>
          <w:tcPr>
            <w:tcW w:w="990" w:type="dxa"/>
          </w:tcPr>
          <w:p w14:paraId="69971D6C" w14:textId="77777777" w:rsidR="007B5CA3" w:rsidRPr="001164DE" w:rsidRDefault="007B5CA3" w:rsidP="007B5CA3">
            <w:pPr>
              <w:spacing w:line="312" w:lineRule="auto"/>
              <w:rPr>
                <w:rFonts w:ascii="Times New Roman" w:hAnsi="Times New Roman"/>
                <w:sz w:val="28"/>
                <w:szCs w:val="28"/>
              </w:rPr>
            </w:pPr>
          </w:p>
        </w:tc>
        <w:tc>
          <w:tcPr>
            <w:tcW w:w="1080" w:type="dxa"/>
          </w:tcPr>
          <w:p w14:paraId="6550B36A" w14:textId="77777777" w:rsidR="007B5CA3" w:rsidRPr="001164DE" w:rsidRDefault="007B5CA3" w:rsidP="007B5CA3">
            <w:pPr>
              <w:spacing w:line="312" w:lineRule="auto"/>
              <w:rPr>
                <w:rFonts w:ascii="Times New Roman" w:hAnsi="Times New Roman"/>
                <w:sz w:val="28"/>
                <w:szCs w:val="28"/>
              </w:rPr>
            </w:pPr>
          </w:p>
        </w:tc>
        <w:tc>
          <w:tcPr>
            <w:tcW w:w="3055" w:type="dxa"/>
          </w:tcPr>
          <w:p w14:paraId="0792FD40" w14:textId="77777777" w:rsidR="007B5CA3" w:rsidRPr="001164DE" w:rsidRDefault="007B5CA3" w:rsidP="00122797">
            <w:pPr>
              <w:spacing w:line="312" w:lineRule="auto"/>
              <w:jc w:val="both"/>
              <w:rPr>
                <w:rFonts w:ascii="Times New Roman" w:hAnsi="Times New Roman"/>
                <w:sz w:val="28"/>
                <w:szCs w:val="28"/>
              </w:rPr>
            </w:pPr>
            <w:r w:rsidRPr="001164DE">
              <w:rPr>
                <w:rFonts w:ascii="Times New Roman" w:hAnsi="Times New Roman"/>
                <w:sz w:val="28"/>
                <w:szCs w:val="28"/>
              </w:rPr>
              <w:t>Chỉ hiển thị, không cho phép nhập</w:t>
            </w:r>
          </w:p>
          <w:p w14:paraId="63FFDB06" w14:textId="0A3EE3A3" w:rsidR="007B5CA3" w:rsidRPr="001164DE" w:rsidRDefault="007B5CA3" w:rsidP="00122797">
            <w:pPr>
              <w:spacing w:line="312" w:lineRule="auto"/>
              <w:jc w:val="both"/>
              <w:rPr>
                <w:rFonts w:ascii="Times New Roman" w:hAnsi="Times New Roman"/>
                <w:sz w:val="28"/>
                <w:szCs w:val="28"/>
              </w:rPr>
            </w:pPr>
            <w:r w:rsidRPr="001164DE">
              <w:rPr>
                <w:rFonts w:ascii="Times New Roman" w:hAnsi="Times New Roman"/>
                <w:sz w:val="28"/>
                <w:szCs w:val="28"/>
              </w:rPr>
              <w:t>Hiển thị thẻ Tags (từ khóa tìm kiếm tin bài)</w:t>
            </w:r>
          </w:p>
        </w:tc>
      </w:tr>
      <w:tr w:rsidR="007B5CA3" w:rsidRPr="001164DE" w14:paraId="62547683" w14:textId="77777777" w:rsidTr="00C358E3">
        <w:tc>
          <w:tcPr>
            <w:tcW w:w="805" w:type="dxa"/>
          </w:tcPr>
          <w:p w14:paraId="482F5834" w14:textId="29AFA4CE" w:rsidR="007B5CA3" w:rsidRPr="001164DE" w:rsidRDefault="007B5CA3" w:rsidP="007B5CA3">
            <w:pPr>
              <w:spacing w:line="312" w:lineRule="auto"/>
              <w:jc w:val="center"/>
              <w:rPr>
                <w:rFonts w:ascii="Times New Roman" w:hAnsi="Times New Roman"/>
                <w:sz w:val="28"/>
                <w:szCs w:val="28"/>
              </w:rPr>
            </w:pPr>
            <w:r w:rsidRPr="001164DE">
              <w:rPr>
                <w:rFonts w:ascii="Times New Roman" w:hAnsi="Times New Roman"/>
                <w:sz w:val="28"/>
                <w:szCs w:val="28"/>
              </w:rPr>
              <w:t>8</w:t>
            </w:r>
          </w:p>
        </w:tc>
        <w:tc>
          <w:tcPr>
            <w:tcW w:w="1260" w:type="dxa"/>
          </w:tcPr>
          <w:p w14:paraId="5B579469" w14:textId="692B4D8A" w:rsidR="007B5CA3" w:rsidRPr="001164DE" w:rsidRDefault="007B5CA3" w:rsidP="007B5CA3">
            <w:pPr>
              <w:spacing w:line="312" w:lineRule="auto"/>
              <w:rPr>
                <w:rFonts w:ascii="Times New Roman" w:hAnsi="Times New Roman"/>
                <w:sz w:val="28"/>
                <w:szCs w:val="28"/>
              </w:rPr>
            </w:pPr>
            <w:r w:rsidRPr="001164DE">
              <w:rPr>
                <w:rFonts w:ascii="Times New Roman" w:hAnsi="Times New Roman"/>
                <w:sz w:val="28"/>
                <w:szCs w:val="28"/>
              </w:rPr>
              <w:t>File đính kèm</w:t>
            </w:r>
          </w:p>
        </w:tc>
        <w:tc>
          <w:tcPr>
            <w:tcW w:w="1800" w:type="dxa"/>
          </w:tcPr>
          <w:p w14:paraId="49E571F6" w14:textId="2080995D" w:rsidR="007B5CA3" w:rsidRPr="001164DE" w:rsidRDefault="007B5CA3" w:rsidP="007B5CA3">
            <w:pPr>
              <w:spacing w:line="312" w:lineRule="auto"/>
              <w:rPr>
                <w:rFonts w:ascii="Times New Roman" w:hAnsi="Times New Roman"/>
                <w:sz w:val="28"/>
                <w:szCs w:val="28"/>
              </w:rPr>
            </w:pPr>
          </w:p>
        </w:tc>
        <w:tc>
          <w:tcPr>
            <w:tcW w:w="990" w:type="dxa"/>
          </w:tcPr>
          <w:p w14:paraId="0251C0D7" w14:textId="77777777" w:rsidR="007B5CA3" w:rsidRPr="001164DE" w:rsidRDefault="007B5CA3" w:rsidP="007B5CA3">
            <w:pPr>
              <w:spacing w:line="312" w:lineRule="auto"/>
              <w:rPr>
                <w:rFonts w:ascii="Times New Roman" w:hAnsi="Times New Roman"/>
                <w:sz w:val="28"/>
                <w:szCs w:val="28"/>
              </w:rPr>
            </w:pPr>
          </w:p>
        </w:tc>
        <w:tc>
          <w:tcPr>
            <w:tcW w:w="1080" w:type="dxa"/>
          </w:tcPr>
          <w:p w14:paraId="155F9CC0" w14:textId="77777777" w:rsidR="007B5CA3" w:rsidRPr="001164DE" w:rsidRDefault="007B5CA3" w:rsidP="007B5CA3">
            <w:pPr>
              <w:spacing w:line="312" w:lineRule="auto"/>
              <w:rPr>
                <w:rFonts w:ascii="Times New Roman" w:hAnsi="Times New Roman"/>
                <w:sz w:val="28"/>
                <w:szCs w:val="28"/>
              </w:rPr>
            </w:pPr>
          </w:p>
        </w:tc>
        <w:tc>
          <w:tcPr>
            <w:tcW w:w="3055" w:type="dxa"/>
          </w:tcPr>
          <w:p w14:paraId="6F29E5F0" w14:textId="77777777" w:rsidR="007B5CA3" w:rsidRPr="001164DE" w:rsidRDefault="007B5CA3" w:rsidP="00122797">
            <w:pPr>
              <w:spacing w:line="312" w:lineRule="auto"/>
              <w:jc w:val="both"/>
              <w:rPr>
                <w:rFonts w:ascii="Times New Roman" w:hAnsi="Times New Roman"/>
                <w:sz w:val="28"/>
                <w:szCs w:val="28"/>
              </w:rPr>
            </w:pPr>
            <w:r w:rsidRPr="001164DE">
              <w:rPr>
                <w:rFonts w:ascii="Times New Roman" w:hAnsi="Times New Roman"/>
                <w:sz w:val="28"/>
                <w:szCs w:val="28"/>
              </w:rPr>
              <w:t>Chỉ hiển thị, không cho phép nhập</w:t>
            </w:r>
          </w:p>
          <w:p w14:paraId="100D1E6A" w14:textId="30123FB4" w:rsidR="007B5CA3" w:rsidRPr="001164DE" w:rsidRDefault="007B5CA3" w:rsidP="00122797">
            <w:pPr>
              <w:spacing w:line="312" w:lineRule="auto"/>
              <w:jc w:val="both"/>
              <w:rPr>
                <w:rFonts w:ascii="Times New Roman" w:hAnsi="Times New Roman"/>
                <w:sz w:val="28"/>
                <w:szCs w:val="28"/>
              </w:rPr>
            </w:pPr>
            <w:r w:rsidRPr="001164DE">
              <w:rPr>
                <w:rFonts w:ascii="Times New Roman" w:hAnsi="Times New Roman"/>
                <w:sz w:val="28"/>
                <w:szCs w:val="28"/>
              </w:rPr>
              <w:t>Hiển thị file đính kèm tin bài có định dạng: png, jpg, doc, pdf, gif, xls, xlsx, docx</w:t>
            </w:r>
          </w:p>
        </w:tc>
      </w:tr>
      <w:tr w:rsidR="007B5CA3" w:rsidRPr="001164DE" w14:paraId="6FA8CDB0" w14:textId="77777777" w:rsidTr="00C358E3">
        <w:tc>
          <w:tcPr>
            <w:tcW w:w="805" w:type="dxa"/>
          </w:tcPr>
          <w:p w14:paraId="5D536DA8" w14:textId="4722A226" w:rsidR="007B5CA3" w:rsidRPr="001164DE" w:rsidRDefault="007B5CA3" w:rsidP="007B5CA3">
            <w:pPr>
              <w:spacing w:line="312" w:lineRule="auto"/>
              <w:jc w:val="center"/>
              <w:rPr>
                <w:rFonts w:ascii="Times New Roman" w:hAnsi="Times New Roman"/>
                <w:sz w:val="28"/>
                <w:szCs w:val="28"/>
              </w:rPr>
            </w:pPr>
            <w:r w:rsidRPr="001164DE">
              <w:rPr>
                <w:rFonts w:ascii="Times New Roman" w:hAnsi="Times New Roman"/>
                <w:sz w:val="28"/>
                <w:szCs w:val="28"/>
              </w:rPr>
              <w:t>9</w:t>
            </w:r>
          </w:p>
        </w:tc>
        <w:tc>
          <w:tcPr>
            <w:tcW w:w="1260" w:type="dxa"/>
          </w:tcPr>
          <w:p w14:paraId="64A2BFB6" w14:textId="16B369C5" w:rsidR="007B5CA3" w:rsidRPr="001164DE" w:rsidRDefault="007B5CA3" w:rsidP="007B5CA3">
            <w:pPr>
              <w:spacing w:line="312" w:lineRule="auto"/>
              <w:rPr>
                <w:rFonts w:ascii="Times New Roman" w:hAnsi="Times New Roman"/>
                <w:sz w:val="28"/>
                <w:szCs w:val="28"/>
              </w:rPr>
            </w:pPr>
            <w:r w:rsidRPr="001164DE">
              <w:rPr>
                <w:rFonts w:ascii="Times New Roman" w:hAnsi="Times New Roman"/>
                <w:sz w:val="28"/>
                <w:szCs w:val="28"/>
              </w:rPr>
              <w:t>Loại tin bài</w:t>
            </w:r>
          </w:p>
        </w:tc>
        <w:tc>
          <w:tcPr>
            <w:tcW w:w="1800" w:type="dxa"/>
          </w:tcPr>
          <w:p w14:paraId="52A1A8B8" w14:textId="77777777" w:rsidR="007B5CA3" w:rsidRPr="001164DE" w:rsidRDefault="007B5CA3" w:rsidP="007B5CA3">
            <w:pPr>
              <w:spacing w:line="312" w:lineRule="auto"/>
              <w:rPr>
                <w:rFonts w:ascii="Times New Roman" w:hAnsi="Times New Roman"/>
                <w:sz w:val="28"/>
                <w:szCs w:val="28"/>
              </w:rPr>
            </w:pPr>
          </w:p>
        </w:tc>
        <w:tc>
          <w:tcPr>
            <w:tcW w:w="990" w:type="dxa"/>
          </w:tcPr>
          <w:p w14:paraId="1ED2817F" w14:textId="77777777" w:rsidR="007B5CA3" w:rsidRPr="001164DE" w:rsidRDefault="007B5CA3" w:rsidP="007B5CA3">
            <w:pPr>
              <w:spacing w:line="312" w:lineRule="auto"/>
              <w:rPr>
                <w:rFonts w:ascii="Times New Roman" w:hAnsi="Times New Roman"/>
                <w:sz w:val="28"/>
                <w:szCs w:val="28"/>
              </w:rPr>
            </w:pPr>
          </w:p>
        </w:tc>
        <w:tc>
          <w:tcPr>
            <w:tcW w:w="1080" w:type="dxa"/>
          </w:tcPr>
          <w:p w14:paraId="0CBEB923" w14:textId="77777777" w:rsidR="007B5CA3" w:rsidRPr="001164DE" w:rsidRDefault="007B5CA3" w:rsidP="007B5CA3">
            <w:pPr>
              <w:spacing w:line="312" w:lineRule="auto"/>
              <w:rPr>
                <w:rFonts w:ascii="Times New Roman" w:hAnsi="Times New Roman"/>
                <w:sz w:val="28"/>
                <w:szCs w:val="28"/>
              </w:rPr>
            </w:pPr>
          </w:p>
        </w:tc>
        <w:tc>
          <w:tcPr>
            <w:tcW w:w="3055" w:type="dxa"/>
          </w:tcPr>
          <w:p w14:paraId="009172D1" w14:textId="77777777" w:rsidR="007B5CA3" w:rsidRPr="001164DE" w:rsidRDefault="007B5CA3" w:rsidP="00122797">
            <w:pPr>
              <w:spacing w:line="312" w:lineRule="auto"/>
              <w:jc w:val="both"/>
              <w:rPr>
                <w:rFonts w:ascii="Times New Roman" w:hAnsi="Times New Roman"/>
                <w:sz w:val="28"/>
                <w:szCs w:val="28"/>
              </w:rPr>
            </w:pPr>
            <w:r w:rsidRPr="001164DE">
              <w:rPr>
                <w:rFonts w:ascii="Times New Roman" w:hAnsi="Times New Roman"/>
                <w:sz w:val="28"/>
                <w:szCs w:val="28"/>
              </w:rPr>
              <w:t>Chỉ hiển thị, không cho phép nhập</w:t>
            </w:r>
          </w:p>
          <w:p w14:paraId="0BD11895" w14:textId="045FB4EB" w:rsidR="007B5CA3" w:rsidRPr="001164DE" w:rsidRDefault="007B5CA3" w:rsidP="00122797">
            <w:pPr>
              <w:spacing w:line="312" w:lineRule="auto"/>
              <w:jc w:val="both"/>
              <w:rPr>
                <w:rFonts w:ascii="Times New Roman" w:hAnsi="Times New Roman"/>
                <w:sz w:val="28"/>
                <w:szCs w:val="28"/>
              </w:rPr>
            </w:pPr>
            <w:r w:rsidRPr="001164DE">
              <w:rPr>
                <w:rFonts w:ascii="Times New Roman" w:hAnsi="Times New Roman"/>
                <w:sz w:val="28"/>
                <w:szCs w:val="28"/>
              </w:rPr>
              <w:lastRenderedPageBreak/>
              <w:t>Hiển thị loại tin bài (Các lựa chọn: Tin, tin dài, bài, tin đã đăng trên Tạp chí giấy, Tin từ các website khác)</w:t>
            </w:r>
          </w:p>
        </w:tc>
      </w:tr>
      <w:tr w:rsidR="007B5CA3" w:rsidRPr="001164DE" w14:paraId="4A5B45F4" w14:textId="77777777" w:rsidTr="00C358E3">
        <w:tc>
          <w:tcPr>
            <w:tcW w:w="805" w:type="dxa"/>
          </w:tcPr>
          <w:p w14:paraId="39E7D6AB" w14:textId="66AC4A6D" w:rsidR="007B5CA3" w:rsidRPr="001164DE" w:rsidRDefault="007B5CA3" w:rsidP="007B5CA3">
            <w:pPr>
              <w:spacing w:line="312" w:lineRule="auto"/>
              <w:jc w:val="center"/>
              <w:rPr>
                <w:rFonts w:ascii="Times New Roman" w:hAnsi="Times New Roman"/>
                <w:sz w:val="28"/>
                <w:szCs w:val="28"/>
              </w:rPr>
            </w:pPr>
            <w:r w:rsidRPr="001164DE">
              <w:rPr>
                <w:rFonts w:ascii="Times New Roman" w:hAnsi="Times New Roman"/>
                <w:sz w:val="28"/>
                <w:szCs w:val="28"/>
              </w:rPr>
              <w:lastRenderedPageBreak/>
              <w:t>10</w:t>
            </w:r>
          </w:p>
        </w:tc>
        <w:tc>
          <w:tcPr>
            <w:tcW w:w="1260" w:type="dxa"/>
          </w:tcPr>
          <w:p w14:paraId="0E23302C" w14:textId="5B68D206" w:rsidR="007B5CA3" w:rsidRPr="001164DE" w:rsidRDefault="007B5CA3" w:rsidP="007B5CA3">
            <w:pPr>
              <w:spacing w:line="312" w:lineRule="auto"/>
              <w:rPr>
                <w:rFonts w:ascii="Times New Roman" w:hAnsi="Times New Roman"/>
                <w:sz w:val="28"/>
                <w:szCs w:val="28"/>
              </w:rPr>
            </w:pPr>
            <w:r w:rsidRPr="001164DE">
              <w:rPr>
                <w:rFonts w:ascii="Times New Roman" w:hAnsi="Times New Roman"/>
                <w:sz w:val="28"/>
                <w:szCs w:val="28"/>
              </w:rPr>
              <w:t>Mức nhuận bút</w:t>
            </w:r>
          </w:p>
        </w:tc>
        <w:tc>
          <w:tcPr>
            <w:tcW w:w="1800" w:type="dxa"/>
          </w:tcPr>
          <w:p w14:paraId="76FBB77C" w14:textId="77777777" w:rsidR="007B5CA3" w:rsidRPr="001164DE" w:rsidRDefault="007B5CA3" w:rsidP="007B5CA3">
            <w:pPr>
              <w:spacing w:line="312" w:lineRule="auto"/>
              <w:rPr>
                <w:rFonts w:ascii="Times New Roman" w:hAnsi="Times New Roman"/>
                <w:sz w:val="28"/>
                <w:szCs w:val="28"/>
              </w:rPr>
            </w:pPr>
          </w:p>
        </w:tc>
        <w:tc>
          <w:tcPr>
            <w:tcW w:w="990" w:type="dxa"/>
          </w:tcPr>
          <w:p w14:paraId="31BB1665" w14:textId="258B5233" w:rsidR="007B5CA3" w:rsidRPr="001164DE" w:rsidRDefault="007B5CA3" w:rsidP="007B5CA3">
            <w:pPr>
              <w:spacing w:line="312" w:lineRule="auto"/>
              <w:rPr>
                <w:rFonts w:ascii="Times New Roman" w:hAnsi="Times New Roman"/>
                <w:sz w:val="28"/>
                <w:szCs w:val="28"/>
              </w:rPr>
            </w:pPr>
          </w:p>
        </w:tc>
        <w:tc>
          <w:tcPr>
            <w:tcW w:w="1080" w:type="dxa"/>
          </w:tcPr>
          <w:p w14:paraId="7156EE64" w14:textId="77777777" w:rsidR="007B5CA3" w:rsidRPr="001164DE" w:rsidRDefault="007B5CA3" w:rsidP="007B5CA3">
            <w:pPr>
              <w:spacing w:line="312" w:lineRule="auto"/>
              <w:rPr>
                <w:rFonts w:ascii="Times New Roman" w:hAnsi="Times New Roman"/>
                <w:sz w:val="28"/>
                <w:szCs w:val="28"/>
              </w:rPr>
            </w:pPr>
          </w:p>
        </w:tc>
        <w:tc>
          <w:tcPr>
            <w:tcW w:w="3055" w:type="dxa"/>
          </w:tcPr>
          <w:p w14:paraId="2E8E6176" w14:textId="77777777" w:rsidR="007B5CA3" w:rsidRPr="001164DE" w:rsidRDefault="007B5CA3" w:rsidP="00122797">
            <w:pPr>
              <w:spacing w:line="312" w:lineRule="auto"/>
              <w:jc w:val="both"/>
              <w:rPr>
                <w:rFonts w:ascii="Times New Roman" w:hAnsi="Times New Roman"/>
                <w:sz w:val="28"/>
                <w:szCs w:val="28"/>
              </w:rPr>
            </w:pPr>
            <w:r w:rsidRPr="001164DE">
              <w:rPr>
                <w:rFonts w:ascii="Times New Roman" w:hAnsi="Times New Roman"/>
                <w:sz w:val="28"/>
                <w:szCs w:val="28"/>
              </w:rPr>
              <w:t>Chỉ hiển thị, không cho phép nhập</w:t>
            </w:r>
          </w:p>
          <w:p w14:paraId="48679F68" w14:textId="49E50490" w:rsidR="007B5CA3" w:rsidRPr="001164DE" w:rsidRDefault="007B5CA3" w:rsidP="00122797">
            <w:pPr>
              <w:spacing w:line="312" w:lineRule="auto"/>
              <w:jc w:val="both"/>
              <w:rPr>
                <w:rFonts w:ascii="Times New Roman" w:hAnsi="Times New Roman"/>
                <w:sz w:val="28"/>
                <w:szCs w:val="28"/>
              </w:rPr>
            </w:pPr>
            <w:r w:rsidRPr="001164DE">
              <w:rPr>
                <w:rFonts w:ascii="Times New Roman" w:hAnsi="Times New Roman"/>
                <w:sz w:val="28"/>
                <w:szCs w:val="28"/>
              </w:rPr>
              <w:t>Hiển thị mức nhuận bút tin bài</w:t>
            </w:r>
          </w:p>
        </w:tc>
      </w:tr>
      <w:tr w:rsidR="007B5CA3" w:rsidRPr="001164DE" w14:paraId="0456ABB0" w14:textId="77777777" w:rsidTr="00C358E3">
        <w:tc>
          <w:tcPr>
            <w:tcW w:w="805" w:type="dxa"/>
          </w:tcPr>
          <w:p w14:paraId="2A976E12" w14:textId="71ECEF56" w:rsidR="007B5CA3" w:rsidRPr="001164DE" w:rsidRDefault="007B5CA3" w:rsidP="007B5CA3">
            <w:pPr>
              <w:spacing w:line="312" w:lineRule="auto"/>
              <w:jc w:val="center"/>
              <w:rPr>
                <w:rFonts w:ascii="Times New Roman" w:hAnsi="Times New Roman"/>
                <w:sz w:val="28"/>
                <w:szCs w:val="28"/>
              </w:rPr>
            </w:pPr>
            <w:r w:rsidRPr="001164DE">
              <w:rPr>
                <w:rFonts w:ascii="Times New Roman" w:hAnsi="Times New Roman"/>
                <w:sz w:val="28"/>
                <w:szCs w:val="28"/>
              </w:rPr>
              <w:t>11</w:t>
            </w:r>
          </w:p>
        </w:tc>
        <w:tc>
          <w:tcPr>
            <w:tcW w:w="1260" w:type="dxa"/>
          </w:tcPr>
          <w:p w14:paraId="0E666682" w14:textId="362C56CB" w:rsidR="007B5CA3" w:rsidRPr="001164DE" w:rsidRDefault="007B5CA3" w:rsidP="007B5CA3">
            <w:pPr>
              <w:spacing w:line="312" w:lineRule="auto"/>
              <w:rPr>
                <w:rFonts w:ascii="Times New Roman" w:hAnsi="Times New Roman"/>
                <w:sz w:val="28"/>
                <w:szCs w:val="28"/>
              </w:rPr>
            </w:pPr>
            <w:r w:rsidRPr="001164DE">
              <w:rPr>
                <w:rFonts w:ascii="Times New Roman" w:hAnsi="Times New Roman"/>
                <w:sz w:val="28"/>
                <w:szCs w:val="28"/>
              </w:rPr>
              <w:t>Tin hot</w:t>
            </w:r>
          </w:p>
        </w:tc>
        <w:tc>
          <w:tcPr>
            <w:tcW w:w="1800" w:type="dxa"/>
          </w:tcPr>
          <w:p w14:paraId="09774506" w14:textId="77777777" w:rsidR="007B5CA3" w:rsidRPr="001164DE" w:rsidRDefault="007B5CA3" w:rsidP="007B5CA3">
            <w:pPr>
              <w:spacing w:line="312" w:lineRule="auto"/>
              <w:rPr>
                <w:rFonts w:ascii="Times New Roman" w:hAnsi="Times New Roman"/>
                <w:sz w:val="28"/>
                <w:szCs w:val="28"/>
              </w:rPr>
            </w:pPr>
          </w:p>
        </w:tc>
        <w:tc>
          <w:tcPr>
            <w:tcW w:w="990" w:type="dxa"/>
          </w:tcPr>
          <w:p w14:paraId="3F9FA8B5" w14:textId="26396B3C" w:rsidR="007B5CA3" w:rsidRPr="001164DE" w:rsidRDefault="007B5CA3" w:rsidP="007B5CA3">
            <w:pPr>
              <w:spacing w:line="312" w:lineRule="auto"/>
              <w:rPr>
                <w:rFonts w:ascii="Times New Roman" w:hAnsi="Times New Roman"/>
                <w:sz w:val="28"/>
                <w:szCs w:val="28"/>
              </w:rPr>
            </w:pPr>
          </w:p>
        </w:tc>
        <w:tc>
          <w:tcPr>
            <w:tcW w:w="1080" w:type="dxa"/>
          </w:tcPr>
          <w:p w14:paraId="6B180410" w14:textId="77777777" w:rsidR="007B5CA3" w:rsidRPr="001164DE" w:rsidRDefault="007B5CA3" w:rsidP="007B5CA3">
            <w:pPr>
              <w:spacing w:line="312" w:lineRule="auto"/>
              <w:rPr>
                <w:rFonts w:ascii="Times New Roman" w:hAnsi="Times New Roman"/>
                <w:sz w:val="28"/>
                <w:szCs w:val="28"/>
              </w:rPr>
            </w:pPr>
          </w:p>
        </w:tc>
        <w:tc>
          <w:tcPr>
            <w:tcW w:w="3055" w:type="dxa"/>
          </w:tcPr>
          <w:p w14:paraId="1D71BDEE" w14:textId="77777777" w:rsidR="007B5CA3" w:rsidRPr="001164DE" w:rsidRDefault="007B5CA3" w:rsidP="00122797">
            <w:pPr>
              <w:spacing w:line="312" w:lineRule="auto"/>
              <w:jc w:val="both"/>
              <w:rPr>
                <w:rFonts w:ascii="Times New Roman" w:hAnsi="Times New Roman"/>
                <w:sz w:val="28"/>
                <w:szCs w:val="28"/>
              </w:rPr>
            </w:pPr>
            <w:r w:rsidRPr="001164DE">
              <w:rPr>
                <w:rFonts w:ascii="Times New Roman" w:hAnsi="Times New Roman"/>
                <w:sz w:val="28"/>
                <w:szCs w:val="28"/>
              </w:rPr>
              <w:t>Chỉ hiển thị, không cho phép nhập</w:t>
            </w:r>
          </w:p>
          <w:p w14:paraId="1360D1A0" w14:textId="083A2537" w:rsidR="007B5CA3" w:rsidRPr="001164DE" w:rsidRDefault="007B5CA3" w:rsidP="00122797">
            <w:pPr>
              <w:spacing w:line="312" w:lineRule="auto"/>
              <w:jc w:val="both"/>
              <w:rPr>
                <w:rFonts w:ascii="Times New Roman" w:hAnsi="Times New Roman"/>
                <w:sz w:val="28"/>
                <w:szCs w:val="28"/>
              </w:rPr>
            </w:pPr>
            <w:r w:rsidRPr="001164DE">
              <w:rPr>
                <w:rFonts w:ascii="Times New Roman" w:hAnsi="Times New Roman"/>
                <w:sz w:val="28"/>
                <w:szCs w:val="28"/>
              </w:rPr>
              <w:t>Hiển thị vị trí hiển thị của tin bài ở mục tin hot (các vị trí từ 1-5)</w:t>
            </w:r>
          </w:p>
        </w:tc>
      </w:tr>
      <w:tr w:rsidR="007B5CA3" w:rsidRPr="001164DE" w14:paraId="2FC76CF7" w14:textId="77777777" w:rsidTr="00C358E3">
        <w:tc>
          <w:tcPr>
            <w:tcW w:w="805" w:type="dxa"/>
          </w:tcPr>
          <w:p w14:paraId="0C053A22" w14:textId="39B25FC2" w:rsidR="007B5CA3" w:rsidRPr="001164DE" w:rsidRDefault="007B5CA3" w:rsidP="007B5CA3">
            <w:pPr>
              <w:spacing w:line="312" w:lineRule="auto"/>
              <w:jc w:val="center"/>
              <w:rPr>
                <w:rFonts w:ascii="Times New Roman" w:hAnsi="Times New Roman"/>
                <w:sz w:val="28"/>
                <w:szCs w:val="28"/>
              </w:rPr>
            </w:pPr>
            <w:r w:rsidRPr="001164DE">
              <w:rPr>
                <w:rFonts w:ascii="Times New Roman" w:hAnsi="Times New Roman"/>
                <w:sz w:val="28"/>
                <w:szCs w:val="28"/>
              </w:rPr>
              <w:t>12</w:t>
            </w:r>
          </w:p>
        </w:tc>
        <w:tc>
          <w:tcPr>
            <w:tcW w:w="1260" w:type="dxa"/>
          </w:tcPr>
          <w:p w14:paraId="3F93F0DC" w14:textId="0B1078D6" w:rsidR="007B5CA3" w:rsidRPr="001164DE" w:rsidRDefault="007B5CA3" w:rsidP="007B5CA3">
            <w:pPr>
              <w:spacing w:line="312" w:lineRule="auto"/>
              <w:rPr>
                <w:rFonts w:ascii="Times New Roman" w:hAnsi="Times New Roman"/>
                <w:sz w:val="28"/>
                <w:szCs w:val="28"/>
              </w:rPr>
            </w:pPr>
            <w:r w:rsidRPr="001164DE">
              <w:rPr>
                <w:rFonts w:ascii="Times New Roman" w:hAnsi="Times New Roman"/>
                <w:sz w:val="28"/>
                <w:szCs w:val="28"/>
              </w:rPr>
              <w:t>Tin tiêu điểm</w:t>
            </w:r>
          </w:p>
        </w:tc>
        <w:tc>
          <w:tcPr>
            <w:tcW w:w="1800" w:type="dxa"/>
          </w:tcPr>
          <w:p w14:paraId="298BFED7" w14:textId="77777777" w:rsidR="007B5CA3" w:rsidRPr="001164DE" w:rsidRDefault="007B5CA3" w:rsidP="007B5CA3">
            <w:pPr>
              <w:spacing w:line="312" w:lineRule="auto"/>
              <w:rPr>
                <w:rFonts w:ascii="Times New Roman" w:hAnsi="Times New Roman"/>
                <w:sz w:val="28"/>
                <w:szCs w:val="28"/>
              </w:rPr>
            </w:pPr>
          </w:p>
        </w:tc>
        <w:tc>
          <w:tcPr>
            <w:tcW w:w="990" w:type="dxa"/>
          </w:tcPr>
          <w:p w14:paraId="7ABC4C8D" w14:textId="77777777" w:rsidR="007B5CA3" w:rsidRPr="001164DE" w:rsidRDefault="007B5CA3" w:rsidP="007B5CA3">
            <w:pPr>
              <w:spacing w:line="312" w:lineRule="auto"/>
              <w:rPr>
                <w:rFonts w:ascii="Times New Roman" w:hAnsi="Times New Roman"/>
                <w:sz w:val="28"/>
                <w:szCs w:val="28"/>
              </w:rPr>
            </w:pPr>
          </w:p>
        </w:tc>
        <w:tc>
          <w:tcPr>
            <w:tcW w:w="1080" w:type="dxa"/>
          </w:tcPr>
          <w:p w14:paraId="24D1C43F" w14:textId="35ACF529" w:rsidR="007B5CA3" w:rsidRPr="001164DE" w:rsidRDefault="007B5CA3" w:rsidP="007B5CA3">
            <w:pPr>
              <w:spacing w:line="312" w:lineRule="auto"/>
              <w:rPr>
                <w:rFonts w:ascii="Times New Roman" w:hAnsi="Times New Roman"/>
                <w:sz w:val="28"/>
                <w:szCs w:val="28"/>
              </w:rPr>
            </w:pPr>
          </w:p>
        </w:tc>
        <w:tc>
          <w:tcPr>
            <w:tcW w:w="3055" w:type="dxa"/>
          </w:tcPr>
          <w:p w14:paraId="56CE0E66" w14:textId="77777777" w:rsidR="007B5CA3" w:rsidRPr="001164DE" w:rsidRDefault="007B5CA3" w:rsidP="00122797">
            <w:pPr>
              <w:spacing w:line="312" w:lineRule="auto"/>
              <w:jc w:val="both"/>
              <w:rPr>
                <w:rFonts w:ascii="Times New Roman" w:hAnsi="Times New Roman"/>
                <w:sz w:val="28"/>
                <w:szCs w:val="28"/>
              </w:rPr>
            </w:pPr>
            <w:r w:rsidRPr="001164DE">
              <w:rPr>
                <w:rFonts w:ascii="Times New Roman" w:hAnsi="Times New Roman"/>
                <w:sz w:val="28"/>
                <w:szCs w:val="28"/>
              </w:rPr>
              <w:t>Chỉ hiển thị, không cho phép nhập</w:t>
            </w:r>
          </w:p>
          <w:p w14:paraId="3FBC243F" w14:textId="0E38654A" w:rsidR="007B5CA3" w:rsidRPr="001164DE" w:rsidRDefault="007B5CA3" w:rsidP="00122797">
            <w:pPr>
              <w:spacing w:line="312" w:lineRule="auto"/>
              <w:jc w:val="both"/>
              <w:rPr>
                <w:rFonts w:ascii="Times New Roman" w:hAnsi="Times New Roman"/>
                <w:sz w:val="28"/>
                <w:szCs w:val="28"/>
              </w:rPr>
            </w:pPr>
            <w:r w:rsidRPr="001164DE">
              <w:rPr>
                <w:rFonts w:ascii="Times New Roman" w:hAnsi="Times New Roman"/>
                <w:sz w:val="28"/>
                <w:szCs w:val="28"/>
              </w:rPr>
              <w:t>Hiển thị vị trí của tin bài ở mục tiêu điểm nếu tin bài được chọn làm tin tiêu điểm các vị trí từ 1 đến 5</w:t>
            </w:r>
          </w:p>
        </w:tc>
      </w:tr>
      <w:tr w:rsidR="007B5CA3" w:rsidRPr="001164DE" w14:paraId="3BF6D4FD" w14:textId="77777777" w:rsidTr="00C358E3">
        <w:tc>
          <w:tcPr>
            <w:tcW w:w="805" w:type="dxa"/>
          </w:tcPr>
          <w:p w14:paraId="10ABFEAC" w14:textId="24928AF2" w:rsidR="007B5CA3" w:rsidRPr="001164DE" w:rsidRDefault="007B5CA3" w:rsidP="007B5CA3">
            <w:pPr>
              <w:spacing w:line="312" w:lineRule="auto"/>
              <w:jc w:val="center"/>
              <w:rPr>
                <w:rFonts w:ascii="Times New Roman" w:hAnsi="Times New Roman"/>
                <w:sz w:val="28"/>
                <w:szCs w:val="28"/>
              </w:rPr>
            </w:pPr>
            <w:r w:rsidRPr="001164DE">
              <w:rPr>
                <w:rFonts w:ascii="Times New Roman" w:hAnsi="Times New Roman"/>
                <w:sz w:val="28"/>
                <w:szCs w:val="28"/>
              </w:rPr>
              <w:t>13</w:t>
            </w:r>
          </w:p>
        </w:tc>
        <w:tc>
          <w:tcPr>
            <w:tcW w:w="1260" w:type="dxa"/>
          </w:tcPr>
          <w:p w14:paraId="3155D624" w14:textId="283EAE93" w:rsidR="007B5CA3" w:rsidRPr="001164DE" w:rsidRDefault="007B5CA3" w:rsidP="007B5CA3">
            <w:pPr>
              <w:spacing w:line="312" w:lineRule="auto"/>
              <w:rPr>
                <w:rFonts w:ascii="Times New Roman" w:hAnsi="Times New Roman"/>
                <w:sz w:val="28"/>
                <w:szCs w:val="28"/>
              </w:rPr>
            </w:pPr>
            <w:r w:rsidRPr="001164DE">
              <w:rPr>
                <w:rFonts w:ascii="Times New Roman" w:hAnsi="Times New Roman"/>
                <w:sz w:val="28"/>
                <w:szCs w:val="28"/>
              </w:rPr>
              <w:t>Tin hot trên trang chuyên mục</w:t>
            </w:r>
            <w:r w:rsidRPr="001164DE" w:rsidDel="001373BC">
              <w:rPr>
                <w:rFonts w:ascii="Times New Roman" w:hAnsi="Times New Roman"/>
                <w:sz w:val="28"/>
                <w:szCs w:val="28"/>
              </w:rPr>
              <w:t xml:space="preserve"> </w:t>
            </w:r>
          </w:p>
        </w:tc>
        <w:tc>
          <w:tcPr>
            <w:tcW w:w="1800" w:type="dxa"/>
          </w:tcPr>
          <w:p w14:paraId="4504EBC2" w14:textId="77777777" w:rsidR="007B5CA3" w:rsidRPr="001164DE" w:rsidRDefault="007B5CA3" w:rsidP="007B5CA3">
            <w:pPr>
              <w:spacing w:line="312" w:lineRule="auto"/>
              <w:rPr>
                <w:rFonts w:ascii="Times New Roman" w:hAnsi="Times New Roman"/>
                <w:sz w:val="28"/>
                <w:szCs w:val="28"/>
              </w:rPr>
            </w:pPr>
          </w:p>
        </w:tc>
        <w:tc>
          <w:tcPr>
            <w:tcW w:w="990" w:type="dxa"/>
          </w:tcPr>
          <w:p w14:paraId="68D552A8" w14:textId="77777777" w:rsidR="007B5CA3" w:rsidRPr="001164DE" w:rsidRDefault="007B5CA3" w:rsidP="007B5CA3">
            <w:pPr>
              <w:spacing w:line="312" w:lineRule="auto"/>
              <w:rPr>
                <w:rFonts w:ascii="Times New Roman" w:hAnsi="Times New Roman"/>
                <w:sz w:val="28"/>
                <w:szCs w:val="28"/>
              </w:rPr>
            </w:pPr>
          </w:p>
        </w:tc>
        <w:tc>
          <w:tcPr>
            <w:tcW w:w="1080" w:type="dxa"/>
          </w:tcPr>
          <w:p w14:paraId="5AD0E76C" w14:textId="159E5D10" w:rsidR="007B5CA3" w:rsidRPr="001164DE" w:rsidRDefault="007B5CA3" w:rsidP="007B5CA3">
            <w:pPr>
              <w:spacing w:line="312" w:lineRule="auto"/>
              <w:rPr>
                <w:rFonts w:ascii="Times New Roman" w:hAnsi="Times New Roman"/>
                <w:sz w:val="28"/>
                <w:szCs w:val="28"/>
              </w:rPr>
            </w:pPr>
          </w:p>
        </w:tc>
        <w:tc>
          <w:tcPr>
            <w:tcW w:w="3055" w:type="dxa"/>
          </w:tcPr>
          <w:p w14:paraId="3F5F281D" w14:textId="77777777" w:rsidR="007B5CA3" w:rsidRPr="001164DE" w:rsidRDefault="007B5CA3" w:rsidP="00122797">
            <w:pPr>
              <w:spacing w:line="312" w:lineRule="auto"/>
              <w:jc w:val="both"/>
              <w:rPr>
                <w:rFonts w:ascii="Times New Roman" w:hAnsi="Times New Roman"/>
                <w:sz w:val="28"/>
                <w:szCs w:val="28"/>
              </w:rPr>
            </w:pPr>
            <w:r w:rsidRPr="001164DE">
              <w:rPr>
                <w:rFonts w:ascii="Times New Roman" w:hAnsi="Times New Roman"/>
                <w:sz w:val="28"/>
                <w:szCs w:val="28"/>
              </w:rPr>
              <w:t>Chỉ hiển thị, không cho phép nhập</w:t>
            </w:r>
          </w:p>
          <w:p w14:paraId="4092BF78" w14:textId="77777777" w:rsidR="007B5CA3" w:rsidRPr="001164DE" w:rsidRDefault="007B5CA3" w:rsidP="00122797">
            <w:pPr>
              <w:spacing w:line="312" w:lineRule="auto"/>
              <w:jc w:val="both"/>
              <w:rPr>
                <w:rFonts w:ascii="Times New Roman" w:hAnsi="Times New Roman"/>
                <w:sz w:val="28"/>
                <w:szCs w:val="28"/>
              </w:rPr>
            </w:pPr>
            <w:r w:rsidRPr="001164DE">
              <w:rPr>
                <w:rFonts w:ascii="Times New Roman" w:hAnsi="Times New Roman"/>
                <w:sz w:val="28"/>
                <w:szCs w:val="28"/>
              </w:rPr>
              <w:t>Hiển thị là “Có” nếu tin bài được chọn làm tin hot trên trang chuyên mục</w:t>
            </w:r>
          </w:p>
          <w:p w14:paraId="2828B00E" w14:textId="4E89B5B1" w:rsidR="007B5CA3" w:rsidRPr="001164DE" w:rsidRDefault="007B5CA3" w:rsidP="00122797">
            <w:pPr>
              <w:spacing w:line="312" w:lineRule="auto"/>
              <w:jc w:val="both"/>
              <w:rPr>
                <w:rFonts w:ascii="Times New Roman" w:hAnsi="Times New Roman"/>
                <w:sz w:val="28"/>
                <w:szCs w:val="28"/>
              </w:rPr>
            </w:pPr>
            <w:r w:rsidRPr="001164DE">
              <w:rPr>
                <w:rFonts w:ascii="Times New Roman" w:hAnsi="Times New Roman"/>
                <w:sz w:val="28"/>
                <w:szCs w:val="28"/>
              </w:rPr>
              <w:t>Hiển thị là “Không” nếu tin bài không được chọn làm tin hot trên trang chuyên mục</w:t>
            </w:r>
          </w:p>
        </w:tc>
      </w:tr>
      <w:tr w:rsidR="007B5CA3" w:rsidRPr="001164DE" w14:paraId="11F3E416" w14:textId="77777777" w:rsidTr="00C358E3">
        <w:tc>
          <w:tcPr>
            <w:tcW w:w="805" w:type="dxa"/>
          </w:tcPr>
          <w:p w14:paraId="0755C7D4" w14:textId="140C215E" w:rsidR="007B5CA3" w:rsidRPr="001164DE" w:rsidRDefault="007B5CA3" w:rsidP="007B5CA3">
            <w:pPr>
              <w:spacing w:line="312" w:lineRule="auto"/>
              <w:jc w:val="center"/>
              <w:rPr>
                <w:rFonts w:ascii="Times New Roman" w:hAnsi="Times New Roman"/>
                <w:sz w:val="28"/>
                <w:szCs w:val="28"/>
              </w:rPr>
            </w:pPr>
            <w:r w:rsidRPr="001164DE">
              <w:rPr>
                <w:rFonts w:ascii="Times New Roman" w:hAnsi="Times New Roman"/>
                <w:sz w:val="28"/>
                <w:szCs w:val="28"/>
              </w:rPr>
              <w:lastRenderedPageBreak/>
              <w:t>14</w:t>
            </w:r>
          </w:p>
        </w:tc>
        <w:tc>
          <w:tcPr>
            <w:tcW w:w="1260" w:type="dxa"/>
          </w:tcPr>
          <w:p w14:paraId="00DFC24C" w14:textId="3EDEF1E9" w:rsidR="007B5CA3" w:rsidRPr="001164DE" w:rsidRDefault="007B5CA3" w:rsidP="007B5CA3">
            <w:pPr>
              <w:spacing w:line="312" w:lineRule="auto"/>
              <w:rPr>
                <w:rFonts w:ascii="Times New Roman" w:hAnsi="Times New Roman"/>
                <w:sz w:val="28"/>
                <w:szCs w:val="28"/>
              </w:rPr>
            </w:pPr>
            <w:r w:rsidRPr="001164DE">
              <w:rPr>
                <w:rFonts w:ascii="Times New Roman" w:hAnsi="Times New Roman"/>
                <w:sz w:val="28"/>
                <w:szCs w:val="28"/>
              </w:rPr>
              <w:t>Tin mới nhất</w:t>
            </w:r>
          </w:p>
        </w:tc>
        <w:tc>
          <w:tcPr>
            <w:tcW w:w="1800" w:type="dxa"/>
          </w:tcPr>
          <w:p w14:paraId="232D8C84" w14:textId="77777777" w:rsidR="007B5CA3" w:rsidRPr="001164DE" w:rsidRDefault="007B5CA3" w:rsidP="007B5CA3">
            <w:pPr>
              <w:spacing w:line="312" w:lineRule="auto"/>
              <w:rPr>
                <w:rFonts w:ascii="Times New Roman" w:hAnsi="Times New Roman"/>
                <w:sz w:val="28"/>
                <w:szCs w:val="28"/>
              </w:rPr>
            </w:pPr>
          </w:p>
        </w:tc>
        <w:tc>
          <w:tcPr>
            <w:tcW w:w="990" w:type="dxa"/>
          </w:tcPr>
          <w:p w14:paraId="2574728E" w14:textId="77777777" w:rsidR="007B5CA3" w:rsidRPr="001164DE" w:rsidRDefault="007B5CA3" w:rsidP="007B5CA3">
            <w:pPr>
              <w:spacing w:line="312" w:lineRule="auto"/>
              <w:rPr>
                <w:rFonts w:ascii="Times New Roman" w:hAnsi="Times New Roman"/>
                <w:sz w:val="28"/>
                <w:szCs w:val="28"/>
              </w:rPr>
            </w:pPr>
          </w:p>
        </w:tc>
        <w:tc>
          <w:tcPr>
            <w:tcW w:w="1080" w:type="dxa"/>
          </w:tcPr>
          <w:p w14:paraId="7F5B8551" w14:textId="41104E32" w:rsidR="007B5CA3" w:rsidRPr="001164DE" w:rsidRDefault="007B5CA3" w:rsidP="007B5CA3">
            <w:pPr>
              <w:spacing w:line="312" w:lineRule="auto"/>
              <w:rPr>
                <w:rFonts w:ascii="Times New Roman" w:hAnsi="Times New Roman"/>
                <w:sz w:val="28"/>
                <w:szCs w:val="28"/>
              </w:rPr>
            </w:pPr>
          </w:p>
        </w:tc>
        <w:tc>
          <w:tcPr>
            <w:tcW w:w="3055" w:type="dxa"/>
          </w:tcPr>
          <w:p w14:paraId="484031ED" w14:textId="77777777" w:rsidR="007B5CA3" w:rsidRPr="001164DE" w:rsidRDefault="007B5CA3" w:rsidP="00122797">
            <w:pPr>
              <w:spacing w:line="312" w:lineRule="auto"/>
              <w:jc w:val="both"/>
              <w:rPr>
                <w:rFonts w:ascii="Times New Roman" w:hAnsi="Times New Roman"/>
                <w:sz w:val="28"/>
                <w:szCs w:val="28"/>
              </w:rPr>
            </w:pPr>
            <w:r w:rsidRPr="001164DE">
              <w:rPr>
                <w:rFonts w:ascii="Times New Roman" w:hAnsi="Times New Roman"/>
                <w:sz w:val="28"/>
                <w:szCs w:val="28"/>
              </w:rPr>
              <w:t>Chỉ hiển thị, không cho phép nhập</w:t>
            </w:r>
          </w:p>
          <w:p w14:paraId="768CC87A" w14:textId="1A0C7164" w:rsidR="007B5CA3" w:rsidRPr="001164DE" w:rsidRDefault="007B5CA3" w:rsidP="00122797">
            <w:pPr>
              <w:spacing w:line="312" w:lineRule="auto"/>
              <w:jc w:val="both"/>
              <w:rPr>
                <w:rFonts w:ascii="Times New Roman" w:hAnsi="Times New Roman"/>
                <w:sz w:val="28"/>
                <w:szCs w:val="28"/>
              </w:rPr>
            </w:pPr>
            <w:r w:rsidRPr="001164DE">
              <w:rPr>
                <w:rFonts w:ascii="Times New Roman" w:hAnsi="Times New Roman"/>
                <w:sz w:val="28"/>
                <w:szCs w:val="28"/>
              </w:rPr>
              <w:t xml:space="preserve">Hiển thị là “Có” nếu tin bài được chọn làm tin mới nhất </w:t>
            </w:r>
          </w:p>
        </w:tc>
      </w:tr>
    </w:tbl>
    <w:p w14:paraId="3122A4FD" w14:textId="77777777" w:rsidR="009D7060" w:rsidRPr="001164DE" w:rsidRDefault="009D7060" w:rsidP="0090566F">
      <w:pPr>
        <w:pStyle w:val="Heading4"/>
      </w:pPr>
      <w:r w:rsidRPr="001164DE">
        <w:t>Điều kiện thực hiện</w:t>
      </w:r>
    </w:p>
    <w:p w14:paraId="19203942" w14:textId="77777777" w:rsidR="004828CD" w:rsidRPr="001164DE" w:rsidRDefault="004828CD" w:rsidP="002B7031">
      <w:pPr>
        <w:pStyle w:val="Style2"/>
        <w:spacing w:line="312" w:lineRule="auto"/>
      </w:pPr>
      <w:r w:rsidRPr="001164DE">
        <w:t>NSD đã đăng nhập vào hệ thống và truy cập vào chức năng quản lý tin bài</w:t>
      </w:r>
    </w:p>
    <w:p w14:paraId="04414710" w14:textId="77777777" w:rsidR="009D7060" w:rsidRPr="001164DE" w:rsidRDefault="009D7060" w:rsidP="0090566F">
      <w:pPr>
        <w:pStyle w:val="Heading4"/>
      </w:pPr>
      <w:r w:rsidRPr="001164DE">
        <w:t>Yêu cầu đặc biệt/ Ràng buộc</w:t>
      </w:r>
    </w:p>
    <w:p w14:paraId="574FD91F" w14:textId="77777777" w:rsidR="004828CD" w:rsidRPr="001164DE" w:rsidRDefault="004828CD" w:rsidP="002B7031">
      <w:pPr>
        <w:pStyle w:val="Style2"/>
        <w:spacing w:line="312" w:lineRule="auto"/>
        <w:rPr>
          <w:lang w:val="vi-VN"/>
        </w:rPr>
      </w:pPr>
      <w:r w:rsidRPr="001164DE">
        <w:rPr>
          <w:lang w:val="vi-VN"/>
        </w:rPr>
        <w:t>Người dùng đã được phân quyền</w:t>
      </w:r>
      <w:r w:rsidRPr="001164DE">
        <w:t xml:space="preserve"> (Biên tập viên, Người quản trị nội dung/ Người duyệt xuất bản) để phê duyệt tin bài</w:t>
      </w:r>
    </w:p>
    <w:p w14:paraId="2D496FD3" w14:textId="77777777" w:rsidR="004828CD" w:rsidRPr="001164DE" w:rsidRDefault="004828CD" w:rsidP="002B7031">
      <w:pPr>
        <w:pStyle w:val="Style2"/>
        <w:spacing w:line="312" w:lineRule="auto"/>
        <w:rPr>
          <w:lang w:eastAsia="x-none"/>
        </w:rPr>
      </w:pPr>
      <w:r w:rsidRPr="001164DE">
        <w:rPr>
          <w:lang w:val="vi-VN"/>
        </w:rPr>
        <w:t>Biên tập viên/Cộng tác viên đã gửi</w:t>
      </w:r>
      <w:r w:rsidRPr="001164DE">
        <w:t xml:space="preserve"> phê duyệt</w:t>
      </w:r>
      <w:r w:rsidRPr="001164DE">
        <w:rPr>
          <w:lang w:val="vi-VN"/>
        </w:rPr>
        <w:t xml:space="preserve"> </w:t>
      </w:r>
      <w:r w:rsidRPr="001164DE">
        <w:rPr>
          <w:bCs/>
          <w:lang w:val="vi-VN"/>
        </w:rPr>
        <w:t>tin bài</w:t>
      </w:r>
    </w:p>
    <w:p w14:paraId="7553CB43" w14:textId="20FD71F4" w:rsidR="009D7060" w:rsidRPr="001164DE" w:rsidRDefault="00BA4386" w:rsidP="0090566F">
      <w:pPr>
        <w:pStyle w:val="Heading4"/>
      </w:pPr>
      <w:r>
        <w:t>Luồng xử lý dữ liệu</w:t>
      </w:r>
    </w:p>
    <w:p w14:paraId="2AA9D2D6" w14:textId="77777777" w:rsidR="003B4CC4" w:rsidRPr="001164DE" w:rsidRDefault="003B4CC4" w:rsidP="002B7031">
      <w:pPr>
        <w:pStyle w:val="ListParagraph"/>
        <w:spacing w:line="312" w:lineRule="auto"/>
      </w:pPr>
      <w:r w:rsidRPr="001164DE">
        <w:t>Yêu cầu hoàn thiện/Hủy duyệt tin bài (từ chối duyệt)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44"/>
        <w:gridCol w:w="2439"/>
        <w:gridCol w:w="5578"/>
      </w:tblGrid>
      <w:tr w:rsidR="003B4CC4" w:rsidRPr="001164DE" w14:paraId="7D1D6822" w14:textId="77777777" w:rsidTr="00A84F88">
        <w:trPr>
          <w:trHeight w:val="510"/>
          <w:tblHeader/>
        </w:trPr>
        <w:tc>
          <w:tcPr>
            <w:tcW w:w="576" w:type="pct"/>
            <w:shd w:val="clear" w:color="auto" w:fill="E7E6E6" w:themeFill="background2"/>
            <w:vAlign w:val="center"/>
          </w:tcPr>
          <w:p w14:paraId="500A1B35" w14:textId="77777777" w:rsidR="003B4CC4" w:rsidRPr="001164DE" w:rsidRDefault="003B4CC4"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Bước thực hiện</w:t>
            </w:r>
          </w:p>
        </w:tc>
        <w:tc>
          <w:tcPr>
            <w:tcW w:w="1346" w:type="pct"/>
            <w:shd w:val="clear" w:color="auto" w:fill="E7E6E6" w:themeFill="background2"/>
            <w:vAlign w:val="center"/>
          </w:tcPr>
          <w:p w14:paraId="2EC29453" w14:textId="77777777" w:rsidR="003B4CC4" w:rsidRPr="001164DE" w:rsidRDefault="003B4CC4"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Chủ thể thực hiện</w:t>
            </w:r>
          </w:p>
        </w:tc>
        <w:tc>
          <w:tcPr>
            <w:tcW w:w="3078" w:type="pct"/>
            <w:shd w:val="clear" w:color="auto" w:fill="E7E6E6" w:themeFill="background2"/>
            <w:vAlign w:val="center"/>
          </w:tcPr>
          <w:p w14:paraId="79C10658" w14:textId="77777777" w:rsidR="003B4CC4" w:rsidRPr="001164DE" w:rsidRDefault="003B4CC4"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Nội dung</w:t>
            </w:r>
          </w:p>
        </w:tc>
      </w:tr>
      <w:tr w:rsidR="003B4CC4" w:rsidRPr="001164DE" w14:paraId="7F4FF063" w14:textId="77777777" w:rsidTr="00A84F88">
        <w:trPr>
          <w:trHeight w:val="510"/>
        </w:trPr>
        <w:tc>
          <w:tcPr>
            <w:tcW w:w="576" w:type="pct"/>
            <w:shd w:val="clear" w:color="auto" w:fill="auto"/>
          </w:tcPr>
          <w:p w14:paraId="6C30DE74" w14:textId="77777777" w:rsidR="003B4CC4" w:rsidRPr="001164DE" w:rsidRDefault="003B4CC4"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lang w:val="vi-VN"/>
              </w:rPr>
              <w:t>1</w:t>
            </w:r>
          </w:p>
        </w:tc>
        <w:tc>
          <w:tcPr>
            <w:tcW w:w="1346" w:type="pct"/>
            <w:shd w:val="clear" w:color="auto" w:fill="auto"/>
          </w:tcPr>
          <w:p w14:paraId="29D2FCF5" w14:textId="77777777" w:rsidR="003B4CC4" w:rsidRPr="001164DE" w:rsidRDefault="003B4CC4"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NSD</w:t>
            </w:r>
          </w:p>
          <w:p w14:paraId="1E3EFD60" w14:textId="77777777" w:rsidR="003B4CC4" w:rsidRPr="001164DE" w:rsidRDefault="003B4CC4"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rPr>
              <w:t>(Người quản trị nội dung/Người duyệt xuất bản)</w:t>
            </w:r>
          </w:p>
        </w:tc>
        <w:tc>
          <w:tcPr>
            <w:tcW w:w="3078" w:type="pct"/>
            <w:shd w:val="clear" w:color="auto" w:fill="auto"/>
          </w:tcPr>
          <w:p w14:paraId="718B1274" w14:textId="77777777" w:rsidR="003B4CC4" w:rsidRPr="001164DE" w:rsidRDefault="003B4CC4" w:rsidP="00122797">
            <w:pPr>
              <w:spacing w:after="0" w:line="312" w:lineRule="auto"/>
              <w:jc w:val="both"/>
              <w:rPr>
                <w:rFonts w:ascii="Times New Roman" w:hAnsi="Times New Roman" w:cs="Times New Roman"/>
                <w:sz w:val="28"/>
                <w:szCs w:val="28"/>
                <w:lang w:val="vi-VN"/>
              </w:rPr>
            </w:pPr>
            <w:r w:rsidRPr="001164DE">
              <w:rPr>
                <w:rFonts w:ascii="Times New Roman" w:hAnsi="Times New Roman" w:cs="Times New Roman"/>
                <w:sz w:val="28"/>
                <w:szCs w:val="28"/>
                <w:lang w:val="vi-VN"/>
              </w:rPr>
              <w:t>Trong thư mục</w:t>
            </w:r>
            <w:r w:rsidRPr="001164DE">
              <w:rPr>
                <w:rFonts w:ascii="Times New Roman" w:hAnsi="Times New Roman" w:cs="Times New Roman"/>
                <w:sz w:val="28"/>
                <w:szCs w:val="28"/>
              </w:rPr>
              <w:t xml:space="preserve"> chứa </w:t>
            </w:r>
            <w:r w:rsidRPr="001164DE">
              <w:rPr>
                <w:rFonts w:ascii="Times New Roman" w:hAnsi="Times New Roman" w:cs="Times New Roman"/>
                <w:sz w:val="28"/>
                <w:szCs w:val="28"/>
                <w:lang w:val="vi-VN"/>
              </w:rPr>
              <w:t>tin bài</w:t>
            </w:r>
            <w:r w:rsidRPr="001164DE">
              <w:rPr>
                <w:rFonts w:ascii="Times New Roman" w:hAnsi="Times New Roman" w:cs="Times New Roman"/>
                <w:sz w:val="28"/>
                <w:szCs w:val="28"/>
              </w:rPr>
              <w:t xml:space="preserve"> </w:t>
            </w:r>
            <w:r w:rsidRPr="001164DE">
              <w:rPr>
                <w:rFonts w:ascii="Times New Roman" w:hAnsi="Times New Roman" w:cs="Times New Roman"/>
                <w:sz w:val="28"/>
                <w:szCs w:val="28"/>
                <w:lang w:val="vi-VN"/>
              </w:rPr>
              <w:t xml:space="preserve">cần </w:t>
            </w:r>
            <w:r w:rsidRPr="001164DE">
              <w:rPr>
                <w:rFonts w:ascii="Times New Roman" w:hAnsi="Times New Roman" w:cs="Times New Roman"/>
                <w:sz w:val="28"/>
                <w:szCs w:val="28"/>
              </w:rPr>
              <w:t>yêu cầu hoàn thiện</w:t>
            </w:r>
            <w:r w:rsidRPr="001164DE">
              <w:rPr>
                <w:rFonts w:ascii="Times New Roman" w:hAnsi="Times New Roman" w:cs="Times New Roman"/>
                <w:sz w:val="28"/>
                <w:szCs w:val="28"/>
                <w:lang w:val="vi-VN"/>
              </w:rPr>
              <w:t xml:space="preserve">, kích </w:t>
            </w:r>
            <w:r w:rsidRPr="001164DE">
              <w:rPr>
                <w:rFonts w:ascii="Times New Roman" w:hAnsi="Times New Roman" w:cs="Times New Roman"/>
                <w:sz w:val="28"/>
                <w:szCs w:val="28"/>
              </w:rPr>
              <w:t>chọn tiêu đề tin bài</w:t>
            </w:r>
            <w:r w:rsidRPr="001164DE">
              <w:rPr>
                <w:rFonts w:ascii="Times New Roman" w:hAnsi="Times New Roman" w:cs="Times New Roman"/>
                <w:sz w:val="28"/>
                <w:szCs w:val="28"/>
                <w:lang w:val="vi-VN"/>
              </w:rPr>
              <w:t xml:space="preserve"> </w:t>
            </w:r>
          </w:p>
        </w:tc>
      </w:tr>
      <w:tr w:rsidR="003B4CC4" w:rsidRPr="001164DE" w14:paraId="072BD291" w14:textId="77777777" w:rsidTr="00A84F88">
        <w:trPr>
          <w:trHeight w:val="510"/>
        </w:trPr>
        <w:tc>
          <w:tcPr>
            <w:tcW w:w="576" w:type="pct"/>
            <w:shd w:val="clear" w:color="auto" w:fill="auto"/>
          </w:tcPr>
          <w:p w14:paraId="38C5F6BC" w14:textId="77777777" w:rsidR="003B4CC4" w:rsidRPr="001164DE" w:rsidRDefault="003B4CC4"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lang w:val="vi-VN"/>
              </w:rPr>
              <w:t>2</w:t>
            </w:r>
          </w:p>
        </w:tc>
        <w:tc>
          <w:tcPr>
            <w:tcW w:w="1346" w:type="pct"/>
            <w:shd w:val="clear" w:color="auto" w:fill="auto"/>
          </w:tcPr>
          <w:p w14:paraId="1D974C03" w14:textId="77777777" w:rsidR="003B4CC4" w:rsidRPr="001164DE" w:rsidRDefault="003B4CC4"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Hệ thống</w:t>
            </w:r>
          </w:p>
        </w:tc>
        <w:tc>
          <w:tcPr>
            <w:tcW w:w="3078" w:type="pct"/>
            <w:shd w:val="clear" w:color="auto" w:fill="auto"/>
          </w:tcPr>
          <w:p w14:paraId="504BCE07" w14:textId="77777777" w:rsidR="003B4CC4" w:rsidRPr="001164DE" w:rsidRDefault="003B4CC4" w:rsidP="00122797">
            <w:pPr>
              <w:spacing w:after="0" w:line="312" w:lineRule="auto"/>
              <w:jc w:val="both"/>
              <w:rPr>
                <w:rFonts w:ascii="Times New Roman" w:hAnsi="Times New Roman" w:cs="Times New Roman"/>
                <w:sz w:val="28"/>
                <w:szCs w:val="28"/>
                <w:lang w:val="vi-VN"/>
              </w:rPr>
            </w:pPr>
            <w:r w:rsidRPr="001164DE">
              <w:rPr>
                <w:rFonts w:ascii="Times New Roman" w:hAnsi="Times New Roman" w:cs="Times New Roman"/>
                <w:sz w:val="28"/>
                <w:szCs w:val="28"/>
                <w:lang w:val="vi-VN"/>
              </w:rPr>
              <w:t>Hiển thị chi tiết tin bài</w:t>
            </w:r>
          </w:p>
        </w:tc>
      </w:tr>
      <w:tr w:rsidR="003B4CC4" w:rsidRPr="001164DE" w14:paraId="420AB00A" w14:textId="77777777" w:rsidTr="00A84F88">
        <w:trPr>
          <w:trHeight w:val="510"/>
        </w:trPr>
        <w:tc>
          <w:tcPr>
            <w:tcW w:w="576" w:type="pct"/>
            <w:shd w:val="clear" w:color="auto" w:fill="auto"/>
          </w:tcPr>
          <w:p w14:paraId="3739A6FE" w14:textId="77777777" w:rsidR="003B4CC4" w:rsidRPr="001164DE" w:rsidRDefault="003B4CC4"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lang w:val="vi-VN"/>
              </w:rPr>
              <w:t>3</w:t>
            </w:r>
          </w:p>
        </w:tc>
        <w:tc>
          <w:tcPr>
            <w:tcW w:w="1346" w:type="pct"/>
            <w:shd w:val="clear" w:color="auto" w:fill="auto"/>
          </w:tcPr>
          <w:p w14:paraId="39C83F75" w14:textId="77777777" w:rsidR="003B4CC4" w:rsidRPr="001164DE" w:rsidRDefault="003B4CC4"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NSD</w:t>
            </w:r>
          </w:p>
          <w:p w14:paraId="52373588" w14:textId="77777777" w:rsidR="003B4CC4" w:rsidRPr="001164DE" w:rsidRDefault="003B4CC4"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rPr>
              <w:t>(Người quản trị nội dung/Người duyệt xuất bản)</w:t>
            </w:r>
          </w:p>
        </w:tc>
        <w:tc>
          <w:tcPr>
            <w:tcW w:w="3078" w:type="pct"/>
            <w:shd w:val="clear" w:color="auto" w:fill="auto"/>
          </w:tcPr>
          <w:p w14:paraId="2B0D8DEE" w14:textId="6516E528" w:rsidR="00B1035E" w:rsidRPr="001164DE" w:rsidRDefault="003B4CC4" w:rsidP="00C91B14">
            <w:pPr>
              <w:spacing w:after="0" w:line="312" w:lineRule="auto"/>
              <w:jc w:val="both"/>
              <w:rPr>
                <w:rFonts w:ascii="Times New Roman" w:hAnsi="Times New Roman" w:cs="Times New Roman"/>
                <w:sz w:val="28"/>
                <w:szCs w:val="28"/>
              </w:rPr>
            </w:pPr>
            <w:r w:rsidRPr="001164DE">
              <w:rPr>
                <w:rFonts w:ascii="Times New Roman" w:hAnsi="Times New Roman" w:cs="Times New Roman"/>
                <w:sz w:val="28"/>
                <w:szCs w:val="28"/>
                <w:lang w:val="vi-VN"/>
              </w:rPr>
              <w:t xml:space="preserve">Kích chọn các </w:t>
            </w:r>
            <w:r w:rsidRPr="001164DE">
              <w:rPr>
                <w:rFonts w:ascii="Times New Roman" w:hAnsi="Times New Roman" w:cs="Times New Roman"/>
                <w:sz w:val="28"/>
                <w:szCs w:val="28"/>
              </w:rPr>
              <w:t>T</w:t>
            </w:r>
            <w:r w:rsidRPr="001164DE">
              <w:rPr>
                <w:rFonts w:ascii="Times New Roman" w:hAnsi="Times New Roman" w:cs="Times New Roman"/>
                <w:sz w:val="28"/>
                <w:szCs w:val="28"/>
                <w:lang w:val="vi-VN"/>
              </w:rPr>
              <w:t>ác vụ khác</w:t>
            </w:r>
            <w:r w:rsidRPr="001164DE">
              <w:rPr>
                <w:rFonts w:ascii="Times New Roman" w:hAnsi="Times New Roman" w:cs="Times New Roman"/>
                <w:sz w:val="28"/>
                <w:szCs w:val="28"/>
              </w:rPr>
              <w:t xml:space="preserve"> </w:t>
            </w:r>
            <w:r w:rsidRPr="001164DE">
              <w:rPr>
                <w:rFonts w:ascii="Times New Roman" w:hAnsi="Times New Roman" w:cs="Times New Roman"/>
                <w:sz w:val="28"/>
                <w:szCs w:val="28"/>
                <w:lang w:val="vi-VN"/>
              </w:rPr>
              <w:t>(More)/chọn</w:t>
            </w:r>
            <w:r w:rsidRPr="001164DE">
              <w:rPr>
                <w:rFonts w:ascii="Times New Roman" w:hAnsi="Times New Roman" w:cs="Times New Roman"/>
                <w:sz w:val="28"/>
                <w:szCs w:val="28"/>
              </w:rPr>
              <w:t xml:space="preserve"> từ chối duyệt</w:t>
            </w:r>
            <w:r w:rsidRPr="001164DE">
              <w:rPr>
                <w:rFonts w:ascii="Times New Roman" w:hAnsi="Times New Roman" w:cs="Times New Roman"/>
                <w:sz w:val="28"/>
                <w:szCs w:val="28"/>
                <w:lang w:val="vi-VN"/>
              </w:rPr>
              <w:t xml:space="preserve"> (Reject)</w:t>
            </w:r>
            <w:r w:rsidRPr="001164DE">
              <w:rPr>
                <w:rFonts w:ascii="Times New Roman" w:hAnsi="Times New Roman" w:cs="Times New Roman"/>
                <w:sz w:val="28"/>
                <w:szCs w:val="28"/>
              </w:rPr>
              <w:t>, viết lý do từ chối duyệt tin bài</w:t>
            </w:r>
          </w:p>
        </w:tc>
      </w:tr>
      <w:tr w:rsidR="003B4CC4" w:rsidRPr="001164DE" w14:paraId="0CF37EDA" w14:textId="77777777" w:rsidTr="00A84F88">
        <w:trPr>
          <w:trHeight w:val="510"/>
        </w:trPr>
        <w:tc>
          <w:tcPr>
            <w:tcW w:w="576" w:type="pct"/>
            <w:shd w:val="clear" w:color="auto" w:fill="auto"/>
          </w:tcPr>
          <w:p w14:paraId="2F103B89" w14:textId="77777777" w:rsidR="003B4CC4" w:rsidRPr="001164DE" w:rsidRDefault="003B4CC4"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lang w:val="vi-VN"/>
              </w:rPr>
              <w:t>4</w:t>
            </w:r>
          </w:p>
        </w:tc>
        <w:tc>
          <w:tcPr>
            <w:tcW w:w="1346" w:type="pct"/>
            <w:shd w:val="clear" w:color="auto" w:fill="auto"/>
          </w:tcPr>
          <w:p w14:paraId="1CC8D0B0" w14:textId="77777777" w:rsidR="003B4CC4" w:rsidRPr="001164DE" w:rsidRDefault="003B4CC4"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 xml:space="preserve">Hệ thống </w:t>
            </w:r>
          </w:p>
        </w:tc>
        <w:tc>
          <w:tcPr>
            <w:tcW w:w="3078" w:type="pct"/>
            <w:shd w:val="clear" w:color="auto" w:fill="auto"/>
          </w:tcPr>
          <w:p w14:paraId="246335A8" w14:textId="30879099" w:rsidR="006D429D" w:rsidRPr="001164DE" w:rsidRDefault="006D429D" w:rsidP="00122797">
            <w:pPr>
              <w:spacing w:after="0" w:line="312" w:lineRule="auto"/>
              <w:jc w:val="both"/>
              <w:rPr>
                <w:rFonts w:ascii="Times New Roman" w:hAnsi="Times New Roman" w:cs="Times New Roman"/>
                <w:sz w:val="28"/>
                <w:szCs w:val="28"/>
              </w:rPr>
            </w:pPr>
            <w:r w:rsidRPr="001164DE">
              <w:rPr>
                <w:rFonts w:ascii="Times New Roman" w:hAnsi="Times New Roman" w:cs="Times New Roman"/>
                <w:sz w:val="28"/>
                <w:szCs w:val="28"/>
              </w:rPr>
              <w:t>Hệ thống chuyển trạng thái của tin bài trong CSDL của WCM thành Từ chối (Reject)</w:t>
            </w:r>
          </w:p>
          <w:p w14:paraId="5EFAA236" w14:textId="474E5D6F" w:rsidR="003B4CC4" w:rsidRPr="001164DE" w:rsidRDefault="003B4CC4" w:rsidP="00122797">
            <w:pPr>
              <w:spacing w:after="0" w:line="312" w:lineRule="auto"/>
              <w:jc w:val="both"/>
              <w:rPr>
                <w:rFonts w:ascii="Times New Roman" w:hAnsi="Times New Roman" w:cs="Times New Roman"/>
                <w:sz w:val="28"/>
                <w:szCs w:val="28"/>
                <w:lang w:val="vi-VN"/>
              </w:rPr>
            </w:pPr>
            <w:r w:rsidRPr="001164DE">
              <w:rPr>
                <w:rFonts w:ascii="Times New Roman" w:hAnsi="Times New Roman" w:cs="Times New Roman"/>
                <w:sz w:val="28"/>
                <w:szCs w:val="28"/>
                <w:lang w:val="vi-VN"/>
              </w:rPr>
              <w:t>Hiển thị thông báo tin bài đã được</w:t>
            </w:r>
            <w:r w:rsidRPr="001164DE">
              <w:rPr>
                <w:rFonts w:ascii="Times New Roman" w:hAnsi="Times New Roman" w:cs="Times New Roman"/>
                <w:sz w:val="28"/>
                <w:szCs w:val="28"/>
              </w:rPr>
              <w:t xml:space="preserve"> từ chối</w:t>
            </w:r>
          </w:p>
          <w:p w14:paraId="502DED40" w14:textId="21073FBA" w:rsidR="0077208A" w:rsidRPr="001164DE" w:rsidRDefault="003B4CC4" w:rsidP="00122797">
            <w:pPr>
              <w:spacing w:after="0" w:line="312" w:lineRule="auto"/>
              <w:jc w:val="both"/>
              <w:rPr>
                <w:rFonts w:ascii="Times New Roman" w:hAnsi="Times New Roman" w:cs="Times New Roman"/>
                <w:sz w:val="28"/>
                <w:szCs w:val="28"/>
              </w:rPr>
            </w:pPr>
            <w:r w:rsidRPr="001164DE">
              <w:rPr>
                <w:rFonts w:ascii="Times New Roman" w:hAnsi="Times New Roman" w:cs="Times New Roman"/>
                <w:sz w:val="28"/>
                <w:szCs w:val="28"/>
              </w:rPr>
              <w:t xml:space="preserve">Gửi email cho </w:t>
            </w:r>
            <w:r w:rsidRPr="001164DE">
              <w:rPr>
                <w:rFonts w:ascii="Times New Roman" w:hAnsi="Times New Roman" w:cs="Times New Roman"/>
                <w:sz w:val="28"/>
                <w:szCs w:val="28"/>
                <w:lang w:val="vi-VN"/>
              </w:rPr>
              <w:t>Biên tập viên/Cộng tác viên</w:t>
            </w:r>
            <w:r w:rsidRPr="001164DE">
              <w:rPr>
                <w:rFonts w:ascii="Times New Roman" w:hAnsi="Times New Roman" w:cs="Times New Roman"/>
                <w:sz w:val="28"/>
                <w:szCs w:val="28"/>
              </w:rPr>
              <w:t xml:space="preserve"> thông báo tin bài đã bị từ chối duyệt</w:t>
            </w:r>
            <w:r w:rsidR="0077208A" w:rsidRPr="001164DE">
              <w:rPr>
                <w:rFonts w:ascii="Times New Roman" w:hAnsi="Times New Roman" w:cs="Times New Roman"/>
                <w:sz w:val="28"/>
                <w:szCs w:val="28"/>
              </w:rPr>
              <w:t>.</w:t>
            </w:r>
            <w:r w:rsidR="00AC23F1" w:rsidRPr="001164DE">
              <w:rPr>
                <w:rFonts w:ascii="Times New Roman" w:hAnsi="Times New Roman" w:cs="Times New Roman"/>
                <w:sz w:val="28"/>
                <w:szCs w:val="28"/>
              </w:rPr>
              <w:t xml:space="preserve"> Bằng trình quản lý nội dung mặc định của Websphere Portal</w:t>
            </w:r>
          </w:p>
        </w:tc>
      </w:tr>
    </w:tbl>
    <w:p w14:paraId="7456396C" w14:textId="77777777" w:rsidR="003B4CC4" w:rsidRPr="001164DE" w:rsidRDefault="003B4CC4" w:rsidP="002B7031">
      <w:pPr>
        <w:pStyle w:val="ListParagraph"/>
        <w:spacing w:line="312" w:lineRule="auto"/>
      </w:pPr>
      <w:r w:rsidRPr="001164DE">
        <w:lastRenderedPageBreak/>
        <w:t>Duyệt xuất bản tin bài</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44"/>
        <w:gridCol w:w="2439"/>
        <w:gridCol w:w="5578"/>
      </w:tblGrid>
      <w:tr w:rsidR="003B4CC4" w:rsidRPr="001164DE" w14:paraId="6938E638" w14:textId="77777777" w:rsidTr="00A84F88">
        <w:trPr>
          <w:trHeight w:val="510"/>
          <w:tblHeader/>
        </w:trPr>
        <w:tc>
          <w:tcPr>
            <w:tcW w:w="576" w:type="pct"/>
            <w:shd w:val="clear" w:color="auto" w:fill="E7E6E6" w:themeFill="background2"/>
            <w:vAlign w:val="center"/>
          </w:tcPr>
          <w:p w14:paraId="2AE5E856" w14:textId="77777777" w:rsidR="003B4CC4" w:rsidRPr="001164DE" w:rsidRDefault="003B4CC4"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Bước thực hiện</w:t>
            </w:r>
          </w:p>
        </w:tc>
        <w:tc>
          <w:tcPr>
            <w:tcW w:w="1346" w:type="pct"/>
            <w:shd w:val="clear" w:color="auto" w:fill="E7E6E6" w:themeFill="background2"/>
            <w:vAlign w:val="center"/>
          </w:tcPr>
          <w:p w14:paraId="510EE7B5" w14:textId="77777777" w:rsidR="003B4CC4" w:rsidRPr="001164DE" w:rsidRDefault="003B4CC4"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Chủ thể thực hiện</w:t>
            </w:r>
          </w:p>
        </w:tc>
        <w:tc>
          <w:tcPr>
            <w:tcW w:w="3078" w:type="pct"/>
            <w:shd w:val="clear" w:color="auto" w:fill="E7E6E6" w:themeFill="background2"/>
            <w:vAlign w:val="center"/>
          </w:tcPr>
          <w:p w14:paraId="43DBFAFF" w14:textId="77777777" w:rsidR="003B4CC4" w:rsidRPr="001164DE" w:rsidRDefault="003B4CC4"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Nội dung</w:t>
            </w:r>
          </w:p>
        </w:tc>
      </w:tr>
      <w:tr w:rsidR="003B4CC4" w:rsidRPr="001164DE" w14:paraId="1A3C4946" w14:textId="77777777" w:rsidTr="00A84F88">
        <w:trPr>
          <w:trHeight w:val="510"/>
        </w:trPr>
        <w:tc>
          <w:tcPr>
            <w:tcW w:w="576" w:type="pct"/>
            <w:shd w:val="clear" w:color="auto" w:fill="auto"/>
          </w:tcPr>
          <w:p w14:paraId="46E4ED87" w14:textId="77777777" w:rsidR="003B4CC4" w:rsidRPr="001164DE" w:rsidRDefault="003B4CC4"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lang w:val="vi-VN"/>
              </w:rPr>
              <w:t>1</w:t>
            </w:r>
          </w:p>
        </w:tc>
        <w:tc>
          <w:tcPr>
            <w:tcW w:w="1346" w:type="pct"/>
            <w:shd w:val="clear" w:color="auto" w:fill="auto"/>
          </w:tcPr>
          <w:p w14:paraId="57791F32" w14:textId="77777777" w:rsidR="003B4CC4" w:rsidRPr="001164DE" w:rsidRDefault="003B4CC4"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NSD</w:t>
            </w:r>
          </w:p>
          <w:p w14:paraId="5CAEA21F" w14:textId="77777777" w:rsidR="003B4CC4" w:rsidRPr="001164DE" w:rsidRDefault="003B4CC4"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rPr>
              <w:t>(Biên tập viên/Người quản trị nội dung/Người duyệt xuất bản)</w:t>
            </w:r>
          </w:p>
        </w:tc>
        <w:tc>
          <w:tcPr>
            <w:tcW w:w="3078" w:type="pct"/>
            <w:shd w:val="clear" w:color="auto" w:fill="auto"/>
          </w:tcPr>
          <w:p w14:paraId="328E5AC0" w14:textId="77777777" w:rsidR="003B4CC4" w:rsidRPr="001164DE" w:rsidRDefault="003B4CC4" w:rsidP="00122797">
            <w:pPr>
              <w:spacing w:after="0" w:line="312" w:lineRule="auto"/>
              <w:jc w:val="both"/>
              <w:rPr>
                <w:rFonts w:ascii="Times New Roman" w:hAnsi="Times New Roman" w:cs="Times New Roman"/>
                <w:sz w:val="28"/>
                <w:szCs w:val="28"/>
                <w:lang w:val="vi-VN"/>
              </w:rPr>
            </w:pPr>
            <w:r w:rsidRPr="001164DE">
              <w:rPr>
                <w:rFonts w:ascii="Times New Roman" w:hAnsi="Times New Roman" w:cs="Times New Roman"/>
                <w:sz w:val="28"/>
                <w:szCs w:val="28"/>
                <w:lang w:val="vi-VN"/>
              </w:rPr>
              <w:t>Trong thư mục tin bài cần duyệt, kích vào tin bài cần duyệt</w:t>
            </w:r>
          </w:p>
        </w:tc>
      </w:tr>
      <w:tr w:rsidR="003B4CC4" w:rsidRPr="001164DE" w14:paraId="17094A18" w14:textId="77777777" w:rsidTr="00A84F88">
        <w:trPr>
          <w:trHeight w:val="510"/>
        </w:trPr>
        <w:tc>
          <w:tcPr>
            <w:tcW w:w="576" w:type="pct"/>
            <w:shd w:val="clear" w:color="auto" w:fill="auto"/>
          </w:tcPr>
          <w:p w14:paraId="15D3CDE3" w14:textId="77777777" w:rsidR="003B4CC4" w:rsidRPr="001164DE" w:rsidRDefault="003B4CC4"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lang w:val="vi-VN"/>
              </w:rPr>
              <w:t>2</w:t>
            </w:r>
          </w:p>
        </w:tc>
        <w:tc>
          <w:tcPr>
            <w:tcW w:w="1346" w:type="pct"/>
            <w:shd w:val="clear" w:color="auto" w:fill="auto"/>
          </w:tcPr>
          <w:p w14:paraId="798E2D91" w14:textId="77777777" w:rsidR="003B4CC4" w:rsidRPr="001164DE" w:rsidRDefault="003B4CC4"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Hệ thống</w:t>
            </w:r>
          </w:p>
        </w:tc>
        <w:tc>
          <w:tcPr>
            <w:tcW w:w="3078" w:type="pct"/>
            <w:shd w:val="clear" w:color="auto" w:fill="auto"/>
          </w:tcPr>
          <w:p w14:paraId="5E77050A" w14:textId="77777777" w:rsidR="003B4CC4" w:rsidRPr="001164DE" w:rsidRDefault="003B4CC4" w:rsidP="00122797">
            <w:pPr>
              <w:spacing w:after="0" w:line="312" w:lineRule="auto"/>
              <w:jc w:val="both"/>
              <w:rPr>
                <w:rFonts w:ascii="Times New Roman" w:hAnsi="Times New Roman" w:cs="Times New Roman"/>
                <w:sz w:val="28"/>
                <w:szCs w:val="28"/>
                <w:lang w:val="vi-VN"/>
              </w:rPr>
            </w:pPr>
            <w:r w:rsidRPr="001164DE">
              <w:rPr>
                <w:rFonts w:ascii="Times New Roman" w:hAnsi="Times New Roman" w:cs="Times New Roman"/>
                <w:sz w:val="28"/>
                <w:szCs w:val="28"/>
                <w:lang w:val="vi-VN"/>
              </w:rPr>
              <w:t>Hiển thị chi tiết tin bài</w:t>
            </w:r>
          </w:p>
        </w:tc>
      </w:tr>
      <w:tr w:rsidR="003B4CC4" w:rsidRPr="001164DE" w14:paraId="5BD96D8A" w14:textId="77777777" w:rsidTr="00A84F88">
        <w:trPr>
          <w:trHeight w:val="510"/>
        </w:trPr>
        <w:tc>
          <w:tcPr>
            <w:tcW w:w="576" w:type="pct"/>
            <w:shd w:val="clear" w:color="auto" w:fill="auto"/>
          </w:tcPr>
          <w:p w14:paraId="5A6C3F0D" w14:textId="77777777" w:rsidR="003B4CC4" w:rsidRPr="001164DE" w:rsidRDefault="003B4CC4"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lang w:val="vi-VN"/>
              </w:rPr>
              <w:t>3</w:t>
            </w:r>
          </w:p>
        </w:tc>
        <w:tc>
          <w:tcPr>
            <w:tcW w:w="1346" w:type="pct"/>
            <w:shd w:val="clear" w:color="auto" w:fill="auto"/>
          </w:tcPr>
          <w:p w14:paraId="05BBC8BE" w14:textId="77777777" w:rsidR="003B4CC4" w:rsidRPr="001164DE" w:rsidRDefault="003B4CC4"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NSD</w:t>
            </w:r>
          </w:p>
          <w:p w14:paraId="1010CD89" w14:textId="77777777" w:rsidR="003B4CC4" w:rsidRPr="001164DE" w:rsidRDefault="003B4CC4"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rPr>
              <w:t>(Biên tập viên/Người quản trị nội dung/Người duyệt xuất bản)</w:t>
            </w:r>
          </w:p>
        </w:tc>
        <w:tc>
          <w:tcPr>
            <w:tcW w:w="3078" w:type="pct"/>
            <w:shd w:val="clear" w:color="auto" w:fill="auto"/>
          </w:tcPr>
          <w:p w14:paraId="3B11F6CD" w14:textId="77777777" w:rsidR="003B4CC4" w:rsidRPr="001164DE" w:rsidRDefault="003B4CC4" w:rsidP="00122797">
            <w:pPr>
              <w:spacing w:after="0" w:line="312" w:lineRule="auto"/>
              <w:jc w:val="both"/>
              <w:rPr>
                <w:rFonts w:ascii="Times New Roman" w:hAnsi="Times New Roman" w:cs="Times New Roman"/>
                <w:sz w:val="28"/>
                <w:szCs w:val="28"/>
              </w:rPr>
            </w:pPr>
            <w:r w:rsidRPr="001164DE">
              <w:rPr>
                <w:rFonts w:ascii="Times New Roman" w:hAnsi="Times New Roman" w:cs="Times New Roman"/>
                <w:sz w:val="28"/>
                <w:szCs w:val="28"/>
                <w:lang w:val="vi-VN"/>
              </w:rPr>
              <w:t>Kích chọn</w:t>
            </w:r>
            <w:r w:rsidRPr="001164DE">
              <w:rPr>
                <w:rFonts w:ascii="Times New Roman" w:hAnsi="Times New Roman" w:cs="Times New Roman"/>
                <w:sz w:val="28"/>
                <w:szCs w:val="28"/>
              </w:rPr>
              <w:t xml:space="preserve"> Phê duyệt</w:t>
            </w:r>
            <w:r w:rsidRPr="001164DE">
              <w:rPr>
                <w:rFonts w:ascii="Times New Roman" w:hAnsi="Times New Roman" w:cs="Times New Roman"/>
                <w:sz w:val="28"/>
                <w:szCs w:val="28"/>
                <w:lang w:val="vi-VN"/>
              </w:rPr>
              <w:t xml:space="preserve"> (Publish)</w:t>
            </w:r>
            <w:r w:rsidR="005A4E0B" w:rsidRPr="001164DE">
              <w:rPr>
                <w:rFonts w:ascii="Times New Roman" w:hAnsi="Times New Roman" w:cs="Times New Roman"/>
                <w:sz w:val="28"/>
                <w:szCs w:val="28"/>
              </w:rPr>
              <w:t>, viết lý do xuất bản tin bài</w:t>
            </w:r>
          </w:p>
          <w:p w14:paraId="6FA9B032" w14:textId="2F5C96FA" w:rsidR="00B1035E" w:rsidRPr="001164DE" w:rsidRDefault="00B1035E" w:rsidP="00122797">
            <w:pPr>
              <w:spacing w:after="0" w:line="312" w:lineRule="auto"/>
              <w:jc w:val="both"/>
              <w:rPr>
                <w:rFonts w:ascii="Times New Roman" w:hAnsi="Times New Roman" w:cs="Times New Roman"/>
                <w:sz w:val="28"/>
                <w:szCs w:val="28"/>
              </w:rPr>
            </w:pPr>
            <w:r w:rsidRPr="001164DE">
              <w:rPr>
                <w:rFonts w:ascii="Times New Roman" w:hAnsi="Times New Roman" w:cs="Times New Roman"/>
                <w:noProof/>
                <w:sz w:val="28"/>
                <w:szCs w:val="28"/>
              </w:rPr>
              <w:drawing>
                <wp:inline distT="0" distB="0" distL="0" distR="0" wp14:anchorId="0E18B33D" wp14:editId="7ED7C410">
                  <wp:extent cx="3362325" cy="378159"/>
                  <wp:effectExtent l="0" t="0" r="0" b="31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369329" cy="378947"/>
                          </a:xfrm>
                          <a:prstGeom prst="rect">
                            <a:avLst/>
                          </a:prstGeom>
                        </pic:spPr>
                      </pic:pic>
                    </a:graphicData>
                  </a:graphic>
                </wp:inline>
              </w:drawing>
            </w:r>
          </w:p>
        </w:tc>
      </w:tr>
      <w:tr w:rsidR="003B4CC4" w:rsidRPr="001164DE" w14:paraId="583629ED" w14:textId="77777777" w:rsidTr="00A84F88">
        <w:trPr>
          <w:trHeight w:val="510"/>
        </w:trPr>
        <w:tc>
          <w:tcPr>
            <w:tcW w:w="576" w:type="pct"/>
            <w:shd w:val="clear" w:color="auto" w:fill="auto"/>
          </w:tcPr>
          <w:p w14:paraId="3F4C3F3E" w14:textId="77777777" w:rsidR="003B4CC4" w:rsidRPr="001164DE" w:rsidRDefault="003B4CC4"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lang w:val="vi-VN"/>
              </w:rPr>
              <w:t>4</w:t>
            </w:r>
          </w:p>
        </w:tc>
        <w:tc>
          <w:tcPr>
            <w:tcW w:w="1346" w:type="pct"/>
            <w:shd w:val="clear" w:color="auto" w:fill="auto"/>
          </w:tcPr>
          <w:p w14:paraId="6B230DE1" w14:textId="77777777" w:rsidR="003B4CC4" w:rsidRPr="001164DE" w:rsidRDefault="003B4CC4"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 xml:space="preserve">Hệ thống </w:t>
            </w:r>
          </w:p>
        </w:tc>
        <w:tc>
          <w:tcPr>
            <w:tcW w:w="3078" w:type="pct"/>
            <w:shd w:val="clear" w:color="auto" w:fill="auto"/>
          </w:tcPr>
          <w:p w14:paraId="236C0000" w14:textId="0D68651E" w:rsidR="006D429D" w:rsidRPr="001164DE" w:rsidRDefault="006D429D" w:rsidP="006D429D">
            <w:pPr>
              <w:spacing w:after="0" w:line="312" w:lineRule="auto"/>
              <w:jc w:val="both"/>
              <w:rPr>
                <w:rFonts w:ascii="Times New Roman" w:hAnsi="Times New Roman" w:cs="Times New Roman"/>
                <w:sz w:val="28"/>
                <w:szCs w:val="28"/>
              </w:rPr>
            </w:pPr>
            <w:r w:rsidRPr="001164DE">
              <w:rPr>
                <w:rFonts w:ascii="Times New Roman" w:hAnsi="Times New Roman" w:cs="Times New Roman"/>
                <w:sz w:val="28"/>
                <w:szCs w:val="28"/>
              </w:rPr>
              <w:t>Hệ thống chuyển trạng thái của tin bài trong CSDL của WCM thành Xuất bản (Published)</w:t>
            </w:r>
          </w:p>
          <w:p w14:paraId="1A15FA75" w14:textId="7137DE5E" w:rsidR="003B4CC4" w:rsidRPr="001164DE" w:rsidRDefault="003B4CC4" w:rsidP="00122797">
            <w:pPr>
              <w:spacing w:after="0" w:line="312" w:lineRule="auto"/>
              <w:jc w:val="both"/>
              <w:rPr>
                <w:rFonts w:ascii="Times New Roman" w:hAnsi="Times New Roman" w:cs="Times New Roman"/>
                <w:sz w:val="28"/>
                <w:szCs w:val="28"/>
              </w:rPr>
            </w:pPr>
            <w:r w:rsidRPr="001164DE">
              <w:rPr>
                <w:rFonts w:ascii="Times New Roman" w:hAnsi="Times New Roman" w:cs="Times New Roman"/>
                <w:sz w:val="28"/>
                <w:szCs w:val="28"/>
                <w:lang w:val="vi-VN"/>
              </w:rPr>
              <w:t>Hiển thị thông báo tin bài đã được phê duyệt, tin bài sẽ được hiển thị trên website cho độc giả xem</w:t>
            </w:r>
            <w:r w:rsidR="008D4B09" w:rsidRPr="001164DE">
              <w:rPr>
                <w:rFonts w:ascii="Times New Roman" w:hAnsi="Times New Roman" w:cs="Times New Roman"/>
                <w:sz w:val="28"/>
                <w:szCs w:val="28"/>
              </w:rPr>
              <w:t xml:space="preserve">. </w:t>
            </w:r>
            <w:r w:rsidR="008D4B09" w:rsidRPr="001164DE">
              <w:rPr>
                <w:rFonts w:ascii="Times New Roman" w:hAnsi="Times New Roman" w:cs="Times New Roman"/>
                <w:sz w:val="28"/>
                <w:szCs w:val="28"/>
                <w:lang w:val="vi-VN"/>
              </w:rPr>
              <w:t>Bằng tr</w:t>
            </w:r>
            <w:r w:rsidR="008D4B09" w:rsidRPr="001164DE">
              <w:rPr>
                <w:rFonts w:ascii="Times New Roman" w:hAnsi="Times New Roman" w:cs="Times New Roman"/>
                <w:sz w:val="28"/>
                <w:szCs w:val="28"/>
              </w:rPr>
              <w:t>ình biên tập nội dung mặc định của WebSphere Portal</w:t>
            </w:r>
          </w:p>
        </w:tc>
      </w:tr>
    </w:tbl>
    <w:p w14:paraId="4705069B" w14:textId="441337B6" w:rsidR="00A02E73" w:rsidRPr="001164DE" w:rsidRDefault="00A02E73">
      <w:pPr>
        <w:rPr>
          <w:rFonts w:ascii="Times New Roman" w:eastAsia="Calibri" w:hAnsi="Times New Roman" w:cs="Times New Roman"/>
          <w:sz w:val="28"/>
          <w:szCs w:val="28"/>
          <w:lang w:val="x-none" w:eastAsia="x-none"/>
        </w:rPr>
      </w:pPr>
    </w:p>
    <w:p w14:paraId="30F3579E" w14:textId="3725FA6D" w:rsidR="003B4CC4" w:rsidRPr="001164DE" w:rsidRDefault="003B4CC4" w:rsidP="002B7031">
      <w:pPr>
        <w:pStyle w:val="ListParagraph"/>
        <w:spacing w:line="312" w:lineRule="auto"/>
      </w:pPr>
      <w:r w:rsidRPr="001164DE">
        <w:t>Gỡ tin bài đã duyệt (Hạ xuất bản tin bài)</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2534"/>
        <w:gridCol w:w="5676"/>
      </w:tblGrid>
      <w:tr w:rsidR="003B4CC4" w:rsidRPr="001164DE" w14:paraId="7244CD7A" w14:textId="77777777" w:rsidTr="00617EDB">
        <w:trPr>
          <w:trHeight w:val="510"/>
          <w:tblHeader/>
        </w:trPr>
        <w:tc>
          <w:tcPr>
            <w:tcW w:w="576" w:type="pct"/>
            <w:shd w:val="clear" w:color="auto" w:fill="E7E6E6" w:themeFill="background2"/>
            <w:vAlign w:val="center"/>
          </w:tcPr>
          <w:p w14:paraId="02751F2B" w14:textId="77777777" w:rsidR="003B4CC4" w:rsidRPr="001164DE" w:rsidRDefault="003B4CC4"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Bước thực hiện</w:t>
            </w:r>
          </w:p>
        </w:tc>
        <w:tc>
          <w:tcPr>
            <w:tcW w:w="1609" w:type="pct"/>
            <w:shd w:val="clear" w:color="auto" w:fill="E7E6E6" w:themeFill="background2"/>
            <w:vAlign w:val="center"/>
          </w:tcPr>
          <w:p w14:paraId="62397522" w14:textId="77777777" w:rsidR="003B4CC4" w:rsidRPr="001164DE" w:rsidRDefault="003B4CC4"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Chủ thể thực hiện</w:t>
            </w:r>
          </w:p>
        </w:tc>
        <w:tc>
          <w:tcPr>
            <w:tcW w:w="2815" w:type="pct"/>
            <w:shd w:val="clear" w:color="auto" w:fill="E7E6E6" w:themeFill="background2"/>
            <w:vAlign w:val="center"/>
          </w:tcPr>
          <w:p w14:paraId="514F8241" w14:textId="77777777" w:rsidR="003B4CC4" w:rsidRPr="001164DE" w:rsidRDefault="003B4CC4"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Nội dung</w:t>
            </w:r>
          </w:p>
        </w:tc>
      </w:tr>
      <w:tr w:rsidR="003B4CC4" w:rsidRPr="001164DE" w14:paraId="07DB838F" w14:textId="77777777" w:rsidTr="00617EDB">
        <w:trPr>
          <w:trHeight w:val="510"/>
        </w:trPr>
        <w:tc>
          <w:tcPr>
            <w:tcW w:w="576" w:type="pct"/>
            <w:shd w:val="clear" w:color="auto" w:fill="auto"/>
          </w:tcPr>
          <w:p w14:paraId="548BC7AA" w14:textId="77777777" w:rsidR="003B4CC4" w:rsidRPr="001164DE" w:rsidRDefault="003B4CC4"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lang w:val="vi-VN"/>
              </w:rPr>
              <w:t>1</w:t>
            </w:r>
          </w:p>
        </w:tc>
        <w:tc>
          <w:tcPr>
            <w:tcW w:w="1609" w:type="pct"/>
            <w:shd w:val="clear" w:color="auto" w:fill="auto"/>
          </w:tcPr>
          <w:p w14:paraId="1177B8D3" w14:textId="77777777" w:rsidR="003B4CC4" w:rsidRPr="001164DE" w:rsidRDefault="003B4CC4"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NSD</w:t>
            </w:r>
          </w:p>
          <w:p w14:paraId="38FA37FE" w14:textId="77777777" w:rsidR="003B4CC4" w:rsidRPr="001164DE" w:rsidRDefault="003B4CC4"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rPr>
              <w:t>(Biên tập viên/Người quản trị nội dung/Người duyệt xuất bản)</w:t>
            </w:r>
          </w:p>
        </w:tc>
        <w:tc>
          <w:tcPr>
            <w:tcW w:w="2815" w:type="pct"/>
            <w:shd w:val="clear" w:color="auto" w:fill="auto"/>
          </w:tcPr>
          <w:p w14:paraId="7242CDBB" w14:textId="77777777" w:rsidR="003B4CC4" w:rsidRPr="001164DE" w:rsidRDefault="003B4CC4" w:rsidP="00122797">
            <w:pPr>
              <w:spacing w:after="0" w:line="312" w:lineRule="auto"/>
              <w:jc w:val="both"/>
              <w:rPr>
                <w:rFonts w:ascii="Times New Roman" w:hAnsi="Times New Roman" w:cs="Times New Roman"/>
                <w:sz w:val="28"/>
                <w:szCs w:val="28"/>
                <w:lang w:val="vi-VN"/>
              </w:rPr>
            </w:pPr>
            <w:r w:rsidRPr="001164DE">
              <w:rPr>
                <w:rFonts w:ascii="Times New Roman" w:hAnsi="Times New Roman" w:cs="Times New Roman"/>
                <w:sz w:val="28"/>
                <w:szCs w:val="28"/>
                <w:lang w:val="vi-VN"/>
              </w:rPr>
              <w:t xml:space="preserve">Trong thư mục tin bài cần </w:t>
            </w:r>
            <w:r w:rsidRPr="001164DE">
              <w:rPr>
                <w:rFonts w:ascii="Times New Roman" w:hAnsi="Times New Roman" w:cs="Times New Roman"/>
                <w:sz w:val="28"/>
                <w:szCs w:val="28"/>
              </w:rPr>
              <w:t>hạ xuất bản,</w:t>
            </w:r>
            <w:r w:rsidRPr="001164DE">
              <w:rPr>
                <w:rFonts w:ascii="Times New Roman" w:hAnsi="Times New Roman" w:cs="Times New Roman"/>
                <w:sz w:val="28"/>
                <w:szCs w:val="28"/>
                <w:lang w:val="vi-VN"/>
              </w:rPr>
              <w:t xml:space="preserve"> kích vào tin bài đã được xuất bản</w:t>
            </w:r>
          </w:p>
        </w:tc>
      </w:tr>
      <w:tr w:rsidR="003B4CC4" w:rsidRPr="001164DE" w14:paraId="26387274" w14:textId="77777777" w:rsidTr="00617EDB">
        <w:trPr>
          <w:trHeight w:val="510"/>
        </w:trPr>
        <w:tc>
          <w:tcPr>
            <w:tcW w:w="576" w:type="pct"/>
            <w:shd w:val="clear" w:color="auto" w:fill="auto"/>
          </w:tcPr>
          <w:p w14:paraId="0B52CBE9" w14:textId="77777777" w:rsidR="003B4CC4" w:rsidRPr="001164DE" w:rsidRDefault="003B4CC4"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lang w:val="vi-VN"/>
              </w:rPr>
              <w:t>2</w:t>
            </w:r>
          </w:p>
        </w:tc>
        <w:tc>
          <w:tcPr>
            <w:tcW w:w="1609" w:type="pct"/>
            <w:shd w:val="clear" w:color="auto" w:fill="auto"/>
          </w:tcPr>
          <w:p w14:paraId="02655DA6" w14:textId="77777777" w:rsidR="003B4CC4" w:rsidRPr="001164DE" w:rsidRDefault="003B4CC4"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Hệ thống</w:t>
            </w:r>
          </w:p>
        </w:tc>
        <w:tc>
          <w:tcPr>
            <w:tcW w:w="2815" w:type="pct"/>
            <w:shd w:val="clear" w:color="auto" w:fill="auto"/>
          </w:tcPr>
          <w:p w14:paraId="05C65F08" w14:textId="77777777" w:rsidR="003B4CC4" w:rsidRPr="001164DE" w:rsidRDefault="003B4CC4" w:rsidP="00122797">
            <w:pPr>
              <w:spacing w:after="0" w:line="312" w:lineRule="auto"/>
              <w:jc w:val="both"/>
              <w:rPr>
                <w:rFonts w:ascii="Times New Roman" w:hAnsi="Times New Roman" w:cs="Times New Roman"/>
                <w:sz w:val="28"/>
                <w:szCs w:val="28"/>
                <w:lang w:val="vi-VN"/>
              </w:rPr>
            </w:pPr>
            <w:r w:rsidRPr="001164DE">
              <w:rPr>
                <w:rFonts w:ascii="Times New Roman" w:hAnsi="Times New Roman" w:cs="Times New Roman"/>
                <w:sz w:val="28"/>
                <w:szCs w:val="28"/>
                <w:lang w:val="vi-VN"/>
              </w:rPr>
              <w:t>Hiển thị chi tiết tin bài</w:t>
            </w:r>
          </w:p>
        </w:tc>
      </w:tr>
      <w:tr w:rsidR="003B4CC4" w:rsidRPr="001164DE" w14:paraId="133F9CDB" w14:textId="77777777" w:rsidTr="00617EDB">
        <w:trPr>
          <w:trHeight w:val="510"/>
        </w:trPr>
        <w:tc>
          <w:tcPr>
            <w:tcW w:w="576" w:type="pct"/>
            <w:shd w:val="clear" w:color="auto" w:fill="auto"/>
          </w:tcPr>
          <w:p w14:paraId="5E8B8D9E" w14:textId="77777777" w:rsidR="003B4CC4" w:rsidRPr="001164DE" w:rsidRDefault="003B4CC4"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lang w:val="vi-VN"/>
              </w:rPr>
              <w:lastRenderedPageBreak/>
              <w:t>3</w:t>
            </w:r>
          </w:p>
        </w:tc>
        <w:tc>
          <w:tcPr>
            <w:tcW w:w="1609" w:type="pct"/>
            <w:shd w:val="clear" w:color="auto" w:fill="auto"/>
          </w:tcPr>
          <w:p w14:paraId="2AC4CDEA" w14:textId="77777777" w:rsidR="003B4CC4" w:rsidRPr="001164DE" w:rsidRDefault="003B4CC4"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NSD</w:t>
            </w:r>
          </w:p>
          <w:p w14:paraId="5B1C4E31" w14:textId="77777777" w:rsidR="003B4CC4" w:rsidRPr="001164DE" w:rsidRDefault="003B4CC4"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rPr>
              <w:t>(Biên tập viên/Người quản trị nội dung/Người duyệt xuất bản)</w:t>
            </w:r>
          </w:p>
        </w:tc>
        <w:tc>
          <w:tcPr>
            <w:tcW w:w="2815" w:type="pct"/>
            <w:shd w:val="clear" w:color="auto" w:fill="auto"/>
          </w:tcPr>
          <w:p w14:paraId="14E9002A" w14:textId="77777777" w:rsidR="003B4CC4" w:rsidRPr="001164DE" w:rsidRDefault="003B4CC4" w:rsidP="00122797">
            <w:pPr>
              <w:spacing w:after="0" w:line="312" w:lineRule="auto"/>
              <w:jc w:val="both"/>
              <w:rPr>
                <w:rFonts w:ascii="Times New Roman" w:hAnsi="Times New Roman" w:cs="Times New Roman"/>
                <w:sz w:val="28"/>
                <w:szCs w:val="28"/>
                <w:lang w:val="vi-VN"/>
              </w:rPr>
            </w:pPr>
            <w:r w:rsidRPr="001164DE">
              <w:rPr>
                <w:rFonts w:ascii="Times New Roman" w:hAnsi="Times New Roman" w:cs="Times New Roman"/>
                <w:sz w:val="28"/>
                <w:szCs w:val="28"/>
                <w:lang w:val="vi-VN"/>
              </w:rPr>
              <w:t>Kích chọn</w:t>
            </w:r>
            <w:r w:rsidRPr="001164DE">
              <w:rPr>
                <w:rFonts w:ascii="Times New Roman" w:hAnsi="Times New Roman" w:cs="Times New Roman"/>
                <w:sz w:val="28"/>
                <w:szCs w:val="28"/>
              </w:rPr>
              <w:t xml:space="preserve"> các Tác vụ khác</w:t>
            </w:r>
            <w:r w:rsidRPr="001164DE">
              <w:rPr>
                <w:rFonts w:ascii="Times New Roman" w:hAnsi="Times New Roman" w:cs="Times New Roman"/>
                <w:sz w:val="28"/>
                <w:szCs w:val="28"/>
                <w:lang w:val="vi-VN"/>
              </w:rPr>
              <w:t xml:space="preserve"> (More</w:t>
            </w:r>
            <w:r w:rsidRPr="001164DE">
              <w:rPr>
                <w:rFonts w:ascii="Times New Roman" w:hAnsi="Times New Roman" w:cs="Times New Roman"/>
                <w:sz w:val="28"/>
                <w:szCs w:val="28"/>
              </w:rPr>
              <w:t>)-&gt;</w:t>
            </w:r>
            <w:r w:rsidRPr="001164DE">
              <w:rPr>
                <w:rFonts w:ascii="Times New Roman" w:hAnsi="Times New Roman" w:cs="Times New Roman"/>
                <w:sz w:val="28"/>
                <w:szCs w:val="28"/>
                <w:lang w:val="vi-VN"/>
              </w:rPr>
              <w:t xml:space="preserve"> chọn</w:t>
            </w:r>
            <w:r w:rsidRPr="001164DE">
              <w:rPr>
                <w:rFonts w:ascii="Times New Roman" w:hAnsi="Times New Roman" w:cs="Times New Roman"/>
                <w:sz w:val="28"/>
                <w:szCs w:val="28"/>
              </w:rPr>
              <w:t xml:space="preserve"> Hạ xuất bản</w:t>
            </w:r>
            <w:r w:rsidRPr="001164DE">
              <w:rPr>
                <w:rFonts w:ascii="Times New Roman" w:hAnsi="Times New Roman" w:cs="Times New Roman"/>
                <w:sz w:val="28"/>
                <w:szCs w:val="28"/>
                <w:lang w:val="vi-VN"/>
              </w:rPr>
              <w:t xml:space="preserve"> (Expire)</w:t>
            </w:r>
          </w:p>
          <w:p w14:paraId="67F092E0" w14:textId="2148AFA5" w:rsidR="00B1035E" w:rsidRPr="00777D93" w:rsidRDefault="00B1035E" w:rsidP="00777D93">
            <w:pPr>
              <w:pStyle w:val="Header"/>
              <w:tabs>
                <w:tab w:val="clear" w:pos="4680"/>
                <w:tab w:val="clear" w:pos="9360"/>
              </w:tabs>
              <w:spacing w:line="312" w:lineRule="auto"/>
              <w:rPr>
                <w:rFonts w:eastAsiaTheme="minorHAnsi"/>
                <w:noProof/>
                <w:szCs w:val="28"/>
                <w:lang w:val="vi-VN"/>
              </w:rPr>
            </w:pPr>
            <w:r w:rsidRPr="00777D93">
              <w:rPr>
                <w:rFonts w:eastAsiaTheme="minorHAnsi"/>
                <w:noProof/>
                <w:szCs w:val="28"/>
              </w:rPr>
              <w:drawing>
                <wp:inline distT="0" distB="0" distL="0" distR="0" wp14:anchorId="7C87202F" wp14:editId="473F8CC1">
                  <wp:extent cx="3437398" cy="1442676"/>
                  <wp:effectExtent l="19050" t="19050" r="10795" b="2476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449943" cy="1447941"/>
                          </a:xfrm>
                          <a:prstGeom prst="rect">
                            <a:avLst/>
                          </a:prstGeom>
                          <a:ln>
                            <a:solidFill>
                              <a:schemeClr val="tx1"/>
                            </a:solidFill>
                          </a:ln>
                        </pic:spPr>
                      </pic:pic>
                    </a:graphicData>
                  </a:graphic>
                </wp:inline>
              </w:drawing>
            </w:r>
          </w:p>
        </w:tc>
      </w:tr>
      <w:tr w:rsidR="003B4CC4" w:rsidRPr="001164DE" w14:paraId="06E21E6F" w14:textId="77777777" w:rsidTr="00617EDB">
        <w:trPr>
          <w:trHeight w:val="510"/>
        </w:trPr>
        <w:tc>
          <w:tcPr>
            <w:tcW w:w="576" w:type="pct"/>
            <w:shd w:val="clear" w:color="auto" w:fill="auto"/>
          </w:tcPr>
          <w:p w14:paraId="0A712C3E" w14:textId="77777777" w:rsidR="003B4CC4" w:rsidRPr="001164DE" w:rsidRDefault="003B4CC4"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lang w:val="vi-VN"/>
              </w:rPr>
              <w:t>4</w:t>
            </w:r>
          </w:p>
        </w:tc>
        <w:tc>
          <w:tcPr>
            <w:tcW w:w="1609" w:type="pct"/>
            <w:shd w:val="clear" w:color="auto" w:fill="auto"/>
          </w:tcPr>
          <w:p w14:paraId="32BB0038" w14:textId="77777777" w:rsidR="003B4CC4" w:rsidRPr="001164DE" w:rsidRDefault="003B4CC4"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 xml:space="preserve">Hệ thống </w:t>
            </w:r>
          </w:p>
        </w:tc>
        <w:tc>
          <w:tcPr>
            <w:tcW w:w="2815" w:type="pct"/>
            <w:shd w:val="clear" w:color="auto" w:fill="auto"/>
          </w:tcPr>
          <w:p w14:paraId="4B0438F0" w14:textId="5C8FD37D" w:rsidR="003B4CC4" w:rsidRPr="001164DE" w:rsidRDefault="006D429D" w:rsidP="006D429D">
            <w:pPr>
              <w:spacing w:after="0" w:line="312" w:lineRule="auto"/>
              <w:jc w:val="both"/>
              <w:rPr>
                <w:rFonts w:ascii="Times New Roman" w:hAnsi="Times New Roman" w:cs="Times New Roman"/>
                <w:sz w:val="28"/>
                <w:szCs w:val="28"/>
              </w:rPr>
            </w:pPr>
            <w:r w:rsidRPr="001164DE">
              <w:rPr>
                <w:rFonts w:ascii="Times New Roman" w:hAnsi="Times New Roman" w:cs="Times New Roman"/>
                <w:sz w:val="28"/>
                <w:szCs w:val="28"/>
              </w:rPr>
              <w:t>Hệ thống chuyển trạng thái của tin bài trong CSDL của WCM thành Hạ xuất bả</w:t>
            </w:r>
            <w:r w:rsidR="00A14837" w:rsidRPr="001164DE">
              <w:rPr>
                <w:rFonts w:ascii="Times New Roman" w:hAnsi="Times New Roman" w:cs="Times New Roman"/>
                <w:sz w:val="28"/>
                <w:szCs w:val="28"/>
              </w:rPr>
              <w:t xml:space="preserve">n </w:t>
            </w:r>
            <w:r w:rsidR="003B4CC4" w:rsidRPr="001164DE">
              <w:rPr>
                <w:rFonts w:ascii="Times New Roman" w:hAnsi="Times New Roman" w:cs="Times New Roman"/>
                <w:sz w:val="28"/>
                <w:szCs w:val="28"/>
              </w:rPr>
              <w:t>(Expired)</w:t>
            </w:r>
          </w:p>
          <w:p w14:paraId="7C092BCC" w14:textId="29E6C034" w:rsidR="003B4CC4" w:rsidRPr="001164DE" w:rsidRDefault="003B4CC4" w:rsidP="00122797">
            <w:pPr>
              <w:spacing w:after="0" w:line="312" w:lineRule="auto"/>
              <w:jc w:val="both"/>
              <w:rPr>
                <w:rFonts w:ascii="Times New Roman" w:hAnsi="Times New Roman" w:cs="Times New Roman"/>
                <w:sz w:val="28"/>
                <w:szCs w:val="28"/>
              </w:rPr>
            </w:pPr>
            <w:r w:rsidRPr="001164DE">
              <w:rPr>
                <w:rFonts w:ascii="Times New Roman" w:hAnsi="Times New Roman" w:cs="Times New Roman"/>
                <w:sz w:val="28"/>
                <w:szCs w:val="28"/>
                <w:lang w:val="vi-VN"/>
              </w:rPr>
              <w:t xml:space="preserve">Hiển thị thông báo </w:t>
            </w:r>
            <w:r w:rsidRPr="001164DE">
              <w:rPr>
                <w:rFonts w:ascii="Times New Roman" w:eastAsia="Times New Roman" w:hAnsi="Times New Roman" w:cs="Times New Roman"/>
                <w:bCs/>
                <w:sz w:val="28"/>
                <w:szCs w:val="28"/>
                <w:lang w:val="vi-VN"/>
              </w:rPr>
              <w:t xml:space="preserve">tin bài </w:t>
            </w:r>
            <w:r w:rsidRPr="001164DE">
              <w:rPr>
                <w:rFonts w:ascii="Times New Roman" w:hAnsi="Times New Roman" w:cs="Times New Roman"/>
                <w:sz w:val="28"/>
                <w:szCs w:val="28"/>
                <w:lang w:val="vi-VN"/>
              </w:rPr>
              <w:t xml:space="preserve">đã được chuyển sang trạng thái </w:t>
            </w:r>
            <w:r w:rsidRPr="001164DE">
              <w:rPr>
                <w:rFonts w:ascii="Times New Roman" w:hAnsi="Times New Roman" w:cs="Times New Roman"/>
                <w:sz w:val="28"/>
                <w:szCs w:val="28"/>
              </w:rPr>
              <w:t>H</w:t>
            </w:r>
            <w:r w:rsidRPr="001164DE">
              <w:rPr>
                <w:rFonts w:ascii="Times New Roman" w:hAnsi="Times New Roman" w:cs="Times New Roman"/>
                <w:sz w:val="28"/>
                <w:szCs w:val="28"/>
                <w:lang w:val="vi-VN"/>
              </w:rPr>
              <w:t xml:space="preserve">ạ xuất bản, ẩn hiển thị trên giao diện website của </w:t>
            </w:r>
            <w:r w:rsidR="00E04DD9" w:rsidRPr="001164DE">
              <w:rPr>
                <w:rFonts w:ascii="Times New Roman" w:hAnsi="Times New Roman" w:cs="Times New Roman"/>
                <w:sz w:val="28"/>
                <w:szCs w:val="28"/>
                <w:lang w:val="vi-VN"/>
              </w:rPr>
              <w:t>Tạp chí Thuế</w:t>
            </w:r>
            <w:r w:rsidR="00846D29" w:rsidRPr="001164DE">
              <w:rPr>
                <w:rFonts w:ascii="Times New Roman" w:hAnsi="Times New Roman" w:cs="Times New Roman"/>
                <w:sz w:val="28"/>
                <w:szCs w:val="28"/>
                <w:lang w:val="vi-VN"/>
              </w:rPr>
              <w:t>. Bằng tr</w:t>
            </w:r>
            <w:r w:rsidR="00846D29" w:rsidRPr="001164DE">
              <w:rPr>
                <w:rFonts w:ascii="Times New Roman" w:hAnsi="Times New Roman" w:cs="Times New Roman"/>
                <w:sz w:val="28"/>
                <w:szCs w:val="28"/>
              </w:rPr>
              <w:t>ình biên tập nội dung mặc định của WebSphere Portal</w:t>
            </w:r>
          </w:p>
        </w:tc>
      </w:tr>
    </w:tbl>
    <w:p w14:paraId="2BB63C67" w14:textId="77777777" w:rsidR="003E5211" w:rsidRPr="001164DE" w:rsidRDefault="003E5211" w:rsidP="0055188C">
      <w:pPr>
        <w:pStyle w:val="Heading3"/>
      </w:pPr>
      <w:bookmarkStart w:id="77" w:name="_Toc50105095"/>
      <w:bookmarkStart w:id="78" w:name="_Toc56522243"/>
      <w:bookmarkStart w:id="79" w:name="_Toc70073940"/>
      <w:r w:rsidRPr="001164DE">
        <w:t>(A1.2.3) Chấm nhuận bút</w:t>
      </w:r>
      <w:bookmarkEnd w:id="77"/>
      <w:bookmarkEnd w:id="78"/>
      <w:bookmarkEnd w:id="79"/>
    </w:p>
    <w:p w14:paraId="0937F81D" w14:textId="77777777" w:rsidR="009D7060" w:rsidRPr="001164DE" w:rsidRDefault="009D7060" w:rsidP="0090566F">
      <w:pPr>
        <w:pStyle w:val="Heading4"/>
      </w:pPr>
      <w:r w:rsidRPr="001164DE">
        <w:t>Văn bản nghiệp vụ áp dụng</w:t>
      </w:r>
    </w:p>
    <w:p w14:paraId="433628F5" w14:textId="1A18E3CB" w:rsidR="009D7060" w:rsidRPr="001164DE" w:rsidRDefault="009D7060" w:rsidP="002B7031">
      <w:pPr>
        <w:pStyle w:val="Style2"/>
        <w:spacing w:line="312" w:lineRule="auto"/>
      </w:pPr>
      <w:r w:rsidRPr="001164DE">
        <w:t xml:space="preserve">Tài liệu phân tích yêu </w:t>
      </w:r>
      <w:r w:rsidR="00A925E3" w:rsidRPr="001164DE">
        <w:t xml:space="preserve">cầu nghiệp vụ </w:t>
      </w:r>
    </w:p>
    <w:p w14:paraId="6F515703" w14:textId="77777777" w:rsidR="009D7060" w:rsidRPr="001164DE" w:rsidRDefault="009D7060" w:rsidP="0090566F">
      <w:pPr>
        <w:pStyle w:val="Heading4"/>
      </w:pPr>
      <w:r w:rsidRPr="001164DE">
        <w:t>Mô tả yêu cầu</w:t>
      </w:r>
    </w:p>
    <w:p w14:paraId="1E83F50B" w14:textId="77777777" w:rsidR="00434641" w:rsidRPr="001164DE" w:rsidRDefault="00434641" w:rsidP="002B7031">
      <w:pPr>
        <w:pStyle w:val="Style2"/>
        <w:spacing w:line="312" w:lineRule="auto"/>
      </w:pPr>
      <w:r w:rsidRPr="001164DE">
        <w:t>Người duyệt xuất bản có thể tìm kiếm tin bài chưa được chấm nhuận bút. Hệ thống thực hiện tìm kiếm và hiển thị danh sách các tin bài chưa được chấm nhuận bút.</w:t>
      </w:r>
    </w:p>
    <w:p w14:paraId="475C70A7" w14:textId="77777777" w:rsidR="00434641" w:rsidRPr="001164DE" w:rsidRDefault="00434641" w:rsidP="002B7031">
      <w:pPr>
        <w:pStyle w:val="Style2"/>
        <w:spacing w:line="312" w:lineRule="auto"/>
      </w:pPr>
      <w:r w:rsidRPr="001164DE">
        <w:t>Người duyệt xuất bản chọn mức chấm nhuận bút cho một hoặc nhiều tin bài. Hệ thống kiểm tra &amp; lưu thông tin vào CSDL.</w:t>
      </w:r>
    </w:p>
    <w:p w14:paraId="405A7F59" w14:textId="77777777" w:rsidR="00434641" w:rsidRPr="001164DE" w:rsidRDefault="00434641" w:rsidP="002B7031">
      <w:pPr>
        <w:pStyle w:val="Style2"/>
        <w:spacing w:line="312" w:lineRule="auto"/>
      </w:pPr>
      <w:r w:rsidRPr="001164DE">
        <w:t>Người duyệt xuất bản có thể xem nhuận bút của tin bài. Hệ thống tính nhuận bút theo quy định và hiển thị số tiền nhuận bút của tin bài.</w:t>
      </w:r>
    </w:p>
    <w:p w14:paraId="6FA143FB" w14:textId="77777777" w:rsidR="009D7060" w:rsidRPr="001164DE" w:rsidRDefault="009D7060" w:rsidP="0090566F">
      <w:pPr>
        <w:pStyle w:val="Heading4"/>
      </w:pPr>
      <w:r w:rsidRPr="001164DE">
        <w:t>Thiết kế giao diện</w:t>
      </w:r>
    </w:p>
    <w:p w14:paraId="18B9DFB5" w14:textId="77777777" w:rsidR="003B4CC4" w:rsidRPr="001164DE" w:rsidRDefault="003B4CC4" w:rsidP="002B7031">
      <w:pPr>
        <w:pStyle w:val="ListParagraph"/>
        <w:spacing w:line="312" w:lineRule="auto"/>
      </w:pPr>
      <w:r w:rsidRPr="001164DE">
        <w:rPr>
          <w:lang w:val="en-US"/>
        </w:rPr>
        <w:t>Tìm kiếm (Tra cứu) tin bài chưa chấm nhuận bút</w:t>
      </w:r>
    </w:p>
    <w:p w14:paraId="2DC7EF68" w14:textId="77777777" w:rsidR="00A938FF" w:rsidRPr="001164DE" w:rsidRDefault="00A938FF" w:rsidP="002B7031">
      <w:pPr>
        <w:keepNext/>
        <w:spacing w:line="312" w:lineRule="auto"/>
        <w:jc w:val="center"/>
        <w:rPr>
          <w:rFonts w:ascii="Times New Roman" w:hAnsi="Times New Roman" w:cs="Times New Roman"/>
          <w:sz w:val="28"/>
          <w:szCs w:val="28"/>
        </w:rPr>
      </w:pPr>
      <w:r w:rsidRPr="001164DE">
        <w:rPr>
          <w:rFonts w:ascii="Times New Roman" w:hAnsi="Times New Roman" w:cs="Times New Roman"/>
          <w:noProof/>
          <w:sz w:val="28"/>
          <w:szCs w:val="28"/>
        </w:rPr>
        <w:lastRenderedPageBreak/>
        <w:drawing>
          <wp:inline distT="0" distB="0" distL="0" distR="0" wp14:anchorId="27C86F45" wp14:editId="4F617DC3">
            <wp:extent cx="5943600" cy="261175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611755"/>
                    </a:xfrm>
                    <a:prstGeom prst="rect">
                      <a:avLst/>
                    </a:prstGeom>
                  </pic:spPr>
                </pic:pic>
              </a:graphicData>
            </a:graphic>
          </wp:inline>
        </w:drawing>
      </w:r>
    </w:p>
    <w:p w14:paraId="6A383BA6" w14:textId="7C36E2AE" w:rsidR="00A938FF" w:rsidRPr="001164DE" w:rsidRDefault="00A938FF" w:rsidP="002B7031">
      <w:pPr>
        <w:pStyle w:val="Caption"/>
        <w:spacing w:line="312" w:lineRule="auto"/>
        <w:rPr>
          <w:sz w:val="28"/>
          <w:szCs w:val="28"/>
        </w:rPr>
      </w:pPr>
      <w:r w:rsidRPr="001164DE">
        <w:rPr>
          <w:sz w:val="28"/>
          <w:szCs w:val="28"/>
        </w:rPr>
        <w:t xml:space="preserve">Giao diện </w:t>
      </w:r>
      <w:r w:rsidRPr="001164DE">
        <w:rPr>
          <w:sz w:val="28"/>
          <w:szCs w:val="28"/>
        </w:rPr>
        <w:fldChar w:fldCharType="begin"/>
      </w:r>
      <w:r w:rsidRPr="001164DE">
        <w:rPr>
          <w:sz w:val="28"/>
          <w:szCs w:val="28"/>
        </w:rPr>
        <w:instrText xml:space="preserve"> SEQ Giao_diện \* ARABIC </w:instrText>
      </w:r>
      <w:r w:rsidRPr="001164DE">
        <w:rPr>
          <w:sz w:val="28"/>
          <w:szCs w:val="28"/>
        </w:rPr>
        <w:fldChar w:fldCharType="separate"/>
      </w:r>
      <w:r w:rsidR="0045178B">
        <w:rPr>
          <w:noProof/>
          <w:sz w:val="28"/>
          <w:szCs w:val="28"/>
        </w:rPr>
        <w:t>15</w:t>
      </w:r>
      <w:r w:rsidRPr="001164DE">
        <w:rPr>
          <w:sz w:val="28"/>
          <w:szCs w:val="28"/>
        </w:rPr>
        <w:fldChar w:fldCharType="end"/>
      </w:r>
      <w:r w:rsidRPr="001164DE">
        <w:rPr>
          <w:sz w:val="28"/>
          <w:szCs w:val="28"/>
        </w:rPr>
        <w:t>: Tìm kiếm tin bài chưa chấm nhuận bút</w:t>
      </w:r>
    </w:p>
    <w:p w14:paraId="0A554B77" w14:textId="000C6976" w:rsidR="003B4CC4" w:rsidRPr="001164DE" w:rsidRDefault="00A938FF" w:rsidP="002B7031">
      <w:pPr>
        <w:pStyle w:val="Style2"/>
        <w:spacing w:line="312" w:lineRule="auto"/>
      </w:pPr>
      <w:r w:rsidRPr="001164DE">
        <w:t>Thiết kế trường dữ liệ</w:t>
      </w:r>
      <w:r w:rsidR="00A40E20" w:rsidRPr="001164DE">
        <w:t>u:</w:t>
      </w:r>
    </w:p>
    <w:tbl>
      <w:tblPr>
        <w:tblStyle w:val="TableGrid"/>
        <w:tblW w:w="0" w:type="auto"/>
        <w:tblInd w:w="85" w:type="dxa"/>
        <w:tblLook w:val="04A0" w:firstRow="1" w:lastRow="0" w:firstColumn="1" w:lastColumn="0" w:noHBand="0" w:noVBand="1"/>
      </w:tblPr>
      <w:tblGrid>
        <w:gridCol w:w="889"/>
        <w:gridCol w:w="1796"/>
        <w:gridCol w:w="1644"/>
        <w:gridCol w:w="843"/>
        <w:gridCol w:w="761"/>
        <w:gridCol w:w="3043"/>
      </w:tblGrid>
      <w:tr w:rsidR="00A938FF" w:rsidRPr="001164DE" w14:paraId="442A5739" w14:textId="77777777" w:rsidTr="005A4E0B">
        <w:trPr>
          <w:tblHeader/>
        </w:trPr>
        <w:tc>
          <w:tcPr>
            <w:tcW w:w="900" w:type="dxa"/>
            <w:shd w:val="clear" w:color="auto" w:fill="E7E6E6" w:themeFill="background2"/>
          </w:tcPr>
          <w:p w14:paraId="053CC6E3" w14:textId="77777777" w:rsidR="00A938FF" w:rsidRPr="001164DE" w:rsidRDefault="00A938FF" w:rsidP="002B7031">
            <w:pPr>
              <w:spacing w:line="312" w:lineRule="auto"/>
              <w:jc w:val="center"/>
              <w:rPr>
                <w:rFonts w:ascii="Times New Roman" w:hAnsi="Times New Roman"/>
                <w:b/>
                <w:sz w:val="28"/>
                <w:szCs w:val="28"/>
              </w:rPr>
            </w:pPr>
            <w:r w:rsidRPr="001164DE">
              <w:rPr>
                <w:rFonts w:ascii="Times New Roman" w:hAnsi="Times New Roman"/>
                <w:b/>
                <w:sz w:val="28"/>
                <w:szCs w:val="28"/>
              </w:rPr>
              <w:t>STT</w:t>
            </w:r>
          </w:p>
        </w:tc>
        <w:tc>
          <w:tcPr>
            <w:tcW w:w="1843" w:type="dxa"/>
            <w:shd w:val="clear" w:color="auto" w:fill="E7E6E6" w:themeFill="background2"/>
          </w:tcPr>
          <w:p w14:paraId="07A69DDA" w14:textId="77777777" w:rsidR="00A938FF" w:rsidRPr="001164DE" w:rsidRDefault="00A938FF"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Thông tin</w:t>
            </w:r>
          </w:p>
        </w:tc>
        <w:tc>
          <w:tcPr>
            <w:tcW w:w="1703" w:type="dxa"/>
            <w:shd w:val="clear" w:color="auto" w:fill="E7E6E6" w:themeFill="background2"/>
          </w:tcPr>
          <w:p w14:paraId="1E026E31" w14:textId="77777777" w:rsidR="00A938FF" w:rsidRPr="001164DE" w:rsidRDefault="00A938FF"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Kiểu dữ liệu</w:t>
            </w:r>
          </w:p>
        </w:tc>
        <w:tc>
          <w:tcPr>
            <w:tcW w:w="847" w:type="dxa"/>
            <w:shd w:val="clear" w:color="auto" w:fill="E7E6E6" w:themeFill="background2"/>
          </w:tcPr>
          <w:p w14:paraId="5E4A17E7" w14:textId="77777777" w:rsidR="00A938FF" w:rsidRPr="001164DE" w:rsidRDefault="00A938FF"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Bắt buộc</w:t>
            </w:r>
          </w:p>
        </w:tc>
        <w:tc>
          <w:tcPr>
            <w:tcW w:w="761" w:type="dxa"/>
            <w:shd w:val="clear" w:color="auto" w:fill="E7E6E6" w:themeFill="background2"/>
          </w:tcPr>
          <w:p w14:paraId="5B83EB68" w14:textId="77777777" w:rsidR="00A938FF" w:rsidRPr="001164DE" w:rsidRDefault="00A938FF"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Mặc định</w:t>
            </w:r>
          </w:p>
        </w:tc>
        <w:tc>
          <w:tcPr>
            <w:tcW w:w="3211" w:type="dxa"/>
            <w:shd w:val="clear" w:color="auto" w:fill="E7E6E6" w:themeFill="background2"/>
          </w:tcPr>
          <w:p w14:paraId="6EEAE399" w14:textId="77777777" w:rsidR="00A938FF" w:rsidRPr="001164DE" w:rsidRDefault="005A4E0B"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Ràng buộc</w:t>
            </w:r>
          </w:p>
        </w:tc>
      </w:tr>
      <w:tr w:rsidR="00A938FF" w:rsidRPr="001164DE" w14:paraId="4EB9F539" w14:textId="77777777" w:rsidTr="00A84F88">
        <w:tc>
          <w:tcPr>
            <w:tcW w:w="9265" w:type="dxa"/>
            <w:gridSpan w:val="6"/>
          </w:tcPr>
          <w:p w14:paraId="2760FC40" w14:textId="77777777" w:rsidR="00A938FF" w:rsidRPr="001164DE" w:rsidRDefault="00A938FF" w:rsidP="002B7031">
            <w:pPr>
              <w:spacing w:line="312" w:lineRule="auto"/>
              <w:rPr>
                <w:rFonts w:ascii="Times New Roman" w:hAnsi="Times New Roman"/>
                <w:b/>
                <w:i/>
                <w:sz w:val="28"/>
                <w:szCs w:val="28"/>
              </w:rPr>
            </w:pPr>
            <w:r w:rsidRPr="001164DE">
              <w:rPr>
                <w:rFonts w:ascii="Times New Roman" w:hAnsi="Times New Roman"/>
                <w:b/>
                <w:i/>
                <w:sz w:val="28"/>
                <w:szCs w:val="28"/>
              </w:rPr>
              <w:t>Tra cứu tin bài chưa chấm nhuận bút</w:t>
            </w:r>
          </w:p>
        </w:tc>
      </w:tr>
      <w:tr w:rsidR="00A938FF" w:rsidRPr="001164DE" w14:paraId="360010DE" w14:textId="77777777" w:rsidTr="005A4E0B">
        <w:tc>
          <w:tcPr>
            <w:tcW w:w="900" w:type="dxa"/>
          </w:tcPr>
          <w:p w14:paraId="4F015A9B" w14:textId="77777777" w:rsidR="00A938FF" w:rsidRPr="001164DE" w:rsidRDefault="00A938FF" w:rsidP="002B7031">
            <w:pPr>
              <w:spacing w:line="312" w:lineRule="auto"/>
              <w:jc w:val="center"/>
              <w:rPr>
                <w:rFonts w:ascii="Times New Roman" w:hAnsi="Times New Roman"/>
                <w:sz w:val="28"/>
                <w:szCs w:val="28"/>
              </w:rPr>
            </w:pPr>
            <w:r w:rsidRPr="001164DE">
              <w:rPr>
                <w:rFonts w:ascii="Times New Roman" w:hAnsi="Times New Roman"/>
                <w:sz w:val="28"/>
                <w:szCs w:val="28"/>
              </w:rPr>
              <w:t>1</w:t>
            </w:r>
          </w:p>
        </w:tc>
        <w:tc>
          <w:tcPr>
            <w:tcW w:w="1843" w:type="dxa"/>
          </w:tcPr>
          <w:p w14:paraId="01FDD06B" w14:textId="77777777" w:rsidR="00A938FF" w:rsidRPr="001164DE" w:rsidRDefault="00A938FF" w:rsidP="002B7031">
            <w:pPr>
              <w:spacing w:line="312" w:lineRule="auto"/>
              <w:rPr>
                <w:rFonts w:ascii="Times New Roman" w:hAnsi="Times New Roman"/>
                <w:sz w:val="28"/>
                <w:szCs w:val="28"/>
              </w:rPr>
            </w:pPr>
            <w:r w:rsidRPr="001164DE">
              <w:rPr>
                <w:rFonts w:ascii="Times New Roman" w:hAnsi="Times New Roman"/>
                <w:sz w:val="28"/>
                <w:szCs w:val="28"/>
              </w:rPr>
              <w:t>Tiêu đề (Title)</w:t>
            </w:r>
          </w:p>
        </w:tc>
        <w:tc>
          <w:tcPr>
            <w:tcW w:w="1703" w:type="dxa"/>
          </w:tcPr>
          <w:p w14:paraId="01313FC3" w14:textId="77777777" w:rsidR="00A938FF" w:rsidRPr="001164DE" w:rsidRDefault="00A938FF" w:rsidP="002B7031">
            <w:pPr>
              <w:spacing w:line="312" w:lineRule="auto"/>
              <w:rPr>
                <w:rFonts w:ascii="Times New Roman" w:hAnsi="Times New Roman"/>
                <w:sz w:val="28"/>
                <w:szCs w:val="28"/>
              </w:rPr>
            </w:pPr>
            <w:r w:rsidRPr="001164DE">
              <w:rPr>
                <w:rFonts w:ascii="Times New Roman" w:hAnsi="Times New Roman"/>
                <w:sz w:val="28"/>
                <w:szCs w:val="28"/>
              </w:rPr>
              <w:t>Chuỗi ký tự (200)</w:t>
            </w:r>
          </w:p>
        </w:tc>
        <w:tc>
          <w:tcPr>
            <w:tcW w:w="847" w:type="dxa"/>
          </w:tcPr>
          <w:p w14:paraId="5967D9BB" w14:textId="77777777" w:rsidR="00A938FF" w:rsidRPr="001164DE" w:rsidRDefault="00A938FF" w:rsidP="002B7031">
            <w:pPr>
              <w:spacing w:line="312" w:lineRule="auto"/>
              <w:rPr>
                <w:rFonts w:ascii="Times New Roman" w:hAnsi="Times New Roman"/>
                <w:sz w:val="28"/>
                <w:szCs w:val="28"/>
                <w:lang w:val="vi-VN"/>
              </w:rPr>
            </w:pPr>
          </w:p>
        </w:tc>
        <w:tc>
          <w:tcPr>
            <w:tcW w:w="761" w:type="dxa"/>
          </w:tcPr>
          <w:p w14:paraId="0018CD1F" w14:textId="77777777" w:rsidR="00A938FF" w:rsidRPr="001164DE" w:rsidRDefault="00A938FF" w:rsidP="002B7031">
            <w:pPr>
              <w:spacing w:line="312" w:lineRule="auto"/>
              <w:rPr>
                <w:rFonts w:ascii="Times New Roman" w:hAnsi="Times New Roman"/>
                <w:sz w:val="28"/>
                <w:szCs w:val="28"/>
                <w:lang w:val="vi-VN"/>
              </w:rPr>
            </w:pPr>
          </w:p>
        </w:tc>
        <w:tc>
          <w:tcPr>
            <w:tcW w:w="3211" w:type="dxa"/>
          </w:tcPr>
          <w:p w14:paraId="5281DE1A" w14:textId="77777777" w:rsidR="005A4E0B" w:rsidRPr="001164DE" w:rsidRDefault="005A4E0B" w:rsidP="00122797">
            <w:pPr>
              <w:spacing w:line="312" w:lineRule="auto"/>
              <w:jc w:val="both"/>
              <w:rPr>
                <w:rFonts w:ascii="Times New Roman" w:hAnsi="Times New Roman"/>
                <w:sz w:val="28"/>
                <w:szCs w:val="28"/>
              </w:rPr>
            </w:pPr>
            <w:r w:rsidRPr="001164DE">
              <w:rPr>
                <w:rFonts w:ascii="Times New Roman" w:hAnsi="Times New Roman"/>
                <w:sz w:val="28"/>
                <w:szCs w:val="28"/>
              </w:rPr>
              <w:t>Chỉ hiển thị, không cho phép nhập vào</w:t>
            </w:r>
          </w:p>
          <w:p w14:paraId="5B325BFE" w14:textId="77777777" w:rsidR="00A938FF" w:rsidRPr="001164DE" w:rsidRDefault="00A938FF" w:rsidP="00122797">
            <w:pPr>
              <w:spacing w:line="312" w:lineRule="auto"/>
              <w:jc w:val="both"/>
              <w:rPr>
                <w:rFonts w:ascii="Times New Roman" w:hAnsi="Times New Roman"/>
                <w:sz w:val="28"/>
                <w:szCs w:val="28"/>
              </w:rPr>
            </w:pPr>
            <w:r w:rsidRPr="001164DE">
              <w:rPr>
                <w:rFonts w:ascii="Times New Roman" w:hAnsi="Times New Roman"/>
                <w:sz w:val="28"/>
                <w:szCs w:val="28"/>
                <w:lang w:val="vi-VN"/>
              </w:rPr>
              <w:t xml:space="preserve">Hiển thị </w:t>
            </w:r>
            <w:r w:rsidRPr="001164DE">
              <w:rPr>
                <w:rFonts w:ascii="Times New Roman" w:hAnsi="Times New Roman"/>
                <w:sz w:val="28"/>
                <w:szCs w:val="28"/>
              </w:rPr>
              <w:t>tiêu đề tin bài</w:t>
            </w:r>
          </w:p>
        </w:tc>
      </w:tr>
      <w:tr w:rsidR="00A938FF" w:rsidRPr="001164DE" w14:paraId="6E2F628A" w14:textId="77777777" w:rsidTr="005A4E0B">
        <w:tc>
          <w:tcPr>
            <w:tcW w:w="900" w:type="dxa"/>
          </w:tcPr>
          <w:p w14:paraId="3B93D636" w14:textId="77777777" w:rsidR="00A938FF" w:rsidRPr="001164DE" w:rsidRDefault="00A938FF" w:rsidP="002B7031">
            <w:pPr>
              <w:spacing w:line="312" w:lineRule="auto"/>
              <w:jc w:val="center"/>
              <w:rPr>
                <w:rFonts w:ascii="Times New Roman" w:hAnsi="Times New Roman"/>
                <w:sz w:val="28"/>
                <w:szCs w:val="28"/>
              </w:rPr>
            </w:pPr>
            <w:r w:rsidRPr="001164DE">
              <w:rPr>
                <w:rFonts w:ascii="Times New Roman" w:hAnsi="Times New Roman"/>
                <w:sz w:val="28"/>
                <w:szCs w:val="28"/>
              </w:rPr>
              <w:t>2</w:t>
            </w:r>
          </w:p>
        </w:tc>
        <w:tc>
          <w:tcPr>
            <w:tcW w:w="1843" w:type="dxa"/>
          </w:tcPr>
          <w:p w14:paraId="318DACFC" w14:textId="77777777" w:rsidR="00A938FF" w:rsidRPr="001164DE" w:rsidRDefault="00A938FF" w:rsidP="002B7031">
            <w:pPr>
              <w:spacing w:line="312" w:lineRule="auto"/>
              <w:rPr>
                <w:rFonts w:ascii="Times New Roman" w:hAnsi="Times New Roman"/>
                <w:sz w:val="28"/>
                <w:szCs w:val="28"/>
              </w:rPr>
            </w:pPr>
            <w:r w:rsidRPr="001164DE">
              <w:rPr>
                <w:rFonts w:ascii="Times New Roman" w:hAnsi="Times New Roman"/>
                <w:sz w:val="28"/>
                <w:szCs w:val="28"/>
              </w:rPr>
              <w:t>Trạng thái</w:t>
            </w:r>
          </w:p>
          <w:p w14:paraId="23321172" w14:textId="77777777" w:rsidR="00A938FF" w:rsidRPr="001164DE" w:rsidRDefault="00A938FF" w:rsidP="002B7031">
            <w:pPr>
              <w:spacing w:line="312" w:lineRule="auto"/>
              <w:rPr>
                <w:rFonts w:ascii="Times New Roman" w:hAnsi="Times New Roman"/>
                <w:sz w:val="28"/>
                <w:szCs w:val="28"/>
              </w:rPr>
            </w:pPr>
            <w:r w:rsidRPr="001164DE">
              <w:rPr>
                <w:rFonts w:ascii="Times New Roman" w:hAnsi="Times New Roman"/>
                <w:sz w:val="28"/>
                <w:szCs w:val="28"/>
              </w:rPr>
              <w:t>(Status)</w:t>
            </w:r>
          </w:p>
        </w:tc>
        <w:tc>
          <w:tcPr>
            <w:tcW w:w="1703" w:type="dxa"/>
          </w:tcPr>
          <w:p w14:paraId="52D40A58" w14:textId="77777777" w:rsidR="00A938FF" w:rsidRPr="001164DE" w:rsidRDefault="00A938FF" w:rsidP="002B7031">
            <w:pPr>
              <w:spacing w:line="312" w:lineRule="auto"/>
              <w:rPr>
                <w:rFonts w:ascii="Times New Roman" w:hAnsi="Times New Roman"/>
                <w:sz w:val="28"/>
                <w:szCs w:val="28"/>
              </w:rPr>
            </w:pPr>
            <w:r w:rsidRPr="001164DE">
              <w:rPr>
                <w:rFonts w:ascii="Times New Roman" w:hAnsi="Times New Roman"/>
                <w:sz w:val="28"/>
                <w:szCs w:val="28"/>
              </w:rPr>
              <w:t>Chuỗi ký tự (50)</w:t>
            </w:r>
          </w:p>
        </w:tc>
        <w:tc>
          <w:tcPr>
            <w:tcW w:w="847" w:type="dxa"/>
          </w:tcPr>
          <w:p w14:paraId="2B9DBA32" w14:textId="77777777" w:rsidR="00A938FF" w:rsidRPr="001164DE" w:rsidRDefault="00A938FF" w:rsidP="002B7031">
            <w:pPr>
              <w:spacing w:line="312" w:lineRule="auto"/>
              <w:rPr>
                <w:rFonts w:ascii="Times New Roman" w:hAnsi="Times New Roman"/>
                <w:sz w:val="28"/>
                <w:szCs w:val="28"/>
                <w:lang w:val="vi-VN"/>
              </w:rPr>
            </w:pPr>
          </w:p>
        </w:tc>
        <w:tc>
          <w:tcPr>
            <w:tcW w:w="761" w:type="dxa"/>
          </w:tcPr>
          <w:p w14:paraId="5CFCDD0A" w14:textId="77777777" w:rsidR="00A938FF" w:rsidRPr="001164DE" w:rsidRDefault="00A938FF" w:rsidP="002B7031">
            <w:pPr>
              <w:spacing w:line="312" w:lineRule="auto"/>
              <w:rPr>
                <w:rFonts w:ascii="Times New Roman" w:hAnsi="Times New Roman"/>
                <w:sz w:val="28"/>
                <w:szCs w:val="28"/>
                <w:lang w:val="vi-VN"/>
              </w:rPr>
            </w:pPr>
          </w:p>
        </w:tc>
        <w:tc>
          <w:tcPr>
            <w:tcW w:w="3211" w:type="dxa"/>
          </w:tcPr>
          <w:p w14:paraId="6BB8B068" w14:textId="77777777" w:rsidR="005A4E0B" w:rsidRPr="001164DE" w:rsidRDefault="005A4E0B" w:rsidP="00122797">
            <w:pPr>
              <w:spacing w:line="312" w:lineRule="auto"/>
              <w:jc w:val="both"/>
              <w:rPr>
                <w:rFonts w:ascii="Times New Roman" w:hAnsi="Times New Roman"/>
                <w:sz w:val="28"/>
                <w:szCs w:val="28"/>
              </w:rPr>
            </w:pPr>
            <w:r w:rsidRPr="001164DE">
              <w:rPr>
                <w:rFonts w:ascii="Times New Roman" w:hAnsi="Times New Roman"/>
                <w:sz w:val="28"/>
                <w:szCs w:val="28"/>
              </w:rPr>
              <w:t>Chỉ hiển thị, không cho phép nhập vào</w:t>
            </w:r>
          </w:p>
          <w:p w14:paraId="27547593" w14:textId="77777777" w:rsidR="00A938FF" w:rsidRPr="001164DE" w:rsidRDefault="00A938FF" w:rsidP="00122797">
            <w:pPr>
              <w:spacing w:line="312" w:lineRule="auto"/>
              <w:jc w:val="both"/>
              <w:rPr>
                <w:rFonts w:ascii="Times New Roman" w:hAnsi="Times New Roman"/>
                <w:sz w:val="28"/>
                <w:szCs w:val="28"/>
              </w:rPr>
            </w:pPr>
            <w:r w:rsidRPr="001164DE">
              <w:rPr>
                <w:rFonts w:ascii="Times New Roman" w:hAnsi="Times New Roman"/>
                <w:sz w:val="28"/>
                <w:szCs w:val="28"/>
                <w:lang w:val="vi-VN"/>
              </w:rPr>
              <w:t xml:space="preserve">Hiển thị trạng thái </w:t>
            </w:r>
            <w:r w:rsidRPr="001164DE">
              <w:rPr>
                <w:rFonts w:ascii="Times New Roman" w:hAnsi="Times New Roman"/>
                <w:sz w:val="28"/>
                <w:szCs w:val="28"/>
              </w:rPr>
              <w:t>tin bài</w:t>
            </w:r>
          </w:p>
        </w:tc>
      </w:tr>
      <w:tr w:rsidR="00A938FF" w:rsidRPr="001164DE" w14:paraId="7EEF8010" w14:textId="77777777" w:rsidTr="005A4E0B">
        <w:tc>
          <w:tcPr>
            <w:tcW w:w="900" w:type="dxa"/>
          </w:tcPr>
          <w:p w14:paraId="2AE435AE" w14:textId="77777777" w:rsidR="00A938FF" w:rsidRPr="001164DE" w:rsidRDefault="00A938FF" w:rsidP="002B7031">
            <w:pPr>
              <w:spacing w:line="312" w:lineRule="auto"/>
              <w:jc w:val="center"/>
              <w:rPr>
                <w:rFonts w:ascii="Times New Roman" w:hAnsi="Times New Roman"/>
                <w:sz w:val="28"/>
                <w:szCs w:val="28"/>
              </w:rPr>
            </w:pPr>
            <w:r w:rsidRPr="001164DE">
              <w:rPr>
                <w:rFonts w:ascii="Times New Roman" w:hAnsi="Times New Roman"/>
                <w:sz w:val="28"/>
                <w:szCs w:val="28"/>
              </w:rPr>
              <w:t>3</w:t>
            </w:r>
          </w:p>
        </w:tc>
        <w:tc>
          <w:tcPr>
            <w:tcW w:w="1843" w:type="dxa"/>
          </w:tcPr>
          <w:p w14:paraId="0FEC1D45" w14:textId="77777777" w:rsidR="00A938FF" w:rsidRPr="001164DE" w:rsidRDefault="00A938FF" w:rsidP="002B7031">
            <w:pPr>
              <w:spacing w:line="312" w:lineRule="auto"/>
              <w:rPr>
                <w:rFonts w:ascii="Times New Roman" w:hAnsi="Times New Roman"/>
                <w:sz w:val="28"/>
                <w:szCs w:val="28"/>
              </w:rPr>
            </w:pPr>
            <w:r w:rsidRPr="001164DE">
              <w:rPr>
                <w:rFonts w:ascii="Times New Roman" w:hAnsi="Times New Roman"/>
                <w:sz w:val="28"/>
                <w:szCs w:val="28"/>
              </w:rPr>
              <w:t>Ngày cập nhật</w:t>
            </w:r>
          </w:p>
          <w:p w14:paraId="702B975C" w14:textId="77777777" w:rsidR="00A938FF" w:rsidRPr="001164DE" w:rsidRDefault="00A938FF" w:rsidP="002B7031">
            <w:pPr>
              <w:spacing w:line="312" w:lineRule="auto"/>
              <w:rPr>
                <w:rFonts w:ascii="Times New Roman" w:hAnsi="Times New Roman"/>
                <w:sz w:val="28"/>
                <w:szCs w:val="28"/>
                <w:lang w:val="vi-VN"/>
              </w:rPr>
            </w:pPr>
            <w:r w:rsidRPr="001164DE">
              <w:rPr>
                <w:rFonts w:ascii="Times New Roman" w:hAnsi="Times New Roman"/>
                <w:sz w:val="28"/>
                <w:szCs w:val="28"/>
              </w:rPr>
              <w:t>(Last saved)</w:t>
            </w:r>
          </w:p>
        </w:tc>
        <w:tc>
          <w:tcPr>
            <w:tcW w:w="1703" w:type="dxa"/>
          </w:tcPr>
          <w:p w14:paraId="535AA692" w14:textId="77777777" w:rsidR="00A938FF" w:rsidRPr="001164DE" w:rsidRDefault="00A938FF" w:rsidP="002B7031">
            <w:pPr>
              <w:spacing w:line="312" w:lineRule="auto"/>
              <w:rPr>
                <w:rFonts w:ascii="Times New Roman" w:hAnsi="Times New Roman"/>
                <w:sz w:val="28"/>
                <w:szCs w:val="28"/>
              </w:rPr>
            </w:pPr>
            <w:r w:rsidRPr="001164DE">
              <w:rPr>
                <w:rFonts w:ascii="Times New Roman" w:hAnsi="Times New Roman"/>
                <w:sz w:val="28"/>
                <w:szCs w:val="28"/>
              </w:rPr>
              <w:t>Ngày tháng</w:t>
            </w:r>
          </w:p>
        </w:tc>
        <w:tc>
          <w:tcPr>
            <w:tcW w:w="847" w:type="dxa"/>
          </w:tcPr>
          <w:p w14:paraId="57B51C82" w14:textId="77777777" w:rsidR="00A938FF" w:rsidRPr="001164DE" w:rsidRDefault="00A938FF" w:rsidP="002B7031">
            <w:pPr>
              <w:spacing w:line="312" w:lineRule="auto"/>
              <w:rPr>
                <w:rFonts w:ascii="Times New Roman" w:hAnsi="Times New Roman"/>
                <w:sz w:val="28"/>
                <w:szCs w:val="28"/>
                <w:lang w:val="vi-VN"/>
              </w:rPr>
            </w:pPr>
          </w:p>
        </w:tc>
        <w:tc>
          <w:tcPr>
            <w:tcW w:w="761" w:type="dxa"/>
          </w:tcPr>
          <w:p w14:paraId="5A138F87" w14:textId="77777777" w:rsidR="00A938FF" w:rsidRPr="001164DE" w:rsidRDefault="00A938FF" w:rsidP="002B7031">
            <w:pPr>
              <w:spacing w:line="312" w:lineRule="auto"/>
              <w:rPr>
                <w:rFonts w:ascii="Times New Roman" w:hAnsi="Times New Roman"/>
                <w:sz w:val="28"/>
                <w:szCs w:val="28"/>
                <w:lang w:val="vi-VN"/>
              </w:rPr>
            </w:pPr>
          </w:p>
        </w:tc>
        <w:tc>
          <w:tcPr>
            <w:tcW w:w="3211" w:type="dxa"/>
          </w:tcPr>
          <w:p w14:paraId="3B7601E3" w14:textId="77777777" w:rsidR="005A4E0B" w:rsidRPr="001164DE" w:rsidRDefault="005A4E0B" w:rsidP="00122797">
            <w:pPr>
              <w:spacing w:line="312" w:lineRule="auto"/>
              <w:jc w:val="both"/>
              <w:rPr>
                <w:rFonts w:ascii="Times New Roman" w:hAnsi="Times New Roman"/>
                <w:sz w:val="28"/>
                <w:szCs w:val="28"/>
              </w:rPr>
            </w:pPr>
            <w:r w:rsidRPr="001164DE">
              <w:rPr>
                <w:rFonts w:ascii="Times New Roman" w:hAnsi="Times New Roman"/>
                <w:sz w:val="28"/>
                <w:szCs w:val="28"/>
              </w:rPr>
              <w:t>Chỉ hiển thị, không cho phép nhập vào</w:t>
            </w:r>
          </w:p>
          <w:p w14:paraId="3933451F" w14:textId="77777777" w:rsidR="00A938FF" w:rsidRPr="001164DE" w:rsidRDefault="00A938FF" w:rsidP="00122797">
            <w:pPr>
              <w:spacing w:line="312" w:lineRule="auto"/>
              <w:jc w:val="both"/>
              <w:rPr>
                <w:rFonts w:ascii="Times New Roman" w:hAnsi="Times New Roman"/>
                <w:sz w:val="28"/>
                <w:szCs w:val="28"/>
                <w:lang w:val="vi-VN"/>
              </w:rPr>
            </w:pPr>
            <w:r w:rsidRPr="001164DE">
              <w:rPr>
                <w:rFonts w:ascii="Times New Roman" w:hAnsi="Times New Roman"/>
                <w:sz w:val="28"/>
                <w:szCs w:val="28"/>
                <w:lang w:val="vi-VN"/>
              </w:rPr>
              <w:t>Hiển thị thời gian cập n</w:t>
            </w:r>
            <w:r w:rsidRPr="001164DE">
              <w:rPr>
                <w:rFonts w:ascii="Times New Roman" w:hAnsi="Times New Roman"/>
                <w:sz w:val="28"/>
                <w:szCs w:val="28"/>
              </w:rPr>
              <w:t>hật tin bài</w:t>
            </w:r>
          </w:p>
        </w:tc>
      </w:tr>
      <w:tr w:rsidR="00A938FF" w:rsidRPr="001164DE" w14:paraId="7B8833A1" w14:textId="77777777" w:rsidTr="005A4E0B">
        <w:tc>
          <w:tcPr>
            <w:tcW w:w="900" w:type="dxa"/>
          </w:tcPr>
          <w:p w14:paraId="4510E2CB" w14:textId="77777777" w:rsidR="00A938FF" w:rsidRPr="001164DE" w:rsidRDefault="00A938FF" w:rsidP="002B7031">
            <w:pPr>
              <w:spacing w:line="312" w:lineRule="auto"/>
              <w:jc w:val="center"/>
              <w:rPr>
                <w:rFonts w:ascii="Times New Roman" w:hAnsi="Times New Roman"/>
                <w:sz w:val="28"/>
                <w:szCs w:val="28"/>
              </w:rPr>
            </w:pPr>
            <w:r w:rsidRPr="001164DE">
              <w:rPr>
                <w:rFonts w:ascii="Times New Roman" w:hAnsi="Times New Roman"/>
                <w:sz w:val="28"/>
                <w:szCs w:val="28"/>
              </w:rPr>
              <w:t>4</w:t>
            </w:r>
          </w:p>
        </w:tc>
        <w:tc>
          <w:tcPr>
            <w:tcW w:w="1843" w:type="dxa"/>
          </w:tcPr>
          <w:p w14:paraId="33D95EB0" w14:textId="77777777" w:rsidR="00A938FF" w:rsidRPr="001164DE" w:rsidRDefault="00A938FF" w:rsidP="002B7031">
            <w:pPr>
              <w:spacing w:line="312" w:lineRule="auto"/>
              <w:rPr>
                <w:rFonts w:ascii="Times New Roman" w:hAnsi="Times New Roman"/>
                <w:sz w:val="28"/>
                <w:szCs w:val="28"/>
              </w:rPr>
            </w:pPr>
            <w:r w:rsidRPr="001164DE">
              <w:rPr>
                <w:rFonts w:ascii="Times New Roman" w:hAnsi="Times New Roman"/>
                <w:sz w:val="28"/>
                <w:szCs w:val="28"/>
              </w:rPr>
              <w:t>Tác giả</w:t>
            </w:r>
          </w:p>
          <w:p w14:paraId="351250B8" w14:textId="77777777" w:rsidR="00A938FF" w:rsidRPr="001164DE" w:rsidRDefault="00A938FF" w:rsidP="002B7031">
            <w:pPr>
              <w:spacing w:line="312" w:lineRule="auto"/>
              <w:rPr>
                <w:rFonts w:ascii="Times New Roman" w:hAnsi="Times New Roman"/>
                <w:sz w:val="28"/>
                <w:szCs w:val="28"/>
                <w:lang w:val="vi-VN"/>
              </w:rPr>
            </w:pPr>
            <w:r w:rsidRPr="001164DE">
              <w:rPr>
                <w:rFonts w:ascii="Times New Roman" w:hAnsi="Times New Roman"/>
                <w:sz w:val="28"/>
                <w:szCs w:val="28"/>
              </w:rPr>
              <w:t>(Author)</w:t>
            </w:r>
          </w:p>
        </w:tc>
        <w:tc>
          <w:tcPr>
            <w:tcW w:w="1703" w:type="dxa"/>
          </w:tcPr>
          <w:p w14:paraId="1AAF60F6" w14:textId="77777777" w:rsidR="00A938FF" w:rsidRPr="001164DE" w:rsidRDefault="00A938FF" w:rsidP="002B7031">
            <w:pPr>
              <w:spacing w:line="312" w:lineRule="auto"/>
              <w:rPr>
                <w:rFonts w:ascii="Times New Roman" w:hAnsi="Times New Roman"/>
                <w:sz w:val="28"/>
                <w:szCs w:val="28"/>
                <w:lang w:val="vi-VN"/>
              </w:rPr>
            </w:pPr>
            <w:r w:rsidRPr="001164DE">
              <w:rPr>
                <w:rFonts w:ascii="Times New Roman" w:hAnsi="Times New Roman"/>
                <w:sz w:val="28"/>
                <w:szCs w:val="28"/>
              </w:rPr>
              <w:t>Chuỗi ký tự (50)</w:t>
            </w:r>
          </w:p>
        </w:tc>
        <w:tc>
          <w:tcPr>
            <w:tcW w:w="847" w:type="dxa"/>
          </w:tcPr>
          <w:p w14:paraId="55278718" w14:textId="77777777" w:rsidR="00A938FF" w:rsidRPr="001164DE" w:rsidRDefault="00A938FF" w:rsidP="002B7031">
            <w:pPr>
              <w:spacing w:line="312" w:lineRule="auto"/>
              <w:rPr>
                <w:rFonts w:ascii="Times New Roman" w:hAnsi="Times New Roman"/>
                <w:sz w:val="28"/>
                <w:szCs w:val="28"/>
                <w:lang w:val="vi-VN"/>
              </w:rPr>
            </w:pPr>
          </w:p>
        </w:tc>
        <w:tc>
          <w:tcPr>
            <w:tcW w:w="761" w:type="dxa"/>
          </w:tcPr>
          <w:p w14:paraId="687699BB" w14:textId="77777777" w:rsidR="00A938FF" w:rsidRPr="001164DE" w:rsidRDefault="00A938FF" w:rsidP="002B7031">
            <w:pPr>
              <w:spacing w:line="312" w:lineRule="auto"/>
              <w:rPr>
                <w:rFonts w:ascii="Times New Roman" w:hAnsi="Times New Roman"/>
                <w:sz w:val="28"/>
                <w:szCs w:val="28"/>
                <w:lang w:val="vi-VN"/>
              </w:rPr>
            </w:pPr>
          </w:p>
        </w:tc>
        <w:tc>
          <w:tcPr>
            <w:tcW w:w="3211" w:type="dxa"/>
          </w:tcPr>
          <w:p w14:paraId="28F477FF" w14:textId="77777777" w:rsidR="005A4E0B" w:rsidRPr="001164DE" w:rsidRDefault="005A4E0B" w:rsidP="00122797">
            <w:pPr>
              <w:spacing w:line="312" w:lineRule="auto"/>
              <w:jc w:val="both"/>
              <w:rPr>
                <w:rFonts w:ascii="Times New Roman" w:hAnsi="Times New Roman"/>
                <w:sz w:val="28"/>
                <w:szCs w:val="28"/>
              </w:rPr>
            </w:pPr>
            <w:r w:rsidRPr="001164DE">
              <w:rPr>
                <w:rFonts w:ascii="Times New Roman" w:hAnsi="Times New Roman"/>
                <w:sz w:val="28"/>
                <w:szCs w:val="28"/>
              </w:rPr>
              <w:t>Chỉ hiển thị, không cho phép nhập vào</w:t>
            </w:r>
          </w:p>
          <w:p w14:paraId="45AC3C0A" w14:textId="77777777" w:rsidR="00A938FF" w:rsidRPr="001164DE" w:rsidRDefault="00A938FF" w:rsidP="00122797">
            <w:pPr>
              <w:spacing w:line="312" w:lineRule="auto"/>
              <w:jc w:val="both"/>
              <w:rPr>
                <w:rFonts w:ascii="Times New Roman" w:hAnsi="Times New Roman"/>
                <w:sz w:val="28"/>
                <w:szCs w:val="28"/>
                <w:lang w:val="vi-VN"/>
              </w:rPr>
            </w:pPr>
            <w:r w:rsidRPr="001164DE">
              <w:rPr>
                <w:rFonts w:ascii="Times New Roman" w:hAnsi="Times New Roman"/>
                <w:sz w:val="28"/>
                <w:szCs w:val="28"/>
              </w:rPr>
              <w:t>Hiển thị tác giả tin bài</w:t>
            </w:r>
          </w:p>
        </w:tc>
      </w:tr>
    </w:tbl>
    <w:p w14:paraId="1B319529" w14:textId="77777777" w:rsidR="00A938FF" w:rsidRPr="001164DE" w:rsidRDefault="00A938FF" w:rsidP="002B7031">
      <w:pPr>
        <w:pStyle w:val="ListParagraph"/>
        <w:spacing w:line="312" w:lineRule="auto"/>
      </w:pPr>
      <w:r w:rsidRPr="001164DE">
        <w:rPr>
          <w:lang w:val="en-US"/>
        </w:rPr>
        <w:t xml:space="preserve">Xem/Chọn mức chấm nhuận bút </w:t>
      </w:r>
    </w:p>
    <w:p w14:paraId="5834001D" w14:textId="2E3C1BC9" w:rsidR="00A938FF" w:rsidRPr="001164DE" w:rsidRDefault="00AD7CCC" w:rsidP="002B7031">
      <w:pPr>
        <w:pStyle w:val="Style2"/>
        <w:numPr>
          <w:ilvl w:val="0"/>
          <w:numId w:val="0"/>
        </w:numPr>
        <w:spacing w:line="312" w:lineRule="auto"/>
        <w:jc w:val="center"/>
      </w:pPr>
      <w:r w:rsidRPr="001164DE">
        <w:rPr>
          <w:noProof/>
        </w:rPr>
        <w:lastRenderedPageBreak/>
        <w:drawing>
          <wp:inline distT="0" distB="0" distL="0" distR="0" wp14:anchorId="7BC734F0" wp14:editId="2446DF5D">
            <wp:extent cx="4000500" cy="7057249"/>
            <wp:effectExtent l="19050" t="19050" r="19050" b="1079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001749" cy="7059452"/>
                    </a:xfrm>
                    <a:prstGeom prst="rect">
                      <a:avLst/>
                    </a:prstGeom>
                    <a:ln>
                      <a:solidFill>
                        <a:schemeClr val="tx1"/>
                      </a:solidFill>
                    </a:ln>
                  </pic:spPr>
                </pic:pic>
              </a:graphicData>
            </a:graphic>
          </wp:inline>
        </w:drawing>
      </w:r>
    </w:p>
    <w:p w14:paraId="5DF5378B" w14:textId="0810B03C" w:rsidR="00A938FF" w:rsidRPr="001164DE" w:rsidRDefault="00A938FF" w:rsidP="002B7031">
      <w:pPr>
        <w:pStyle w:val="Caption"/>
        <w:spacing w:after="0" w:line="312" w:lineRule="auto"/>
        <w:rPr>
          <w:sz w:val="28"/>
          <w:szCs w:val="28"/>
        </w:rPr>
      </w:pPr>
      <w:r w:rsidRPr="001164DE">
        <w:rPr>
          <w:sz w:val="28"/>
          <w:szCs w:val="28"/>
        </w:rPr>
        <w:t xml:space="preserve">Giao diện </w:t>
      </w:r>
      <w:r w:rsidRPr="001164DE">
        <w:rPr>
          <w:sz w:val="28"/>
          <w:szCs w:val="28"/>
        </w:rPr>
        <w:fldChar w:fldCharType="begin"/>
      </w:r>
      <w:r w:rsidRPr="001164DE">
        <w:rPr>
          <w:sz w:val="28"/>
          <w:szCs w:val="28"/>
        </w:rPr>
        <w:instrText xml:space="preserve"> SEQ Giao_diện \* ARABIC </w:instrText>
      </w:r>
      <w:r w:rsidRPr="001164DE">
        <w:rPr>
          <w:sz w:val="28"/>
          <w:szCs w:val="28"/>
        </w:rPr>
        <w:fldChar w:fldCharType="separate"/>
      </w:r>
      <w:r w:rsidR="0045178B">
        <w:rPr>
          <w:noProof/>
          <w:sz w:val="28"/>
          <w:szCs w:val="28"/>
        </w:rPr>
        <w:t>16</w:t>
      </w:r>
      <w:r w:rsidRPr="001164DE">
        <w:rPr>
          <w:noProof/>
          <w:sz w:val="28"/>
          <w:szCs w:val="28"/>
        </w:rPr>
        <w:fldChar w:fldCharType="end"/>
      </w:r>
      <w:r w:rsidRPr="001164DE">
        <w:rPr>
          <w:sz w:val="28"/>
          <w:szCs w:val="28"/>
        </w:rPr>
        <w:t>: Xem/ chọn mức chấm nhuận bút tin bài</w:t>
      </w:r>
    </w:p>
    <w:p w14:paraId="1FB7440C" w14:textId="77777777" w:rsidR="00421789" w:rsidRPr="001164DE" w:rsidRDefault="00421789">
      <w:pPr>
        <w:rPr>
          <w:rFonts w:ascii="Times New Roman" w:eastAsia="Calibri" w:hAnsi="Times New Roman" w:cs="Times New Roman"/>
          <w:sz w:val="28"/>
          <w:szCs w:val="28"/>
        </w:rPr>
      </w:pPr>
      <w:r w:rsidRPr="001164DE">
        <w:rPr>
          <w:rFonts w:ascii="Times New Roman" w:hAnsi="Times New Roman" w:cs="Times New Roman"/>
          <w:sz w:val="28"/>
          <w:szCs w:val="28"/>
        </w:rPr>
        <w:br w:type="page"/>
      </w:r>
    </w:p>
    <w:p w14:paraId="2360B5A0" w14:textId="4C742B8B" w:rsidR="00A938FF" w:rsidRPr="001164DE" w:rsidRDefault="00A938FF" w:rsidP="002B7031">
      <w:pPr>
        <w:pStyle w:val="Style2"/>
        <w:spacing w:line="312" w:lineRule="auto"/>
      </w:pPr>
      <w:r w:rsidRPr="001164DE">
        <w:lastRenderedPageBreak/>
        <w:t>Thiết kế trường dữ liệu chứ</w:t>
      </w:r>
      <w:r w:rsidR="00817E3B" w:rsidRPr="001164DE">
        <w:t>c năng xem/c</w:t>
      </w:r>
      <w:r w:rsidRPr="001164DE">
        <w:t>họn mức nhuận bút tin bài</w:t>
      </w:r>
    </w:p>
    <w:tbl>
      <w:tblPr>
        <w:tblStyle w:val="TableGrid"/>
        <w:tblW w:w="0" w:type="auto"/>
        <w:tblInd w:w="175" w:type="dxa"/>
        <w:tblLook w:val="04A0" w:firstRow="1" w:lastRow="0" w:firstColumn="1" w:lastColumn="0" w:noHBand="0" w:noVBand="1"/>
      </w:tblPr>
      <w:tblGrid>
        <w:gridCol w:w="917"/>
        <w:gridCol w:w="2076"/>
        <w:gridCol w:w="1410"/>
        <w:gridCol w:w="911"/>
        <w:gridCol w:w="988"/>
        <w:gridCol w:w="2584"/>
      </w:tblGrid>
      <w:tr w:rsidR="00A938FF" w:rsidRPr="001164DE" w14:paraId="1C2A62DA" w14:textId="77777777" w:rsidTr="00A84F88">
        <w:trPr>
          <w:tblHeader/>
        </w:trPr>
        <w:tc>
          <w:tcPr>
            <w:tcW w:w="931" w:type="dxa"/>
            <w:shd w:val="clear" w:color="auto" w:fill="E7E6E6" w:themeFill="background2"/>
          </w:tcPr>
          <w:p w14:paraId="502484B4" w14:textId="77777777" w:rsidR="00A938FF" w:rsidRPr="001164DE" w:rsidRDefault="00A938FF" w:rsidP="002B7031">
            <w:pPr>
              <w:spacing w:line="312" w:lineRule="auto"/>
              <w:jc w:val="center"/>
              <w:rPr>
                <w:rFonts w:ascii="Times New Roman" w:hAnsi="Times New Roman"/>
                <w:b/>
                <w:sz w:val="28"/>
                <w:szCs w:val="28"/>
              </w:rPr>
            </w:pPr>
            <w:r w:rsidRPr="001164DE">
              <w:rPr>
                <w:rFonts w:ascii="Times New Roman" w:hAnsi="Times New Roman"/>
                <w:b/>
                <w:sz w:val="28"/>
                <w:szCs w:val="28"/>
              </w:rPr>
              <w:t>STT</w:t>
            </w:r>
          </w:p>
        </w:tc>
        <w:tc>
          <w:tcPr>
            <w:tcW w:w="2167" w:type="dxa"/>
            <w:shd w:val="clear" w:color="auto" w:fill="E7E6E6" w:themeFill="background2"/>
          </w:tcPr>
          <w:p w14:paraId="2403D578" w14:textId="77777777" w:rsidR="00A938FF" w:rsidRPr="001164DE" w:rsidRDefault="00A938FF"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Thông tin</w:t>
            </w:r>
          </w:p>
        </w:tc>
        <w:tc>
          <w:tcPr>
            <w:tcW w:w="1462" w:type="dxa"/>
            <w:shd w:val="clear" w:color="auto" w:fill="E7E6E6" w:themeFill="background2"/>
          </w:tcPr>
          <w:p w14:paraId="42211B89" w14:textId="77777777" w:rsidR="00A938FF" w:rsidRPr="001164DE" w:rsidRDefault="00A938FF"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Kiểu dữ liệu</w:t>
            </w:r>
          </w:p>
        </w:tc>
        <w:tc>
          <w:tcPr>
            <w:tcW w:w="921" w:type="dxa"/>
            <w:shd w:val="clear" w:color="auto" w:fill="E7E6E6" w:themeFill="background2"/>
          </w:tcPr>
          <w:p w14:paraId="0B2A206D" w14:textId="77777777" w:rsidR="00A938FF" w:rsidRPr="001164DE" w:rsidRDefault="00A938FF"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Bắt buộc</w:t>
            </w:r>
          </w:p>
        </w:tc>
        <w:tc>
          <w:tcPr>
            <w:tcW w:w="1007" w:type="dxa"/>
            <w:shd w:val="clear" w:color="auto" w:fill="E7E6E6" w:themeFill="background2"/>
          </w:tcPr>
          <w:p w14:paraId="6A2ABE47" w14:textId="77777777" w:rsidR="00A938FF" w:rsidRPr="001164DE" w:rsidRDefault="00A938FF"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Mặc định</w:t>
            </w:r>
          </w:p>
        </w:tc>
        <w:tc>
          <w:tcPr>
            <w:tcW w:w="2687" w:type="dxa"/>
            <w:shd w:val="clear" w:color="auto" w:fill="E7E6E6" w:themeFill="background2"/>
          </w:tcPr>
          <w:p w14:paraId="04D28AFB" w14:textId="77777777" w:rsidR="00A938FF" w:rsidRPr="001164DE" w:rsidRDefault="000F75C5"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 xml:space="preserve">Ràng </w:t>
            </w:r>
            <w:r w:rsidRPr="001164DE">
              <w:rPr>
                <w:rFonts w:ascii="Times New Roman" w:hAnsi="Times New Roman"/>
                <w:b/>
                <w:sz w:val="28"/>
                <w:szCs w:val="28"/>
              </w:rPr>
              <w:t>buộc</w:t>
            </w:r>
          </w:p>
        </w:tc>
      </w:tr>
      <w:tr w:rsidR="00A938FF" w:rsidRPr="001164DE" w14:paraId="4A62357E" w14:textId="77777777" w:rsidTr="00A84F88">
        <w:trPr>
          <w:trHeight w:val="1043"/>
        </w:trPr>
        <w:tc>
          <w:tcPr>
            <w:tcW w:w="931" w:type="dxa"/>
          </w:tcPr>
          <w:p w14:paraId="211F0A5B" w14:textId="77777777" w:rsidR="00A938FF" w:rsidRPr="001164DE" w:rsidRDefault="00A938FF" w:rsidP="002B7031">
            <w:pPr>
              <w:spacing w:line="312" w:lineRule="auto"/>
              <w:rPr>
                <w:rFonts w:ascii="Times New Roman" w:hAnsi="Times New Roman"/>
                <w:sz w:val="28"/>
                <w:szCs w:val="28"/>
              </w:rPr>
            </w:pPr>
            <w:r w:rsidRPr="001164DE">
              <w:rPr>
                <w:rFonts w:ascii="Times New Roman" w:hAnsi="Times New Roman"/>
                <w:sz w:val="28"/>
                <w:szCs w:val="28"/>
              </w:rPr>
              <w:t>1</w:t>
            </w:r>
          </w:p>
        </w:tc>
        <w:tc>
          <w:tcPr>
            <w:tcW w:w="2167" w:type="dxa"/>
          </w:tcPr>
          <w:p w14:paraId="3EDD11A3" w14:textId="77777777" w:rsidR="00A938FF" w:rsidRPr="001164DE" w:rsidRDefault="00A938FF" w:rsidP="002B7031">
            <w:pPr>
              <w:spacing w:line="312" w:lineRule="auto"/>
              <w:rPr>
                <w:rFonts w:ascii="Times New Roman" w:hAnsi="Times New Roman"/>
                <w:sz w:val="28"/>
                <w:szCs w:val="28"/>
                <w:lang w:val="vi-VN"/>
              </w:rPr>
            </w:pPr>
            <w:r w:rsidRPr="001164DE">
              <w:rPr>
                <w:rFonts w:ascii="Times New Roman" w:hAnsi="Times New Roman"/>
                <w:sz w:val="28"/>
                <w:szCs w:val="28"/>
              </w:rPr>
              <w:t>Mức nhuận bút</w:t>
            </w:r>
          </w:p>
        </w:tc>
        <w:tc>
          <w:tcPr>
            <w:tcW w:w="1462" w:type="dxa"/>
          </w:tcPr>
          <w:p w14:paraId="41FA661E" w14:textId="77777777" w:rsidR="00A938FF" w:rsidRPr="001164DE" w:rsidRDefault="00A938FF" w:rsidP="002B7031">
            <w:pPr>
              <w:spacing w:line="312" w:lineRule="auto"/>
              <w:rPr>
                <w:rFonts w:ascii="Times New Roman" w:hAnsi="Times New Roman"/>
                <w:sz w:val="28"/>
                <w:szCs w:val="28"/>
              </w:rPr>
            </w:pPr>
            <w:r w:rsidRPr="001164DE">
              <w:rPr>
                <w:rFonts w:ascii="Times New Roman" w:hAnsi="Times New Roman"/>
                <w:sz w:val="28"/>
                <w:szCs w:val="28"/>
              </w:rPr>
              <w:t xml:space="preserve"> Kiểu số (10)</w:t>
            </w:r>
          </w:p>
        </w:tc>
        <w:tc>
          <w:tcPr>
            <w:tcW w:w="921" w:type="dxa"/>
          </w:tcPr>
          <w:p w14:paraId="3E2C66D0" w14:textId="77777777" w:rsidR="00A938FF" w:rsidRPr="001164DE" w:rsidRDefault="00A938FF" w:rsidP="002B7031">
            <w:pPr>
              <w:spacing w:line="312" w:lineRule="auto"/>
              <w:rPr>
                <w:rFonts w:ascii="Times New Roman" w:hAnsi="Times New Roman"/>
                <w:sz w:val="28"/>
                <w:szCs w:val="28"/>
              </w:rPr>
            </w:pPr>
            <w:r w:rsidRPr="001164DE">
              <w:rPr>
                <w:rFonts w:ascii="Times New Roman" w:hAnsi="Times New Roman"/>
                <w:sz w:val="28"/>
                <w:szCs w:val="28"/>
              </w:rPr>
              <w:t>Có</w:t>
            </w:r>
          </w:p>
        </w:tc>
        <w:tc>
          <w:tcPr>
            <w:tcW w:w="1007" w:type="dxa"/>
          </w:tcPr>
          <w:p w14:paraId="48711234" w14:textId="77777777" w:rsidR="00A938FF" w:rsidRPr="001164DE" w:rsidRDefault="00A938FF" w:rsidP="002B7031">
            <w:pPr>
              <w:spacing w:line="312" w:lineRule="auto"/>
              <w:rPr>
                <w:rFonts w:ascii="Times New Roman" w:hAnsi="Times New Roman"/>
                <w:sz w:val="28"/>
                <w:szCs w:val="28"/>
                <w:lang w:val="vi-VN"/>
              </w:rPr>
            </w:pPr>
          </w:p>
        </w:tc>
        <w:tc>
          <w:tcPr>
            <w:tcW w:w="2687" w:type="dxa"/>
          </w:tcPr>
          <w:p w14:paraId="34D42A29" w14:textId="77777777" w:rsidR="00A938FF" w:rsidRPr="001164DE" w:rsidRDefault="00A938FF" w:rsidP="00122797">
            <w:pPr>
              <w:spacing w:line="312" w:lineRule="auto"/>
              <w:jc w:val="both"/>
              <w:rPr>
                <w:rFonts w:ascii="Times New Roman" w:hAnsi="Times New Roman"/>
                <w:sz w:val="28"/>
                <w:szCs w:val="28"/>
              </w:rPr>
            </w:pPr>
            <w:r w:rsidRPr="001164DE">
              <w:rPr>
                <w:rFonts w:ascii="Times New Roman" w:hAnsi="Times New Roman"/>
                <w:sz w:val="28"/>
                <w:szCs w:val="28"/>
              </w:rPr>
              <w:t>Dạng dropdown list, cho phép người dùng chọn 1 mức nhuận bút trên danh mục nhuận bút (được quản lý tại chức năng</w:t>
            </w:r>
            <w:r w:rsidR="005A4E0B" w:rsidRPr="001164DE">
              <w:rPr>
                <w:rFonts w:ascii="Times New Roman" w:hAnsi="Times New Roman"/>
                <w:sz w:val="28"/>
                <w:szCs w:val="28"/>
              </w:rPr>
              <w:t xml:space="preserve"> (A1.3.2)</w:t>
            </w:r>
            <w:r w:rsidRPr="001164DE">
              <w:rPr>
                <w:rFonts w:ascii="Times New Roman" w:hAnsi="Times New Roman"/>
                <w:sz w:val="28"/>
                <w:szCs w:val="28"/>
              </w:rPr>
              <w:t xml:space="preserve"> Quản lý danh mục nhuận bút)</w:t>
            </w:r>
          </w:p>
        </w:tc>
      </w:tr>
    </w:tbl>
    <w:p w14:paraId="15D89AD6" w14:textId="77777777" w:rsidR="009D7060" w:rsidRPr="001164DE" w:rsidRDefault="009D7060" w:rsidP="0090566F">
      <w:pPr>
        <w:pStyle w:val="Heading4"/>
      </w:pPr>
      <w:r w:rsidRPr="001164DE">
        <w:t>Điều kiện thực hiện</w:t>
      </w:r>
    </w:p>
    <w:p w14:paraId="31B8BF16" w14:textId="77777777" w:rsidR="00817E3B" w:rsidRPr="001164DE" w:rsidRDefault="00817E3B" w:rsidP="002B7031">
      <w:pPr>
        <w:pStyle w:val="Style2"/>
        <w:spacing w:line="312" w:lineRule="auto"/>
      </w:pPr>
      <w:r w:rsidRPr="001164DE">
        <w:t>NSD đã đăng nhập vào hệ thống và truy cập vào chức năng chấm nhuận bút</w:t>
      </w:r>
    </w:p>
    <w:p w14:paraId="17878370" w14:textId="77777777" w:rsidR="009D7060" w:rsidRPr="001164DE" w:rsidRDefault="009D7060" w:rsidP="0090566F">
      <w:pPr>
        <w:pStyle w:val="Heading4"/>
      </w:pPr>
      <w:r w:rsidRPr="001164DE">
        <w:t>Yêu cầu đặc biệt/ Ràng buộc</w:t>
      </w:r>
    </w:p>
    <w:p w14:paraId="44CA2E5D" w14:textId="77777777" w:rsidR="00817E3B" w:rsidRPr="001164DE" w:rsidRDefault="00817E3B" w:rsidP="002B7031">
      <w:pPr>
        <w:pStyle w:val="Style2"/>
        <w:spacing w:line="312" w:lineRule="auto"/>
      </w:pPr>
      <w:r w:rsidRPr="001164DE">
        <w:t>NSD đã được phân quyền chấm nhuận bút tin bài</w:t>
      </w:r>
    </w:p>
    <w:p w14:paraId="1B6174FD" w14:textId="77777777" w:rsidR="00817E3B" w:rsidRPr="001164DE" w:rsidRDefault="00817E3B" w:rsidP="002B7031">
      <w:pPr>
        <w:pStyle w:val="Style2"/>
        <w:spacing w:line="312" w:lineRule="auto"/>
      </w:pPr>
      <w:r w:rsidRPr="001164DE">
        <w:t>Biên tập viên/CTV đã gửi phê duyệt tin bài</w:t>
      </w:r>
    </w:p>
    <w:p w14:paraId="04D1C12A" w14:textId="22BB2C8F" w:rsidR="009D7060" w:rsidRPr="001164DE" w:rsidRDefault="00BA4386" w:rsidP="0090566F">
      <w:pPr>
        <w:pStyle w:val="Heading4"/>
      </w:pPr>
      <w:r>
        <w:t>Luồng xử lý dữ liệu</w:t>
      </w:r>
    </w:p>
    <w:p w14:paraId="7DEC2505" w14:textId="77777777" w:rsidR="00A938FF" w:rsidRPr="001164DE" w:rsidRDefault="00A938FF" w:rsidP="002B7031">
      <w:pPr>
        <w:pStyle w:val="ListParagraph"/>
        <w:spacing w:line="312" w:lineRule="auto"/>
        <w:rPr>
          <w:lang w:val="vi-VN"/>
        </w:rPr>
      </w:pPr>
      <w:r w:rsidRPr="001164DE">
        <w:rPr>
          <w:lang w:val="vi-VN"/>
        </w:rPr>
        <w:t>Tìm ki</w:t>
      </w:r>
      <w:r w:rsidRPr="001164DE">
        <w:t xml:space="preserve">ếm (tra cứu) tin bài chưa chấm nhuận bút </w:t>
      </w:r>
    </w:p>
    <w:tbl>
      <w:tblPr>
        <w:tblStyle w:val="TableGrid"/>
        <w:tblW w:w="0" w:type="auto"/>
        <w:tblInd w:w="85" w:type="dxa"/>
        <w:tblLook w:val="04A0" w:firstRow="1" w:lastRow="0" w:firstColumn="1" w:lastColumn="0" w:noHBand="0" w:noVBand="1"/>
      </w:tblPr>
      <w:tblGrid>
        <w:gridCol w:w="919"/>
        <w:gridCol w:w="1901"/>
        <w:gridCol w:w="6156"/>
      </w:tblGrid>
      <w:tr w:rsidR="00A938FF" w:rsidRPr="001164DE" w14:paraId="7534BCB7" w14:textId="77777777" w:rsidTr="005A4E0B">
        <w:trPr>
          <w:tblHeader/>
        </w:trPr>
        <w:tc>
          <w:tcPr>
            <w:tcW w:w="1126" w:type="dxa"/>
            <w:shd w:val="clear" w:color="auto" w:fill="E7E6E6" w:themeFill="background2"/>
            <w:vAlign w:val="center"/>
          </w:tcPr>
          <w:p w14:paraId="67553CEE" w14:textId="77777777" w:rsidR="00A938FF" w:rsidRPr="001164DE" w:rsidRDefault="00A938FF"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rPr>
              <w:t>Bước thực hiện</w:t>
            </w:r>
          </w:p>
        </w:tc>
        <w:tc>
          <w:tcPr>
            <w:tcW w:w="2895" w:type="dxa"/>
            <w:shd w:val="clear" w:color="auto" w:fill="E7E6E6" w:themeFill="background2"/>
            <w:vAlign w:val="center"/>
          </w:tcPr>
          <w:p w14:paraId="4C0F6A13" w14:textId="77777777" w:rsidR="00A938FF" w:rsidRPr="001164DE" w:rsidRDefault="00A938FF"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rPr>
              <w:t>Chủ thể thực hiện</w:t>
            </w:r>
          </w:p>
        </w:tc>
        <w:tc>
          <w:tcPr>
            <w:tcW w:w="5244" w:type="dxa"/>
            <w:shd w:val="clear" w:color="auto" w:fill="E7E6E6" w:themeFill="background2"/>
            <w:vAlign w:val="center"/>
          </w:tcPr>
          <w:p w14:paraId="06653F29" w14:textId="77777777" w:rsidR="00A938FF" w:rsidRPr="001164DE" w:rsidRDefault="00A938FF"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rPr>
              <w:t>Nội dung</w:t>
            </w:r>
          </w:p>
        </w:tc>
      </w:tr>
      <w:tr w:rsidR="005A4E0B" w:rsidRPr="001164DE" w14:paraId="2CFC5C91" w14:textId="77777777" w:rsidTr="005A4E0B">
        <w:tc>
          <w:tcPr>
            <w:tcW w:w="1126" w:type="dxa"/>
          </w:tcPr>
          <w:p w14:paraId="0338BADC" w14:textId="77777777" w:rsidR="005A4E0B" w:rsidRPr="001164DE" w:rsidRDefault="005A4E0B" w:rsidP="002B7031">
            <w:pPr>
              <w:spacing w:line="312" w:lineRule="auto"/>
              <w:jc w:val="center"/>
              <w:rPr>
                <w:rFonts w:ascii="Times New Roman" w:hAnsi="Times New Roman"/>
                <w:sz w:val="28"/>
                <w:szCs w:val="28"/>
                <w:lang w:val="vi-VN"/>
              </w:rPr>
            </w:pPr>
            <w:r w:rsidRPr="001164DE">
              <w:rPr>
                <w:rFonts w:ascii="Times New Roman" w:hAnsi="Times New Roman"/>
                <w:sz w:val="28"/>
                <w:szCs w:val="28"/>
              </w:rPr>
              <w:t>1</w:t>
            </w:r>
          </w:p>
        </w:tc>
        <w:tc>
          <w:tcPr>
            <w:tcW w:w="2895" w:type="dxa"/>
          </w:tcPr>
          <w:p w14:paraId="32653F7F" w14:textId="77777777" w:rsidR="005A4E0B" w:rsidRPr="001164DE" w:rsidRDefault="005A4E0B" w:rsidP="002B7031">
            <w:pPr>
              <w:spacing w:line="312" w:lineRule="auto"/>
              <w:rPr>
                <w:rFonts w:ascii="Times New Roman" w:hAnsi="Times New Roman"/>
                <w:sz w:val="28"/>
                <w:szCs w:val="28"/>
                <w:lang w:val="vi-VN"/>
              </w:rPr>
            </w:pPr>
            <w:r w:rsidRPr="001164DE">
              <w:rPr>
                <w:rFonts w:ascii="Times New Roman" w:hAnsi="Times New Roman"/>
                <w:sz w:val="28"/>
                <w:szCs w:val="28"/>
                <w:lang w:val="vi-VN"/>
              </w:rPr>
              <w:t>NSD</w:t>
            </w:r>
          </w:p>
          <w:p w14:paraId="7141C01B" w14:textId="77777777" w:rsidR="005A4E0B" w:rsidRPr="001164DE" w:rsidRDefault="005A4E0B" w:rsidP="002B7031">
            <w:pPr>
              <w:spacing w:line="312" w:lineRule="auto"/>
              <w:rPr>
                <w:rFonts w:ascii="Times New Roman" w:hAnsi="Times New Roman"/>
                <w:sz w:val="28"/>
                <w:szCs w:val="28"/>
                <w:lang w:val="vi-VN"/>
              </w:rPr>
            </w:pPr>
            <w:r w:rsidRPr="001164DE">
              <w:rPr>
                <w:rFonts w:ascii="Times New Roman" w:hAnsi="Times New Roman"/>
                <w:sz w:val="28"/>
                <w:szCs w:val="28"/>
              </w:rPr>
              <w:t>(</w:t>
            </w:r>
            <w:r w:rsidRPr="001164DE">
              <w:rPr>
                <w:rFonts w:ascii="Times New Roman" w:hAnsi="Times New Roman"/>
                <w:sz w:val="28"/>
                <w:szCs w:val="28"/>
                <w:lang w:val="vi-VN"/>
              </w:rPr>
              <w:t>Biên tập viên/Người quản trị nội dung/Người duyệt xuất bản</w:t>
            </w:r>
            <w:r w:rsidRPr="001164DE">
              <w:rPr>
                <w:rFonts w:ascii="Times New Roman" w:hAnsi="Times New Roman"/>
                <w:sz w:val="28"/>
                <w:szCs w:val="28"/>
              </w:rPr>
              <w:t>)</w:t>
            </w:r>
          </w:p>
        </w:tc>
        <w:tc>
          <w:tcPr>
            <w:tcW w:w="5244" w:type="dxa"/>
          </w:tcPr>
          <w:p w14:paraId="0273BBE8" w14:textId="69EBB297" w:rsidR="005A4E0B" w:rsidRPr="001164DE" w:rsidRDefault="005A4E0B" w:rsidP="00122797">
            <w:pPr>
              <w:spacing w:line="312" w:lineRule="auto"/>
              <w:jc w:val="both"/>
              <w:rPr>
                <w:rFonts w:ascii="Times New Roman" w:hAnsi="Times New Roman"/>
                <w:sz w:val="28"/>
                <w:szCs w:val="28"/>
              </w:rPr>
            </w:pPr>
            <w:r w:rsidRPr="001164DE">
              <w:rPr>
                <w:rFonts w:ascii="Times New Roman" w:hAnsi="Times New Roman"/>
                <w:sz w:val="28"/>
                <w:szCs w:val="28"/>
              </w:rPr>
              <w:t xml:space="preserve">Đăng nhập vào trang quản trị website </w:t>
            </w:r>
            <w:r w:rsidR="00E04DD9" w:rsidRPr="001164DE">
              <w:rPr>
                <w:rFonts w:ascii="Times New Roman" w:hAnsi="Times New Roman"/>
                <w:sz w:val="28"/>
                <w:szCs w:val="28"/>
              </w:rPr>
              <w:t>Tạp chí Thuế</w:t>
            </w:r>
          </w:p>
        </w:tc>
      </w:tr>
      <w:tr w:rsidR="005A4E0B" w:rsidRPr="001164DE" w14:paraId="09FAD356" w14:textId="77777777" w:rsidTr="005A4E0B">
        <w:tc>
          <w:tcPr>
            <w:tcW w:w="1126" w:type="dxa"/>
          </w:tcPr>
          <w:p w14:paraId="687803BD" w14:textId="77777777" w:rsidR="005A4E0B" w:rsidRPr="001164DE" w:rsidRDefault="005A4E0B" w:rsidP="002B7031">
            <w:pPr>
              <w:spacing w:line="312" w:lineRule="auto"/>
              <w:jc w:val="center"/>
              <w:rPr>
                <w:rFonts w:ascii="Times New Roman" w:hAnsi="Times New Roman"/>
                <w:sz w:val="28"/>
                <w:szCs w:val="28"/>
              </w:rPr>
            </w:pPr>
            <w:r w:rsidRPr="001164DE">
              <w:rPr>
                <w:rFonts w:ascii="Times New Roman" w:hAnsi="Times New Roman"/>
                <w:sz w:val="28"/>
                <w:szCs w:val="28"/>
              </w:rPr>
              <w:t>2</w:t>
            </w:r>
          </w:p>
        </w:tc>
        <w:tc>
          <w:tcPr>
            <w:tcW w:w="2895" w:type="dxa"/>
          </w:tcPr>
          <w:p w14:paraId="5F344B11" w14:textId="77777777" w:rsidR="005A4E0B" w:rsidRPr="001164DE" w:rsidRDefault="005A4E0B" w:rsidP="002B7031">
            <w:pPr>
              <w:spacing w:line="312" w:lineRule="auto"/>
              <w:rPr>
                <w:rFonts w:ascii="Times New Roman" w:hAnsi="Times New Roman"/>
                <w:sz w:val="28"/>
                <w:szCs w:val="28"/>
              </w:rPr>
            </w:pPr>
            <w:r w:rsidRPr="001164DE">
              <w:rPr>
                <w:rFonts w:ascii="Times New Roman" w:hAnsi="Times New Roman"/>
                <w:sz w:val="28"/>
                <w:szCs w:val="28"/>
              </w:rPr>
              <w:t>Hệ thống</w:t>
            </w:r>
          </w:p>
        </w:tc>
        <w:tc>
          <w:tcPr>
            <w:tcW w:w="5244" w:type="dxa"/>
          </w:tcPr>
          <w:p w14:paraId="7430AA1B" w14:textId="3737BFF9" w:rsidR="005A4E0B" w:rsidRPr="001164DE" w:rsidRDefault="005A4E0B" w:rsidP="00122797">
            <w:pPr>
              <w:spacing w:line="312" w:lineRule="auto"/>
              <w:jc w:val="both"/>
              <w:rPr>
                <w:rFonts w:ascii="Times New Roman" w:hAnsi="Times New Roman"/>
                <w:sz w:val="28"/>
                <w:szCs w:val="28"/>
              </w:rPr>
            </w:pPr>
            <w:r w:rsidRPr="001164DE">
              <w:rPr>
                <w:rFonts w:ascii="Times New Roman" w:hAnsi="Times New Roman"/>
                <w:sz w:val="28"/>
                <w:szCs w:val="28"/>
              </w:rPr>
              <w:t xml:space="preserve">Hiển thị thư viện nội dung website </w:t>
            </w:r>
            <w:r w:rsidR="00E04DD9" w:rsidRPr="001164DE">
              <w:rPr>
                <w:rFonts w:ascii="Times New Roman" w:hAnsi="Times New Roman"/>
                <w:sz w:val="28"/>
                <w:szCs w:val="28"/>
              </w:rPr>
              <w:t>Tạp chí Thuế</w:t>
            </w:r>
          </w:p>
        </w:tc>
      </w:tr>
      <w:tr w:rsidR="005A4E0B" w:rsidRPr="001164DE" w14:paraId="1613CF7F" w14:textId="77777777" w:rsidTr="005A4E0B">
        <w:tc>
          <w:tcPr>
            <w:tcW w:w="1126" w:type="dxa"/>
          </w:tcPr>
          <w:p w14:paraId="768A31BA" w14:textId="77777777" w:rsidR="005A4E0B" w:rsidRPr="001164DE" w:rsidRDefault="005A4E0B" w:rsidP="002B7031">
            <w:pPr>
              <w:spacing w:line="312" w:lineRule="auto"/>
              <w:jc w:val="center"/>
              <w:rPr>
                <w:rFonts w:ascii="Times New Roman" w:hAnsi="Times New Roman"/>
                <w:sz w:val="28"/>
                <w:szCs w:val="28"/>
                <w:lang w:val="vi-VN"/>
              </w:rPr>
            </w:pPr>
            <w:r w:rsidRPr="001164DE">
              <w:rPr>
                <w:rFonts w:ascii="Times New Roman" w:hAnsi="Times New Roman"/>
                <w:sz w:val="28"/>
                <w:szCs w:val="28"/>
              </w:rPr>
              <w:t>3</w:t>
            </w:r>
          </w:p>
        </w:tc>
        <w:tc>
          <w:tcPr>
            <w:tcW w:w="2895" w:type="dxa"/>
          </w:tcPr>
          <w:p w14:paraId="2EA2A236" w14:textId="77777777" w:rsidR="005A4E0B" w:rsidRPr="001164DE" w:rsidRDefault="005A4E0B" w:rsidP="002B7031">
            <w:pPr>
              <w:spacing w:line="312" w:lineRule="auto"/>
              <w:rPr>
                <w:rFonts w:ascii="Times New Roman" w:hAnsi="Times New Roman"/>
                <w:sz w:val="28"/>
                <w:szCs w:val="28"/>
              </w:rPr>
            </w:pPr>
            <w:r w:rsidRPr="001164DE">
              <w:rPr>
                <w:rFonts w:ascii="Times New Roman" w:hAnsi="Times New Roman"/>
                <w:sz w:val="28"/>
                <w:szCs w:val="28"/>
                <w:lang w:val="vi-VN"/>
              </w:rPr>
              <w:t>NSD</w:t>
            </w:r>
            <w:r w:rsidRPr="001164DE">
              <w:rPr>
                <w:rFonts w:ascii="Times New Roman" w:hAnsi="Times New Roman"/>
                <w:sz w:val="28"/>
                <w:szCs w:val="28"/>
              </w:rPr>
              <w:t xml:space="preserve"> (</w:t>
            </w:r>
            <w:r w:rsidRPr="001164DE">
              <w:rPr>
                <w:rFonts w:ascii="Times New Roman" w:hAnsi="Times New Roman"/>
                <w:sz w:val="28"/>
                <w:szCs w:val="28"/>
                <w:lang w:val="vi-VN"/>
              </w:rPr>
              <w:t xml:space="preserve">Biên tập viên/Người quản trị nội dung/Người </w:t>
            </w:r>
            <w:r w:rsidRPr="001164DE">
              <w:rPr>
                <w:rFonts w:ascii="Times New Roman" w:hAnsi="Times New Roman"/>
                <w:sz w:val="28"/>
                <w:szCs w:val="28"/>
                <w:lang w:val="vi-VN"/>
              </w:rPr>
              <w:lastRenderedPageBreak/>
              <w:t>duyệt xuất bản</w:t>
            </w:r>
            <w:r w:rsidRPr="001164DE">
              <w:rPr>
                <w:rFonts w:ascii="Times New Roman" w:hAnsi="Times New Roman"/>
                <w:sz w:val="28"/>
                <w:szCs w:val="28"/>
              </w:rPr>
              <w:t>)</w:t>
            </w:r>
          </w:p>
        </w:tc>
        <w:tc>
          <w:tcPr>
            <w:tcW w:w="5244" w:type="dxa"/>
          </w:tcPr>
          <w:p w14:paraId="3035ABFD" w14:textId="77777777" w:rsidR="005A4E0B" w:rsidRPr="001164DE" w:rsidRDefault="005A4E0B" w:rsidP="00122797">
            <w:pPr>
              <w:spacing w:line="312" w:lineRule="auto"/>
              <w:jc w:val="both"/>
              <w:rPr>
                <w:rFonts w:ascii="Times New Roman" w:hAnsi="Times New Roman"/>
                <w:sz w:val="28"/>
                <w:szCs w:val="28"/>
              </w:rPr>
            </w:pPr>
            <w:r w:rsidRPr="001164DE">
              <w:rPr>
                <w:rFonts w:ascii="Times New Roman" w:hAnsi="Times New Roman"/>
                <w:sz w:val="28"/>
                <w:szCs w:val="28"/>
              </w:rPr>
              <w:lastRenderedPageBreak/>
              <w:t xml:space="preserve">Chọn </w:t>
            </w:r>
            <w:r w:rsidRPr="001164DE">
              <w:rPr>
                <w:rFonts w:ascii="Times New Roman" w:hAnsi="Times New Roman"/>
                <w:sz w:val="28"/>
                <w:szCs w:val="28"/>
                <w:lang w:val="vi-VN"/>
              </w:rPr>
              <w:t xml:space="preserve">thư mục chứa </w:t>
            </w:r>
            <w:r w:rsidRPr="001164DE">
              <w:rPr>
                <w:rFonts w:ascii="Times New Roman" w:hAnsi="Times New Roman"/>
                <w:sz w:val="28"/>
                <w:szCs w:val="28"/>
              </w:rPr>
              <w:t xml:space="preserve">các </w:t>
            </w:r>
            <w:r w:rsidRPr="001164DE">
              <w:rPr>
                <w:rFonts w:ascii="Times New Roman" w:eastAsia="Times New Roman" w:hAnsi="Times New Roman"/>
                <w:bCs/>
                <w:sz w:val="28"/>
                <w:szCs w:val="28"/>
                <w:lang w:val="vi-VN"/>
              </w:rPr>
              <w:t xml:space="preserve">tin bài </w:t>
            </w:r>
            <w:r w:rsidRPr="001164DE">
              <w:rPr>
                <w:rFonts w:ascii="Times New Roman" w:hAnsi="Times New Roman"/>
                <w:sz w:val="28"/>
                <w:szCs w:val="28"/>
              </w:rPr>
              <w:t>chờ phê duyệt (My pending Approvals) chưa được chấm nhuận bút</w:t>
            </w:r>
          </w:p>
        </w:tc>
      </w:tr>
      <w:tr w:rsidR="005A4E0B" w:rsidRPr="001164DE" w14:paraId="3753779E" w14:textId="77777777" w:rsidTr="005A4E0B">
        <w:tc>
          <w:tcPr>
            <w:tcW w:w="1126" w:type="dxa"/>
          </w:tcPr>
          <w:p w14:paraId="110BF2A9" w14:textId="77777777" w:rsidR="005A4E0B" w:rsidRPr="001164DE" w:rsidRDefault="005A4E0B" w:rsidP="002B7031">
            <w:pPr>
              <w:spacing w:line="312" w:lineRule="auto"/>
              <w:jc w:val="center"/>
              <w:rPr>
                <w:rFonts w:ascii="Times New Roman" w:hAnsi="Times New Roman"/>
                <w:sz w:val="28"/>
                <w:szCs w:val="28"/>
                <w:lang w:val="vi-VN"/>
              </w:rPr>
            </w:pPr>
            <w:r w:rsidRPr="001164DE">
              <w:rPr>
                <w:rFonts w:ascii="Times New Roman" w:hAnsi="Times New Roman"/>
                <w:sz w:val="28"/>
                <w:szCs w:val="28"/>
              </w:rPr>
              <w:t>4</w:t>
            </w:r>
          </w:p>
        </w:tc>
        <w:tc>
          <w:tcPr>
            <w:tcW w:w="2895" w:type="dxa"/>
          </w:tcPr>
          <w:p w14:paraId="126907BA" w14:textId="77777777" w:rsidR="005A4E0B" w:rsidRPr="001164DE" w:rsidRDefault="005A4E0B" w:rsidP="002B7031">
            <w:pPr>
              <w:spacing w:line="312" w:lineRule="auto"/>
              <w:rPr>
                <w:rFonts w:ascii="Times New Roman" w:hAnsi="Times New Roman"/>
                <w:sz w:val="28"/>
                <w:szCs w:val="28"/>
                <w:lang w:val="vi-VN"/>
              </w:rPr>
            </w:pPr>
            <w:r w:rsidRPr="001164DE">
              <w:rPr>
                <w:rFonts w:ascii="Times New Roman" w:hAnsi="Times New Roman"/>
                <w:sz w:val="28"/>
                <w:szCs w:val="28"/>
                <w:lang w:val="vi-VN"/>
              </w:rPr>
              <w:t>Hệ thống</w:t>
            </w:r>
          </w:p>
        </w:tc>
        <w:tc>
          <w:tcPr>
            <w:tcW w:w="5244" w:type="dxa"/>
          </w:tcPr>
          <w:p w14:paraId="50E2FED7" w14:textId="77777777" w:rsidR="005A4E0B" w:rsidRPr="001164DE" w:rsidRDefault="006D429D" w:rsidP="006D429D">
            <w:pPr>
              <w:spacing w:line="312" w:lineRule="auto"/>
              <w:jc w:val="both"/>
              <w:rPr>
                <w:rFonts w:ascii="Times New Roman" w:hAnsi="Times New Roman"/>
                <w:sz w:val="28"/>
                <w:szCs w:val="28"/>
              </w:rPr>
            </w:pPr>
            <w:r w:rsidRPr="001164DE">
              <w:rPr>
                <w:rFonts w:ascii="Times New Roman" w:hAnsi="Times New Roman"/>
                <w:sz w:val="28"/>
                <w:szCs w:val="28"/>
              </w:rPr>
              <w:t>Truy vấn vào cơ sở dữ liệu của WCM, h</w:t>
            </w:r>
            <w:r w:rsidR="005A4E0B" w:rsidRPr="001164DE">
              <w:rPr>
                <w:rFonts w:ascii="Times New Roman" w:hAnsi="Times New Roman"/>
                <w:sz w:val="28"/>
                <w:szCs w:val="28"/>
              </w:rPr>
              <w:t xml:space="preserve">iển thị các </w:t>
            </w:r>
            <w:r w:rsidR="005A4E0B" w:rsidRPr="001164DE">
              <w:rPr>
                <w:rFonts w:ascii="Times New Roman" w:eastAsia="Times New Roman" w:hAnsi="Times New Roman"/>
                <w:bCs/>
                <w:sz w:val="28"/>
                <w:szCs w:val="28"/>
                <w:lang w:val="vi-VN"/>
              </w:rPr>
              <w:t xml:space="preserve">tin bài </w:t>
            </w:r>
            <w:r w:rsidR="005A4E0B" w:rsidRPr="001164DE">
              <w:rPr>
                <w:rFonts w:ascii="Times New Roman" w:hAnsi="Times New Roman"/>
                <w:sz w:val="28"/>
                <w:szCs w:val="28"/>
              </w:rPr>
              <w:t>chờ phê duyệt chưa được chấm nhuận bút</w:t>
            </w:r>
          </w:p>
          <w:p w14:paraId="1BC889E2" w14:textId="77777777" w:rsidR="00AC4763" w:rsidRPr="00777D93" w:rsidRDefault="00AC4763" w:rsidP="00777D93">
            <w:pPr>
              <w:pStyle w:val="Header"/>
              <w:tabs>
                <w:tab w:val="clear" w:pos="4680"/>
                <w:tab w:val="clear" w:pos="9360"/>
              </w:tabs>
              <w:spacing w:line="312" w:lineRule="auto"/>
              <w:rPr>
                <w:noProof/>
                <w:szCs w:val="28"/>
              </w:rPr>
            </w:pPr>
            <w:r w:rsidRPr="00777D93">
              <w:rPr>
                <w:noProof/>
                <w:szCs w:val="28"/>
              </w:rPr>
              <w:drawing>
                <wp:inline distT="0" distB="0" distL="0" distR="0" wp14:anchorId="2E5151F2" wp14:editId="1EDB5748">
                  <wp:extent cx="3738880" cy="1783912"/>
                  <wp:effectExtent l="19050" t="19050" r="13970" b="260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759661" cy="1793827"/>
                          </a:xfrm>
                          <a:prstGeom prst="rect">
                            <a:avLst/>
                          </a:prstGeom>
                          <a:ln>
                            <a:solidFill>
                              <a:schemeClr val="tx1"/>
                            </a:solidFill>
                          </a:ln>
                        </pic:spPr>
                      </pic:pic>
                    </a:graphicData>
                  </a:graphic>
                </wp:inline>
              </w:drawing>
            </w:r>
          </w:p>
          <w:p w14:paraId="625A253D" w14:textId="775E5B85" w:rsidR="0096049A" w:rsidRPr="001164DE" w:rsidRDefault="0096049A" w:rsidP="006D429D">
            <w:pPr>
              <w:spacing w:line="312" w:lineRule="auto"/>
              <w:jc w:val="both"/>
              <w:rPr>
                <w:rFonts w:ascii="Times New Roman" w:hAnsi="Times New Roman"/>
                <w:sz w:val="28"/>
                <w:szCs w:val="28"/>
              </w:rPr>
            </w:pPr>
            <w:r w:rsidRPr="001164DE">
              <w:rPr>
                <w:rFonts w:ascii="Times New Roman" w:hAnsi="Times New Roman"/>
                <w:sz w:val="28"/>
                <w:szCs w:val="28"/>
                <w:lang w:val="vi-VN"/>
              </w:rPr>
              <w:t>Bằng tr</w:t>
            </w:r>
            <w:r w:rsidRPr="001164DE">
              <w:rPr>
                <w:rFonts w:ascii="Times New Roman" w:hAnsi="Times New Roman"/>
                <w:sz w:val="28"/>
                <w:szCs w:val="28"/>
              </w:rPr>
              <w:t>ình biên tập nội dung mặc định của WebSphere Portal</w:t>
            </w:r>
          </w:p>
        </w:tc>
      </w:tr>
    </w:tbl>
    <w:p w14:paraId="1820B5CD" w14:textId="77777777" w:rsidR="00A938FF" w:rsidRPr="001164DE" w:rsidRDefault="00A938FF" w:rsidP="002B7031">
      <w:pPr>
        <w:pStyle w:val="ListParagraph"/>
        <w:spacing w:line="312" w:lineRule="auto"/>
        <w:rPr>
          <w:lang w:val="vi-VN"/>
        </w:rPr>
      </w:pPr>
      <w:r w:rsidRPr="001164DE">
        <w:t>Chọn mức chấm nhuận bút</w:t>
      </w:r>
    </w:p>
    <w:tbl>
      <w:tblPr>
        <w:tblStyle w:val="TableGrid"/>
        <w:tblW w:w="0" w:type="auto"/>
        <w:tblInd w:w="175" w:type="dxa"/>
        <w:tblLook w:val="04A0" w:firstRow="1" w:lastRow="0" w:firstColumn="1" w:lastColumn="0" w:noHBand="0" w:noVBand="1"/>
      </w:tblPr>
      <w:tblGrid>
        <w:gridCol w:w="851"/>
        <w:gridCol w:w="1954"/>
        <w:gridCol w:w="6081"/>
      </w:tblGrid>
      <w:tr w:rsidR="00A938FF" w:rsidRPr="001164DE" w14:paraId="530DC63F" w14:textId="77777777" w:rsidTr="004B0081">
        <w:trPr>
          <w:tblHeader/>
        </w:trPr>
        <w:tc>
          <w:tcPr>
            <w:tcW w:w="851" w:type="dxa"/>
            <w:shd w:val="clear" w:color="auto" w:fill="E7E6E6" w:themeFill="background2"/>
            <w:vAlign w:val="center"/>
          </w:tcPr>
          <w:p w14:paraId="39EB454D" w14:textId="77777777" w:rsidR="00A938FF" w:rsidRPr="001164DE" w:rsidRDefault="00A938FF"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rPr>
              <w:t>Bước thực hiện</w:t>
            </w:r>
          </w:p>
        </w:tc>
        <w:tc>
          <w:tcPr>
            <w:tcW w:w="1954" w:type="dxa"/>
            <w:shd w:val="clear" w:color="auto" w:fill="E7E6E6" w:themeFill="background2"/>
            <w:vAlign w:val="center"/>
          </w:tcPr>
          <w:p w14:paraId="11CE6DEC" w14:textId="77777777" w:rsidR="00A938FF" w:rsidRPr="001164DE" w:rsidRDefault="00A938FF"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rPr>
              <w:t>Chủ thể thực hiện</w:t>
            </w:r>
          </w:p>
        </w:tc>
        <w:tc>
          <w:tcPr>
            <w:tcW w:w="6081" w:type="dxa"/>
            <w:shd w:val="clear" w:color="auto" w:fill="E7E6E6" w:themeFill="background2"/>
            <w:vAlign w:val="center"/>
          </w:tcPr>
          <w:p w14:paraId="375BAD22" w14:textId="77777777" w:rsidR="00A938FF" w:rsidRPr="001164DE" w:rsidRDefault="00A938FF"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rPr>
              <w:t>Nội dung</w:t>
            </w:r>
          </w:p>
        </w:tc>
      </w:tr>
      <w:tr w:rsidR="00A938FF" w:rsidRPr="001164DE" w14:paraId="4449CD8B" w14:textId="77777777" w:rsidTr="004B0081">
        <w:tc>
          <w:tcPr>
            <w:tcW w:w="851" w:type="dxa"/>
          </w:tcPr>
          <w:p w14:paraId="527B3102" w14:textId="77777777" w:rsidR="00A938FF" w:rsidRPr="001164DE" w:rsidRDefault="00A938FF" w:rsidP="002B7031">
            <w:pPr>
              <w:spacing w:line="312" w:lineRule="auto"/>
              <w:jc w:val="center"/>
              <w:rPr>
                <w:rFonts w:ascii="Times New Roman" w:hAnsi="Times New Roman"/>
                <w:sz w:val="28"/>
                <w:szCs w:val="28"/>
                <w:lang w:val="vi-VN"/>
              </w:rPr>
            </w:pPr>
            <w:r w:rsidRPr="001164DE">
              <w:rPr>
                <w:rFonts w:ascii="Times New Roman" w:hAnsi="Times New Roman"/>
                <w:sz w:val="28"/>
                <w:szCs w:val="28"/>
                <w:lang w:val="vi-VN"/>
              </w:rPr>
              <w:t>1</w:t>
            </w:r>
          </w:p>
        </w:tc>
        <w:tc>
          <w:tcPr>
            <w:tcW w:w="1954" w:type="dxa"/>
          </w:tcPr>
          <w:p w14:paraId="5B13F690" w14:textId="77777777" w:rsidR="00A938FF" w:rsidRPr="001164DE" w:rsidRDefault="00A938FF" w:rsidP="002B7031">
            <w:pPr>
              <w:spacing w:line="312" w:lineRule="auto"/>
              <w:rPr>
                <w:rFonts w:ascii="Times New Roman" w:hAnsi="Times New Roman"/>
                <w:sz w:val="28"/>
                <w:szCs w:val="28"/>
                <w:lang w:val="vi-VN"/>
              </w:rPr>
            </w:pPr>
            <w:r w:rsidRPr="001164DE">
              <w:rPr>
                <w:rFonts w:ascii="Times New Roman" w:hAnsi="Times New Roman"/>
                <w:sz w:val="28"/>
                <w:szCs w:val="28"/>
                <w:lang w:val="vi-VN"/>
              </w:rPr>
              <w:t>NSD</w:t>
            </w:r>
          </w:p>
          <w:p w14:paraId="27E6CE2D" w14:textId="77777777" w:rsidR="00A938FF" w:rsidRPr="001164DE" w:rsidRDefault="00A938FF" w:rsidP="002B7031">
            <w:pPr>
              <w:spacing w:line="312" w:lineRule="auto"/>
              <w:rPr>
                <w:rFonts w:ascii="Times New Roman" w:hAnsi="Times New Roman"/>
                <w:sz w:val="28"/>
                <w:szCs w:val="28"/>
                <w:lang w:val="vi-VN"/>
              </w:rPr>
            </w:pPr>
            <w:r w:rsidRPr="001164DE">
              <w:rPr>
                <w:rFonts w:ascii="Times New Roman" w:hAnsi="Times New Roman"/>
                <w:sz w:val="28"/>
                <w:szCs w:val="28"/>
              </w:rPr>
              <w:t>(</w:t>
            </w:r>
            <w:r w:rsidRPr="001164DE">
              <w:rPr>
                <w:rFonts w:ascii="Times New Roman" w:hAnsi="Times New Roman"/>
                <w:sz w:val="28"/>
                <w:szCs w:val="28"/>
                <w:lang w:val="vi-VN"/>
              </w:rPr>
              <w:t>Biên tập viên/Người quản trị nội dung/Người duyệt xuất bản</w:t>
            </w:r>
            <w:r w:rsidRPr="001164DE">
              <w:rPr>
                <w:rFonts w:ascii="Times New Roman" w:hAnsi="Times New Roman"/>
                <w:sz w:val="28"/>
                <w:szCs w:val="28"/>
              </w:rPr>
              <w:t>)</w:t>
            </w:r>
          </w:p>
        </w:tc>
        <w:tc>
          <w:tcPr>
            <w:tcW w:w="6081" w:type="dxa"/>
          </w:tcPr>
          <w:p w14:paraId="5C806259" w14:textId="77777777" w:rsidR="00A938FF" w:rsidRPr="001164DE" w:rsidRDefault="00A938FF" w:rsidP="00122797">
            <w:pPr>
              <w:spacing w:line="312" w:lineRule="auto"/>
              <w:jc w:val="both"/>
              <w:rPr>
                <w:rFonts w:ascii="Times New Roman" w:hAnsi="Times New Roman"/>
                <w:sz w:val="28"/>
                <w:szCs w:val="28"/>
              </w:rPr>
            </w:pPr>
            <w:r w:rsidRPr="001164DE">
              <w:rPr>
                <w:rFonts w:ascii="Times New Roman" w:hAnsi="Times New Roman"/>
                <w:sz w:val="28"/>
                <w:szCs w:val="28"/>
              </w:rPr>
              <w:t xml:space="preserve">Chọn </w:t>
            </w:r>
            <w:r w:rsidRPr="001164DE">
              <w:rPr>
                <w:rFonts w:ascii="Times New Roman" w:hAnsi="Times New Roman"/>
                <w:sz w:val="28"/>
                <w:szCs w:val="28"/>
                <w:lang w:val="vi-VN"/>
              </w:rPr>
              <w:t xml:space="preserve">thư mục chứa </w:t>
            </w:r>
            <w:r w:rsidRPr="001164DE">
              <w:rPr>
                <w:rFonts w:ascii="Times New Roman" w:hAnsi="Times New Roman"/>
                <w:sz w:val="28"/>
                <w:szCs w:val="28"/>
              </w:rPr>
              <w:t xml:space="preserve">các </w:t>
            </w:r>
            <w:r w:rsidRPr="001164DE">
              <w:rPr>
                <w:rFonts w:ascii="Times New Roman" w:eastAsia="Times New Roman" w:hAnsi="Times New Roman"/>
                <w:bCs/>
                <w:sz w:val="28"/>
                <w:szCs w:val="28"/>
                <w:lang w:val="vi-VN"/>
              </w:rPr>
              <w:t xml:space="preserve">tin bài </w:t>
            </w:r>
            <w:r w:rsidRPr="001164DE">
              <w:rPr>
                <w:rFonts w:ascii="Times New Roman" w:hAnsi="Times New Roman"/>
                <w:sz w:val="28"/>
                <w:szCs w:val="28"/>
              </w:rPr>
              <w:t>chờ phê duyệt (My pending Approvals) chưa được chấm nhuận bút</w:t>
            </w:r>
          </w:p>
        </w:tc>
      </w:tr>
      <w:tr w:rsidR="00A938FF" w:rsidRPr="001164DE" w14:paraId="36AFEC3A" w14:textId="77777777" w:rsidTr="004B0081">
        <w:tc>
          <w:tcPr>
            <w:tcW w:w="851" w:type="dxa"/>
          </w:tcPr>
          <w:p w14:paraId="5E5F25D6" w14:textId="77777777" w:rsidR="00A938FF" w:rsidRPr="001164DE" w:rsidRDefault="00A938FF" w:rsidP="002B7031">
            <w:pPr>
              <w:spacing w:line="312" w:lineRule="auto"/>
              <w:jc w:val="center"/>
              <w:rPr>
                <w:rFonts w:ascii="Times New Roman" w:hAnsi="Times New Roman"/>
                <w:sz w:val="28"/>
                <w:szCs w:val="28"/>
                <w:lang w:val="vi-VN"/>
              </w:rPr>
            </w:pPr>
            <w:r w:rsidRPr="001164DE">
              <w:rPr>
                <w:rFonts w:ascii="Times New Roman" w:hAnsi="Times New Roman"/>
                <w:sz w:val="28"/>
                <w:szCs w:val="28"/>
                <w:lang w:val="vi-VN"/>
              </w:rPr>
              <w:t>2</w:t>
            </w:r>
          </w:p>
        </w:tc>
        <w:tc>
          <w:tcPr>
            <w:tcW w:w="1954" w:type="dxa"/>
          </w:tcPr>
          <w:p w14:paraId="033B6281" w14:textId="77777777" w:rsidR="00A938FF" w:rsidRPr="001164DE" w:rsidRDefault="00A938FF" w:rsidP="002B7031">
            <w:pPr>
              <w:spacing w:line="312" w:lineRule="auto"/>
              <w:rPr>
                <w:rFonts w:ascii="Times New Roman" w:hAnsi="Times New Roman"/>
                <w:sz w:val="28"/>
                <w:szCs w:val="28"/>
                <w:lang w:val="vi-VN"/>
              </w:rPr>
            </w:pPr>
            <w:r w:rsidRPr="001164DE">
              <w:rPr>
                <w:rFonts w:ascii="Times New Roman" w:hAnsi="Times New Roman"/>
                <w:sz w:val="28"/>
                <w:szCs w:val="28"/>
                <w:lang w:val="vi-VN"/>
              </w:rPr>
              <w:t>Hệ thống</w:t>
            </w:r>
          </w:p>
        </w:tc>
        <w:tc>
          <w:tcPr>
            <w:tcW w:w="6081" w:type="dxa"/>
          </w:tcPr>
          <w:p w14:paraId="183EA796" w14:textId="13C88052" w:rsidR="00A938FF" w:rsidRPr="001164DE" w:rsidRDefault="00A938FF" w:rsidP="00122797">
            <w:pPr>
              <w:spacing w:line="312" w:lineRule="auto"/>
              <w:jc w:val="both"/>
              <w:rPr>
                <w:rFonts w:ascii="Times New Roman" w:hAnsi="Times New Roman"/>
                <w:sz w:val="28"/>
                <w:szCs w:val="28"/>
              </w:rPr>
            </w:pPr>
            <w:r w:rsidRPr="001164DE">
              <w:rPr>
                <w:rFonts w:ascii="Times New Roman" w:hAnsi="Times New Roman"/>
                <w:sz w:val="28"/>
                <w:szCs w:val="28"/>
              </w:rPr>
              <w:t xml:space="preserve">Hiển thị các </w:t>
            </w:r>
            <w:r w:rsidRPr="001164DE">
              <w:rPr>
                <w:rFonts w:ascii="Times New Roman" w:eastAsia="Times New Roman" w:hAnsi="Times New Roman"/>
                <w:bCs/>
                <w:sz w:val="28"/>
                <w:szCs w:val="28"/>
                <w:lang w:val="vi-VN"/>
              </w:rPr>
              <w:t xml:space="preserve">tin bài </w:t>
            </w:r>
            <w:r w:rsidRPr="001164DE">
              <w:rPr>
                <w:rFonts w:ascii="Times New Roman" w:hAnsi="Times New Roman"/>
                <w:sz w:val="28"/>
                <w:szCs w:val="28"/>
              </w:rPr>
              <w:t>chờ phê duyệt chưa được chấm nhuận bút</w:t>
            </w:r>
            <w:r w:rsidR="0030386F" w:rsidRPr="001164DE">
              <w:rPr>
                <w:rFonts w:ascii="Times New Roman" w:hAnsi="Times New Roman"/>
                <w:sz w:val="28"/>
                <w:szCs w:val="28"/>
              </w:rPr>
              <w:t xml:space="preserve">. </w:t>
            </w:r>
            <w:r w:rsidR="0030386F" w:rsidRPr="001164DE">
              <w:rPr>
                <w:rFonts w:ascii="Times New Roman" w:hAnsi="Times New Roman"/>
                <w:sz w:val="28"/>
                <w:szCs w:val="28"/>
                <w:lang w:val="vi-VN"/>
              </w:rPr>
              <w:t>Bằng tr</w:t>
            </w:r>
            <w:r w:rsidR="0030386F" w:rsidRPr="001164DE">
              <w:rPr>
                <w:rFonts w:ascii="Times New Roman" w:hAnsi="Times New Roman"/>
                <w:sz w:val="28"/>
                <w:szCs w:val="28"/>
              </w:rPr>
              <w:t>ình biên tập nội dung mặc định của WebSphere Portal</w:t>
            </w:r>
          </w:p>
        </w:tc>
      </w:tr>
      <w:tr w:rsidR="00A938FF" w:rsidRPr="001164DE" w14:paraId="339963D6" w14:textId="77777777" w:rsidTr="004B0081">
        <w:tc>
          <w:tcPr>
            <w:tcW w:w="851" w:type="dxa"/>
          </w:tcPr>
          <w:p w14:paraId="16064989" w14:textId="77777777" w:rsidR="00A938FF" w:rsidRPr="001164DE" w:rsidRDefault="00A938FF" w:rsidP="002B7031">
            <w:pPr>
              <w:spacing w:line="312" w:lineRule="auto"/>
              <w:jc w:val="center"/>
              <w:rPr>
                <w:rFonts w:ascii="Times New Roman" w:hAnsi="Times New Roman"/>
                <w:sz w:val="28"/>
                <w:szCs w:val="28"/>
                <w:lang w:val="vi-VN"/>
              </w:rPr>
            </w:pPr>
            <w:r w:rsidRPr="001164DE">
              <w:rPr>
                <w:rFonts w:ascii="Times New Roman" w:hAnsi="Times New Roman"/>
                <w:sz w:val="28"/>
                <w:szCs w:val="28"/>
                <w:lang w:val="vi-VN"/>
              </w:rPr>
              <w:t>3</w:t>
            </w:r>
          </w:p>
        </w:tc>
        <w:tc>
          <w:tcPr>
            <w:tcW w:w="1954" w:type="dxa"/>
          </w:tcPr>
          <w:p w14:paraId="0A3FC5CB" w14:textId="77777777" w:rsidR="00A938FF" w:rsidRPr="001164DE" w:rsidRDefault="00A938FF" w:rsidP="002B7031">
            <w:pPr>
              <w:spacing w:line="312" w:lineRule="auto"/>
              <w:rPr>
                <w:rFonts w:ascii="Times New Roman" w:hAnsi="Times New Roman"/>
                <w:sz w:val="28"/>
                <w:szCs w:val="28"/>
                <w:lang w:val="vi-VN"/>
              </w:rPr>
            </w:pPr>
            <w:r w:rsidRPr="001164DE">
              <w:rPr>
                <w:rFonts w:ascii="Times New Roman" w:hAnsi="Times New Roman"/>
                <w:sz w:val="28"/>
                <w:szCs w:val="28"/>
                <w:lang w:val="vi-VN"/>
              </w:rPr>
              <w:t>NSD</w:t>
            </w:r>
          </w:p>
          <w:p w14:paraId="4B93B8FD" w14:textId="77777777" w:rsidR="00A938FF" w:rsidRPr="001164DE" w:rsidRDefault="00A938FF" w:rsidP="002B7031">
            <w:pPr>
              <w:spacing w:line="312" w:lineRule="auto"/>
              <w:rPr>
                <w:rFonts w:ascii="Times New Roman" w:hAnsi="Times New Roman"/>
                <w:sz w:val="28"/>
                <w:szCs w:val="28"/>
                <w:lang w:val="vi-VN"/>
              </w:rPr>
            </w:pPr>
            <w:r w:rsidRPr="001164DE">
              <w:rPr>
                <w:rFonts w:ascii="Times New Roman" w:hAnsi="Times New Roman"/>
                <w:sz w:val="28"/>
                <w:szCs w:val="28"/>
              </w:rPr>
              <w:t>(</w:t>
            </w:r>
            <w:r w:rsidRPr="001164DE">
              <w:rPr>
                <w:rFonts w:ascii="Times New Roman" w:hAnsi="Times New Roman"/>
                <w:sz w:val="28"/>
                <w:szCs w:val="28"/>
                <w:lang w:val="vi-VN"/>
              </w:rPr>
              <w:t xml:space="preserve">Biên tập viên/Người </w:t>
            </w:r>
            <w:r w:rsidRPr="001164DE">
              <w:rPr>
                <w:rFonts w:ascii="Times New Roman" w:hAnsi="Times New Roman"/>
                <w:sz w:val="28"/>
                <w:szCs w:val="28"/>
                <w:lang w:val="vi-VN"/>
              </w:rPr>
              <w:lastRenderedPageBreak/>
              <w:t>quản trị nội dung/Người duyệt xuất bản</w:t>
            </w:r>
            <w:r w:rsidRPr="001164DE">
              <w:rPr>
                <w:rFonts w:ascii="Times New Roman" w:hAnsi="Times New Roman"/>
                <w:sz w:val="28"/>
                <w:szCs w:val="28"/>
              </w:rPr>
              <w:t>)</w:t>
            </w:r>
          </w:p>
        </w:tc>
        <w:tc>
          <w:tcPr>
            <w:tcW w:w="6081" w:type="dxa"/>
          </w:tcPr>
          <w:p w14:paraId="7D2C9D3F" w14:textId="77777777" w:rsidR="00A938FF" w:rsidRPr="001164DE" w:rsidRDefault="00A938FF" w:rsidP="00122797">
            <w:pPr>
              <w:spacing w:line="312" w:lineRule="auto"/>
              <w:jc w:val="both"/>
              <w:rPr>
                <w:rFonts w:ascii="Times New Roman" w:hAnsi="Times New Roman"/>
                <w:sz w:val="28"/>
                <w:szCs w:val="28"/>
              </w:rPr>
            </w:pPr>
            <w:r w:rsidRPr="001164DE">
              <w:rPr>
                <w:rFonts w:ascii="Times New Roman" w:hAnsi="Times New Roman"/>
                <w:sz w:val="28"/>
                <w:szCs w:val="28"/>
              </w:rPr>
              <w:lastRenderedPageBreak/>
              <w:t>Kích</w:t>
            </w:r>
            <w:r w:rsidRPr="001164DE">
              <w:rPr>
                <w:rFonts w:ascii="Times New Roman" w:hAnsi="Times New Roman"/>
                <w:sz w:val="28"/>
                <w:szCs w:val="28"/>
                <w:lang w:val="vi-VN"/>
              </w:rPr>
              <w:t xml:space="preserve"> vào tiêu đề của tin bài</w:t>
            </w:r>
            <w:r w:rsidRPr="001164DE">
              <w:rPr>
                <w:rFonts w:ascii="Times New Roman" w:hAnsi="Times New Roman"/>
                <w:sz w:val="28"/>
                <w:szCs w:val="28"/>
              </w:rPr>
              <w:t>/ chọn Sửa (Edit)</w:t>
            </w:r>
          </w:p>
        </w:tc>
      </w:tr>
      <w:tr w:rsidR="00A938FF" w:rsidRPr="001164DE" w14:paraId="4D1F004A" w14:textId="77777777" w:rsidTr="004B0081">
        <w:tc>
          <w:tcPr>
            <w:tcW w:w="851" w:type="dxa"/>
          </w:tcPr>
          <w:p w14:paraId="1E97DC97" w14:textId="77777777" w:rsidR="00A938FF" w:rsidRPr="001164DE" w:rsidRDefault="00A938FF" w:rsidP="002B7031">
            <w:pPr>
              <w:spacing w:line="312" w:lineRule="auto"/>
              <w:jc w:val="center"/>
              <w:rPr>
                <w:rFonts w:ascii="Times New Roman" w:hAnsi="Times New Roman"/>
                <w:sz w:val="28"/>
                <w:szCs w:val="28"/>
                <w:lang w:val="vi-VN"/>
              </w:rPr>
            </w:pPr>
            <w:r w:rsidRPr="001164DE">
              <w:rPr>
                <w:rFonts w:ascii="Times New Roman" w:hAnsi="Times New Roman"/>
                <w:sz w:val="28"/>
                <w:szCs w:val="28"/>
                <w:lang w:val="vi-VN"/>
              </w:rPr>
              <w:t>4</w:t>
            </w:r>
          </w:p>
        </w:tc>
        <w:tc>
          <w:tcPr>
            <w:tcW w:w="1954" w:type="dxa"/>
          </w:tcPr>
          <w:p w14:paraId="42F64A26" w14:textId="77777777" w:rsidR="00A938FF" w:rsidRPr="001164DE" w:rsidRDefault="00A938FF" w:rsidP="002B7031">
            <w:pPr>
              <w:spacing w:line="312" w:lineRule="auto"/>
              <w:rPr>
                <w:rFonts w:ascii="Times New Roman" w:hAnsi="Times New Roman"/>
                <w:sz w:val="28"/>
                <w:szCs w:val="28"/>
                <w:lang w:val="vi-VN"/>
              </w:rPr>
            </w:pPr>
            <w:r w:rsidRPr="001164DE">
              <w:rPr>
                <w:rFonts w:ascii="Times New Roman" w:hAnsi="Times New Roman"/>
                <w:sz w:val="28"/>
                <w:szCs w:val="28"/>
                <w:lang w:val="vi-VN"/>
              </w:rPr>
              <w:t xml:space="preserve">Hệ thống </w:t>
            </w:r>
          </w:p>
        </w:tc>
        <w:tc>
          <w:tcPr>
            <w:tcW w:w="6081" w:type="dxa"/>
          </w:tcPr>
          <w:p w14:paraId="26B51D3E" w14:textId="77777777" w:rsidR="00A938FF" w:rsidRPr="001164DE" w:rsidRDefault="00A938FF" w:rsidP="00122797">
            <w:pPr>
              <w:spacing w:line="312" w:lineRule="auto"/>
              <w:jc w:val="both"/>
              <w:rPr>
                <w:rFonts w:ascii="Times New Roman" w:hAnsi="Times New Roman"/>
                <w:sz w:val="28"/>
                <w:szCs w:val="28"/>
                <w:lang w:val="vi-VN"/>
              </w:rPr>
            </w:pPr>
            <w:r w:rsidRPr="001164DE">
              <w:rPr>
                <w:rFonts w:ascii="Times New Roman" w:hAnsi="Times New Roman"/>
                <w:sz w:val="28"/>
                <w:szCs w:val="28"/>
                <w:lang w:val="vi-VN"/>
              </w:rPr>
              <w:t>Hiển thị nội dung chi tiết của tin bài và mục để chọn mức nhuận bút</w:t>
            </w:r>
          </w:p>
          <w:p w14:paraId="3ED5C664" w14:textId="77777777" w:rsidR="00AC4763" w:rsidRPr="00777D93" w:rsidRDefault="00AC4763" w:rsidP="00777D93">
            <w:pPr>
              <w:pStyle w:val="Header"/>
              <w:tabs>
                <w:tab w:val="clear" w:pos="4680"/>
                <w:tab w:val="clear" w:pos="9360"/>
              </w:tabs>
              <w:spacing w:line="312" w:lineRule="auto"/>
              <w:rPr>
                <w:noProof/>
                <w:szCs w:val="28"/>
                <w:lang w:val="vi-VN"/>
              </w:rPr>
            </w:pPr>
            <w:r w:rsidRPr="00777D93">
              <w:rPr>
                <w:noProof/>
                <w:szCs w:val="28"/>
              </w:rPr>
              <w:drawing>
                <wp:inline distT="0" distB="0" distL="0" distR="0" wp14:anchorId="06EE2E5C" wp14:editId="2F356FE5">
                  <wp:extent cx="2715004" cy="1486107"/>
                  <wp:effectExtent l="19050" t="19050" r="28575" b="190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715004" cy="1486107"/>
                          </a:xfrm>
                          <a:prstGeom prst="rect">
                            <a:avLst/>
                          </a:prstGeom>
                          <a:ln>
                            <a:solidFill>
                              <a:schemeClr val="tx1"/>
                            </a:solidFill>
                          </a:ln>
                        </pic:spPr>
                      </pic:pic>
                    </a:graphicData>
                  </a:graphic>
                </wp:inline>
              </w:drawing>
            </w:r>
          </w:p>
          <w:p w14:paraId="7D875D9B" w14:textId="2A28B230" w:rsidR="00241CF3" w:rsidRPr="001164DE" w:rsidRDefault="00241CF3" w:rsidP="00122797">
            <w:pPr>
              <w:spacing w:line="312" w:lineRule="auto"/>
              <w:jc w:val="both"/>
              <w:rPr>
                <w:rFonts w:ascii="Times New Roman" w:hAnsi="Times New Roman"/>
                <w:sz w:val="28"/>
                <w:szCs w:val="28"/>
                <w:lang w:val="vi-VN"/>
              </w:rPr>
            </w:pPr>
            <w:r w:rsidRPr="001164DE">
              <w:rPr>
                <w:rFonts w:ascii="Times New Roman" w:hAnsi="Times New Roman"/>
                <w:sz w:val="28"/>
                <w:szCs w:val="28"/>
                <w:lang w:val="vi-VN"/>
              </w:rPr>
              <w:t>Bằng tr</w:t>
            </w:r>
            <w:r w:rsidRPr="001164DE">
              <w:rPr>
                <w:rFonts w:ascii="Times New Roman" w:hAnsi="Times New Roman"/>
                <w:sz w:val="28"/>
                <w:szCs w:val="28"/>
              </w:rPr>
              <w:t>ình biên tập nội dung mặc định của WebSphere Portal</w:t>
            </w:r>
          </w:p>
        </w:tc>
      </w:tr>
      <w:tr w:rsidR="00A938FF" w:rsidRPr="001164DE" w14:paraId="06860C2E" w14:textId="77777777" w:rsidTr="004B0081">
        <w:tc>
          <w:tcPr>
            <w:tcW w:w="851" w:type="dxa"/>
          </w:tcPr>
          <w:p w14:paraId="395AEFD3" w14:textId="77777777" w:rsidR="00A938FF" w:rsidRPr="001164DE" w:rsidRDefault="00A938FF" w:rsidP="002B7031">
            <w:pPr>
              <w:spacing w:line="312" w:lineRule="auto"/>
              <w:jc w:val="center"/>
              <w:rPr>
                <w:rFonts w:ascii="Times New Roman" w:hAnsi="Times New Roman"/>
                <w:sz w:val="28"/>
                <w:szCs w:val="28"/>
                <w:lang w:val="vi-VN"/>
              </w:rPr>
            </w:pPr>
            <w:r w:rsidRPr="001164DE">
              <w:rPr>
                <w:rFonts w:ascii="Times New Roman" w:hAnsi="Times New Roman"/>
                <w:sz w:val="28"/>
                <w:szCs w:val="28"/>
                <w:lang w:val="vi-VN"/>
              </w:rPr>
              <w:t>5</w:t>
            </w:r>
          </w:p>
        </w:tc>
        <w:tc>
          <w:tcPr>
            <w:tcW w:w="1954" w:type="dxa"/>
          </w:tcPr>
          <w:p w14:paraId="70AF3C6E" w14:textId="77777777" w:rsidR="00A938FF" w:rsidRPr="001164DE" w:rsidRDefault="00A938FF" w:rsidP="002B7031">
            <w:pPr>
              <w:spacing w:line="312" w:lineRule="auto"/>
              <w:rPr>
                <w:rFonts w:ascii="Times New Roman" w:hAnsi="Times New Roman"/>
                <w:sz w:val="28"/>
                <w:szCs w:val="28"/>
                <w:lang w:val="vi-VN"/>
              </w:rPr>
            </w:pPr>
            <w:r w:rsidRPr="001164DE">
              <w:rPr>
                <w:rFonts w:ascii="Times New Roman" w:hAnsi="Times New Roman"/>
                <w:sz w:val="28"/>
                <w:szCs w:val="28"/>
                <w:lang w:val="vi-VN"/>
              </w:rPr>
              <w:t>NSD</w:t>
            </w:r>
          </w:p>
          <w:p w14:paraId="0DAE2C71" w14:textId="77777777" w:rsidR="00A938FF" w:rsidRPr="001164DE" w:rsidRDefault="00A938FF" w:rsidP="002B7031">
            <w:pPr>
              <w:spacing w:line="312" w:lineRule="auto"/>
              <w:rPr>
                <w:rFonts w:ascii="Times New Roman" w:hAnsi="Times New Roman"/>
                <w:sz w:val="28"/>
                <w:szCs w:val="28"/>
                <w:lang w:val="vi-VN"/>
              </w:rPr>
            </w:pPr>
            <w:r w:rsidRPr="001164DE">
              <w:rPr>
                <w:rFonts w:ascii="Times New Roman" w:hAnsi="Times New Roman"/>
                <w:sz w:val="28"/>
                <w:szCs w:val="28"/>
              </w:rPr>
              <w:t>(</w:t>
            </w:r>
            <w:r w:rsidRPr="001164DE">
              <w:rPr>
                <w:rFonts w:ascii="Times New Roman" w:hAnsi="Times New Roman"/>
                <w:sz w:val="28"/>
                <w:szCs w:val="28"/>
                <w:lang w:val="vi-VN"/>
              </w:rPr>
              <w:t>Biên tập viên/Người quản trị nội dung/Người duyệt xuất bản</w:t>
            </w:r>
            <w:r w:rsidRPr="001164DE">
              <w:rPr>
                <w:rFonts w:ascii="Times New Roman" w:hAnsi="Times New Roman"/>
                <w:sz w:val="28"/>
                <w:szCs w:val="28"/>
              </w:rPr>
              <w:t>)</w:t>
            </w:r>
          </w:p>
        </w:tc>
        <w:tc>
          <w:tcPr>
            <w:tcW w:w="6081" w:type="dxa"/>
          </w:tcPr>
          <w:p w14:paraId="6DEBB4DA" w14:textId="77777777" w:rsidR="00A938FF" w:rsidRPr="001164DE" w:rsidRDefault="00A938FF" w:rsidP="00122797">
            <w:pPr>
              <w:spacing w:line="312" w:lineRule="auto"/>
              <w:jc w:val="both"/>
              <w:rPr>
                <w:rFonts w:ascii="Times New Roman" w:hAnsi="Times New Roman"/>
                <w:sz w:val="28"/>
                <w:szCs w:val="28"/>
              </w:rPr>
            </w:pPr>
            <w:r w:rsidRPr="001164DE">
              <w:rPr>
                <w:rFonts w:ascii="Times New Roman" w:hAnsi="Times New Roman"/>
                <w:sz w:val="28"/>
                <w:szCs w:val="28"/>
                <w:lang w:val="vi-VN"/>
              </w:rPr>
              <w:t>Chọn mức nhuận bút và kích</w:t>
            </w:r>
            <w:r w:rsidRPr="001164DE">
              <w:rPr>
                <w:rFonts w:ascii="Times New Roman" w:hAnsi="Times New Roman"/>
                <w:sz w:val="28"/>
                <w:szCs w:val="28"/>
              </w:rPr>
              <w:t xml:space="preserve"> Lưu và Đóng (Save and Close)</w:t>
            </w:r>
          </w:p>
        </w:tc>
      </w:tr>
      <w:tr w:rsidR="00A938FF" w:rsidRPr="001164DE" w14:paraId="76B4BE1A" w14:textId="77777777" w:rsidTr="004B0081">
        <w:tc>
          <w:tcPr>
            <w:tcW w:w="851" w:type="dxa"/>
          </w:tcPr>
          <w:p w14:paraId="5F8DF349" w14:textId="77777777" w:rsidR="00A938FF" w:rsidRPr="001164DE" w:rsidRDefault="005A4E0B" w:rsidP="002B7031">
            <w:pPr>
              <w:spacing w:line="312" w:lineRule="auto"/>
              <w:jc w:val="center"/>
              <w:rPr>
                <w:rFonts w:ascii="Times New Roman" w:hAnsi="Times New Roman"/>
                <w:sz w:val="28"/>
                <w:szCs w:val="28"/>
                <w:lang w:val="vi-VN"/>
              </w:rPr>
            </w:pPr>
            <w:r w:rsidRPr="001164DE">
              <w:rPr>
                <w:rFonts w:ascii="Times New Roman" w:hAnsi="Times New Roman"/>
                <w:sz w:val="28"/>
                <w:szCs w:val="28"/>
                <w:lang w:val="vi-VN"/>
              </w:rPr>
              <w:t>6</w:t>
            </w:r>
          </w:p>
        </w:tc>
        <w:tc>
          <w:tcPr>
            <w:tcW w:w="1954" w:type="dxa"/>
          </w:tcPr>
          <w:p w14:paraId="63BB28A9" w14:textId="77777777" w:rsidR="00A938FF" w:rsidRPr="001164DE" w:rsidRDefault="00A938FF" w:rsidP="002B7031">
            <w:pPr>
              <w:spacing w:line="312" w:lineRule="auto"/>
              <w:rPr>
                <w:rFonts w:ascii="Times New Roman" w:hAnsi="Times New Roman"/>
                <w:sz w:val="28"/>
                <w:szCs w:val="28"/>
                <w:lang w:val="vi-VN"/>
              </w:rPr>
            </w:pPr>
            <w:r w:rsidRPr="001164DE">
              <w:rPr>
                <w:rFonts w:ascii="Times New Roman" w:hAnsi="Times New Roman"/>
                <w:sz w:val="28"/>
                <w:szCs w:val="28"/>
                <w:lang w:val="vi-VN"/>
              </w:rPr>
              <w:t xml:space="preserve">Hệ thống </w:t>
            </w:r>
          </w:p>
        </w:tc>
        <w:tc>
          <w:tcPr>
            <w:tcW w:w="6081" w:type="dxa"/>
          </w:tcPr>
          <w:p w14:paraId="1E13BFE0" w14:textId="28F91AE7" w:rsidR="00A938FF" w:rsidRPr="001164DE" w:rsidRDefault="005A4E0B" w:rsidP="00122797">
            <w:pPr>
              <w:spacing w:line="312" w:lineRule="auto"/>
              <w:jc w:val="both"/>
              <w:rPr>
                <w:rFonts w:ascii="Times New Roman" w:hAnsi="Times New Roman"/>
                <w:sz w:val="28"/>
                <w:szCs w:val="28"/>
                <w:lang w:val="vi-VN"/>
              </w:rPr>
            </w:pPr>
            <w:r w:rsidRPr="001164DE">
              <w:rPr>
                <w:rFonts w:ascii="Times New Roman" w:hAnsi="Times New Roman"/>
                <w:sz w:val="28"/>
                <w:szCs w:val="28"/>
                <w:lang w:val="vi-VN"/>
              </w:rPr>
              <w:t>Cập nhật mức nhuận bút của tin bài</w:t>
            </w:r>
            <w:r w:rsidR="006D429D" w:rsidRPr="001164DE">
              <w:rPr>
                <w:rFonts w:ascii="Times New Roman" w:hAnsi="Times New Roman"/>
                <w:sz w:val="28"/>
                <w:szCs w:val="28"/>
              </w:rPr>
              <w:t xml:space="preserve"> vào</w:t>
            </w:r>
            <w:r w:rsidR="00077FA3" w:rsidRPr="001164DE">
              <w:rPr>
                <w:rFonts w:ascii="Times New Roman" w:hAnsi="Times New Roman"/>
                <w:sz w:val="28"/>
                <w:szCs w:val="28"/>
              </w:rPr>
              <w:t xml:space="preserve"> CSDL WCM</w:t>
            </w:r>
            <w:r w:rsidRPr="001164DE">
              <w:rPr>
                <w:rFonts w:ascii="Times New Roman" w:hAnsi="Times New Roman"/>
                <w:sz w:val="28"/>
                <w:szCs w:val="28"/>
                <w:lang w:val="vi-VN"/>
              </w:rPr>
              <w:t xml:space="preserve">, hiển thị thông báo </w:t>
            </w:r>
            <w:r w:rsidRPr="001164DE">
              <w:rPr>
                <w:rFonts w:ascii="Times New Roman" w:hAnsi="Times New Roman"/>
                <w:sz w:val="28"/>
                <w:szCs w:val="28"/>
              </w:rPr>
              <w:t>mức nhuận bút tin bài đã được cập nhật</w:t>
            </w:r>
          </w:p>
        </w:tc>
      </w:tr>
    </w:tbl>
    <w:p w14:paraId="69C6DC83" w14:textId="56DAC355" w:rsidR="00595DD9" w:rsidRPr="001164DE" w:rsidRDefault="00595DD9">
      <w:pPr>
        <w:rPr>
          <w:rFonts w:ascii="Times New Roman" w:eastAsia="Calibri" w:hAnsi="Times New Roman" w:cs="Times New Roman"/>
          <w:sz w:val="28"/>
          <w:szCs w:val="28"/>
          <w:lang w:val="x-none" w:eastAsia="x-none"/>
        </w:rPr>
      </w:pPr>
    </w:p>
    <w:p w14:paraId="0EEDE176" w14:textId="33128D63" w:rsidR="00A938FF" w:rsidRPr="001164DE" w:rsidRDefault="00A938FF" w:rsidP="002B7031">
      <w:pPr>
        <w:pStyle w:val="ListParagraph"/>
        <w:spacing w:line="312" w:lineRule="auto"/>
      </w:pPr>
      <w:r w:rsidRPr="001164DE">
        <w:t xml:space="preserve">Xem nhuận bút theo tin bài: </w:t>
      </w:r>
    </w:p>
    <w:tbl>
      <w:tblPr>
        <w:tblStyle w:val="TableGrid"/>
        <w:tblW w:w="0" w:type="auto"/>
        <w:tblInd w:w="175" w:type="dxa"/>
        <w:tblLook w:val="04A0" w:firstRow="1" w:lastRow="0" w:firstColumn="1" w:lastColumn="0" w:noHBand="0" w:noVBand="1"/>
      </w:tblPr>
      <w:tblGrid>
        <w:gridCol w:w="1026"/>
        <w:gridCol w:w="2822"/>
        <w:gridCol w:w="5038"/>
      </w:tblGrid>
      <w:tr w:rsidR="00A938FF" w:rsidRPr="001164DE" w14:paraId="5FFB613D" w14:textId="77777777" w:rsidTr="005A4E0B">
        <w:trPr>
          <w:tblHeader/>
        </w:trPr>
        <w:tc>
          <w:tcPr>
            <w:tcW w:w="1036" w:type="dxa"/>
            <w:shd w:val="clear" w:color="auto" w:fill="E7E6E6" w:themeFill="background2"/>
            <w:vAlign w:val="center"/>
          </w:tcPr>
          <w:p w14:paraId="56EF22A4" w14:textId="77777777" w:rsidR="00A938FF" w:rsidRPr="001164DE" w:rsidRDefault="00A938FF"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rPr>
              <w:lastRenderedPageBreak/>
              <w:t>Bước thực hiện</w:t>
            </w:r>
          </w:p>
        </w:tc>
        <w:tc>
          <w:tcPr>
            <w:tcW w:w="2895" w:type="dxa"/>
            <w:shd w:val="clear" w:color="auto" w:fill="E7E6E6" w:themeFill="background2"/>
            <w:vAlign w:val="center"/>
          </w:tcPr>
          <w:p w14:paraId="2F10BEF4" w14:textId="77777777" w:rsidR="00A938FF" w:rsidRPr="001164DE" w:rsidRDefault="00A938FF"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rPr>
              <w:t>Chủ thể thực hiện</w:t>
            </w:r>
          </w:p>
        </w:tc>
        <w:tc>
          <w:tcPr>
            <w:tcW w:w="5244" w:type="dxa"/>
            <w:shd w:val="clear" w:color="auto" w:fill="E7E6E6" w:themeFill="background2"/>
            <w:vAlign w:val="center"/>
          </w:tcPr>
          <w:p w14:paraId="307A5428" w14:textId="77777777" w:rsidR="00A938FF" w:rsidRPr="001164DE" w:rsidRDefault="00A938FF"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rPr>
              <w:t>Nội dung</w:t>
            </w:r>
          </w:p>
        </w:tc>
      </w:tr>
      <w:tr w:rsidR="00A938FF" w:rsidRPr="001164DE" w14:paraId="1A6F39E1" w14:textId="77777777" w:rsidTr="005A4E0B">
        <w:tc>
          <w:tcPr>
            <w:tcW w:w="1036" w:type="dxa"/>
          </w:tcPr>
          <w:p w14:paraId="49CE51C7" w14:textId="77777777" w:rsidR="00A938FF" w:rsidRPr="001164DE" w:rsidRDefault="00A938FF" w:rsidP="002B7031">
            <w:pPr>
              <w:spacing w:line="312" w:lineRule="auto"/>
              <w:jc w:val="center"/>
              <w:rPr>
                <w:rFonts w:ascii="Times New Roman" w:hAnsi="Times New Roman"/>
                <w:sz w:val="28"/>
                <w:szCs w:val="28"/>
                <w:lang w:val="vi-VN"/>
              </w:rPr>
            </w:pPr>
            <w:r w:rsidRPr="001164DE">
              <w:rPr>
                <w:rFonts w:ascii="Times New Roman" w:hAnsi="Times New Roman"/>
                <w:sz w:val="28"/>
                <w:szCs w:val="28"/>
                <w:lang w:val="vi-VN"/>
              </w:rPr>
              <w:t>1</w:t>
            </w:r>
          </w:p>
        </w:tc>
        <w:tc>
          <w:tcPr>
            <w:tcW w:w="2895" w:type="dxa"/>
          </w:tcPr>
          <w:p w14:paraId="0B24195C" w14:textId="77777777" w:rsidR="00A938FF" w:rsidRPr="001164DE" w:rsidRDefault="00A938FF" w:rsidP="002B7031">
            <w:pPr>
              <w:spacing w:line="312" w:lineRule="auto"/>
              <w:rPr>
                <w:rFonts w:ascii="Times New Roman" w:hAnsi="Times New Roman"/>
                <w:sz w:val="28"/>
                <w:szCs w:val="28"/>
                <w:lang w:val="vi-VN"/>
              </w:rPr>
            </w:pPr>
            <w:r w:rsidRPr="001164DE">
              <w:rPr>
                <w:rFonts w:ascii="Times New Roman" w:hAnsi="Times New Roman"/>
                <w:sz w:val="28"/>
                <w:szCs w:val="28"/>
                <w:lang w:val="vi-VN"/>
              </w:rPr>
              <w:t>NSD</w:t>
            </w:r>
          </w:p>
          <w:p w14:paraId="02ED9EA4" w14:textId="77777777" w:rsidR="00A938FF" w:rsidRPr="001164DE" w:rsidRDefault="00A938FF" w:rsidP="002B7031">
            <w:pPr>
              <w:spacing w:line="312" w:lineRule="auto"/>
              <w:rPr>
                <w:rFonts w:ascii="Times New Roman" w:hAnsi="Times New Roman"/>
                <w:sz w:val="28"/>
                <w:szCs w:val="28"/>
                <w:lang w:val="vi-VN"/>
              </w:rPr>
            </w:pPr>
            <w:r w:rsidRPr="001164DE">
              <w:rPr>
                <w:rFonts w:ascii="Times New Roman" w:hAnsi="Times New Roman"/>
                <w:sz w:val="28"/>
                <w:szCs w:val="28"/>
              </w:rPr>
              <w:t xml:space="preserve">(Cộng tác viên/ </w:t>
            </w:r>
            <w:r w:rsidRPr="001164DE">
              <w:rPr>
                <w:rFonts w:ascii="Times New Roman" w:hAnsi="Times New Roman"/>
                <w:sz w:val="28"/>
                <w:szCs w:val="28"/>
                <w:lang w:val="vi-VN"/>
              </w:rPr>
              <w:t>Biên tập viên/Người quản trị nội dung/Người duyệt xuất bản</w:t>
            </w:r>
            <w:r w:rsidRPr="001164DE">
              <w:rPr>
                <w:rFonts w:ascii="Times New Roman" w:hAnsi="Times New Roman"/>
                <w:sz w:val="28"/>
                <w:szCs w:val="28"/>
              </w:rPr>
              <w:t>)</w:t>
            </w:r>
          </w:p>
        </w:tc>
        <w:tc>
          <w:tcPr>
            <w:tcW w:w="5244" w:type="dxa"/>
          </w:tcPr>
          <w:p w14:paraId="70EBA03D" w14:textId="77777777" w:rsidR="00A938FF" w:rsidRPr="001164DE" w:rsidRDefault="00A938FF" w:rsidP="00122797">
            <w:pPr>
              <w:spacing w:line="312" w:lineRule="auto"/>
              <w:jc w:val="both"/>
              <w:rPr>
                <w:rFonts w:ascii="Times New Roman" w:hAnsi="Times New Roman"/>
                <w:sz w:val="28"/>
                <w:szCs w:val="28"/>
                <w:lang w:val="vi-VN"/>
              </w:rPr>
            </w:pPr>
            <w:r w:rsidRPr="001164DE">
              <w:rPr>
                <w:rFonts w:ascii="Times New Roman" w:hAnsi="Times New Roman"/>
                <w:sz w:val="28"/>
                <w:szCs w:val="28"/>
                <w:lang w:val="vi-VN"/>
              </w:rPr>
              <w:t>Trong thư mục chứa t</w:t>
            </w:r>
            <w:r w:rsidRPr="001164DE">
              <w:rPr>
                <w:rFonts w:ascii="Times New Roman" w:hAnsi="Times New Roman"/>
                <w:sz w:val="28"/>
                <w:szCs w:val="28"/>
              </w:rPr>
              <w:t xml:space="preserve">ất cả các tin bài, kích chọn </w:t>
            </w:r>
            <w:r w:rsidRPr="001164DE">
              <w:rPr>
                <w:rFonts w:ascii="Times New Roman" w:hAnsi="Times New Roman"/>
                <w:sz w:val="28"/>
                <w:szCs w:val="28"/>
                <w:lang w:val="vi-VN"/>
              </w:rPr>
              <w:t>tin bài</w:t>
            </w:r>
            <w:r w:rsidRPr="001164DE">
              <w:rPr>
                <w:rFonts w:ascii="Times New Roman" w:hAnsi="Times New Roman"/>
                <w:sz w:val="28"/>
                <w:szCs w:val="28"/>
              </w:rPr>
              <w:t xml:space="preserve"> cần xem nhuận bút</w:t>
            </w:r>
          </w:p>
        </w:tc>
      </w:tr>
      <w:tr w:rsidR="00A938FF" w:rsidRPr="001164DE" w14:paraId="405AF037" w14:textId="77777777" w:rsidTr="005A4E0B">
        <w:tc>
          <w:tcPr>
            <w:tcW w:w="1036" w:type="dxa"/>
          </w:tcPr>
          <w:p w14:paraId="380C1E91" w14:textId="77777777" w:rsidR="00A938FF" w:rsidRPr="001164DE" w:rsidRDefault="00A938FF" w:rsidP="002B7031">
            <w:pPr>
              <w:spacing w:line="312" w:lineRule="auto"/>
              <w:jc w:val="center"/>
              <w:rPr>
                <w:rFonts w:ascii="Times New Roman" w:hAnsi="Times New Roman"/>
                <w:sz w:val="28"/>
                <w:szCs w:val="28"/>
                <w:lang w:val="vi-VN"/>
              </w:rPr>
            </w:pPr>
            <w:r w:rsidRPr="001164DE">
              <w:rPr>
                <w:rFonts w:ascii="Times New Roman" w:hAnsi="Times New Roman"/>
                <w:sz w:val="28"/>
                <w:szCs w:val="28"/>
                <w:lang w:val="vi-VN"/>
              </w:rPr>
              <w:t>2</w:t>
            </w:r>
          </w:p>
        </w:tc>
        <w:tc>
          <w:tcPr>
            <w:tcW w:w="2895" w:type="dxa"/>
          </w:tcPr>
          <w:p w14:paraId="43FD727F" w14:textId="77777777" w:rsidR="00A938FF" w:rsidRPr="001164DE" w:rsidRDefault="00A938FF" w:rsidP="002B7031">
            <w:pPr>
              <w:spacing w:line="312" w:lineRule="auto"/>
              <w:rPr>
                <w:rFonts w:ascii="Times New Roman" w:hAnsi="Times New Roman"/>
                <w:sz w:val="28"/>
                <w:szCs w:val="28"/>
                <w:lang w:val="vi-VN"/>
              </w:rPr>
            </w:pPr>
            <w:r w:rsidRPr="001164DE">
              <w:rPr>
                <w:rFonts w:ascii="Times New Roman" w:hAnsi="Times New Roman"/>
                <w:sz w:val="28"/>
                <w:szCs w:val="28"/>
                <w:lang w:val="vi-VN"/>
              </w:rPr>
              <w:t>Hệ thống</w:t>
            </w:r>
          </w:p>
        </w:tc>
        <w:tc>
          <w:tcPr>
            <w:tcW w:w="5244" w:type="dxa"/>
          </w:tcPr>
          <w:p w14:paraId="5BABD822" w14:textId="6D4DEE74" w:rsidR="0027541D" w:rsidRPr="001164DE" w:rsidRDefault="0027541D" w:rsidP="00122797">
            <w:pPr>
              <w:spacing w:line="312" w:lineRule="auto"/>
              <w:jc w:val="both"/>
              <w:rPr>
                <w:rFonts w:ascii="Times New Roman" w:hAnsi="Times New Roman"/>
                <w:sz w:val="28"/>
                <w:szCs w:val="28"/>
              </w:rPr>
            </w:pPr>
            <w:r w:rsidRPr="001164DE">
              <w:rPr>
                <w:rFonts w:ascii="Times New Roman" w:hAnsi="Times New Roman"/>
                <w:sz w:val="28"/>
                <w:szCs w:val="28"/>
              </w:rPr>
              <w:t>Truy vấn vào CSDL của WCM</w:t>
            </w:r>
          </w:p>
          <w:p w14:paraId="6D1E5976" w14:textId="586D0583" w:rsidR="00EE12E5" w:rsidRPr="001164DE" w:rsidRDefault="00A938FF" w:rsidP="00122797">
            <w:pPr>
              <w:spacing w:line="312" w:lineRule="auto"/>
              <w:jc w:val="both"/>
              <w:rPr>
                <w:rFonts w:ascii="Times New Roman" w:hAnsi="Times New Roman"/>
                <w:sz w:val="28"/>
                <w:szCs w:val="28"/>
              </w:rPr>
            </w:pPr>
            <w:r w:rsidRPr="001164DE">
              <w:rPr>
                <w:rFonts w:ascii="Times New Roman" w:hAnsi="Times New Roman"/>
                <w:sz w:val="28"/>
                <w:szCs w:val="28"/>
              </w:rPr>
              <w:t xml:space="preserve">Hiển thị chi tiết </w:t>
            </w:r>
            <w:r w:rsidRPr="001164DE">
              <w:rPr>
                <w:rFonts w:ascii="Times New Roman" w:hAnsi="Times New Roman"/>
                <w:sz w:val="28"/>
                <w:szCs w:val="28"/>
                <w:lang w:val="vi-VN"/>
              </w:rPr>
              <w:t>tin bài</w:t>
            </w:r>
            <w:r w:rsidRPr="001164DE">
              <w:rPr>
                <w:rFonts w:ascii="Times New Roman" w:hAnsi="Times New Roman"/>
                <w:sz w:val="28"/>
                <w:szCs w:val="28"/>
              </w:rPr>
              <w:t xml:space="preserve"> bao gồm mức nhuận bút của </w:t>
            </w:r>
            <w:r w:rsidRPr="001164DE">
              <w:rPr>
                <w:rFonts w:ascii="Times New Roman" w:hAnsi="Times New Roman"/>
                <w:sz w:val="28"/>
                <w:szCs w:val="28"/>
                <w:lang w:val="vi-VN"/>
              </w:rPr>
              <w:t>tin bài</w:t>
            </w:r>
            <w:r w:rsidR="00777D93">
              <w:rPr>
                <w:rFonts w:ascii="Times New Roman" w:hAnsi="Times New Roman"/>
                <w:sz w:val="28"/>
                <w:szCs w:val="28"/>
              </w:rPr>
              <w:t xml:space="preserve"> b</w:t>
            </w:r>
            <w:r w:rsidR="00F17FE7" w:rsidRPr="001164DE">
              <w:rPr>
                <w:rFonts w:ascii="Times New Roman" w:hAnsi="Times New Roman"/>
                <w:sz w:val="28"/>
                <w:szCs w:val="28"/>
                <w:lang w:val="vi-VN"/>
              </w:rPr>
              <w:t>ằng tr</w:t>
            </w:r>
            <w:r w:rsidR="00F17FE7" w:rsidRPr="001164DE">
              <w:rPr>
                <w:rFonts w:ascii="Times New Roman" w:hAnsi="Times New Roman"/>
                <w:sz w:val="28"/>
                <w:szCs w:val="28"/>
              </w:rPr>
              <w:t>ình biên tập nội dung mặc định của WebSphere Portal</w:t>
            </w:r>
          </w:p>
        </w:tc>
      </w:tr>
    </w:tbl>
    <w:p w14:paraId="7BBE3AA1" w14:textId="77777777" w:rsidR="003E5211" w:rsidRPr="001164DE" w:rsidRDefault="003E5211" w:rsidP="0055188C">
      <w:pPr>
        <w:pStyle w:val="Heading3"/>
      </w:pPr>
      <w:bookmarkStart w:id="80" w:name="_Toc56522244"/>
      <w:bookmarkStart w:id="81" w:name="_Toc70073941"/>
      <w:r w:rsidRPr="001164DE">
        <w:t>(A1.2.4) Quản lý sự kiện gắn với tin bài</w:t>
      </w:r>
      <w:bookmarkEnd w:id="80"/>
      <w:bookmarkEnd w:id="81"/>
    </w:p>
    <w:p w14:paraId="4BDC2BB9" w14:textId="77777777" w:rsidR="009D7060" w:rsidRPr="001164DE" w:rsidRDefault="009D7060" w:rsidP="0090566F">
      <w:pPr>
        <w:pStyle w:val="Heading4"/>
      </w:pPr>
      <w:r w:rsidRPr="001164DE">
        <w:t>Văn bản nghiệp vụ áp dụng</w:t>
      </w:r>
    </w:p>
    <w:p w14:paraId="58862E26" w14:textId="285F96B3" w:rsidR="009D7060" w:rsidRPr="001164DE" w:rsidRDefault="009D7060" w:rsidP="002B7031">
      <w:pPr>
        <w:pStyle w:val="Style2"/>
        <w:spacing w:line="312" w:lineRule="auto"/>
      </w:pPr>
      <w:r w:rsidRPr="001164DE">
        <w:t xml:space="preserve">Tài liệu phân tích yêu </w:t>
      </w:r>
      <w:r w:rsidR="00A925E3" w:rsidRPr="001164DE">
        <w:t xml:space="preserve">cầu nghiệp vụ </w:t>
      </w:r>
    </w:p>
    <w:p w14:paraId="2EA54EC2" w14:textId="77777777" w:rsidR="009D7060" w:rsidRPr="001164DE" w:rsidRDefault="009D7060" w:rsidP="0090566F">
      <w:pPr>
        <w:pStyle w:val="Heading4"/>
      </w:pPr>
      <w:r w:rsidRPr="001164DE">
        <w:t>Mô tả yêu cầu</w:t>
      </w:r>
    </w:p>
    <w:p w14:paraId="16CB31FC" w14:textId="77777777" w:rsidR="00434641" w:rsidRPr="001164DE" w:rsidRDefault="00434641" w:rsidP="002B7031">
      <w:pPr>
        <w:pStyle w:val="Style2"/>
        <w:spacing w:line="312" w:lineRule="auto"/>
      </w:pPr>
      <w:r w:rsidRPr="001164DE">
        <w:t>Biên tập viên thêm mới sự kiện, thiết lập ngày hết hạn của sự kiện. Hệ thống kiểm tra và lưu thông tin vào CSDL.</w:t>
      </w:r>
    </w:p>
    <w:p w14:paraId="0C494B4B" w14:textId="77777777" w:rsidR="00434641" w:rsidRPr="001164DE" w:rsidRDefault="00434641" w:rsidP="002B7031">
      <w:pPr>
        <w:pStyle w:val="Style2"/>
        <w:spacing w:line="312" w:lineRule="auto"/>
      </w:pPr>
      <w:r w:rsidRPr="001164DE">
        <w:t>Biên tập viên có thể sửa sự kiện. Hệ thống kiểm tra và lưu thông tin vào CSDL</w:t>
      </w:r>
    </w:p>
    <w:p w14:paraId="72DA3F4E" w14:textId="77777777" w:rsidR="00434641" w:rsidRPr="001164DE" w:rsidRDefault="00434641" w:rsidP="002B7031">
      <w:pPr>
        <w:pStyle w:val="Style2"/>
        <w:spacing w:line="312" w:lineRule="auto"/>
      </w:pPr>
      <w:r w:rsidRPr="001164DE">
        <w:t>Biên tập viên xóa sự kiện. Hệ thống kiểm tra và thực hiện xóa theo yêu cầu.</w:t>
      </w:r>
    </w:p>
    <w:p w14:paraId="3A45F618" w14:textId="77777777" w:rsidR="00A02E73" w:rsidRPr="001164DE" w:rsidRDefault="00A02E73">
      <w:pPr>
        <w:rPr>
          <w:rFonts w:ascii="Times New Roman" w:eastAsia="Calibri" w:hAnsi="Times New Roman" w:cs="Times New Roman"/>
          <w:sz w:val="28"/>
          <w:szCs w:val="28"/>
        </w:rPr>
      </w:pPr>
      <w:r w:rsidRPr="001164DE">
        <w:rPr>
          <w:rFonts w:ascii="Times New Roman" w:hAnsi="Times New Roman" w:cs="Times New Roman"/>
          <w:sz w:val="28"/>
          <w:szCs w:val="28"/>
        </w:rPr>
        <w:br w:type="page"/>
      </w:r>
    </w:p>
    <w:p w14:paraId="699CA389" w14:textId="77777777" w:rsidR="009D7060" w:rsidRPr="001164DE" w:rsidRDefault="009D7060" w:rsidP="0090566F">
      <w:pPr>
        <w:pStyle w:val="Heading4"/>
      </w:pPr>
      <w:r w:rsidRPr="001164DE">
        <w:lastRenderedPageBreak/>
        <w:t>Thiết kế giao diện</w:t>
      </w:r>
    </w:p>
    <w:p w14:paraId="393A9C22" w14:textId="77777777" w:rsidR="00817E3B" w:rsidRPr="001164DE" w:rsidRDefault="00817E3B" w:rsidP="002B7031">
      <w:pPr>
        <w:pStyle w:val="ListParagraph"/>
        <w:spacing w:line="312" w:lineRule="auto"/>
      </w:pPr>
      <w:r w:rsidRPr="001164DE">
        <w:rPr>
          <w:lang w:val="en-US"/>
        </w:rPr>
        <w:t>Thêm mới/Sửa/ Xóa/ Thiết lập ngày hết hạn sự kiện gắn với tin bài</w:t>
      </w:r>
    </w:p>
    <w:p w14:paraId="18848445" w14:textId="77777777" w:rsidR="00A938FF" w:rsidRPr="001164DE" w:rsidRDefault="00A938FF" w:rsidP="002B7031">
      <w:pPr>
        <w:pStyle w:val="ListParagraph"/>
        <w:keepNext/>
        <w:numPr>
          <w:ilvl w:val="0"/>
          <w:numId w:val="0"/>
        </w:numPr>
        <w:spacing w:line="312" w:lineRule="auto"/>
        <w:jc w:val="center"/>
      </w:pPr>
      <w:r w:rsidRPr="001164DE">
        <w:rPr>
          <w:noProof/>
          <w:lang w:val="en-US" w:eastAsia="en-US"/>
        </w:rPr>
        <w:drawing>
          <wp:inline distT="0" distB="0" distL="0" distR="0" wp14:anchorId="1BE85E82" wp14:editId="3C7E5AD9">
            <wp:extent cx="5943600" cy="291909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2919095"/>
                    </a:xfrm>
                    <a:prstGeom prst="rect">
                      <a:avLst/>
                    </a:prstGeom>
                  </pic:spPr>
                </pic:pic>
              </a:graphicData>
            </a:graphic>
          </wp:inline>
        </w:drawing>
      </w:r>
    </w:p>
    <w:p w14:paraId="2ED2FC39" w14:textId="5CC77E13" w:rsidR="00A938FF" w:rsidRPr="001164DE" w:rsidRDefault="00A938FF" w:rsidP="002B7031">
      <w:pPr>
        <w:pStyle w:val="Caption"/>
        <w:spacing w:line="312" w:lineRule="auto"/>
        <w:rPr>
          <w:sz w:val="28"/>
          <w:szCs w:val="28"/>
        </w:rPr>
      </w:pPr>
      <w:r w:rsidRPr="001164DE">
        <w:rPr>
          <w:sz w:val="28"/>
          <w:szCs w:val="28"/>
        </w:rPr>
        <w:t xml:space="preserve">Giao diện </w:t>
      </w:r>
      <w:r w:rsidRPr="001164DE">
        <w:rPr>
          <w:sz w:val="28"/>
          <w:szCs w:val="28"/>
        </w:rPr>
        <w:fldChar w:fldCharType="begin"/>
      </w:r>
      <w:r w:rsidRPr="001164DE">
        <w:rPr>
          <w:sz w:val="28"/>
          <w:szCs w:val="28"/>
        </w:rPr>
        <w:instrText xml:space="preserve"> SEQ Giao_diện \* ARABIC </w:instrText>
      </w:r>
      <w:r w:rsidRPr="001164DE">
        <w:rPr>
          <w:sz w:val="28"/>
          <w:szCs w:val="28"/>
        </w:rPr>
        <w:fldChar w:fldCharType="separate"/>
      </w:r>
      <w:r w:rsidR="0045178B">
        <w:rPr>
          <w:noProof/>
          <w:sz w:val="28"/>
          <w:szCs w:val="28"/>
        </w:rPr>
        <w:t>17</w:t>
      </w:r>
      <w:r w:rsidRPr="001164DE">
        <w:rPr>
          <w:sz w:val="28"/>
          <w:szCs w:val="28"/>
        </w:rPr>
        <w:fldChar w:fldCharType="end"/>
      </w:r>
      <w:r w:rsidRPr="001164DE">
        <w:rPr>
          <w:sz w:val="28"/>
          <w:szCs w:val="28"/>
        </w:rPr>
        <w:t>: Danh sách sự kiện</w:t>
      </w:r>
    </w:p>
    <w:p w14:paraId="6F22D02D" w14:textId="77777777" w:rsidR="00A938FF" w:rsidRPr="001164DE" w:rsidRDefault="00A938FF" w:rsidP="00A02E73">
      <w:pPr>
        <w:pStyle w:val="Style2"/>
        <w:numPr>
          <w:ilvl w:val="0"/>
          <w:numId w:val="0"/>
        </w:numPr>
        <w:spacing w:line="312" w:lineRule="auto"/>
        <w:ind w:left="360"/>
        <w:jc w:val="center"/>
      </w:pPr>
      <w:r w:rsidRPr="001164DE">
        <w:rPr>
          <w:noProof/>
        </w:rPr>
        <w:drawing>
          <wp:inline distT="0" distB="0" distL="0" distR="0" wp14:anchorId="56700475" wp14:editId="0A87200D">
            <wp:extent cx="4444409" cy="4500668"/>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452974" cy="4509342"/>
                    </a:xfrm>
                    <a:prstGeom prst="rect">
                      <a:avLst/>
                    </a:prstGeom>
                  </pic:spPr>
                </pic:pic>
              </a:graphicData>
            </a:graphic>
          </wp:inline>
        </w:drawing>
      </w:r>
    </w:p>
    <w:p w14:paraId="25993467" w14:textId="0F81E55C" w:rsidR="00A938FF" w:rsidRPr="001164DE" w:rsidRDefault="00A938FF" w:rsidP="002B7031">
      <w:pPr>
        <w:pStyle w:val="Caption"/>
        <w:spacing w:after="0" w:line="312" w:lineRule="auto"/>
        <w:rPr>
          <w:sz w:val="28"/>
          <w:szCs w:val="28"/>
        </w:rPr>
      </w:pPr>
      <w:r w:rsidRPr="001164DE">
        <w:rPr>
          <w:sz w:val="28"/>
          <w:szCs w:val="28"/>
        </w:rPr>
        <w:lastRenderedPageBreak/>
        <w:t xml:space="preserve">Giao diện </w:t>
      </w:r>
      <w:r w:rsidRPr="001164DE">
        <w:rPr>
          <w:sz w:val="28"/>
          <w:szCs w:val="28"/>
        </w:rPr>
        <w:fldChar w:fldCharType="begin"/>
      </w:r>
      <w:r w:rsidRPr="001164DE">
        <w:rPr>
          <w:sz w:val="28"/>
          <w:szCs w:val="28"/>
        </w:rPr>
        <w:instrText xml:space="preserve"> SEQ Giao_diện \* ARABIC </w:instrText>
      </w:r>
      <w:r w:rsidRPr="001164DE">
        <w:rPr>
          <w:sz w:val="28"/>
          <w:szCs w:val="28"/>
        </w:rPr>
        <w:fldChar w:fldCharType="separate"/>
      </w:r>
      <w:r w:rsidR="0045178B">
        <w:rPr>
          <w:noProof/>
          <w:sz w:val="28"/>
          <w:szCs w:val="28"/>
        </w:rPr>
        <w:t>18</w:t>
      </w:r>
      <w:r w:rsidRPr="001164DE">
        <w:rPr>
          <w:noProof/>
          <w:sz w:val="28"/>
          <w:szCs w:val="28"/>
        </w:rPr>
        <w:fldChar w:fldCharType="end"/>
      </w:r>
      <w:r w:rsidRPr="001164DE">
        <w:rPr>
          <w:sz w:val="28"/>
          <w:szCs w:val="28"/>
        </w:rPr>
        <w:t>: Thêm mới/ sửa/ xóa/ thiết lập ngày hết hạn sự kiện gắn với tin bài</w:t>
      </w:r>
    </w:p>
    <w:p w14:paraId="017C162F" w14:textId="77777777" w:rsidR="00A938FF" w:rsidRPr="001164DE" w:rsidRDefault="00A938FF" w:rsidP="002B7031">
      <w:pPr>
        <w:pStyle w:val="Style2"/>
        <w:spacing w:line="312" w:lineRule="auto"/>
      </w:pPr>
      <w:r w:rsidRPr="001164DE">
        <w:t>Thiết kế trường dữ liệ</w:t>
      </w:r>
      <w:r w:rsidR="00A40E20" w:rsidRPr="001164DE">
        <w:t xml:space="preserve">u: </w:t>
      </w:r>
    </w:p>
    <w:tbl>
      <w:tblPr>
        <w:tblStyle w:val="TableGrid"/>
        <w:tblW w:w="0" w:type="auto"/>
        <w:tblInd w:w="85" w:type="dxa"/>
        <w:tblLook w:val="04A0" w:firstRow="1" w:lastRow="0" w:firstColumn="1" w:lastColumn="0" w:noHBand="0" w:noVBand="1"/>
      </w:tblPr>
      <w:tblGrid>
        <w:gridCol w:w="746"/>
        <w:gridCol w:w="1940"/>
        <w:gridCol w:w="1513"/>
        <w:gridCol w:w="973"/>
        <w:gridCol w:w="761"/>
        <w:gridCol w:w="3043"/>
      </w:tblGrid>
      <w:tr w:rsidR="00A938FF" w:rsidRPr="001164DE" w14:paraId="5FCF8DAA" w14:textId="77777777" w:rsidTr="005A4E0B">
        <w:trPr>
          <w:tblHeader/>
        </w:trPr>
        <w:tc>
          <w:tcPr>
            <w:tcW w:w="746" w:type="dxa"/>
            <w:shd w:val="clear" w:color="auto" w:fill="E7E6E6" w:themeFill="background2"/>
          </w:tcPr>
          <w:p w14:paraId="106BB67C" w14:textId="77777777" w:rsidR="00A938FF" w:rsidRPr="001164DE" w:rsidRDefault="00A938FF" w:rsidP="002B7031">
            <w:pPr>
              <w:spacing w:line="312" w:lineRule="auto"/>
              <w:jc w:val="center"/>
              <w:rPr>
                <w:rFonts w:ascii="Times New Roman" w:hAnsi="Times New Roman"/>
                <w:b/>
                <w:sz w:val="28"/>
                <w:szCs w:val="28"/>
              </w:rPr>
            </w:pPr>
            <w:r w:rsidRPr="001164DE">
              <w:rPr>
                <w:rFonts w:ascii="Times New Roman" w:hAnsi="Times New Roman"/>
                <w:b/>
                <w:sz w:val="28"/>
                <w:szCs w:val="28"/>
              </w:rPr>
              <w:t>STT</w:t>
            </w:r>
          </w:p>
        </w:tc>
        <w:tc>
          <w:tcPr>
            <w:tcW w:w="1999" w:type="dxa"/>
            <w:shd w:val="clear" w:color="auto" w:fill="E7E6E6" w:themeFill="background2"/>
          </w:tcPr>
          <w:p w14:paraId="0F446960" w14:textId="77777777" w:rsidR="00A938FF" w:rsidRPr="001164DE" w:rsidRDefault="00A938FF"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Thông tin</w:t>
            </w:r>
          </w:p>
        </w:tc>
        <w:tc>
          <w:tcPr>
            <w:tcW w:w="1560" w:type="dxa"/>
            <w:shd w:val="clear" w:color="auto" w:fill="E7E6E6" w:themeFill="background2"/>
          </w:tcPr>
          <w:p w14:paraId="4E8B3AF0" w14:textId="77777777" w:rsidR="00A938FF" w:rsidRPr="001164DE" w:rsidRDefault="00A938FF"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Kiểu dữ liệu</w:t>
            </w:r>
          </w:p>
        </w:tc>
        <w:tc>
          <w:tcPr>
            <w:tcW w:w="992" w:type="dxa"/>
            <w:shd w:val="clear" w:color="auto" w:fill="E7E6E6" w:themeFill="background2"/>
          </w:tcPr>
          <w:p w14:paraId="4E60EE14" w14:textId="77777777" w:rsidR="00A938FF" w:rsidRPr="001164DE" w:rsidRDefault="00A938FF"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Bắt buộc</w:t>
            </w:r>
          </w:p>
        </w:tc>
        <w:tc>
          <w:tcPr>
            <w:tcW w:w="709" w:type="dxa"/>
            <w:shd w:val="clear" w:color="auto" w:fill="E7E6E6" w:themeFill="background2"/>
          </w:tcPr>
          <w:p w14:paraId="779A522C" w14:textId="77777777" w:rsidR="00A938FF" w:rsidRPr="001164DE" w:rsidRDefault="00A938FF"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Mặc định</w:t>
            </w:r>
          </w:p>
        </w:tc>
        <w:tc>
          <w:tcPr>
            <w:tcW w:w="3259" w:type="dxa"/>
            <w:shd w:val="clear" w:color="auto" w:fill="E7E6E6" w:themeFill="background2"/>
          </w:tcPr>
          <w:p w14:paraId="764F6B2D" w14:textId="77777777" w:rsidR="00A938FF" w:rsidRPr="001164DE" w:rsidRDefault="00A938FF" w:rsidP="002B7031">
            <w:pPr>
              <w:spacing w:line="312" w:lineRule="auto"/>
              <w:jc w:val="center"/>
              <w:rPr>
                <w:rFonts w:ascii="Times New Roman" w:hAnsi="Times New Roman"/>
                <w:b/>
                <w:sz w:val="28"/>
                <w:szCs w:val="28"/>
              </w:rPr>
            </w:pPr>
            <w:r w:rsidRPr="001164DE">
              <w:rPr>
                <w:rFonts w:ascii="Times New Roman" w:hAnsi="Times New Roman"/>
                <w:b/>
                <w:sz w:val="28"/>
                <w:szCs w:val="28"/>
                <w:lang w:val="vi-VN"/>
              </w:rPr>
              <w:t xml:space="preserve">Ràng </w:t>
            </w:r>
            <w:r w:rsidRPr="001164DE">
              <w:rPr>
                <w:rFonts w:ascii="Times New Roman" w:hAnsi="Times New Roman"/>
                <w:b/>
                <w:sz w:val="28"/>
                <w:szCs w:val="28"/>
              </w:rPr>
              <w:t>buộc</w:t>
            </w:r>
          </w:p>
        </w:tc>
      </w:tr>
      <w:tr w:rsidR="005A4E0B" w:rsidRPr="001164DE" w14:paraId="52BD5F77" w14:textId="77777777" w:rsidTr="005A4E0B">
        <w:tc>
          <w:tcPr>
            <w:tcW w:w="746" w:type="dxa"/>
          </w:tcPr>
          <w:p w14:paraId="387A9763" w14:textId="77777777" w:rsidR="005A4E0B" w:rsidRPr="001164DE" w:rsidRDefault="005A4E0B" w:rsidP="002B7031">
            <w:pPr>
              <w:spacing w:line="312" w:lineRule="auto"/>
              <w:jc w:val="center"/>
              <w:rPr>
                <w:rFonts w:ascii="Times New Roman" w:hAnsi="Times New Roman"/>
                <w:sz w:val="28"/>
                <w:szCs w:val="28"/>
              </w:rPr>
            </w:pPr>
            <w:r w:rsidRPr="001164DE">
              <w:rPr>
                <w:rFonts w:ascii="Times New Roman" w:hAnsi="Times New Roman"/>
                <w:sz w:val="28"/>
                <w:szCs w:val="28"/>
              </w:rPr>
              <w:t>1</w:t>
            </w:r>
          </w:p>
        </w:tc>
        <w:tc>
          <w:tcPr>
            <w:tcW w:w="1999" w:type="dxa"/>
          </w:tcPr>
          <w:p w14:paraId="520E88A1" w14:textId="77777777" w:rsidR="005A4E0B" w:rsidRPr="001164DE" w:rsidRDefault="005A4E0B" w:rsidP="002B7031">
            <w:pPr>
              <w:spacing w:line="312" w:lineRule="auto"/>
              <w:rPr>
                <w:rFonts w:ascii="Times New Roman" w:hAnsi="Times New Roman"/>
                <w:sz w:val="28"/>
                <w:szCs w:val="28"/>
              </w:rPr>
            </w:pPr>
            <w:r w:rsidRPr="001164DE">
              <w:rPr>
                <w:rFonts w:ascii="Times New Roman" w:hAnsi="Times New Roman"/>
                <w:sz w:val="28"/>
                <w:szCs w:val="28"/>
              </w:rPr>
              <w:t>Alias</w:t>
            </w:r>
          </w:p>
        </w:tc>
        <w:tc>
          <w:tcPr>
            <w:tcW w:w="1560" w:type="dxa"/>
          </w:tcPr>
          <w:p w14:paraId="129C7643" w14:textId="008F5E9E" w:rsidR="005A4E0B" w:rsidRPr="001164DE" w:rsidRDefault="005A4E0B" w:rsidP="002B7031">
            <w:pPr>
              <w:spacing w:line="312" w:lineRule="auto"/>
              <w:rPr>
                <w:rFonts w:ascii="Times New Roman" w:hAnsi="Times New Roman"/>
                <w:sz w:val="28"/>
                <w:szCs w:val="28"/>
              </w:rPr>
            </w:pPr>
            <w:r w:rsidRPr="001164DE">
              <w:rPr>
                <w:rFonts w:ascii="Times New Roman" w:hAnsi="Times New Roman"/>
                <w:sz w:val="28"/>
                <w:szCs w:val="28"/>
              </w:rPr>
              <w:t>Chuỗi ký tự (</w:t>
            </w:r>
            <w:r w:rsidR="007B5CA3" w:rsidRPr="001164DE">
              <w:rPr>
                <w:rFonts w:ascii="Times New Roman" w:hAnsi="Times New Roman"/>
                <w:sz w:val="28"/>
                <w:szCs w:val="28"/>
              </w:rPr>
              <w:t>250</w:t>
            </w:r>
            <w:r w:rsidRPr="001164DE">
              <w:rPr>
                <w:rFonts w:ascii="Times New Roman" w:hAnsi="Times New Roman"/>
                <w:sz w:val="28"/>
                <w:szCs w:val="28"/>
              </w:rPr>
              <w:t>)</w:t>
            </w:r>
          </w:p>
        </w:tc>
        <w:tc>
          <w:tcPr>
            <w:tcW w:w="992" w:type="dxa"/>
          </w:tcPr>
          <w:p w14:paraId="17719FCA" w14:textId="77777777" w:rsidR="005A4E0B" w:rsidRPr="001164DE" w:rsidRDefault="005A4E0B" w:rsidP="002B7031">
            <w:pPr>
              <w:spacing w:line="312" w:lineRule="auto"/>
              <w:rPr>
                <w:rFonts w:ascii="Times New Roman" w:hAnsi="Times New Roman"/>
                <w:sz w:val="28"/>
                <w:szCs w:val="28"/>
              </w:rPr>
            </w:pPr>
            <w:r w:rsidRPr="001164DE">
              <w:rPr>
                <w:rFonts w:ascii="Times New Roman" w:hAnsi="Times New Roman"/>
                <w:sz w:val="28"/>
                <w:szCs w:val="28"/>
              </w:rPr>
              <w:t>Có</w:t>
            </w:r>
          </w:p>
        </w:tc>
        <w:tc>
          <w:tcPr>
            <w:tcW w:w="709" w:type="dxa"/>
          </w:tcPr>
          <w:p w14:paraId="7D0BCBBD" w14:textId="77777777" w:rsidR="005A4E0B" w:rsidRPr="001164DE" w:rsidRDefault="005A4E0B" w:rsidP="002B7031">
            <w:pPr>
              <w:spacing w:line="312" w:lineRule="auto"/>
              <w:rPr>
                <w:rFonts w:ascii="Times New Roman" w:hAnsi="Times New Roman"/>
                <w:sz w:val="28"/>
                <w:szCs w:val="28"/>
                <w:lang w:val="vi-VN"/>
              </w:rPr>
            </w:pPr>
          </w:p>
        </w:tc>
        <w:tc>
          <w:tcPr>
            <w:tcW w:w="3259" w:type="dxa"/>
          </w:tcPr>
          <w:p w14:paraId="48941D2D" w14:textId="77777777" w:rsidR="005A4E0B" w:rsidRPr="001164DE" w:rsidRDefault="005A4E0B" w:rsidP="00122797">
            <w:pPr>
              <w:spacing w:line="312" w:lineRule="auto"/>
              <w:jc w:val="both"/>
              <w:rPr>
                <w:rFonts w:ascii="Times New Roman" w:hAnsi="Times New Roman"/>
                <w:sz w:val="28"/>
                <w:szCs w:val="28"/>
              </w:rPr>
            </w:pPr>
            <w:r w:rsidRPr="001164DE">
              <w:rPr>
                <w:rFonts w:ascii="Times New Roman" w:hAnsi="Times New Roman"/>
                <w:sz w:val="28"/>
                <w:szCs w:val="28"/>
              </w:rPr>
              <w:t>Cho phép NSD nhập liên kết hiển thị của sự kiện</w:t>
            </w:r>
          </w:p>
          <w:p w14:paraId="75302993" w14:textId="77777777" w:rsidR="005A4E0B" w:rsidRPr="001164DE" w:rsidRDefault="005A4E0B" w:rsidP="00122797">
            <w:pPr>
              <w:spacing w:line="312" w:lineRule="auto"/>
              <w:jc w:val="both"/>
              <w:rPr>
                <w:rFonts w:ascii="Times New Roman" w:hAnsi="Times New Roman"/>
                <w:sz w:val="28"/>
                <w:szCs w:val="28"/>
              </w:rPr>
            </w:pPr>
            <w:r w:rsidRPr="001164DE">
              <w:rPr>
                <w:rFonts w:ascii="Times New Roman" w:hAnsi="Times New Roman"/>
                <w:sz w:val="28"/>
                <w:szCs w:val="28"/>
              </w:rPr>
              <w:t>Định danh của sự kiện trên hệ thống</w:t>
            </w:r>
          </w:p>
          <w:p w14:paraId="53B7F1A0" w14:textId="77777777" w:rsidR="005A4E0B" w:rsidRPr="001164DE" w:rsidRDefault="005A4E0B" w:rsidP="00122797">
            <w:pPr>
              <w:spacing w:line="312" w:lineRule="auto"/>
              <w:jc w:val="both"/>
              <w:rPr>
                <w:rFonts w:ascii="Times New Roman" w:hAnsi="Times New Roman"/>
                <w:sz w:val="28"/>
                <w:szCs w:val="28"/>
              </w:rPr>
            </w:pPr>
            <w:r w:rsidRPr="001164DE">
              <w:rPr>
                <w:rFonts w:ascii="Times New Roman" w:hAnsi="Times New Roman"/>
                <w:sz w:val="28"/>
                <w:szCs w:val="28"/>
              </w:rPr>
              <w:t>Cho phép nhập số và chữ (a-z, A-Z, 0-9), khoảng trống và các ký tự $, - _. ! ()</w:t>
            </w:r>
          </w:p>
        </w:tc>
      </w:tr>
      <w:tr w:rsidR="005A4E0B" w:rsidRPr="001164DE" w14:paraId="41ABD835" w14:textId="77777777" w:rsidTr="005A4E0B">
        <w:tc>
          <w:tcPr>
            <w:tcW w:w="746" w:type="dxa"/>
          </w:tcPr>
          <w:p w14:paraId="460437FD" w14:textId="77777777" w:rsidR="005A4E0B" w:rsidRPr="001164DE" w:rsidRDefault="005A4E0B" w:rsidP="002B7031">
            <w:pPr>
              <w:spacing w:line="312" w:lineRule="auto"/>
              <w:jc w:val="center"/>
              <w:rPr>
                <w:rFonts w:ascii="Times New Roman" w:hAnsi="Times New Roman"/>
                <w:sz w:val="28"/>
                <w:szCs w:val="28"/>
              </w:rPr>
            </w:pPr>
            <w:r w:rsidRPr="001164DE">
              <w:rPr>
                <w:rFonts w:ascii="Times New Roman" w:hAnsi="Times New Roman"/>
                <w:sz w:val="28"/>
                <w:szCs w:val="28"/>
              </w:rPr>
              <w:t>2</w:t>
            </w:r>
          </w:p>
        </w:tc>
        <w:tc>
          <w:tcPr>
            <w:tcW w:w="1999" w:type="dxa"/>
          </w:tcPr>
          <w:p w14:paraId="2AE4C3FF" w14:textId="77777777" w:rsidR="005A4E0B" w:rsidRPr="001164DE" w:rsidRDefault="005A4E0B" w:rsidP="002B7031">
            <w:pPr>
              <w:spacing w:line="312" w:lineRule="auto"/>
              <w:rPr>
                <w:rFonts w:ascii="Times New Roman" w:hAnsi="Times New Roman"/>
                <w:sz w:val="28"/>
                <w:szCs w:val="28"/>
              </w:rPr>
            </w:pPr>
            <w:r w:rsidRPr="001164DE">
              <w:rPr>
                <w:rFonts w:ascii="Times New Roman" w:hAnsi="Times New Roman"/>
                <w:sz w:val="28"/>
                <w:szCs w:val="28"/>
              </w:rPr>
              <w:t>Tiêu đề sự kiện (Display title)</w:t>
            </w:r>
          </w:p>
        </w:tc>
        <w:tc>
          <w:tcPr>
            <w:tcW w:w="1560" w:type="dxa"/>
          </w:tcPr>
          <w:p w14:paraId="253FD45F" w14:textId="77777777" w:rsidR="005A4E0B" w:rsidRPr="001164DE" w:rsidRDefault="005A4E0B" w:rsidP="002B7031">
            <w:pPr>
              <w:spacing w:line="312" w:lineRule="auto"/>
              <w:rPr>
                <w:rFonts w:ascii="Times New Roman" w:hAnsi="Times New Roman"/>
                <w:sz w:val="28"/>
                <w:szCs w:val="28"/>
              </w:rPr>
            </w:pPr>
            <w:r w:rsidRPr="001164DE">
              <w:rPr>
                <w:rFonts w:ascii="Times New Roman" w:hAnsi="Times New Roman"/>
                <w:sz w:val="28"/>
                <w:szCs w:val="28"/>
                <w:lang w:val="vi-VN"/>
              </w:rPr>
              <w:t>Chuỗ</w:t>
            </w:r>
            <w:r w:rsidRPr="001164DE">
              <w:rPr>
                <w:rFonts w:ascii="Times New Roman" w:hAnsi="Times New Roman"/>
                <w:sz w:val="28"/>
                <w:szCs w:val="28"/>
              </w:rPr>
              <w:t>i ký tự (200)</w:t>
            </w:r>
          </w:p>
        </w:tc>
        <w:tc>
          <w:tcPr>
            <w:tcW w:w="992" w:type="dxa"/>
          </w:tcPr>
          <w:p w14:paraId="1CC305F9" w14:textId="77777777" w:rsidR="005A4E0B" w:rsidRPr="001164DE" w:rsidRDefault="005A4E0B" w:rsidP="002B7031">
            <w:pPr>
              <w:spacing w:line="312" w:lineRule="auto"/>
              <w:rPr>
                <w:rFonts w:ascii="Times New Roman" w:hAnsi="Times New Roman"/>
                <w:sz w:val="28"/>
                <w:szCs w:val="28"/>
              </w:rPr>
            </w:pPr>
            <w:r w:rsidRPr="001164DE">
              <w:rPr>
                <w:rFonts w:ascii="Times New Roman" w:hAnsi="Times New Roman"/>
                <w:sz w:val="28"/>
                <w:szCs w:val="28"/>
              </w:rPr>
              <w:t>Có</w:t>
            </w:r>
          </w:p>
        </w:tc>
        <w:tc>
          <w:tcPr>
            <w:tcW w:w="709" w:type="dxa"/>
          </w:tcPr>
          <w:p w14:paraId="00C8E38C" w14:textId="77777777" w:rsidR="005A4E0B" w:rsidRPr="001164DE" w:rsidRDefault="005A4E0B" w:rsidP="002B7031">
            <w:pPr>
              <w:spacing w:line="312" w:lineRule="auto"/>
              <w:rPr>
                <w:rFonts w:ascii="Times New Roman" w:hAnsi="Times New Roman"/>
                <w:sz w:val="28"/>
                <w:szCs w:val="28"/>
                <w:lang w:val="vi-VN"/>
              </w:rPr>
            </w:pPr>
          </w:p>
        </w:tc>
        <w:tc>
          <w:tcPr>
            <w:tcW w:w="3259" w:type="dxa"/>
          </w:tcPr>
          <w:p w14:paraId="35CE2D47" w14:textId="77777777" w:rsidR="005A4E0B" w:rsidRPr="001164DE" w:rsidRDefault="005A4E0B" w:rsidP="00122797">
            <w:pPr>
              <w:spacing w:line="312" w:lineRule="auto"/>
              <w:jc w:val="both"/>
              <w:rPr>
                <w:rFonts w:ascii="Times New Roman" w:hAnsi="Times New Roman"/>
                <w:sz w:val="28"/>
                <w:szCs w:val="28"/>
                <w:lang w:val="vi-VN"/>
              </w:rPr>
            </w:pPr>
            <w:r w:rsidRPr="001164DE">
              <w:rPr>
                <w:rFonts w:ascii="Times New Roman" w:hAnsi="Times New Roman"/>
                <w:sz w:val="28"/>
                <w:szCs w:val="28"/>
              </w:rPr>
              <w:t xml:space="preserve">Cho phép nhập </w:t>
            </w:r>
            <w:r w:rsidRPr="001164DE">
              <w:rPr>
                <w:rFonts w:ascii="Times New Roman" w:hAnsi="Times New Roman"/>
                <w:sz w:val="28"/>
                <w:szCs w:val="28"/>
                <w:lang w:val="vi-VN"/>
              </w:rPr>
              <w:t>Tiêu đề của sự kiện</w:t>
            </w:r>
          </w:p>
        </w:tc>
      </w:tr>
      <w:tr w:rsidR="005A4E0B" w:rsidRPr="001164DE" w14:paraId="4595A515" w14:textId="77777777" w:rsidTr="005A4E0B">
        <w:tc>
          <w:tcPr>
            <w:tcW w:w="746" w:type="dxa"/>
          </w:tcPr>
          <w:p w14:paraId="78923F45" w14:textId="77777777" w:rsidR="005A4E0B" w:rsidRPr="001164DE" w:rsidRDefault="005A4E0B" w:rsidP="002B7031">
            <w:pPr>
              <w:spacing w:line="312" w:lineRule="auto"/>
              <w:jc w:val="center"/>
              <w:rPr>
                <w:rFonts w:ascii="Times New Roman" w:hAnsi="Times New Roman"/>
                <w:sz w:val="28"/>
                <w:szCs w:val="28"/>
              </w:rPr>
            </w:pPr>
            <w:r w:rsidRPr="001164DE">
              <w:rPr>
                <w:rFonts w:ascii="Times New Roman" w:hAnsi="Times New Roman"/>
                <w:sz w:val="28"/>
                <w:szCs w:val="28"/>
              </w:rPr>
              <w:t>3</w:t>
            </w:r>
          </w:p>
        </w:tc>
        <w:tc>
          <w:tcPr>
            <w:tcW w:w="1999" w:type="dxa"/>
          </w:tcPr>
          <w:p w14:paraId="1D9227FD" w14:textId="77777777" w:rsidR="005A4E0B" w:rsidRPr="001164DE" w:rsidRDefault="005A4E0B" w:rsidP="002B7031">
            <w:pPr>
              <w:spacing w:line="312" w:lineRule="auto"/>
              <w:rPr>
                <w:rFonts w:ascii="Times New Roman" w:hAnsi="Times New Roman"/>
                <w:sz w:val="28"/>
                <w:szCs w:val="28"/>
              </w:rPr>
            </w:pPr>
            <w:r w:rsidRPr="001164DE">
              <w:rPr>
                <w:rFonts w:ascii="Times New Roman" w:hAnsi="Times New Roman"/>
                <w:sz w:val="28"/>
                <w:szCs w:val="28"/>
              </w:rPr>
              <w:t>Nội dung sự kiện</w:t>
            </w:r>
          </w:p>
        </w:tc>
        <w:tc>
          <w:tcPr>
            <w:tcW w:w="1560" w:type="dxa"/>
          </w:tcPr>
          <w:p w14:paraId="0B14DA5F" w14:textId="77777777" w:rsidR="005A4E0B" w:rsidRPr="001164DE" w:rsidRDefault="005A4E0B" w:rsidP="002B7031">
            <w:pPr>
              <w:spacing w:line="312" w:lineRule="auto"/>
              <w:rPr>
                <w:rFonts w:ascii="Times New Roman" w:hAnsi="Times New Roman"/>
                <w:sz w:val="28"/>
                <w:szCs w:val="28"/>
                <w:lang w:val="vi-VN"/>
              </w:rPr>
            </w:pPr>
            <w:r w:rsidRPr="001164DE">
              <w:rPr>
                <w:rFonts w:ascii="Times New Roman" w:hAnsi="Times New Roman"/>
                <w:sz w:val="28"/>
                <w:szCs w:val="28"/>
              </w:rPr>
              <w:t>Chuỗi ký tự (Không giới hạn)</w:t>
            </w:r>
          </w:p>
        </w:tc>
        <w:tc>
          <w:tcPr>
            <w:tcW w:w="992" w:type="dxa"/>
          </w:tcPr>
          <w:p w14:paraId="3A0A3099" w14:textId="77777777" w:rsidR="005A4E0B" w:rsidRPr="001164DE" w:rsidRDefault="005A4E0B" w:rsidP="002B7031">
            <w:pPr>
              <w:spacing w:line="312" w:lineRule="auto"/>
              <w:rPr>
                <w:rFonts w:ascii="Times New Roman" w:hAnsi="Times New Roman"/>
                <w:sz w:val="28"/>
                <w:szCs w:val="28"/>
              </w:rPr>
            </w:pPr>
          </w:p>
        </w:tc>
        <w:tc>
          <w:tcPr>
            <w:tcW w:w="709" w:type="dxa"/>
          </w:tcPr>
          <w:p w14:paraId="33F73F5D" w14:textId="77777777" w:rsidR="005A4E0B" w:rsidRPr="001164DE" w:rsidRDefault="005A4E0B" w:rsidP="002B7031">
            <w:pPr>
              <w:spacing w:line="312" w:lineRule="auto"/>
              <w:rPr>
                <w:rFonts w:ascii="Times New Roman" w:hAnsi="Times New Roman"/>
                <w:sz w:val="28"/>
                <w:szCs w:val="28"/>
                <w:lang w:val="vi-VN"/>
              </w:rPr>
            </w:pPr>
          </w:p>
        </w:tc>
        <w:tc>
          <w:tcPr>
            <w:tcW w:w="3259" w:type="dxa"/>
          </w:tcPr>
          <w:p w14:paraId="2F46AE33" w14:textId="77777777" w:rsidR="005A4E0B" w:rsidRPr="001164DE" w:rsidRDefault="005A4E0B" w:rsidP="00122797">
            <w:pPr>
              <w:spacing w:line="312" w:lineRule="auto"/>
              <w:jc w:val="both"/>
              <w:rPr>
                <w:rFonts w:ascii="Times New Roman" w:hAnsi="Times New Roman"/>
                <w:sz w:val="28"/>
                <w:szCs w:val="28"/>
              </w:rPr>
            </w:pPr>
            <w:r w:rsidRPr="001164DE">
              <w:rPr>
                <w:rFonts w:ascii="Times New Roman" w:hAnsi="Times New Roman"/>
                <w:sz w:val="28"/>
                <w:szCs w:val="28"/>
              </w:rPr>
              <w:t>Cho phép NSD nhập mô tả tóm tắt nội dung sự kiện</w:t>
            </w:r>
          </w:p>
        </w:tc>
      </w:tr>
      <w:tr w:rsidR="005A4E0B" w:rsidRPr="001164DE" w14:paraId="2E68EE9F" w14:textId="77777777" w:rsidTr="005A4E0B">
        <w:tc>
          <w:tcPr>
            <w:tcW w:w="746" w:type="dxa"/>
          </w:tcPr>
          <w:p w14:paraId="18EAE635" w14:textId="77777777" w:rsidR="005A4E0B" w:rsidRPr="001164DE" w:rsidRDefault="005A4E0B" w:rsidP="002B7031">
            <w:pPr>
              <w:spacing w:line="312" w:lineRule="auto"/>
              <w:jc w:val="center"/>
              <w:rPr>
                <w:rFonts w:ascii="Times New Roman" w:hAnsi="Times New Roman"/>
                <w:sz w:val="28"/>
                <w:szCs w:val="28"/>
              </w:rPr>
            </w:pPr>
            <w:r w:rsidRPr="001164DE">
              <w:rPr>
                <w:rFonts w:ascii="Times New Roman" w:hAnsi="Times New Roman"/>
                <w:sz w:val="28"/>
                <w:szCs w:val="28"/>
              </w:rPr>
              <w:t>4</w:t>
            </w:r>
          </w:p>
        </w:tc>
        <w:tc>
          <w:tcPr>
            <w:tcW w:w="1999" w:type="dxa"/>
          </w:tcPr>
          <w:p w14:paraId="068E2EFD" w14:textId="77777777" w:rsidR="005A4E0B" w:rsidRPr="001164DE" w:rsidRDefault="005A4E0B" w:rsidP="002B7031">
            <w:pPr>
              <w:spacing w:line="312" w:lineRule="auto"/>
              <w:rPr>
                <w:rFonts w:ascii="Times New Roman" w:hAnsi="Times New Roman"/>
                <w:sz w:val="28"/>
                <w:szCs w:val="28"/>
              </w:rPr>
            </w:pPr>
            <w:r w:rsidRPr="001164DE">
              <w:rPr>
                <w:rFonts w:ascii="Times New Roman" w:hAnsi="Times New Roman"/>
                <w:sz w:val="28"/>
                <w:szCs w:val="28"/>
              </w:rPr>
              <w:t>Vị trí lưu (Location)</w:t>
            </w:r>
          </w:p>
        </w:tc>
        <w:tc>
          <w:tcPr>
            <w:tcW w:w="1560" w:type="dxa"/>
          </w:tcPr>
          <w:p w14:paraId="17AD4813" w14:textId="77777777" w:rsidR="005A4E0B" w:rsidRPr="001164DE" w:rsidRDefault="005A4E0B" w:rsidP="002B7031">
            <w:pPr>
              <w:spacing w:line="312" w:lineRule="auto"/>
              <w:rPr>
                <w:rFonts w:ascii="Times New Roman" w:hAnsi="Times New Roman"/>
                <w:sz w:val="28"/>
                <w:szCs w:val="28"/>
              </w:rPr>
            </w:pPr>
          </w:p>
        </w:tc>
        <w:tc>
          <w:tcPr>
            <w:tcW w:w="992" w:type="dxa"/>
          </w:tcPr>
          <w:p w14:paraId="6DB2C22A" w14:textId="08A61460" w:rsidR="005A4E0B" w:rsidRPr="001164DE" w:rsidRDefault="008773A9" w:rsidP="002B7031">
            <w:pPr>
              <w:spacing w:line="312" w:lineRule="auto"/>
              <w:rPr>
                <w:rFonts w:ascii="Times New Roman" w:hAnsi="Times New Roman"/>
                <w:sz w:val="28"/>
                <w:szCs w:val="28"/>
              </w:rPr>
            </w:pPr>
            <w:r w:rsidRPr="001164DE">
              <w:rPr>
                <w:rFonts w:ascii="Times New Roman" w:hAnsi="Times New Roman"/>
                <w:sz w:val="28"/>
                <w:szCs w:val="28"/>
              </w:rPr>
              <w:t>Có</w:t>
            </w:r>
          </w:p>
        </w:tc>
        <w:tc>
          <w:tcPr>
            <w:tcW w:w="709" w:type="dxa"/>
          </w:tcPr>
          <w:p w14:paraId="7DCFA71C" w14:textId="77777777" w:rsidR="005A4E0B" w:rsidRPr="001164DE" w:rsidRDefault="005A4E0B" w:rsidP="002B7031">
            <w:pPr>
              <w:spacing w:line="312" w:lineRule="auto"/>
              <w:rPr>
                <w:rFonts w:ascii="Times New Roman" w:hAnsi="Times New Roman"/>
                <w:sz w:val="28"/>
                <w:szCs w:val="28"/>
                <w:lang w:val="vi-VN"/>
              </w:rPr>
            </w:pPr>
          </w:p>
        </w:tc>
        <w:tc>
          <w:tcPr>
            <w:tcW w:w="3259" w:type="dxa"/>
          </w:tcPr>
          <w:p w14:paraId="224AE611" w14:textId="77777777" w:rsidR="005A4E0B" w:rsidRPr="001164DE" w:rsidRDefault="005A4E0B" w:rsidP="00122797">
            <w:pPr>
              <w:spacing w:line="312" w:lineRule="auto"/>
              <w:jc w:val="both"/>
              <w:rPr>
                <w:rFonts w:ascii="Times New Roman" w:hAnsi="Times New Roman"/>
                <w:sz w:val="28"/>
                <w:szCs w:val="28"/>
                <w:lang w:val="vi-VN"/>
              </w:rPr>
            </w:pPr>
            <w:r w:rsidRPr="001164DE">
              <w:rPr>
                <w:rFonts w:ascii="Times New Roman" w:hAnsi="Times New Roman"/>
                <w:sz w:val="28"/>
                <w:szCs w:val="28"/>
              </w:rPr>
              <w:t xml:space="preserve">Chọn NSD chọn vị trí lưu sự kiện </w:t>
            </w:r>
          </w:p>
        </w:tc>
      </w:tr>
      <w:tr w:rsidR="005A4E0B" w:rsidRPr="001164DE" w14:paraId="1570CB46" w14:textId="77777777" w:rsidTr="005A4E0B">
        <w:tc>
          <w:tcPr>
            <w:tcW w:w="746" w:type="dxa"/>
          </w:tcPr>
          <w:p w14:paraId="0A971871" w14:textId="77777777" w:rsidR="005A4E0B" w:rsidRPr="001164DE" w:rsidRDefault="005A4E0B" w:rsidP="002B7031">
            <w:pPr>
              <w:spacing w:line="312" w:lineRule="auto"/>
              <w:jc w:val="center"/>
              <w:rPr>
                <w:rFonts w:ascii="Times New Roman" w:hAnsi="Times New Roman"/>
                <w:sz w:val="28"/>
                <w:szCs w:val="28"/>
              </w:rPr>
            </w:pPr>
            <w:r w:rsidRPr="001164DE">
              <w:rPr>
                <w:rFonts w:ascii="Times New Roman" w:hAnsi="Times New Roman"/>
                <w:sz w:val="28"/>
                <w:szCs w:val="28"/>
              </w:rPr>
              <w:t>5</w:t>
            </w:r>
          </w:p>
        </w:tc>
        <w:tc>
          <w:tcPr>
            <w:tcW w:w="1999" w:type="dxa"/>
          </w:tcPr>
          <w:p w14:paraId="61914FE3" w14:textId="77777777" w:rsidR="005A4E0B" w:rsidRPr="001164DE" w:rsidRDefault="005A4E0B" w:rsidP="002B7031">
            <w:pPr>
              <w:spacing w:line="312" w:lineRule="auto"/>
              <w:rPr>
                <w:rFonts w:ascii="Times New Roman" w:hAnsi="Times New Roman"/>
                <w:sz w:val="28"/>
                <w:szCs w:val="28"/>
              </w:rPr>
            </w:pPr>
            <w:r w:rsidRPr="001164DE">
              <w:rPr>
                <w:rFonts w:ascii="Times New Roman" w:hAnsi="Times New Roman"/>
                <w:sz w:val="28"/>
                <w:szCs w:val="28"/>
              </w:rPr>
              <w:t>Ngày hết hạn</w:t>
            </w:r>
            <w:r w:rsidR="00FF3651" w:rsidRPr="001164DE">
              <w:rPr>
                <w:rFonts w:ascii="Times New Roman" w:hAnsi="Times New Roman"/>
                <w:sz w:val="28"/>
                <w:szCs w:val="28"/>
              </w:rPr>
              <w:t xml:space="preserve"> (Expiry date)</w:t>
            </w:r>
          </w:p>
        </w:tc>
        <w:tc>
          <w:tcPr>
            <w:tcW w:w="1560" w:type="dxa"/>
          </w:tcPr>
          <w:p w14:paraId="1EB29115" w14:textId="77777777" w:rsidR="005A4E0B" w:rsidRPr="001164DE" w:rsidRDefault="005A4E0B" w:rsidP="002B7031">
            <w:pPr>
              <w:spacing w:line="312" w:lineRule="auto"/>
              <w:rPr>
                <w:rFonts w:ascii="Times New Roman" w:hAnsi="Times New Roman"/>
                <w:sz w:val="28"/>
                <w:szCs w:val="28"/>
              </w:rPr>
            </w:pPr>
            <w:r w:rsidRPr="001164DE">
              <w:rPr>
                <w:rFonts w:ascii="Times New Roman" w:hAnsi="Times New Roman"/>
                <w:sz w:val="28"/>
                <w:szCs w:val="28"/>
              </w:rPr>
              <w:t>Ngày tháng</w:t>
            </w:r>
          </w:p>
        </w:tc>
        <w:tc>
          <w:tcPr>
            <w:tcW w:w="992" w:type="dxa"/>
          </w:tcPr>
          <w:p w14:paraId="43748F65" w14:textId="77777777" w:rsidR="005A4E0B" w:rsidRPr="001164DE" w:rsidRDefault="005A4E0B" w:rsidP="002B7031">
            <w:pPr>
              <w:spacing w:line="312" w:lineRule="auto"/>
              <w:rPr>
                <w:rFonts w:ascii="Times New Roman" w:hAnsi="Times New Roman"/>
                <w:sz w:val="28"/>
                <w:szCs w:val="28"/>
              </w:rPr>
            </w:pPr>
          </w:p>
        </w:tc>
        <w:tc>
          <w:tcPr>
            <w:tcW w:w="709" w:type="dxa"/>
          </w:tcPr>
          <w:p w14:paraId="69ADFB71" w14:textId="77777777" w:rsidR="005A4E0B" w:rsidRPr="001164DE" w:rsidRDefault="005A4E0B" w:rsidP="002B7031">
            <w:pPr>
              <w:spacing w:line="312" w:lineRule="auto"/>
              <w:rPr>
                <w:rFonts w:ascii="Times New Roman" w:hAnsi="Times New Roman"/>
                <w:sz w:val="28"/>
                <w:szCs w:val="28"/>
                <w:lang w:val="vi-VN"/>
              </w:rPr>
            </w:pPr>
          </w:p>
        </w:tc>
        <w:tc>
          <w:tcPr>
            <w:tcW w:w="3259" w:type="dxa"/>
          </w:tcPr>
          <w:p w14:paraId="52941184" w14:textId="77777777" w:rsidR="005A4E0B" w:rsidRPr="001164DE" w:rsidRDefault="005A4E0B" w:rsidP="00122797">
            <w:pPr>
              <w:spacing w:line="312" w:lineRule="auto"/>
              <w:jc w:val="both"/>
              <w:rPr>
                <w:rFonts w:ascii="Times New Roman" w:hAnsi="Times New Roman"/>
                <w:sz w:val="28"/>
                <w:szCs w:val="28"/>
              </w:rPr>
            </w:pPr>
            <w:r w:rsidRPr="001164DE">
              <w:rPr>
                <w:rFonts w:ascii="Times New Roman" w:hAnsi="Times New Roman"/>
                <w:sz w:val="28"/>
                <w:szCs w:val="28"/>
              </w:rPr>
              <w:t>Cho phép người sử dụng điền ngày kết thúc sự kiện</w:t>
            </w:r>
          </w:p>
        </w:tc>
      </w:tr>
    </w:tbl>
    <w:p w14:paraId="2332F980" w14:textId="77777777" w:rsidR="009D7060" w:rsidRPr="001164DE" w:rsidRDefault="009D7060" w:rsidP="0090566F">
      <w:pPr>
        <w:pStyle w:val="Heading4"/>
      </w:pPr>
      <w:r w:rsidRPr="001164DE">
        <w:t>Điều kiện thực hiện</w:t>
      </w:r>
    </w:p>
    <w:p w14:paraId="759A5865" w14:textId="77777777" w:rsidR="00817E3B" w:rsidRPr="001164DE" w:rsidRDefault="00817E3B" w:rsidP="002B7031">
      <w:pPr>
        <w:pStyle w:val="Style2"/>
        <w:spacing w:line="312" w:lineRule="auto"/>
      </w:pPr>
      <w:r w:rsidRPr="001164DE">
        <w:t>NSD đã đăng nhập vào hệ thống và truy cập vào chức năng quản lý sự kiện gắn với tin bài</w:t>
      </w:r>
    </w:p>
    <w:p w14:paraId="3D3E2409" w14:textId="77777777" w:rsidR="009D7060" w:rsidRPr="001164DE" w:rsidRDefault="009D7060" w:rsidP="0090566F">
      <w:pPr>
        <w:pStyle w:val="Heading4"/>
      </w:pPr>
      <w:r w:rsidRPr="001164DE">
        <w:t>Yêu cầu đặc biệt/ Ràng buộc</w:t>
      </w:r>
    </w:p>
    <w:p w14:paraId="13F9452A" w14:textId="21E0DA58" w:rsidR="00595DD9" w:rsidRPr="001164DE" w:rsidRDefault="00817E3B" w:rsidP="002B7031">
      <w:pPr>
        <w:pStyle w:val="Style2"/>
        <w:spacing w:line="312" w:lineRule="auto"/>
        <w:rPr>
          <w:lang w:val="vi-VN"/>
        </w:rPr>
      </w:pPr>
      <w:r w:rsidRPr="001164DE">
        <w:rPr>
          <w:lang w:val="vi-VN"/>
        </w:rPr>
        <w:t>Người sử dụng</w:t>
      </w:r>
      <w:r w:rsidR="00A40E20" w:rsidRPr="001164DE">
        <w:t xml:space="preserve"> đã</w:t>
      </w:r>
      <w:r w:rsidRPr="001164DE">
        <w:rPr>
          <w:lang w:val="vi-VN"/>
        </w:rPr>
        <w:t xml:space="preserve"> được phân quyền quản lý sự kiện gắn với tin bài</w:t>
      </w:r>
    </w:p>
    <w:p w14:paraId="4A25215C" w14:textId="77777777" w:rsidR="00595DD9" w:rsidRPr="001164DE" w:rsidRDefault="00595DD9">
      <w:pPr>
        <w:rPr>
          <w:rFonts w:ascii="Times New Roman" w:eastAsia="Calibri" w:hAnsi="Times New Roman" w:cs="Times New Roman"/>
          <w:sz w:val="28"/>
          <w:szCs w:val="28"/>
          <w:lang w:val="vi-VN"/>
        </w:rPr>
      </w:pPr>
      <w:r w:rsidRPr="001164DE">
        <w:rPr>
          <w:rFonts w:ascii="Times New Roman" w:hAnsi="Times New Roman" w:cs="Times New Roman"/>
          <w:sz w:val="28"/>
          <w:szCs w:val="28"/>
          <w:lang w:val="vi-VN"/>
        </w:rPr>
        <w:br w:type="page"/>
      </w:r>
    </w:p>
    <w:p w14:paraId="5CDF1234" w14:textId="516FFE09" w:rsidR="009D7060" w:rsidRPr="001164DE" w:rsidRDefault="00BA4386" w:rsidP="0090566F">
      <w:pPr>
        <w:pStyle w:val="Heading4"/>
      </w:pPr>
      <w:r>
        <w:lastRenderedPageBreak/>
        <w:t>Luồng xử lý dữ liệu</w:t>
      </w:r>
    </w:p>
    <w:p w14:paraId="74CA4CB3" w14:textId="77777777" w:rsidR="00A938FF" w:rsidRPr="001164DE" w:rsidRDefault="00A938FF" w:rsidP="002B7031">
      <w:pPr>
        <w:pStyle w:val="ListParagraph"/>
        <w:spacing w:line="312" w:lineRule="auto"/>
      </w:pPr>
      <w:r w:rsidRPr="001164DE">
        <w:t>Thêm mới sự kiện (Nhập dữ liệu)</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1"/>
        <w:gridCol w:w="2329"/>
        <w:gridCol w:w="5711"/>
      </w:tblGrid>
      <w:tr w:rsidR="00A938FF" w:rsidRPr="001164DE" w14:paraId="46EF09BF" w14:textId="77777777" w:rsidTr="00A84F88">
        <w:trPr>
          <w:trHeight w:val="510"/>
          <w:tblHeader/>
        </w:trPr>
        <w:tc>
          <w:tcPr>
            <w:tcW w:w="576" w:type="pct"/>
            <w:shd w:val="clear" w:color="auto" w:fill="E7E6E6" w:themeFill="background2"/>
            <w:vAlign w:val="center"/>
          </w:tcPr>
          <w:p w14:paraId="0FED59E1" w14:textId="77777777" w:rsidR="00A938FF" w:rsidRPr="001164DE" w:rsidRDefault="00A938FF"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Bước thực hiện</w:t>
            </w:r>
          </w:p>
        </w:tc>
        <w:tc>
          <w:tcPr>
            <w:tcW w:w="1298" w:type="pct"/>
            <w:shd w:val="clear" w:color="auto" w:fill="E7E6E6" w:themeFill="background2"/>
            <w:vAlign w:val="center"/>
          </w:tcPr>
          <w:p w14:paraId="1F9DC11E" w14:textId="77777777" w:rsidR="00A938FF" w:rsidRPr="001164DE" w:rsidRDefault="00A938FF"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Chủ thể thực hiện</w:t>
            </w:r>
          </w:p>
        </w:tc>
        <w:tc>
          <w:tcPr>
            <w:tcW w:w="3126" w:type="pct"/>
            <w:shd w:val="clear" w:color="auto" w:fill="E7E6E6" w:themeFill="background2"/>
            <w:vAlign w:val="center"/>
          </w:tcPr>
          <w:p w14:paraId="02064E1B" w14:textId="77777777" w:rsidR="00A938FF" w:rsidRPr="001164DE" w:rsidRDefault="00A938FF"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Nội dung</w:t>
            </w:r>
          </w:p>
        </w:tc>
      </w:tr>
      <w:tr w:rsidR="005A4E0B" w:rsidRPr="001164DE" w14:paraId="22647BE8" w14:textId="77777777" w:rsidTr="00A84F88">
        <w:trPr>
          <w:trHeight w:val="510"/>
        </w:trPr>
        <w:tc>
          <w:tcPr>
            <w:tcW w:w="576" w:type="pct"/>
            <w:shd w:val="clear" w:color="auto" w:fill="auto"/>
          </w:tcPr>
          <w:p w14:paraId="5B55B71C" w14:textId="77777777" w:rsidR="005A4E0B" w:rsidRPr="001164DE" w:rsidRDefault="005A4E0B"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lang w:val="vi-VN"/>
              </w:rPr>
              <w:t>1</w:t>
            </w:r>
          </w:p>
        </w:tc>
        <w:tc>
          <w:tcPr>
            <w:tcW w:w="1298" w:type="pct"/>
            <w:shd w:val="clear" w:color="auto" w:fill="auto"/>
          </w:tcPr>
          <w:p w14:paraId="025E8C09" w14:textId="77777777" w:rsidR="005A4E0B" w:rsidRPr="001164DE" w:rsidRDefault="005A4E0B"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lang w:val="vi-VN"/>
              </w:rPr>
              <w:t>NSD</w:t>
            </w:r>
            <w:r w:rsidRPr="001164DE">
              <w:rPr>
                <w:rFonts w:ascii="Times New Roman" w:hAnsi="Times New Roman" w:cs="Times New Roman"/>
                <w:sz w:val="28"/>
                <w:szCs w:val="28"/>
              </w:rPr>
              <w:t xml:space="preserve"> (Biên tập viên/ Người quản trị nội dung)</w:t>
            </w:r>
          </w:p>
        </w:tc>
        <w:tc>
          <w:tcPr>
            <w:tcW w:w="3126" w:type="pct"/>
            <w:shd w:val="clear" w:color="auto" w:fill="auto"/>
          </w:tcPr>
          <w:p w14:paraId="002EE71A" w14:textId="1DAE8254" w:rsidR="005A4E0B" w:rsidRPr="001164DE" w:rsidRDefault="005A4E0B" w:rsidP="00122797">
            <w:pPr>
              <w:spacing w:after="0" w:line="312" w:lineRule="auto"/>
              <w:jc w:val="both"/>
              <w:rPr>
                <w:rFonts w:ascii="Times New Roman" w:hAnsi="Times New Roman" w:cs="Times New Roman"/>
                <w:sz w:val="28"/>
                <w:szCs w:val="28"/>
              </w:rPr>
            </w:pPr>
            <w:r w:rsidRPr="001164DE">
              <w:rPr>
                <w:rFonts w:ascii="Times New Roman" w:hAnsi="Times New Roman" w:cs="Times New Roman"/>
                <w:sz w:val="28"/>
                <w:szCs w:val="28"/>
              </w:rPr>
              <w:t xml:space="preserve">Đăng nhập vào website </w:t>
            </w:r>
            <w:r w:rsidR="00E04DD9" w:rsidRPr="001164DE">
              <w:rPr>
                <w:rFonts w:ascii="Times New Roman" w:hAnsi="Times New Roman" w:cs="Times New Roman"/>
                <w:sz w:val="28"/>
                <w:szCs w:val="28"/>
              </w:rPr>
              <w:t>Tạp chí Thuế</w:t>
            </w:r>
          </w:p>
        </w:tc>
      </w:tr>
      <w:tr w:rsidR="005A4E0B" w:rsidRPr="001164DE" w14:paraId="61BE95D8" w14:textId="77777777" w:rsidTr="00A84F88">
        <w:trPr>
          <w:trHeight w:val="510"/>
        </w:trPr>
        <w:tc>
          <w:tcPr>
            <w:tcW w:w="576" w:type="pct"/>
            <w:shd w:val="clear" w:color="auto" w:fill="auto"/>
          </w:tcPr>
          <w:p w14:paraId="03F24B3F" w14:textId="77777777" w:rsidR="005A4E0B" w:rsidRPr="001164DE" w:rsidRDefault="005A4E0B"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lang w:val="vi-VN"/>
              </w:rPr>
              <w:t>2</w:t>
            </w:r>
          </w:p>
        </w:tc>
        <w:tc>
          <w:tcPr>
            <w:tcW w:w="1298" w:type="pct"/>
            <w:shd w:val="clear" w:color="auto" w:fill="auto"/>
          </w:tcPr>
          <w:p w14:paraId="013D5C8C" w14:textId="77777777" w:rsidR="005A4E0B" w:rsidRPr="001164DE" w:rsidRDefault="005A4E0B"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Hệ thống</w:t>
            </w:r>
          </w:p>
        </w:tc>
        <w:tc>
          <w:tcPr>
            <w:tcW w:w="3126" w:type="pct"/>
            <w:shd w:val="clear" w:color="auto" w:fill="auto"/>
          </w:tcPr>
          <w:p w14:paraId="2A14243A" w14:textId="77777777" w:rsidR="005A4E0B" w:rsidRPr="001164DE" w:rsidRDefault="005A4E0B" w:rsidP="00122797">
            <w:pPr>
              <w:spacing w:after="0" w:line="312" w:lineRule="auto"/>
              <w:jc w:val="both"/>
              <w:rPr>
                <w:rFonts w:ascii="Times New Roman" w:hAnsi="Times New Roman" w:cs="Times New Roman"/>
                <w:sz w:val="28"/>
                <w:szCs w:val="28"/>
              </w:rPr>
            </w:pPr>
            <w:r w:rsidRPr="001164DE">
              <w:rPr>
                <w:rFonts w:ascii="Times New Roman" w:hAnsi="Times New Roman" w:cs="Times New Roman"/>
                <w:sz w:val="28"/>
                <w:szCs w:val="28"/>
              </w:rPr>
              <w:t>Hiển thị thư viện nội dung</w:t>
            </w:r>
          </w:p>
        </w:tc>
      </w:tr>
      <w:tr w:rsidR="005A4E0B" w:rsidRPr="001164DE" w14:paraId="17E34A58" w14:textId="77777777" w:rsidTr="00A84F88">
        <w:trPr>
          <w:trHeight w:val="510"/>
        </w:trPr>
        <w:tc>
          <w:tcPr>
            <w:tcW w:w="576" w:type="pct"/>
            <w:shd w:val="clear" w:color="auto" w:fill="auto"/>
          </w:tcPr>
          <w:p w14:paraId="67875D77" w14:textId="77777777" w:rsidR="005A4E0B" w:rsidRPr="001164DE" w:rsidRDefault="005A4E0B"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lang w:val="vi-VN"/>
              </w:rPr>
              <w:t>3</w:t>
            </w:r>
          </w:p>
        </w:tc>
        <w:tc>
          <w:tcPr>
            <w:tcW w:w="1298" w:type="pct"/>
            <w:shd w:val="clear" w:color="auto" w:fill="auto"/>
          </w:tcPr>
          <w:p w14:paraId="4F19863B" w14:textId="77777777" w:rsidR="005A4E0B" w:rsidRPr="001164DE" w:rsidRDefault="005A4E0B"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NSD</w:t>
            </w:r>
            <w:r w:rsidRPr="001164DE">
              <w:rPr>
                <w:rFonts w:ascii="Times New Roman" w:hAnsi="Times New Roman" w:cs="Times New Roman"/>
                <w:sz w:val="28"/>
                <w:szCs w:val="28"/>
              </w:rPr>
              <w:t xml:space="preserve"> (Biên tập viên/ Người quản trị nội dung)</w:t>
            </w:r>
          </w:p>
        </w:tc>
        <w:tc>
          <w:tcPr>
            <w:tcW w:w="3126" w:type="pct"/>
            <w:shd w:val="clear" w:color="auto" w:fill="auto"/>
          </w:tcPr>
          <w:p w14:paraId="213F63C5" w14:textId="77777777" w:rsidR="005A4E0B" w:rsidRPr="001164DE" w:rsidRDefault="005A4E0B" w:rsidP="00122797">
            <w:pPr>
              <w:spacing w:after="0" w:line="312" w:lineRule="auto"/>
              <w:jc w:val="both"/>
              <w:rPr>
                <w:rFonts w:ascii="Times New Roman" w:hAnsi="Times New Roman" w:cs="Times New Roman"/>
                <w:sz w:val="28"/>
                <w:szCs w:val="28"/>
              </w:rPr>
            </w:pPr>
            <w:r w:rsidRPr="001164DE">
              <w:rPr>
                <w:rFonts w:ascii="Times New Roman" w:hAnsi="Times New Roman" w:cs="Times New Roman"/>
                <w:sz w:val="28"/>
                <w:szCs w:val="28"/>
              </w:rPr>
              <w:t>Chọn chuyên mục cần thêm sự kiện</w:t>
            </w:r>
          </w:p>
        </w:tc>
      </w:tr>
      <w:tr w:rsidR="005A4E0B" w:rsidRPr="001164DE" w14:paraId="2E8A3F32" w14:textId="77777777" w:rsidTr="00A84F88">
        <w:trPr>
          <w:trHeight w:val="510"/>
        </w:trPr>
        <w:tc>
          <w:tcPr>
            <w:tcW w:w="576" w:type="pct"/>
            <w:shd w:val="clear" w:color="auto" w:fill="auto"/>
          </w:tcPr>
          <w:p w14:paraId="05A7DA47" w14:textId="77777777" w:rsidR="005A4E0B" w:rsidRPr="001164DE" w:rsidRDefault="005A4E0B"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lang w:val="vi-VN"/>
              </w:rPr>
              <w:t>4</w:t>
            </w:r>
          </w:p>
        </w:tc>
        <w:tc>
          <w:tcPr>
            <w:tcW w:w="1298" w:type="pct"/>
            <w:shd w:val="clear" w:color="auto" w:fill="auto"/>
          </w:tcPr>
          <w:p w14:paraId="136D9423" w14:textId="77777777" w:rsidR="005A4E0B" w:rsidRPr="001164DE" w:rsidRDefault="005A4E0B"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lang w:val="vi-VN"/>
              </w:rPr>
              <w:t>NSD</w:t>
            </w:r>
            <w:r w:rsidRPr="001164DE">
              <w:rPr>
                <w:rFonts w:ascii="Times New Roman" w:hAnsi="Times New Roman" w:cs="Times New Roman"/>
                <w:sz w:val="28"/>
                <w:szCs w:val="28"/>
              </w:rPr>
              <w:t xml:space="preserve"> (Biên tập viên/ Người quản trị nội dung)</w:t>
            </w:r>
          </w:p>
        </w:tc>
        <w:tc>
          <w:tcPr>
            <w:tcW w:w="3126" w:type="pct"/>
            <w:shd w:val="clear" w:color="auto" w:fill="auto"/>
          </w:tcPr>
          <w:p w14:paraId="6DD8BAFC" w14:textId="77777777" w:rsidR="005A4E0B" w:rsidRPr="001164DE" w:rsidRDefault="005A4E0B" w:rsidP="00122797">
            <w:pPr>
              <w:spacing w:after="0" w:line="312" w:lineRule="auto"/>
              <w:jc w:val="both"/>
              <w:rPr>
                <w:rFonts w:ascii="Times New Roman" w:hAnsi="Times New Roman" w:cs="Times New Roman"/>
                <w:sz w:val="28"/>
                <w:szCs w:val="28"/>
              </w:rPr>
            </w:pPr>
            <w:r w:rsidRPr="001164DE">
              <w:rPr>
                <w:rFonts w:ascii="Times New Roman" w:hAnsi="Times New Roman" w:cs="Times New Roman"/>
                <w:sz w:val="28"/>
                <w:szCs w:val="28"/>
                <w:lang w:val="vi-VN"/>
              </w:rPr>
              <w:t>Chọn</w:t>
            </w:r>
            <w:r w:rsidRPr="001164DE">
              <w:rPr>
                <w:rFonts w:ascii="Times New Roman" w:hAnsi="Times New Roman" w:cs="Times New Roman"/>
                <w:sz w:val="28"/>
                <w:szCs w:val="28"/>
              </w:rPr>
              <w:t xml:space="preserve"> biểu mẫu biên tập sự kiện</w:t>
            </w:r>
            <w:r w:rsidRPr="001164DE">
              <w:rPr>
                <w:rFonts w:ascii="Times New Roman" w:hAnsi="Times New Roman" w:cs="Times New Roman"/>
                <w:sz w:val="28"/>
                <w:szCs w:val="28"/>
                <w:lang w:val="vi-VN"/>
              </w:rPr>
              <w:t xml:space="preserve"> và ấn </w:t>
            </w:r>
            <w:r w:rsidRPr="001164DE">
              <w:rPr>
                <w:rFonts w:ascii="Times New Roman" w:hAnsi="Times New Roman" w:cs="Times New Roman"/>
                <w:sz w:val="28"/>
                <w:szCs w:val="28"/>
              </w:rPr>
              <w:t>(</w:t>
            </w:r>
            <w:r w:rsidRPr="001164DE">
              <w:rPr>
                <w:rFonts w:ascii="Times New Roman" w:hAnsi="Times New Roman" w:cs="Times New Roman"/>
                <w:sz w:val="28"/>
                <w:szCs w:val="28"/>
                <w:lang w:val="vi-VN"/>
              </w:rPr>
              <w:t>Ok</w:t>
            </w:r>
            <w:r w:rsidRPr="001164DE">
              <w:rPr>
                <w:rFonts w:ascii="Times New Roman" w:hAnsi="Times New Roman" w:cs="Times New Roman"/>
                <w:sz w:val="28"/>
                <w:szCs w:val="28"/>
              </w:rPr>
              <w:t>)</w:t>
            </w:r>
          </w:p>
        </w:tc>
      </w:tr>
      <w:tr w:rsidR="005A4E0B" w:rsidRPr="001164DE" w14:paraId="1B3FF6CA" w14:textId="77777777" w:rsidTr="00A84F88">
        <w:trPr>
          <w:trHeight w:val="510"/>
        </w:trPr>
        <w:tc>
          <w:tcPr>
            <w:tcW w:w="576" w:type="pct"/>
            <w:shd w:val="clear" w:color="auto" w:fill="auto"/>
          </w:tcPr>
          <w:p w14:paraId="08A73F81" w14:textId="77777777" w:rsidR="005A4E0B" w:rsidRPr="001164DE" w:rsidRDefault="005A4E0B"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rPr>
              <w:t>5</w:t>
            </w:r>
          </w:p>
        </w:tc>
        <w:tc>
          <w:tcPr>
            <w:tcW w:w="1298" w:type="pct"/>
            <w:shd w:val="clear" w:color="auto" w:fill="auto"/>
          </w:tcPr>
          <w:p w14:paraId="133BDF47" w14:textId="77777777" w:rsidR="005A4E0B" w:rsidRPr="001164DE" w:rsidRDefault="005A4E0B"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Hệ thống</w:t>
            </w:r>
          </w:p>
        </w:tc>
        <w:tc>
          <w:tcPr>
            <w:tcW w:w="3126" w:type="pct"/>
            <w:shd w:val="clear" w:color="auto" w:fill="auto"/>
          </w:tcPr>
          <w:p w14:paraId="7018DC0A" w14:textId="77777777" w:rsidR="005A4E0B" w:rsidRPr="001164DE" w:rsidRDefault="005A4E0B" w:rsidP="00122797">
            <w:pPr>
              <w:spacing w:after="0" w:line="312" w:lineRule="auto"/>
              <w:jc w:val="both"/>
              <w:rPr>
                <w:rFonts w:ascii="Times New Roman" w:hAnsi="Times New Roman" w:cs="Times New Roman"/>
                <w:sz w:val="28"/>
                <w:szCs w:val="28"/>
              </w:rPr>
            </w:pPr>
            <w:r w:rsidRPr="001164DE">
              <w:rPr>
                <w:rFonts w:ascii="Times New Roman" w:hAnsi="Times New Roman" w:cs="Times New Roman"/>
                <w:sz w:val="28"/>
                <w:szCs w:val="28"/>
                <w:lang w:val="vi-VN"/>
              </w:rPr>
              <w:t xml:space="preserve">Hiển thị màn hình thêm mới </w:t>
            </w:r>
            <w:r w:rsidRPr="001164DE">
              <w:rPr>
                <w:rFonts w:ascii="Times New Roman" w:hAnsi="Times New Roman" w:cs="Times New Roman"/>
                <w:sz w:val="28"/>
                <w:szCs w:val="28"/>
              </w:rPr>
              <w:t>sự kiện</w:t>
            </w:r>
          </w:p>
          <w:p w14:paraId="20759801" w14:textId="77777777" w:rsidR="00D74C6F" w:rsidRPr="001164DE" w:rsidRDefault="00D74C6F" w:rsidP="00122797">
            <w:pPr>
              <w:spacing w:after="0" w:line="312" w:lineRule="auto"/>
              <w:jc w:val="both"/>
              <w:rPr>
                <w:rFonts w:ascii="Times New Roman" w:hAnsi="Times New Roman" w:cs="Times New Roman"/>
                <w:sz w:val="28"/>
                <w:szCs w:val="28"/>
              </w:rPr>
            </w:pPr>
            <w:r w:rsidRPr="001164DE">
              <w:rPr>
                <w:rFonts w:ascii="Times New Roman" w:hAnsi="Times New Roman" w:cs="Times New Roman"/>
                <w:noProof/>
                <w:sz w:val="28"/>
                <w:szCs w:val="28"/>
              </w:rPr>
              <w:drawing>
                <wp:inline distT="0" distB="0" distL="0" distR="0" wp14:anchorId="588F8F2F" wp14:editId="77DC7123">
                  <wp:extent cx="3489808" cy="29146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494097" cy="2918232"/>
                          </a:xfrm>
                          <a:prstGeom prst="rect">
                            <a:avLst/>
                          </a:prstGeom>
                        </pic:spPr>
                      </pic:pic>
                    </a:graphicData>
                  </a:graphic>
                </wp:inline>
              </w:drawing>
            </w:r>
          </w:p>
          <w:p w14:paraId="7AF16F18" w14:textId="4B74257F" w:rsidR="006A3C64" w:rsidRPr="001164DE" w:rsidRDefault="006A3C64" w:rsidP="00122797">
            <w:pPr>
              <w:spacing w:after="0" w:line="312" w:lineRule="auto"/>
              <w:jc w:val="both"/>
              <w:rPr>
                <w:rFonts w:ascii="Times New Roman" w:hAnsi="Times New Roman" w:cs="Times New Roman"/>
                <w:sz w:val="28"/>
                <w:szCs w:val="28"/>
              </w:rPr>
            </w:pPr>
            <w:r w:rsidRPr="001164DE">
              <w:rPr>
                <w:rFonts w:ascii="Times New Roman" w:hAnsi="Times New Roman" w:cs="Times New Roman"/>
                <w:sz w:val="28"/>
                <w:szCs w:val="28"/>
                <w:lang w:val="vi-VN"/>
              </w:rPr>
              <w:t>Bằng tr</w:t>
            </w:r>
            <w:r w:rsidRPr="001164DE">
              <w:rPr>
                <w:rFonts w:ascii="Times New Roman" w:hAnsi="Times New Roman" w:cs="Times New Roman"/>
                <w:sz w:val="28"/>
                <w:szCs w:val="28"/>
              </w:rPr>
              <w:t>ình biên tập nội dung mặc định của WebSphere Portal</w:t>
            </w:r>
          </w:p>
        </w:tc>
      </w:tr>
      <w:tr w:rsidR="005A4E0B" w:rsidRPr="001164DE" w14:paraId="6C0F9A9E" w14:textId="77777777" w:rsidTr="00A84F88">
        <w:trPr>
          <w:trHeight w:val="510"/>
        </w:trPr>
        <w:tc>
          <w:tcPr>
            <w:tcW w:w="576" w:type="pct"/>
            <w:shd w:val="clear" w:color="auto" w:fill="auto"/>
          </w:tcPr>
          <w:p w14:paraId="7FEB5BA6" w14:textId="77777777" w:rsidR="005A4E0B" w:rsidRPr="001164DE" w:rsidRDefault="005A4E0B"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rPr>
              <w:t>6</w:t>
            </w:r>
          </w:p>
        </w:tc>
        <w:tc>
          <w:tcPr>
            <w:tcW w:w="1298" w:type="pct"/>
            <w:shd w:val="clear" w:color="auto" w:fill="auto"/>
          </w:tcPr>
          <w:p w14:paraId="0327FF52" w14:textId="77777777" w:rsidR="005A4E0B" w:rsidRPr="001164DE" w:rsidRDefault="005A4E0B"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lang w:val="vi-VN"/>
              </w:rPr>
              <w:t>NSD</w:t>
            </w:r>
            <w:r w:rsidRPr="001164DE">
              <w:rPr>
                <w:rFonts w:ascii="Times New Roman" w:hAnsi="Times New Roman" w:cs="Times New Roman"/>
                <w:sz w:val="28"/>
                <w:szCs w:val="28"/>
              </w:rPr>
              <w:t xml:space="preserve"> (Biên tập viên/ Người quản trị nội dung)</w:t>
            </w:r>
          </w:p>
        </w:tc>
        <w:tc>
          <w:tcPr>
            <w:tcW w:w="3126" w:type="pct"/>
            <w:shd w:val="clear" w:color="auto" w:fill="auto"/>
          </w:tcPr>
          <w:p w14:paraId="307AA4C3" w14:textId="77777777" w:rsidR="005A4E0B" w:rsidRPr="001164DE" w:rsidRDefault="005A4E0B" w:rsidP="00122797">
            <w:pPr>
              <w:spacing w:after="0" w:line="312" w:lineRule="auto"/>
              <w:jc w:val="both"/>
              <w:rPr>
                <w:rFonts w:ascii="Times New Roman" w:hAnsi="Times New Roman" w:cs="Times New Roman"/>
                <w:sz w:val="28"/>
                <w:szCs w:val="28"/>
                <w:lang w:val="vi-VN"/>
              </w:rPr>
            </w:pPr>
            <w:r w:rsidRPr="001164DE">
              <w:rPr>
                <w:rFonts w:ascii="Times New Roman" w:hAnsi="Times New Roman" w:cs="Times New Roman"/>
                <w:sz w:val="28"/>
                <w:szCs w:val="28"/>
                <w:lang w:val="vi-VN"/>
              </w:rPr>
              <w:t xml:space="preserve">Nhập thông tin </w:t>
            </w:r>
            <w:r w:rsidRPr="001164DE">
              <w:rPr>
                <w:rFonts w:ascii="Times New Roman" w:hAnsi="Times New Roman" w:cs="Times New Roman"/>
                <w:sz w:val="28"/>
                <w:szCs w:val="28"/>
              </w:rPr>
              <w:t>sự kiện</w:t>
            </w:r>
            <w:r w:rsidRPr="001164DE">
              <w:rPr>
                <w:rFonts w:ascii="Times New Roman" w:hAnsi="Times New Roman" w:cs="Times New Roman"/>
                <w:sz w:val="28"/>
                <w:szCs w:val="28"/>
                <w:lang w:val="vi-VN"/>
              </w:rPr>
              <w:t xml:space="preserve"> bao gồm: </w:t>
            </w:r>
            <w:r w:rsidRPr="001164DE">
              <w:rPr>
                <w:rFonts w:ascii="Times New Roman" w:hAnsi="Times New Roman" w:cs="Times New Roman"/>
                <w:sz w:val="28"/>
                <w:szCs w:val="28"/>
              </w:rPr>
              <w:t>Alias</w:t>
            </w:r>
            <w:r w:rsidRPr="001164DE">
              <w:rPr>
                <w:rFonts w:ascii="Times New Roman" w:hAnsi="Times New Roman" w:cs="Times New Roman"/>
                <w:sz w:val="28"/>
                <w:szCs w:val="28"/>
                <w:lang w:val="vi-VN"/>
              </w:rPr>
              <w:t xml:space="preserve">, </w:t>
            </w:r>
            <w:r w:rsidRPr="001164DE">
              <w:rPr>
                <w:rFonts w:ascii="Times New Roman" w:hAnsi="Times New Roman" w:cs="Times New Roman"/>
                <w:sz w:val="28"/>
                <w:szCs w:val="28"/>
              </w:rPr>
              <w:t>Tiêu đề (</w:t>
            </w:r>
            <w:r w:rsidRPr="001164DE">
              <w:rPr>
                <w:rFonts w:ascii="Times New Roman" w:hAnsi="Times New Roman" w:cs="Times New Roman"/>
                <w:sz w:val="28"/>
                <w:szCs w:val="28"/>
                <w:lang w:val="vi-VN"/>
              </w:rPr>
              <w:t>Display title</w:t>
            </w:r>
            <w:r w:rsidRPr="001164DE">
              <w:rPr>
                <w:rFonts w:ascii="Times New Roman" w:hAnsi="Times New Roman" w:cs="Times New Roman"/>
                <w:sz w:val="28"/>
                <w:szCs w:val="28"/>
              </w:rPr>
              <w:t>)</w:t>
            </w:r>
            <w:r w:rsidRPr="001164DE">
              <w:rPr>
                <w:rFonts w:ascii="Times New Roman" w:hAnsi="Times New Roman" w:cs="Times New Roman"/>
                <w:sz w:val="28"/>
                <w:szCs w:val="28"/>
                <w:lang w:val="vi-VN"/>
              </w:rPr>
              <w:t>,</w:t>
            </w:r>
            <w:r w:rsidRPr="001164DE">
              <w:rPr>
                <w:rFonts w:ascii="Times New Roman" w:hAnsi="Times New Roman" w:cs="Times New Roman"/>
                <w:sz w:val="28"/>
                <w:szCs w:val="28"/>
              </w:rPr>
              <w:t xml:space="preserve"> Nội dung sự kiện (</w:t>
            </w:r>
            <w:r w:rsidRPr="001164DE">
              <w:rPr>
                <w:rFonts w:ascii="Times New Roman" w:hAnsi="Times New Roman" w:cs="Times New Roman"/>
                <w:sz w:val="28"/>
                <w:szCs w:val="28"/>
                <w:lang w:val="vi-VN"/>
              </w:rPr>
              <w:t>Description</w:t>
            </w:r>
            <w:r w:rsidRPr="001164DE">
              <w:rPr>
                <w:rFonts w:ascii="Times New Roman" w:hAnsi="Times New Roman" w:cs="Times New Roman"/>
                <w:sz w:val="28"/>
                <w:szCs w:val="28"/>
              </w:rPr>
              <w:t>)</w:t>
            </w:r>
            <w:r w:rsidRPr="001164DE">
              <w:rPr>
                <w:rFonts w:ascii="Times New Roman" w:hAnsi="Times New Roman" w:cs="Times New Roman"/>
                <w:sz w:val="28"/>
                <w:szCs w:val="28"/>
                <w:lang w:val="vi-VN"/>
              </w:rPr>
              <w:t xml:space="preserve">, </w:t>
            </w:r>
            <w:r w:rsidRPr="001164DE">
              <w:rPr>
                <w:rFonts w:ascii="Times New Roman" w:hAnsi="Times New Roman" w:cs="Times New Roman"/>
                <w:sz w:val="28"/>
                <w:szCs w:val="28"/>
              </w:rPr>
              <w:lastRenderedPageBreak/>
              <w:t>Vị trí lưu (</w:t>
            </w:r>
            <w:r w:rsidRPr="001164DE">
              <w:rPr>
                <w:rFonts w:ascii="Times New Roman" w:hAnsi="Times New Roman" w:cs="Times New Roman"/>
                <w:sz w:val="28"/>
                <w:szCs w:val="28"/>
                <w:lang w:val="vi-VN"/>
              </w:rPr>
              <w:t>Location</w:t>
            </w:r>
            <w:r w:rsidRPr="001164DE">
              <w:rPr>
                <w:rFonts w:ascii="Times New Roman" w:hAnsi="Times New Roman" w:cs="Times New Roman"/>
                <w:sz w:val="28"/>
                <w:szCs w:val="28"/>
              </w:rPr>
              <w:t>)</w:t>
            </w:r>
            <w:r w:rsidRPr="001164DE">
              <w:rPr>
                <w:rFonts w:ascii="Times New Roman" w:hAnsi="Times New Roman" w:cs="Times New Roman"/>
                <w:sz w:val="28"/>
                <w:szCs w:val="28"/>
                <w:lang w:val="vi-VN"/>
              </w:rPr>
              <w:t xml:space="preserve">, </w:t>
            </w:r>
            <w:r w:rsidRPr="001164DE">
              <w:rPr>
                <w:rFonts w:ascii="Times New Roman" w:hAnsi="Times New Roman" w:cs="Times New Roman"/>
                <w:sz w:val="28"/>
                <w:szCs w:val="28"/>
              </w:rPr>
              <w:t xml:space="preserve">điền Ngày hết hạn (Expiry date), </w:t>
            </w:r>
            <w:r w:rsidRPr="001164DE">
              <w:rPr>
                <w:rFonts w:ascii="Times New Roman" w:hAnsi="Times New Roman" w:cs="Times New Roman"/>
                <w:sz w:val="28"/>
                <w:szCs w:val="28"/>
                <w:lang w:val="vi-VN"/>
              </w:rPr>
              <w:t>Chọn</w:t>
            </w:r>
            <w:r w:rsidRPr="001164DE">
              <w:rPr>
                <w:rFonts w:ascii="Times New Roman" w:hAnsi="Times New Roman" w:cs="Times New Roman"/>
                <w:sz w:val="28"/>
                <w:szCs w:val="28"/>
              </w:rPr>
              <w:t xml:space="preserve"> Lưu và Đóng</w:t>
            </w:r>
            <w:r w:rsidRPr="001164DE">
              <w:rPr>
                <w:rFonts w:ascii="Times New Roman" w:hAnsi="Times New Roman" w:cs="Times New Roman"/>
                <w:sz w:val="28"/>
                <w:szCs w:val="28"/>
                <w:lang w:val="vi-VN"/>
              </w:rPr>
              <w:t xml:space="preserve"> (Save and Close)</w:t>
            </w:r>
          </w:p>
        </w:tc>
      </w:tr>
      <w:tr w:rsidR="005A4E0B" w:rsidRPr="001164DE" w14:paraId="1BC312A6" w14:textId="77777777" w:rsidTr="00A84F88">
        <w:trPr>
          <w:trHeight w:val="510"/>
        </w:trPr>
        <w:tc>
          <w:tcPr>
            <w:tcW w:w="576" w:type="pct"/>
            <w:shd w:val="clear" w:color="auto" w:fill="auto"/>
          </w:tcPr>
          <w:p w14:paraId="2DAB7EB5" w14:textId="77777777" w:rsidR="005A4E0B" w:rsidRPr="001164DE" w:rsidRDefault="005A4E0B"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rPr>
              <w:lastRenderedPageBreak/>
              <w:t>7</w:t>
            </w:r>
          </w:p>
        </w:tc>
        <w:tc>
          <w:tcPr>
            <w:tcW w:w="1298" w:type="pct"/>
            <w:shd w:val="clear" w:color="auto" w:fill="auto"/>
          </w:tcPr>
          <w:p w14:paraId="2728C165" w14:textId="77777777" w:rsidR="005A4E0B" w:rsidRPr="001164DE" w:rsidRDefault="005A4E0B"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Hệ thống</w:t>
            </w:r>
          </w:p>
        </w:tc>
        <w:tc>
          <w:tcPr>
            <w:tcW w:w="3126" w:type="pct"/>
            <w:shd w:val="clear" w:color="auto" w:fill="auto"/>
          </w:tcPr>
          <w:p w14:paraId="618FF8C9" w14:textId="77777777" w:rsidR="005A4E0B" w:rsidRPr="001164DE" w:rsidRDefault="005A4E0B" w:rsidP="00122797">
            <w:pPr>
              <w:spacing w:after="0" w:line="312" w:lineRule="auto"/>
              <w:jc w:val="both"/>
              <w:rPr>
                <w:rFonts w:ascii="Times New Roman" w:hAnsi="Times New Roman" w:cs="Times New Roman"/>
                <w:sz w:val="28"/>
                <w:szCs w:val="28"/>
              </w:rPr>
            </w:pPr>
            <w:r w:rsidRPr="001164DE">
              <w:rPr>
                <w:rFonts w:ascii="Times New Roman" w:hAnsi="Times New Roman" w:cs="Times New Roman"/>
                <w:sz w:val="28"/>
                <w:szCs w:val="28"/>
                <w:lang w:val="vi-VN"/>
              </w:rPr>
              <w:t>Hệ thống kiểm tra</w:t>
            </w:r>
            <w:r w:rsidRPr="001164DE">
              <w:rPr>
                <w:rFonts w:ascii="Times New Roman" w:hAnsi="Times New Roman" w:cs="Times New Roman"/>
                <w:sz w:val="28"/>
                <w:szCs w:val="28"/>
              </w:rPr>
              <w:t xml:space="preserve"> các trường </w:t>
            </w:r>
            <w:r w:rsidRPr="001164DE">
              <w:rPr>
                <w:rFonts w:ascii="Times New Roman" w:hAnsi="Times New Roman" w:cs="Times New Roman"/>
                <w:sz w:val="28"/>
                <w:szCs w:val="28"/>
                <w:lang w:val="vi-VN"/>
              </w:rPr>
              <w:t>thông tin nhập vào</w:t>
            </w:r>
            <w:r w:rsidRPr="001164DE">
              <w:rPr>
                <w:rFonts w:ascii="Times New Roman" w:hAnsi="Times New Roman" w:cs="Times New Roman"/>
                <w:sz w:val="28"/>
                <w:szCs w:val="28"/>
              </w:rPr>
              <w:t xml:space="preserve"> bao gồm Alias</w:t>
            </w:r>
            <w:r w:rsidRPr="001164DE">
              <w:rPr>
                <w:rFonts w:ascii="Times New Roman" w:hAnsi="Times New Roman" w:cs="Times New Roman"/>
                <w:sz w:val="28"/>
                <w:szCs w:val="28"/>
                <w:lang w:val="vi-VN"/>
              </w:rPr>
              <w:t xml:space="preserve">, </w:t>
            </w:r>
            <w:r w:rsidRPr="001164DE">
              <w:rPr>
                <w:rFonts w:ascii="Times New Roman" w:hAnsi="Times New Roman" w:cs="Times New Roman"/>
                <w:sz w:val="28"/>
                <w:szCs w:val="28"/>
              </w:rPr>
              <w:t>Tiêu đề (</w:t>
            </w:r>
            <w:r w:rsidRPr="001164DE">
              <w:rPr>
                <w:rFonts w:ascii="Times New Roman" w:hAnsi="Times New Roman" w:cs="Times New Roman"/>
                <w:sz w:val="28"/>
                <w:szCs w:val="28"/>
                <w:lang w:val="vi-VN"/>
              </w:rPr>
              <w:t>Display title</w:t>
            </w:r>
            <w:r w:rsidRPr="001164DE">
              <w:rPr>
                <w:rFonts w:ascii="Times New Roman" w:hAnsi="Times New Roman" w:cs="Times New Roman"/>
                <w:sz w:val="28"/>
                <w:szCs w:val="28"/>
              </w:rPr>
              <w:t>)</w:t>
            </w:r>
            <w:r w:rsidRPr="001164DE">
              <w:rPr>
                <w:rFonts w:ascii="Times New Roman" w:hAnsi="Times New Roman" w:cs="Times New Roman"/>
                <w:sz w:val="28"/>
                <w:szCs w:val="28"/>
                <w:lang w:val="vi-VN"/>
              </w:rPr>
              <w:t>,</w:t>
            </w:r>
            <w:r w:rsidRPr="001164DE">
              <w:rPr>
                <w:rFonts w:ascii="Times New Roman" w:hAnsi="Times New Roman" w:cs="Times New Roman"/>
                <w:sz w:val="28"/>
                <w:szCs w:val="28"/>
              </w:rPr>
              <w:t xml:space="preserve"> Nội dung sự kiện (</w:t>
            </w:r>
            <w:r w:rsidRPr="001164DE">
              <w:rPr>
                <w:rFonts w:ascii="Times New Roman" w:hAnsi="Times New Roman" w:cs="Times New Roman"/>
                <w:sz w:val="28"/>
                <w:szCs w:val="28"/>
                <w:lang w:val="vi-VN"/>
              </w:rPr>
              <w:t>Description</w:t>
            </w:r>
            <w:r w:rsidRPr="001164DE">
              <w:rPr>
                <w:rFonts w:ascii="Times New Roman" w:hAnsi="Times New Roman" w:cs="Times New Roman"/>
                <w:sz w:val="28"/>
                <w:szCs w:val="28"/>
              </w:rPr>
              <w:t>)</w:t>
            </w:r>
            <w:r w:rsidRPr="001164DE">
              <w:rPr>
                <w:rFonts w:ascii="Times New Roman" w:hAnsi="Times New Roman" w:cs="Times New Roman"/>
                <w:sz w:val="28"/>
                <w:szCs w:val="28"/>
                <w:lang w:val="vi-VN"/>
              </w:rPr>
              <w:t xml:space="preserve">, </w:t>
            </w:r>
            <w:r w:rsidRPr="001164DE">
              <w:rPr>
                <w:rFonts w:ascii="Times New Roman" w:hAnsi="Times New Roman" w:cs="Times New Roman"/>
                <w:sz w:val="28"/>
                <w:szCs w:val="28"/>
              </w:rPr>
              <w:t>Vị trí lưu (</w:t>
            </w:r>
            <w:r w:rsidRPr="001164DE">
              <w:rPr>
                <w:rFonts w:ascii="Times New Roman" w:hAnsi="Times New Roman" w:cs="Times New Roman"/>
                <w:sz w:val="28"/>
                <w:szCs w:val="28"/>
                <w:lang w:val="vi-VN"/>
              </w:rPr>
              <w:t>Location</w:t>
            </w:r>
            <w:r w:rsidRPr="001164DE">
              <w:rPr>
                <w:rFonts w:ascii="Times New Roman" w:hAnsi="Times New Roman" w:cs="Times New Roman"/>
                <w:sz w:val="28"/>
                <w:szCs w:val="28"/>
              </w:rPr>
              <w:t>)</w:t>
            </w:r>
            <w:r w:rsidRPr="001164DE">
              <w:rPr>
                <w:rFonts w:ascii="Times New Roman" w:hAnsi="Times New Roman" w:cs="Times New Roman"/>
                <w:sz w:val="28"/>
                <w:szCs w:val="28"/>
                <w:lang w:val="vi-VN"/>
              </w:rPr>
              <w:t xml:space="preserve">, </w:t>
            </w:r>
            <w:r w:rsidRPr="001164DE">
              <w:rPr>
                <w:rFonts w:ascii="Times New Roman" w:hAnsi="Times New Roman" w:cs="Times New Roman"/>
                <w:sz w:val="28"/>
                <w:szCs w:val="28"/>
              </w:rPr>
              <w:t>Ngày hết hạn đảm bảo đúng yêu cầu ở bảng “Thiết kế trường dữ liệu”-chức năng “Thêm mới sự kiện”</w:t>
            </w:r>
          </w:p>
          <w:p w14:paraId="6B482097" w14:textId="2B6748C7" w:rsidR="005A4E0B" w:rsidRPr="001164DE" w:rsidRDefault="005A4E0B" w:rsidP="00122797">
            <w:pPr>
              <w:spacing w:after="0" w:line="312" w:lineRule="auto"/>
              <w:jc w:val="both"/>
              <w:rPr>
                <w:rFonts w:ascii="Times New Roman" w:hAnsi="Times New Roman" w:cs="Times New Roman"/>
                <w:sz w:val="28"/>
                <w:szCs w:val="28"/>
              </w:rPr>
            </w:pPr>
            <w:r w:rsidRPr="001164DE">
              <w:rPr>
                <w:rFonts w:ascii="Times New Roman" w:hAnsi="Times New Roman" w:cs="Times New Roman"/>
                <w:sz w:val="28"/>
                <w:szCs w:val="28"/>
              </w:rPr>
              <w:t>+ N</w:t>
            </w:r>
            <w:r w:rsidRPr="001164DE">
              <w:rPr>
                <w:rFonts w:ascii="Times New Roman" w:hAnsi="Times New Roman" w:cs="Times New Roman"/>
                <w:sz w:val="28"/>
                <w:szCs w:val="28"/>
                <w:lang w:val="vi-VN"/>
              </w:rPr>
              <w:t xml:space="preserve">ếu thông tin đầu vào hợp lệ sẽ thực hiện lưu </w:t>
            </w:r>
            <w:r w:rsidRPr="001164DE">
              <w:rPr>
                <w:rFonts w:ascii="Times New Roman" w:hAnsi="Times New Roman" w:cs="Times New Roman"/>
                <w:sz w:val="28"/>
                <w:szCs w:val="28"/>
              </w:rPr>
              <w:t>Sự kiện</w:t>
            </w:r>
            <w:r w:rsidR="00003DD7" w:rsidRPr="001164DE">
              <w:rPr>
                <w:rFonts w:ascii="Times New Roman" w:hAnsi="Times New Roman" w:cs="Times New Roman"/>
                <w:sz w:val="28"/>
                <w:szCs w:val="28"/>
              </w:rPr>
              <w:t xml:space="preserve"> vào CSDL của</w:t>
            </w:r>
            <w:r w:rsidR="0027541D" w:rsidRPr="001164DE">
              <w:rPr>
                <w:rFonts w:ascii="Times New Roman" w:hAnsi="Times New Roman" w:cs="Times New Roman"/>
                <w:sz w:val="28"/>
                <w:szCs w:val="28"/>
              </w:rPr>
              <w:t xml:space="preserve"> WCM</w:t>
            </w:r>
            <w:r w:rsidRPr="001164DE">
              <w:rPr>
                <w:rFonts w:ascii="Times New Roman" w:hAnsi="Times New Roman" w:cs="Times New Roman"/>
                <w:sz w:val="28"/>
                <w:szCs w:val="28"/>
              </w:rPr>
              <w:t>, hiển thị thông báo sự kiện đã được lưu thành công</w:t>
            </w:r>
          </w:p>
          <w:p w14:paraId="49173E6F" w14:textId="77777777" w:rsidR="005A4E0B" w:rsidRPr="001164DE" w:rsidRDefault="005A4E0B" w:rsidP="00122797">
            <w:pPr>
              <w:spacing w:after="0" w:line="312" w:lineRule="auto"/>
              <w:jc w:val="both"/>
              <w:rPr>
                <w:rFonts w:ascii="Times New Roman" w:hAnsi="Times New Roman" w:cs="Times New Roman"/>
                <w:sz w:val="28"/>
                <w:szCs w:val="28"/>
                <w:lang w:val="vi-VN"/>
              </w:rPr>
            </w:pPr>
            <w:r w:rsidRPr="001164DE">
              <w:rPr>
                <w:rFonts w:ascii="Times New Roman" w:hAnsi="Times New Roman" w:cs="Times New Roman"/>
                <w:sz w:val="28"/>
                <w:szCs w:val="28"/>
              </w:rPr>
              <w:t xml:space="preserve">+ </w:t>
            </w:r>
            <w:r w:rsidRPr="001164DE">
              <w:rPr>
                <w:rFonts w:ascii="Times New Roman" w:hAnsi="Times New Roman" w:cs="Times New Roman"/>
                <w:sz w:val="28"/>
                <w:szCs w:val="28"/>
                <w:lang w:val="vi-VN"/>
              </w:rPr>
              <w:t xml:space="preserve">Nếu thông tin đầu vào không hợp lệ, hệ thống hiển thị lỗi tương ứng </w:t>
            </w:r>
          </w:p>
        </w:tc>
      </w:tr>
    </w:tbl>
    <w:p w14:paraId="48A71CE0" w14:textId="77777777" w:rsidR="00595DD9" w:rsidRPr="001164DE" w:rsidRDefault="00595DD9">
      <w:pPr>
        <w:rPr>
          <w:rFonts w:ascii="Times New Roman" w:eastAsia="Calibri" w:hAnsi="Times New Roman" w:cs="Times New Roman"/>
          <w:sz w:val="28"/>
          <w:szCs w:val="28"/>
          <w:lang w:val="x-none" w:eastAsia="x-none"/>
        </w:rPr>
      </w:pPr>
      <w:r w:rsidRPr="001164DE">
        <w:rPr>
          <w:rFonts w:ascii="Times New Roman" w:hAnsi="Times New Roman" w:cs="Times New Roman"/>
          <w:sz w:val="28"/>
          <w:szCs w:val="28"/>
        </w:rPr>
        <w:br w:type="page"/>
      </w:r>
    </w:p>
    <w:p w14:paraId="25AF3A7B" w14:textId="1F16CC44" w:rsidR="00A938FF" w:rsidRPr="001164DE" w:rsidRDefault="00A938FF" w:rsidP="002B7031">
      <w:pPr>
        <w:pStyle w:val="ListParagraph"/>
        <w:spacing w:line="312" w:lineRule="auto"/>
      </w:pPr>
      <w:r w:rsidRPr="001164DE">
        <w:lastRenderedPageBreak/>
        <w:t xml:space="preserve">Thiết lập ngày hết hạn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3"/>
        <w:gridCol w:w="2182"/>
        <w:gridCol w:w="6006"/>
      </w:tblGrid>
      <w:tr w:rsidR="00A938FF" w:rsidRPr="001164DE" w14:paraId="20E94D4E" w14:textId="77777777" w:rsidTr="00A84F88">
        <w:trPr>
          <w:trHeight w:val="510"/>
          <w:tblHeader/>
        </w:trPr>
        <w:tc>
          <w:tcPr>
            <w:tcW w:w="576" w:type="pct"/>
            <w:shd w:val="clear" w:color="auto" w:fill="E7E6E6" w:themeFill="background2"/>
            <w:vAlign w:val="center"/>
          </w:tcPr>
          <w:p w14:paraId="4E6341CC" w14:textId="77777777" w:rsidR="00A938FF" w:rsidRPr="001164DE" w:rsidRDefault="00A938FF"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Bước thực hiện</w:t>
            </w:r>
          </w:p>
        </w:tc>
        <w:tc>
          <w:tcPr>
            <w:tcW w:w="1298" w:type="pct"/>
            <w:shd w:val="clear" w:color="auto" w:fill="E7E6E6" w:themeFill="background2"/>
            <w:vAlign w:val="center"/>
          </w:tcPr>
          <w:p w14:paraId="50E00307" w14:textId="77777777" w:rsidR="00A938FF" w:rsidRPr="001164DE" w:rsidRDefault="00A938FF"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Chủ thể thực hiện</w:t>
            </w:r>
          </w:p>
        </w:tc>
        <w:tc>
          <w:tcPr>
            <w:tcW w:w="3126" w:type="pct"/>
            <w:shd w:val="clear" w:color="auto" w:fill="E7E6E6" w:themeFill="background2"/>
            <w:vAlign w:val="center"/>
          </w:tcPr>
          <w:p w14:paraId="3CE10E2B" w14:textId="77777777" w:rsidR="00A938FF" w:rsidRPr="001164DE" w:rsidRDefault="00A938FF"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Nội dung</w:t>
            </w:r>
          </w:p>
        </w:tc>
      </w:tr>
      <w:tr w:rsidR="008773A9" w:rsidRPr="001164DE" w14:paraId="67D10BC6" w14:textId="77777777" w:rsidTr="00A84F88">
        <w:trPr>
          <w:trHeight w:val="510"/>
        </w:trPr>
        <w:tc>
          <w:tcPr>
            <w:tcW w:w="576" w:type="pct"/>
            <w:shd w:val="clear" w:color="auto" w:fill="auto"/>
          </w:tcPr>
          <w:p w14:paraId="31478054" w14:textId="0F33B39A" w:rsidR="008773A9" w:rsidRPr="001164DE" w:rsidRDefault="008773A9"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lang w:val="vi-VN"/>
              </w:rPr>
              <w:t>1</w:t>
            </w:r>
          </w:p>
        </w:tc>
        <w:tc>
          <w:tcPr>
            <w:tcW w:w="1298" w:type="pct"/>
            <w:shd w:val="clear" w:color="auto" w:fill="auto"/>
          </w:tcPr>
          <w:p w14:paraId="1F12EBF0" w14:textId="713096B4" w:rsidR="008773A9" w:rsidRPr="001164DE" w:rsidRDefault="008773A9"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lang w:val="vi-VN"/>
              </w:rPr>
              <w:t>NSD</w:t>
            </w:r>
            <w:r w:rsidRPr="001164DE">
              <w:rPr>
                <w:rFonts w:ascii="Times New Roman" w:hAnsi="Times New Roman" w:cs="Times New Roman"/>
                <w:sz w:val="28"/>
                <w:szCs w:val="28"/>
              </w:rPr>
              <w:t xml:space="preserve"> (Biên tập viên/ Người quản trị nội dung)</w:t>
            </w:r>
          </w:p>
        </w:tc>
        <w:tc>
          <w:tcPr>
            <w:tcW w:w="3126" w:type="pct"/>
            <w:shd w:val="clear" w:color="auto" w:fill="auto"/>
          </w:tcPr>
          <w:p w14:paraId="33F20C5D" w14:textId="0B24A65A" w:rsidR="008773A9" w:rsidRPr="001164DE" w:rsidRDefault="008773A9" w:rsidP="00122797">
            <w:pPr>
              <w:spacing w:after="0" w:line="312" w:lineRule="auto"/>
              <w:jc w:val="both"/>
              <w:rPr>
                <w:rFonts w:ascii="Times New Roman" w:hAnsi="Times New Roman" w:cs="Times New Roman"/>
                <w:sz w:val="28"/>
                <w:szCs w:val="28"/>
              </w:rPr>
            </w:pPr>
            <w:r w:rsidRPr="001164DE">
              <w:rPr>
                <w:rFonts w:ascii="Times New Roman" w:hAnsi="Times New Roman" w:cs="Times New Roman"/>
                <w:sz w:val="28"/>
                <w:szCs w:val="28"/>
                <w:lang w:val="vi-VN"/>
              </w:rPr>
              <w:t xml:space="preserve">Truy cập vào Thư viện nội dung cần biên tập/ chọn Thư mục cần thêm sự kiện / Chọn </w:t>
            </w:r>
            <w:r w:rsidRPr="001164DE">
              <w:rPr>
                <w:rFonts w:ascii="Times New Roman" w:hAnsi="Times New Roman" w:cs="Times New Roman"/>
                <w:sz w:val="28"/>
                <w:szCs w:val="28"/>
              </w:rPr>
              <w:t>biểu mẫu biên tập sự kiện</w:t>
            </w:r>
            <w:r w:rsidRPr="001164DE">
              <w:rPr>
                <w:rFonts w:ascii="Times New Roman" w:hAnsi="Times New Roman" w:cs="Times New Roman"/>
                <w:sz w:val="28"/>
                <w:szCs w:val="28"/>
                <w:lang w:val="vi-VN"/>
              </w:rPr>
              <w:t xml:space="preserve"> và ấn Ok</w:t>
            </w:r>
          </w:p>
        </w:tc>
      </w:tr>
      <w:tr w:rsidR="008773A9" w:rsidRPr="001164DE" w14:paraId="1D752806" w14:textId="77777777" w:rsidTr="00A84F88">
        <w:trPr>
          <w:trHeight w:val="510"/>
        </w:trPr>
        <w:tc>
          <w:tcPr>
            <w:tcW w:w="576" w:type="pct"/>
            <w:shd w:val="clear" w:color="auto" w:fill="auto"/>
          </w:tcPr>
          <w:p w14:paraId="59BD896A" w14:textId="7FDA2657" w:rsidR="008773A9" w:rsidRPr="001164DE" w:rsidRDefault="008773A9"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lang w:val="vi-VN"/>
              </w:rPr>
              <w:t>2</w:t>
            </w:r>
          </w:p>
        </w:tc>
        <w:tc>
          <w:tcPr>
            <w:tcW w:w="1298" w:type="pct"/>
            <w:shd w:val="clear" w:color="auto" w:fill="auto"/>
          </w:tcPr>
          <w:p w14:paraId="574D8338" w14:textId="1CC2A123" w:rsidR="008773A9" w:rsidRPr="001164DE" w:rsidRDefault="008773A9"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Hệ thống</w:t>
            </w:r>
          </w:p>
        </w:tc>
        <w:tc>
          <w:tcPr>
            <w:tcW w:w="3126" w:type="pct"/>
            <w:shd w:val="clear" w:color="auto" w:fill="auto"/>
          </w:tcPr>
          <w:p w14:paraId="53AFE1C5" w14:textId="00632EC5" w:rsidR="008773A9" w:rsidRPr="001164DE" w:rsidRDefault="008773A9" w:rsidP="00122797">
            <w:pPr>
              <w:spacing w:after="0" w:line="312" w:lineRule="auto"/>
              <w:jc w:val="both"/>
              <w:rPr>
                <w:rFonts w:ascii="Times New Roman" w:hAnsi="Times New Roman" w:cs="Times New Roman"/>
                <w:sz w:val="28"/>
                <w:szCs w:val="28"/>
              </w:rPr>
            </w:pPr>
            <w:r w:rsidRPr="001164DE">
              <w:rPr>
                <w:rFonts w:ascii="Times New Roman" w:hAnsi="Times New Roman" w:cs="Times New Roman"/>
                <w:sz w:val="28"/>
                <w:szCs w:val="28"/>
                <w:lang w:val="vi-VN"/>
              </w:rPr>
              <w:t xml:space="preserve">Hiển thị màn hình thêm mới </w:t>
            </w:r>
            <w:r w:rsidRPr="001164DE">
              <w:rPr>
                <w:rFonts w:ascii="Times New Roman" w:hAnsi="Times New Roman" w:cs="Times New Roman"/>
                <w:sz w:val="28"/>
                <w:szCs w:val="28"/>
              </w:rPr>
              <w:t>sự kiện gồm các trường: Alias, tiêu đề sự kiện, vị trí lưu và Nội dung sự kiện</w:t>
            </w:r>
          </w:p>
        </w:tc>
      </w:tr>
      <w:tr w:rsidR="008773A9" w:rsidRPr="001164DE" w14:paraId="304103A8" w14:textId="77777777" w:rsidTr="00A84F88">
        <w:trPr>
          <w:trHeight w:val="510"/>
        </w:trPr>
        <w:tc>
          <w:tcPr>
            <w:tcW w:w="576" w:type="pct"/>
            <w:shd w:val="clear" w:color="auto" w:fill="auto"/>
          </w:tcPr>
          <w:p w14:paraId="328D1F69" w14:textId="1465E50E" w:rsidR="008773A9" w:rsidRPr="001164DE" w:rsidRDefault="008773A9"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lang w:val="vi-VN"/>
              </w:rPr>
              <w:t>3</w:t>
            </w:r>
          </w:p>
        </w:tc>
        <w:tc>
          <w:tcPr>
            <w:tcW w:w="1298" w:type="pct"/>
            <w:shd w:val="clear" w:color="auto" w:fill="auto"/>
          </w:tcPr>
          <w:p w14:paraId="6AFABF95" w14:textId="3C747C9F" w:rsidR="008773A9" w:rsidRPr="001164DE" w:rsidRDefault="008773A9"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lang w:val="vi-VN"/>
              </w:rPr>
              <w:t>NSD</w:t>
            </w:r>
            <w:r w:rsidRPr="001164DE">
              <w:rPr>
                <w:rFonts w:ascii="Times New Roman" w:hAnsi="Times New Roman" w:cs="Times New Roman"/>
                <w:sz w:val="28"/>
                <w:szCs w:val="28"/>
              </w:rPr>
              <w:t xml:space="preserve"> (Biên tập viên/ Người quản trị nội dung)</w:t>
            </w:r>
          </w:p>
        </w:tc>
        <w:tc>
          <w:tcPr>
            <w:tcW w:w="3126" w:type="pct"/>
            <w:shd w:val="clear" w:color="auto" w:fill="auto"/>
          </w:tcPr>
          <w:p w14:paraId="629F2C34" w14:textId="77777777" w:rsidR="008773A9" w:rsidRPr="001164DE" w:rsidRDefault="008773A9" w:rsidP="00122797">
            <w:pPr>
              <w:spacing w:after="0" w:line="312" w:lineRule="auto"/>
              <w:jc w:val="both"/>
              <w:rPr>
                <w:rFonts w:ascii="Times New Roman" w:hAnsi="Times New Roman" w:cs="Times New Roman"/>
                <w:sz w:val="28"/>
                <w:szCs w:val="28"/>
              </w:rPr>
            </w:pPr>
            <w:r w:rsidRPr="001164DE">
              <w:rPr>
                <w:rFonts w:ascii="Times New Roman" w:hAnsi="Times New Roman" w:cs="Times New Roman"/>
                <w:sz w:val="28"/>
                <w:szCs w:val="28"/>
              </w:rPr>
              <w:t xml:space="preserve"> Chọn các thuộc tính (Properties)/ Ở trường Ngày hết hạn (Expiry date): Thiết lập ngày hết hạn của sự kiện</w:t>
            </w:r>
          </w:p>
          <w:p w14:paraId="769EC0BB" w14:textId="77777777" w:rsidR="008773A9" w:rsidRPr="001164DE" w:rsidRDefault="008773A9" w:rsidP="00122797">
            <w:pPr>
              <w:spacing w:after="0" w:line="312" w:lineRule="auto"/>
              <w:jc w:val="both"/>
              <w:rPr>
                <w:rFonts w:ascii="Times New Roman" w:hAnsi="Times New Roman" w:cs="Times New Roman"/>
                <w:sz w:val="28"/>
                <w:szCs w:val="28"/>
                <w:lang w:val="vi-VN"/>
              </w:rPr>
            </w:pPr>
            <w:r w:rsidRPr="001164DE">
              <w:rPr>
                <w:rFonts w:ascii="Times New Roman" w:hAnsi="Times New Roman" w:cs="Times New Roman"/>
                <w:sz w:val="28"/>
                <w:szCs w:val="28"/>
                <w:lang w:val="vi-VN"/>
              </w:rPr>
              <w:t>/Chọn</w:t>
            </w:r>
            <w:r w:rsidRPr="001164DE">
              <w:rPr>
                <w:rFonts w:ascii="Times New Roman" w:hAnsi="Times New Roman" w:cs="Times New Roman"/>
                <w:sz w:val="28"/>
                <w:szCs w:val="28"/>
              </w:rPr>
              <w:t xml:space="preserve"> Lưu và Đóng</w:t>
            </w:r>
            <w:r w:rsidRPr="001164DE">
              <w:rPr>
                <w:rFonts w:ascii="Times New Roman" w:hAnsi="Times New Roman" w:cs="Times New Roman"/>
                <w:sz w:val="28"/>
                <w:szCs w:val="28"/>
                <w:lang w:val="vi-VN"/>
              </w:rPr>
              <w:t xml:space="preserve"> (Save and Close)</w:t>
            </w:r>
          </w:p>
          <w:p w14:paraId="14D5017A" w14:textId="77777777" w:rsidR="00D74C6F" w:rsidRPr="00777D93" w:rsidRDefault="00D74C6F" w:rsidP="00777D93">
            <w:pPr>
              <w:pStyle w:val="Header"/>
              <w:tabs>
                <w:tab w:val="clear" w:pos="4680"/>
                <w:tab w:val="clear" w:pos="9360"/>
              </w:tabs>
              <w:spacing w:line="312" w:lineRule="auto"/>
              <w:rPr>
                <w:rFonts w:eastAsiaTheme="minorHAnsi"/>
                <w:noProof/>
                <w:szCs w:val="28"/>
                <w:lang w:val="vi-VN"/>
              </w:rPr>
            </w:pPr>
            <w:r w:rsidRPr="00777D93">
              <w:rPr>
                <w:rFonts w:eastAsiaTheme="minorHAnsi"/>
                <w:noProof/>
                <w:szCs w:val="28"/>
              </w:rPr>
              <w:drawing>
                <wp:inline distT="0" distB="0" distL="0" distR="0" wp14:anchorId="11489A61" wp14:editId="572E8686">
                  <wp:extent cx="3636313" cy="3343275"/>
                  <wp:effectExtent l="19050" t="19050" r="2159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639558" cy="3346259"/>
                          </a:xfrm>
                          <a:prstGeom prst="rect">
                            <a:avLst/>
                          </a:prstGeom>
                          <a:ln>
                            <a:solidFill>
                              <a:schemeClr val="tx1"/>
                            </a:solidFill>
                          </a:ln>
                        </pic:spPr>
                      </pic:pic>
                    </a:graphicData>
                  </a:graphic>
                </wp:inline>
              </w:drawing>
            </w:r>
          </w:p>
          <w:p w14:paraId="4FC0BDDF" w14:textId="4AA668FB" w:rsidR="00425183" w:rsidRPr="001164DE" w:rsidRDefault="00425183" w:rsidP="00122797">
            <w:pPr>
              <w:spacing w:after="0" w:line="312" w:lineRule="auto"/>
              <w:jc w:val="both"/>
              <w:rPr>
                <w:rFonts w:ascii="Times New Roman" w:hAnsi="Times New Roman" w:cs="Times New Roman"/>
                <w:sz w:val="28"/>
                <w:szCs w:val="28"/>
                <w:lang w:val="vi-VN"/>
              </w:rPr>
            </w:pPr>
            <w:r w:rsidRPr="001164DE">
              <w:rPr>
                <w:rFonts w:ascii="Times New Roman" w:hAnsi="Times New Roman" w:cs="Times New Roman"/>
                <w:sz w:val="28"/>
                <w:szCs w:val="28"/>
                <w:lang w:val="vi-VN"/>
              </w:rPr>
              <w:t>Bằng tr</w:t>
            </w:r>
            <w:r w:rsidRPr="001164DE">
              <w:rPr>
                <w:rFonts w:ascii="Times New Roman" w:hAnsi="Times New Roman" w:cs="Times New Roman"/>
                <w:sz w:val="28"/>
                <w:szCs w:val="28"/>
              </w:rPr>
              <w:t>ình biên tập nội dung mặc định của WebSphere Portal</w:t>
            </w:r>
          </w:p>
        </w:tc>
      </w:tr>
      <w:tr w:rsidR="00A938FF" w:rsidRPr="001164DE" w14:paraId="027B86EA" w14:textId="77777777" w:rsidTr="00A84F88">
        <w:trPr>
          <w:trHeight w:val="510"/>
        </w:trPr>
        <w:tc>
          <w:tcPr>
            <w:tcW w:w="576" w:type="pct"/>
            <w:shd w:val="clear" w:color="auto" w:fill="auto"/>
          </w:tcPr>
          <w:p w14:paraId="4936103C" w14:textId="77777777" w:rsidR="00A938FF" w:rsidRPr="001164DE" w:rsidRDefault="00A938FF"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lang w:val="vi-VN"/>
              </w:rPr>
              <w:t>4</w:t>
            </w:r>
          </w:p>
        </w:tc>
        <w:tc>
          <w:tcPr>
            <w:tcW w:w="1298" w:type="pct"/>
            <w:shd w:val="clear" w:color="auto" w:fill="auto"/>
          </w:tcPr>
          <w:p w14:paraId="3A199D39" w14:textId="77777777" w:rsidR="00A938FF" w:rsidRPr="001164DE" w:rsidRDefault="00A938FF"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Hệ thống</w:t>
            </w:r>
          </w:p>
        </w:tc>
        <w:tc>
          <w:tcPr>
            <w:tcW w:w="3126" w:type="pct"/>
            <w:shd w:val="clear" w:color="auto" w:fill="auto"/>
          </w:tcPr>
          <w:p w14:paraId="03B15BDE" w14:textId="77777777" w:rsidR="00FF3651" w:rsidRPr="001164DE" w:rsidRDefault="00FF3651" w:rsidP="00122797">
            <w:pPr>
              <w:spacing w:after="0" w:line="312" w:lineRule="auto"/>
              <w:jc w:val="both"/>
              <w:rPr>
                <w:rFonts w:ascii="Times New Roman" w:hAnsi="Times New Roman" w:cs="Times New Roman"/>
                <w:sz w:val="28"/>
                <w:szCs w:val="28"/>
                <w:lang w:val="vi-VN"/>
              </w:rPr>
            </w:pPr>
            <w:r w:rsidRPr="001164DE">
              <w:rPr>
                <w:rFonts w:ascii="Times New Roman" w:hAnsi="Times New Roman" w:cs="Times New Roman"/>
                <w:sz w:val="28"/>
                <w:szCs w:val="28"/>
                <w:lang w:val="vi-VN"/>
              </w:rPr>
              <w:t>Hệ thống kiểm tra</w:t>
            </w:r>
            <w:r w:rsidRPr="001164DE">
              <w:rPr>
                <w:rFonts w:ascii="Times New Roman" w:hAnsi="Times New Roman" w:cs="Times New Roman"/>
                <w:sz w:val="28"/>
                <w:szCs w:val="28"/>
              </w:rPr>
              <w:t xml:space="preserve"> trường dữ liệu và ràng buộc dữ liệu của trường Ngày hết hạn đảm bảo đúng yêu cầu ở bảng “Thiết kế trường dữ liệu”</w:t>
            </w:r>
          </w:p>
          <w:p w14:paraId="461E040D" w14:textId="2A406F35" w:rsidR="00FF3651" w:rsidRPr="001164DE" w:rsidRDefault="00FF3651" w:rsidP="00122797">
            <w:pPr>
              <w:spacing w:after="0" w:line="312" w:lineRule="auto"/>
              <w:jc w:val="both"/>
              <w:rPr>
                <w:rFonts w:ascii="Times New Roman" w:hAnsi="Times New Roman" w:cs="Times New Roman"/>
                <w:sz w:val="28"/>
                <w:szCs w:val="28"/>
              </w:rPr>
            </w:pPr>
            <w:r w:rsidRPr="001164DE">
              <w:rPr>
                <w:rFonts w:ascii="Times New Roman" w:hAnsi="Times New Roman" w:cs="Times New Roman"/>
                <w:sz w:val="28"/>
                <w:szCs w:val="28"/>
              </w:rPr>
              <w:lastRenderedPageBreak/>
              <w:t>+ N</w:t>
            </w:r>
            <w:r w:rsidRPr="001164DE">
              <w:rPr>
                <w:rFonts w:ascii="Times New Roman" w:hAnsi="Times New Roman" w:cs="Times New Roman"/>
                <w:sz w:val="28"/>
                <w:szCs w:val="28"/>
                <w:lang w:val="vi-VN"/>
              </w:rPr>
              <w:t>ếu thông tin đầu vào hợp lệ</w:t>
            </w:r>
            <w:r w:rsidRPr="001164DE">
              <w:rPr>
                <w:rFonts w:ascii="Times New Roman" w:hAnsi="Times New Roman" w:cs="Times New Roman"/>
                <w:sz w:val="28"/>
                <w:szCs w:val="28"/>
              </w:rPr>
              <w:t>,</w:t>
            </w:r>
            <w:r w:rsidRPr="001164DE">
              <w:rPr>
                <w:rFonts w:ascii="Times New Roman" w:hAnsi="Times New Roman" w:cs="Times New Roman"/>
                <w:sz w:val="28"/>
                <w:szCs w:val="28"/>
                <w:lang w:val="vi-VN"/>
              </w:rPr>
              <w:t xml:space="preserve"> thực hiện lưu</w:t>
            </w:r>
            <w:r w:rsidR="0027541D" w:rsidRPr="001164DE">
              <w:rPr>
                <w:rFonts w:ascii="Times New Roman" w:hAnsi="Times New Roman" w:cs="Times New Roman"/>
                <w:sz w:val="28"/>
                <w:szCs w:val="28"/>
              </w:rPr>
              <w:t xml:space="preserve"> ngày hết hạn của</w:t>
            </w:r>
            <w:r w:rsidRPr="001164DE">
              <w:rPr>
                <w:rFonts w:ascii="Times New Roman" w:hAnsi="Times New Roman" w:cs="Times New Roman"/>
                <w:sz w:val="28"/>
                <w:szCs w:val="28"/>
                <w:lang w:val="vi-VN"/>
              </w:rPr>
              <w:t xml:space="preserve"> </w:t>
            </w:r>
            <w:r w:rsidRPr="001164DE">
              <w:rPr>
                <w:rFonts w:ascii="Times New Roman" w:hAnsi="Times New Roman" w:cs="Times New Roman"/>
                <w:sz w:val="28"/>
                <w:szCs w:val="28"/>
              </w:rPr>
              <w:t xml:space="preserve">sự kiện </w:t>
            </w:r>
            <w:r w:rsidR="0027541D" w:rsidRPr="001164DE">
              <w:rPr>
                <w:rFonts w:ascii="Times New Roman" w:hAnsi="Times New Roman" w:cs="Times New Roman"/>
                <w:sz w:val="28"/>
                <w:szCs w:val="28"/>
              </w:rPr>
              <w:t xml:space="preserve">vào CSDL của WCM </w:t>
            </w:r>
            <w:r w:rsidRPr="001164DE">
              <w:rPr>
                <w:rFonts w:ascii="Times New Roman" w:hAnsi="Times New Roman" w:cs="Times New Roman"/>
                <w:sz w:val="28"/>
                <w:szCs w:val="28"/>
              </w:rPr>
              <w:t>và hiển thị thông báo tương ứng</w:t>
            </w:r>
          </w:p>
          <w:p w14:paraId="088E4D9A" w14:textId="77777777" w:rsidR="00FF3651" w:rsidRPr="001164DE" w:rsidRDefault="00FF3651" w:rsidP="00122797">
            <w:pPr>
              <w:spacing w:after="0" w:line="312" w:lineRule="auto"/>
              <w:jc w:val="both"/>
              <w:rPr>
                <w:rFonts w:ascii="Times New Roman" w:hAnsi="Times New Roman" w:cs="Times New Roman"/>
                <w:sz w:val="28"/>
                <w:szCs w:val="28"/>
                <w:lang w:val="vi-VN"/>
              </w:rPr>
            </w:pPr>
            <w:r w:rsidRPr="001164DE">
              <w:rPr>
                <w:rFonts w:ascii="Times New Roman" w:hAnsi="Times New Roman" w:cs="Times New Roman"/>
                <w:sz w:val="28"/>
                <w:szCs w:val="28"/>
              </w:rPr>
              <w:t xml:space="preserve">+ </w:t>
            </w:r>
            <w:r w:rsidRPr="001164DE">
              <w:rPr>
                <w:rFonts w:ascii="Times New Roman" w:hAnsi="Times New Roman" w:cs="Times New Roman"/>
                <w:sz w:val="28"/>
                <w:szCs w:val="28"/>
                <w:lang w:val="vi-VN"/>
              </w:rPr>
              <w:t xml:space="preserve">Nếu thông tin đầu vào không hợp lệ, hệ thống hiển thị lỗi tương ứng </w:t>
            </w:r>
          </w:p>
          <w:p w14:paraId="5643CF7B" w14:textId="77777777" w:rsidR="00A938FF" w:rsidRPr="001164DE" w:rsidRDefault="00FF3651" w:rsidP="00122797">
            <w:pPr>
              <w:spacing w:after="0" w:line="312" w:lineRule="auto"/>
              <w:jc w:val="both"/>
              <w:rPr>
                <w:rFonts w:ascii="Times New Roman" w:hAnsi="Times New Roman" w:cs="Times New Roman"/>
                <w:sz w:val="28"/>
                <w:szCs w:val="28"/>
                <w:lang w:val="vi-VN"/>
              </w:rPr>
            </w:pPr>
            <w:r w:rsidRPr="001164DE">
              <w:rPr>
                <w:rFonts w:ascii="Times New Roman" w:hAnsi="Times New Roman" w:cs="Times New Roman"/>
                <w:sz w:val="28"/>
                <w:szCs w:val="28"/>
              </w:rPr>
              <w:t>Sự kiện và các tin bài thuộc sự kiện sẽ được hạ xuất bản vào ngày hết hạn sự kiện đã thiết lập</w:t>
            </w:r>
          </w:p>
        </w:tc>
      </w:tr>
    </w:tbl>
    <w:p w14:paraId="57F381B1" w14:textId="77777777" w:rsidR="00A938FF" w:rsidRPr="001164DE" w:rsidRDefault="00A938FF" w:rsidP="002B7031">
      <w:pPr>
        <w:pStyle w:val="ListParagraph"/>
        <w:spacing w:line="312" w:lineRule="auto"/>
      </w:pPr>
      <w:r w:rsidRPr="001164DE">
        <w:lastRenderedPageBreak/>
        <w:t>Sửa thông tin sự kiện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8"/>
        <w:gridCol w:w="2287"/>
        <w:gridCol w:w="5796"/>
      </w:tblGrid>
      <w:tr w:rsidR="00A938FF" w:rsidRPr="001164DE" w14:paraId="0EA06E46" w14:textId="77777777" w:rsidTr="00A84F88">
        <w:trPr>
          <w:trHeight w:val="510"/>
          <w:tblHeader/>
        </w:trPr>
        <w:tc>
          <w:tcPr>
            <w:tcW w:w="576" w:type="pct"/>
            <w:shd w:val="clear" w:color="auto" w:fill="E7E6E6" w:themeFill="background2"/>
            <w:vAlign w:val="center"/>
          </w:tcPr>
          <w:p w14:paraId="33C35678" w14:textId="77777777" w:rsidR="00A938FF" w:rsidRPr="001164DE" w:rsidRDefault="00A938FF"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Bước thực hiện</w:t>
            </w:r>
          </w:p>
        </w:tc>
        <w:tc>
          <w:tcPr>
            <w:tcW w:w="1298" w:type="pct"/>
            <w:shd w:val="clear" w:color="auto" w:fill="E7E6E6" w:themeFill="background2"/>
            <w:vAlign w:val="center"/>
          </w:tcPr>
          <w:p w14:paraId="67D90B0A" w14:textId="77777777" w:rsidR="00A938FF" w:rsidRPr="001164DE" w:rsidRDefault="00A938FF"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Chủ thể thực hiện</w:t>
            </w:r>
          </w:p>
        </w:tc>
        <w:tc>
          <w:tcPr>
            <w:tcW w:w="3126" w:type="pct"/>
            <w:shd w:val="clear" w:color="auto" w:fill="E7E6E6" w:themeFill="background2"/>
            <w:vAlign w:val="center"/>
          </w:tcPr>
          <w:p w14:paraId="0C89697C" w14:textId="77777777" w:rsidR="00A938FF" w:rsidRPr="001164DE" w:rsidRDefault="00A938FF"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Nội dung</w:t>
            </w:r>
          </w:p>
        </w:tc>
      </w:tr>
      <w:tr w:rsidR="00A938FF" w:rsidRPr="001164DE" w14:paraId="63670CC9" w14:textId="77777777" w:rsidTr="00A84F88">
        <w:trPr>
          <w:trHeight w:val="510"/>
        </w:trPr>
        <w:tc>
          <w:tcPr>
            <w:tcW w:w="576" w:type="pct"/>
            <w:shd w:val="clear" w:color="auto" w:fill="auto"/>
          </w:tcPr>
          <w:p w14:paraId="3BB33E0F" w14:textId="77777777" w:rsidR="00A938FF" w:rsidRPr="001164DE" w:rsidRDefault="00A938FF"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lang w:val="vi-VN"/>
              </w:rPr>
              <w:t>1</w:t>
            </w:r>
          </w:p>
        </w:tc>
        <w:tc>
          <w:tcPr>
            <w:tcW w:w="1298" w:type="pct"/>
            <w:shd w:val="clear" w:color="auto" w:fill="auto"/>
          </w:tcPr>
          <w:p w14:paraId="66609BFD" w14:textId="77777777" w:rsidR="00A938FF" w:rsidRPr="001164DE" w:rsidRDefault="00A938FF"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lang w:val="vi-VN"/>
              </w:rPr>
              <w:t>NSD</w:t>
            </w:r>
            <w:r w:rsidRPr="001164DE">
              <w:rPr>
                <w:rFonts w:ascii="Times New Roman" w:hAnsi="Times New Roman" w:cs="Times New Roman"/>
                <w:sz w:val="28"/>
                <w:szCs w:val="28"/>
              </w:rPr>
              <w:t xml:space="preserve"> (Biên tập viên/ Người quản trị nội dung)</w:t>
            </w:r>
          </w:p>
        </w:tc>
        <w:tc>
          <w:tcPr>
            <w:tcW w:w="3126" w:type="pct"/>
            <w:shd w:val="clear" w:color="auto" w:fill="auto"/>
          </w:tcPr>
          <w:p w14:paraId="234D313F" w14:textId="77777777" w:rsidR="00A938FF" w:rsidRPr="001164DE" w:rsidRDefault="00A938FF" w:rsidP="00122797">
            <w:pPr>
              <w:spacing w:after="0" w:line="312" w:lineRule="auto"/>
              <w:jc w:val="both"/>
              <w:rPr>
                <w:rFonts w:ascii="Times New Roman" w:hAnsi="Times New Roman" w:cs="Times New Roman"/>
                <w:sz w:val="28"/>
                <w:szCs w:val="28"/>
              </w:rPr>
            </w:pPr>
            <w:r w:rsidRPr="001164DE">
              <w:rPr>
                <w:rFonts w:ascii="Times New Roman" w:hAnsi="Times New Roman" w:cs="Times New Roman"/>
                <w:sz w:val="28"/>
                <w:szCs w:val="28"/>
                <w:lang w:val="vi-VN"/>
              </w:rPr>
              <w:t>Trong thư mục</w:t>
            </w:r>
            <w:r w:rsidRPr="001164DE">
              <w:rPr>
                <w:rFonts w:ascii="Times New Roman" w:hAnsi="Times New Roman" w:cs="Times New Roman"/>
                <w:sz w:val="28"/>
                <w:szCs w:val="28"/>
              </w:rPr>
              <w:t xml:space="preserve"> chứa các</w:t>
            </w:r>
            <w:r w:rsidRPr="001164DE">
              <w:rPr>
                <w:rFonts w:ascii="Times New Roman" w:hAnsi="Times New Roman" w:cs="Times New Roman"/>
                <w:sz w:val="28"/>
                <w:szCs w:val="28"/>
                <w:lang w:val="vi-VN"/>
              </w:rPr>
              <w:t xml:space="preserve"> sự kiện, </w:t>
            </w:r>
            <w:r w:rsidRPr="001164DE">
              <w:rPr>
                <w:rFonts w:ascii="Times New Roman" w:hAnsi="Times New Roman" w:cs="Times New Roman"/>
                <w:sz w:val="28"/>
                <w:szCs w:val="28"/>
              </w:rPr>
              <w:t xml:space="preserve">chọn </w:t>
            </w:r>
            <w:r w:rsidRPr="001164DE">
              <w:rPr>
                <w:rFonts w:ascii="Times New Roman" w:hAnsi="Times New Roman" w:cs="Times New Roman"/>
                <w:sz w:val="28"/>
                <w:szCs w:val="28"/>
                <w:lang w:val="vi-VN"/>
              </w:rPr>
              <w:t>sự kiện cần sửa</w:t>
            </w:r>
            <w:r w:rsidRPr="001164DE">
              <w:rPr>
                <w:rFonts w:ascii="Times New Roman" w:hAnsi="Times New Roman" w:cs="Times New Roman"/>
                <w:sz w:val="28"/>
                <w:szCs w:val="28"/>
              </w:rPr>
              <w:t>, kích chọn Sửa</w:t>
            </w:r>
            <w:r w:rsidRPr="001164DE">
              <w:rPr>
                <w:rFonts w:ascii="Times New Roman" w:hAnsi="Times New Roman" w:cs="Times New Roman"/>
                <w:sz w:val="28"/>
                <w:szCs w:val="28"/>
                <w:lang w:val="vi-VN"/>
              </w:rPr>
              <w:t xml:space="preserve"> (Edit)</w:t>
            </w:r>
          </w:p>
        </w:tc>
      </w:tr>
      <w:tr w:rsidR="00A938FF" w:rsidRPr="001164DE" w14:paraId="3E8FAFD4" w14:textId="77777777" w:rsidTr="00A84F88">
        <w:trPr>
          <w:trHeight w:val="510"/>
        </w:trPr>
        <w:tc>
          <w:tcPr>
            <w:tcW w:w="576" w:type="pct"/>
            <w:shd w:val="clear" w:color="auto" w:fill="auto"/>
          </w:tcPr>
          <w:p w14:paraId="03625F21" w14:textId="77777777" w:rsidR="00A938FF" w:rsidRPr="001164DE" w:rsidRDefault="00A938FF"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rPr>
              <w:t>2</w:t>
            </w:r>
          </w:p>
        </w:tc>
        <w:tc>
          <w:tcPr>
            <w:tcW w:w="1298" w:type="pct"/>
            <w:shd w:val="clear" w:color="auto" w:fill="auto"/>
          </w:tcPr>
          <w:p w14:paraId="6FE81BE0" w14:textId="77777777" w:rsidR="00A938FF" w:rsidRPr="001164DE" w:rsidRDefault="00A938FF"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 xml:space="preserve">Hệ thống </w:t>
            </w:r>
          </w:p>
        </w:tc>
        <w:tc>
          <w:tcPr>
            <w:tcW w:w="3126" w:type="pct"/>
            <w:shd w:val="clear" w:color="auto" w:fill="auto"/>
          </w:tcPr>
          <w:p w14:paraId="368244A1" w14:textId="7F56C8AF" w:rsidR="00A938FF" w:rsidRPr="001164DE" w:rsidRDefault="00A938FF" w:rsidP="00122797">
            <w:pPr>
              <w:widowControl w:val="0"/>
              <w:spacing w:after="0" w:line="312" w:lineRule="auto"/>
              <w:contextualSpacing/>
              <w:jc w:val="both"/>
              <w:rPr>
                <w:rFonts w:ascii="Times New Roman" w:hAnsi="Times New Roman" w:cs="Times New Roman"/>
                <w:sz w:val="28"/>
                <w:szCs w:val="28"/>
                <w:lang w:val="vi-VN"/>
              </w:rPr>
            </w:pPr>
            <w:r w:rsidRPr="001164DE">
              <w:rPr>
                <w:rFonts w:ascii="Times New Roman" w:hAnsi="Times New Roman" w:cs="Times New Roman"/>
                <w:sz w:val="28"/>
                <w:szCs w:val="28"/>
                <w:lang w:val="vi-VN"/>
              </w:rPr>
              <w:t>Hiển thị nội dung của sự kiện ở chế độ chỉnh sửa</w:t>
            </w:r>
            <w:r w:rsidRPr="001164DE">
              <w:rPr>
                <w:rFonts w:ascii="Times New Roman" w:hAnsi="Times New Roman" w:cs="Times New Roman"/>
                <w:sz w:val="28"/>
                <w:szCs w:val="28"/>
              </w:rPr>
              <w:t xml:space="preserve"> gồm các trường: Alias</w:t>
            </w:r>
            <w:r w:rsidRPr="001164DE">
              <w:rPr>
                <w:rFonts w:ascii="Times New Roman" w:hAnsi="Times New Roman" w:cs="Times New Roman"/>
                <w:sz w:val="28"/>
                <w:szCs w:val="28"/>
                <w:lang w:val="vi-VN"/>
              </w:rPr>
              <w:t xml:space="preserve">, </w:t>
            </w:r>
            <w:r w:rsidRPr="001164DE">
              <w:rPr>
                <w:rFonts w:ascii="Times New Roman" w:hAnsi="Times New Roman" w:cs="Times New Roman"/>
                <w:sz w:val="28"/>
                <w:szCs w:val="28"/>
              </w:rPr>
              <w:t>Tiêu đề sự kiện (</w:t>
            </w:r>
            <w:r w:rsidRPr="001164DE">
              <w:rPr>
                <w:rFonts w:ascii="Times New Roman" w:hAnsi="Times New Roman" w:cs="Times New Roman"/>
                <w:sz w:val="28"/>
                <w:szCs w:val="28"/>
                <w:lang w:val="vi-VN"/>
              </w:rPr>
              <w:t>Display title</w:t>
            </w:r>
            <w:r w:rsidRPr="001164DE">
              <w:rPr>
                <w:rFonts w:ascii="Times New Roman" w:hAnsi="Times New Roman" w:cs="Times New Roman"/>
                <w:sz w:val="28"/>
                <w:szCs w:val="28"/>
              </w:rPr>
              <w:t>)</w:t>
            </w:r>
            <w:r w:rsidRPr="001164DE">
              <w:rPr>
                <w:rFonts w:ascii="Times New Roman" w:hAnsi="Times New Roman" w:cs="Times New Roman"/>
                <w:sz w:val="28"/>
                <w:szCs w:val="28"/>
                <w:lang w:val="vi-VN"/>
              </w:rPr>
              <w:t>,</w:t>
            </w:r>
            <w:r w:rsidRPr="001164DE">
              <w:rPr>
                <w:rFonts w:ascii="Times New Roman" w:hAnsi="Times New Roman" w:cs="Times New Roman"/>
                <w:sz w:val="28"/>
                <w:szCs w:val="28"/>
              </w:rPr>
              <w:t xml:space="preserve"> Nội dung sự kiện (</w:t>
            </w:r>
            <w:r w:rsidRPr="001164DE">
              <w:rPr>
                <w:rFonts w:ascii="Times New Roman" w:hAnsi="Times New Roman" w:cs="Times New Roman"/>
                <w:sz w:val="28"/>
                <w:szCs w:val="28"/>
                <w:lang w:val="vi-VN"/>
              </w:rPr>
              <w:t>Description</w:t>
            </w:r>
            <w:r w:rsidRPr="001164DE">
              <w:rPr>
                <w:rFonts w:ascii="Times New Roman" w:hAnsi="Times New Roman" w:cs="Times New Roman"/>
                <w:sz w:val="28"/>
                <w:szCs w:val="28"/>
              </w:rPr>
              <w:t>)</w:t>
            </w:r>
            <w:r w:rsidRPr="001164DE">
              <w:rPr>
                <w:rFonts w:ascii="Times New Roman" w:hAnsi="Times New Roman" w:cs="Times New Roman"/>
                <w:sz w:val="28"/>
                <w:szCs w:val="28"/>
                <w:lang w:val="vi-VN"/>
              </w:rPr>
              <w:t xml:space="preserve">, </w:t>
            </w:r>
            <w:r w:rsidRPr="001164DE">
              <w:rPr>
                <w:rFonts w:ascii="Times New Roman" w:hAnsi="Times New Roman" w:cs="Times New Roman"/>
                <w:sz w:val="28"/>
                <w:szCs w:val="28"/>
              </w:rPr>
              <w:t>Vị trí lưu (</w:t>
            </w:r>
            <w:r w:rsidRPr="001164DE">
              <w:rPr>
                <w:rFonts w:ascii="Times New Roman" w:hAnsi="Times New Roman" w:cs="Times New Roman"/>
                <w:sz w:val="28"/>
                <w:szCs w:val="28"/>
                <w:lang w:val="vi-VN"/>
              </w:rPr>
              <w:t>Location</w:t>
            </w:r>
            <w:r w:rsidRPr="001164DE">
              <w:rPr>
                <w:rFonts w:ascii="Times New Roman" w:hAnsi="Times New Roman" w:cs="Times New Roman"/>
                <w:sz w:val="28"/>
                <w:szCs w:val="28"/>
              </w:rPr>
              <w:t>)</w:t>
            </w:r>
            <w:r w:rsidRPr="001164DE">
              <w:rPr>
                <w:rFonts w:ascii="Times New Roman" w:hAnsi="Times New Roman" w:cs="Times New Roman"/>
                <w:sz w:val="28"/>
                <w:szCs w:val="28"/>
                <w:lang w:val="vi-VN"/>
              </w:rPr>
              <w:t xml:space="preserve">, </w:t>
            </w:r>
            <w:r w:rsidRPr="001164DE">
              <w:rPr>
                <w:rFonts w:ascii="Times New Roman" w:hAnsi="Times New Roman" w:cs="Times New Roman"/>
                <w:sz w:val="28"/>
                <w:szCs w:val="28"/>
              </w:rPr>
              <w:t>Ngày hết hạn</w:t>
            </w:r>
            <w:r w:rsidR="008773A9" w:rsidRPr="001164DE">
              <w:rPr>
                <w:rFonts w:ascii="Times New Roman" w:hAnsi="Times New Roman" w:cs="Times New Roman"/>
                <w:sz w:val="28"/>
                <w:szCs w:val="28"/>
              </w:rPr>
              <w:t xml:space="preserve"> (Expiry date)</w:t>
            </w:r>
          </w:p>
        </w:tc>
      </w:tr>
      <w:tr w:rsidR="00A938FF" w:rsidRPr="001164DE" w14:paraId="5BD640A8" w14:textId="77777777" w:rsidTr="00A84F88">
        <w:trPr>
          <w:trHeight w:val="510"/>
        </w:trPr>
        <w:tc>
          <w:tcPr>
            <w:tcW w:w="576" w:type="pct"/>
            <w:shd w:val="clear" w:color="auto" w:fill="auto"/>
          </w:tcPr>
          <w:p w14:paraId="29591B9A" w14:textId="77777777" w:rsidR="00A938FF" w:rsidRPr="001164DE" w:rsidRDefault="00A938FF" w:rsidP="002B7031">
            <w:pPr>
              <w:spacing w:after="0" w:line="312" w:lineRule="auto"/>
              <w:jc w:val="center"/>
              <w:rPr>
                <w:rFonts w:ascii="Times New Roman" w:hAnsi="Times New Roman" w:cs="Times New Roman"/>
                <w:sz w:val="28"/>
                <w:szCs w:val="28"/>
              </w:rPr>
            </w:pPr>
            <w:r w:rsidRPr="001164DE">
              <w:rPr>
                <w:rFonts w:ascii="Times New Roman" w:hAnsi="Times New Roman" w:cs="Times New Roman"/>
                <w:sz w:val="28"/>
                <w:szCs w:val="28"/>
              </w:rPr>
              <w:t>3</w:t>
            </w:r>
          </w:p>
        </w:tc>
        <w:tc>
          <w:tcPr>
            <w:tcW w:w="1298" w:type="pct"/>
            <w:shd w:val="clear" w:color="auto" w:fill="auto"/>
          </w:tcPr>
          <w:p w14:paraId="5A84B6A4" w14:textId="77777777" w:rsidR="00A938FF" w:rsidRPr="001164DE" w:rsidRDefault="00A938FF"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NSD (Biên tập viên/ Người quản trị nội dung)</w:t>
            </w:r>
          </w:p>
        </w:tc>
        <w:tc>
          <w:tcPr>
            <w:tcW w:w="3126" w:type="pct"/>
            <w:shd w:val="clear" w:color="auto" w:fill="auto"/>
          </w:tcPr>
          <w:p w14:paraId="305F874C" w14:textId="77777777" w:rsidR="00A938FF" w:rsidRPr="001164DE" w:rsidRDefault="00A938FF" w:rsidP="00122797">
            <w:pPr>
              <w:widowControl w:val="0"/>
              <w:spacing w:after="0" w:line="312" w:lineRule="auto"/>
              <w:contextualSpacing/>
              <w:jc w:val="both"/>
              <w:rPr>
                <w:rFonts w:ascii="Times New Roman" w:hAnsi="Times New Roman" w:cs="Times New Roman"/>
                <w:sz w:val="28"/>
                <w:szCs w:val="28"/>
              </w:rPr>
            </w:pPr>
            <w:r w:rsidRPr="001164DE">
              <w:rPr>
                <w:rFonts w:ascii="Times New Roman" w:hAnsi="Times New Roman" w:cs="Times New Roman"/>
                <w:sz w:val="28"/>
                <w:szCs w:val="28"/>
              </w:rPr>
              <w:t>Sửa thông tin sự kiện và chọn Lưu và đóng (Save and Close)</w:t>
            </w:r>
          </w:p>
        </w:tc>
      </w:tr>
      <w:tr w:rsidR="00A938FF" w:rsidRPr="001164DE" w14:paraId="05EE7B6B" w14:textId="77777777" w:rsidTr="00A84F88">
        <w:trPr>
          <w:trHeight w:val="510"/>
        </w:trPr>
        <w:tc>
          <w:tcPr>
            <w:tcW w:w="576" w:type="pct"/>
            <w:shd w:val="clear" w:color="auto" w:fill="auto"/>
          </w:tcPr>
          <w:p w14:paraId="457B42E6" w14:textId="77777777" w:rsidR="00A938FF" w:rsidRPr="001164DE" w:rsidRDefault="00A938FF" w:rsidP="002B7031">
            <w:pPr>
              <w:spacing w:after="0" w:line="312" w:lineRule="auto"/>
              <w:jc w:val="center"/>
              <w:rPr>
                <w:rFonts w:ascii="Times New Roman" w:hAnsi="Times New Roman" w:cs="Times New Roman"/>
                <w:sz w:val="28"/>
                <w:szCs w:val="28"/>
              </w:rPr>
            </w:pPr>
            <w:r w:rsidRPr="001164DE">
              <w:rPr>
                <w:rFonts w:ascii="Times New Roman" w:hAnsi="Times New Roman" w:cs="Times New Roman"/>
                <w:sz w:val="28"/>
                <w:szCs w:val="28"/>
              </w:rPr>
              <w:t>4</w:t>
            </w:r>
          </w:p>
        </w:tc>
        <w:tc>
          <w:tcPr>
            <w:tcW w:w="1298" w:type="pct"/>
            <w:shd w:val="clear" w:color="auto" w:fill="auto"/>
          </w:tcPr>
          <w:p w14:paraId="24C2518A" w14:textId="77777777" w:rsidR="00A938FF" w:rsidRPr="001164DE" w:rsidRDefault="00A938FF"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Hệ thống</w:t>
            </w:r>
          </w:p>
        </w:tc>
        <w:tc>
          <w:tcPr>
            <w:tcW w:w="3126" w:type="pct"/>
            <w:shd w:val="clear" w:color="auto" w:fill="auto"/>
          </w:tcPr>
          <w:p w14:paraId="4DBEE8C2" w14:textId="794BB5A5" w:rsidR="00FF3651" w:rsidRPr="001164DE" w:rsidRDefault="00FF3651" w:rsidP="00122797">
            <w:pPr>
              <w:spacing w:after="0" w:line="312" w:lineRule="auto"/>
              <w:jc w:val="both"/>
              <w:rPr>
                <w:rFonts w:ascii="Times New Roman" w:hAnsi="Times New Roman" w:cs="Times New Roman"/>
                <w:sz w:val="28"/>
                <w:szCs w:val="28"/>
              </w:rPr>
            </w:pPr>
            <w:r w:rsidRPr="001164DE">
              <w:rPr>
                <w:rFonts w:ascii="Times New Roman" w:hAnsi="Times New Roman" w:cs="Times New Roman"/>
                <w:sz w:val="28"/>
                <w:szCs w:val="28"/>
                <w:lang w:val="vi-VN"/>
              </w:rPr>
              <w:t>Kiểm tra</w:t>
            </w:r>
            <w:r w:rsidRPr="001164DE">
              <w:rPr>
                <w:rFonts w:ascii="Times New Roman" w:hAnsi="Times New Roman" w:cs="Times New Roman"/>
                <w:sz w:val="28"/>
                <w:szCs w:val="28"/>
              </w:rPr>
              <w:t xml:space="preserve"> các trường </w:t>
            </w:r>
            <w:r w:rsidRPr="001164DE">
              <w:rPr>
                <w:rFonts w:ascii="Times New Roman" w:hAnsi="Times New Roman" w:cs="Times New Roman"/>
                <w:sz w:val="28"/>
                <w:szCs w:val="28"/>
                <w:lang w:val="vi-VN"/>
              </w:rPr>
              <w:t>thông tin nhập vào</w:t>
            </w:r>
            <w:r w:rsidRPr="001164DE">
              <w:rPr>
                <w:rFonts w:ascii="Times New Roman" w:hAnsi="Times New Roman" w:cs="Times New Roman"/>
                <w:sz w:val="28"/>
                <w:szCs w:val="28"/>
              </w:rPr>
              <w:t xml:space="preserve"> bao gồm Alias</w:t>
            </w:r>
            <w:r w:rsidRPr="001164DE">
              <w:rPr>
                <w:rFonts w:ascii="Times New Roman" w:hAnsi="Times New Roman" w:cs="Times New Roman"/>
                <w:sz w:val="28"/>
                <w:szCs w:val="28"/>
                <w:lang w:val="vi-VN"/>
              </w:rPr>
              <w:t xml:space="preserve">, </w:t>
            </w:r>
            <w:r w:rsidRPr="001164DE">
              <w:rPr>
                <w:rFonts w:ascii="Times New Roman" w:hAnsi="Times New Roman" w:cs="Times New Roman"/>
                <w:sz w:val="28"/>
                <w:szCs w:val="28"/>
              </w:rPr>
              <w:t>Tiêu đề (</w:t>
            </w:r>
            <w:r w:rsidRPr="001164DE">
              <w:rPr>
                <w:rFonts w:ascii="Times New Roman" w:hAnsi="Times New Roman" w:cs="Times New Roman"/>
                <w:sz w:val="28"/>
                <w:szCs w:val="28"/>
                <w:lang w:val="vi-VN"/>
              </w:rPr>
              <w:t>Display title</w:t>
            </w:r>
            <w:r w:rsidRPr="001164DE">
              <w:rPr>
                <w:rFonts w:ascii="Times New Roman" w:hAnsi="Times New Roman" w:cs="Times New Roman"/>
                <w:sz w:val="28"/>
                <w:szCs w:val="28"/>
              </w:rPr>
              <w:t>)</w:t>
            </w:r>
            <w:r w:rsidRPr="001164DE">
              <w:rPr>
                <w:rFonts w:ascii="Times New Roman" w:hAnsi="Times New Roman" w:cs="Times New Roman"/>
                <w:sz w:val="28"/>
                <w:szCs w:val="28"/>
                <w:lang w:val="vi-VN"/>
              </w:rPr>
              <w:t>,</w:t>
            </w:r>
            <w:r w:rsidRPr="001164DE">
              <w:rPr>
                <w:rFonts w:ascii="Times New Roman" w:hAnsi="Times New Roman" w:cs="Times New Roman"/>
                <w:sz w:val="28"/>
                <w:szCs w:val="28"/>
              </w:rPr>
              <w:t xml:space="preserve"> Nội dung sự kiện (</w:t>
            </w:r>
            <w:r w:rsidRPr="001164DE">
              <w:rPr>
                <w:rFonts w:ascii="Times New Roman" w:hAnsi="Times New Roman" w:cs="Times New Roman"/>
                <w:sz w:val="28"/>
                <w:szCs w:val="28"/>
                <w:lang w:val="vi-VN"/>
              </w:rPr>
              <w:t>Description</w:t>
            </w:r>
            <w:r w:rsidRPr="001164DE">
              <w:rPr>
                <w:rFonts w:ascii="Times New Roman" w:hAnsi="Times New Roman" w:cs="Times New Roman"/>
                <w:sz w:val="28"/>
                <w:szCs w:val="28"/>
              </w:rPr>
              <w:t>)</w:t>
            </w:r>
            <w:r w:rsidRPr="001164DE">
              <w:rPr>
                <w:rFonts w:ascii="Times New Roman" w:hAnsi="Times New Roman" w:cs="Times New Roman"/>
                <w:sz w:val="28"/>
                <w:szCs w:val="28"/>
                <w:lang w:val="vi-VN"/>
              </w:rPr>
              <w:t xml:space="preserve">, </w:t>
            </w:r>
            <w:r w:rsidRPr="001164DE">
              <w:rPr>
                <w:rFonts w:ascii="Times New Roman" w:hAnsi="Times New Roman" w:cs="Times New Roman"/>
                <w:sz w:val="28"/>
                <w:szCs w:val="28"/>
              </w:rPr>
              <w:t>Vị trí lưu (</w:t>
            </w:r>
            <w:r w:rsidRPr="001164DE">
              <w:rPr>
                <w:rFonts w:ascii="Times New Roman" w:hAnsi="Times New Roman" w:cs="Times New Roman"/>
                <w:sz w:val="28"/>
                <w:szCs w:val="28"/>
                <w:lang w:val="vi-VN"/>
              </w:rPr>
              <w:t>Location</w:t>
            </w:r>
            <w:r w:rsidRPr="001164DE">
              <w:rPr>
                <w:rFonts w:ascii="Times New Roman" w:hAnsi="Times New Roman" w:cs="Times New Roman"/>
                <w:sz w:val="28"/>
                <w:szCs w:val="28"/>
              </w:rPr>
              <w:t>)</w:t>
            </w:r>
            <w:r w:rsidRPr="001164DE">
              <w:rPr>
                <w:rFonts w:ascii="Times New Roman" w:hAnsi="Times New Roman" w:cs="Times New Roman"/>
                <w:sz w:val="28"/>
                <w:szCs w:val="28"/>
                <w:lang w:val="vi-VN"/>
              </w:rPr>
              <w:t xml:space="preserve">, </w:t>
            </w:r>
            <w:r w:rsidRPr="001164DE">
              <w:rPr>
                <w:rFonts w:ascii="Times New Roman" w:hAnsi="Times New Roman" w:cs="Times New Roman"/>
                <w:sz w:val="28"/>
                <w:szCs w:val="28"/>
              </w:rPr>
              <w:t>Ngày hết hạn</w:t>
            </w:r>
            <w:r w:rsidR="008773A9" w:rsidRPr="001164DE">
              <w:rPr>
                <w:rFonts w:ascii="Times New Roman" w:hAnsi="Times New Roman" w:cs="Times New Roman"/>
                <w:sz w:val="28"/>
                <w:szCs w:val="28"/>
              </w:rPr>
              <w:t xml:space="preserve"> (Expiry date)</w:t>
            </w:r>
            <w:r w:rsidRPr="001164DE">
              <w:rPr>
                <w:rFonts w:ascii="Times New Roman" w:hAnsi="Times New Roman" w:cs="Times New Roman"/>
                <w:sz w:val="28"/>
                <w:szCs w:val="28"/>
              </w:rPr>
              <w:t xml:space="preserve"> đảm bảo đúng yêu cầu ở bảng “Thiết kế trường dữ liệu”- chức năng “Sửa thông tin sự kiện”:</w:t>
            </w:r>
          </w:p>
          <w:p w14:paraId="2FF43B36" w14:textId="7F74B9DF" w:rsidR="00FF3651" w:rsidRPr="001164DE" w:rsidRDefault="00FF3651" w:rsidP="00122797">
            <w:pPr>
              <w:widowControl w:val="0"/>
              <w:spacing w:after="0" w:line="312" w:lineRule="auto"/>
              <w:jc w:val="both"/>
              <w:rPr>
                <w:rFonts w:ascii="Times New Roman" w:hAnsi="Times New Roman" w:cs="Times New Roman"/>
                <w:sz w:val="28"/>
                <w:szCs w:val="28"/>
              </w:rPr>
            </w:pPr>
            <w:r w:rsidRPr="001164DE">
              <w:rPr>
                <w:rFonts w:ascii="Times New Roman" w:hAnsi="Times New Roman" w:cs="Times New Roman"/>
                <w:sz w:val="28"/>
                <w:szCs w:val="28"/>
              </w:rPr>
              <w:t>+ Nếu hợp lệ, hệ thống cập nhật thông tin sự kiện</w:t>
            </w:r>
            <w:r w:rsidR="0027541D" w:rsidRPr="001164DE">
              <w:rPr>
                <w:rFonts w:ascii="Times New Roman" w:hAnsi="Times New Roman" w:cs="Times New Roman"/>
                <w:sz w:val="28"/>
                <w:szCs w:val="28"/>
              </w:rPr>
              <w:t xml:space="preserve"> vào CSDL của WCM</w:t>
            </w:r>
            <w:r w:rsidRPr="001164DE">
              <w:rPr>
                <w:rFonts w:ascii="Times New Roman" w:hAnsi="Times New Roman" w:cs="Times New Roman"/>
                <w:sz w:val="28"/>
                <w:szCs w:val="28"/>
              </w:rPr>
              <w:t xml:space="preserve"> và hiển thị thông báo sự kiện đã được cập nhật thành công</w:t>
            </w:r>
          </w:p>
          <w:p w14:paraId="1A460FF5" w14:textId="77777777" w:rsidR="00A938FF" w:rsidRPr="001164DE" w:rsidRDefault="00FF3651" w:rsidP="00122797">
            <w:pPr>
              <w:widowControl w:val="0"/>
              <w:spacing w:after="0" w:line="312" w:lineRule="auto"/>
              <w:jc w:val="both"/>
              <w:rPr>
                <w:rFonts w:ascii="Times New Roman" w:hAnsi="Times New Roman" w:cs="Times New Roman"/>
                <w:sz w:val="28"/>
                <w:szCs w:val="28"/>
              </w:rPr>
            </w:pPr>
            <w:r w:rsidRPr="001164DE">
              <w:rPr>
                <w:rFonts w:ascii="Times New Roman" w:hAnsi="Times New Roman" w:cs="Times New Roman"/>
                <w:sz w:val="28"/>
                <w:szCs w:val="28"/>
              </w:rPr>
              <w:lastRenderedPageBreak/>
              <w:t>+ Nếu thông tin nhập vào không hợp lệ, hệ thống hiển thị thông báo lỗi tương ứng</w:t>
            </w:r>
          </w:p>
          <w:p w14:paraId="35374042" w14:textId="77777777" w:rsidR="00902414" w:rsidRPr="00777D93" w:rsidRDefault="00902414" w:rsidP="00777D93">
            <w:pPr>
              <w:pStyle w:val="Header"/>
              <w:widowControl w:val="0"/>
              <w:tabs>
                <w:tab w:val="clear" w:pos="4680"/>
                <w:tab w:val="clear" w:pos="9360"/>
              </w:tabs>
              <w:spacing w:line="312" w:lineRule="auto"/>
              <w:rPr>
                <w:rFonts w:eastAsiaTheme="minorHAnsi"/>
                <w:noProof/>
                <w:szCs w:val="28"/>
              </w:rPr>
            </w:pPr>
            <w:r w:rsidRPr="00777D93">
              <w:rPr>
                <w:rFonts w:eastAsiaTheme="minorHAnsi"/>
                <w:noProof/>
                <w:szCs w:val="28"/>
              </w:rPr>
              <w:drawing>
                <wp:inline distT="0" distB="0" distL="0" distR="0" wp14:anchorId="4592509A" wp14:editId="0136E3BE">
                  <wp:extent cx="3506910" cy="2177757"/>
                  <wp:effectExtent l="19050" t="19050" r="17780" b="1333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524108" cy="2188437"/>
                          </a:xfrm>
                          <a:prstGeom prst="rect">
                            <a:avLst/>
                          </a:prstGeom>
                          <a:ln>
                            <a:solidFill>
                              <a:schemeClr val="tx1"/>
                            </a:solidFill>
                          </a:ln>
                        </pic:spPr>
                      </pic:pic>
                    </a:graphicData>
                  </a:graphic>
                </wp:inline>
              </w:drawing>
            </w:r>
          </w:p>
          <w:p w14:paraId="47904D33" w14:textId="23A8F068" w:rsidR="0014423E" w:rsidRPr="001164DE" w:rsidRDefault="0014423E" w:rsidP="00122797">
            <w:pPr>
              <w:widowControl w:val="0"/>
              <w:spacing w:after="0" w:line="312" w:lineRule="auto"/>
              <w:jc w:val="both"/>
              <w:rPr>
                <w:rFonts w:ascii="Times New Roman" w:hAnsi="Times New Roman" w:cs="Times New Roman"/>
                <w:sz w:val="28"/>
                <w:szCs w:val="28"/>
              </w:rPr>
            </w:pPr>
            <w:r w:rsidRPr="001164DE">
              <w:rPr>
                <w:rFonts w:ascii="Times New Roman" w:hAnsi="Times New Roman" w:cs="Times New Roman"/>
                <w:sz w:val="28"/>
                <w:szCs w:val="28"/>
                <w:lang w:val="vi-VN"/>
              </w:rPr>
              <w:t>Bằng tr</w:t>
            </w:r>
            <w:r w:rsidRPr="001164DE">
              <w:rPr>
                <w:rFonts w:ascii="Times New Roman" w:hAnsi="Times New Roman" w:cs="Times New Roman"/>
                <w:sz w:val="28"/>
                <w:szCs w:val="28"/>
              </w:rPr>
              <w:t>ình biên tập nội dung mặc định của WebSphere Portal</w:t>
            </w:r>
          </w:p>
        </w:tc>
      </w:tr>
    </w:tbl>
    <w:p w14:paraId="29015BD7" w14:textId="77777777" w:rsidR="00A938FF" w:rsidRPr="001164DE" w:rsidRDefault="00A938FF" w:rsidP="002B7031">
      <w:pPr>
        <w:pStyle w:val="ListParagraph"/>
        <w:spacing w:line="312" w:lineRule="auto"/>
      </w:pPr>
      <w:r w:rsidRPr="001164DE">
        <w:lastRenderedPageBreak/>
        <w:t>Xóa sự kiện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0"/>
        <w:gridCol w:w="2345"/>
        <w:gridCol w:w="5766"/>
      </w:tblGrid>
      <w:tr w:rsidR="00A938FF" w:rsidRPr="001164DE" w14:paraId="403F9BFA" w14:textId="77777777" w:rsidTr="00A84F88">
        <w:trPr>
          <w:trHeight w:val="510"/>
          <w:tblHeader/>
        </w:trPr>
        <w:tc>
          <w:tcPr>
            <w:tcW w:w="576" w:type="pct"/>
            <w:shd w:val="clear" w:color="auto" w:fill="E7E6E6" w:themeFill="background2"/>
            <w:vAlign w:val="center"/>
          </w:tcPr>
          <w:p w14:paraId="342D01C6" w14:textId="77777777" w:rsidR="00A938FF" w:rsidRPr="001164DE" w:rsidRDefault="00A938FF"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Bước thực hiện</w:t>
            </w:r>
          </w:p>
        </w:tc>
        <w:tc>
          <w:tcPr>
            <w:tcW w:w="1346" w:type="pct"/>
            <w:shd w:val="clear" w:color="auto" w:fill="E7E6E6" w:themeFill="background2"/>
            <w:vAlign w:val="center"/>
          </w:tcPr>
          <w:p w14:paraId="3DA9EB63" w14:textId="77777777" w:rsidR="00A938FF" w:rsidRPr="001164DE" w:rsidRDefault="00A938FF"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Chủ thể thực hiện</w:t>
            </w:r>
          </w:p>
        </w:tc>
        <w:tc>
          <w:tcPr>
            <w:tcW w:w="3078" w:type="pct"/>
            <w:shd w:val="clear" w:color="auto" w:fill="E7E6E6" w:themeFill="background2"/>
            <w:vAlign w:val="center"/>
          </w:tcPr>
          <w:p w14:paraId="3AB8025E" w14:textId="77777777" w:rsidR="00A938FF" w:rsidRPr="001164DE" w:rsidRDefault="00A938FF"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Nội dung</w:t>
            </w:r>
          </w:p>
        </w:tc>
      </w:tr>
      <w:tr w:rsidR="00A938FF" w:rsidRPr="001164DE" w14:paraId="50558F52" w14:textId="77777777" w:rsidTr="00A84F88">
        <w:trPr>
          <w:trHeight w:val="510"/>
        </w:trPr>
        <w:tc>
          <w:tcPr>
            <w:tcW w:w="576" w:type="pct"/>
            <w:shd w:val="clear" w:color="auto" w:fill="auto"/>
          </w:tcPr>
          <w:p w14:paraId="634F98C4" w14:textId="77777777" w:rsidR="00A938FF" w:rsidRPr="001164DE" w:rsidRDefault="00A938FF"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lang w:val="vi-VN"/>
              </w:rPr>
              <w:t>1</w:t>
            </w:r>
          </w:p>
        </w:tc>
        <w:tc>
          <w:tcPr>
            <w:tcW w:w="1346" w:type="pct"/>
            <w:shd w:val="clear" w:color="auto" w:fill="auto"/>
          </w:tcPr>
          <w:p w14:paraId="7FA473F6" w14:textId="77777777" w:rsidR="00A938FF" w:rsidRPr="001164DE" w:rsidRDefault="00A938FF"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lang w:val="vi-VN"/>
              </w:rPr>
              <w:t>NSD</w:t>
            </w:r>
            <w:r w:rsidRPr="001164DE">
              <w:rPr>
                <w:rFonts w:ascii="Times New Roman" w:hAnsi="Times New Roman" w:cs="Times New Roman"/>
                <w:sz w:val="28"/>
                <w:szCs w:val="28"/>
              </w:rPr>
              <w:t xml:space="preserve"> (Biên tập viên/ Người quản trị nội dung)</w:t>
            </w:r>
          </w:p>
        </w:tc>
        <w:tc>
          <w:tcPr>
            <w:tcW w:w="3078" w:type="pct"/>
            <w:shd w:val="clear" w:color="auto" w:fill="auto"/>
          </w:tcPr>
          <w:p w14:paraId="63019F9F" w14:textId="77777777" w:rsidR="00A938FF" w:rsidRPr="001164DE" w:rsidRDefault="00A938FF" w:rsidP="00A44A2C">
            <w:pPr>
              <w:spacing w:after="0" w:line="312" w:lineRule="auto"/>
              <w:jc w:val="both"/>
              <w:rPr>
                <w:rFonts w:ascii="Times New Roman" w:hAnsi="Times New Roman" w:cs="Times New Roman"/>
                <w:sz w:val="28"/>
                <w:szCs w:val="28"/>
              </w:rPr>
            </w:pPr>
            <w:r w:rsidRPr="001164DE">
              <w:rPr>
                <w:rFonts w:ascii="Times New Roman" w:hAnsi="Times New Roman" w:cs="Times New Roman"/>
                <w:sz w:val="28"/>
                <w:szCs w:val="28"/>
                <w:lang w:val="vi-VN"/>
              </w:rPr>
              <w:t>Trong thư mục sự kiện</w:t>
            </w:r>
            <w:r w:rsidRPr="001164DE">
              <w:rPr>
                <w:rFonts w:ascii="Times New Roman" w:hAnsi="Times New Roman" w:cs="Times New Roman"/>
                <w:sz w:val="28"/>
                <w:szCs w:val="28"/>
              </w:rPr>
              <w:t xml:space="preserve"> kích chọn sự kiện cần xóa và chọn xóa</w:t>
            </w:r>
            <w:r w:rsidRPr="001164DE">
              <w:rPr>
                <w:rFonts w:ascii="Times New Roman" w:hAnsi="Times New Roman" w:cs="Times New Roman"/>
                <w:sz w:val="28"/>
                <w:szCs w:val="28"/>
                <w:lang w:val="vi-VN"/>
              </w:rPr>
              <w:t xml:space="preserve"> (Delete)</w:t>
            </w:r>
          </w:p>
        </w:tc>
      </w:tr>
      <w:tr w:rsidR="00A938FF" w:rsidRPr="001164DE" w14:paraId="043EFF96" w14:textId="77777777" w:rsidTr="00A84F88">
        <w:trPr>
          <w:trHeight w:val="510"/>
        </w:trPr>
        <w:tc>
          <w:tcPr>
            <w:tcW w:w="576" w:type="pct"/>
            <w:shd w:val="clear" w:color="auto" w:fill="auto"/>
          </w:tcPr>
          <w:p w14:paraId="7D682097" w14:textId="77777777" w:rsidR="00A938FF" w:rsidRPr="001164DE" w:rsidRDefault="00A938FF"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rPr>
              <w:t>2</w:t>
            </w:r>
          </w:p>
        </w:tc>
        <w:tc>
          <w:tcPr>
            <w:tcW w:w="1346" w:type="pct"/>
            <w:shd w:val="clear" w:color="auto" w:fill="auto"/>
          </w:tcPr>
          <w:p w14:paraId="1EB73EF6" w14:textId="77777777" w:rsidR="00A938FF" w:rsidRPr="001164DE" w:rsidRDefault="00A938FF"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 xml:space="preserve">Hệ thống </w:t>
            </w:r>
          </w:p>
        </w:tc>
        <w:tc>
          <w:tcPr>
            <w:tcW w:w="3078" w:type="pct"/>
            <w:shd w:val="clear" w:color="auto" w:fill="auto"/>
          </w:tcPr>
          <w:p w14:paraId="2BB792BC" w14:textId="77777777" w:rsidR="00A938FF" w:rsidRPr="001164DE" w:rsidRDefault="00A938FF" w:rsidP="00A44A2C">
            <w:pPr>
              <w:spacing w:after="0" w:line="312" w:lineRule="auto"/>
              <w:jc w:val="both"/>
              <w:rPr>
                <w:rFonts w:ascii="Times New Roman" w:hAnsi="Times New Roman" w:cs="Times New Roman"/>
                <w:sz w:val="28"/>
                <w:szCs w:val="28"/>
              </w:rPr>
            </w:pPr>
            <w:r w:rsidRPr="001164DE">
              <w:rPr>
                <w:rFonts w:ascii="Times New Roman" w:hAnsi="Times New Roman" w:cs="Times New Roman"/>
                <w:sz w:val="28"/>
                <w:szCs w:val="28"/>
                <w:lang w:val="vi-VN"/>
              </w:rPr>
              <w:t xml:space="preserve">Hiển thị Popup yêu cầu xác nhận yêu cầu xóa </w:t>
            </w:r>
            <w:r w:rsidRPr="001164DE">
              <w:rPr>
                <w:rFonts w:ascii="Times New Roman" w:hAnsi="Times New Roman" w:cs="Times New Roman"/>
                <w:sz w:val="28"/>
                <w:szCs w:val="28"/>
              </w:rPr>
              <w:t>Sự kiện</w:t>
            </w:r>
          </w:p>
          <w:p w14:paraId="76F731D0" w14:textId="0EC91F0E" w:rsidR="00902414" w:rsidRPr="00777D93" w:rsidRDefault="00902414" w:rsidP="00777D93">
            <w:pPr>
              <w:pStyle w:val="Header"/>
              <w:tabs>
                <w:tab w:val="clear" w:pos="4680"/>
                <w:tab w:val="clear" w:pos="9360"/>
              </w:tabs>
              <w:spacing w:line="312" w:lineRule="auto"/>
              <w:rPr>
                <w:rFonts w:eastAsiaTheme="minorHAnsi"/>
                <w:noProof/>
                <w:szCs w:val="28"/>
              </w:rPr>
            </w:pPr>
            <w:r w:rsidRPr="00777D93">
              <w:rPr>
                <w:rFonts w:eastAsiaTheme="minorHAnsi"/>
                <w:noProof/>
                <w:szCs w:val="28"/>
              </w:rPr>
              <w:drawing>
                <wp:inline distT="0" distB="0" distL="0" distR="0" wp14:anchorId="54B9066B" wp14:editId="4613267C">
                  <wp:extent cx="3495674" cy="982911"/>
                  <wp:effectExtent l="19050" t="19050" r="10160" b="2730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536828" cy="994483"/>
                          </a:xfrm>
                          <a:prstGeom prst="rect">
                            <a:avLst/>
                          </a:prstGeom>
                          <a:ln>
                            <a:solidFill>
                              <a:schemeClr val="tx1"/>
                            </a:solidFill>
                          </a:ln>
                        </pic:spPr>
                      </pic:pic>
                    </a:graphicData>
                  </a:graphic>
                </wp:inline>
              </w:drawing>
            </w:r>
          </w:p>
        </w:tc>
      </w:tr>
      <w:tr w:rsidR="00A938FF" w:rsidRPr="001164DE" w14:paraId="2A1F3171" w14:textId="77777777" w:rsidTr="00A84F88">
        <w:trPr>
          <w:trHeight w:val="510"/>
        </w:trPr>
        <w:tc>
          <w:tcPr>
            <w:tcW w:w="576" w:type="pct"/>
            <w:shd w:val="clear" w:color="auto" w:fill="auto"/>
          </w:tcPr>
          <w:p w14:paraId="7FDFDD41" w14:textId="77777777" w:rsidR="00A938FF" w:rsidRPr="001164DE" w:rsidRDefault="00A938FF" w:rsidP="002B7031">
            <w:pPr>
              <w:spacing w:after="0" w:line="312" w:lineRule="auto"/>
              <w:jc w:val="center"/>
              <w:rPr>
                <w:rFonts w:ascii="Times New Roman" w:hAnsi="Times New Roman" w:cs="Times New Roman"/>
                <w:sz w:val="28"/>
                <w:szCs w:val="28"/>
              </w:rPr>
            </w:pPr>
            <w:r w:rsidRPr="001164DE">
              <w:rPr>
                <w:rFonts w:ascii="Times New Roman" w:hAnsi="Times New Roman" w:cs="Times New Roman"/>
                <w:sz w:val="28"/>
                <w:szCs w:val="28"/>
              </w:rPr>
              <w:t>3</w:t>
            </w:r>
          </w:p>
        </w:tc>
        <w:tc>
          <w:tcPr>
            <w:tcW w:w="1346" w:type="pct"/>
            <w:shd w:val="clear" w:color="auto" w:fill="auto"/>
          </w:tcPr>
          <w:p w14:paraId="4A37F68E" w14:textId="77777777" w:rsidR="00A938FF" w:rsidRPr="001164DE" w:rsidRDefault="00A938FF"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NSD (Biên tập viên/ Người quản trị nội dung)</w:t>
            </w:r>
          </w:p>
        </w:tc>
        <w:tc>
          <w:tcPr>
            <w:tcW w:w="3078" w:type="pct"/>
            <w:shd w:val="clear" w:color="auto" w:fill="auto"/>
          </w:tcPr>
          <w:p w14:paraId="5FFA8DCF" w14:textId="77777777" w:rsidR="00A938FF" w:rsidRPr="001164DE" w:rsidRDefault="00A938FF" w:rsidP="00A44A2C">
            <w:pPr>
              <w:spacing w:after="0" w:line="312" w:lineRule="auto"/>
              <w:jc w:val="both"/>
              <w:rPr>
                <w:rFonts w:ascii="Times New Roman" w:hAnsi="Times New Roman" w:cs="Times New Roman"/>
                <w:sz w:val="28"/>
                <w:szCs w:val="28"/>
              </w:rPr>
            </w:pPr>
            <w:r w:rsidRPr="001164DE">
              <w:rPr>
                <w:rFonts w:ascii="Times New Roman" w:hAnsi="Times New Roman" w:cs="Times New Roman"/>
                <w:sz w:val="28"/>
                <w:szCs w:val="28"/>
              </w:rPr>
              <w:t>Xác nhận yêu cầu xóa sự kiện</w:t>
            </w:r>
          </w:p>
        </w:tc>
      </w:tr>
      <w:tr w:rsidR="00A938FF" w:rsidRPr="001164DE" w14:paraId="7203278B" w14:textId="77777777" w:rsidTr="00A84F88">
        <w:trPr>
          <w:trHeight w:val="510"/>
        </w:trPr>
        <w:tc>
          <w:tcPr>
            <w:tcW w:w="576" w:type="pct"/>
            <w:shd w:val="clear" w:color="auto" w:fill="auto"/>
          </w:tcPr>
          <w:p w14:paraId="09B87D78" w14:textId="77777777" w:rsidR="00A938FF" w:rsidRPr="001164DE" w:rsidRDefault="00A938FF" w:rsidP="002B7031">
            <w:pPr>
              <w:spacing w:after="0" w:line="312" w:lineRule="auto"/>
              <w:jc w:val="center"/>
              <w:rPr>
                <w:rFonts w:ascii="Times New Roman" w:hAnsi="Times New Roman" w:cs="Times New Roman"/>
                <w:sz w:val="28"/>
                <w:szCs w:val="28"/>
              </w:rPr>
            </w:pPr>
            <w:r w:rsidRPr="001164DE">
              <w:rPr>
                <w:rFonts w:ascii="Times New Roman" w:hAnsi="Times New Roman" w:cs="Times New Roman"/>
                <w:sz w:val="28"/>
                <w:szCs w:val="28"/>
              </w:rPr>
              <w:lastRenderedPageBreak/>
              <w:t>4</w:t>
            </w:r>
          </w:p>
        </w:tc>
        <w:tc>
          <w:tcPr>
            <w:tcW w:w="1346" w:type="pct"/>
            <w:shd w:val="clear" w:color="auto" w:fill="auto"/>
          </w:tcPr>
          <w:p w14:paraId="05B207AA" w14:textId="77777777" w:rsidR="00A938FF" w:rsidRPr="001164DE" w:rsidRDefault="00A938FF"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Hệ thống</w:t>
            </w:r>
          </w:p>
        </w:tc>
        <w:tc>
          <w:tcPr>
            <w:tcW w:w="3078" w:type="pct"/>
            <w:shd w:val="clear" w:color="auto" w:fill="auto"/>
          </w:tcPr>
          <w:p w14:paraId="19DCB889" w14:textId="0750B405" w:rsidR="00A938FF" w:rsidRPr="001164DE" w:rsidRDefault="00A938FF" w:rsidP="00A44A2C">
            <w:pPr>
              <w:spacing w:after="0" w:line="312" w:lineRule="auto"/>
              <w:jc w:val="both"/>
              <w:rPr>
                <w:rFonts w:ascii="Times New Roman" w:hAnsi="Times New Roman" w:cs="Times New Roman"/>
                <w:sz w:val="28"/>
                <w:szCs w:val="28"/>
              </w:rPr>
            </w:pPr>
            <w:r w:rsidRPr="001164DE">
              <w:rPr>
                <w:rFonts w:ascii="Times New Roman" w:hAnsi="Times New Roman" w:cs="Times New Roman"/>
                <w:sz w:val="28"/>
                <w:szCs w:val="28"/>
              </w:rPr>
              <w:t>Xóa dữ liệu sự kiện và các tin bài thuộc sự kiện và hiển thị thông báo sự kiện đã được xóa</w:t>
            </w:r>
          </w:p>
          <w:p w14:paraId="43A026F4" w14:textId="77777777" w:rsidR="00A938FF" w:rsidRPr="001164DE" w:rsidRDefault="00A938FF" w:rsidP="00A44A2C">
            <w:pPr>
              <w:spacing w:after="0" w:line="312" w:lineRule="auto"/>
              <w:jc w:val="both"/>
              <w:rPr>
                <w:rFonts w:ascii="Times New Roman" w:hAnsi="Times New Roman" w:cs="Times New Roman"/>
                <w:sz w:val="28"/>
                <w:szCs w:val="28"/>
              </w:rPr>
            </w:pPr>
            <w:r w:rsidRPr="001164DE">
              <w:rPr>
                <w:rFonts w:ascii="Times New Roman" w:hAnsi="Times New Roman" w:cs="Times New Roman"/>
                <w:sz w:val="28"/>
                <w:szCs w:val="28"/>
              </w:rPr>
              <w:t>Ở bước 3 nếu người dùng chọn Hủy, hệ thống đóng popup xóa sự kiện.</w:t>
            </w:r>
          </w:p>
        </w:tc>
      </w:tr>
    </w:tbl>
    <w:p w14:paraId="7E10F594" w14:textId="77777777" w:rsidR="003E5211" w:rsidRPr="001164DE" w:rsidRDefault="003E5211" w:rsidP="0055188C">
      <w:pPr>
        <w:pStyle w:val="Heading3"/>
      </w:pPr>
      <w:bookmarkStart w:id="82" w:name="_Toc50105097"/>
      <w:bookmarkStart w:id="83" w:name="_Toc56522245"/>
      <w:bookmarkStart w:id="84" w:name="_Toc70073942"/>
      <w:r w:rsidRPr="001164DE">
        <w:t>(A1.2.5)</w:t>
      </w:r>
      <w:r w:rsidRPr="001164DE">
        <w:rPr>
          <w:lang w:val="en-US"/>
        </w:rPr>
        <w:t xml:space="preserve"> </w:t>
      </w:r>
      <w:r w:rsidRPr="001164DE">
        <w:t>Quản lý từ khóa tìm kiếm</w:t>
      </w:r>
      <w:bookmarkEnd w:id="82"/>
      <w:bookmarkEnd w:id="83"/>
      <w:bookmarkEnd w:id="84"/>
    </w:p>
    <w:p w14:paraId="6BAA3928" w14:textId="77777777" w:rsidR="009D7060" w:rsidRPr="001164DE" w:rsidRDefault="009D7060" w:rsidP="0090566F">
      <w:pPr>
        <w:pStyle w:val="Heading4"/>
      </w:pPr>
      <w:r w:rsidRPr="001164DE">
        <w:t>Văn bản nghiệp vụ áp dụng</w:t>
      </w:r>
    </w:p>
    <w:p w14:paraId="7C5FA040" w14:textId="5A0137E7" w:rsidR="009D7060" w:rsidRPr="001164DE" w:rsidRDefault="009D7060" w:rsidP="002B7031">
      <w:pPr>
        <w:pStyle w:val="Style2"/>
        <w:spacing w:line="312" w:lineRule="auto"/>
      </w:pPr>
      <w:r w:rsidRPr="001164DE">
        <w:t xml:space="preserve">Tài liệu phân tích yêu </w:t>
      </w:r>
      <w:r w:rsidR="00A925E3" w:rsidRPr="001164DE">
        <w:t xml:space="preserve">cầu nghiệp vụ </w:t>
      </w:r>
    </w:p>
    <w:p w14:paraId="7B93A6AA" w14:textId="77777777" w:rsidR="009D7060" w:rsidRPr="001164DE" w:rsidRDefault="009D7060" w:rsidP="0090566F">
      <w:pPr>
        <w:pStyle w:val="Heading4"/>
      </w:pPr>
      <w:r w:rsidRPr="001164DE">
        <w:t>Mô tả yêu cầu</w:t>
      </w:r>
    </w:p>
    <w:p w14:paraId="6A6DCBDB" w14:textId="77777777" w:rsidR="00FF3651" w:rsidRPr="001164DE" w:rsidRDefault="00FF3651" w:rsidP="002B7031">
      <w:pPr>
        <w:pStyle w:val="Style2"/>
        <w:spacing w:line="312" w:lineRule="auto"/>
      </w:pPr>
      <w:r w:rsidRPr="001164DE">
        <w:t>Người quản trị nội dung có thể thêm mới từ khóa tìm kiếm. Hệ thống kiểm tra và lưu thông tin vào CSDL.</w:t>
      </w:r>
    </w:p>
    <w:p w14:paraId="11327364" w14:textId="77777777" w:rsidR="00FF3651" w:rsidRPr="001164DE" w:rsidRDefault="00FF3651" w:rsidP="002B7031">
      <w:pPr>
        <w:pStyle w:val="Style2"/>
        <w:spacing w:line="312" w:lineRule="auto"/>
      </w:pPr>
      <w:r w:rsidRPr="001164DE">
        <w:t>Người quản trị nội dung có thể sửa từ khóa tìm kiếm. Hệ thống kiểm tra và lưu thông tin vào CSDL.</w:t>
      </w:r>
    </w:p>
    <w:p w14:paraId="57818D35" w14:textId="77777777" w:rsidR="00FF3651" w:rsidRPr="001164DE" w:rsidRDefault="00FF3651" w:rsidP="002B7031">
      <w:pPr>
        <w:pStyle w:val="Style2"/>
        <w:spacing w:line="312" w:lineRule="auto"/>
        <w:rPr>
          <w:lang w:val="vi-VN"/>
        </w:rPr>
      </w:pPr>
      <w:r w:rsidRPr="001164DE">
        <w:t>Người quản trị nội dung có thể xem, xóa từ khóa tìm kiếm. Hệ thống kiểm tra và thực hiện xóa theo yêu cầu.</w:t>
      </w:r>
    </w:p>
    <w:p w14:paraId="152097ED" w14:textId="77777777" w:rsidR="007C2D48" w:rsidRPr="001164DE" w:rsidRDefault="007C2D48" w:rsidP="002B7031">
      <w:pPr>
        <w:spacing w:line="312" w:lineRule="auto"/>
        <w:rPr>
          <w:rFonts w:ascii="Times New Roman" w:eastAsia="Calibri" w:hAnsi="Times New Roman" w:cs="Times New Roman"/>
          <w:sz w:val="28"/>
          <w:szCs w:val="28"/>
        </w:rPr>
      </w:pPr>
      <w:r w:rsidRPr="001164DE">
        <w:rPr>
          <w:rFonts w:ascii="Times New Roman" w:hAnsi="Times New Roman" w:cs="Times New Roman"/>
          <w:sz w:val="28"/>
          <w:szCs w:val="28"/>
        </w:rPr>
        <w:br w:type="page"/>
      </w:r>
    </w:p>
    <w:p w14:paraId="1E712A41" w14:textId="77777777" w:rsidR="009D7060" w:rsidRPr="001164DE" w:rsidRDefault="009D7060" w:rsidP="0090566F">
      <w:pPr>
        <w:pStyle w:val="Heading4"/>
      </w:pPr>
      <w:r w:rsidRPr="001164DE">
        <w:lastRenderedPageBreak/>
        <w:t>Thiết kế giao diện</w:t>
      </w:r>
    </w:p>
    <w:p w14:paraId="766EBA34" w14:textId="77777777" w:rsidR="00A938FF" w:rsidRPr="001164DE" w:rsidRDefault="00C60DD7" w:rsidP="002B7031">
      <w:pPr>
        <w:pStyle w:val="ListParagraph"/>
        <w:spacing w:line="312" w:lineRule="auto"/>
      </w:pPr>
      <w:r w:rsidRPr="001164DE">
        <w:rPr>
          <w:lang w:val="en-US"/>
        </w:rPr>
        <w:t>Thêm mới, xem, sửa, xóa từ khóa tìm kiếm</w:t>
      </w:r>
    </w:p>
    <w:p w14:paraId="10EA5EBF" w14:textId="77777777" w:rsidR="00C60DD7" w:rsidRPr="001164DE" w:rsidRDefault="00C60DD7" w:rsidP="002B7031">
      <w:pPr>
        <w:pStyle w:val="ListParagraph"/>
        <w:keepNext/>
        <w:numPr>
          <w:ilvl w:val="0"/>
          <w:numId w:val="0"/>
        </w:numPr>
        <w:spacing w:line="312" w:lineRule="auto"/>
        <w:jc w:val="center"/>
      </w:pPr>
      <w:r w:rsidRPr="001164DE">
        <w:rPr>
          <w:noProof/>
          <w:lang w:val="en-US" w:eastAsia="en-US"/>
        </w:rPr>
        <w:drawing>
          <wp:inline distT="0" distB="0" distL="0" distR="0" wp14:anchorId="059F33BF" wp14:editId="1CFAF3B3">
            <wp:extent cx="4047706" cy="806196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063109" cy="8092638"/>
                    </a:xfrm>
                    <a:prstGeom prst="rect">
                      <a:avLst/>
                    </a:prstGeom>
                  </pic:spPr>
                </pic:pic>
              </a:graphicData>
            </a:graphic>
          </wp:inline>
        </w:drawing>
      </w:r>
    </w:p>
    <w:p w14:paraId="0A4170A0" w14:textId="69E56976" w:rsidR="00C60DD7" w:rsidRPr="001164DE" w:rsidRDefault="00C60DD7" w:rsidP="002B7031">
      <w:pPr>
        <w:pStyle w:val="Caption"/>
        <w:spacing w:line="312" w:lineRule="auto"/>
        <w:rPr>
          <w:sz w:val="28"/>
          <w:szCs w:val="28"/>
        </w:rPr>
      </w:pPr>
      <w:r w:rsidRPr="001164DE">
        <w:rPr>
          <w:sz w:val="28"/>
          <w:szCs w:val="28"/>
        </w:rPr>
        <w:t xml:space="preserve">Giao diện </w:t>
      </w:r>
      <w:r w:rsidRPr="001164DE">
        <w:rPr>
          <w:sz w:val="28"/>
          <w:szCs w:val="28"/>
        </w:rPr>
        <w:fldChar w:fldCharType="begin"/>
      </w:r>
      <w:r w:rsidRPr="001164DE">
        <w:rPr>
          <w:sz w:val="28"/>
          <w:szCs w:val="28"/>
        </w:rPr>
        <w:instrText xml:space="preserve"> SEQ Giao_diện \* ARABIC </w:instrText>
      </w:r>
      <w:r w:rsidRPr="001164DE">
        <w:rPr>
          <w:sz w:val="28"/>
          <w:szCs w:val="28"/>
        </w:rPr>
        <w:fldChar w:fldCharType="separate"/>
      </w:r>
      <w:r w:rsidR="0045178B">
        <w:rPr>
          <w:noProof/>
          <w:sz w:val="28"/>
          <w:szCs w:val="28"/>
        </w:rPr>
        <w:t>19</w:t>
      </w:r>
      <w:r w:rsidRPr="001164DE">
        <w:rPr>
          <w:sz w:val="28"/>
          <w:szCs w:val="28"/>
        </w:rPr>
        <w:fldChar w:fldCharType="end"/>
      </w:r>
      <w:r w:rsidRPr="001164DE">
        <w:rPr>
          <w:sz w:val="28"/>
          <w:szCs w:val="28"/>
        </w:rPr>
        <w:t>: Thêm mới, xem, sửa, xóa từ khóa tìm kiếm</w:t>
      </w:r>
    </w:p>
    <w:p w14:paraId="55191B6B" w14:textId="77777777" w:rsidR="00C60DD7" w:rsidRPr="001164DE" w:rsidRDefault="00817E3B" w:rsidP="002B7031">
      <w:pPr>
        <w:pStyle w:val="Style2"/>
        <w:spacing w:line="312" w:lineRule="auto"/>
      </w:pPr>
      <w:r w:rsidRPr="001164DE">
        <w:lastRenderedPageBreak/>
        <w:t>Thiết kế trường dữ liệu</w:t>
      </w:r>
      <w:r w:rsidR="00A40E20" w:rsidRPr="001164DE">
        <w:t>:</w:t>
      </w:r>
    </w:p>
    <w:tbl>
      <w:tblPr>
        <w:tblStyle w:val="TableGrid"/>
        <w:tblW w:w="0" w:type="auto"/>
        <w:tblInd w:w="-5" w:type="dxa"/>
        <w:tblLook w:val="04A0" w:firstRow="1" w:lastRow="0" w:firstColumn="1" w:lastColumn="0" w:noHBand="0" w:noVBand="1"/>
      </w:tblPr>
      <w:tblGrid>
        <w:gridCol w:w="973"/>
        <w:gridCol w:w="2053"/>
        <w:gridCol w:w="1515"/>
        <w:gridCol w:w="882"/>
        <w:gridCol w:w="993"/>
        <w:gridCol w:w="2650"/>
      </w:tblGrid>
      <w:tr w:rsidR="00A40E20" w:rsidRPr="001164DE" w14:paraId="33A6B45E" w14:textId="77777777" w:rsidTr="00FF3651">
        <w:trPr>
          <w:tblHeader/>
        </w:trPr>
        <w:tc>
          <w:tcPr>
            <w:tcW w:w="990" w:type="dxa"/>
            <w:shd w:val="clear" w:color="auto" w:fill="E7E6E6" w:themeFill="background2"/>
          </w:tcPr>
          <w:p w14:paraId="3F3DC99D" w14:textId="77777777" w:rsidR="00A40E20" w:rsidRPr="001164DE" w:rsidRDefault="00A40E20" w:rsidP="002B7031">
            <w:pPr>
              <w:spacing w:line="312" w:lineRule="auto"/>
              <w:jc w:val="center"/>
              <w:rPr>
                <w:rFonts w:ascii="Times New Roman" w:hAnsi="Times New Roman"/>
                <w:b/>
                <w:sz w:val="28"/>
                <w:szCs w:val="28"/>
              </w:rPr>
            </w:pPr>
            <w:r w:rsidRPr="001164DE">
              <w:rPr>
                <w:rFonts w:ascii="Times New Roman" w:hAnsi="Times New Roman"/>
                <w:b/>
                <w:sz w:val="28"/>
                <w:szCs w:val="28"/>
              </w:rPr>
              <w:t>STT</w:t>
            </w:r>
          </w:p>
        </w:tc>
        <w:tc>
          <w:tcPr>
            <w:tcW w:w="2129" w:type="dxa"/>
            <w:shd w:val="clear" w:color="auto" w:fill="E7E6E6" w:themeFill="background2"/>
          </w:tcPr>
          <w:p w14:paraId="406C5B89" w14:textId="77777777" w:rsidR="00A40E20" w:rsidRPr="001164DE" w:rsidRDefault="00A40E20"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Thông tin</w:t>
            </w:r>
          </w:p>
        </w:tc>
        <w:tc>
          <w:tcPr>
            <w:tcW w:w="1559" w:type="dxa"/>
            <w:shd w:val="clear" w:color="auto" w:fill="E7E6E6" w:themeFill="background2"/>
          </w:tcPr>
          <w:p w14:paraId="180065E6" w14:textId="77777777" w:rsidR="00A40E20" w:rsidRPr="001164DE" w:rsidRDefault="00A40E20"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Kiểu dữ liệu</w:t>
            </w:r>
          </w:p>
        </w:tc>
        <w:tc>
          <w:tcPr>
            <w:tcW w:w="888" w:type="dxa"/>
            <w:shd w:val="clear" w:color="auto" w:fill="E7E6E6" w:themeFill="background2"/>
          </w:tcPr>
          <w:p w14:paraId="6251D4D6" w14:textId="77777777" w:rsidR="00A40E20" w:rsidRPr="001164DE" w:rsidRDefault="00A40E20"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Bắt buộc</w:t>
            </w:r>
          </w:p>
        </w:tc>
        <w:tc>
          <w:tcPr>
            <w:tcW w:w="1010" w:type="dxa"/>
            <w:shd w:val="clear" w:color="auto" w:fill="E7E6E6" w:themeFill="background2"/>
          </w:tcPr>
          <w:p w14:paraId="785EFCFE" w14:textId="77777777" w:rsidR="00A40E20" w:rsidRPr="001164DE" w:rsidRDefault="00A40E20"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Mặc định</w:t>
            </w:r>
          </w:p>
        </w:tc>
        <w:tc>
          <w:tcPr>
            <w:tcW w:w="2779" w:type="dxa"/>
            <w:shd w:val="clear" w:color="auto" w:fill="E7E6E6" w:themeFill="background2"/>
          </w:tcPr>
          <w:p w14:paraId="6F1C81A6" w14:textId="77777777" w:rsidR="00A40E20" w:rsidRPr="001164DE" w:rsidRDefault="000F75C5"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 xml:space="preserve">Ràng </w:t>
            </w:r>
            <w:r w:rsidRPr="001164DE">
              <w:rPr>
                <w:rFonts w:ascii="Times New Roman" w:hAnsi="Times New Roman"/>
                <w:b/>
                <w:sz w:val="28"/>
                <w:szCs w:val="28"/>
              </w:rPr>
              <w:t>buộc</w:t>
            </w:r>
          </w:p>
        </w:tc>
      </w:tr>
      <w:tr w:rsidR="00A40E20" w:rsidRPr="001164DE" w14:paraId="68C9CCC5" w14:textId="77777777" w:rsidTr="00FF3651">
        <w:tc>
          <w:tcPr>
            <w:tcW w:w="990" w:type="dxa"/>
          </w:tcPr>
          <w:p w14:paraId="1D6245C1" w14:textId="77777777" w:rsidR="00A40E20" w:rsidRPr="001164DE" w:rsidRDefault="00A40E20" w:rsidP="002B7031">
            <w:pPr>
              <w:spacing w:line="312" w:lineRule="auto"/>
              <w:jc w:val="center"/>
              <w:rPr>
                <w:rFonts w:ascii="Times New Roman" w:hAnsi="Times New Roman"/>
                <w:sz w:val="28"/>
                <w:szCs w:val="28"/>
              </w:rPr>
            </w:pPr>
            <w:r w:rsidRPr="001164DE">
              <w:rPr>
                <w:rFonts w:ascii="Times New Roman" w:hAnsi="Times New Roman"/>
                <w:sz w:val="28"/>
                <w:szCs w:val="28"/>
              </w:rPr>
              <w:t>1</w:t>
            </w:r>
          </w:p>
        </w:tc>
        <w:tc>
          <w:tcPr>
            <w:tcW w:w="2129" w:type="dxa"/>
          </w:tcPr>
          <w:p w14:paraId="5E1ABB27" w14:textId="77777777" w:rsidR="00A40E20" w:rsidRPr="001164DE" w:rsidRDefault="00A40E20" w:rsidP="002B7031">
            <w:pPr>
              <w:spacing w:line="312" w:lineRule="auto"/>
              <w:rPr>
                <w:rFonts w:ascii="Times New Roman" w:hAnsi="Times New Roman"/>
                <w:sz w:val="28"/>
                <w:szCs w:val="28"/>
              </w:rPr>
            </w:pPr>
            <w:r w:rsidRPr="001164DE">
              <w:rPr>
                <w:rFonts w:ascii="Times New Roman" w:hAnsi="Times New Roman"/>
                <w:sz w:val="28"/>
                <w:szCs w:val="28"/>
              </w:rPr>
              <w:t>Thẻ tags</w:t>
            </w:r>
          </w:p>
          <w:p w14:paraId="428AB04B" w14:textId="77777777" w:rsidR="00A40E20" w:rsidRPr="001164DE" w:rsidRDefault="00A40E20" w:rsidP="002B7031">
            <w:pPr>
              <w:spacing w:line="312" w:lineRule="auto"/>
              <w:rPr>
                <w:rFonts w:ascii="Times New Roman" w:hAnsi="Times New Roman"/>
                <w:sz w:val="28"/>
                <w:szCs w:val="28"/>
              </w:rPr>
            </w:pPr>
            <w:r w:rsidRPr="001164DE">
              <w:rPr>
                <w:rFonts w:ascii="Times New Roman" w:hAnsi="Times New Roman"/>
                <w:sz w:val="28"/>
                <w:szCs w:val="28"/>
              </w:rPr>
              <w:t>(Từ khóa tìm kiếm)</w:t>
            </w:r>
          </w:p>
        </w:tc>
        <w:tc>
          <w:tcPr>
            <w:tcW w:w="1559" w:type="dxa"/>
          </w:tcPr>
          <w:p w14:paraId="5D9A0104" w14:textId="17FABF5F" w:rsidR="00A40E20" w:rsidRPr="001164DE" w:rsidRDefault="00A40E20" w:rsidP="002B7031">
            <w:pPr>
              <w:spacing w:line="312" w:lineRule="auto"/>
              <w:rPr>
                <w:rFonts w:ascii="Times New Roman" w:hAnsi="Times New Roman"/>
                <w:sz w:val="28"/>
                <w:szCs w:val="28"/>
              </w:rPr>
            </w:pPr>
            <w:r w:rsidRPr="001164DE">
              <w:rPr>
                <w:rFonts w:ascii="Times New Roman" w:hAnsi="Times New Roman"/>
                <w:sz w:val="28"/>
                <w:szCs w:val="28"/>
              </w:rPr>
              <w:t>Chuỗi ký tự</w:t>
            </w:r>
            <w:r w:rsidR="008773A9" w:rsidRPr="001164DE">
              <w:rPr>
                <w:rFonts w:ascii="Times New Roman" w:hAnsi="Times New Roman"/>
                <w:sz w:val="28"/>
                <w:szCs w:val="28"/>
              </w:rPr>
              <w:t xml:space="preserve"> (2</w:t>
            </w:r>
            <w:r w:rsidRPr="001164DE">
              <w:rPr>
                <w:rFonts w:ascii="Times New Roman" w:hAnsi="Times New Roman"/>
                <w:sz w:val="28"/>
                <w:szCs w:val="28"/>
              </w:rPr>
              <w:t>00)</w:t>
            </w:r>
          </w:p>
        </w:tc>
        <w:tc>
          <w:tcPr>
            <w:tcW w:w="888" w:type="dxa"/>
          </w:tcPr>
          <w:p w14:paraId="7825D323" w14:textId="77777777" w:rsidR="00A40E20" w:rsidRPr="001164DE" w:rsidRDefault="00A40E20" w:rsidP="002B7031">
            <w:pPr>
              <w:spacing w:line="312" w:lineRule="auto"/>
              <w:rPr>
                <w:rFonts w:ascii="Times New Roman" w:hAnsi="Times New Roman"/>
                <w:sz w:val="28"/>
                <w:szCs w:val="28"/>
              </w:rPr>
            </w:pPr>
          </w:p>
        </w:tc>
        <w:tc>
          <w:tcPr>
            <w:tcW w:w="1010" w:type="dxa"/>
          </w:tcPr>
          <w:p w14:paraId="5E21DA01" w14:textId="77777777" w:rsidR="00A40E20" w:rsidRPr="001164DE" w:rsidRDefault="00A40E20" w:rsidP="002B7031">
            <w:pPr>
              <w:spacing w:line="312" w:lineRule="auto"/>
              <w:rPr>
                <w:rFonts w:ascii="Times New Roman" w:hAnsi="Times New Roman"/>
                <w:sz w:val="28"/>
                <w:szCs w:val="28"/>
              </w:rPr>
            </w:pPr>
          </w:p>
        </w:tc>
        <w:tc>
          <w:tcPr>
            <w:tcW w:w="2779" w:type="dxa"/>
          </w:tcPr>
          <w:p w14:paraId="53B52E9B" w14:textId="7FDE81C6" w:rsidR="00A40E20" w:rsidRPr="001164DE" w:rsidRDefault="008773A9" w:rsidP="00A44A2C">
            <w:pPr>
              <w:spacing w:line="312" w:lineRule="auto"/>
              <w:jc w:val="both"/>
              <w:rPr>
                <w:rFonts w:ascii="Times New Roman" w:hAnsi="Times New Roman"/>
                <w:sz w:val="28"/>
                <w:szCs w:val="28"/>
              </w:rPr>
            </w:pPr>
            <w:r w:rsidRPr="001164DE">
              <w:rPr>
                <w:rFonts w:ascii="Times New Roman" w:hAnsi="Times New Roman"/>
                <w:sz w:val="28"/>
                <w:szCs w:val="28"/>
              </w:rPr>
              <w:t>Cho phép NSD điền các thẻ Tag của tin bài, các thẻ tag được ngăn cách với nhau bởi dấu phẩy ”, “ cho phép điền thẻ tag có dấu cách và ký tự đặc biệt</w:t>
            </w:r>
          </w:p>
        </w:tc>
      </w:tr>
    </w:tbl>
    <w:p w14:paraId="20C180F4" w14:textId="77777777" w:rsidR="009D7060" w:rsidRPr="001164DE" w:rsidRDefault="009D7060" w:rsidP="0090566F">
      <w:pPr>
        <w:pStyle w:val="Heading4"/>
      </w:pPr>
      <w:r w:rsidRPr="001164DE">
        <w:t>Điều kiện thực hiện</w:t>
      </w:r>
    </w:p>
    <w:p w14:paraId="3A7CCCE2" w14:textId="77777777" w:rsidR="00817E3B" w:rsidRPr="001164DE" w:rsidRDefault="00817E3B" w:rsidP="002B7031">
      <w:pPr>
        <w:pStyle w:val="Style2"/>
        <w:spacing w:line="312" w:lineRule="auto"/>
      </w:pPr>
      <w:r w:rsidRPr="001164DE">
        <w:t>NSD đã đăng nhập vào hệ thống và truy cập vào chức năng quản lý từ khóa tìm kiếm</w:t>
      </w:r>
    </w:p>
    <w:p w14:paraId="60CCD570" w14:textId="77777777" w:rsidR="009D7060" w:rsidRPr="001164DE" w:rsidRDefault="009D7060" w:rsidP="0090566F">
      <w:pPr>
        <w:pStyle w:val="Heading4"/>
      </w:pPr>
      <w:r w:rsidRPr="001164DE">
        <w:t>Yêu cầu đặc biệt/ Ràng buộc</w:t>
      </w:r>
    </w:p>
    <w:p w14:paraId="2D2513A3" w14:textId="77777777" w:rsidR="00817E3B" w:rsidRPr="001164DE" w:rsidRDefault="00817E3B" w:rsidP="002B7031">
      <w:pPr>
        <w:pStyle w:val="Style2"/>
        <w:spacing w:line="312" w:lineRule="auto"/>
      </w:pPr>
      <w:r w:rsidRPr="001164DE">
        <w:t>NSD đã được phân quyền thêm mới, sửa, xóa từ khóa tìm kiếm</w:t>
      </w:r>
    </w:p>
    <w:p w14:paraId="026F27EA" w14:textId="2B572EC9" w:rsidR="009D7060" w:rsidRPr="001164DE" w:rsidRDefault="00BA4386" w:rsidP="0090566F">
      <w:pPr>
        <w:pStyle w:val="Heading4"/>
      </w:pPr>
      <w:r>
        <w:t>Luồng xử lý dữ liệu</w:t>
      </w:r>
    </w:p>
    <w:p w14:paraId="7D5AEB5C" w14:textId="77777777" w:rsidR="00C60DD7" w:rsidRPr="001164DE" w:rsidRDefault="00C60DD7" w:rsidP="002B7031">
      <w:pPr>
        <w:pStyle w:val="ListParagraph"/>
        <w:spacing w:line="312" w:lineRule="auto"/>
      </w:pPr>
      <w:r w:rsidRPr="001164DE">
        <w:t>Thêm mới từ khóa tìm kiếm (Nhập dữ liệu)</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2504"/>
        <w:gridCol w:w="5706"/>
      </w:tblGrid>
      <w:tr w:rsidR="00C60DD7" w:rsidRPr="001164DE" w14:paraId="2D4F6E13" w14:textId="77777777" w:rsidTr="00A84F88">
        <w:trPr>
          <w:trHeight w:val="510"/>
          <w:tblHeader/>
        </w:trPr>
        <w:tc>
          <w:tcPr>
            <w:tcW w:w="576" w:type="pct"/>
            <w:shd w:val="clear" w:color="auto" w:fill="E7E6E6" w:themeFill="background2"/>
            <w:vAlign w:val="center"/>
          </w:tcPr>
          <w:p w14:paraId="240420D6" w14:textId="77777777" w:rsidR="00C60DD7" w:rsidRPr="001164DE" w:rsidRDefault="00C60DD7"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Bước thực hiện</w:t>
            </w:r>
          </w:p>
        </w:tc>
        <w:tc>
          <w:tcPr>
            <w:tcW w:w="1539" w:type="pct"/>
            <w:shd w:val="clear" w:color="auto" w:fill="E7E6E6" w:themeFill="background2"/>
            <w:vAlign w:val="center"/>
          </w:tcPr>
          <w:p w14:paraId="4D6C7840" w14:textId="77777777" w:rsidR="00C60DD7" w:rsidRPr="001164DE" w:rsidRDefault="00C60DD7"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Chủ thể thực hiện</w:t>
            </w:r>
          </w:p>
        </w:tc>
        <w:tc>
          <w:tcPr>
            <w:tcW w:w="2885" w:type="pct"/>
            <w:shd w:val="clear" w:color="auto" w:fill="E7E6E6" w:themeFill="background2"/>
            <w:vAlign w:val="center"/>
          </w:tcPr>
          <w:p w14:paraId="554E062A" w14:textId="77777777" w:rsidR="00C60DD7" w:rsidRPr="001164DE" w:rsidRDefault="00C60DD7"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Nội dung</w:t>
            </w:r>
          </w:p>
        </w:tc>
      </w:tr>
      <w:tr w:rsidR="00FF3651" w:rsidRPr="001164DE" w14:paraId="225511F3" w14:textId="77777777" w:rsidTr="00A84F88">
        <w:trPr>
          <w:trHeight w:val="510"/>
        </w:trPr>
        <w:tc>
          <w:tcPr>
            <w:tcW w:w="576" w:type="pct"/>
            <w:shd w:val="clear" w:color="auto" w:fill="auto"/>
          </w:tcPr>
          <w:p w14:paraId="5B3E8932" w14:textId="77777777" w:rsidR="00FF3651" w:rsidRPr="001164DE" w:rsidRDefault="00FF3651" w:rsidP="002B7031">
            <w:pPr>
              <w:spacing w:after="0" w:line="312" w:lineRule="auto"/>
              <w:jc w:val="center"/>
              <w:rPr>
                <w:rFonts w:ascii="Times New Roman" w:hAnsi="Times New Roman" w:cs="Times New Roman"/>
                <w:sz w:val="28"/>
                <w:szCs w:val="28"/>
              </w:rPr>
            </w:pPr>
            <w:r w:rsidRPr="001164DE">
              <w:rPr>
                <w:rFonts w:ascii="Times New Roman" w:hAnsi="Times New Roman" w:cs="Times New Roman"/>
                <w:sz w:val="28"/>
                <w:szCs w:val="28"/>
              </w:rPr>
              <w:t>1</w:t>
            </w:r>
          </w:p>
        </w:tc>
        <w:tc>
          <w:tcPr>
            <w:tcW w:w="1539" w:type="pct"/>
            <w:shd w:val="clear" w:color="auto" w:fill="auto"/>
          </w:tcPr>
          <w:p w14:paraId="09222925" w14:textId="77777777" w:rsidR="00FF3651" w:rsidRPr="001164DE" w:rsidRDefault="00FF3651"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NSD</w:t>
            </w:r>
            <w:r w:rsidRPr="001164DE">
              <w:rPr>
                <w:rFonts w:ascii="Times New Roman" w:hAnsi="Times New Roman" w:cs="Times New Roman"/>
                <w:sz w:val="28"/>
                <w:szCs w:val="28"/>
              </w:rPr>
              <w:t xml:space="preserve"> (Biên tập viên/ Người quản trị nội dung)</w:t>
            </w:r>
          </w:p>
        </w:tc>
        <w:tc>
          <w:tcPr>
            <w:tcW w:w="2885" w:type="pct"/>
            <w:shd w:val="clear" w:color="auto" w:fill="auto"/>
          </w:tcPr>
          <w:p w14:paraId="7E912C15" w14:textId="436BB848" w:rsidR="00FF3651" w:rsidRPr="001164DE" w:rsidRDefault="00FF3651" w:rsidP="00A44A2C">
            <w:pPr>
              <w:spacing w:after="0" w:line="312" w:lineRule="auto"/>
              <w:jc w:val="both"/>
              <w:rPr>
                <w:rFonts w:ascii="Times New Roman" w:hAnsi="Times New Roman" w:cs="Times New Roman"/>
                <w:sz w:val="28"/>
                <w:szCs w:val="28"/>
              </w:rPr>
            </w:pPr>
            <w:r w:rsidRPr="001164DE">
              <w:rPr>
                <w:rFonts w:ascii="Times New Roman" w:hAnsi="Times New Roman" w:cs="Times New Roman"/>
                <w:sz w:val="28"/>
                <w:szCs w:val="28"/>
              </w:rPr>
              <w:t xml:space="preserve">Đăng nhập vào trang quản trị website </w:t>
            </w:r>
            <w:r w:rsidR="00E04DD9" w:rsidRPr="001164DE">
              <w:rPr>
                <w:rFonts w:ascii="Times New Roman" w:hAnsi="Times New Roman" w:cs="Times New Roman"/>
                <w:sz w:val="28"/>
                <w:szCs w:val="28"/>
              </w:rPr>
              <w:t>Tạp chí Thuế</w:t>
            </w:r>
          </w:p>
        </w:tc>
      </w:tr>
      <w:tr w:rsidR="00FF3651" w:rsidRPr="001164DE" w14:paraId="0BAB9692" w14:textId="77777777" w:rsidTr="00A84F88">
        <w:trPr>
          <w:trHeight w:val="510"/>
        </w:trPr>
        <w:tc>
          <w:tcPr>
            <w:tcW w:w="576" w:type="pct"/>
            <w:shd w:val="clear" w:color="auto" w:fill="auto"/>
          </w:tcPr>
          <w:p w14:paraId="349E558B" w14:textId="77777777" w:rsidR="00FF3651" w:rsidRPr="001164DE" w:rsidRDefault="00FF3651" w:rsidP="002B7031">
            <w:pPr>
              <w:spacing w:after="0" w:line="312" w:lineRule="auto"/>
              <w:jc w:val="center"/>
              <w:rPr>
                <w:rFonts w:ascii="Times New Roman" w:hAnsi="Times New Roman" w:cs="Times New Roman"/>
                <w:sz w:val="28"/>
                <w:szCs w:val="28"/>
              </w:rPr>
            </w:pPr>
            <w:r w:rsidRPr="001164DE">
              <w:rPr>
                <w:rFonts w:ascii="Times New Roman" w:hAnsi="Times New Roman" w:cs="Times New Roman"/>
                <w:sz w:val="28"/>
                <w:szCs w:val="28"/>
              </w:rPr>
              <w:t>2</w:t>
            </w:r>
          </w:p>
        </w:tc>
        <w:tc>
          <w:tcPr>
            <w:tcW w:w="1539" w:type="pct"/>
            <w:shd w:val="clear" w:color="auto" w:fill="auto"/>
          </w:tcPr>
          <w:p w14:paraId="39448D2A" w14:textId="77777777" w:rsidR="00FF3651" w:rsidRPr="001164DE" w:rsidRDefault="00FF3651"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Hệ thống</w:t>
            </w:r>
          </w:p>
        </w:tc>
        <w:tc>
          <w:tcPr>
            <w:tcW w:w="2885" w:type="pct"/>
            <w:shd w:val="clear" w:color="auto" w:fill="auto"/>
          </w:tcPr>
          <w:p w14:paraId="15E84BAB" w14:textId="3197EC22" w:rsidR="00FF3651" w:rsidRPr="001164DE" w:rsidRDefault="00FF3651" w:rsidP="00A44A2C">
            <w:pPr>
              <w:spacing w:after="0" w:line="312" w:lineRule="auto"/>
              <w:jc w:val="both"/>
              <w:rPr>
                <w:rFonts w:ascii="Times New Roman" w:hAnsi="Times New Roman" w:cs="Times New Roman"/>
                <w:sz w:val="28"/>
                <w:szCs w:val="28"/>
              </w:rPr>
            </w:pPr>
            <w:r w:rsidRPr="001164DE">
              <w:rPr>
                <w:rFonts w:ascii="Times New Roman" w:hAnsi="Times New Roman" w:cs="Times New Roman"/>
                <w:sz w:val="28"/>
                <w:szCs w:val="28"/>
              </w:rPr>
              <w:t xml:space="preserve">Hiển thị thư viện nội dung website </w:t>
            </w:r>
            <w:r w:rsidR="00E04DD9" w:rsidRPr="001164DE">
              <w:rPr>
                <w:rFonts w:ascii="Times New Roman" w:hAnsi="Times New Roman" w:cs="Times New Roman"/>
                <w:sz w:val="28"/>
                <w:szCs w:val="28"/>
              </w:rPr>
              <w:t>Tạp chí Thuế</w:t>
            </w:r>
          </w:p>
        </w:tc>
      </w:tr>
      <w:tr w:rsidR="00FF3651" w:rsidRPr="001164DE" w14:paraId="064F232B" w14:textId="77777777" w:rsidTr="00A84F88">
        <w:trPr>
          <w:trHeight w:val="510"/>
        </w:trPr>
        <w:tc>
          <w:tcPr>
            <w:tcW w:w="576" w:type="pct"/>
            <w:shd w:val="clear" w:color="auto" w:fill="auto"/>
          </w:tcPr>
          <w:p w14:paraId="50BC2266" w14:textId="77777777" w:rsidR="00FF3651" w:rsidRPr="001164DE" w:rsidRDefault="00FF3651" w:rsidP="002B7031">
            <w:pPr>
              <w:spacing w:after="0" w:line="312" w:lineRule="auto"/>
              <w:jc w:val="center"/>
              <w:rPr>
                <w:rFonts w:ascii="Times New Roman" w:hAnsi="Times New Roman" w:cs="Times New Roman"/>
                <w:sz w:val="28"/>
                <w:szCs w:val="28"/>
              </w:rPr>
            </w:pPr>
            <w:r w:rsidRPr="001164DE">
              <w:rPr>
                <w:rFonts w:ascii="Times New Roman" w:hAnsi="Times New Roman" w:cs="Times New Roman"/>
                <w:sz w:val="28"/>
                <w:szCs w:val="28"/>
              </w:rPr>
              <w:t>3</w:t>
            </w:r>
          </w:p>
        </w:tc>
        <w:tc>
          <w:tcPr>
            <w:tcW w:w="1539" w:type="pct"/>
            <w:shd w:val="clear" w:color="auto" w:fill="auto"/>
          </w:tcPr>
          <w:p w14:paraId="5C808835" w14:textId="77777777" w:rsidR="00FF3651" w:rsidRPr="001164DE" w:rsidRDefault="00FF3651"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NSD</w:t>
            </w:r>
            <w:r w:rsidRPr="001164DE">
              <w:rPr>
                <w:rFonts w:ascii="Times New Roman" w:hAnsi="Times New Roman" w:cs="Times New Roman"/>
                <w:sz w:val="28"/>
                <w:szCs w:val="28"/>
              </w:rPr>
              <w:t xml:space="preserve"> (Biên tập viên/ Người quản trị nội dung)</w:t>
            </w:r>
          </w:p>
        </w:tc>
        <w:tc>
          <w:tcPr>
            <w:tcW w:w="2885" w:type="pct"/>
            <w:shd w:val="clear" w:color="auto" w:fill="auto"/>
          </w:tcPr>
          <w:p w14:paraId="49F63B56" w14:textId="77777777" w:rsidR="00FF3651" w:rsidRPr="001164DE" w:rsidRDefault="00FF3651" w:rsidP="00A44A2C">
            <w:pPr>
              <w:spacing w:after="0" w:line="312" w:lineRule="auto"/>
              <w:jc w:val="both"/>
              <w:rPr>
                <w:rFonts w:ascii="Times New Roman" w:hAnsi="Times New Roman" w:cs="Times New Roman"/>
                <w:sz w:val="28"/>
                <w:szCs w:val="28"/>
              </w:rPr>
            </w:pPr>
            <w:r w:rsidRPr="001164DE">
              <w:rPr>
                <w:rFonts w:ascii="Times New Roman" w:hAnsi="Times New Roman" w:cs="Times New Roman"/>
                <w:sz w:val="28"/>
                <w:szCs w:val="28"/>
              </w:rPr>
              <w:t>Chọn thư mục chứa tin bài cần thêm từ khóa</w:t>
            </w:r>
          </w:p>
        </w:tc>
      </w:tr>
      <w:tr w:rsidR="00FF3651" w:rsidRPr="001164DE" w14:paraId="120FA1EF" w14:textId="77777777" w:rsidTr="00A84F88">
        <w:trPr>
          <w:trHeight w:val="510"/>
        </w:trPr>
        <w:tc>
          <w:tcPr>
            <w:tcW w:w="576" w:type="pct"/>
            <w:shd w:val="clear" w:color="auto" w:fill="auto"/>
          </w:tcPr>
          <w:p w14:paraId="2504E2B1" w14:textId="77777777" w:rsidR="00FF3651" w:rsidRPr="001164DE" w:rsidRDefault="00FF3651" w:rsidP="002B7031">
            <w:pPr>
              <w:spacing w:after="0" w:line="312" w:lineRule="auto"/>
              <w:jc w:val="center"/>
              <w:rPr>
                <w:rFonts w:ascii="Times New Roman" w:hAnsi="Times New Roman" w:cs="Times New Roman"/>
                <w:sz w:val="28"/>
                <w:szCs w:val="28"/>
              </w:rPr>
            </w:pPr>
            <w:r w:rsidRPr="001164DE">
              <w:rPr>
                <w:rFonts w:ascii="Times New Roman" w:hAnsi="Times New Roman" w:cs="Times New Roman"/>
                <w:sz w:val="28"/>
                <w:szCs w:val="28"/>
              </w:rPr>
              <w:t>4</w:t>
            </w:r>
          </w:p>
        </w:tc>
        <w:tc>
          <w:tcPr>
            <w:tcW w:w="1539" w:type="pct"/>
            <w:shd w:val="clear" w:color="auto" w:fill="auto"/>
          </w:tcPr>
          <w:p w14:paraId="47797160" w14:textId="77777777" w:rsidR="00FF3651" w:rsidRPr="001164DE" w:rsidRDefault="00FF3651"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Hệ thống</w:t>
            </w:r>
          </w:p>
        </w:tc>
        <w:tc>
          <w:tcPr>
            <w:tcW w:w="2885" w:type="pct"/>
            <w:shd w:val="clear" w:color="auto" w:fill="auto"/>
          </w:tcPr>
          <w:p w14:paraId="18FF37E2" w14:textId="77777777" w:rsidR="00FF3651" w:rsidRPr="001164DE" w:rsidRDefault="00FF3651" w:rsidP="00A44A2C">
            <w:pPr>
              <w:spacing w:after="0" w:line="312" w:lineRule="auto"/>
              <w:jc w:val="both"/>
              <w:rPr>
                <w:rFonts w:ascii="Times New Roman" w:hAnsi="Times New Roman" w:cs="Times New Roman"/>
                <w:sz w:val="28"/>
                <w:szCs w:val="28"/>
              </w:rPr>
            </w:pPr>
            <w:r w:rsidRPr="001164DE">
              <w:rPr>
                <w:rFonts w:ascii="Times New Roman" w:hAnsi="Times New Roman" w:cs="Times New Roman"/>
                <w:sz w:val="28"/>
                <w:szCs w:val="28"/>
              </w:rPr>
              <w:t>Hiển thị danh sách tin bài</w:t>
            </w:r>
          </w:p>
        </w:tc>
      </w:tr>
      <w:tr w:rsidR="00FF3651" w:rsidRPr="001164DE" w14:paraId="3E2B236E" w14:textId="77777777" w:rsidTr="00A84F88">
        <w:trPr>
          <w:trHeight w:val="510"/>
        </w:trPr>
        <w:tc>
          <w:tcPr>
            <w:tcW w:w="576" w:type="pct"/>
            <w:shd w:val="clear" w:color="auto" w:fill="auto"/>
          </w:tcPr>
          <w:p w14:paraId="7CC41694" w14:textId="77777777" w:rsidR="00FF3651" w:rsidRPr="001164DE" w:rsidRDefault="00FF3651" w:rsidP="002B7031">
            <w:pPr>
              <w:spacing w:after="0" w:line="312" w:lineRule="auto"/>
              <w:jc w:val="center"/>
              <w:rPr>
                <w:rFonts w:ascii="Times New Roman" w:hAnsi="Times New Roman" w:cs="Times New Roman"/>
                <w:sz w:val="28"/>
                <w:szCs w:val="28"/>
              </w:rPr>
            </w:pPr>
            <w:r w:rsidRPr="001164DE">
              <w:rPr>
                <w:rFonts w:ascii="Times New Roman" w:hAnsi="Times New Roman" w:cs="Times New Roman"/>
                <w:sz w:val="28"/>
                <w:szCs w:val="28"/>
              </w:rPr>
              <w:t>5</w:t>
            </w:r>
          </w:p>
        </w:tc>
        <w:tc>
          <w:tcPr>
            <w:tcW w:w="1539" w:type="pct"/>
            <w:shd w:val="clear" w:color="auto" w:fill="auto"/>
          </w:tcPr>
          <w:p w14:paraId="09A313EB" w14:textId="77777777" w:rsidR="00FF3651" w:rsidRPr="001164DE" w:rsidRDefault="00FF3651"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NSD</w:t>
            </w:r>
            <w:r w:rsidRPr="001164DE">
              <w:rPr>
                <w:rFonts w:ascii="Times New Roman" w:hAnsi="Times New Roman" w:cs="Times New Roman"/>
                <w:sz w:val="28"/>
                <w:szCs w:val="28"/>
              </w:rPr>
              <w:t xml:space="preserve"> (Biên tập viên/ Người quản trị nội dung)</w:t>
            </w:r>
          </w:p>
        </w:tc>
        <w:tc>
          <w:tcPr>
            <w:tcW w:w="2885" w:type="pct"/>
            <w:shd w:val="clear" w:color="auto" w:fill="auto"/>
          </w:tcPr>
          <w:p w14:paraId="503FE46E" w14:textId="77777777" w:rsidR="00FF3651" w:rsidRPr="001164DE" w:rsidRDefault="00FF3651" w:rsidP="00A44A2C">
            <w:pPr>
              <w:spacing w:after="0" w:line="312" w:lineRule="auto"/>
              <w:jc w:val="both"/>
              <w:rPr>
                <w:rFonts w:ascii="Times New Roman" w:hAnsi="Times New Roman" w:cs="Times New Roman"/>
                <w:sz w:val="28"/>
                <w:szCs w:val="28"/>
              </w:rPr>
            </w:pPr>
            <w:r w:rsidRPr="001164DE">
              <w:rPr>
                <w:rFonts w:ascii="Times New Roman" w:hAnsi="Times New Roman" w:cs="Times New Roman"/>
                <w:sz w:val="28"/>
                <w:szCs w:val="28"/>
              </w:rPr>
              <w:t>Chọn tin bài cần thêm từ khóa</w:t>
            </w:r>
          </w:p>
        </w:tc>
      </w:tr>
      <w:tr w:rsidR="00FF3651" w:rsidRPr="001164DE" w14:paraId="641B67B2" w14:textId="77777777" w:rsidTr="00A84F88">
        <w:trPr>
          <w:trHeight w:val="510"/>
        </w:trPr>
        <w:tc>
          <w:tcPr>
            <w:tcW w:w="576" w:type="pct"/>
            <w:shd w:val="clear" w:color="auto" w:fill="auto"/>
          </w:tcPr>
          <w:p w14:paraId="17FB1A24" w14:textId="77777777" w:rsidR="00FF3651" w:rsidRPr="001164DE" w:rsidRDefault="00FF3651" w:rsidP="002B7031">
            <w:pPr>
              <w:spacing w:after="0" w:line="312" w:lineRule="auto"/>
              <w:jc w:val="center"/>
              <w:rPr>
                <w:rFonts w:ascii="Times New Roman" w:hAnsi="Times New Roman" w:cs="Times New Roman"/>
                <w:sz w:val="28"/>
                <w:szCs w:val="28"/>
              </w:rPr>
            </w:pPr>
            <w:r w:rsidRPr="001164DE">
              <w:rPr>
                <w:rFonts w:ascii="Times New Roman" w:hAnsi="Times New Roman" w:cs="Times New Roman"/>
                <w:sz w:val="28"/>
                <w:szCs w:val="28"/>
              </w:rPr>
              <w:lastRenderedPageBreak/>
              <w:t>6</w:t>
            </w:r>
          </w:p>
        </w:tc>
        <w:tc>
          <w:tcPr>
            <w:tcW w:w="1539" w:type="pct"/>
            <w:shd w:val="clear" w:color="auto" w:fill="auto"/>
          </w:tcPr>
          <w:p w14:paraId="17268F21" w14:textId="77777777" w:rsidR="00FF3651" w:rsidRPr="001164DE" w:rsidRDefault="00FF3651"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rPr>
              <w:t>Hệ thống</w:t>
            </w:r>
          </w:p>
        </w:tc>
        <w:tc>
          <w:tcPr>
            <w:tcW w:w="2885" w:type="pct"/>
            <w:shd w:val="clear" w:color="auto" w:fill="auto"/>
          </w:tcPr>
          <w:p w14:paraId="3D4D935F" w14:textId="77777777" w:rsidR="00FF3651" w:rsidRPr="001164DE" w:rsidRDefault="00FF3651" w:rsidP="00A44A2C">
            <w:pPr>
              <w:spacing w:after="0" w:line="312" w:lineRule="auto"/>
              <w:jc w:val="both"/>
              <w:rPr>
                <w:rFonts w:ascii="Times New Roman" w:hAnsi="Times New Roman" w:cs="Times New Roman"/>
                <w:sz w:val="28"/>
                <w:szCs w:val="28"/>
              </w:rPr>
            </w:pPr>
            <w:r w:rsidRPr="001164DE">
              <w:rPr>
                <w:rFonts w:ascii="Times New Roman" w:hAnsi="Times New Roman" w:cs="Times New Roman"/>
                <w:sz w:val="28"/>
                <w:szCs w:val="28"/>
              </w:rPr>
              <w:t>Hiển thị nội dung chi tiết tin bài</w:t>
            </w:r>
          </w:p>
        </w:tc>
      </w:tr>
      <w:tr w:rsidR="00FF3651" w:rsidRPr="001164DE" w14:paraId="36E1B989" w14:textId="77777777" w:rsidTr="00A84F88">
        <w:trPr>
          <w:trHeight w:val="510"/>
        </w:trPr>
        <w:tc>
          <w:tcPr>
            <w:tcW w:w="576" w:type="pct"/>
            <w:shd w:val="clear" w:color="auto" w:fill="auto"/>
          </w:tcPr>
          <w:p w14:paraId="0A65FCBF" w14:textId="77777777" w:rsidR="00FF3651" w:rsidRPr="001164DE" w:rsidRDefault="00FF3651" w:rsidP="002B7031">
            <w:pPr>
              <w:spacing w:after="0" w:line="312" w:lineRule="auto"/>
              <w:jc w:val="center"/>
              <w:rPr>
                <w:rFonts w:ascii="Times New Roman" w:hAnsi="Times New Roman" w:cs="Times New Roman"/>
                <w:sz w:val="28"/>
                <w:szCs w:val="28"/>
              </w:rPr>
            </w:pPr>
            <w:r w:rsidRPr="001164DE">
              <w:rPr>
                <w:rFonts w:ascii="Times New Roman" w:hAnsi="Times New Roman" w:cs="Times New Roman"/>
                <w:sz w:val="28"/>
                <w:szCs w:val="28"/>
              </w:rPr>
              <w:t>7</w:t>
            </w:r>
          </w:p>
        </w:tc>
        <w:tc>
          <w:tcPr>
            <w:tcW w:w="1539" w:type="pct"/>
            <w:shd w:val="clear" w:color="auto" w:fill="auto"/>
          </w:tcPr>
          <w:p w14:paraId="059DE024" w14:textId="77777777" w:rsidR="00FF3651" w:rsidRPr="001164DE" w:rsidRDefault="00FF3651"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lang w:val="vi-VN"/>
              </w:rPr>
              <w:t>NSD</w:t>
            </w:r>
            <w:r w:rsidRPr="001164DE">
              <w:rPr>
                <w:rFonts w:ascii="Times New Roman" w:hAnsi="Times New Roman" w:cs="Times New Roman"/>
                <w:sz w:val="28"/>
                <w:szCs w:val="28"/>
              </w:rPr>
              <w:t xml:space="preserve"> (Biên tập viên/ Người quản trị nội dung)</w:t>
            </w:r>
          </w:p>
        </w:tc>
        <w:tc>
          <w:tcPr>
            <w:tcW w:w="2885" w:type="pct"/>
            <w:shd w:val="clear" w:color="auto" w:fill="auto"/>
          </w:tcPr>
          <w:p w14:paraId="4DBF1CCF" w14:textId="77777777" w:rsidR="00FF3651" w:rsidRPr="001164DE" w:rsidRDefault="00FF3651" w:rsidP="00A44A2C">
            <w:pPr>
              <w:spacing w:after="0" w:line="312" w:lineRule="auto"/>
              <w:jc w:val="both"/>
              <w:rPr>
                <w:rFonts w:ascii="Times New Roman" w:hAnsi="Times New Roman" w:cs="Times New Roman"/>
                <w:sz w:val="28"/>
                <w:szCs w:val="28"/>
              </w:rPr>
            </w:pPr>
            <w:r w:rsidRPr="001164DE">
              <w:rPr>
                <w:rFonts w:ascii="Times New Roman" w:hAnsi="Times New Roman" w:cs="Times New Roman"/>
                <w:sz w:val="28"/>
                <w:szCs w:val="28"/>
              </w:rPr>
              <w:t>Thêm từ khóa tìm kiếm ở trường thẻ Tag và chọn Lưu và Đóng (Save and Close)</w:t>
            </w:r>
          </w:p>
          <w:p w14:paraId="0F808053" w14:textId="77777777" w:rsidR="00E645AE" w:rsidRPr="00777D93" w:rsidRDefault="00E645AE" w:rsidP="00777D93">
            <w:pPr>
              <w:pStyle w:val="Header"/>
              <w:tabs>
                <w:tab w:val="clear" w:pos="4680"/>
                <w:tab w:val="clear" w:pos="9360"/>
              </w:tabs>
              <w:spacing w:line="312" w:lineRule="auto"/>
              <w:rPr>
                <w:rFonts w:eastAsiaTheme="minorHAnsi"/>
                <w:noProof/>
                <w:szCs w:val="28"/>
                <w:lang w:val="vi-VN"/>
              </w:rPr>
            </w:pPr>
            <w:r w:rsidRPr="00777D93">
              <w:rPr>
                <w:rFonts w:eastAsiaTheme="minorHAnsi"/>
                <w:noProof/>
                <w:szCs w:val="28"/>
              </w:rPr>
              <w:drawing>
                <wp:inline distT="0" distB="0" distL="0" distR="0" wp14:anchorId="25D67AFF" wp14:editId="60B4AAD0">
                  <wp:extent cx="3449632" cy="1228725"/>
                  <wp:effectExtent l="19050" t="19050" r="1778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463157" cy="1233543"/>
                          </a:xfrm>
                          <a:prstGeom prst="rect">
                            <a:avLst/>
                          </a:prstGeom>
                          <a:ln>
                            <a:solidFill>
                              <a:schemeClr val="tx1"/>
                            </a:solidFill>
                          </a:ln>
                        </pic:spPr>
                      </pic:pic>
                    </a:graphicData>
                  </a:graphic>
                </wp:inline>
              </w:drawing>
            </w:r>
          </w:p>
          <w:p w14:paraId="14AC73C3" w14:textId="4FC79C0F" w:rsidR="00F04346" w:rsidRPr="001164DE" w:rsidRDefault="00F04346" w:rsidP="00A44A2C">
            <w:pPr>
              <w:spacing w:after="0" w:line="312" w:lineRule="auto"/>
              <w:jc w:val="both"/>
              <w:rPr>
                <w:rFonts w:ascii="Times New Roman" w:hAnsi="Times New Roman" w:cs="Times New Roman"/>
                <w:sz w:val="28"/>
                <w:szCs w:val="28"/>
                <w:lang w:val="vi-VN"/>
              </w:rPr>
            </w:pPr>
            <w:r w:rsidRPr="001164DE">
              <w:rPr>
                <w:rFonts w:ascii="Times New Roman" w:hAnsi="Times New Roman" w:cs="Times New Roman"/>
                <w:sz w:val="28"/>
                <w:szCs w:val="28"/>
                <w:lang w:val="vi-VN"/>
              </w:rPr>
              <w:t>Bằng tr</w:t>
            </w:r>
            <w:r w:rsidRPr="001164DE">
              <w:rPr>
                <w:rFonts w:ascii="Times New Roman" w:hAnsi="Times New Roman" w:cs="Times New Roman"/>
                <w:sz w:val="28"/>
                <w:szCs w:val="28"/>
              </w:rPr>
              <w:t>ình biên tập nội dung mặc định của WebSphere Portal</w:t>
            </w:r>
          </w:p>
        </w:tc>
      </w:tr>
      <w:tr w:rsidR="00FF3651" w:rsidRPr="001164DE" w14:paraId="065EA7FB" w14:textId="77777777" w:rsidTr="00A84F88">
        <w:trPr>
          <w:trHeight w:val="510"/>
        </w:trPr>
        <w:tc>
          <w:tcPr>
            <w:tcW w:w="576" w:type="pct"/>
            <w:shd w:val="clear" w:color="auto" w:fill="auto"/>
          </w:tcPr>
          <w:p w14:paraId="0C97915E" w14:textId="77777777" w:rsidR="00FF3651" w:rsidRPr="001164DE" w:rsidRDefault="00FF3651"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rPr>
              <w:t>8</w:t>
            </w:r>
          </w:p>
        </w:tc>
        <w:tc>
          <w:tcPr>
            <w:tcW w:w="1539" w:type="pct"/>
            <w:shd w:val="clear" w:color="auto" w:fill="auto"/>
          </w:tcPr>
          <w:p w14:paraId="2DB07966" w14:textId="77777777" w:rsidR="00FF3651" w:rsidRPr="001164DE" w:rsidRDefault="00FF3651"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Hệ thống</w:t>
            </w:r>
          </w:p>
        </w:tc>
        <w:tc>
          <w:tcPr>
            <w:tcW w:w="2885" w:type="pct"/>
            <w:shd w:val="clear" w:color="auto" w:fill="auto"/>
          </w:tcPr>
          <w:p w14:paraId="662E0503" w14:textId="77777777" w:rsidR="00FF3651" w:rsidRPr="001164DE" w:rsidRDefault="00FF3651" w:rsidP="00A44A2C">
            <w:pPr>
              <w:spacing w:after="0" w:line="312" w:lineRule="auto"/>
              <w:jc w:val="both"/>
              <w:rPr>
                <w:rFonts w:ascii="Times New Roman" w:hAnsi="Times New Roman" w:cs="Times New Roman"/>
                <w:sz w:val="28"/>
                <w:szCs w:val="28"/>
              </w:rPr>
            </w:pPr>
            <w:r w:rsidRPr="001164DE">
              <w:rPr>
                <w:rFonts w:ascii="Times New Roman" w:hAnsi="Times New Roman" w:cs="Times New Roman"/>
                <w:sz w:val="28"/>
                <w:szCs w:val="28"/>
              </w:rPr>
              <w:t>Hệ thống kiểm tra trường từ khóa tìm kiếm đảm bảo đúng yêu cầu ở bảng “Thiết kế trường dữ liệu”:</w:t>
            </w:r>
          </w:p>
          <w:p w14:paraId="0E831E75" w14:textId="2C40DFFA" w:rsidR="00FF3651" w:rsidRPr="001164DE" w:rsidRDefault="00FF3651" w:rsidP="00A44A2C">
            <w:pPr>
              <w:spacing w:after="0" w:line="312" w:lineRule="auto"/>
              <w:jc w:val="both"/>
              <w:rPr>
                <w:rFonts w:ascii="Times New Roman" w:hAnsi="Times New Roman" w:cs="Times New Roman"/>
                <w:sz w:val="28"/>
                <w:szCs w:val="28"/>
              </w:rPr>
            </w:pPr>
            <w:r w:rsidRPr="001164DE">
              <w:rPr>
                <w:rFonts w:ascii="Times New Roman" w:hAnsi="Times New Roman" w:cs="Times New Roman"/>
                <w:sz w:val="28"/>
                <w:szCs w:val="28"/>
              </w:rPr>
              <w:t>+ Nếu hợp lệ, hệ thống lưu từ khóa tìm kiếm đã được điền vào với tin bài</w:t>
            </w:r>
            <w:r w:rsidR="0086415D" w:rsidRPr="001164DE">
              <w:rPr>
                <w:rFonts w:ascii="Times New Roman" w:hAnsi="Times New Roman" w:cs="Times New Roman"/>
                <w:sz w:val="28"/>
                <w:szCs w:val="28"/>
              </w:rPr>
              <w:t xml:space="preserve"> vào CSDL của WCM</w:t>
            </w:r>
            <w:r w:rsidRPr="001164DE">
              <w:rPr>
                <w:rFonts w:ascii="Times New Roman" w:hAnsi="Times New Roman" w:cs="Times New Roman"/>
                <w:sz w:val="28"/>
                <w:szCs w:val="28"/>
              </w:rPr>
              <w:t>, hiển thị thông báo tin bài đã được cập nhật</w:t>
            </w:r>
          </w:p>
          <w:p w14:paraId="5734243A" w14:textId="77777777" w:rsidR="00FF3651" w:rsidRPr="001164DE" w:rsidRDefault="00FF3651" w:rsidP="00A44A2C">
            <w:pPr>
              <w:spacing w:after="0" w:line="312" w:lineRule="auto"/>
              <w:jc w:val="both"/>
              <w:rPr>
                <w:rFonts w:ascii="Times New Roman" w:hAnsi="Times New Roman" w:cs="Times New Roman"/>
                <w:sz w:val="28"/>
                <w:szCs w:val="28"/>
              </w:rPr>
            </w:pPr>
            <w:r w:rsidRPr="001164DE">
              <w:rPr>
                <w:rFonts w:ascii="Times New Roman" w:hAnsi="Times New Roman" w:cs="Times New Roman"/>
                <w:sz w:val="28"/>
                <w:szCs w:val="28"/>
              </w:rPr>
              <w:t>+ Nếu không hợp lệ, hệ thống hiển thị thông báo lỗi tương ứng</w:t>
            </w:r>
          </w:p>
        </w:tc>
      </w:tr>
    </w:tbl>
    <w:p w14:paraId="785EF2AA" w14:textId="77777777" w:rsidR="00C60DD7" w:rsidRPr="001164DE" w:rsidRDefault="00C60DD7" w:rsidP="002B7031">
      <w:pPr>
        <w:pStyle w:val="ListParagraph"/>
        <w:spacing w:line="312" w:lineRule="auto"/>
      </w:pPr>
      <w:r w:rsidRPr="001164DE">
        <w:t>Xem từ khóa tìm kiếm</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1814"/>
        <w:gridCol w:w="6396"/>
      </w:tblGrid>
      <w:tr w:rsidR="00E645AE" w:rsidRPr="001164DE" w14:paraId="7FEB820A" w14:textId="77777777" w:rsidTr="00A84F88">
        <w:trPr>
          <w:trHeight w:val="510"/>
          <w:tblHeader/>
        </w:trPr>
        <w:tc>
          <w:tcPr>
            <w:tcW w:w="576" w:type="pct"/>
            <w:shd w:val="clear" w:color="auto" w:fill="E7E6E6" w:themeFill="background2"/>
            <w:vAlign w:val="center"/>
          </w:tcPr>
          <w:p w14:paraId="6D906395" w14:textId="77777777" w:rsidR="00C60DD7" w:rsidRPr="001164DE" w:rsidRDefault="00C60DD7"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Bước thực hiện</w:t>
            </w:r>
          </w:p>
        </w:tc>
        <w:tc>
          <w:tcPr>
            <w:tcW w:w="1539" w:type="pct"/>
            <w:shd w:val="clear" w:color="auto" w:fill="E7E6E6" w:themeFill="background2"/>
            <w:vAlign w:val="center"/>
          </w:tcPr>
          <w:p w14:paraId="574946D6" w14:textId="77777777" w:rsidR="00C60DD7" w:rsidRPr="001164DE" w:rsidRDefault="00C60DD7"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Chủ thể thực hiện</w:t>
            </w:r>
          </w:p>
        </w:tc>
        <w:tc>
          <w:tcPr>
            <w:tcW w:w="2885" w:type="pct"/>
            <w:shd w:val="clear" w:color="auto" w:fill="E7E6E6" w:themeFill="background2"/>
            <w:vAlign w:val="center"/>
          </w:tcPr>
          <w:p w14:paraId="312F5563" w14:textId="77777777" w:rsidR="00C60DD7" w:rsidRPr="001164DE" w:rsidRDefault="00C60DD7"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Nội dung</w:t>
            </w:r>
          </w:p>
        </w:tc>
      </w:tr>
      <w:tr w:rsidR="00E645AE" w:rsidRPr="001164DE" w14:paraId="7C291713" w14:textId="77777777" w:rsidTr="00A84F88">
        <w:trPr>
          <w:trHeight w:val="510"/>
        </w:trPr>
        <w:tc>
          <w:tcPr>
            <w:tcW w:w="576" w:type="pct"/>
            <w:shd w:val="clear" w:color="auto" w:fill="auto"/>
          </w:tcPr>
          <w:p w14:paraId="08E8B9FD" w14:textId="77777777" w:rsidR="00FF3651" w:rsidRPr="001164DE" w:rsidRDefault="00FF3651"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lang w:val="vi-VN"/>
              </w:rPr>
              <w:t>1</w:t>
            </w:r>
          </w:p>
        </w:tc>
        <w:tc>
          <w:tcPr>
            <w:tcW w:w="1539" w:type="pct"/>
            <w:shd w:val="clear" w:color="auto" w:fill="auto"/>
          </w:tcPr>
          <w:p w14:paraId="6333D83A" w14:textId="77777777" w:rsidR="00FF3651" w:rsidRPr="001164DE" w:rsidRDefault="00FF3651"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lang w:val="vi-VN"/>
              </w:rPr>
              <w:t>NSD</w:t>
            </w:r>
            <w:r w:rsidRPr="001164DE">
              <w:rPr>
                <w:rFonts w:ascii="Times New Roman" w:hAnsi="Times New Roman" w:cs="Times New Roman"/>
                <w:sz w:val="28"/>
                <w:szCs w:val="28"/>
              </w:rPr>
              <w:t xml:space="preserve"> (Cộng tác viên/</w:t>
            </w:r>
            <w:r w:rsidRPr="001164DE">
              <w:rPr>
                <w:rFonts w:ascii="Times New Roman" w:hAnsi="Times New Roman" w:cs="Times New Roman"/>
                <w:sz w:val="28"/>
                <w:szCs w:val="28"/>
                <w:lang w:val="vi-VN"/>
              </w:rPr>
              <w:t>Biên tập viên/Người quản trị nội dung/Người duyệt xuất bản</w:t>
            </w:r>
            <w:r w:rsidRPr="001164DE">
              <w:rPr>
                <w:rFonts w:ascii="Times New Roman" w:hAnsi="Times New Roman" w:cs="Times New Roman"/>
                <w:sz w:val="28"/>
                <w:szCs w:val="28"/>
              </w:rPr>
              <w:t>)</w:t>
            </w:r>
          </w:p>
        </w:tc>
        <w:tc>
          <w:tcPr>
            <w:tcW w:w="2885" w:type="pct"/>
            <w:shd w:val="clear" w:color="auto" w:fill="auto"/>
          </w:tcPr>
          <w:p w14:paraId="56FB278C" w14:textId="77777777" w:rsidR="00FF3651" w:rsidRPr="001164DE" w:rsidRDefault="00FF3651" w:rsidP="00A44A2C">
            <w:pPr>
              <w:spacing w:after="0" w:line="312" w:lineRule="auto"/>
              <w:jc w:val="both"/>
              <w:rPr>
                <w:rFonts w:ascii="Times New Roman" w:hAnsi="Times New Roman" w:cs="Times New Roman"/>
                <w:sz w:val="28"/>
                <w:szCs w:val="28"/>
                <w:lang w:val="vi-VN"/>
              </w:rPr>
            </w:pPr>
            <w:r w:rsidRPr="001164DE">
              <w:rPr>
                <w:rFonts w:ascii="Times New Roman" w:hAnsi="Times New Roman" w:cs="Times New Roman"/>
                <w:sz w:val="28"/>
                <w:szCs w:val="28"/>
              </w:rPr>
              <w:t>Trong thư mục chứa tin bài, kích chọn tin bài cần xem từ khóa</w:t>
            </w:r>
          </w:p>
        </w:tc>
      </w:tr>
      <w:tr w:rsidR="00E645AE" w:rsidRPr="001164DE" w14:paraId="052163BF" w14:textId="77777777" w:rsidTr="00A84F88">
        <w:trPr>
          <w:trHeight w:val="510"/>
        </w:trPr>
        <w:tc>
          <w:tcPr>
            <w:tcW w:w="576" w:type="pct"/>
            <w:shd w:val="clear" w:color="auto" w:fill="auto"/>
          </w:tcPr>
          <w:p w14:paraId="4F671F59" w14:textId="77777777" w:rsidR="00FF3651" w:rsidRPr="001164DE" w:rsidRDefault="00FF3651"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lang w:val="vi-VN"/>
              </w:rPr>
              <w:lastRenderedPageBreak/>
              <w:t>2</w:t>
            </w:r>
          </w:p>
        </w:tc>
        <w:tc>
          <w:tcPr>
            <w:tcW w:w="1539" w:type="pct"/>
            <w:shd w:val="clear" w:color="auto" w:fill="auto"/>
          </w:tcPr>
          <w:p w14:paraId="422A8574" w14:textId="77777777" w:rsidR="00FF3651" w:rsidRPr="001164DE" w:rsidRDefault="00FF3651"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Hệ thống</w:t>
            </w:r>
          </w:p>
        </w:tc>
        <w:tc>
          <w:tcPr>
            <w:tcW w:w="2885" w:type="pct"/>
            <w:shd w:val="clear" w:color="auto" w:fill="auto"/>
          </w:tcPr>
          <w:p w14:paraId="4FDC14E0" w14:textId="77777777" w:rsidR="00FF3651" w:rsidRPr="001164DE" w:rsidRDefault="0027541D" w:rsidP="00A44A2C">
            <w:pPr>
              <w:spacing w:after="0" w:line="312" w:lineRule="auto"/>
              <w:jc w:val="both"/>
              <w:rPr>
                <w:rFonts w:ascii="Times New Roman" w:hAnsi="Times New Roman" w:cs="Times New Roman"/>
                <w:sz w:val="28"/>
                <w:szCs w:val="28"/>
              </w:rPr>
            </w:pPr>
            <w:r w:rsidRPr="001164DE">
              <w:rPr>
                <w:rFonts w:ascii="Times New Roman" w:hAnsi="Times New Roman" w:cs="Times New Roman"/>
                <w:sz w:val="28"/>
                <w:szCs w:val="28"/>
              </w:rPr>
              <w:t xml:space="preserve">Truy vấn vào CSDL và tìm kiếm theo tiêu đề tin bài, </w:t>
            </w:r>
            <w:r w:rsidR="00FF3651" w:rsidRPr="001164DE">
              <w:rPr>
                <w:rFonts w:ascii="Times New Roman" w:hAnsi="Times New Roman" w:cs="Times New Roman"/>
                <w:sz w:val="28"/>
                <w:szCs w:val="28"/>
              </w:rPr>
              <w:t>hiển thị nội dung tin bài bao gồm các từ khóa tìm kiếm của tin bài</w:t>
            </w:r>
          </w:p>
          <w:p w14:paraId="5451B3DF" w14:textId="77777777" w:rsidR="00E645AE" w:rsidRPr="00777D93" w:rsidRDefault="00E645AE" w:rsidP="00777D93">
            <w:pPr>
              <w:pStyle w:val="Header"/>
              <w:tabs>
                <w:tab w:val="clear" w:pos="4680"/>
                <w:tab w:val="clear" w:pos="9360"/>
              </w:tabs>
              <w:spacing w:line="312" w:lineRule="auto"/>
              <w:rPr>
                <w:rFonts w:eastAsiaTheme="minorHAnsi"/>
                <w:noProof/>
                <w:szCs w:val="28"/>
                <w:lang w:val="vi-VN"/>
              </w:rPr>
            </w:pPr>
            <w:r w:rsidRPr="00777D93">
              <w:rPr>
                <w:rFonts w:eastAsiaTheme="minorHAnsi"/>
                <w:noProof/>
                <w:szCs w:val="28"/>
              </w:rPr>
              <w:drawing>
                <wp:inline distT="0" distB="0" distL="0" distR="0" wp14:anchorId="2FEF0C9B" wp14:editId="7DAE7ECB">
                  <wp:extent cx="3889270" cy="1371600"/>
                  <wp:effectExtent l="19050" t="19050" r="16510" b="190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963267" cy="1397696"/>
                          </a:xfrm>
                          <a:prstGeom prst="rect">
                            <a:avLst/>
                          </a:prstGeom>
                          <a:ln>
                            <a:solidFill>
                              <a:schemeClr val="tx1"/>
                            </a:solidFill>
                          </a:ln>
                        </pic:spPr>
                      </pic:pic>
                    </a:graphicData>
                  </a:graphic>
                </wp:inline>
              </w:drawing>
            </w:r>
          </w:p>
          <w:p w14:paraId="744E9119" w14:textId="5D6E47A7" w:rsidR="00F04346" w:rsidRPr="001164DE" w:rsidRDefault="00F04346" w:rsidP="00A44A2C">
            <w:pPr>
              <w:spacing w:after="0" w:line="312" w:lineRule="auto"/>
              <w:jc w:val="both"/>
              <w:rPr>
                <w:rFonts w:ascii="Times New Roman" w:hAnsi="Times New Roman" w:cs="Times New Roman"/>
                <w:sz w:val="28"/>
                <w:szCs w:val="28"/>
                <w:lang w:val="vi-VN"/>
              </w:rPr>
            </w:pPr>
            <w:r w:rsidRPr="001164DE">
              <w:rPr>
                <w:rFonts w:ascii="Times New Roman" w:hAnsi="Times New Roman" w:cs="Times New Roman"/>
                <w:sz w:val="28"/>
                <w:szCs w:val="28"/>
                <w:lang w:val="vi-VN"/>
              </w:rPr>
              <w:t>Bằng tr</w:t>
            </w:r>
            <w:r w:rsidRPr="001164DE">
              <w:rPr>
                <w:rFonts w:ascii="Times New Roman" w:hAnsi="Times New Roman" w:cs="Times New Roman"/>
                <w:sz w:val="28"/>
                <w:szCs w:val="28"/>
              </w:rPr>
              <w:t>ình biên tập nội dung mặc định của WebSphere Portal</w:t>
            </w:r>
          </w:p>
        </w:tc>
      </w:tr>
    </w:tbl>
    <w:p w14:paraId="6CFC4D02" w14:textId="77777777" w:rsidR="00C60DD7" w:rsidRPr="001164DE" w:rsidRDefault="00C60DD7" w:rsidP="002B7031">
      <w:pPr>
        <w:pStyle w:val="ListParagraph"/>
        <w:spacing w:line="312" w:lineRule="auto"/>
      </w:pPr>
      <w:r w:rsidRPr="001164DE">
        <w:t>Sửa từ khóa tìm kiếm</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1814"/>
        <w:gridCol w:w="6396"/>
      </w:tblGrid>
      <w:tr w:rsidR="00C60DD7" w:rsidRPr="001164DE" w14:paraId="1487DCA0" w14:textId="77777777" w:rsidTr="00A84F88">
        <w:trPr>
          <w:trHeight w:val="510"/>
          <w:tblHeader/>
        </w:trPr>
        <w:tc>
          <w:tcPr>
            <w:tcW w:w="576" w:type="pct"/>
            <w:shd w:val="clear" w:color="auto" w:fill="E7E6E6" w:themeFill="background2"/>
            <w:vAlign w:val="center"/>
          </w:tcPr>
          <w:p w14:paraId="26232F87" w14:textId="77777777" w:rsidR="00C60DD7" w:rsidRPr="001164DE" w:rsidRDefault="00C60DD7"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Bước thực hiện</w:t>
            </w:r>
          </w:p>
        </w:tc>
        <w:tc>
          <w:tcPr>
            <w:tcW w:w="1587" w:type="pct"/>
            <w:shd w:val="clear" w:color="auto" w:fill="E7E6E6" w:themeFill="background2"/>
            <w:vAlign w:val="center"/>
          </w:tcPr>
          <w:p w14:paraId="2EE313CD" w14:textId="77777777" w:rsidR="00C60DD7" w:rsidRPr="001164DE" w:rsidRDefault="00C60DD7"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Chủ thể thực hiện</w:t>
            </w:r>
          </w:p>
        </w:tc>
        <w:tc>
          <w:tcPr>
            <w:tcW w:w="2837" w:type="pct"/>
            <w:shd w:val="clear" w:color="auto" w:fill="E7E6E6" w:themeFill="background2"/>
            <w:vAlign w:val="center"/>
          </w:tcPr>
          <w:p w14:paraId="587B7D6E" w14:textId="77777777" w:rsidR="00C60DD7" w:rsidRPr="001164DE" w:rsidRDefault="00C60DD7"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Nội dung</w:t>
            </w:r>
          </w:p>
        </w:tc>
      </w:tr>
      <w:tr w:rsidR="00FF3651" w:rsidRPr="001164DE" w14:paraId="471A6412" w14:textId="77777777" w:rsidTr="00A84F88">
        <w:trPr>
          <w:trHeight w:val="773"/>
        </w:trPr>
        <w:tc>
          <w:tcPr>
            <w:tcW w:w="576" w:type="pct"/>
            <w:shd w:val="clear" w:color="auto" w:fill="auto"/>
          </w:tcPr>
          <w:p w14:paraId="3B279CAC" w14:textId="77777777" w:rsidR="00FF3651" w:rsidRPr="001164DE" w:rsidRDefault="00FF3651"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lang w:val="vi-VN"/>
              </w:rPr>
              <w:t>1</w:t>
            </w:r>
          </w:p>
        </w:tc>
        <w:tc>
          <w:tcPr>
            <w:tcW w:w="1587" w:type="pct"/>
            <w:shd w:val="clear" w:color="auto" w:fill="auto"/>
          </w:tcPr>
          <w:p w14:paraId="79B25550" w14:textId="77777777" w:rsidR="00FF3651" w:rsidRPr="001164DE" w:rsidRDefault="00FF3651"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NSD</w:t>
            </w:r>
            <w:r w:rsidRPr="001164DE">
              <w:rPr>
                <w:rFonts w:ascii="Times New Roman" w:hAnsi="Times New Roman" w:cs="Times New Roman"/>
                <w:sz w:val="28"/>
                <w:szCs w:val="28"/>
              </w:rPr>
              <w:t xml:space="preserve"> (Biên tập viên/ Người quản trị nội dung)</w:t>
            </w:r>
          </w:p>
        </w:tc>
        <w:tc>
          <w:tcPr>
            <w:tcW w:w="2837" w:type="pct"/>
            <w:shd w:val="clear" w:color="auto" w:fill="auto"/>
          </w:tcPr>
          <w:p w14:paraId="497FCE4E" w14:textId="77777777" w:rsidR="00FF3651" w:rsidRPr="001164DE" w:rsidRDefault="00FF3651" w:rsidP="00A44A2C">
            <w:pPr>
              <w:spacing w:after="0" w:line="312" w:lineRule="auto"/>
              <w:jc w:val="both"/>
              <w:rPr>
                <w:rFonts w:ascii="Times New Roman" w:hAnsi="Times New Roman" w:cs="Times New Roman"/>
                <w:sz w:val="28"/>
                <w:szCs w:val="28"/>
                <w:lang w:val="vi-VN"/>
              </w:rPr>
            </w:pPr>
            <w:r w:rsidRPr="001164DE">
              <w:rPr>
                <w:rFonts w:ascii="Times New Roman" w:hAnsi="Times New Roman" w:cs="Times New Roman"/>
                <w:sz w:val="28"/>
                <w:szCs w:val="28"/>
              </w:rPr>
              <w:t>Chọn tin bài cần sửa từ khóa</w:t>
            </w:r>
          </w:p>
        </w:tc>
      </w:tr>
      <w:tr w:rsidR="00FF3651" w:rsidRPr="001164DE" w14:paraId="765AAD9F" w14:textId="77777777" w:rsidTr="00A84F88">
        <w:trPr>
          <w:trHeight w:val="510"/>
        </w:trPr>
        <w:tc>
          <w:tcPr>
            <w:tcW w:w="576" w:type="pct"/>
            <w:shd w:val="clear" w:color="auto" w:fill="auto"/>
          </w:tcPr>
          <w:p w14:paraId="5A7DE94B" w14:textId="77777777" w:rsidR="00FF3651" w:rsidRPr="001164DE" w:rsidRDefault="00FF3651" w:rsidP="002B7031">
            <w:pPr>
              <w:spacing w:after="0" w:line="312" w:lineRule="auto"/>
              <w:jc w:val="center"/>
              <w:rPr>
                <w:rFonts w:ascii="Times New Roman" w:hAnsi="Times New Roman" w:cs="Times New Roman"/>
                <w:sz w:val="28"/>
                <w:szCs w:val="28"/>
              </w:rPr>
            </w:pPr>
            <w:r w:rsidRPr="001164DE">
              <w:rPr>
                <w:rFonts w:ascii="Times New Roman" w:hAnsi="Times New Roman" w:cs="Times New Roman"/>
                <w:sz w:val="28"/>
                <w:szCs w:val="28"/>
              </w:rPr>
              <w:t>2</w:t>
            </w:r>
          </w:p>
        </w:tc>
        <w:tc>
          <w:tcPr>
            <w:tcW w:w="1587" w:type="pct"/>
            <w:shd w:val="clear" w:color="auto" w:fill="auto"/>
          </w:tcPr>
          <w:p w14:paraId="2B6BCB86" w14:textId="77777777" w:rsidR="00FF3651" w:rsidRPr="001164DE" w:rsidRDefault="00FF3651"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Hệ thống</w:t>
            </w:r>
          </w:p>
        </w:tc>
        <w:tc>
          <w:tcPr>
            <w:tcW w:w="2837" w:type="pct"/>
            <w:shd w:val="clear" w:color="auto" w:fill="auto"/>
          </w:tcPr>
          <w:p w14:paraId="616B8F05" w14:textId="77777777" w:rsidR="00FF3651" w:rsidRPr="001164DE" w:rsidRDefault="00FF3651" w:rsidP="00A44A2C">
            <w:pPr>
              <w:spacing w:after="0" w:line="312" w:lineRule="auto"/>
              <w:jc w:val="both"/>
              <w:rPr>
                <w:rFonts w:ascii="Times New Roman" w:hAnsi="Times New Roman" w:cs="Times New Roman"/>
                <w:sz w:val="28"/>
                <w:szCs w:val="28"/>
              </w:rPr>
            </w:pPr>
            <w:r w:rsidRPr="001164DE">
              <w:rPr>
                <w:rFonts w:ascii="Times New Roman" w:hAnsi="Times New Roman" w:cs="Times New Roman"/>
                <w:sz w:val="28"/>
                <w:szCs w:val="28"/>
              </w:rPr>
              <w:t>Hiển thị chi tiết tin bài cần sửa từ khóa</w:t>
            </w:r>
          </w:p>
        </w:tc>
      </w:tr>
      <w:tr w:rsidR="00FF3651" w:rsidRPr="001164DE" w14:paraId="18D7B9FF" w14:textId="77777777" w:rsidTr="00A84F88">
        <w:trPr>
          <w:trHeight w:val="510"/>
        </w:trPr>
        <w:tc>
          <w:tcPr>
            <w:tcW w:w="576" w:type="pct"/>
            <w:shd w:val="clear" w:color="auto" w:fill="auto"/>
          </w:tcPr>
          <w:p w14:paraId="0FC3A1CE" w14:textId="77777777" w:rsidR="00FF3651" w:rsidRPr="001164DE" w:rsidRDefault="00FF3651" w:rsidP="002B7031">
            <w:pPr>
              <w:spacing w:after="0" w:line="312" w:lineRule="auto"/>
              <w:jc w:val="center"/>
              <w:rPr>
                <w:rFonts w:ascii="Times New Roman" w:hAnsi="Times New Roman" w:cs="Times New Roman"/>
                <w:sz w:val="28"/>
                <w:szCs w:val="28"/>
              </w:rPr>
            </w:pPr>
            <w:r w:rsidRPr="001164DE">
              <w:rPr>
                <w:rFonts w:ascii="Times New Roman" w:hAnsi="Times New Roman" w:cs="Times New Roman"/>
                <w:sz w:val="28"/>
                <w:szCs w:val="28"/>
              </w:rPr>
              <w:t>3</w:t>
            </w:r>
          </w:p>
        </w:tc>
        <w:tc>
          <w:tcPr>
            <w:tcW w:w="1587" w:type="pct"/>
            <w:shd w:val="clear" w:color="auto" w:fill="auto"/>
          </w:tcPr>
          <w:p w14:paraId="5F2304D2" w14:textId="77777777" w:rsidR="00FF3651" w:rsidRPr="001164DE" w:rsidRDefault="00FF3651"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NSD</w:t>
            </w:r>
            <w:r w:rsidRPr="001164DE">
              <w:rPr>
                <w:rFonts w:ascii="Times New Roman" w:hAnsi="Times New Roman" w:cs="Times New Roman"/>
                <w:sz w:val="28"/>
                <w:szCs w:val="28"/>
              </w:rPr>
              <w:t xml:space="preserve"> (Biên tập viên/ Người quản trị nội dung)</w:t>
            </w:r>
          </w:p>
        </w:tc>
        <w:tc>
          <w:tcPr>
            <w:tcW w:w="2837" w:type="pct"/>
            <w:shd w:val="clear" w:color="auto" w:fill="auto"/>
          </w:tcPr>
          <w:p w14:paraId="38156EEE" w14:textId="77777777" w:rsidR="00FF3651" w:rsidRPr="001164DE" w:rsidRDefault="00FF3651" w:rsidP="00A44A2C">
            <w:pPr>
              <w:spacing w:after="0" w:line="312" w:lineRule="auto"/>
              <w:jc w:val="both"/>
              <w:rPr>
                <w:rFonts w:ascii="Times New Roman" w:hAnsi="Times New Roman" w:cs="Times New Roman"/>
                <w:sz w:val="28"/>
                <w:szCs w:val="28"/>
              </w:rPr>
            </w:pPr>
            <w:r w:rsidRPr="001164DE">
              <w:rPr>
                <w:rFonts w:ascii="Times New Roman" w:hAnsi="Times New Roman" w:cs="Times New Roman"/>
                <w:sz w:val="28"/>
                <w:szCs w:val="28"/>
              </w:rPr>
              <w:t>Sửa các thẻ tag (từ khóa tìm kiếm) và chọn Lưu và Đóng (Save and Close)</w:t>
            </w:r>
          </w:p>
          <w:p w14:paraId="5AAD39FE" w14:textId="77777777" w:rsidR="00E645AE" w:rsidRPr="00777D93" w:rsidRDefault="00E645AE" w:rsidP="00777D93">
            <w:pPr>
              <w:pStyle w:val="Header"/>
              <w:tabs>
                <w:tab w:val="clear" w:pos="4680"/>
                <w:tab w:val="clear" w:pos="9360"/>
              </w:tabs>
              <w:spacing w:line="312" w:lineRule="auto"/>
              <w:rPr>
                <w:rFonts w:eastAsiaTheme="minorHAnsi"/>
                <w:noProof/>
                <w:szCs w:val="28"/>
              </w:rPr>
            </w:pPr>
            <w:r w:rsidRPr="00777D93">
              <w:rPr>
                <w:rFonts w:eastAsiaTheme="minorHAnsi"/>
                <w:noProof/>
                <w:szCs w:val="28"/>
              </w:rPr>
              <w:drawing>
                <wp:inline distT="0" distB="0" distL="0" distR="0" wp14:anchorId="1FA3E23A" wp14:editId="77298562">
                  <wp:extent cx="3889270" cy="1371600"/>
                  <wp:effectExtent l="19050" t="19050" r="16510" b="190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963267" cy="1397696"/>
                          </a:xfrm>
                          <a:prstGeom prst="rect">
                            <a:avLst/>
                          </a:prstGeom>
                          <a:ln>
                            <a:solidFill>
                              <a:schemeClr val="tx1"/>
                            </a:solidFill>
                          </a:ln>
                        </pic:spPr>
                      </pic:pic>
                    </a:graphicData>
                  </a:graphic>
                </wp:inline>
              </w:drawing>
            </w:r>
          </w:p>
          <w:p w14:paraId="5D7CD3D7" w14:textId="4296A81B" w:rsidR="002623FE" w:rsidRPr="001164DE" w:rsidRDefault="002623FE" w:rsidP="00A44A2C">
            <w:pPr>
              <w:spacing w:after="0" w:line="312" w:lineRule="auto"/>
              <w:jc w:val="both"/>
              <w:rPr>
                <w:rFonts w:ascii="Times New Roman" w:hAnsi="Times New Roman" w:cs="Times New Roman"/>
                <w:sz w:val="28"/>
                <w:szCs w:val="28"/>
              </w:rPr>
            </w:pPr>
            <w:r w:rsidRPr="001164DE">
              <w:rPr>
                <w:rFonts w:ascii="Times New Roman" w:hAnsi="Times New Roman" w:cs="Times New Roman"/>
                <w:sz w:val="28"/>
                <w:szCs w:val="28"/>
                <w:lang w:val="vi-VN"/>
              </w:rPr>
              <w:t>Bằng tr</w:t>
            </w:r>
            <w:r w:rsidRPr="001164DE">
              <w:rPr>
                <w:rFonts w:ascii="Times New Roman" w:hAnsi="Times New Roman" w:cs="Times New Roman"/>
                <w:sz w:val="28"/>
                <w:szCs w:val="28"/>
              </w:rPr>
              <w:t>ình biên tập nội dung mặc định của WebSphere Portal</w:t>
            </w:r>
          </w:p>
        </w:tc>
      </w:tr>
      <w:tr w:rsidR="00FF3651" w:rsidRPr="001164DE" w14:paraId="08053A0B" w14:textId="77777777" w:rsidTr="00177930">
        <w:trPr>
          <w:trHeight w:val="3585"/>
        </w:trPr>
        <w:tc>
          <w:tcPr>
            <w:tcW w:w="576" w:type="pct"/>
            <w:shd w:val="clear" w:color="auto" w:fill="auto"/>
          </w:tcPr>
          <w:p w14:paraId="27072BC7" w14:textId="77777777" w:rsidR="00FF3651" w:rsidRPr="001164DE" w:rsidRDefault="00FF3651"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rPr>
              <w:lastRenderedPageBreak/>
              <w:t>4</w:t>
            </w:r>
          </w:p>
        </w:tc>
        <w:tc>
          <w:tcPr>
            <w:tcW w:w="1587" w:type="pct"/>
            <w:shd w:val="clear" w:color="auto" w:fill="auto"/>
          </w:tcPr>
          <w:p w14:paraId="5927375A" w14:textId="77777777" w:rsidR="00FF3651" w:rsidRPr="001164DE" w:rsidRDefault="00FF3651"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Hệ thống</w:t>
            </w:r>
          </w:p>
        </w:tc>
        <w:tc>
          <w:tcPr>
            <w:tcW w:w="2837" w:type="pct"/>
            <w:shd w:val="clear" w:color="auto" w:fill="auto"/>
          </w:tcPr>
          <w:p w14:paraId="50834B2A" w14:textId="1123E063" w:rsidR="00FF3651" w:rsidRPr="001164DE" w:rsidRDefault="00FF3651" w:rsidP="00A44A2C">
            <w:pPr>
              <w:spacing w:after="0" w:line="312" w:lineRule="auto"/>
              <w:jc w:val="both"/>
              <w:rPr>
                <w:rFonts w:ascii="Times New Roman" w:hAnsi="Times New Roman" w:cs="Times New Roman"/>
                <w:sz w:val="28"/>
                <w:szCs w:val="28"/>
              </w:rPr>
            </w:pPr>
            <w:r w:rsidRPr="001164DE">
              <w:rPr>
                <w:rFonts w:ascii="Times New Roman" w:hAnsi="Times New Roman" w:cs="Times New Roman"/>
                <w:sz w:val="28"/>
                <w:szCs w:val="28"/>
              </w:rPr>
              <w:t>Hệ thống kiểm tra trường từ khóa tìm kiếm đảm bảo đúng yêu cầu ở bảng “Thiết kế trường dữ liệ</w:t>
            </w:r>
            <w:r w:rsidR="00F27326" w:rsidRPr="001164DE">
              <w:rPr>
                <w:rFonts w:ascii="Times New Roman" w:hAnsi="Times New Roman" w:cs="Times New Roman"/>
                <w:sz w:val="28"/>
                <w:szCs w:val="28"/>
              </w:rPr>
              <w:t>u”- chức năng sửa từ khóa tìm kiếm:</w:t>
            </w:r>
          </w:p>
          <w:p w14:paraId="57E7716F" w14:textId="1015024D" w:rsidR="00FF3651" w:rsidRPr="001164DE" w:rsidRDefault="00FF3651" w:rsidP="00A44A2C">
            <w:pPr>
              <w:spacing w:after="0" w:line="312" w:lineRule="auto"/>
              <w:jc w:val="both"/>
              <w:rPr>
                <w:rFonts w:ascii="Times New Roman" w:hAnsi="Times New Roman" w:cs="Times New Roman"/>
                <w:sz w:val="28"/>
                <w:szCs w:val="28"/>
              </w:rPr>
            </w:pPr>
            <w:r w:rsidRPr="001164DE">
              <w:rPr>
                <w:rFonts w:ascii="Times New Roman" w:hAnsi="Times New Roman" w:cs="Times New Roman"/>
                <w:sz w:val="28"/>
                <w:szCs w:val="28"/>
              </w:rPr>
              <w:t>+ Nếu hợp lệ, hệ thống lưu từ khóa tìm kiếm đã được điền vào với tin bài</w:t>
            </w:r>
            <w:r w:rsidR="0086415D" w:rsidRPr="001164DE">
              <w:rPr>
                <w:rFonts w:ascii="Times New Roman" w:hAnsi="Times New Roman" w:cs="Times New Roman"/>
                <w:sz w:val="28"/>
                <w:szCs w:val="28"/>
              </w:rPr>
              <w:t xml:space="preserve"> vào CSDL của WCM</w:t>
            </w:r>
            <w:r w:rsidRPr="001164DE">
              <w:rPr>
                <w:rFonts w:ascii="Times New Roman" w:hAnsi="Times New Roman" w:cs="Times New Roman"/>
                <w:sz w:val="28"/>
                <w:szCs w:val="28"/>
              </w:rPr>
              <w:t>, hiển thị thông báo tin bài đã được cập nhật</w:t>
            </w:r>
          </w:p>
          <w:p w14:paraId="64F78DBB" w14:textId="77777777" w:rsidR="00FF3651" w:rsidRPr="001164DE" w:rsidRDefault="00FF3651" w:rsidP="00A44A2C">
            <w:pPr>
              <w:spacing w:after="0" w:line="312" w:lineRule="auto"/>
              <w:jc w:val="both"/>
              <w:rPr>
                <w:rFonts w:ascii="Times New Roman" w:hAnsi="Times New Roman" w:cs="Times New Roman"/>
                <w:sz w:val="28"/>
                <w:szCs w:val="28"/>
                <w:lang w:val="vi-VN"/>
              </w:rPr>
            </w:pPr>
            <w:r w:rsidRPr="001164DE">
              <w:rPr>
                <w:rFonts w:ascii="Times New Roman" w:hAnsi="Times New Roman" w:cs="Times New Roman"/>
                <w:sz w:val="28"/>
                <w:szCs w:val="28"/>
              </w:rPr>
              <w:t>+ Nếu không hợp lệ, hệ thống hiển thị thông báo lỗi tương ứng</w:t>
            </w:r>
          </w:p>
        </w:tc>
      </w:tr>
    </w:tbl>
    <w:p w14:paraId="4B907C2E" w14:textId="77777777" w:rsidR="00C60DD7" w:rsidRPr="001164DE" w:rsidRDefault="00C60DD7" w:rsidP="002B7031">
      <w:pPr>
        <w:pStyle w:val="ListParagraph"/>
        <w:spacing w:line="312" w:lineRule="auto"/>
      </w:pPr>
      <w:r w:rsidRPr="001164DE">
        <w:t>Xóa từ khóa tìm kiếm</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2504"/>
        <w:gridCol w:w="5706"/>
      </w:tblGrid>
      <w:tr w:rsidR="00C60DD7" w:rsidRPr="001164DE" w14:paraId="3635623C" w14:textId="77777777" w:rsidTr="00A84F88">
        <w:trPr>
          <w:trHeight w:val="510"/>
          <w:tblHeader/>
        </w:trPr>
        <w:tc>
          <w:tcPr>
            <w:tcW w:w="576" w:type="pct"/>
            <w:shd w:val="clear" w:color="auto" w:fill="E7E6E6" w:themeFill="background2"/>
            <w:vAlign w:val="center"/>
          </w:tcPr>
          <w:p w14:paraId="00F8D5CB" w14:textId="77777777" w:rsidR="00C60DD7" w:rsidRPr="001164DE" w:rsidRDefault="00C60DD7"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Bước thực hiện</w:t>
            </w:r>
          </w:p>
        </w:tc>
        <w:tc>
          <w:tcPr>
            <w:tcW w:w="1587" w:type="pct"/>
            <w:shd w:val="clear" w:color="auto" w:fill="E7E6E6" w:themeFill="background2"/>
            <w:vAlign w:val="center"/>
          </w:tcPr>
          <w:p w14:paraId="652E817E" w14:textId="77777777" w:rsidR="00C60DD7" w:rsidRPr="001164DE" w:rsidRDefault="00C60DD7"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Chủ thể thực hiện</w:t>
            </w:r>
          </w:p>
        </w:tc>
        <w:tc>
          <w:tcPr>
            <w:tcW w:w="2837" w:type="pct"/>
            <w:shd w:val="clear" w:color="auto" w:fill="E7E6E6" w:themeFill="background2"/>
            <w:vAlign w:val="center"/>
          </w:tcPr>
          <w:p w14:paraId="442ABA2E" w14:textId="77777777" w:rsidR="00C60DD7" w:rsidRPr="001164DE" w:rsidRDefault="00C60DD7"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Nội dung</w:t>
            </w:r>
          </w:p>
        </w:tc>
      </w:tr>
      <w:tr w:rsidR="00AD2016" w:rsidRPr="001164DE" w14:paraId="01AA57E6" w14:textId="77777777" w:rsidTr="00A84F88">
        <w:trPr>
          <w:trHeight w:val="510"/>
        </w:trPr>
        <w:tc>
          <w:tcPr>
            <w:tcW w:w="576" w:type="pct"/>
            <w:shd w:val="clear" w:color="auto" w:fill="auto"/>
          </w:tcPr>
          <w:p w14:paraId="39066460" w14:textId="211E395F" w:rsidR="00AD2016" w:rsidRPr="001164DE" w:rsidRDefault="00AD2016" w:rsidP="00AD2016">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lang w:val="vi-VN"/>
              </w:rPr>
              <w:t>1</w:t>
            </w:r>
          </w:p>
        </w:tc>
        <w:tc>
          <w:tcPr>
            <w:tcW w:w="1587" w:type="pct"/>
            <w:shd w:val="clear" w:color="auto" w:fill="auto"/>
          </w:tcPr>
          <w:p w14:paraId="454582C7" w14:textId="7284320C" w:rsidR="00AD2016" w:rsidRPr="001164DE" w:rsidRDefault="00AD2016" w:rsidP="00AD2016">
            <w:pPr>
              <w:spacing w:after="0" w:line="312" w:lineRule="auto"/>
              <w:rPr>
                <w:rFonts w:ascii="Times New Roman" w:hAnsi="Times New Roman" w:cs="Times New Roman"/>
                <w:sz w:val="28"/>
                <w:szCs w:val="28"/>
              </w:rPr>
            </w:pPr>
            <w:r w:rsidRPr="001164DE">
              <w:rPr>
                <w:rFonts w:ascii="Times New Roman" w:hAnsi="Times New Roman" w:cs="Times New Roman"/>
                <w:sz w:val="28"/>
                <w:szCs w:val="28"/>
                <w:lang w:val="vi-VN"/>
              </w:rPr>
              <w:t>NSD</w:t>
            </w:r>
            <w:r w:rsidRPr="001164DE">
              <w:rPr>
                <w:rFonts w:ascii="Times New Roman" w:hAnsi="Times New Roman" w:cs="Times New Roman"/>
                <w:sz w:val="28"/>
                <w:szCs w:val="28"/>
              </w:rPr>
              <w:t xml:space="preserve"> (Biên tập viên/ Người quản trị nội dung)</w:t>
            </w:r>
          </w:p>
        </w:tc>
        <w:tc>
          <w:tcPr>
            <w:tcW w:w="2837" w:type="pct"/>
            <w:shd w:val="clear" w:color="auto" w:fill="auto"/>
          </w:tcPr>
          <w:p w14:paraId="16B6E636" w14:textId="775786AD" w:rsidR="00AD2016" w:rsidRPr="001164DE" w:rsidRDefault="00AD2016" w:rsidP="00A44A2C">
            <w:pPr>
              <w:spacing w:after="0" w:line="312" w:lineRule="auto"/>
              <w:jc w:val="both"/>
              <w:rPr>
                <w:rFonts w:ascii="Times New Roman" w:hAnsi="Times New Roman" w:cs="Times New Roman"/>
                <w:sz w:val="28"/>
                <w:szCs w:val="28"/>
                <w:lang w:val="vi-VN"/>
              </w:rPr>
            </w:pPr>
            <w:r w:rsidRPr="001164DE">
              <w:rPr>
                <w:rFonts w:ascii="Times New Roman" w:hAnsi="Times New Roman" w:cs="Times New Roman"/>
                <w:sz w:val="28"/>
                <w:szCs w:val="28"/>
              </w:rPr>
              <w:t>Chọn tin bài chứa từ khóa cần xóa</w:t>
            </w:r>
          </w:p>
        </w:tc>
      </w:tr>
      <w:tr w:rsidR="00AD2016" w:rsidRPr="001164DE" w14:paraId="072CF517" w14:textId="77777777" w:rsidTr="00A84F88">
        <w:trPr>
          <w:trHeight w:val="510"/>
        </w:trPr>
        <w:tc>
          <w:tcPr>
            <w:tcW w:w="576" w:type="pct"/>
            <w:shd w:val="clear" w:color="auto" w:fill="auto"/>
          </w:tcPr>
          <w:p w14:paraId="2C8C86D8" w14:textId="64E1A738" w:rsidR="00AD2016" w:rsidRPr="001164DE" w:rsidRDefault="00AD2016" w:rsidP="00AD2016">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rPr>
              <w:t>2</w:t>
            </w:r>
          </w:p>
        </w:tc>
        <w:tc>
          <w:tcPr>
            <w:tcW w:w="1587" w:type="pct"/>
            <w:shd w:val="clear" w:color="auto" w:fill="auto"/>
          </w:tcPr>
          <w:p w14:paraId="261DE004" w14:textId="3FD908BA" w:rsidR="00AD2016" w:rsidRPr="001164DE" w:rsidRDefault="00AD2016" w:rsidP="00AD2016">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rPr>
              <w:t>Hệ thống</w:t>
            </w:r>
          </w:p>
        </w:tc>
        <w:tc>
          <w:tcPr>
            <w:tcW w:w="2837" w:type="pct"/>
            <w:shd w:val="clear" w:color="auto" w:fill="auto"/>
          </w:tcPr>
          <w:p w14:paraId="6327C13C" w14:textId="0430AB4E" w:rsidR="00AD2016" w:rsidRPr="001164DE" w:rsidRDefault="00AD2016" w:rsidP="00A44A2C">
            <w:pPr>
              <w:spacing w:after="0" w:line="312" w:lineRule="auto"/>
              <w:jc w:val="both"/>
              <w:rPr>
                <w:rFonts w:ascii="Times New Roman" w:hAnsi="Times New Roman" w:cs="Times New Roman"/>
                <w:sz w:val="28"/>
                <w:szCs w:val="28"/>
              </w:rPr>
            </w:pPr>
            <w:r w:rsidRPr="001164DE">
              <w:rPr>
                <w:rFonts w:ascii="Times New Roman" w:hAnsi="Times New Roman" w:cs="Times New Roman"/>
                <w:sz w:val="28"/>
                <w:szCs w:val="28"/>
              </w:rPr>
              <w:t>Hiển thị từ khóa tìm kiếm tin bài</w:t>
            </w:r>
          </w:p>
        </w:tc>
      </w:tr>
      <w:tr w:rsidR="00AD2016" w:rsidRPr="001164DE" w14:paraId="517ECDF2" w14:textId="77777777" w:rsidTr="00A84F88">
        <w:trPr>
          <w:trHeight w:val="510"/>
        </w:trPr>
        <w:tc>
          <w:tcPr>
            <w:tcW w:w="576" w:type="pct"/>
            <w:shd w:val="clear" w:color="auto" w:fill="auto"/>
          </w:tcPr>
          <w:p w14:paraId="3B8F7061" w14:textId="5A2879BE" w:rsidR="00AD2016" w:rsidRPr="001164DE" w:rsidRDefault="00AD2016" w:rsidP="00AD2016">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rPr>
              <w:t>3</w:t>
            </w:r>
          </w:p>
        </w:tc>
        <w:tc>
          <w:tcPr>
            <w:tcW w:w="1587" w:type="pct"/>
            <w:shd w:val="clear" w:color="auto" w:fill="auto"/>
          </w:tcPr>
          <w:p w14:paraId="08D7067E" w14:textId="5DD366E2" w:rsidR="00AD2016" w:rsidRPr="001164DE" w:rsidRDefault="00AD2016" w:rsidP="00AD2016">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NSD</w:t>
            </w:r>
            <w:r w:rsidRPr="001164DE">
              <w:rPr>
                <w:rFonts w:ascii="Times New Roman" w:hAnsi="Times New Roman" w:cs="Times New Roman"/>
                <w:sz w:val="28"/>
                <w:szCs w:val="28"/>
              </w:rPr>
              <w:t xml:space="preserve"> (Biên tập viên/ Người quản trị nội dung)</w:t>
            </w:r>
          </w:p>
        </w:tc>
        <w:tc>
          <w:tcPr>
            <w:tcW w:w="2837" w:type="pct"/>
            <w:shd w:val="clear" w:color="auto" w:fill="auto"/>
          </w:tcPr>
          <w:p w14:paraId="75C5CDB8" w14:textId="77777777" w:rsidR="00AD2016" w:rsidRPr="001164DE" w:rsidRDefault="00AD2016" w:rsidP="00A44A2C">
            <w:pPr>
              <w:spacing w:after="0" w:line="312" w:lineRule="auto"/>
              <w:jc w:val="both"/>
              <w:rPr>
                <w:rFonts w:ascii="Times New Roman" w:hAnsi="Times New Roman" w:cs="Times New Roman"/>
                <w:sz w:val="28"/>
                <w:szCs w:val="28"/>
              </w:rPr>
            </w:pPr>
            <w:r w:rsidRPr="001164DE">
              <w:rPr>
                <w:rFonts w:ascii="Times New Roman" w:hAnsi="Times New Roman" w:cs="Times New Roman"/>
                <w:sz w:val="28"/>
                <w:szCs w:val="28"/>
              </w:rPr>
              <w:t>Xóa các từ khóa muốn xóa và chọn Lưu và Đóng (Save and Close)</w:t>
            </w:r>
          </w:p>
          <w:p w14:paraId="5CD5D4A7" w14:textId="77777777" w:rsidR="00E645AE" w:rsidRPr="00777D93" w:rsidRDefault="00E645AE" w:rsidP="00777D93">
            <w:pPr>
              <w:pStyle w:val="Header"/>
              <w:tabs>
                <w:tab w:val="clear" w:pos="4680"/>
                <w:tab w:val="clear" w:pos="9360"/>
              </w:tabs>
              <w:spacing w:line="312" w:lineRule="auto"/>
              <w:rPr>
                <w:rFonts w:eastAsiaTheme="minorHAnsi"/>
                <w:noProof/>
                <w:szCs w:val="28"/>
              </w:rPr>
            </w:pPr>
            <w:r w:rsidRPr="00777D93">
              <w:rPr>
                <w:rFonts w:eastAsiaTheme="minorHAnsi"/>
                <w:noProof/>
                <w:szCs w:val="28"/>
              </w:rPr>
              <w:drawing>
                <wp:inline distT="0" distB="0" distL="0" distR="0" wp14:anchorId="08BE5AE4" wp14:editId="678B9D6E">
                  <wp:extent cx="3449632" cy="1228725"/>
                  <wp:effectExtent l="19050" t="19050" r="1778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463157" cy="1233543"/>
                          </a:xfrm>
                          <a:prstGeom prst="rect">
                            <a:avLst/>
                          </a:prstGeom>
                          <a:ln>
                            <a:solidFill>
                              <a:schemeClr val="tx1"/>
                            </a:solidFill>
                          </a:ln>
                        </pic:spPr>
                      </pic:pic>
                    </a:graphicData>
                  </a:graphic>
                </wp:inline>
              </w:drawing>
            </w:r>
          </w:p>
          <w:p w14:paraId="3C20CDAA" w14:textId="124BEBA1" w:rsidR="002623FE" w:rsidRPr="001164DE" w:rsidRDefault="002623FE" w:rsidP="00A44A2C">
            <w:pPr>
              <w:spacing w:after="0" w:line="312" w:lineRule="auto"/>
              <w:jc w:val="both"/>
              <w:rPr>
                <w:rFonts w:ascii="Times New Roman" w:hAnsi="Times New Roman" w:cs="Times New Roman"/>
                <w:sz w:val="28"/>
                <w:szCs w:val="28"/>
              </w:rPr>
            </w:pPr>
            <w:r w:rsidRPr="001164DE">
              <w:rPr>
                <w:rFonts w:ascii="Times New Roman" w:hAnsi="Times New Roman" w:cs="Times New Roman"/>
                <w:sz w:val="28"/>
                <w:szCs w:val="28"/>
                <w:lang w:val="vi-VN"/>
              </w:rPr>
              <w:t>Bằng tr</w:t>
            </w:r>
            <w:r w:rsidRPr="001164DE">
              <w:rPr>
                <w:rFonts w:ascii="Times New Roman" w:hAnsi="Times New Roman" w:cs="Times New Roman"/>
                <w:sz w:val="28"/>
                <w:szCs w:val="28"/>
              </w:rPr>
              <w:t>ình biên tập nội dung mặc định của WebSphere Portal</w:t>
            </w:r>
          </w:p>
        </w:tc>
      </w:tr>
      <w:tr w:rsidR="00AD2016" w:rsidRPr="001164DE" w14:paraId="660EDEA4" w14:textId="77777777" w:rsidTr="00A84F88">
        <w:trPr>
          <w:trHeight w:val="510"/>
        </w:trPr>
        <w:tc>
          <w:tcPr>
            <w:tcW w:w="576" w:type="pct"/>
            <w:shd w:val="clear" w:color="auto" w:fill="auto"/>
          </w:tcPr>
          <w:p w14:paraId="7EFAC175" w14:textId="73D69BDF" w:rsidR="00AD2016" w:rsidRPr="001164DE" w:rsidRDefault="00AD2016" w:rsidP="00AD2016">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rPr>
              <w:t>4</w:t>
            </w:r>
          </w:p>
        </w:tc>
        <w:tc>
          <w:tcPr>
            <w:tcW w:w="1587" w:type="pct"/>
            <w:shd w:val="clear" w:color="auto" w:fill="auto"/>
          </w:tcPr>
          <w:p w14:paraId="74DC9A77" w14:textId="11AFEAF4" w:rsidR="00AD2016" w:rsidRPr="001164DE" w:rsidRDefault="00AD2016" w:rsidP="00AD2016">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Hệ thống</w:t>
            </w:r>
          </w:p>
        </w:tc>
        <w:tc>
          <w:tcPr>
            <w:tcW w:w="2837" w:type="pct"/>
            <w:shd w:val="clear" w:color="auto" w:fill="auto"/>
          </w:tcPr>
          <w:p w14:paraId="70E35523" w14:textId="4AB36E13" w:rsidR="00AD2016" w:rsidRPr="001164DE" w:rsidRDefault="00AD2016" w:rsidP="00A44A2C">
            <w:pPr>
              <w:spacing w:after="0" w:line="312" w:lineRule="auto"/>
              <w:jc w:val="both"/>
              <w:rPr>
                <w:rFonts w:ascii="Times New Roman" w:hAnsi="Times New Roman" w:cs="Times New Roman"/>
                <w:sz w:val="28"/>
                <w:szCs w:val="28"/>
              </w:rPr>
            </w:pPr>
            <w:r w:rsidRPr="001164DE">
              <w:rPr>
                <w:rFonts w:ascii="Times New Roman" w:hAnsi="Times New Roman" w:cs="Times New Roman"/>
                <w:sz w:val="28"/>
                <w:szCs w:val="28"/>
              </w:rPr>
              <w:t>Xóa từ khóa đã lưu ở trường thẻ tag</w:t>
            </w:r>
            <w:r w:rsidR="00177930" w:rsidRPr="001164DE">
              <w:rPr>
                <w:rFonts w:ascii="Times New Roman" w:hAnsi="Times New Roman" w:cs="Times New Roman"/>
                <w:sz w:val="28"/>
                <w:szCs w:val="28"/>
              </w:rPr>
              <w:t xml:space="preserve"> của tin bào trong CSDL của WCM</w:t>
            </w:r>
          </w:p>
          <w:p w14:paraId="0CEFC96C" w14:textId="781FD8CB" w:rsidR="00AD2016" w:rsidRPr="001164DE" w:rsidRDefault="00AD2016" w:rsidP="00A44A2C">
            <w:pPr>
              <w:spacing w:after="0" w:line="312" w:lineRule="auto"/>
              <w:jc w:val="both"/>
              <w:rPr>
                <w:rFonts w:ascii="Times New Roman" w:hAnsi="Times New Roman" w:cs="Times New Roman"/>
                <w:sz w:val="28"/>
                <w:szCs w:val="28"/>
              </w:rPr>
            </w:pPr>
            <w:r w:rsidRPr="001164DE">
              <w:rPr>
                <w:rFonts w:ascii="Times New Roman" w:hAnsi="Times New Roman" w:cs="Times New Roman"/>
                <w:sz w:val="28"/>
                <w:szCs w:val="28"/>
              </w:rPr>
              <w:t>Hiển thị thông báo tin bài đã được cập nhật</w:t>
            </w:r>
          </w:p>
        </w:tc>
      </w:tr>
    </w:tbl>
    <w:p w14:paraId="63803270" w14:textId="77777777" w:rsidR="003E5211" w:rsidRPr="001164DE" w:rsidRDefault="003E5211" w:rsidP="0090566F">
      <w:pPr>
        <w:pStyle w:val="Heading2"/>
      </w:pPr>
      <w:bookmarkStart w:id="85" w:name="_Toc50105098"/>
      <w:bookmarkStart w:id="86" w:name="_Toc56522246"/>
      <w:bookmarkStart w:id="87" w:name="_Toc70073943"/>
      <w:r w:rsidRPr="001164DE">
        <w:lastRenderedPageBreak/>
        <w:t xml:space="preserve">(A1.3) Nhóm </w:t>
      </w:r>
      <w:r w:rsidRPr="001164DE">
        <w:rPr>
          <w:lang w:val="en-US"/>
        </w:rPr>
        <w:t>chức năng</w:t>
      </w:r>
      <w:r w:rsidRPr="001164DE">
        <w:t xml:space="preserve"> dành cho quản trị nội dung</w:t>
      </w:r>
      <w:bookmarkEnd w:id="85"/>
      <w:bookmarkEnd w:id="86"/>
      <w:bookmarkEnd w:id="87"/>
    </w:p>
    <w:p w14:paraId="481BCC00" w14:textId="77777777" w:rsidR="003E5211" w:rsidRPr="001164DE" w:rsidRDefault="003E5211" w:rsidP="0055188C">
      <w:pPr>
        <w:pStyle w:val="Heading3"/>
      </w:pPr>
      <w:bookmarkStart w:id="88" w:name="_Toc50105099"/>
      <w:bookmarkStart w:id="89" w:name="_Toc56522247"/>
      <w:bookmarkStart w:id="90" w:name="_Toc70073944"/>
      <w:r w:rsidRPr="001164DE">
        <w:t>(A1.3.1) Thống kê tin bài</w:t>
      </w:r>
      <w:bookmarkEnd w:id="88"/>
      <w:bookmarkEnd w:id="89"/>
      <w:bookmarkEnd w:id="90"/>
    </w:p>
    <w:p w14:paraId="6D6E099E" w14:textId="77777777" w:rsidR="009D7060" w:rsidRPr="001164DE" w:rsidRDefault="009D7060" w:rsidP="0090566F">
      <w:pPr>
        <w:pStyle w:val="Heading4"/>
      </w:pPr>
      <w:r w:rsidRPr="001164DE">
        <w:t>Văn bản nghiệp vụ áp dụng</w:t>
      </w:r>
    </w:p>
    <w:p w14:paraId="3173E8A3" w14:textId="59900152" w:rsidR="009D7060" w:rsidRPr="001164DE" w:rsidRDefault="009D7060" w:rsidP="002B7031">
      <w:pPr>
        <w:pStyle w:val="Style2"/>
        <w:spacing w:line="312" w:lineRule="auto"/>
      </w:pPr>
      <w:r w:rsidRPr="001164DE">
        <w:t xml:space="preserve">Tài liệu phân tích yêu </w:t>
      </w:r>
      <w:r w:rsidR="00A925E3" w:rsidRPr="001164DE">
        <w:t xml:space="preserve">cầu nghiệp vụ </w:t>
      </w:r>
    </w:p>
    <w:p w14:paraId="46B080F8" w14:textId="77777777" w:rsidR="009D7060" w:rsidRPr="001164DE" w:rsidRDefault="009D7060" w:rsidP="0090566F">
      <w:pPr>
        <w:pStyle w:val="Heading4"/>
      </w:pPr>
      <w:r w:rsidRPr="001164DE">
        <w:t>Mô tả yêu cầu</w:t>
      </w:r>
    </w:p>
    <w:p w14:paraId="7C507611" w14:textId="77777777" w:rsidR="00434641" w:rsidRPr="001164DE" w:rsidRDefault="00434641" w:rsidP="002B7031">
      <w:pPr>
        <w:pStyle w:val="Style2"/>
        <w:spacing w:line="312" w:lineRule="auto"/>
      </w:pPr>
      <w:r w:rsidRPr="001164DE">
        <w:t>Người quản trị nội dung có thể thống kê tin bài theo nhiều tiêu chí khác nhau như tác giả, thời gian xuất bản, trạng thái duyệt xuất bản, chuyên mục. Hệ thống hiển thị thông tin theo quy định. Ví dụ: trong tháng 9/2017 số tin bài đã đăng của từng chuyên mục là bao nhiêu...).</w:t>
      </w:r>
    </w:p>
    <w:p w14:paraId="35CE716C" w14:textId="77777777" w:rsidR="00434641" w:rsidRPr="001164DE" w:rsidRDefault="00434641" w:rsidP="002B7031">
      <w:pPr>
        <w:pStyle w:val="Style2"/>
        <w:spacing w:line="312" w:lineRule="auto"/>
      </w:pPr>
      <w:r w:rsidRPr="001164DE">
        <w:t>Người quản trị có thể xem lịch sử hoạt động của người dùng. Ví dụ: trong tháng 9/2017 user phongvienthue1 đã đăng nhập bao nhiêu lần, lần đăng nhập gần nhất khi nào, đã cập nhật bao nhiêu tin bài... Hệ thống hiển thị thông tin theo quy định.</w:t>
      </w:r>
    </w:p>
    <w:p w14:paraId="4BE210D4" w14:textId="77777777" w:rsidR="00434641" w:rsidRPr="001164DE" w:rsidRDefault="00434641" w:rsidP="002B7031">
      <w:pPr>
        <w:pStyle w:val="Style2"/>
        <w:spacing w:line="312" w:lineRule="auto"/>
      </w:pPr>
      <w:r w:rsidRPr="001164DE">
        <w:t>Người quản trị nội dung có thể thống kê tin bài được nhiều người truy cập nhất. Hệ thống hiển thị thông tin theo quy định</w:t>
      </w:r>
    </w:p>
    <w:p w14:paraId="21A193C8" w14:textId="77777777" w:rsidR="009D7060" w:rsidRPr="001164DE" w:rsidRDefault="009D7060" w:rsidP="0090566F">
      <w:pPr>
        <w:pStyle w:val="Heading4"/>
      </w:pPr>
      <w:r w:rsidRPr="001164DE">
        <w:t>Thiết kế giao diện</w:t>
      </w:r>
    </w:p>
    <w:p w14:paraId="4EAF1561" w14:textId="77777777" w:rsidR="00C60DD7" w:rsidRPr="001164DE" w:rsidRDefault="00C60DD7" w:rsidP="002B7031">
      <w:pPr>
        <w:pStyle w:val="ListParagraph"/>
        <w:spacing w:line="312" w:lineRule="auto"/>
      </w:pPr>
      <w:r w:rsidRPr="001164DE">
        <w:rPr>
          <w:lang w:val="en-US"/>
        </w:rPr>
        <w:t>Thống kê tin bài theo nhiều tiêu chí</w:t>
      </w:r>
    </w:p>
    <w:p w14:paraId="2DD40D25" w14:textId="77777777" w:rsidR="00C60DD7" w:rsidRPr="001164DE" w:rsidRDefault="00C60DD7" w:rsidP="002B7031">
      <w:pPr>
        <w:pStyle w:val="Style2"/>
        <w:numPr>
          <w:ilvl w:val="0"/>
          <w:numId w:val="0"/>
        </w:numPr>
        <w:spacing w:line="312" w:lineRule="auto"/>
        <w:jc w:val="center"/>
      </w:pPr>
      <w:r w:rsidRPr="001164DE">
        <w:rPr>
          <w:noProof/>
        </w:rPr>
        <w:lastRenderedPageBreak/>
        <w:drawing>
          <wp:inline distT="0" distB="0" distL="0" distR="0" wp14:anchorId="1B9DFDFA" wp14:editId="4DCBC4C7">
            <wp:extent cx="4259580" cy="4729386"/>
            <wp:effectExtent l="0" t="0" r="762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267944" cy="4738672"/>
                    </a:xfrm>
                    <a:prstGeom prst="rect">
                      <a:avLst/>
                    </a:prstGeom>
                  </pic:spPr>
                </pic:pic>
              </a:graphicData>
            </a:graphic>
          </wp:inline>
        </w:drawing>
      </w:r>
    </w:p>
    <w:p w14:paraId="3B09154A" w14:textId="029633E6" w:rsidR="00C60DD7" w:rsidRPr="001164DE" w:rsidRDefault="00C60DD7" w:rsidP="002B7031">
      <w:pPr>
        <w:pStyle w:val="Caption"/>
        <w:spacing w:after="0" w:line="312" w:lineRule="auto"/>
        <w:rPr>
          <w:sz w:val="28"/>
          <w:szCs w:val="28"/>
        </w:rPr>
      </w:pPr>
      <w:r w:rsidRPr="001164DE">
        <w:rPr>
          <w:sz w:val="28"/>
          <w:szCs w:val="28"/>
        </w:rPr>
        <w:t xml:space="preserve">Giao diện </w:t>
      </w:r>
      <w:r w:rsidRPr="001164DE">
        <w:rPr>
          <w:sz w:val="28"/>
          <w:szCs w:val="28"/>
        </w:rPr>
        <w:fldChar w:fldCharType="begin"/>
      </w:r>
      <w:r w:rsidRPr="001164DE">
        <w:rPr>
          <w:sz w:val="28"/>
          <w:szCs w:val="28"/>
        </w:rPr>
        <w:instrText xml:space="preserve"> SEQ Giao_diện \* ARABIC </w:instrText>
      </w:r>
      <w:r w:rsidRPr="001164DE">
        <w:rPr>
          <w:sz w:val="28"/>
          <w:szCs w:val="28"/>
        </w:rPr>
        <w:fldChar w:fldCharType="separate"/>
      </w:r>
      <w:r w:rsidR="0045178B">
        <w:rPr>
          <w:noProof/>
          <w:sz w:val="28"/>
          <w:szCs w:val="28"/>
        </w:rPr>
        <w:t>20</w:t>
      </w:r>
      <w:r w:rsidRPr="001164DE">
        <w:rPr>
          <w:noProof/>
          <w:sz w:val="28"/>
          <w:szCs w:val="28"/>
        </w:rPr>
        <w:fldChar w:fldCharType="end"/>
      </w:r>
      <w:r w:rsidRPr="001164DE">
        <w:rPr>
          <w:sz w:val="28"/>
          <w:szCs w:val="28"/>
        </w:rPr>
        <w:t>: Thống kê tin bài theo nhiều tiêu chí khác nhau</w:t>
      </w:r>
    </w:p>
    <w:p w14:paraId="66829158" w14:textId="77777777" w:rsidR="00C60DD7" w:rsidRPr="001164DE" w:rsidRDefault="00C60DD7" w:rsidP="002B7031">
      <w:pPr>
        <w:pStyle w:val="Style2"/>
        <w:spacing w:line="312" w:lineRule="auto"/>
      </w:pPr>
      <w:r w:rsidRPr="001164DE">
        <w:t>Thiết kế trường dữ liệ</w:t>
      </w:r>
      <w:r w:rsidR="006B0F5F" w:rsidRPr="001164DE">
        <w:t xml:space="preserve">u: </w:t>
      </w:r>
    </w:p>
    <w:tbl>
      <w:tblPr>
        <w:tblStyle w:val="TableGrid"/>
        <w:tblW w:w="0" w:type="auto"/>
        <w:tblInd w:w="-5" w:type="dxa"/>
        <w:tblLook w:val="04A0" w:firstRow="1" w:lastRow="0" w:firstColumn="1" w:lastColumn="0" w:noHBand="0" w:noVBand="1"/>
      </w:tblPr>
      <w:tblGrid>
        <w:gridCol w:w="747"/>
        <w:gridCol w:w="1931"/>
        <w:gridCol w:w="1275"/>
        <w:gridCol w:w="792"/>
        <w:gridCol w:w="1201"/>
        <w:gridCol w:w="3120"/>
      </w:tblGrid>
      <w:tr w:rsidR="00C60DD7" w:rsidRPr="001164DE" w14:paraId="13CFD7F8" w14:textId="77777777" w:rsidTr="007C2D48">
        <w:trPr>
          <w:tblHeader/>
        </w:trPr>
        <w:tc>
          <w:tcPr>
            <w:tcW w:w="747" w:type="dxa"/>
            <w:shd w:val="clear" w:color="auto" w:fill="E7E6E6" w:themeFill="background2"/>
          </w:tcPr>
          <w:p w14:paraId="3A0ED887" w14:textId="77777777" w:rsidR="00C60DD7" w:rsidRPr="001164DE" w:rsidRDefault="00C60DD7" w:rsidP="002B7031">
            <w:pPr>
              <w:spacing w:line="312" w:lineRule="auto"/>
              <w:jc w:val="center"/>
              <w:rPr>
                <w:rFonts w:ascii="Times New Roman" w:hAnsi="Times New Roman"/>
                <w:b/>
                <w:sz w:val="28"/>
                <w:szCs w:val="28"/>
              </w:rPr>
            </w:pPr>
            <w:r w:rsidRPr="001164DE">
              <w:rPr>
                <w:rFonts w:ascii="Times New Roman" w:hAnsi="Times New Roman"/>
                <w:b/>
                <w:sz w:val="28"/>
                <w:szCs w:val="28"/>
              </w:rPr>
              <w:t>STT</w:t>
            </w:r>
          </w:p>
        </w:tc>
        <w:tc>
          <w:tcPr>
            <w:tcW w:w="2039" w:type="dxa"/>
            <w:shd w:val="clear" w:color="auto" w:fill="E7E6E6" w:themeFill="background2"/>
          </w:tcPr>
          <w:p w14:paraId="66957AAC" w14:textId="77777777" w:rsidR="00C60DD7" w:rsidRPr="001164DE" w:rsidRDefault="00C60DD7"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Thông tin</w:t>
            </w:r>
          </w:p>
        </w:tc>
        <w:tc>
          <w:tcPr>
            <w:tcW w:w="1325" w:type="dxa"/>
            <w:shd w:val="clear" w:color="auto" w:fill="E7E6E6" w:themeFill="background2"/>
          </w:tcPr>
          <w:p w14:paraId="0F900B34" w14:textId="77777777" w:rsidR="00C60DD7" w:rsidRPr="001164DE" w:rsidRDefault="00C60DD7"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Kiểu dữ liệu</w:t>
            </w:r>
          </w:p>
        </w:tc>
        <w:tc>
          <w:tcPr>
            <w:tcW w:w="641" w:type="dxa"/>
            <w:shd w:val="clear" w:color="auto" w:fill="E7E6E6" w:themeFill="background2"/>
          </w:tcPr>
          <w:p w14:paraId="240A80E4" w14:textId="77777777" w:rsidR="00C60DD7" w:rsidRPr="001164DE" w:rsidRDefault="00C60DD7"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Bắt buộc</w:t>
            </w:r>
          </w:p>
        </w:tc>
        <w:tc>
          <w:tcPr>
            <w:tcW w:w="1250" w:type="dxa"/>
            <w:shd w:val="clear" w:color="auto" w:fill="E7E6E6" w:themeFill="background2"/>
          </w:tcPr>
          <w:p w14:paraId="41FF6ABE" w14:textId="77777777" w:rsidR="00C60DD7" w:rsidRPr="001164DE" w:rsidRDefault="00C60DD7"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Mặc định</w:t>
            </w:r>
          </w:p>
        </w:tc>
        <w:tc>
          <w:tcPr>
            <w:tcW w:w="3353" w:type="dxa"/>
            <w:shd w:val="clear" w:color="auto" w:fill="E7E6E6" w:themeFill="background2"/>
          </w:tcPr>
          <w:p w14:paraId="7EAED289" w14:textId="77777777" w:rsidR="00C60DD7" w:rsidRPr="001164DE" w:rsidRDefault="00522B44"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Ràng buộc</w:t>
            </w:r>
          </w:p>
        </w:tc>
      </w:tr>
      <w:tr w:rsidR="00C60DD7" w:rsidRPr="001164DE" w14:paraId="694307D5" w14:textId="77777777" w:rsidTr="007C2D48">
        <w:tc>
          <w:tcPr>
            <w:tcW w:w="747" w:type="dxa"/>
          </w:tcPr>
          <w:p w14:paraId="279D04DC" w14:textId="77777777" w:rsidR="00C60DD7" w:rsidRPr="001164DE" w:rsidRDefault="00C60DD7" w:rsidP="002B7031">
            <w:pPr>
              <w:spacing w:line="312" w:lineRule="auto"/>
              <w:jc w:val="center"/>
              <w:rPr>
                <w:rFonts w:ascii="Times New Roman" w:hAnsi="Times New Roman"/>
                <w:sz w:val="28"/>
                <w:szCs w:val="28"/>
              </w:rPr>
            </w:pPr>
            <w:r w:rsidRPr="001164DE">
              <w:rPr>
                <w:rFonts w:ascii="Times New Roman" w:hAnsi="Times New Roman"/>
                <w:sz w:val="28"/>
                <w:szCs w:val="28"/>
              </w:rPr>
              <w:t>1</w:t>
            </w:r>
          </w:p>
        </w:tc>
        <w:tc>
          <w:tcPr>
            <w:tcW w:w="2039" w:type="dxa"/>
          </w:tcPr>
          <w:p w14:paraId="4DD03580" w14:textId="77777777" w:rsidR="00C60DD7" w:rsidRPr="001164DE" w:rsidRDefault="00C60DD7" w:rsidP="002B7031">
            <w:pPr>
              <w:spacing w:line="312" w:lineRule="auto"/>
              <w:rPr>
                <w:rFonts w:ascii="Times New Roman" w:hAnsi="Times New Roman"/>
                <w:sz w:val="28"/>
                <w:szCs w:val="28"/>
              </w:rPr>
            </w:pPr>
            <w:r w:rsidRPr="001164DE">
              <w:rPr>
                <w:rFonts w:ascii="Times New Roman" w:hAnsi="Times New Roman"/>
                <w:sz w:val="28"/>
                <w:szCs w:val="28"/>
              </w:rPr>
              <w:t>Phạm vi tìm kiếm</w:t>
            </w:r>
            <w:r w:rsidRPr="001164DE" w:rsidDel="00517ADB">
              <w:rPr>
                <w:rFonts w:ascii="Times New Roman" w:hAnsi="Times New Roman"/>
                <w:sz w:val="28"/>
                <w:szCs w:val="28"/>
              </w:rPr>
              <w:t xml:space="preserve"> </w:t>
            </w:r>
            <w:r w:rsidRPr="001164DE">
              <w:rPr>
                <w:rFonts w:ascii="Times New Roman" w:hAnsi="Times New Roman"/>
                <w:sz w:val="28"/>
                <w:szCs w:val="28"/>
              </w:rPr>
              <w:t>(tất cả)</w:t>
            </w:r>
          </w:p>
        </w:tc>
        <w:tc>
          <w:tcPr>
            <w:tcW w:w="1325" w:type="dxa"/>
          </w:tcPr>
          <w:p w14:paraId="47A15793" w14:textId="77777777" w:rsidR="00C60DD7" w:rsidRPr="001164DE" w:rsidRDefault="00C60DD7" w:rsidP="002B7031">
            <w:pPr>
              <w:spacing w:line="312" w:lineRule="auto"/>
              <w:rPr>
                <w:rFonts w:ascii="Times New Roman" w:hAnsi="Times New Roman"/>
                <w:sz w:val="28"/>
                <w:szCs w:val="28"/>
              </w:rPr>
            </w:pPr>
          </w:p>
        </w:tc>
        <w:tc>
          <w:tcPr>
            <w:tcW w:w="641" w:type="dxa"/>
          </w:tcPr>
          <w:p w14:paraId="13A987B5" w14:textId="77777777" w:rsidR="00C60DD7" w:rsidRPr="001164DE" w:rsidRDefault="00C60DD7" w:rsidP="002B7031">
            <w:pPr>
              <w:spacing w:line="312" w:lineRule="auto"/>
              <w:rPr>
                <w:rFonts w:ascii="Times New Roman" w:hAnsi="Times New Roman"/>
                <w:sz w:val="28"/>
                <w:szCs w:val="28"/>
              </w:rPr>
            </w:pPr>
          </w:p>
        </w:tc>
        <w:tc>
          <w:tcPr>
            <w:tcW w:w="1250" w:type="dxa"/>
          </w:tcPr>
          <w:p w14:paraId="69C7F468" w14:textId="77777777" w:rsidR="00C60DD7" w:rsidRPr="001164DE" w:rsidRDefault="00C60DD7" w:rsidP="002B7031">
            <w:pPr>
              <w:spacing w:line="312" w:lineRule="auto"/>
              <w:rPr>
                <w:rFonts w:ascii="Times New Roman" w:hAnsi="Times New Roman"/>
                <w:sz w:val="28"/>
                <w:szCs w:val="28"/>
              </w:rPr>
            </w:pPr>
            <w:r w:rsidRPr="001164DE">
              <w:rPr>
                <w:rFonts w:ascii="Times New Roman" w:hAnsi="Times New Roman"/>
                <w:sz w:val="28"/>
                <w:szCs w:val="28"/>
              </w:rPr>
              <w:t>Tìm kiếm tất cả nội dung của thư viện</w:t>
            </w:r>
          </w:p>
        </w:tc>
        <w:tc>
          <w:tcPr>
            <w:tcW w:w="3353" w:type="dxa"/>
          </w:tcPr>
          <w:p w14:paraId="36F828D3" w14:textId="77777777" w:rsidR="00C60DD7" w:rsidRPr="001164DE" w:rsidRDefault="00C60DD7" w:rsidP="00A44A2C">
            <w:pPr>
              <w:spacing w:line="312" w:lineRule="auto"/>
              <w:jc w:val="both"/>
              <w:rPr>
                <w:rFonts w:ascii="Times New Roman" w:hAnsi="Times New Roman"/>
                <w:sz w:val="28"/>
                <w:szCs w:val="28"/>
              </w:rPr>
            </w:pPr>
            <w:r w:rsidRPr="001164DE">
              <w:rPr>
                <w:rFonts w:ascii="Times New Roman" w:hAnsi="Times New Roman"/>
                <w:sz w:val="28"/>
                <w:szCs w:val="28"/>
              </w:rPr>
              <w:t>Cho phép</w:t>
            </w:r>
            <w:r w:rsidR="00522B44" w:rsidRPr="001164DE">
              <w:rPr>
                <w:rFonts w:ascii="Times New Roman" w:hAnsi="Times New Roman"/>
                <w:sz w:val="28"/>
                <w:szCs w:val="28"/>
              </w:rPr>
              <w:t xml:space="preserve"> NSD</w:t>
            </w:r>
            <w:r w:rsidRPr="001164DE">
              <w:rPr>
                <w:rFonts w:ascii="Times New Roman" w:hAnsi="Times New Roman"/>
                <w:sz w:val="28"/>
                <w:szCs w:val="28"/>
              </w:rPr>
              <w:t xml:space="preserve"> chọn phạm vi tìm kiếm: Nội dung, các Chuyên mục </w:t>
            </w:r>
          </w:p>
        </w:tc>
      </w:tr>
      <w:tr w:rsidR="00C60DD7" w:rsidRPr="001164DE" w14:paraId="592EEC9C" w14:textId="77777777" w:rsidTr="007C2D48">
        <w:tc>
          <w:tcPr>
            <w:tcW w:w="747" w:type="dxa"/>
          </w:tcPr>
          <w:p w14:paraId="4B9066C5" w14:textId="77777777" w:rsidR="00C60DD7" w:rsidRPr="001164DE" w:rsidRDefault="00C60DD7" w:rsidP="002B7031">
            <w:pPr>
              <w:spacing w:line="312" w:lineRule="auto"/>
              <w:jc w:val="center"/>
              <w:rPr>
                <w:rFonts w:ascii="Times New Roman" w:hAnsi="Times New Roman"/>
                <w:sz w:val="28"/>
                <w:szCs w:val="28"/>
              </w:rPr>
            </w:pPr>
            <w:r w:rsidRPr="001164DE">
              <w:rPr>
                <w:rFonts w:ascii="Times New Roman" w:hAnsi="Times New Roman"/>
                <w:sz w:val="28"/>
                <w:szCs w:val="28"/>
              </w:rPr>
              <w:t>2</w:t>
            </w:r>
          </w:p>
        </w:tc>
        <w:tc>
          <w:tcPr>
            <w:tcW w:w="2039" w:type="dxa"/>
          </w:tcPr>
          <w:p w14:paraId="7DC37F16" w14:textId="77777777" w:rsidR="00C60DD7" w:rsidRPr="001164DE" w:rsidRDefault="00C60DD7" w:rsidP="002B7031">
            <w:pPr>
              <w:spacing w:line="312" w:lineRule="auto"/>
              <w:rPr>
                <w:rFonts w:ascii="Times New Roman" w:hAnsi="Times New Roman"/>
                <w:sz w:val="28"/>
                <w:szCs w:val="28"/>
              </w:rPr>
            </w:pPr>
            <w:r w:rsidRPr="001164DE">
              <w:rPr>
                <w:rFonts w:ascii="Times New Roman" w:hAnsi="Times New Roman"/>
                <w:sz w:val="28"/>
                <w:szCs w:val="28"/>
              </w:rPr>
              <w:t>Trạng thái</w:t>
            </w:r>
          </w:p>
        </w:tc>
        <w:tc>
          <w:tcPr>
            <w:tcW w:w="1325" w:type="dxa"/>
          </w:tcPr>
          <w:p w14:paraId="4FEF61EE" w14:textId="77777777" w:rsidR="00C60DD7" w:rsidRPr="001164DE" w:rsidRDefault="00C60DD7" w:rsidP="002B7031">
            <w:pPr>
              <w:spacing w:line="312" w:lineRule="auto"/>
              <w:rPr>
                <w:rFonts w:ascii="Times New Roman" w:hAnsi="Times New Roman"/>
                <w:sz w:val="28"/>
                <w:szCs w:val="28"/>
              </w:rPr>
            </w:pPr>
          </w:p>
        </w:tc>
        <w:tc>
          <w:tcPr>
            <w:tcW w:w="641" w:type="dxa"/>
          </w:tcPr>
          <w:p w14:paraId="2D8CD9E1" w14:textId="77777777" w:rsidR="00C60DD7" w:rsidRPr="001164DE" w:rsidRDefault="00C60DD7" w:rsidP="002B7031">
            <w:pPr>
              <w:spacing w:line="312" w:lineRule="auto"/>
              <w:rPr>
                <w:rFonts w:ascii="Times New Roman" w:hAnsi="Times New Roman"/>
                <w:sz w:val="28"/>
                <w:szCs w:val="28"/>
              </w:rPr>
            </w:pPr>
          </w:p>
        </w:tc>
        <w:tc>
          <w:tcPr>
            <w:tcW w:w="1250" w:type="dxa"/>
          </w:tcPr>
          <w:p w14:paraId="0F8F4E3B" w14:textId="77777777" w:rsidR="00C60DD7" w:rsidRPr="001164DE" w:rsidRDefault="00C60DD7" w:rsidP="002B7031">
            <w:pPr>
              <w:spacing w:line="312" w:lineRule="auto"/>
              <w:rPr>
                <w:rFonts w:ascii="Times New Roman" w:hAnsi="Times New Roman"/>
                <w:sz w:val="28"/>
                <w:szCs w:val="28"/>
              </w:rPr>
            </w:pPr>
          </w:p>
        </w:tc>
        <w:tc>
          <w:tcPr>
            <w:tcW w:w="3353" w:type="dxa"/>
          </w:tcPr>
          <w:p w14:paraId="07B8D779" w14:textId="77777777" w:rsidR="00C60DD7" w:rsidRPr="001164DE" w:rsidRDefault="00522B44" w:rsidP="00A44A2C">
            <w:pPr>
              <w:spacing w:line="312" w:lineRule="auto"/>
              <w:jc w:val="both"/>
              <w:rPr>
                <w:rFonts w:ascii="Times New Roman" w:hAnsi="Times New Roman"/>
                <w:sz w:val="28"/>
                <w:szCs w:val="28"/>
              </w:rPr>
            </w:pPr>
            <w:r w:rsidRPr="001164DE">
              <w:rPr>
                <w:rFonts w:ascii="Times New Roman" w:hAnsi="Times New Roman"/>
                <w:sz w:val="28"/>
                <w:szCs w:val="28"/>
              </w:rPr>
              <w:t>Cho phép NSD l</w:t>
            </w:r>
            <w:r w:rsidR="00C60DD7" w:rsidRPr="001164DE">
              <w:rPr>
                <w:rFonts w:ascii="Times New Roman" w:hAnsi="Times New Roman"/>
                <w:sz w:val="28"/>
                <w:szCs w:val="28"/>
              </w:rPr>
              <w:t>ựa chọn trạng thái tin bài: Đã xuất bản, Hạ xuất bản, Chờ phê duyệt, Bản nháp</w:t>
            </w:r>
          </w:p>
        </w:tc>
      </w:tr>
      <w:tr w:rsidR="00C60DD7" w:rsidRPr="001164DE" w14:paraId="1B2B371B" w14:textId="77777777" w:rsidTr="007C2D48">
        <w:tc>
          <w:tcPr>
            <w:tcW w:w="747" w:type="dxa"/>
          </w:tcPr>
          <w:p w14:paraId="78380A97" w14:textId="77777777" w:rsidR="00C60DD7" w:rsidRPr="001164DE" w:rsidRDefault="00C60DD7" w:rsidP="002B7031">
            <w:pPr>
              <w:tabs>
                <w:tab w:val="center" w:pos="834"/>
              </w:tabs>
              <w:spacing w:line="312" w:lineRule="auto"/>
              <w:jc w:val="center"/>
              <w:rPr>
                <w:rFonts w:ascii="Times New Roman" w:hAnsi="Times New Roman"/>
                <w:sz w:val="28"/>
                <w:szCs w:val="28"/>
              </w:rPr>
            </w:pPr>
            <w:r w:rsidRPr="001164DE">
              <w:rPr>
                <w:rFonts w:ascii="Times New Roman" w:hAnsi="Times New Roman"/>
                <w:sz w:val="28"/>
                <w:szCs w:val="28"/>
              </w:rPr>
              <w:lastRenderedPageBreak/>
              <w:t>3</w:t>
            </w:r>
          </w:p>
        </w:tc>
        <w:tc>
          <w:tcPr>
            <w:tcW w:w="2039" w:type="dxa"/>
          </w:tcPr>
          <w:p w14:paraId="18FB2E9B" w14:textId="77777777" w:rsidR="00C60DD7" w:rsidRPr="001164DE" w:rsidRDefault="00C60DD7" w:rsidP="002B7031">
            <w:pPr>
              <w:spacing w:line="312" w:lineRule="auto"/>
              <w:rPr>
                <w:rFonts w:ascii="Times New Roman" w:hAnsi="Times New Roman"/>
                <w:sz w:val="28"/>
                <w:szCs w:val="28"/>
              </w:rPr>
            </w:pPr>
            <w:r w:rsidRPr="001164DE">
              <w:rPr>
                <w:rFonts w:ascii="Times New Roman" w:hAnsi="Times New Roman"/>
                <w:sz w:val="28"/>
                <w:szCs w:val="28"/>
              </w:rPr>
              <w:t>Tác giả</w:t>
            </w:r>
          </w:p>
        </w:tc>
        <w:tc>
          <w:tcPr>
            <w:tcW w:w="1325" w:type="dxa"/>
          </w:tcPr>
          <w:p w14:paraId="7737AB93" w14:textId="77777777" w:rsidR="00C60DD7" w:rsidRPr="001164DE" w:rsidRDefault="00C60DD7" w:rsidP="002B7031">
            <w:pPr>
              <w:spacing w:line="312" w:lineRule="auto"/>
              <w:rPr>
                <w:rFonts w:ascii="Times New Roman" w:hAnsi="Times New Roman"/>
                <w:sz w:val="28"/>
                <w:szCs w:val="28"/>
              </w:rPr>
            </w:pPr>
          </w:p>
        </w:tc>
        <w:tc>
          <w:tcPr>
            <w:tcW w:w="641" w:type="dxa"/>
          </w:tcPr>
          <w:p w14:paraId="2DBE1A3E" w14:textId="77777777" w:rsidR="00C60DD7" w:rsidRPr="001164DE" w:rsidRDefault="00C60DD7" w:rsidP="002B7031">
            <w:pPr>
              <w:spacing w:line="312" w:lineRule="auto"/>
              <w:rPr>
                <w:rFonts w:ascii="Times New Roman" w:hAnsi="Times New Roman"/>
                <w:sz w:val="28"/>
                <w:szCs w:val="28"/>
              </w:rPr>
            </w:pPr>
          </w:p>
        </w:tc>
        <w:tc>
          <w:tcPr>
            <w:tcW w:w="1250" w:type="dxa"/>
          </w:tcPr>
          <w:p w14:paraId="71018F77" w14:textId="77777777" w:rsidR="00C60DD7" w:rsidRPr="001164DE" w:rsidRDefault="00C60DD7" w:rsidP="002B7031">
            <w:pPr>
              <w:spacing w:line="312" w:lineRule="auto"/>
              <w:rPr>
                <w:rFonts w:ascii="Times New Roman" w:hAnsi="Times New Roman"/>
                <w:sz w:val="28"/>
                <w:szCs w:val="28"/>
              </w:rPr>
            </w:pPr>
          </w:p>
        </w:tc>
        <w:tc>
          <w:tcPr>
            <w:tcW w:w="3353" w:type="dxa"/>
          </w:tcPr>
          <w:p w14:paraId="63E9CB5A" w14:textId="77777777" w:rsidR="00C60DD7" w:rsidRPr="001164DE" w:rsidRDefault="00C60DD7" w:rsidP="00A44A2C">
            <w:pPr>
              <w:spacing w:line="312" w:lineRule="auto"/>
              <w:jc w:val="both"/>
              <w:rPr>
                <w:rFonts w:ascii="Times New Roman" w:hAnsi="Times New Roman"/>
                <w:sz w:val="28"/>
                <w:szCs w:val="28"/>
              </w:rPr>
            </w:pPr>
            <w:r w:rsidRPr="001164DE">
              <w:rPr>
                <w:rFonts w:ascii="Times New Roman" w:hAnsi="Times New Roman"/>
                <w:sz w:val="28"/>
                <w:szCs w:val="28"/>
              </w:rPr>
              <w:t>Cho phép</w:t>
            </w:r>
            <w:r w:rsidR="00522B44" w:rsidRPr="001164DE">
              <w:rPr>
                <w:rFonts w:ascii="Times New Roman" w:hAnsi="Times New Roman"/>
                <w:sz w:val="28"/>
                <w:szCs w:val="28"/>
              </w:rPr>
              <w:t xml:space="preserve"> NSD</w:t>
            </w:r>
            <w:r w:rsidRPr="001164DE">
              <w:rPr>
                <w:rFonts w:ascii="Times New Roman" w:hAnsi="Times New Roman"/>
                <w:sz w:val="28"/>
                <w:szCs w:val="28"/>
              </w:rPr>
              <w:t xml:space="preserve"> chọn tác giả tin bài để tìm kiếm</w:t>
            </w:r>
          </w:p>
        </w:tc>
      </w:tr>
      <w:tr w:rsidR="00C60DD7" w:rsidRPr="001164DE" w14:paraId="5F534015" w14:textId="77777777" w:rsidTr="007C2D48">
        <w:tc>
          <w:tcPr>
            <w:tcW w:w="747" w:type="dxa"/>
          </w:tcPr>
          <w:p w14:paraId="63EDC080" w14:textId="77777777" w:rsidR="00C60DD7" w:rsidRPr="001164DE" w:rsidRDefault="00C60DD7" w:rsidP="002B7031">
            <w:pPr>
              <w:spacing w:line="312" w:lineRule="auto"/>
              <w:jc w:val="center"/>
              <w:rPr>
                <w:rFonts w:ascii="Times New Roman" w:hAnsi="Times New Roman"/>
                <w:sz w:val="28"/>
                <w:szCs w:val="28"/>
              </w:rPr>
            </w:pPr>
            <w:r w:rsidRPr="001164DE">
              <w:rPr>
                <w:rFonts w:ascii="Times New Roman" w:hAnsi="Times New Roman"/>
                <w:sz w:val="28"/>
                <w:szCs w:val="28"/>
              </w:rPr>
              <w:t>4</w:t>
            </w:r>
          </w:p>
        </w:tc>
        <w:tc>
          <w:tcPr>
            <w:tcW w:w="2039" w:type="dxa"/>
          </w:tcPr>
          <w:p w14:paraId="32FEE975" w14:textId="77777777" w:rsidR="00C60DD7" w:rsidRPr="001164DE" w:rsidRDefault="00C60DD7" w:rsidP="002B7031">
            <w:pPr>
              <w:spacing w:line="312" w:lineRule="auto"/>
              <w:rPr>
                <w:rFonts w:ascii="Times New Roman" w:hAnsi="Times New Roman"/>
                <w:sz w:val="28"/>
                <w:szCs w:val="28"/>
              </w:rPr>
            </w:pPr>
            <w:r w:rsidRPr="001164DE">
              <w:rPr>
                <w:rFonts w:ascii="Times New Roman" w:hAnsi="Times New Roman"/>
                <w:sz w:val="28"/>
                <w:szCs w:val="28"/>
              </w:rPr>
              <w:t>Thời gian xuất bản</w:t>
            </w:r>
          </w:p>
        </w:tc>
        <w:tc>
          <w:tcPr>
            <w:tcW w:w="1325" w:type="dxa"/>
          </w:tcPr>
          <w:p w14:paraId="784F0A1D" w14:textId="77777777" w:rsidR="00C60DD7" w:rsidRPr="001164DE" w:rsidRDefault="00C60DD7" w:rsidP="002B7031">
            <w:pPr>
              <w:spacing w:line="312" w:lineRule="auto"/>
              <w:rPr>
                <w:rFonts w:ascii="Times New Roman" w:hAnsi="Times New Roman"/>
                <w:sz w:val="28"/>
                <w:szCs w:val="28"/>
              </w:rPr>
            </w:pPr>
            <w:r w:rsidRPr="001164DE">
              <w:rPr>
                <w:rFonts w:ascii="Times New Roman" w:hAnsi="Times New Roman"/>
                <w:sz w:val="28"/>
                <w:szCs w:val="28"/>
              </w:rPr>
              <w:t>Ngày tháng</w:t>
            </w:r>
          </w:p>
        </w:tc>
        <w:tc>
          <w:tcPr>
            <w:tcW w:w="641" w:type="dxa"/>
          </w:tcPr>
          <w:p w14:paraId="0B43E7DC" w14:textId="77777777" w:rsidR="00C60DD7" w:rsidRPr="001164DE" w:rsidRDefault="00C60DD7" w:rsidP="002B7031">
            <w:pPr>
              <w:spacing w:line="312" w:lineRule="auto"/>
              <w:rPr>
                <w:rFonts w:ascii="Times New Roman" w:hAnsi="Times New Roman"/>
                <w:sz w:val="28"/>
                <w:szCs w:val="28"/>
              </w:rPr>
            </w:pPr>
          </w:p>
        </w:tc>
        <w:tc>
          <w:tcPr>
            <w:tcW w:w="1250" w:type="dxa"/>
          </w:tcPr>
          <w:p w14:paraId="472296FF" w14:textId="77777777" w:rsidR="00C60DD7" w:rsidRPr="001164DE" w:rsidRDefault="00C60DD7" w:rsidP="002B7031">
            <w:pPr>
              <w:spacing w:line="312" w:lineRule="auto"/>
              <w:rPr>
                <w:rFonts w:ascii="Times New Roman" w:hAnsi="Times New Roman"/>
                <w:sz w:val="28"/>
                <w:szCs w:val="28"/>
              </w:rPr>
            </w:pPr>
          </w:p>
        </w:tc>
        <w:tc>
          <w:tcPr>
            <w:tcW w:w="3353" w:type="dxa"/>
          </w:tcPr>
          <w:p w14:paraId="150797B2" w14:textId="77777777" w:rsidR="00C60DD7" w:rsidRPr="001164DE" w:rsidRDefault="00C60DD7" w:rsidP="00A44A2C">
            <w:pPr>
              <w:spacing w:line="312" w:lineRule="auto"/>
              <w:jc w:val="both"/>
              <w:rPr>
                <w:rFonts w:ascii="Times New Roman" w:hAnsi="Times New Roman"/>
                <w:sz w:val="28"/>
                <w:szCs w:val="28"/>
              </w:rPr>
            </w:pPr>
            <w:r w:rsidRPr="001164DE">
              <w:rPr>
                <w:rFonts w:ascii="Times New Roman" w:hAnsi="Times New Roman"/>
                <w:sz w:val="28"/>
                <w:szCs w:val="28"/>
              </w:rPr>
              <w:t>Cho phép</w:t>
            </w:r>
            <w:r w:rsidR="00522B44" w:rsidRPr="001164DE">
              <w:rPr>
                <w:rFonts w:ascii="Times New Roman" w:hAnsi="Times New Roman"/>
                <w:sz w:val="28"/>
                <w:szCs w:val="28"/>
              </w:rPr>
              <w:t xml:space="preserve"> NSD</w:t>
            </w:r>
            <w:r w:rsidRPr="001164DE">
              <w:rPr>
                <w:rFonts w:ascii="Times New Roman" w:hAnsi="Times New Roman"/>
                <w:sz w:val="28"/>
                <w:szCs w:val="28"/>
              </w:rPr>
              <w:t xml:space="preserve"> nhập thời gian xuất bản tin bài</w:t>
            </w:r>
          </w:p>
        </w:tc>
      </w:tr>
    </w:tbl>
    <w:p w14:paraId="17CE5D38" w14:textId="77777777" w:rsidR="00C60DD7" w:rsidRPr="001164DE" w:rsidRDefault="00C60DD7" w:rsidP="002B7031">
      <w:pPr>
        <w:pStyle w:val="ListParagraph"/>
        <w:spacing w:line="312" w:lineRule="auto"/>
      </w:pPr>
      <w:r w:rsidRPr="001164DE">
        <w:rPr>
          <w:lang w:val="en-US"/>
        </w:rPr>
        <w:t>Lịch sử hoạt động người dùng</w:t>
      </w:r>
    </w:p>
    <w:p w14:paraId="62DADCEC" w14:textId="77777777" w:rsidR="00C60DD7" w:rsidRPr="001164DE" w:rsidRDefault="00C60DD7" w:rsidP="002B7031">
      <w:pPr>
        <w:pStyle w:val="Style2"/>
        <w:numPr>
          <w:ilvl w:val="0"/>
          <w:numId w:val="0"/>
        </w:numPr>
        <w:spacing w:line="312" w:lineRule="auto"/>
      </w:pPr>
      <w:r w:rsidRPr="001164DE">
        <w:rPr>
          <w:noProof/>
        </w:rPr>
        <w:drawing>
          <wp:inline distT="0" distB="0" distL="0" distR="0" wp14:anchorId="05760FDF" wp14:editId="1D4B850D">
            <wp:extent cx="5943600" cy="2860040"/>
            <wp:effectExtent l="19050" t="19050" r="19050" b="165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2860040"/>
                    </a:xfrm>
                    <a:prstGeom prst="rect">
                      <a:avLst/>
                    </a:prstGeom>
                    <a:ln>
                      <a:solidFill>
                        <a:schemeClr val="tx1"/>
                      </a:solidFill>
                    </a:ln>
                  </pic:spPr>
                </pic:pic>
              </a:graphicData>
            </a:graphic>
          </wp:inline>
        </w:drawing>
      </w:r>
    </w:p>
    <w:p w14:paraId="015A30B1" w14:textId="06FFEE3E" w:rsidR="00C60DD7" w:rsidRPr="001164DE" w:rsidRDefault="00C60DD7" w:rsidP="002B7031">
      <w:pPr>
        <w:pStyle w:val="Caption"/>
        <w:spacing w:after="0" w:line="312" w:lineRule="auto"/>
        <w:rPr>
          <w:sz w:val="28"/>
          <w:szCs w:val="28"/>
        </w:rPr>
      </w:pPr>
      <w:r w:rsidRPr="001164DE">
        <w:rPr>
          <w:sz w:val="28"/>
          <w:szCs w:val="28"/>
        </w:rPr>
        <w:t xml:space="preserve">Giao diện </w:t>
      </w:r>
      <w:r w:rsidRPr="001164DE">
        <w:rPr>
          <w:sz w:val="28"/>
          <w:szCs w:val="28"/>
        </w:rPr>
        <w:fldChar w:fldCharType="begin"/>
      </w:r>
      <w:r w:rsidRPr="001164DE">
        <w:rPr>
          <w:sz w:val="28"/>
          <w:szCs w:val="28"/>
        </w:rPr>
        <w:instrText xml:space="preserve"> SEQ Giao_diện \* ARABIC </w:instrText>
      </w:r>
      <w:r w:rsidRPr="001164DE">
        <w:rPr>
          <w:sz w:val="28"/>
          <w:szCs w:val="28"/>
        </w:rPr>
        <w:fldChar w:fldCharType="separate"/>
      </w:r>
      <w:r w:rsidR="0045178B">
        <w:rPr>
          <w:noProof/>
          <w:sz w:val="28"/>
          <w:szCs w:val="28"/>
        </w:rPr>
        <w:t>21</w:t>
      </w:r>
      <w:r w:rsidRPr="001164DE">
        <w:rPr>
          <w:noProof/>
          <w:sz w:val="28"/>
          <w:szCs w:val="28"/>
        </w:rPr>
        <w:fldChar w:fldCharType="end"/>
      </w:r>
      <w:r w:rsidRPr="001164DE">
        <w:rPr>
          <w:sz w:val="28"/>
          <w:szCs w:val="28"/>
        </w:rPr>
        <w:t>: Lịch sử hoạt động người dùng</w:t>
      </w:r>
    </w:p>
    <w:p w14:paraId="5BEE8650" w14:textId="77777777" w:rsidR="00595DD9" w:rsidRPr="001164DE" w:rsidRDefault="00595DD9">
      <w:pPr>
        <w:rPr>
          <w:rFonts w:ascii="Times New Roman" w:eastAsia="Calibri" w:hAnsi="Times New Roman" w:cs="Times New Roman"/>
          <w:sz w:val="28"/>
          <w:szCs w:val="28"/>
        </w:rPr>
      </w:pPr>
      <w:r w:rsidRPr="001164DE">
        <w:rPr>
          <w:rFonts w:ascii="Times New Roman" w:hAnsi="Times New Roman" w:cs="Times New Roman"/>
          <w:sz w:val="28"/>
          <w:szCs w:val="28"/>
        </w:rPr>
        <w:br w:type="page"/>
      </w:r>
    </w:p>
    <w:p w14:paraId="7C0A9970" w14:textId="748636BA" w:rsidR="00C60DD7" w:rsidRPr="001164DE" w:rsidRDefault="00C60DD7" w:rsidP="002B7031">
      <w:pPr>
        <w:pStyle w:val="Style2"/>
        <w:spacing w:line="312" w:lineRule="auto"/>
      </w:pPr>
      <w:r w:rsidRPr="001164DE">
        <w:lastRenderedPageBreak/>
        <w:t>Thiết kế trường dữ liệu</w:t>
      </w:r>
      <w:r w:rsidR="006B0F5F" w:rsidRPr="001164DE">
        <w:t>:</w:t>
      </w:r>
    </w:p>
    <w:tbl>
      <w:tblPr>
        <w:tblStyle w:val="TableGrid"/>
        <w:tblW w:w="0" w:type="auto"/>
        <w:tblInd w:w="-5" w:type="dxa"/>
        <w:tblLook w:val="04A0" w:firstRow="1" w:lastRow="0" w:firstColumn="1" w:lastColumn="0" w:noHBand="0" w:noVBand="1"/>
      </w:tblPr>
      <w:tblGrid>
        <w:gridCol w:w="885"/>
        <w:gridCol w:w="2211"/>
        <w:gridCol w:w="1151"/>
        <w:gridCol w:w="903"/>
        <w:gridCol w:w="989"/>
        <w:gridCol w:w="2927"/>
      </w:tblGrid>
      <w:tr w:rsidR="00C60DD7" w:rsidRPr="001164DE" w14:paraId="35DF8216" w14:textId="77777777" w:rsidTr="00A84F88">
        <w:trPr>
          <w:tblHeader/>
        </w:trPr>
        <w:tc>
          <w:tcPr>
            <w:tcW w:w="900" w:type="dxa"/>
            <w:shd w:val="clear" w:color="auto" w:fill="E7E6E6" w:themeFill="background2"/>
          </w:tcPr>
          <w:p w14:paraId="3DAD6529" w14:textId="77777777" w:rsidR="00C60DD7" w:rsidRPr="001164DE" w:rsidRDefault="00C60DD7" w:rsidP="002B7031">
            <w:pPr>
              <w:spacing w:line="312" w:lineRule="auto"/>
              <w:jc w:val="center"/>
              <w:rPr>
                <w:rFonts w:ascii="Times New Roman" w:hAnsi="Times New Roman"/>
                <w:b/>
                <w:sz w:val="28"/>
                <w:szCs w:val="28"/>
              </w:rPr>
            </w:pPr>
            <w:r w:rsidRPr="001164DE">
              <w:rPr>
                <w:rFonts w:ascii="Times New Roman" w:hAnsi="Times New Roman"/>
                <w:b/>
                <w:sz w:val="28"/>
                <w:szCs w:val="28"/>
              </w:rPr>
              <w:t>STT</w:t>
            </w:r>
          </w:p>
        </w:tc>
        <w:tc>
          <w:tcPr>
            <w:tcW w:w="2337" w:type="dxa"/>
            <w:shd w:val="clear" w:color="auto" w:fill="E7E6E6" w:themeFill="background2"/>
          </w:tcPr>
          <w:p w14:paraId="400EA47F" w14:textId="77777777" w:rsidR="00C60DD7" w:rsidRPr="001164DE" w:rsidRDefault="00C60DD7"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Thông tin</w:t>
            </w:r>
          </w:p>
        </w:tc>
        <w:tc>
          <w:tcPr>
            <w:tcW w:w="1177" w:type="dxa"/>
            <w:shd w:val="clear" w:color="auto" w:fill="E7E6E6" w:themeFill="background2"/>
          </w:tcPr>
          <w:p w14:paraId="0CC9645F" w14:textId="77777777" w:rsidR="00C60DD7" w:rsidRPr="001164DE" w:rsidRDefault="00C60DD7"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Kiểu dữ liệu</w:t>
            </w:r>
          </w:p>
        </w:tc>
        <w:tc>
          <w:tcPr>
            <w:tcW w:w="914" w:type="dxa"/>
            <w:shd w:val="clear" w:color="auto" w:fill="E7E6E6" w:themeFill="background2"/>
          </w:tcPr>
          <w:p w14:paraId="251C47E3" w14:textId="77777777" w:rsidR="00C60DD7" w:rsidRPr="001164DE" w:rsidRDefault="00C60DD7"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Bắt buộc</w:t>
            </w:r>
          </w:p>
        </w:tc>
        <w:tc>
          <w:tcPr>
            <w:tcW w:w="1013" w:type="dxa"/>
            <w:shd w:val="clear" w:color="auto" w:fill="E7E6E6" w:themeFill="background2"/>
          </w:tcPr>
          <w:p w14:paraId="48FE8BDB" w14:textId="77777777" w:rsidR="00C60DD7" w:rsidRPr="001164DE" w:rsidRDefault="00C60DD7"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Mặc định</w:t>
            </w:r>
          </w:p>
        </w:tc>
        <w:tc>
          <w:tcPr>
            <w:tcW w:w="3014" w:type="dxa"/>
            <w:shd w:val="clear" w:color="auto" w:fill="E7E6E6" w:themeFill="background2"/>
          </w:tcPr>
          <w:p w14:paraId="684839D5" w14:textId="77777777" w:rsidR="00C60DD7" w:rsidRPr="001164DE" w:rsidRDefault="000F75C5"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 xml:space="preserve">Ràng </w:t>
            </w:r>
            <w:r w:rsidRPr="001164DE">
              <w:rPr>
                <w:rFonts w:ascii="Times New Roman" w:hAnsi="Times New Roman"/>
                <w:b/>
                <w:sz w:val="28"/>
                <w:szCs w:val="28"/>
              </w:rPr>
              <w:t>buộc</w:t>
            </w:r>
          </w:p>
        </w:tc>
      </w:tr>
      <w:tr w:rsidR="00C60DD7" w:rsidRPr="001164DE" w14:paraId="2230495D" w14:textId="77777777" w:rsidTr="00A84F88">
        <w:tc>
          <w:tcPr>
            <w:tcW w:w="9355" w:type="dxa"/>
            <w:gridSpan w:val="6"/>
          </w:tcPr>
          <w:p w14:paraId="5A8E5A6F" w14:textId="77777777" w:rsidR="00C60DD7" w:rsidRPr="001164DE" w:rsidRDefault="00C60DD7" w:rsidP="002B7031">
            <w:pPr>
              <w:spacing w:line="312" w:lineRule="auto"/>
              <w:rPr>
                <w:rFonts w:ascii="Times New Roman" w:hAnsi="Times New Roman"/>
                <w:sz w:val="28"/>
                <w:szCs w:val="28"/>
              </w:rPr>
            </w:pPr>
            <w:r w:rsidRPr="001164DE">
              <w:rPr>
                <w:rFonts w:ascii="Times New Roman" w:hAnsi="Times New Roman"/>
                <w:b/>
                <w:i/>
                <w:sz w:val="28"/>
                <w:szCs w:val="28"/>
              </w:rPr>
              <w:t>Xem lịch sử hoạt động người dùng</w:t>
            </w:r>
          </w:p>
        </w:tc>
      </w:tr>
      <w:tr w:rsidR="00522B44" w:rsidRPr="001164DE" w14:paraId="439F1573" w14:textId="77777777" w:rsidTr="00A84F88">
        <w:tc>
          <w:tcPr>
            <w:tcW w:w="900" w:type="dxa"/>
          </w:tcPr>
          <w:p w14:paraId="317B43FC" w14:textId="77777777" w:rsidR="00522B44" w:rsidRPr="001164DE" w:rsidRDefault="00522B44" w:rsidP="002B7031">
            <w:pPr>
              <w:spacing w:line="312" w:lineRule="auto"/>
              <w:jc w:val="center"/>
              <w:rPr>
                <w:rFonts w:ascii="Times New Roman" w:hAnsi="Times New Roman"/>
                <w:sz w:val="28"/>
                <w:szCs w:val="28"/>
              </w:rPr>
            </w:pPr>
            <w:r w:rsidRPr="001164DE">
              <w:rPr>
                <w:rFonts w:ascii="Times New Roman" w:hAnsi="Times New Roman"/>
                <w:sz w:val="28"/>
                <w:szCs w:val="28"/>
              </w:rPr>
              <w:t>1</w:t>
            </w:r>
          </w:p>
        </w:tc>
        <w:tc>
          <w:tcPr>
            <w:tcW w:w="2337" w:type="dxa"/>
          </w:tcPr>
          <w:p w14:paraId="60EBF429" w14:textId="77777777" w:rsidR="00522B44" w:rsidRPr="001164DE" w:rsidRDefault="00522B44" w:rsidP="002B7031">
            <w:pPr>
              <w:spacing w:line="312" w:lineRule="auto"/>
              <w:rPr>
                <w:rFonts w:ascii="Times New Roman" w:hAnsi="Times New Roman"/>
                <w:sz w:val="28"/>
                <w:szCs w:val="28"/>
              </w:rPr>
            </w:pPr>
            <w:r w:rsidRPr="001164DE">
              <w:rPr>
                <w:rFonts w:ascii="Times New Roman" w:hAnsi="Times New Roman"/>
                <w:sz w:val="28"/>
                <w:szCs w:val="28"/>
              </w:rPr>
              <w:t>Tên đăng nhập</w:t>
            </w:r>
          </w:p>
        </w:tc>
        <w:tc>
          <w:tcPr>
            <w:tcW w:w="1177" w:type="dxa"/>
          </w:tcPr>
          <w:p w14:paraId="5702AC06" w14:textId="77777777" w:rsidR="00522B44" w:rsidRPr="001164DE" w:rsidRDefault="00522B44" w:rsidP="002B7031">
            <w:pPr>
              <w:spacing w:line="312" w:lineRule="auto"/>
              <w:rPr>
                <w:rFonts w:ascii="Times New Roman" w:hAnsi="Times New Roman"/>
                <w:sz w:val="28"/>
                <w:szCs w:val="28"/>
              </w:rPr>
            </w:pPr>
            <w:r w:rsidRPr="001164DE">
              <w:rPr>
                <w:rFonts w:ascii="Times New Roman" w:hAnsi="Times New Roman"/>
                <w:sz w:val="28"/>
                <w:szCs w:val="28"/>
              </w:rPr>
              <w:t>Chuỗi ký tự (50)</w:t>
            </w:r>
          </w:p>
        </w:tc>
        <w:tc>
          <w:tcPr>
            <w:tcW w:w="914" w:type="dxa"/>
          </w:tcPr>
          <w:p w14:paraId="1C8E47EF" w14:textId="77777777" w:rsidR="00522B44" w:rsidRPr="001164DE" w:rsidRDefault="00522B44" w:rsidP="002B7031">
            <w:pPr>
              <w:spacing w:line="312" w:lineRule="auto"/>
              <w:rPr>
                <w:rFonts w:ascii="Times New Roman" w:hAnsi="Times New Roman"/>
                <w:sz w:val="28"/>
                <w:szCs w:val="28"/>
                <w:lang w:val="vi-VN"/>
              </w:rPr>
            </w:pPr>
          </w:p>
        </w:tc>
        <w:tc>
          <w:tcPr>
            <w:tcW w:w="1013" w:type="dxa"/>
          </w:tcPr>
          <w:p w14:paraId="196A68EE" w14:textId="77777777" w:rsidR="00522B44" w:rsidRPr="001164DE" w:rsidRDefault="00522B44" w:rsidP="002B7031">
            <w:pPr>
              <w:spacing w:line="312" w:lineRule="auto"/>
              <w:rPr>
                <w:rFonts w:ascii="Times New Roman" w:hAnsi="Times New Roman"/>
                <w:sz w:val="28"/>
                <w:szCs w:val="28"/>
                <w:lang w:val="vi-VN"/>
              </w:rPr>
            </w:pPr>
          </w:p>
        </w:tc>
        <w:tc>
          <w:tcPr>
            <w:tcW w:w="3014" w:type="dxa"/>
          </w:tcPr>
          <w:p w14:paraId="2248226B" w14:textId="77777777" w:rsidR="00522B44" w:rsidRPr="001164DE" w:rsidRDefault="00522B44" w:rsidP="00A44A2C">
            <w:pPr>
              <w:spacing w:line="312" w:lineRule="auto"/>
              <w:jc w:val="both"/>
              <w:rPr>
                <w:rFonts w:ascii="Times New Roman" w:hAnsi="Times New Roman"/>
                <w:sz w:val="28"/>
                <w:szCs w:val="28"/>
              </w:rPr>
            </w:pPr>
            <w:r w:rsidRPr="001164DE">
              <w:rPr>
                <w:rFonts w:ascii="Times New Roman" w:hAnsi="Times New Roman"/>
                <w:sz w:val="28"/>
                <w:szCs w:val="28"/>
              </w:rPr>
              <w:t>Chỉ hiển thị không cho phép nhập</w:t>
            </w:r>
          </w:p>
          <w:p w14:paraId="445D1FF0" w14:textId="77777777" w:rsidR="00522B44" w:rsidRPr="001164DE" w:rsidRDefault="00522B44" w:rsidP="00A44A2C">
            <w:pPr>
              <w:spacing w:line="312" w:lineRule="auto"/>
              <w:jc w:val="both"/>
              <w:rPr>
                <w:rFonts w:ascii="Times New Roman" w:hAnsi="Times New Roman"/>
                <w:sz w:val="28"/>
                <w:szCs w:val="28"/>
              </w:rPr>
            </w:pPr>
            <w:r w:rsidRPr="001164DE">
              <w:rPr>
                <w:rFonts w:ascii="Times New Roman" w:hAnsi="Times New Roman"/>
                <w:sz w:val="28"/>
                <w:szCs w:val="28"/>
              </w:rPr>
              <w:t>Hiển thị tên đăng nhập của người dùng</w:t>
            </w:r>
          </w:p>
        </w:tc>
      </w:tr>
      <w:tr w:rsidR="00522B44" w:rsidRPr="001164DE" w14:paraId="4E098F22" w14:textId="77777777" w:rsidTr="00A84F88">
        <w:tc>
          <w:tcPr>
            <w:tcW w:w="900" w:type="dxa"/>
          </w:tcPr>
          <w:p w14:paraId="4906BFC2" w14:textId="77777777" w:rsidR="00522B44" w:rsidRPr="001164DE" w:rsidRDefault="00522B44" w:rsidP="002B7031">
            <w:pPr>
              <w:spacing w:line="312" w:lineRule="auto"/>
              <w:jc w:val="center"/>
              <w:rPr>
                <w:rFonts w:ascii="Times New Roman" w:hAnsi="Times New Roman"/>
                <w:sz w:val="28"/>
                <w:szCs w:val="28"/>
              </w:rPr>
            </w:pPr>
            <w:r w:rsidRPr="001164DE">
              <w:rPr>
                <w:rFonts w:ascii="Times New Roman" w:hAnsi="Times New Roman"/>
                <w:sz w:val="28"/>
                <w:szCs w:val="28"/>
              </w:rPr>
              <w:t>2</w:t>
            </w:r>
          </w:p>
        </w:tc>
        <w:tc>
          <w:tcPr>
            <w:tcW w:w="2337" w:type="dxa"/>
          </w:tcPr>
          <w:p w14:paraId="22F74D4B" w14:textId="77777777" w:rsidR="00522B44" w:rsidRPr="001164DE" w:rsidRDefault="00522B44" w:rsidP="002B7031">
            <w:pPr>
              <w:spacing w:line="312" w:lineRule="auto"/>
              <w:rPr>
                <w:rFonts w:ascii="Times New Roman" w:hAnsi="Times New Roman"/>
                <w:sz w:val="28"/>
                <w:szCs w:val="28"/>
              </w:rPr>
            </w:pPr>
            <w:r w:rsidRPr="001164DE">
              <w:rPr>
                <w:rFonts w:ascii="Times New Roman" w:hAnsi="Times New Roman"/>
                <w:sz w:val="28"/>
                <w:szCs w:val="28"/>
              </w:rPr>
              <w:t>Số lần đăng nhập</w:t>
            </w:r>
          </w:p>
        </w:tc>
        <w:tc>
          <w:tcPr>
            <w:tcW w:w="1177" w:type="dxa"/>
          </w:tcPr>
          <w:p w14:paraId="045D0B98" w14:textId="77777777" w:rsidR="00522B44" w:rsidRPr="001164DE" w:rsidRDefault="00522B44" w:rsidP="002B7031">
            <w:pPr>
              <w:spacing w:line="312" w:lineRule="auto"/>
              <w:rPr>
                <w:rFonts w:ascii="Times New Roman" w:hAnsi="Times New Roman"/>
                <w:sz w:val="28"/>
                <w:szCs w:val="28"/>
              </w:rPr>
            </w:pPr>
            <w:r w:rsidRPr="001164DE">
              <w:rPr>
                <w:rFonts w:ascii="Times New Roman" w:hAnsi="Times New Roman"/>
                <w:sz w:val="28"/>
                <w:szCs w:val="28"/>
              </w:rPr>
              <w:t>Số tự nhiên (10)</w:t>
            </w:r>
          </w:p>
        </w:tc>
        <w:tc>
          <w:tcPr>
            <w:tcW w:w="914" w:type="dxa"/>
          </w:tcPr>
          <w:p w14:paraId="0092756E" w14:textId="77777777" w:rsidR="00522B44" w:rsidRPr="001164DE" w:rsidRDefault="00522B44" w:rsidP="002B7031">
            <w:pPr>
              <w:spacing w:line="312" w:lineRule="auto"/>
              <w:rPr>
                <w:rFonts w:ascii="Times New Roman" w:hAnsi="Times New Roman"/>
                <w:sz w:val="28"/>
                <w:szCs w:val="28"/>
                <w:lang w:val="vi-VN"/>
              </w:rPr>
            </w:pPr>
          </w:p>
        </w:tc>
        <w:tc>
          <w:tcPr>
            <w:tcW w:w="1013" w:type="dxa"/>
          </w:tcPr>
          <w:p w14:paraId="0DAF9AB6" w14:textId="77777777" w:rsidR="00522B44" w:rsidRPr="001164DE" w:rsidRDefault="00522B44" w:rsidP="002B7031">
            <w:pPr>
              <w:spacing w:line="312" w:lineRule="auto"/>
              <w:rPr>
                <w:rFonts w:ascii="Times New Roman" w:hAnsi="Times New Roman"/>
                <w:sz w:val="28"/>
                <w:szCs w:val="28"/>
                <w:lang w:val="vi-VN"/>
              </w:rPr>
            </w:pPr>
          </w:p>
        </w:tc>
        <w:tc>
          <w:tcPr>
            <w:tcW w:w="3014" w:type="dxa"/>
          </w:tcPr>
          <w:p w14:paraId="24CEEFDE" w14:textId="77777777" w:rsidR="00522B44" w:rsidRPr="001164DE" w:rsidRDefault="00522B44" w:rsidP="00A44A2C">
            <w:pPr>
              <w:spacing w:line="312" w:lineRule="auto"/>
              <w:jc w:val="both"/>
              <w:rPr>
                <w:rFonts w:ascii="Times New Roman" w:hAnsi="Times New Roman"/>
                <w:sz w:val="28"/>
                <w:szCs w:val="28"/>
              </w:rPr>
            </w:pPr>
            <w:r w:rsidRPr="001164DE">
              <w:rPr>
                <w:rFonts w:ascii="Times New Roman" w:hAnsi="Times New Roman"/>
                <w:sz w:val="28"/>
                <w:szCs w:val="28"/>
              </w:rPr>
              <w:t>Chỉ hiển thị không cho phép nhập</w:t>
            </w:r>
          </w:p>
          <w:p w14:paraId="31D4DC06" w14:textId="77777777" w:rsidR="00522B44" w:rsidRPr="001164DE" w:rsidRDefault="00522B44" w:rsidP="00A44A2C">
            <w:pPr>
              <w:spacing w:line="312" w:lineRule="auto"/>
              <w:jc w:val="both"/>
              <w:rPr>
                <w:rFonts w:ascii="Times New Roman" w:hAnsi="Times New Roman"/>
                <w:sz w:val="28"/>
                <w:szCs w:val="28"/>
              </w:rPr>
            </w:pPr>
            <w:r w:rsidRPr="001164DE">
              <w:rPr>
                <w:rFonts w:ascii="Times New Roman" w:hAnsi="Times New Roman"/>
                <w:sz w:val="28"/>
                <w:szCs w:val="28"/>
              </w:rPr>
              <w:t>Hiển thị số lần đăng nhập trong thời gian đã chọn</w:t>
            </w:r>
          </w:p>
        </w:tc>
      </w:tr>
      <w:tr w:rsidR="00522B44" w:rsidRPr="001164DE" w14:paraId="0FEDEA7A" w14:textId="77777777" w:rsidTr="00A84F88">
        <w:tc>
          <w:tcPr>
            <w:tcW w:w="900" w:type="dxa"/>
          </w:tcPr>
          <w:p w14:paraId="5FC4EF57" w14:textId="77777777" w:rsidR="00522B44" w:rsidRPr="001164DE" w:rsidRDefault="00522B44" w:rsidP="002B7031">
            <w:pPr>
              <w:spacing w:line="312" w:lineRule="auto"/>
              <w:jc w:val="center"/>
              <w:rPr>
                <w:rFonts w:ascii="Times New Roman" w:hAnsi="Times New Roman"/>
                <w:sz w:val="28"/>
                <w:szCs w:val="28"/>
              </w:rPr>
            </w:pPr>
            <w:r w:rsidRPr="001164DE">
              <w:rPr>
                <w:rFonts w:ascii="Times New Roman" w:hAnsi="Times New Roman"/>
                <w:sz w:val="28"/>
                <w:szCs w:val="28"/>
              </w:rPr>
              <w:t>3</w:t>
            </w:r>
          </w:p>
        </w:tc>
        <w:tc>
          <w:tcPr>
            <w:tcW w:w="2337" w:type="dxa"/>
          </w:tcPr>
          <w:p w14:paraId="211ED8FD" w14:textId="77777777" w:rsidR="00522B44" w:rsidRPr="001164DE" w:rsidRDefault="00522B44" w:rsidP="002B7031">
            <w:pPr>
              <w:spacing w:line="312" w:lineRule="auto"/>
              <w:rPr>
                <w:rFonts w:ascii="Times New Roman" w:hAnsi="Times New Roman"/>
                <w:sz w:val="28"/>
                <w:szCs w:val="28"/>
              </w:rPr>
            </w:pPr>
            <w:r w:rsidRPr="001164DE">
              <w:rPr>
                <w:rFonts w:ascii="Times New Roman" w:hAnsi="Times New Roman"/>
                <w:sz w:val="28"/>
                <w:szCs w:val="28"/>
              </w:rPr>
              <w:t>Số tin bài đã tạo</w:t>
            </w:r>
          </w:p>
        </w:tc>
        <w:tc>
          <w:tcPr>
            <w:tcW w:w="1177" w:type="dxa"/>
          </w:tcPr>
          <w:p w14:paraId="37772978" w14:textId="77777777" w:rsidR="00522B44" w:rsidRPr="001164DE" w:rsidRDefault="00522B44" w:rsidP="002B7031">
            <w:pPr>
              <w:spacing w:line="312" w:lineRule="auto"/>
              <w:rPr>
                <w:rFonts w:ascii="Times New Roman" w:hAnsi="Times New Roman"/>
                <w:sz w:val="28"/>
                <w:szCs w:val="28"/>
              </w:rPr>
            </w:pPr>
            <w:r w:rsidRPr="001164DE">
              <w:rPr>
                <w:rFonts w:ascii="Times New Roman" w:hAnsi="Times New Roman"/>
                <w:sz w:val="28"/>
                <w:szCs w:val="28"/>
              </w:rPr>
              <w:t>Số tự nhiên (10)</w:t>
            </w:r>
          </w:p>
        </w:tc>
        <w:tc>
          <w:tcPr>
            <w:tcW w:w="914" w:type="dxa"/>
          </w:tcPr>
          <w:p w14:paraId="717EA5FA" w14:textId="77777777" w:rsidR="00522B44" w:rsidRPr="001164DE" w:rsidRDefault="00522B44" w:rsidP="002B7031">
            <w:pPr>
              <w:spacing w:line="312" w:lineRule="auto"/>
              <w:rPr>
                <w:rFonts w:ascii="Times New Roman" w:hAnsi="Times New Roman"/>
                <w:sz w:val="28"/>
                <w:szCs w:val="28"/>
                <w:lang w:val="vi-VN"/>
              </w:rPr>
            </w:pPr>
          </w:p>
        </w:tc>
        <w:tc>
          <w:tcPr>
            <w:tcW w:w="1013" w:type="dxa"/>
          </w:tcPr>
          <w:p w14:paraId="22B2494E" w14:textId="77777777" w:rsidR="00522B44" w:rsidRPr="001164DE" w:rsidRDefault="00522B44" w:rsidP="002B7031">
            <w:pPr>
              <w:spacing w:line="312" w:lineRule="auto"/>
              <w:rPr>
                <w:rFonts w:ascii="Times New Roman" w:hAnsi="Times New Roman"/>
                <w:sz w:val="28"/>
                <w:szCs w:val="28"/>
                <w:lang w:val="vi-VN"/>
              </w:rPr>
            </w:pPr>
          </w:p>
        </w:tc>
        <w:tc>
          <w:tcPr>
            <w:tcW w:w="3014" w:type="dxa"/>
          </w:tcPr>
          <w:p w14:paraId="2CB2F4F4" w14:textId="77777777" w:rsidR="00522B44" w:rsidRPr="001164DE" w:rsidRDefault="00522B44" w:rsidP="00A44A2C">
            <w:pPr>
              <w:spacing w:line="312" w:lineRule="auto"/>
              <w:jc w:val="both"/>
              <w:rPr>
                <w:rFonts w:ascii="Times New Roman" w:hAnsi="Times New Roman"/>
                <w:sz w:val="28"/>
                <w:szCs w:val="28"/>
              </w:rPr>
            </w:pPr>
            <w:r w:rsidRPr="001164DE">
              <w:rPr>
                <w:rFonts w:ascii="Times New Roman" w:hAnsi="Times New Roman"/>
                <w:sz w:val="28"/>
                <w:szCs w:val="28"/>
              </w:rPr>
              <w:t>Chỉ hiển thị không cho phép nhập</w:t>
            </w:r>
          </w:p>
          <w:p w14:paraId="686BF048" w14:textId="77777777" w:rsidR="00522B44" w:rsidRPr="001164DE" w:rsidRDefault="00522B44" w:rsidP="00A44A2C">
            <w:pPr>
              <w:spacing w:line="312" w:lineRule="auto"/>
              <w:jc w:val="both"/>
              <w:rPr>
                <w:rFonts w:ascii="Times New Roman" w:hAnsi="Times New Roman"/>
                <w:sz w:val="28"/>
                <w:szCs w:val="28"/>
              </w:rPr>
            </w:pPr>
            <w:r w:rsidRPr="001164DE">
              <w:rPr>
                <w:rFonts w:ascii="Times New Roman" w:hAnsi="Times New Roman"/>
                <w:sz w:val="28"/>
                <w:szCs w:val="28"/>
              </w:rPr>
              <w:t>Hiển thị số tin bài đã tạo trong khoảng thời gian được chọn</w:t>
            </w:r>
          </w:p>
        </w:tc>
      </w:tr>
      <w:tr w:rsidR="00522B44" w:rsidRPr="001164DE" w14:paraId="6006EE02" w14:textId="77777777" w:rsidTr="00A84F88">
        <w:tc>
          <w:tcPr>
            <w:tcW w:w="900" w:type="dxa"/>
          </w:tcPr>
          <w:p w14:paraId="35490883" w14:textId="77777777" w:rsidR="00522B44" w:rsidRPr="001164DE" w:rsidRDefault="00522B44" w:rsidP="002B7031">
            <w:pPr>
              <w:spacing w:line="312" w:lineRule="auto"/>
              <w:jc w:val="center"/>
              <w:rPr>
                <w:rFonts w:ascii="Times New Roman" w:hAnsi="Times New Roman"/>
                <w:sz w:val="28"/>
                <w:szCs w:val="28"/>
              </w:rPr>
            </w:pPr>
            <w:r w:rsidRPr="001164DE">
              <w:rPr>
                <w:rFonts w:ascii="Times New Roman" w:hAnsi="Times New Roman"/>
                <w:sz w:val="28"/>
                <w:szCs w:val="28"/>
              </w:rPr>
              <w:t>4</w:t>
            </w:r>
          </w:p>
        </w:tc>
        <w:tc>
          <w:tcPr>
            <w:tcW w:w="2337" w:type="dxa"/>
          </w:tcPr>
          <w:p w14:paraId="4DD85A49" w14:textId="77777777" w:rsidR="00522B44" w:rsidRPr="001164DE" w:rsidRDefault="00522B44" w:rsidP="002B7031">
            <w:pPr>
              <w:spacing w:line="312" w:lineRule="auto"/>
              <w:rPr>
                <w:rFonts w:ascii="Times New Roman" w:hAnsi="Times New Roman"/>
                <w:sz w:val="28"/>
                <w:szCs w:val="28"/>
              </w:rPr>
            </w:pPr>
            <w:r w:rsidRPr="001164DE">
              <w:rPr>
                <w:rFonts w:ascii="Times New Roman" w:hAnsi="Times New Roman"/>
                <w:sz w:val="28"/>
                <w:szCs w:val="28"/>
              </w:rPr>
              <w:t>Lần cuối đăng nhập</w:t>
            </w:r>
          </w:p>
        </w:tc>
        <w:tc>
          <w:tcPr>
            <w:tcW w:w="1177" w:type="dxa"/>
          </w:tcPr>
          <w:p w14:paraId="000C946A" w14:textId="77777777" w:rsidR="00522B44" w:rsidRPr="001164DE" w:rsidRDefault="00522B44" w:rsidP="002B7031">
            <w:pPr>
              <w:spacing w:line="312" w:lineRule="auto"/>
              <w:rPr>
                <w:rFonts w:ascii="Times New Roman" w:hAnsi="Times New Roman"/>
                <w:sz w:val="28"/>
                <w:szCs w:val="28"/>
              </w:rPr>
            </w:pPr>
            <w:r w:rsidRPr="001164DE">
              <w:rPr>
                <w:rFonts w:ascii="Times New Roman" w:hAnsi="Times New Roman"/>
                <w:sz w:val="28"/>
                <w:szCs w:val="28"/>
              </w:rPr>
              <w:t>Ngày tháng</w:t>
            </w:r>
          </w:p>
        </w:tc>
        <w:tc>
          <w:tcPr>
            <w:tcW w:w="914" w:type="dxa"/>
          </w:tcPr>
          <w:p w14:paraId="7DA65D94" w14:textId="77777777" w:rsidR="00522B44" w:rsidRPr="001164DE" w:rsidRDefault="00522B44" w:rsidP="002B7031">
            <w:pPr>
              <w:spacing w:line="312" w:lineRule="auto"/>
              <w:rPr>
                <w:rFonts w:ascii="Times New Roman" w:hAnsi="Times New Roman"/>
                <w:sz w:val="28"/>
                <w:szCs w:val="28"/>
                <w:lang w:val="vi-VN"/>
              </w:rPr>
            </w:pPr>
          </w:p>
        </w:tc>
        <w:tc>
          <w:tcPr>
            <w:tcW w:w="1013" w:type="dxa"/>
          </w:tcPr>
          <w:p w14:paraId="7260E402" w14:textId="77777777" w:rsidR="00522B44" w:rsidRPr="001164DE" w:rsidRDefault="00522B44" w:rsidP="002B7031">
            <w:pPr>
              <w:spacing w:line="312" w:lineRule="auto"/>
              <w:rPr>
                <w:rFonts w:ascii="Times New Roman" w:hAnsi="Times New Roman"/>
                <w:sz w:val="28"/>
                <w:szCs w:val="28"/>
                <w:lang w:val="vi-VN"/>
              </w:rPr>
            </w:pPr>
          </w:p>
        </w:tc>
        <w:tc>
          <w:tcPr>
            <w:tcW w:w="3014" w:type="dxa"/>
          </w:tcPr>
          <w:p w14:paraId="0A182847" w14:textId="77777777" w:rsidR="00522B44" w:rsidRPr="001164DE" w:rsidRDefault="00522B44" w:rsidP="00A44A2C">
            <w:pPr>
              <w:spacing w:line="312" w:lineRule="auto"/>
              <w:jc w:val="both"/>
              <w:rPr>
                <w:rFonts w:ascii="Times New Roman" w:hAnsi="Times New Roman"/>
                <w:sz w:val="28"/>
                <w:szCs w:val="28"/>
              </w:rPr>
            </w:pPr>
            <w:r w:rsidRPr="001164DE">
              <w:rPr>
                <w:rFonts w:ascii="Times New Roman" w:hAnsi="Times New Roman"/>
                <w:sz w:val="28"/>
                <w:szCs w:val="28"/>
              </w:rPr>
              <w:t>Chỉ hiển thị không cho phép nhập</w:t>
            </w:r>
          </w:p>
          <w:p w14:paraId="5BCDCF88" w14:textId="77777777" w:rsidR="00522B44" w:rsidRPr="001164DE" w:rsidRDefault="00522B44" w:rsidP="00A44A2C">
            <w:pPr>
              <w:spacing w:line="312" w:lineRule="auto"/>
              <w:jc w:val="both"/>
              <w:rPr>
                <w:rFonts w:ascii="Times New Roman" w:hAnsi="Times New Roman"/>
                <w:sz w:val="28"/>
                <w:szCs w:val="28"/>
              </w:rPr>
            </w:pPr>
            <w:r w:rsidRPr="001164DE">
              <w:rPr>
                <w:rFonts w:ascii="Times New Roman" w:hAnsi="Times New Roman"/>
                <w:sz w:val="28"/>
                <w:szCs w:val="28"/>
              </w:rPr>
              <w:t>Hiển thị thời điểm đăng nhập cuối cùng</w:t>
            </w:r>
          </w:p>
          <w:p w14:paraId="019F86E7" w14:textId="77777777" w:rsidR="00522B44" w:rsidRPr="001164DE" w:rsidRDefault="00522B44" w:rsidP="00A44A2C">
            <w:pPr>
              <w:spacing w:line="312" w:lineRule="auto"/>
              <w:jc w:val="both"/>
              <w:rPr>
                <w:rFonts w:ascii="Times New Roman" w:hAnsi="Times New Roman"/>
                <w:sz w:val="28"/>
                <w:szCs w:val="28"/>
              </w:rPr>
            </w:pPr>
            <w:r w:rsidRPr="001164DE">
              <w:rPr>
                <w:rFonts w:ascii="Times New Roman" w:hAnsi="Times New Roman"/>
                <w:sz w:val="28"/>
                <w:szCs w:val="28"/>
              </w:rPr>
              <w:t>Định dạng: MM/DD/YYYY hh:mm:ss</w:t>
            </w:r>
          </w:p>
        </w:tc>
      </w:tr>
      <w:tr w:rsidR="00C60DD7" w:rsidRPr="001164DE" w14:paraId="7B6BB900" w14:textId="77777777" w:rsidTr="00A84F88">
        <w:tc>
          <w:tcPr>
            <w:tcW w:w="9355" w:type="dxa"/>
            <w:gridSpan w:val="6"/>
          </w:tcPr>
          <w:p w14:paraId="04E5B55F" w14:textId="77777777" w:rsidR="00C60DD7" w:rsidRPr="001164DE" w:rsidRDefault="00C60DD7" w:rsidP="002B7031">
            <w:pPr>
              <w:spacing w:line="312" w:lineRule="auto"/>
              <w:rPr>
                <w:rFonts w:ascii="Times New Roman" w:hAnsi="Times New Roman"/>
                <w:sz w:val="28"/>
                <w:szCs w:val="28"/>
              </w:rPr>
            </w:pPr>
            <w:r w:rsidRPr="001164DE">
              <w:rPr>
                <w:rFonts w:ascii="Times New Roman" w:hAnsi="Times New Roman"/>
                <w:b/>
                <w:i/>
                <w:sz w:val="28"/>
                <w:szCs w:val="28"/>
              </w:rPr>
              <w:t xml:space="preserve">Tìm kiếm lịch sử hoạt động </w:t>
            </w:r>
          </w:p>
        </w:tc>
      </w:tr>
      <w:tr w:rsidR="00522B44" w:rsidRPr="001164DE" w14:paraId="07645AB6" w14:textId="77777777" w:rsidTr="00A84F88">
        <w:tc>
          <w:tcPr>
            <w:tcW w:w="900" w:type="dxa"/>
          </w:tcPr>
          <w:p w14:paraId="6EA53DBE" w14:textId="77777777" w:rsidR="00522B44" w:rsidRPr="001164DE" w:rsidRDefault="00522B44" w:rsidP="002B7031">
            <w:pPr>
              <w:spacing w:line="312" w:lineRule="auto"/>
              <w:jc w:val="center"/>
              <w:rPr>
                <w:rFonts w:ascii="Times New Roman" w:hAnsi="Times New Roman"/>
                <w:sz w:val="28"/>
                <w:szCs w:val="28"/>
              </w:rPr>
            </w:pPr>
            <w:r w:rsidRPr="001164DE">
              <w:rPr>
                <w:rFonts w:ascii="Times New Roman" w:hAnsi="Times New Roman"/>
                <w:sz w:val="28"/>
                <w:szCs w:val="28"/>
              </w:rPr>
              <w:t>1</w:t>
            </w:r>
          </w:p>
        </w:tc>
        <w:tc>
          <w:tcPr>
            <w:tcW w:w="2337" w:type="dxa"/>
          </w:tcPr>
          <w:p w14:paraId="543E8EE5" w14:textId="77777777" w:rsidR="00522B44" w:rsidRPr="001164DE" w:rsidRDefault="00522B44" w:rsidP="002B7031">
            <w:pPr>
              <w:spacing w:line="312" w:lineRule="auto"/>
              <w:rPr>
                <w:rFonts w:ascii="Times New Roman" w:hAnsi="Times New Roman"/>
                <w:sz w:val="28"/>
                <w:szCs w:val="28"/>
              </w:rPr>
            </w:pPr>
            <w:r w:rsidRPr="001164DE">
              <w:rPr>
                <w:rFonts w:ascii="Times New Roman" w:hAnsi="Times New Roman"/>
                <w:sz w:val="28"/>
                <w:szCs w:val="28"/>
              </w:rPr>
              <w:t>Từ ngày</w:t>
            </w:r>
          </w:p>
        </w:tc>
        <w:tc>
          <w:tcPr>
            <w:tcW w:w="1177" w:type="dxa"/>
          </w:tcPr>
          <w:p w14:paraId="7EFCBE2E" w14:textId="77777777" w:rsidR="00522B44" w:rsidRPr="001164DE" w:rsidRDefault="00522B44" w:rsidP="002B7031">
            <w:pPr>
              <w:spacing w:line="312" w:lineRule="auto"/>
              <w:rPr>
                <w:rFonts w:ascii="Times New Roman" w:hAnsi="Times New Roman"/>
                <w:sz w:val="28"/>
                <w:szCs w:val="28"/>
              </w:rPr>
            </w:pPr>
            <w:r w:rsidRPr="001164DE">
              <w:rPr>
                <w:rFonts w:ascii="Times New Roman" w:hAnsi="Times New Roman"/>
                <w:sz w:val="28"/>
                <w:szCs w:val="28"/>
              </w:rPr>
              <w:t>Ngày tháng</w:t>
            </w:r>
          </w:p>
        </w:tc>
        <w:tc>
          <w:tcPr>
            <w:tcW w:w="914" w:type="dxa"/>
          </w:tcPr>
          <w:p w14:paraId="4118E67E" w14:textId="77777777" w:rsidR="00522B44" w:rsidRPr="001164DE" w:rsidRDefault="00522B44" w:rsidP="002B7031">
            <w:pPr>
              <w:spacing w:line="312" w:lineRule="auto"/>
              <w:rPr>
                <w:rFonts w:ascii="Times New Roman" w:hAnsi="Times New Roman"/>
                <w:sz w:val="28"/>
                <w:szCs w:val="28"/>
                <w:lang w:val="vi-VN"/>
              </w:rPr>
            </w:pPr>
          </w:p>
        </w:tc>
        <w:tc>
          <w:tcPr>
            <w:tcW w:w="1013" w:type="dxa"/>
          </w:tcPr>
          <w:p w14:paraId="734F4C4F" w14:textId="77777777" w:rsidR="00522B44" w:rsidRPr="001164DE" w:rsidRDefault="00522B44" w:rsidP="002B7031">
            <w:pPr>
              <w:spacing w:line="312" w:lineRule="auto"/>
              <w:rPr>
                <w:rFonts w:ascii="Times New Roman" w:hAnsi="Times New Roman"/>
                <w:sz w:val="28"/>
                <w:szCs w:val="28"/>
                <w:lang w:val="vi-VN"/>
              </w:rPr>
            </w:pPr>
          </w:p>
        </w:tc>
        <w:tc>
          <w:tcPr>
            <w:tcW w:w="3014" w:type="dxa"/>
          </w:tcPr>
          <w:p w14:paraId="442F590D" w14:textId="4101D0AC" w:rsidR="00522B44" w:rsidRPr="001164DE" w:rsidRDefault="00522B44" w:rsidP="00A44A2C">
            <w:pPr>
              <w:spacing w:line="312" w:lineRule="auto"/>
              <w:jc w:val="both"/>
              <w:rPr>
                <w:rFonts w:ascii="Times New Roman" w:hAnsi="Times New Roman"/>
                <w:sz w:val="28"/>
                <w:szCs w:val="28"/>
              </w:rPr>
            </w:pPr>
            <w:r w:rsidRPr="001164DE">
              <w:rPr>
                <w:rFonts w:ascii="Times New Roman" w:hAnsi="Times New Roman"/>
                <w:sz w:val="28"/>
                <w:szCs w:val="28"/>
              </w:rPr>
              <w:t>Cho phép NSD chọn ngày bắt đầu muốn tìm kiếm</w:t>
            </w:r>
          </w:p>
          <w:p w14:paraId="7DAF38F0" w14:textId="49534206" w:rsidR="00F27326" w:rsidRPr="001164DE" w:rsidRDefault="00F27326" w:rsidP="00A44A2C">
            <w:pPr>
              <w:spacing w:line="312" w:lineRule="auto"/>
              <w:jc w:val="both"/>
              <w:rPr>
                <w:rFonts w:ascii="Times New Roman" w:hAnsi="Times New Roman"/>
                <w:sz w:val="28"/>
                <w:szCs w:val="28"/>
              </w:rPr>
            </w:pPr>
            <w:r w:rsidRPr="001164DE">
              <w:rPr>
                <w:rFonts w:ascii="Times New Roman" w:hAnsi="Times New Roman"/>
                <w:sz w:val="28"/>
                <w:szCs w:val="28"/>
              </w:rPr>
              <w:t>Định dạng: MM/DD/YYYY hh:mm:ss</w:t>
            </w:r>
          </w:p>
          <w:p w14:paraId="6778265B" w14:textId="77777777" w:rsidR="00522B44" w:rsidRPr="001164DE" w:rsidRDefault="00522B44" w:rsidP="00A44A2C">
            <w:pPr>
              <w:spacing w:line="312" w:lineRule="auto"/>
              <w:jc w:val="both"/>
              <w:rPr>
                <w:rFonts w:ascii="Times New Roman" w:hAnsi="Times New Roman"/>
                <w:sz w:val="28"/>
                <w:szCs w:val="28"/>
              </w:rPr>
            </w:pPr>
            <w:r w:rsidRPr="001164DE">
              <w:rPr>
                <w:rFonts w:ascii="Times New Roman" w:hAnsi="Times New Roman"/>
                <w:sz w:val="28"/>
                <w:szCs w:val="28"/>
              </w:rPr>
              <w:t xml:space="preserve">Cho phép chọn từ lịch </w:t>
            </w:r>
          </w:p>
        </w:tc>
      </w:tr>
      <w:tr w:rsidR="00522B44" w:rsidRPr="001164DE" w14:paraId="32782DC9" w14:textId="77777777" w:rsidTr="00A84F88">
        <w:tc>
          <w:tcPr>
            <w:tcW w:w="900" w:type="dxa"/>
          </w:tcPr>
          <w:p w14:paraId="2FF8AFF1" w14:textId="77777777" w:rsidR="00522B44" w:rsidRPr="001164DE" w:rsidRDefault="00522B44" w:rsidP="002B7031">
            <w:pPr>
              <w:spacing w:line="312" w:lineRule="auto"/>
              <w:jc w:val="center"/>
              <w:rPr>
                <w:rFonts w:ascii="Times New Roman" w:hAnsi="Times New Roman"/>
                <w:sz w:val="28"/>
                <w:szCs w:val="28"/>
              </w:rPr>
            </w:pPr>
            <w:r w:rsidRPr="001164DE">
              <w:rPr>
                <w:rFonts w:ascii="Times New Roman" w:hAnsi="Times New Roman"/>
                <w:sz w:val="28"/>
                <w:szCs w:val="28"/>
              </w:rPr>
              <w:lastRenderedPageBreak/>
              <w:t>2</w:t>
            </w:r>
          </w:p>
        </w:tc>
        <w:tc>
          <w:tcPr>
            <w:tcW w:w="2337" w:type="dxa"/>
          </w:tcPr>
          <w:p w14:paraId="72827063" w14:textId="77777777" w:rsidR="00522B44" w:rsidRPr="001164DE" w:rsidRDefault="00522B44" w:rsidP="002B7031">
            <w:pPr>
              <w:spacing w:line="312" w:lineRule="auto"/>
              <w:rPr>
                <w:rFonts w:ascii="Times New Roman" w:hAnsi="Times New Roman"/>
                <w:sz w:val="28"/>
                <w:szCs w:val="28"/>
              </w:rPr>
            </w:pPr>
            <w:r w:rsidRPr="001164DE">
              <w:rPr>
                <w:rFonts w:ascii="Times New Roman" w:hAnsi="Times New Roman"/>
                <w:sz w:val="28"/>
                <w:szCs w:val="28"/>
              </w:rPr>
              <w:t>Đến ngày</w:t>
            </w:r>
          </w:p>
        </w:tc>
        <w:tc>
          <w:tcPr>
            <w:tcW w:w="1177" w:type="dxa"/>
          </w:tcPr>
          <w:p w14:paraId="111E7CE1" w14:textId="77777777" w:rsidR="00522B44" w:rsidRPr="001164DE" w:rsidRDefault="00522B44" w:rsidP="002B7031">
            <w:pPr>
              <w:spacing w:line="312" w:lineRule="auto"/>
              <w:rPr>
                <w:rFonts w:ascii="Times New Roman" w:hAnsi="Times New Roman"/>
                <w:sz w:val="28"/>
                <w:szCs w:val="28"/>
              </w:rPr>
            </w:pPr>
            <w:r w:rsidRPr="001164DE">
              <w:rPr>
                <w:rFonts w:ascii="Times New Roman" w:hAnsi="Times New Roman"/>
                <w:sz w:val="28"/>
                <w:szCs w:val="28"/>
              </w:rPr>
              <w:t>Ngày tháng</w:t>
            </w:r>
          </w:p>
        </w:tc>
        <w:tc>
          <w:tcPr>
            <w:tcW w:w="914" w:type="dxa"/>
          </w:tcPr>
          <w:p w14:paraId="59A98167" w14:textId="77777777" w:rsidR="00522B44" w:rsidRPr="001164DE" w:rsidRDefault="00522B44" w:rsidP="002B7031">
            <w:pPr>
              <w:spacing w:line="312" w:lineRule="auto"/>
              <w:rPr>
                <w:rFonts w:ascii="Times New Roman" w:hAnsi="Times New Roman"/>
                <w:sz w:val="28"/>
                <w:szCs w:val="28"/>
                <w:lang w:val="vi-VN"/>
              </w:rPr>
            </w:pPr>
          </w:p>
        </w:tc>
        <w:tc>
          <w:tcPr>
            <w:tcW w:w="1013" w:type="dxa"/>
          </w:tcPr>
          <w:p w14:paraId="56D63910" w14:textId="77777777" w:rsidR="00522B44" w:rsidRPr="001164DE" w:rsidRDefault="00522B44" w:rsidP="002B7031">
            <w:pPr>
              <w:spacing w:line="312" w:lineRule="auto"/>
              <w:rPr>
                <w:rFonts w:ascii="Times New Roman" w:hAnsi="Times New Roman"/>
                <w:sz w:val="28"/>
                <w:szCs w:val="28"/>
                <w:lang w:val="vi-VN"/>
              </w:rPr>
            </w:pPr>
          </w:p>
        </w:tc>
        <w:tc>
          <w:tcPr>
            <w:tcW w:w="3014" w:type="dxa"/>
          </w:tcPr>
          <w:p w14:paraId="7358032F" w14:textId="432440AA" w:rsidR="00522B44" w:rsidRPr="001164DE" w:rsidRDefault="00522B44" w:rsidP="00A44A2C">
            <w:pPr>
              <w:spacing w:line="312" w:lineRule="auto"/>
              <w:jc w:val="both"/>
              <w:rPr>
                <w:rFonts w:ascii="Times New Roman" w:hAnsi="Times New Roman"/>
                <w:sz w:val="28"/>
                <w:szCs w:val="28"/>
              </w:rPr>
            </w:pPr>
            <w:r w:rsidRPr="001164DE">
              <w:rPr>
                <w:rFonts w:ascii="Times New Roman" w:hAnsi="Times New Roman"/>
                <w:sz w:val="28"/>
                <w:szCs w:val="28"/>
              </w:rPr>
              <w:t>Cho phép NSD chọn ngày kết thúc muốn tìm kiếm</w:t>
            </w:r>
          </w:p>
          <w:p w14:paraId="60D1952B" w14:textId="1ED12DDF" w:rsidR="00F27326" w:rsidRPr="001164DE" w:rsidRDefault="00F27326" w:rsidP="00A44A2C">
            <w:pPr>
              <w:spacing w:line="312" w:lineRule="auto"/>
              <w:jc w:val="both"/>
              <w:rPr>
                <w:rFonts w:ascii="Times New Roman" w:hAnsi="Times New Roman"/>
                <w:sz w:val="28"/>
                <w:szCs w:val="28"/>
              </w:rPr>
            </w:pPr>
            <w:r w:rsidRPr="001164DE">
              <w:rPr>
                <w:rFonts w:ascii="Times New Roman" w:hAnsi="Times New Roman"/>
                <w:sz w:val="28"/>
                <w:szCs w:val="28"/>
              </w:rPr>
              <w:t>Định dạng: MM/DD/YYYY hh:mm:ss</w:t>
            </w:r>
          </w:p>
          <w:p w14:paraId="127F2341" w14:textId="77777777" w:rsidR="00522B44" w:rsidRPr="001164DE" w:rsidRDefault="00522B44" w:rsidP="00A44A2C">
            <w:pPr>
              <w:spacing w:line="312" w:lineRule="auto"/>
              <w:jc w:val="both"/>
              <w:rPr>
                <w:rFonts w:ascii="Times New Roman" w:hAnsi="Times New Roman"/>
                <w:sz w:val="28"/>
                <w:szCs w:val="28"/>
              </w:rPr>
            </w:pPr>
            <w:r w:rsidRPr="001164DE">
              <w:rPr>
                <w:rFonts w:ascii="Times New Roman" w:hAnsi="Times New Roman"/>
                <w:sz w:val="28"/>
                <w:szCs w:val="28"/>
              </w:rPr>
              <w:t xml:space="preserve">Cho phép chọn từ lịch </w:t>
            </w:r>
          </w:p>
        </w:tc>
      </w:tr>
      <w:tr w:rsidR="00522B44" w:rsidRPr="001164DE" w14:paraId="1551E674" w14:textId="77777777" w:rsidTr="00A84F88">
        <w:tc>
          <w:tcPr>
            <w:tcW w:w="900" w:type="dxa"/>
          </w:tcPr>
          <w:p w14:paraId="47814233" w14:textId="77777777" w:rsidR="00522B44" w:rsidRPr="001164DE" w:rsidRDefault="00522B44" w:rsidP="002B7031">
            <w:pPr>
              <w:spacing w:line="312" w:lineRule="auto"/>
              <w:jc w:val="center"/>
              <w:rPr>
                <w:rFonts w:ascii="Times New Roman" w:hAnsi="Times New Roman"/>
                <w:sz w:val="28"/>
                <w:szCs w:val="28"/>
              </w:rPr>
            </w:pPr>
            <w:r w:rsidRPr="001164DE">
              <w:rPr>
                <w:rFonts w:ascii="Times New Roman" w:hAnsi="Times New Roman"/>
                <w:sz w:val="28"/>
                <w:szCs w:val="28"/>
              </w:rPr>
              <w:t>3</w:t>
            </w:r>
          </w:p>
        </w:tc>
        <w:tc>
          <w:tcPr>
            <w:tcW w:w="2337" w:type="dxa"/>
          </w:tcPr>
          <w:p w14:paraId="44D5719F" w14:textId="77777777" w:rsidR="00522B44" w:rsidRPr="001164DE" w:rsidRDefault="00522B44" w:rsidP="002B7031">
            <w:pPr>
              <w:spacing w:line="312" w:lineRule="auto"/>
              <w:rPr>
                <w:rFonts w:ascii="Times New Roman" w:hAnsi="Times New Roman"/>
                <w:sz w:val="28"/>
                <w:szCs w:val="28"/>
              </w:rPr>
            </w:pPr>
            <w:r w:rsidRPr="001164DE">
              <w:rPr>
                <w:rFonts w:ascii="Times New Roman" w:hAnsi="Times New Roman"/>
                <w:sz w:val="28"/>
                <w:szCs w:val="28"/>
              </w:rPr>
              <w:t>Tên đăng nhập</w:t>
            </w:r>
          </w:p>
        </w:tc>
        <w:tc>
          <w:tcPr>
            <w:tcW w:w="1177" w:type="dxa"/>
          </w:tcPr>
          <w:p w14:paraId="4B74CB76" w14:textId="77777777" w:rsidR="00522B44" w:rsidRPr="001164DE" w:rsidRDefault="00522B44" w:rsidP="002B7031">
            <w:pPr>
              <w:spacing w:line="312" w:lineRule="auto"/>
              <w:rPr>
                <w:rFonts w:ascii="Times New Roman" w:hAnsi="Times New Roman"/>
                <w:sz w:val="28"/>
                <w:szCs w:val="28"/>
              </w:rPr>
            </w:pPr>
            <w:r w:rsidRPr="001164DE">
              <w:rPr>
                <w:rFonts w:ascii="Times New Roman" w:hAnsi="Times New Roman"/>
                <w:sz w:val="28"/>
                <w:szCs w:val="28"/>
              </w:rPr>
              <w:t>Chuỗi ký tự (50)</w:t>
            </w:r>
          </w:p>
        </w:tc>
        <w:tc>
          <w:tcPr>
            <w:tcW w:w="914" w:type="dxa"/>
          </w:tcPr>
          <w:p w14:paraId="5AAE3A84" w14:textId="77777777" w:rsidR="00522B44" w:rsidRPr="001164DE" w:rsidRDefault="00522B44" w:rsidP="002B7031">
            <w:pPr>
              <w:spacing w:line="312" w:lineRule="auto"/>
              <w:rPr>
                <w:rFonts w:ascii="Times New Roman" w:hAnsi="Times New Roman"/>
                <w:sz w:val="28"/>
                <w:szCs w:val="28"/>
                <w:lang w:val="vi-VN"/>
              </w:rPr>
            </w:pPr>
          </w:p>
        </w:tc>
        <w:tc>
          <w:tcPr>
            <w:tcW w:w="1013" w:type="dxa"/>
          </w:tcPr>
          <w:p w14:paraId="6907D32F" w14:textId="77777777" w:rsidR="00522B44" w:rsidRPr="001164DE" w:rsidRDefault="00522B44" w:rsidP="002B7031">
            <w:pPr>
              <w:spacing w:line="312" w:lineRule="auto"/>
              <w:rPr>
                <w:rFonts w:ascii="Times New Roman" w:hAnsi="Times New Roman"/>
                <w:sz w:val="28"/>
                <w:szCs w:val="28"/>
                <w:lang w:val="vi-VN"/>
              </w:rPr>
            </w:pPr>
          </w:p>
        </w:tc>
        <w:tc>
          <w:tcPr>
            <w:tcW w:w="3014" w:type="dxa"/>
          </w:tcPr>
          <w:p w14:paraId="6C3DAE3A" w14:textId="77777777" w:rsidR="00522B44" w:rsidRPr="001164DE" w:rsidRDefault="00522B44" w:rsidP="00A44A2C">
            <w:pPr>
              <w:spacing w:line="312" w:lineRule="auto"/>
              <w:jc w:val="both"/>
              <w:rPr>
                <w:rFonts w:ascii="Times New Roman" w:hAnsi="Times New Roman"/>
                <w:sz w:val="28"/>
                <w:szCs w:val="28"/>
              </w:rPr>
            </w:pPr>
            <w:r w:rsidRPr="001164DE">
              <w:rPr>
                <w:rFonts w:ascii="Times New Roman" w:hAnsi="Times New Roman"/>
                <w:sz w:val="28"/>
                <w:szCs w:val="28"/>
              </w:rPr>
              <w:t>Cho phép NSD nhập tên đăng nhập của người dùng muốn tìm kiếm</w:t>
            </w:r>
          </w:p>
        </w:tc>
      </w:tr>
    </w:tbl>
    <w:p w14:paraId="02029B87" w14:textId="77777777" w:rsidR="00C60DD7" w:rsidRPr="001164DE" w:rsidRDefault="00C60DD7" w:rsidP="002B7031">
      <w:pPr>
        <w:pStyle w:val="ListParagraph"/>
        <w:spacing w:line="312" w:lineRule="auto"/>
      </w:pPr>
      <w:r w:rsidRPr="001164DE">
        <w:rPr>
          <w:lang w:val="en-US"/>
        </w:rPr>
        <w:t>Thống kê tin bài được nhiều người truy cập nhất</w:t>
      </w:r>
    </w:p>
    <w:p w14:paraId="3915440A" w14:textId="77777777" w:rsidR="00C60DD7" w:rsidRPr="001164DE" w:rsidRDefault="00C60DD7" w:rsidP="002B7031">
      <w:pPr>
        <w:pStyle w:val="Style2"/>
        <w:numPr>
          <w:ilvl w:val="0"/>
          <w:numId w:val="0"/>
        </w:numPr>
        <w:spacing w:line="312" w:lineRule="auto"/>
        <w:jc w:val="center"/>
      </w:pPr>
      <w:r w:rsidRPr="001164DE">
        <w:rPr>
          <w:noProof/>
        </w:rPr>
        <w:drawing>
          <wp:inline distT="0" distB="0" distL="0" distR="0" wp14:anchorId="753C0F8C" wp14:editId="5BCD2C72">
            <wp:extent cx="5561676" cy="3912782"/>
            <wp:effectExtent l="0" t="0" r="127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TK tin bài.png"/>
                    <pic:cNvPicPr/>
                  </pic:nvPicPr>
                  <pic:blipFill>
                    <a:blip r:embed="rId64">
                      <a:extLst>
                        <a:ext uri="{28A0092B-C50C-407E-A947-70E740481C1C}">
                          <a14:useLocalDpi xmlns:a14="http://schemas.microsoft.com/office/drawing/2010/main" val="0"/>
                        </a:ext>
                      </a:extLst>
                    </a:blip>
                    <a:stretch>
                      <a:fillRect/>
                    </a:stretch>
                  </pic:blipFill>
                  <pic:spPr>
                    <a:xfrm>
                      <a:off x="0" y="0"/>
                      <a:ext cx="5570709" cy="3919137"/>
                    </a:xfrm>
                    <a:prstGeom prst="rect">
                      <a:avLst/>
                    </a:prstGeom>
                  </pic:spPr>
                </pic:pic>
              </a:graphicData>
            </a:graphic>
          </wp:inline>
        </w:drawing>
      </w:r>
    </w:p>
    <w:p w14:paraId="7FDFFDBC" w14:textId="3924E4EE" w:rsidR="00C60DD7" w:rsidRPr="001164DE" w:rsidRDefault="00C60DD7" w:rsidP="002B7031">
      <w:pPr>
        <w:pStyle w:val="Caption"/>
        <w:spacing w:after="0" w:line="312" w:lineRule="auto"/>
        <w:rPr>
          <w:sz w:val="28"/>
          <w:szCs w:val="28"/>
        </w:rPr>
      </w:pPr>
      <w:r w:rsidRPr="001164DE">
        <w:rPr>
          <w:sz w:val="28"/>
          <w:szCs w:val="28"/>
        </w:rPr>
        <w:t xml:space="preserve">Giao diện </w:t>
      </w:r>
      <w:r w:rsidRPr="001164DE">
        <w:rPr>
          <w:sz w:val="28"/>
          <w:szCs w:val="28"/>
        </w:rPr>
        <w:fldChar w:fldCharType="begin"/>
      </w:r>
      <w:r w:rsidRPr="001164DE">
        <w:rPr>
          <w:sz w:val="28"/>
          <w:szCs w:val="28"/>
        </w:rPr>
        <w:instrText xml:space="preserve"> SEQ Giao_diện \* ARABIC </w:instrText>
      </w:r>
      <w:r w:rsidRPr="001164DE">
        <w:rPr>
          <w:sz w:val="28"/>
          <w:szCs w:val="28"/>
        </w:rPr>
        <w:fldChar w:fldCharType="separate"/>
      </w:r>
      <w:r w:rsidR="0045178B">
        <w:rPr>
          <w:noProof/>
          <w:sz w:val="28"/>
          <w:szCs w:val="28"/>
        </w:rPr>
        <w:t>22</w:t>
      </w:r>
      <w:r w:rsidRPr="001164DE">
        <w:rPr>
          <w:noProof/>
          <w:sz w:val="28"/>
          <w:szCs w:val="28"/>
        </w:rPr>
        <w:fldChar w:fldCharType="end"/>
      </w:r>
      <w:r w:rsidRPr="001164DE">
        <w:rPr>
          <w:sz w:val="28"/>
          <w:szCs w:val="28"/>
        </w:rPr>
        <w:t>: Thống kê tin bài được nhiều người truy cập nhất</w:t>
      </w:r>
    </w:p>
    <w:p w14:paraId="06E704D3" w14:textId="77777777" w:rsidR="00595DD9" w:rsidRPr="001164DE" w:rsidRDefault="00595DD9">
      <w:pPr>
        <w:rPr>
          <w:rFonts w:ascii="Times New Roman" w:eastAsia="Calibri" w:hAnsi="Times New Roman" w:cs="Times New Roman"/>
          <w:sz w:val="28"/>
          <w:szCs w:val="28"/>
        </w:rPr>
      </w:pPr>
      <w:r w:rsidRPr="001164DE">
        <w:rPr>
          <w:rFonts w:ascii="Times New Roman" w:hAnsi="Times New Roman" w:cs="Times New Roman"/>
          <w:sz w:val="28"/>
          <w:szCs w:val="28"/>
        </w:rPr>
        <w:br w:type="page"/>
      </w:r>
    </w:p>
    <w:p w14:paraId="4F161ECA" w14:textId="17392903" w:rsidR="00C60DD7" w:rsidRPr="001164DE" w:rsidRDefault="00C60DD7" w:rsidP="002B7031">
      <w:pPr>
        <w:pStyle w:val="Style2"/>
        <w:spacing w:line="312" w:lineRule="auto"/>
      </w:pPr>
      <w:r w:rsidRPr="001164DE">
        <w:lastRenderedPageBreak/>
        <w:t>Thiết kế trường dữ liệu</w:t>
      </w:r>
      <w:r w:rsidR="006B0F5F" w:rsidRPr="001164DE">
        <w:t xml:space="preserve">: </w:t>
      </w:r>
    </w:p>
    <w:tbl>
      <w:tblPr>
        <w:tblStyle w:val="TableGrid"/>
        <w:tblW w:w="0" w:type="auto"/>
        <w:tblInd w:w="85" w:type="dxa"/>
        <w:tblLook w:val="04A0" w:firstRow="1" w:lastRow="0" w:firstColumn="1" w:lastColumn="0" w:noHBand="0" w:noVBand="1"/>
      </w:tblPr>
      <w:tblGrid>
        <w:gridCol w:w="887"/>
        <w:gridCol w:w="1448"/>
        <w:gridCol w:w="1731"/>
        <w:gridCol w:w="973"/>
        <w:gridCol w:w="1053"/>
        <w:gridCol w:w="2884"/>
      </w:tblGrid>
      <w:tr w:rsidR="00C60DD7" w:rsidRPr="001164DE" w14:paraId="3E0EF387" w14:textId="77777777" w:rsidTr="00A84F88">
        <w:trPr>
          <w:tblHeader/>
        </w:trPr>
        <w:tc>
          <w:tcPr>
            <w:tcW w:w="899" w:type="dxa"/>
            <w:shd w:val="clear" w:color="auto" w:fill="E7E6E6" w:themeFill="background2"/>
          </w:tcPr>
          <w:p w14:paraId="1EA81136" w14:textId="77777777" w:rsidR="00C60DD7" w:rsidRPr="001164DE" w:rsidRDefault="00C60DD7" w:rsidP="002B7031">
            <w:pPr>
              <w:spacing w:line="312" w:lineRule="auto"/>
              <w:jc w:val="center"/>
              <w:rPr>
                <w:rFonts w:ascii="Times New Roman" w:hAnsi="Times New Roman"/>
                <w:b/>
                <w:sz w:val="28"/>
                <w:szCs w:val="28"/>
              </w:rPr>
            </w:pPr>
            <w:r w:rsidRPr="001164DE">
              <w:rPr>
                <w:rFonts w:ascii="Times New Roman" w:hAnsi="Times New Roman"/>
                <w:b/>
                <w:sz w:val="28"/>
                <w:szCs w:val="28"/>
              </w:rPr>
              <w:t>STT</w:t>
            </w:r>
          </w:p>
        </w:tc>
        <w:tc>
          <w:tcPr>
            <w:tcW w:w="1476" w:type="dxa"/>
            <w:shd w:val="clear" w:color="auto" w:fill="E7E6E6" w:themeFill="background2"/>
          </w:tcPr>
          <w:p w14:paraId="30A918B0" w14:textId="77777777" w:rsidR="00C60DD7" w:rsidRPr="001164DE" w:rsidRDefault="00C60DD7"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Thông tin</w:t>
            </w:r>
          </w:p>
        </w:tc>
        <w:tc>
          <w:tcPr>
            <w:tcW w:w="1796" w:type="dxa"/>
            <w:shd w:val="clear" w:color="auto" w:fill="E7E6E6" w:themeFill="background2"/>
          </w:tcPr>
          <w:p w14:paraId="6224EA22" w14:textId="77777777" w:rsidR="00C60DD7" w:rsidRPr="001164DE" w:rsidRDefault="00C60DD7"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Kiểu dữ liệu</w:t>
            </w:r>
          </w:p>
        </w:tc>
        <w:tc>
          <w:tcPr>
            <w:tcW w:w="987" w:type="dxa"/>
            <w:shd w:val="clear" w:color="auto" w:fill="E7E6E6" w:themeFill="background2"/>
          </w:tcPr>
          <w:p w14:paraId="3D36FE28" w14:textId="77777777" w:rsidR="00C60DD7" w:rsidRPr="001164DE" w:rsidRDefault="00C60DD7"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Bắt buộc</w:t>
            </w:r>
          </w:p>
        </w:tc>
        <w:tc>
          <w:tcPr>
            <w:tcW w:w="1076" w:type="dxa"/>
            <w:shd w:val="clear" w:color="auto" w:fill="E7E6E6" w:themeFill="background2"/>
          </w:tcPr>
          <w:p w14:paraId="01C11C47" w14:textId="77777777" w:rsidR="00C60DD7" w:rsidRPr="001164DE" w:rsidRDefault="00C60DD7"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Mặc định</w:t>
            </w:r>
          </w:p>
        </w:tc>
        <w:tc>
          <w:tcPr>
            <w:tcW w:w="3031" w:type="dxa"/>
            <w:shd w:val="clear" w:color="auto" w:fill="E7E6E6" w:themeFill="background2"/>
          </w:tcPr>
          <w:p w14:paraId="686677CD" w14:textId="77777777" w:rsidR="00C60DD7" w:rsidRPr="001164DE" w:rsidRDefault="00522B44" w:rsidP="002B7031">
            <w:pPr>
              <w:spacing w:line="312" w:lineRule="auto"/>
              <w:jc w:val="center"/>
              <w:rPr>
                <w:rFonts w:ascii="Times New Roman" w:hAnsi="Times New Roman"/>
                <w:b/>
                <w:sz w:val="28"/>
                <w:szCs w:val="28"/>
              </w:rPr>
            </w:pPr>
            <w:r w:rsidRPr="001164DE">
              <w:rPr>
                <w:rFonts w:ascii="Times New Roman" w:hAnsi="Times New Roman"/>
                <w:b/>
                <w:sz w:val="28"/>
                <w:szCs w:val="28"/>
              </w:rPr>
              <w:t>Ràng buộc</w:t>
            </w:r>
          </w:p>
        </w:tc>
      </w:tr>
      <w:tr w:rsidR="00C60DD7" w:rsidRPr="001164DE" w14:paraId="6F713D38" w14:textId="77777777" w:rsidTr="00A84F88">
        <w:tc>
          <w:tcPr>
            <w:tcW w:w="9265" w:type="dxa"/>
            <w:gridSpan w:val="6"/>
          </w:tcPr>
          <w:p w14:paraId="5EA15CC8" w14:textId="346366B4" w:rsidR="00C60DD7" w:rsidRPr="001164DE" w:rsidRDefault="00035EF7" w:rsidP="002B7031">
            <w:pPr>
              <w:pStyle w:val="Style2"/>
              <w:numPr>
                <w:ilvl w:val="0"/>
                <w:numId w:val="0"/>
              </w:numPr>
              <w:spacing w:line="312" w:lineRule="auto"/>
              <w:rPr>
                <w:b/>
                <w:i/>
              </w:rPr>
            </w:pPr>
            <w:r w:rsidRPr="001164DE">
              <w:rPr>
                <w:b/>
                <w:i/>
              </w:rPr>
              <w:t>T</w:t>
            </w:r>
            <w:r w:rsidR="00C60DD7" w:rsidRPr="001164DE">
              <w:rPr>
                <w:b/>
                <w:i/>
              </w:rPr>
              <w:t>hống kê tin bài theo lượng truy cập</w:t>
            </w:r>
          </w:p>
        </w:tc>
      </w:tr>
      <w:tr w:rsidR="00522B44" w:rsidRPr="001164DE" w14:paraId="090EB7E4" w14:textId="77777777" w:rsidTr="00A84F88">
        <w:tc>
          <w:tcPr>
            <w:tcW w:w="899" w:type="dxa"/>
          </w:tcPr>
          <w:p w14:paraId="66468201" w14:textId="77777777" w:rsidR="00522B44" w:rsidRPr="001164DE" w:rsidRDefault="00522B44" w:rsidP="002B7031">
            <w:pPr>
              <w:spacing w:line="312" w:lineRule="auto"/>
              <w:jc w:val="center"/>
              <w:rPr>
                <w:rFonts w:ascii="Times New Roman" w:hAnsi="Times New Roman"/>
                <w:sz w:val="28"/>
                <w:szCs w:val="28"/>
                <w:lang w:val="vi-VN"/>
              </w:rPr>
            </w:pPr>
            <w:r w:rsidRPr="001164DE">
              <w:rPr>
                <w:rFonts w:ascii="Times New Roman" w:hAnsi="Times New Roman"/>
                <w:sz w:val="28"/>
                <w:szCs w:val="28"/>
              </w:rPr>
              <w:t>1</w:t>
            </w:r>
          </w:p>
        </w:tc>
        <w:tc>
          <w:tcPr>
            <w:tcW w:w="1476" w:type="dxa"/>
          </w:tcPr>
          <w:p w14:paraId="39F65986" w14:textId="77777777" w:rsidR="00522B44" w:rsidRPr="001164DE" w:rsidRDefault="00522B44" w:rsidP="002B7031">
            <w:pPr>
              <w:spacing w:line="312" w:lineRule="auto"/>
              <w:rPr>
                <w:rFonts w:ascii="Times New Roman" w:hAnsi="Times New Roman"/>
                <w:sz w:val="28"/>
                <w:szCs w:val="28"/>
                <w:lang w:val="vi-VN"/>
              </w:rPr>
            </w:pPr>
            <w:r w:rsidRPr="001164DE">
              <w:rPr>
                <w:rFonts w:ascii="Times New Roman" w:hAnsi="Times New Roman"/>
                <w:sz w:val="28"/>
                <w:szCs w:val="28"/>
                <w:lang w:val="vi-VN"/>
              </w:rPr>
              <w:t>Tiêu đề</w:t>
            </w:r>
          </w:p>
        </w:tc>
        <w:tc>
          <w:tcPr>
            <w:tcW w:w="1796" w:type="dxa"/>
          </w:tcPr>
          <w:p w14:paraId="3AD53881" w14:textId="77777777" w:rsidR="00522B44" w:rsidRPr="001164DE" w:rsidRDefault="00522B44" w:rsidP="002B7031">
            <w:pPr>
              <w:spacing w:line="312" w:lineRule="auto"/>
              <w:rPr>
                <w:rFonts w:ascii="Times New Roman" w:hAnsi="Times New Roman"/>
                <w:sz w:val="28"/>
                <w:szCs w:val="28"/>
              </w:rPr>
            </w:pPr>
            <w:r w:rsidRPr="001164DE">
              <w:rPr>
                <w:rFonts w:ascii="Times New Roman" w:hAnsi="Times New Roman"/>
                <w:sz w:val="28"/>
                <w:szCs w:val="28"/>
              </w:rPr>
              <w:t>Chuỗi ký tự (200)</w:t>
            </w:r>
          </w:p>
        </w:tc>
        <w:tc>
          <w:tcPr>
            <w:tcW w:w="987" w:type="dxa"/>
          </w:tcPr>
          <w:p w14:paraId="20E58A00" w14:textId="77777777" w:rsidR="00522B44" w:rsidRPr="001164DE" w:rsidRDefault="00522B44" w:rsidP="002B7031">
            <w:pPr>
              <w:spacing w:line="312" w:lineRule="auto"/>
              <w:rPr>
                <w:rFonts w:ascii="Times New Roman" w:hAnsi="Times New Roman"/>
                <w:sz w:val="28"/>
                <w:szCs w:val="28"/>
                <w:lang w:val="vi-VN"/>
              </w:rPr>
            </w:pPr>
          </w:p>
        </w:tc>
        <w:tc>
          <w:tcPr>
            <w:tcW w:w="1076" w:type="dxa"/>
          </w:tcPr>
          <w:p w14:paraId="20EBF360" w14:textId="77777777" w:rsidR="00522B44" w:rsidRPr="001164DE" w:rsidRDefault="00522B44" w:rsidP="002B7031">
            <w:pPr>
              <w:spacing w:line="312" w:lineRule="auto"/>
              <w:rPr>
                <w:rFonts w:ascii="Times New Roman" w:hAnsi="Times New Roman"/>
                <w:sz w:val="28"/>
                <w:szCs w:val="28"/>
                <w:lang w:val="vi-VN"/>
              </w:rPr>
            </w:pPr>
          </w:p>
        </w:tc>
        <w:tc>
          <w:tcPr>
            <w:tcW w:w="3031" w:type="dxa"/>
          </w:tcPr>
          <w:p w14:paraId="16E46765" w14:textId="77777777" w:rsidR="00522B44" w:rsidRPr="001164DE" w:rsidRDefault="00522B44" w:rsidP="00A44A2C">
            <w:pPr>
              <w:spacing w:line="312" w:lineRule="auto"/>
              <w:jc w:val="both"/>
              <w:rPr>
                <w:rFonts w:ascii="Times New Roman" w:hAnsi="Times New Roman"/>
                <w:sz w:val="28"/>
                <w:szCs w:val="28"/>
              </w:rPr>
            </w:pPr>
            <w:r w:rsidRPr="001164DE">
              <w:rPr>
                <w:rFonts w:ascii="Times New Roman" w:hAnsi="Times New Roman"/>
                <w:sz w:val="28"/>
                <w:szCs w:val="28"/>
              </w:rPr>
              <w:t>Chỉ hiển thị không cho phép nhập</w:t>
            </w:r>
          </w:p>
          <w:p w14:paraId="535F4609" w14:textId="77777777" w:rsidR="00522B44" w:rsidRPr="001164DE" w:rsidRDefault="00522B44" w:rsidP="00A44A2C">
            <w:pPr>
              <w:spacing w:line="312" w:lineRule="auto"/>
              <w:jc w:val="both"/>
              <w:rPr>
                <w:rFonts w:ascii="Times New Roman" w:hAnsi="Times New Roman"/>
                <w:sz w:val="28"/>
                <w:szCs w:val="28"/>
                <w:lang w:val="vi-VN"/>
              </w:rPr>
            </w:pPr>
            <w:r w:rsidRPr="001164DE">
              <w:rPr>
                <w:rFonts w:ascii="Times New Roman" w:hAnsi="Times New Roman"/>
                <w:sz w:val="28"/>
                <w:szCs w:val="28"/>
              </w:rPr>
              <w:t>Hiển thị t</w:t>
            </w:r>
            <w:r w:rsidRPr="001164DE">
              <w:rPr>
                <w:rFonts w:ascii="Times New Roman" w:hAnsi="Times New Roman"/>
                <w:sz w:val="28"/>
                <w:szCs w:val="28"/>
                <w:lang w:val="vi-VN"/>
              </w:rPr>
              <w:t>iêu đề của tin bài</w:t>
            </w:r>
          </w:p>
        </w:tc>
      </w:tr>
      <w:tr w:rsidR="00522B44" w:rsidRPr="001164DE" w14:paraId="5086E9C7" w14:textId="77777777" w:rsidTr="00A84F88">
        <w:tc>
          <w:tcPr>
            <w:tcW w:w="899" w:type="dxa"/>
          </w:tcPr>
          <w:p w14:paraId="14B15988" w14:textId="77777777" w:rsidR="00522B44" w:rsidRPr="001164DE" w:rsidRDefault="00522B44" w:rsidP="002B7031">
            <w:pPr>
              <w:spacing w:line="312" w:lineRule="auto"/>
              <w:jc w:val="center"/>
              <w:rPr>
                <w:rFonts w:ascii="Times New Roman" w:hAnsi="Times New Roman"/>
                <w:sz w:val="28"/>
                <w:szCs w:val="28"/>
                <w:lang w:val="vi-VN"/>
              </w:rPr>
            </w:pPr>
            <w:r w:rsidRPr="001164DE">
              <w:rPr>
                <w:rFonts w:ascii="Times New Roman" w:hAnsi="Times New Roman"/>
                <w:sz w:val="28"/>
                <w:szCs w:val="28"/>
              </w:rPr>
              <w:t>2</w:t>
            </w:r>
          </w:p>
        </w:tc>
        <w:tc>
          <w:tcPr>
            <w:tcW w:w="1476" w:type="dxa"/>
          </w:tcPr>
          <w:p w14:paraId="72C4769E" w14:textId="77777777" w:rsidR="00522B44" w:rsidRPr="001164DE" w:rsidRDefault="00522B44" w:rsidP="002B7031">
            <w:pPr>
              <w:spacing w:line="312" w:lineRule="auto"/>
              <w:rPr>
                <w:rFonts w:ascii="Times New Roman" w:hAnsi="Times New Roman"/>
                <w:sz w:val="28"/>
                <w:szCs w:val="28"/>
              </w:rPr>
            </w:pPr>
            <w:r w:rsidRPr="001164DE">
              <w:rPr>
                <w:rFonts w:ascii="Times New Roman" w:hAnsi="Times New Roman"/>
                <w:sz w:val="28"/>
                <w:szCs w:val="28"/>
                <w:lang w:val="vi-VN"/>
              </w:rPr>
              <w:t>Tác giả</w:t>
            </w:r>
          </w:p>
        </w:tc>
        <w:tc>
          <w:tcPr>
            <w:tcW w:w="1796" w:type="dxa"/>
          </w:tcPr>
          <w:p w14:paraId="76077EC9" w14:textId="77777777" w:rsidR="00522B44" w:rsidRPr="001164DE" w:rsidRDefault="00522B44" w:rsidP="002B7031">
            <w:pPr>
              <w:spacing w:line="312" w:lineRule="auto"/>
              <w:rPr>
                <w:rFonts w:ascii="Times New Roman" w:hAnsi="Times New Roman"/>
                <w:sz w:val="28"/>
                <w:szCs w:val="28"/>
              </w:rPr>
            </w:pPr>
            <w:r w:rsidRPr="001164DE">
              <w:rPr>
                <w:rFonts w:ascii="Times New Roman" w:hAnsi="Times New Roman"/>
                <w:sz w:val="28"/>
                <w:szCs w:val="28"/>
              </w:rPr>
              <w:t>Chuỗi ký tự (50)</w:t>
            </w:r>
          </w:p>
        </w:tc>
        <w:tc>
          <w:tcPr>
            <w:tcW w:w="987" w:type="dxa"/>
          </w:tcPr>
          <w:p w14:paraId="1897DABC" w14:textId="77777777" w:rsidR="00522B44" w:rsidRPr="001164DE" w:rsidRDefault="00522B44" w:rsidP="002B7031">
            <w:pPr>
              <w:spacing w:line="312" w:lineRule="auto"/>
              <w:rPr>
                <w:rFonts w:ascii="Times New Roman" w:hAnsi="Times New Roman"/>
                <w:sz w:val="28"/>
                <w:szCs w:val="28"/>
                <w:lang w:val="vi-VN"/>
              </w:rPr>
            </w:pPr>
          </w:p>
        </w:tc>
        <w:tc>
          <w:tcPr>
            <w:tcW w:w="1076" w:type="dxa"/>
          </w:tcPr>
          <w:p w14:paraId="14AF1F90" w14:textId="77777777" w:rsidR="00522B44" w:rsidRPr="001164DE" w:rsidRDefault="00522B44" w:rsidP="002B7031">
            <w:pPr>
              <w:spacing w:line="312" w:lineRule="auto"/>
              <w:rPr>
                <w:rFonts w:ascii="Times New Roman" w:hAnsi="Times New Roman"/>
                <w:sz w:val="28"/>
                <w:szCs w:val="28"/>
                <w:lang w:val="vi-VN"/>
              </w:rPr>
            </w:pPr>
          </w:p>
        </w:tc>
        <w:tc>
          <w:tcPr>
            <w:tcW w:w="3031" w:type="dxa"/>
          </w:tcPr>
          <w:p w14:paraId="1D5A92CF" w14:textId="77777777" w:rsidR="00522B44" w:rsidRPr="001164DE" w:rsidRDefault="00522B44" w:rsidP="00A44A2C">
            <w:pPr>
              <w:spacing w:line="312" w:lineRule="auto"/>
              <w:jc w:val="both"/>
              <w:rPr>
                <w:rFonts w:ascii="Times New Roman" w:hAnsi="Times New Roman"/>
                <w:sz w:val="28"/>
                <w:szCs w:val="28"/>
              </w:rPr>
            </w:pPr>
            <w:r w:rsidRPr="001164DE">
              <w:rPr>
                <w:rFonts w:ascii="Times New Roman" w:hAnsi="Times New Roman"/>
                <w:sz w:val="28"/>
                <w:szCs w:val="28"/>
              </w:rPr>
              <w:t>Chỉ hiển thị không cho phép nhập</w:t>
            </w:r>
          </w:p>
          <w:p w14:paraId="36BECB38" w14:textId="77777777" w:rsidR="00522B44" w:rsidRPr="001164DE" w:rsidRDefault="00522B44" w:rsidP="00A44A2C">
            <w:pPr>
              <w:spacing w:line="312" w:lineRule="auto"/>
              <w:jc w:val="both"/>
              <w:rPr>
                <w:rFonts w:ascii="Times New Roman" w:hAnsi="Times New Roman"/>
                <w:sz w:val="28"/>
                <w:szCs w:val="28"/>
                <w:lang w:val="vi-VN"/>
              </w:rPr>
            </w:pPr>
            <w:r w:rsidRPr="001164DE">
              <w:rPr>
                <w:rFonts w:ascii="Times New Roman" w:hAnsi="Times New Roman"/>
                <w:sz w:val="28"/>
                <w:szCs w:val="28"/>
                <w:lang w:val="vi-VN"/>
              </w:rPr>
              <w:t>Hiển thị tên tác giả</w:t>
            </w:r>
          </w:p>
        </w:tc>
      </w:tr>
      <w:tr w:rsidR="00522B44" w:rsidRPr="001164DE" w14:paraId="0F8B00B8" w14:textId="77777777" w:rsidTr="00A84F88">
        <w:tc>
          <w:tcPr>
            <w:tcW w:w="899" w:type="dxa"/>
          </w:tcPr>
          <w:p w14:paraId="62C3473D" w14:textId="77777777" w:rsidR="00522B44" w:rsidRPr="001164DE" w:rsidRDefault="00522B44" w:rsidP="002B7031">
            <w:pPr>
              <w:spacing w:line="312" w:lineRule="auto"/>
              <w:jc w:val="center"/>
              <w:rPr>
                <w:rFonts w:ascii="Times New Roman" w:hAnsi="Times New Roman"/>
                <w:sz w:val="28"/>
                <w:szCs w:val="28"/>
              </w:rPr>
            </w:pPr>
            <w:r w:rsidRPr="001164DE">
              <w:rPr>
                <w:rFonts w:ascii="Times New Roman" w:hAnsi="Times New Roman"/>
                <w:sz w:val="28"/>
                <w:szCs w:val="28"/>
              </w:rPr>
              <w:t>3</w:t>
            </w:r>
          </w:p>
        </w:tc>
        <w:tc>
          <w:tcPr>
            <w:tcW w:w="1476" w:type="dxa"/>
          </w:tcPr>
          <w:p w14:paraId="7890E817" w14:textId="77777777" w:rsidR="00522B44" w:rsidRPr="001164DE" w:rsidRDefault="00522B44" w:rsidP="002B7031">
            <w:pPr>
              <w:spacing w:line="312" w:lineRule="auto"/>
              <w:rPr>
                <w:rFonts w:ascii="Times New Roman" w:hAnsi="Times New Roman"/>
                <w:sz w:val="28"/>
                <w:szCs w:val="28"/>
                <w:lang w:val="vi-VN"/>
              </w:rPr>
            </w:pPr>
            <w:r w:rsidRPr="001164DE">
              <w:rPr>
                <w:rFonts w:ascii="Times New Roman" w:hAnsi="Times New Roman"/>
                <w:sz w:val="28"/>
                <w:szCs w:val="28"/>
              </w:rPr>
              <w:t xml:space="preserve">Ngày </w:t>
            </w:r>
            <w:r w:rsidRPr="001164DE">
              <w:rPr>
                <w:rFonts w:ascii="Times New Roman" w:hAnsi="Times New Roman"/>
                <w:sz w:val="28"/>
                <w:szCs w:val="28"/>
                <w:lang w:val="vi-VN"/>
              </w:rPr>
              <w:t>cập nhật</w:t>
            </w:r>
          </w:p>
        </w:tc>
        <w:tc>
          <w:tcPr>
            <w:tcW w:w="1796" w:type="dxa"/>
          </w:tcPr>
          <w:p w14:paraId="6A24C100" w14:textId="77777777" w:rsidR="00522B44" w:rsidRPr="001164DE" w:rsidRDefault="00522B44" w:rsidP="002B7031">
            <w:pPr>
              <w:spacing w:line="312" w:lineRule="auto"/>
              <w:rPr>
                <w:rFonts w:ascii="Times New Roman" w:hAnsi="Times New Roman"/>
                <w:sz w:val="28"/>
                <w:szCs w:val="28"/>
              </w:rPr>
            </w:pPr>
            <w:r w:rsidRPr="001164DE">
              <w:rPr>
                <w:rFonts w:ascii="Times New Roman" w:hAnsi="Times New Roman"/>
                <w:sz w:val="28"/>
                <w:szCs w:val="28"/>
              </w:rPr>
              <w:t>Ngày tháng</w:t>
            </w:r>
          </w:p>
        </w:tc>
        <w:tc>
          <w:tcPr>
            <w:tcW w:w="987" w:type="dxa"/>
          </w:tcPr>
          <w:p w14:paraId="1F0D0694" w14:textId="77777777" w:rsidR="00522B44" w:rsidRPr="001164DE" w:rsidRDefault="00522B44" w:rsidP="002B7031">
            <w:pPr>
              <w:spacing w:line="312" w:lineRule="auto"/>
              <w:rPr>
                <w:rFonts w:ascii="Times New Roman" w:hAnsi="Times New Roman"/>
                <w:sz w:val="28"/>
                <w:szCs w:val="28"/>
                <w:lang w:val="vi-VN"/>
              </w:rPr>
            </w:pPr>
          </w:p>
        </w:tc>
        <w:tc>
          <w:tcPr>
            <w:tcW w:w="1076" w:type="dxa"/>
          </w:tcPr>
          <w:p w14:paraId="51C20C9E" w14:textId="77777777" w:rsidR="00522B44" w:rsidRPr="001164DE" w:rsidRDefault="00522B44" w:rsidP="002B7031">
            <w:pPr>
              <w:spacing w:line="312" w:lineRule="auto"/>
              <w:rPr>
                <w:rFonts w:ascii="Times New Roman" w:hAnsi="Times New Roman"/>
                <w:sz w:val="28"/>
                <w:szCs w:val="28"/>
                <w:lang w:val="vi-VN"/>
              </w:rPr>
            </w:pPr>
          </w:p>
        </w:tc>
        <w:tc>
          <w:tcPr>
            <w:tcW w:w="3031" w:type="dxa"/>
          </w:tcPr>
          <w:p w14:paraId="1C6AF3B9" w14:textId="77777777" w:rsidR="00522B44" w:rsidRPr="001164DE" w:rsidRDefault="00522B44" w:rsidP="00A44A2C">
            <w:pPr>
              <w:spacing w:line="312" w:lineRule="auto"/>
              <w:jc w:val="both"/>
              <w:rPr>
                <w:rFonts w:ascii="Times New Roman" w:hAnsi="Times New Roman"/>
                <w:sz w:val="28"/>
                <w:szCs w:val="28"/>
              </w:rPr>
            </w:pPr>
            <w:r w:rsidRPr="001164DE">
              <w:rPr>
                <w:rFonts w:ascii="Times New Roman" w:hAnsi="Times New Roman"/>
                <w:sz w:val="28"/>
                <w:szCs w:val="28"/>
              </w:rPr>
              <w:t>Chỉ hiển thị không cho phép nhập</w:t>
            </w:r>
          </w:p>
          <w:p w14:paraId="4E14D061" w14:textId="77777777" w:rsidR="00522B44" w:rsidRPr="001164DE" w:rsidRDefault="00522B44" w:rsidP="00A44A2C">
            <w:pPr>
              <w:spacing w:line="312" w:lineRule="auto"/>
              <w:jc w:val="both"/>
              <w:rPr>
                <w:rFonts w:ascii="Times New Roman" w:hAnsi="Times New Roman"/>
                <w:sz w:val="28"/>
                <w:szCs w:val="28"/>
                <w:lang w:val="vi-VN"/>
              </w:rPr>
            </w:pPr>
            <w:r w:rsidRPr="001164DE">
              <w:rPr>
                <w:rFonts w:ascii="Times New Roman" w:hAnsi="Times New Roman"/>
                <w:sz w:val="28"/>
                <w:szCs w:val="28"/>
                <w:lang w:val="vi-VN"/>
              </w:rPr>
              <w:t>Hiển thị thời gian cập nhật nội dung, trạng thái tin bài</w:t>
            </w:r>
          </w:p>
        </w:tc>
      </w:tr>
      <w:tr w:rsidR="00522B44" w:rsidRPr="001164DE" w14:paraId="3185E335" w14:textId="77777777" w:rsidTr="00A84F88">
        <w:tc>
          <w:tcPr>
            <w:tcW w:w="899" w:type="dxa"/>
          </w:tcPr>
          <w:p w14:paraId="62A74066" w14:textId="77777777" w:rsidR="00522B44" w:rsidRPr="001164DE" w:rsidRDefault="00522B44" w:rsidP="002B7031">
            <w:pPr>
              <w:spacing w:line="312" w:lineRule="auto"/>
              <w:jc w:val="center"/>
              <w:rPr>
                <w:rFonts w:ascii="Times New Roman" w:hAnsi="Times New Roman"/>
                <w:sz w:val="28"/>
                <w:szCs w:val="28"/>
                <w:lang w:val="vi-VN"/>
              </w:rPr>
            </w:pPr>
            <w:r w:rsidRPr="001164DE">
              <w:rPr>
                <w:rFonts w:ascii="Times New Roman" w:hAnsi="Times New Roman"/>
                <w:sz w:val="28"/>
                <w:szCs w:val="28"/>
              </w:rPr>
              <w:t>4</w:t>
            </w:r>
          </w:p>
        </w:tc>
        <w:tc>
          <w:tcPr>
            <w:tcW w:w="1476" w:type="dxa"/>
          </w:tcPr>
          <w:p w14:paraId="455E73AD" w14:textId="77777777" w:rsidR="00522B44" w:rsidRPr="001164DE" w:rsidRDefault="00522B44" w:rsidP="002B7031">
            <w:pPr>
              <w:spacing w:line="312" w:lineRule="auto"/>
              <w:rPr>
                <w:rFonts w:ascii="Times New Roman" w:hAnsi="Times New Roman"/>
                <w:sz w:val="28"/>
                <w:szCs w:val="28"/>
                <w:lang w:val="vi-VN"/>
              </w:rPr>
            </w:pPr>
            <w:r w:rsidRPr="001164DE">
              <w:rPr>
                <w:rFonts w:ascii="Times New Roman" w:hAnsi="Times New Roman"/>
                <w:sz w:val="28"/>
                <w:szCs w:val="28"/>
                <w:lang w:val="vi-VN"/>
              </w:rPr>
              <w:t>Chuyên mục</w:t>
            </w:r>
          </w:p>
        </w:tc>
        <w:tc>
          <w:tcPr>
            <w:tcW w:w="1796" w:type="dxa"/>
          </w:tcPr>
          <w:p w14:paraId="53889FE5" w14:textId="77777777" w:rsidR="00522B44" w:rsidRPr="001164DE" w:rsidRDefault="00522B44" w:rsidP="002B7031">
            <w:pPr>
              <w:spacing w:line="312" w:lineRule="auto"/>
              <w:rPr>
                <w:rFonts w:ascii="Times New Roman" w:hAnsi="Times New Roman"/>
                <w:sz w:val="28"/>
                <w:szCs w:val="28"/>
              </w:rPr>
            </w:pPr>
            <w:r w:rsidRPr="001164DE">
              <w:rPr>
                <w:rFonts w:ascii="Times New Roman" w:hAnsi="Times New Roman"/>
                <w:sz w:val="28"/>
                <w:szCs w:val="28"/>
              </w:rPr>
              <w:t>Chuỗi ký tự (100)</w:t>
            </w:r>
          </w:p>
        </w:tc>
        <w:tc>
          <w:tcPr>
            <w:tcW w:w="987" w:type="dxa"/>
          </w:tcPr>
          <w:p w14:paraId="3B6AEB2F" w14:textId="77777777" w:rsidR="00522B44" w:rsidRPr="001164DE" w:rsidRDefault="00522B44" w:rsidP="002B7031">
            <w:pPr>
              <w:spacing w:line="312" w:lineRule="auto"/>
              <w:rPr>
                <w:rFonts w:ascii="Times New Roman" w:hAnsi="Times New Roman"/>
                <w:sz w:val="28"/>
                <w:szCs w:val="28"/>
                <w:lang w:val="vi-VN"/>
              </w:rPr>
            </w:pPr>
          </w:p>
        </w:tc>
        <w:tc>
          <w:tcPr>
            <w:tcW w:w="1076" w:type="dxa"/>
          </w:tcPr>
          <w:p w14:paraId="0FCD3F7F" w14:textId="77777777" w:rsidR="00522B44" w:rsidRPr="001164DE" w:rsidRDefault="00522B44" w:rsidP="002B7031">
            <w:pPr>
              <w:spacing w:line="312" w:lineRule="auto"/>
              <w:rPr>
                <w:rFonts w:ascii="Times New Roman" w:hAnsi="Times New Roman"/>
                <w:sz w:val="28"/>
                <w:szCs w:val="28"/>
                <w:lang w:val="vi-VN"/>
              </w:rPr>
            </w:pPr>
          </w:p>
        </w:tc>
        <w:tc>
          <w:tcPr>
            <w:tcW w:w="3031" w:type="dxa"/>
          </w:tcPr>
          <w:p w14:paraId="5009A14F" w14:textId="77777777" w:rsidR="00522B44" w:rsidRPr="001164DE" w:rsidRDefault="00522B44" w:rsidP="00A44A2C">
            <w:pPr>
              <w:spacing w:line="312" w:lineRule="auto"/>
              <w:jc w:val="both"/>
              <w:rPr>
                <w:rFonts w:ascii="Times New Roman" w:hAnsi="Times New Roman"/>
                <w:sz w:val="28"/>
                <w:szCs w:val="28"/>
              </w:rPr>
            </w:pPr>
            <w:r w:rsidRPr="001164DE">
              <w:rPr>
                <w:rFonts w:ascii="Times New Roman" w:hAnsi="Times New Roman"/>
                <w:sz w:val="28"/>
                <w:szCs w:val="28"/>
              </w:rPr>
              <w:t>Chỉ hiển thị không cho phép nhập</w:t>
            </w:r>
          </w:p>
          <w:p w14:paraId="1C7E3A0E" w14:textId="77777777" w:rsidR="00522B44" w:rsidRPr="001164DE" w:rsidRDefault="00522B44" w:rsidP="00A44A2C">
            <w:pPr>
              <w:spacing w:line="312" w:lineRule="auto"/>
              <w:jc w:val="both"/>
              <w:rPr>
                <w:rFonts w:ascii="Times New Roman" w:hAnsi="Times New Roman"/>
                <w:sz w:val="28"/>
                <w:szCs w:val="28"/>
                <w:lang w:val="vi-VN"/>
              </w:rPr>
            </w:pPr>
            <w:r w:rsidRPr="001164DE">
              <w:rPr>
                <w:rFonts w:ascii="Times New Roman" w:hAnsi="Times New Roman"/>
                <w:sz w:val="28"/>
                <w:szCs w:val="28"/>
                <w:lang w:val="vi-VN"/>
              </w:rPr>
              <w:t>Hiển thị chuyên mục của tin bài</w:t>
            </w:r>
          </w:p>
        </w:tc>
      </w:tr>
      <w:tr w:rsidR="00522B44" w:rsidRPr="001164DE" w14:paraId="0F24A67E" w14:textId="77777777" w:rsidTr="00A84F88">
        <w:tc>
          <w:tcPr>
            <w:tcW w:w="899" w:type="dxa"/>
          </w:tcPr>
          <w:p w14:paraId="786A43F7" w14:textId="77777777" w:rsidR="00522B44" w:rsidRPr="001164DE" w:rsidRDefault="00522B44" w:rsidP="002B7031">
            <w:pPr>
              <w:spacing w:line="312" w:lineRule="auto"/>
              <w:jc w:val="center"/>
              <w:rPr>
                <w:rFonts w:ascii="Times New Roman" w:hAnsi="Times New Roman"/>
                <w:sz w:val="28"/>
                <w:szCs w:val="28"/>
                <w:lang w:val="vi-VN"/>
              </w:rPr>
            </w:pPr>
            <w:r w:rsidRPr="001164DE">
              <w:rPr>
                <w:rFonts w:ascii="Times New Roman" w:hAnsi="Times New Roman"/>
                <w:sz w:val="28"/>
                <w:szCs w:val="28"/>
              </w:rPr>
              <w:t>5</w:t>
            </w:r>
          </w:p>
        </w:tc>
        <w:tc>
          <w:tcPr>
            <w:tcW w:w="1476" w:type="dxa"/>
          </w:tcPr>
          <w:p w14:paraId="1FBE4129" w14:textId="77777777" w:rsidR="00522B44" w:rsidRPr="001164DE" w:rsidRDefault="00522B44" w:rsidP="002B7031">
            <w:pPr>
              <w:spacing w:line="312" w:lineRule="auto"/>
              <w:rPr>
                <w:rFonts w:ascii="Times New Roman" w:hAnsi="Times New Roman"/>
                <w:sz w:val="28"/>
                <w:szCs w:val="28"/>
                <w:lang w:val="vi-VN"/>
              </w:rPr>
            </w:pPr>
            <w:r w:rsidRPr="001164DE">
              <w:rPr>
                <w:rFonts w:ascii="Times New Roman" w:hAnsi="Times New Roman"/>
                <w:sz w:val="28"/>
                <w:szCs w:val="28"/>
                <w:lang w:val="vi-VN"/>
              </w:rPr>
              <w:t>Lượng truy cập</w:t>
            </w:r>
          </w:p>
        </w:tc>
        <w:tc>
          <w:tcPr>
            <w:tcW w:w="1796" w:type="dxa"/>
          </w:tcPr>
          <w:p w14:paraId="60D6810F" w14:textId="77777777" w:rsidR="00522B44" w:rsidRPr="001164DE" w:rsidRDefault="00522B44" w:rsidP="002B7031">
            <w:pPr>
              <w:spacing w:line="312" w:lineRule="auto"/>
              <w:rPr>
                <w:rFonts w:ascii="Times New Roman" w:hAnsi="Times New Roman"/>
                <w:sz w:val="28"/>
                <w:szCs w:val="28"/>
              </w:rPr>
            </w:pPr>
            <w:r w:rsidRPr="001164DE">
              <w:rPr>
                <w:rFonts w:ascii="Times New Roman" w:hAnsi="Times New Roman"/>
                <w:sz w:val="28"/>
                <w:szCs w:val="28"/>
              </w:rPr>
              <w:t>Số tự nhiên (10)</w:t>
            </w:r>
          </w:p>
        </w:tc>
        <w:tc>
          <w:tcPr>
            <w:tcW w:w="987" w:type="dxa"/>
          </w:tcPr>
          <w:p w14:paraId="2021FB03" w14:textId="77777777" w:rsidR="00522B44" w:rsidRPr="001164DE" w:rsidRDefault="00522B44" w:rsidP="002B7031">
            <w:pPr>
              <w:spacing w:line="312" w:lineRule="auto"/>
              <w:rPr>
                <w:rFonts w:ascii="Times New Roman" w:hAnsi="Times New Roman"/>
                <w:sz w:val="28"/>
                <w:szCs w:val="28"/>
                <w:lang w:val="vi-VN"/>
              </w:rPr>
            </w:pPr>
          </w:p>
        </w:tc>
        <w:tc>
          <w:tcPr>
            <w:tcW w:w="1076" w:type="dxa"/>
          </w:tcPr>
          <w:p w14:paraId="52A75E68" w14:textId="77777777" w:rsidR="00522B44" w:rsidRPr="001164DE" w:rsidRDefault="00522B44" w:rsidP="002B7031">
            <w:pPr>
              <w:spacing w:line="312" w:lineRule="auto"/>
              <w:rPr>
                <w:rFonts w:ascii="Times New Roman" w:hAnsi="Times New Roman"/>
                <w:sz w:val="28"/>
                <w:szCs w:val="28"/>
                <w:lang w:val="vi-VN"/>
              </w:rPr>
            </w:pPr>
          </w:p>
        </w:tc>
        <w:tc>
          <w:tcPr>
            <w:tcW w:w="3031" w:type="dxa"/>
          </w:tcPr>
          <w:p w14:paraId="79DD9E15" w14:textId="77777777" w:rsidR="00522B44" w:rsidRPr="001164DE" w:rsidRDefault="00522B44" w:rsidP="00A44A2C">
            <w:pPr>
              <w:spacing w:line="312" w:lineRule="auto"/>
              <w:jc w:val="both"/>
              <w:rPr>
                <w:rFonts w:ascii="Times New Roman" w:hAnsi="Times New Roman"/>
                <w:sz w:val="28"/>
                <w:szCs w:val="28"/>
              </w:rPr>
            </w:pPr>
            <w:r w:rsidRPr="001164DE">
              <w:rPr>
                <w:rFonts w:ascii="Times New Roman" w:hAnsi="Times New Roman"/>
                <w:sz w:val="28"/>
                <w:szCs w:val="28"/>
              </w:rPr>
              <w:t>Chỉ hiển thị không cho phép nhập</w:t>
            </w:r>
          </w:p>
          <w:p w14:paraId="460697D2" w14:textId="77777777" w:rsidR="00522B44" w:rsidRPr="001164DE" w:rsidRDefault="00522B44" w:rsidP="00A44A2C">
            <w:pPr>
              <w:spacing w:line="312" w:lineRule="auto"/>
              <w:jc w:val="both"/>
              <w:rPr>
                <w:rFonts w:ascii="Times New Roman" w:hAnsi="Times New Roman"/>
                <w:sz w:val="28"/>
                <w:szCs w:val="28"/>
                <w:lang w:val="vi-VN"/>
              </w:rPr>
            </w:pPr>
            <w:r w:rsidRPr="001164DE">
              <w:rPr>
                <w:rFonts w:ascii="Times New Roman" w:hAnsi="Times New Roman"/>
                <w:sz w:val="28"/>
                <w:szCs w:val="28"/>
                <w:lang w:val="vi-VN"/>
              </w:rPr>
              <w:t>H</w:t>
            </w:r>
            <w:r w:rsidRPr="001164DE">
              <w:rPr>
                <w:rFonts w:ascii="Times New Roman" w:hAnsi="Times New Roman"/>
                <w:sz w:val="28"/>
                <w:szCs w:val="28"/>
              </w:rPr>
              <w:t>iển</w:t>
            </w:r>
            <w:r w:rsidRPr="001164DE">
              <w:rPr>
                <w:rFonts w:ascii="Times New Roman" w:hAnsi="Times New Roman"/>
                <w:sz w:val="28"/>
                <w:szCs w:val="28"/>
                <w:lang w:val="vi-VN"/>
              </w:rPr>
              <w:t xml:space="preserve"> thị số lượt xem của tin bài</w:t>
            </w:r>
          </w:p>
          <w:p w14:paraId="05FB2770" w14:textId="77777777" w:rsidR="00522B44" w:rsidRPr="001164DE" w:rsidRDefault="00522B44" w:rsidP="00A44A2C">
            <w:pPr>
              <w:spacing w:line="312" w:lineRule="auto"/>
              <w:jc w:val="both"/>
              <w:rPr>
                <w:rFonts w:ascii="Times New Roman" w:hAnsi="Times New Roman"/>
                <w:sz w:val="28"/>
                <w:szCs w:val="28"/>
                <w:lang w:val="vi-VN"/>
              </w:rPr>
            </w:pPr>
            <w:r w:rsidRPr="001164DE">
              <w:rPr>
                <w:rFonts w:ascii="Times New Roman" w:hAnsi="Times New Roman"/>
                <w:sz w:val="28"/>
                <w:szCs w:val="28"/>
              </w:rPr>
              <w:t>Mặc định sắp xếp theo cột lượng truy cập thứ tự giảm dần</w:t>
            </w:r>
          </w:p>
        </w:tc>
      </w:tr>
    </w:tbl>
    <w:p w14:paraId="0C13E919" w14:textId="77777777" w:rsidR="009D7060" w:rsidRPr="001164DE" w:rsidRDefault="009D7060" w:rsidP="0090566F">
      <w:pPr>
        <w:pStyle w:val="Heading4"/>
      </w:pPr>
      <w:r w:rsidRPr="001164DE">
        <w:t>Điều kiện thực hiện</w:t>
      </w:r>
    </w:p>
    <w:p w14:paraId="72E215D5" w14:textId="77777777" w:rsidR="00A80242" w:rsidRPr="001164DE" w:rsidRDefault="00A80242" w:rsidP="002B7031">
      <w:pPr>
        <w:pStyle w:val="Style2"/>
        <w:spacing w:line="312" w:lineRule="auto"/>
      </w:pPr>
      <w:r w:rsidRPr="001164DE">
        <w:t>NSD đã đăng nhập và truy cập vào chức năng Thống kê tin bài</w:t>
      </w:r>
    </w:p>
    <w:p w14:paraId="3E8616BF" w14:textId="77777777" w:rsidR="00F27326" w:rsidRPr="001164DE" w:rsidRDefault="00F27326" w:rsidP="00A44A2C">
      <w:pPr>
        <w:pStyle w:val="NormalTB"/>
        <w:keepNext w:val="0"/>
        <w:widowControl/>
        <w:tabs>
          <w:tab w:val="clear" w:pos="443"/>
        </w:tabs>
        <w:spacing w:before="0" w:after="160" w:line="259" w:lineRule="auto"/>
        <w:rPr>
          <w:rFonts w:eastAsiaTheme="minorHAnsi"/>
          <w:lang w:eastAsia="x-none"/>
        </w:rPr>
      </w:pPr>
      <w:r w:rsidRPr="001164DE">
        <w:rPr>
          <w:rFonts w:eastAsiaTheme="minorHAnsi"/>
        </w:rPr>
        <w:br w:type="page"/>
      </w:r>
    </w:p>
    <w:p w14:paraId="666C7D98" w14:textId="4477AF1F" w:rsidR="009D7060" w:rsidRPr="001164DE" w:rsidRDefault="009D7060" w:rsidP="0090566F">
      <w:pPr>
        <w:pStyle w:val="Heading4"/>
      </w:pPr>
      <w:r w:rsidRPr="001164DE">
        <w:lastRenderedPageBreak/>
        <w:t>Yêu cầu đặc biệt/ Ràng buộc</w:t>
      </w:r>
    </w:p>
    <w:p w14:paraId="6B1B1BBD" w14:textId="77777777" w:rsidR="00A80242" w:rsidRPr="001164DE" w:rsidRDefault="00A80242" w:rsidP="002B7031">
      <w:pPr>
        <w:pStyle w:val="Style2"/>
        <w:spacing w:line="312" w:lineRule="auto"/>
      </w:pPr>
      <w:r w:rsidRPr="001164DE">
        <w:t>NSD được phân quyền đối với chức năng Thống kê tin bài</w:t>
      </w:r>
    </w:p>
    <w:p w14:paraId="0A04149B" w14:textId="0E0661FF" w:rsidR="009D7060" w:rsidRPr="001164DE" w:rsidRDefault="00BA4386" w:rsidP="0090566F">
      <w:pPr>
        <w:pStyle w:val="Heading4"/>
      </w:pPr>
      <w:r>
        <w:t>Luồng xử lý dữ liệu</w:t>
      </w:r>
    </w:p>
    <w:p w14:paraId="599723FF" w14:textId="3FACB1EB" w:rsidR="00C60DD7" w:rsidRDefault="00C60DD7" w:rsidP="002B7031">
      <w:pPr>
        <w:pStyle w:val="ListParagraph"/>
        <w:spacing w:line="312" w:lineRule="auto"/>
      </w:pPr>
      <w:r w:rsidRPr="001164DE">
        <w:t>Thống kê tin bài theo nhiều tiêu chí khác nhau</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2"/>
        <w:gridCol w:w="1783"/>
        <w:gridCol w:w="6426"/>
      </w:tblGrid>
      <w:tr w:rsidR="00C60DD7" w:rsidRPr="001164DE" w14:paraId="4BD106E6" w14:textId="77777777" w:rsidTr="00827936">
        <w:trPr>
          <w:trHeight w:val="510"/>
          <w:tblHeader/>
        </w:trPr>
        <w:tc>
          <w:tcPr>
            <w:tcW w:w="470" w:type="pct"/>
            <w:shd w:val="clear" w:color="auto" w:fill="E7E6E6" w:themeFill="background2"/>
            <w:vAlign w:val="center"/>
          </w:tcPr>
          <w:p w14:paraId="164CD57D" w14:textId="77777777" w:rsidR="00C60DD7" w:rsidRPr="001164DE" w:rsidRDefault="00C60DD7"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Bước thực hiện</w:t>
            </w:r>
          </w:p>
        </w:tc>
        <w:tc>
          <w:tcPr>
            <w:tcW w:w="984" w:type="pct"/>
            <w:shd w:val="clear" w:color="auto" w:fill="E7E6E6" w:themeFill="background2"/>
            <w:vAlign w:val="center"/>
          </w:tcPr>
          <w:p w14:paraId="1CA6ECD0" w14:textId="77777777" w:rsidR="00C60DD7" w:rsidRPr="001164DE" w:rsidRDefault="00C60DD7"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Chủ thể thực hiện</w:t>
            </w:r>
          </w:p>
        </w:tc>
        <w:tc>
          <w:tcPr>
            <w:tcW w:w="3546" w:type="pct"/>
            <w:shd w:val="clear" w:color="auto" w:fill="E7E6E6" w:themeFill="background2"/>
            <w:vAlign w:val="center"/>
          </w:tcPr>
          <w:p w14:paraId="4AD79737" w14:textId="77777777" w:rsidR="00C60DD7" w:rsidRPr="001164DE" w:rsidRDefault="00C60DD7"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Nội dung</w:t>
            </w:r>
          </w:p>
        </w:tc>
      </w:tr>
      <w:tr w:rsidR="00522B44" w:rsidRPr="001164DE" w14:paraId="7B3E8108" w14:textId="77777777" w:rsidTr="00827936">
        <w:trPr>
          <w:trHeight w:val="510"/>
        </w:trPr>
        <w:tc>
          <w:tcPr>
            <w:tcW w:w="470" w:type="pct"/>
            <w:shd w:val="clear" w:color="auto" w:fill="auto"/>
          </w:tcPr>
          <w:p w14:paraId="2D02914E" w14:textId="77777777" w:rsidR="00522B44" w:rsidRPr="001164DE" w:rsidRDefault="00522B44"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lang w:val="vi-VN"/>
              </w:rPr>
              <w:t>1</w:t>
            </w:r>
          </w:p>
        </w:tc>
        <w:tc>
          <w:tcPr>
            <w:tcW w:w="984" w:type="pct"/>
            <w:shd w:val="clear" w:color="auto" w:fill="auto"/>
          </w:tcPr>
          <w:p w14:paraId="568D1874" w14:textId="77777777" w:rsidR="00522B44" w:rsidRPr="001164DE" w:rsidRDefault="00522B44"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lang w:val="vi-VN"/>
              </w:rPr>
              <w:t>NSD</w:t>
            </w:r>
            <w:r w:rsidRPr="001164DE">
              <w:rPr>
                <w:rFonts w:ascii="Times New Roman" w:hAnsi="Times New Roman" w:cs="Times New Roman"/>
                <w:sz w:val="28"/>
                <w:szCs w:val="28"/>
              </w:rPr>
              <w:t xml:space="preserve"> (Người quản trị nội dung)</w:t>
            </w:r>
          </w:p>
        </w:tc>
        <w:tc>
          <w:tcPr>
            <w:tcW w:w="3546" w:type="pct"/>
            <w:shd w:val="clear" w:color="auto" w:fill="auto"/>
          </w:tcPr>
          <w:p w14:paraId="7DF0000A" w14:textId="77777777" w:rsidR="00522B44" w:rsidRPr="001164DE" w:rsidRDefault="00522B44" w:rsidP="00A44A2C">
            <w:pPr>
              <w:spacing w:after="0" w:line="312" w:lineRule="auto"/>
              <w:jc w:val="both"/>
              <w:rPr>
                <w:rFonts w:ascii="Times New Roman" w:hAnsi="Times New Roman" w:cs="Times New Roman"/>
                <w:sz w:val="28"/>
                <w:szCs w:val="28"/>
              </w:rPr>
            </w:pPr>
            <w:r w:rsidRPr="001164DE">
              <w:rPr>
                <w:rFonts w:ascii="Times New Roman" w:hAnsi="Times New Roman" w:cs="Times New Roman"/>
                <w:sz w:val="28"/>
                <w:szCs w:val="28"/>
              </w:rPr>
              <w:t>N</w:t>
            </w:r>
            <w:r w:rsidRPr="001164DE">
              <w:rPr>
                <w:rFonts w:ascii="Times New Roman" w:hAnsi="Times New Roman" w:cs="Times New Roman"/>
                <w:sz w:val="28"/>
                <w:szCs w:val="28"/>
                <w:lang w:val="vi-VN"/>
              </w:rPr>
              <w:t xml:space="preserve">gười dùng kích vào thanh </w:t>
            </w:r>
            <w:r w:rsidRPr="001164DE">
              <w:rPr>
                <w:rFonts w:ascii="Times New Roman" w:hAnsi="Times New Roman" w:cs="Times New Roman"/>
                <w:sz w:val="28"/>
                <w:szCs w:val="28"/>
              </w:rPr>
              <w:t>tìm kiếm</w:t>
            </w:r>
            <w:r w:rsidRPr="001164DE">
              <w:rPr>
                <w:rFonts w:ascii="Times New Roman" w:hAnsi="Times New Roman" w:cs="Times New Roman"/>
                <w:sz w:val="28"/>
                <w:szCs w:val="28"/>
                <w:lang w:val="vi-VN"/>
              </w:rPr>
              <w:t xml:space="preserve"> </w:t>
            </w:r>
            <w:r w:rsidRPr="001164DE">
              <w:rPr>
                <w:rFonts w:ascii="Times New Roman" w:hAnsi="Times New Roman" w:cs="Times New Roman"/>
                <w:sz w:val="28"/>
                <w:szCs w:val="28"/>
              </w:rPr>
              <w:t>/ kích chọn Tìm kiếm nâng cao (Advanced Search)</w:t>
            </w:r>
          </w:p>
        </w:tc>
      </w:tr>
      <w:tr w:rsidR="00522B44" w:rsidRPr="001164DE" w14:paraId="3529F668" w14:textId="77777777" w:rsidTr="00827936">
        <w:trPr>
          <w:trHeight w:val="510"/>
        </w:trPr>
        <w:tc>
          <w:tcPr>
            <w:tcW w:w="470" w:type="pct"/>
            <w:shd w:val="clear" w:color="auto" w:fill="auto"/>
          </w:tcPr>
          <w:p w14:paraId="27E9046C" w14:textId="77777777" w:rsidR="00522B44" w:rsidRPr="001164DE" w:rsidRDefault="00522B44"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lang w:val="vi-VN"/>
              </w:rPr>
              <w:t>2</w:t>
            </w:r>
          </w:p>
        </w:tc>
        <w:tc>
          <w:tcPr>
            <w:tcW w:w="984" w:type="pct"/>
            <w:shd w:val="clear" w:color="auto" w:fill="auto"/>
          </w:tcPr>
          <w:p w14:paraId="315B6818" w14:textId="77777777" w:rsidR="00522B44" w:rsidRPr="001164DE" w:rsidRDefault="00522B44"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Hệ thống</w:t>
            </w:r>
          </w:p>
        </w:tc>
        <w:tc>
          <w:tcPr>
            <w:tcW w:w="3546" w:type="pct"/>
            <w:shd w:val="clear" w:color="auto" w:fill="auto"/>
          </w:tcPr>
          <w:p w14:paraId="1AB537CA" w14:textId="77777777" w:rsidR="00522B44" w:rsidRPr="001164DE" w:rsidRDefault="00522B44" w:rsidP="00A44A2C">
            <w:pPr>
              <w:spacing w:after="0" w:line="312" w:lineRule="auto"/>
              <w:jc w:val="both"/>
              <w:rPr>
                <w:rFonts w:ascii="Times New Roman" w:hAnsi="Times New Roman" w:cs="Times New Roman"/>
                <w:sz w:val="28"/>
                <w:szCs w:val="28"/>
              </w:rPr>
            </w:pPr>
            <w:r w:rsidRPr="001164DE">
              <w:rPr>
                <w:rFonts w:ascii="Times New Roman" w:hAnsi="Times New Roman" w:cs="Times New Roman"/>
                <w:sz w:val="28"/>
                <w:szCs w:val="28"/>
              </w:rPr>
              <w:t xml:space="preserve">Hiển thị màn hình Tìm kiếm nâng cao (Advanced Search) </w:t>
            </w:r>
          </w:p>
        </w:tc>
      </w:tr>
      <w:tr w:rsidR="00522B44" w:rsidRPr="001164DE" w14:paraId="1D6AEA3D" w14:textId="77777777" w:rsidTr="00827936">
        <w:trPr>
          <w:trHeight w:val="510"/>
        </w:trPr>
        <w:tc>
          <w:tcPr>
            <w:tcW w:w="470" w:type="pct"/>
            <w:shd w:val="clear" w:color="auto" w:fill="auto"/>
          </w:tcPr>
          <w:p w14:paraId="25DECC33" w14:textId="77777777" w:rsidR="00522B44" w:rsidRPr="001164DE" w:rsidRDefault="00522B44" w:rsidP="002B7031">
            <w:pPr>
              <w:spacing w:after="0" w:line="312" w:lineRule="auto"/>
              <w:jc w:val="center"/>
              <w:rPr>
                <w:rFonts w:ascii="Times New Roman" w:hAnsi="Times New Roman" w:cs="Times New Roman"/>
                <w:sz w:val="28"/>
                <w:szCs w:val="28"/>
              </w:rPr>
            </w:pPr>
            <w:r w:rsidRPr="001164DE">
              <w:rPr>
                <w:rFonts w:ascii="Times New Roman" w:hAnsi="Times New Roman" w:cs="Times New Roman"/>
                <w:sz w:val="28"/>
                <w:szCs w:val="28"/>
              </w:rPr>
              <w:t>3</w:t>
            </w:r>
          </w:p>
        </w:tc>
        <w:tc>
          <w:tcPr>
            <w:tcW w:w="984" w:type="pct"/>
            <w:shd w:val="clear" w:color="auto" w:fill="auto"/>
          </w:tcPr>
          <w:p w14:paraId="6F4C80E3" w14:textId="77777777" w:rsidR="00522B44" w:rsidRPr="001164DE" w:rsidRDefault="00522B44"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NSD (Người quản trị nội dung)</w:t>
            </w:r>
          </w:p>
        </w:tc>
        <w:tc>
          <w:tcPr>
            <w:tcW w:w="3546" w:type="pct"/>
            <w:shd w:val="clear" w:color="auto" w:fill="auto"/>
          </w:tcPr>
          <w:p w14:paraId="64F985CA" w14:textId="77777777" w:rsidR="00522B44" w:rsidRPr="001164DE" w:rsidRDefault="00522B44" w:rsidP="00A44A2C">
            <w:pPr>
              <w:spacing w:after="0" w:line="312" w:lineRule="auto"/>
              <w:jc w:val="both"/>
              <w:rPr>
                <w:rFonts w:ascii="Times New Roman" w:hAnsi="Times New Roman" w:cs="Times New Roman"/>
                <w:sz w:val="28"/>
                <w:szCs w:val="28"/>
              </w:rPr>
            </w:pPr>
            <w:r w:rsidRPr="001164DE">
              <w:rPr>
                <w:rFonts w:ascii="Times New Roman" w:hAnsi="Times New Roman" w:cs="Times New Roman"/>
                <w:sz w:val="28"/>
                <w:szCs w:val="28"/>
              </w:rPr>
              <w:t>Thêm tiêu chí tìm kiếm (Add an Entry) và lựa chọn các điều kiện tìm kiếm: Tác giả (Author), Ngày xuất bản (Published date), Trạng thái, Chuyên mục (Site Area), Nội dung (content)</w:t>
            </w:r>
          </w:p>
          <w:p w14:paraId="538E8401" w14:textId="77777777" w:rsidR="00522B44" w:rsidRPr="001164DE" w:rsidRDefault="00522B44" w:rsidP="00A44A2C">
            <w:pPr>
              <w:spacing w:after="0" w:line="312" w:lineRule="auto"/>
              <w:jc w:val="both"/>
              <w:rPr>
                <w:rFonts w:ascii="Times New Roman" w:hAnsi="Times New Roman" w:cs="Times New Roman"/>
                <w:sz w:val="28"/>
                <w:szCs w:val="28"/>
              </w:rPr>
            </w:pPr>
            <w:r w:rsidRPr="001164DE">
              <w:rPr>
                <w:rFonts w:ascii="Times New Roman" w:hAnsi="Times New Roman" w:cs="Times New Roman"/>
                <w:sz w:val="28"/>
                <w:szCs w:val="28"/>
              </w:rPr>
              <w:t>Kích chọn tìm kiếm (Search)</w:t>
            </w:r>
          </w:p>
        </w:tc>
      </w:tr>
      <w:tr w:rsidR="00522B44" w:rsidRPr="001164DE" w14:paraId="3BD6B513" w14:textId="77777777" w:rsidTr="00827936">
        <w:trPr>
          <w:trHeight w:val="510"/>
        </w:trPr>
        <w:tc>
          <w:tcPr>
            <w:tcW w:w="470" w:type="pct"/>
            <w:shd w:val="clear" w:color="auto" w:fill="auto"/>
          </w:tcPr>
          <w:p w14:paraId="29A8F1C4" w14:textId="77777777" w:rsidR="00522B44" w:rsidRPr="001164DE" w:rsidRDefault="00522B44" w:rsidP="002B7031">
            <w:pPr>
              <w:spacing w:after="0" w:line="312" w:lineRule="auto"/>
              <w:jc w:val="center"/>
              <w:rPr>
                <w:rFonts w:ascii="Times New Roman" w:hAnsi="Times New Roman" w:cs="Times New Roman"/>
                <w:sz w:val="28"/>
                <w:szCs w:val="28"/>
              </w:rPr>
            </w:pPr>
            <w:r w:rsidRPr="001164DE">
              <w:rPr>
                <w:rFonts w:ascii="Times New Roman" w:hAnsi="Times New Roman" w:cs="Times New Roman"/>
                <w:sz w:val="28"/>
                <w:szCs w:val="28"/>
              </w:rPr>
              <w:t>4</w:t>
            </w:r>
          </w:p>
        </w:tc>
        <w:tc>
          <w:tcPr>
            <w:tcW w:w="984" w:type="pct"/>
            <w:shd w:val="clear" w:color="auto" w:fill="auto"/>
          </w:tcPr>
          <w:p w14:paraId="514FAA3E" w14:textId="77777777" w:rsidR="00522B44" w:rsidRPr="001164DE" w:rsidRDefault="00522B44"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 xml:space="preserve">Hệ thống </w:t>
            </w:r>
          </w:p>
        </w:tc>
        <w:tc>
          <w:tcPr>
            <w:tcW w:w="3546" w:type="pct"/>
            <w:shd w:val="clear" w:color="auto" w:fill="auto"/>
          </w:tcPr>
          <w:p w14:paraId="0F31AD0A" w14:textId="77777777" w:rsidR="00522B44" w:rsidRPr="001164DE" w:rsidRDefault="0086415D" w:rsidP="0086415D">
            <w:pPr>
              <w:spacing w:after="0" w:line="312" w:lineRule="auto"/>
              <w:jc w:val="both"/>
              <w:rPr>
                <w:rFonts w:ascii="Times New Roman" w:hAnsi="Times New Roman" w:cs="Times New Roman"/>
                <w:sz w:val="28"/>
                <w:szCs w:val="28"/>
              </w:rPr>
            </w:pPr>
            <w:r w:rsidRPr="001164DE">
              <w:rPr>
                <w:rFonts w:ascii="Times New Roman" w:hAnsi="Times New Roman" w:cs="Times New Roman"/>
                <w:sz w:val="28"/>
                <w:szCs w:val="28"/>
              </w:rPr>
              <w:t>Truy vấn vào CSDL của WCM, tìm kiếm theo các tiêu chí NSD đã nhập, h</w:t>
            </w:r>
            <w:r w:rsidR="00522B44" w:rsidRPr="001164DE">
              <w:rPr>
                <w:rFonts w:ascii="Times New Roman" w:hAnsi="Times New Roman" w:cs="Times New Roman"/>
                <w:sz w:val="28"/>
                <w:szCs w:val="28"/>
                <w:lang w:val="vi-VN"/>
              </w:rPr>
              <w:t xml:space="preserve">iển thị các kết quả </w:t>
            </w:r>
            <w:r w:rsidR="00522B44" w:rsidRPr="001164DE">
              <w:rPr>
                <w:rFonts w:ascii="Times New Roman" w:hAnsi="Times New Roman" w:cs="Times New Roman"/>
                <w:sz w:val="28"/>
                <w:szCs w:val="28"/>
              </w:rPr>
              <w:t>thỏa mãn tất cả các tiêu chí tìm kiếm</w:t>
            </w:r>
          </w:p>
          <w:p w14:paraId="102A16E3" w14:textId="39BCCD78" w:rsidR="00C5645D" w:rsidRPr="00777D93" w:rsidRDefault="00C5645D" w:rsidP="00777D93">
            <w:pPr>
              <w:pStyle w:val="Header"/>
              <w:tabs>
                <w:tab w:val="clear" w:pos="4680"/>
                <w:tab w:val="clear" w:pos="9360"/>
              </w:tabs>
              <w:spacing w:line="312" w:lineRule="auto"/>
              <w:rPr>
                <w:rFonts w:eastAsiaTheme="minorHAnsi"/>
                <w:noProof/>
                <w:szCs w:val="28"/>
              </w:rPr>
            </w:pPr>
            <w:r w:rsidRPr="00777D93">
              <w:rPr>
                <w:rFonts w:eastAsiaTheme="minorHAnsi"/>
                <w:noProof/>
                <w:szCs w:val="28"/>
              </w:rPr>
              <w:lastRenderedPageBreak/>
              <w:drawing>
                <wp:inline distT="0" distB="0" distL="0" distR="0" wp14:anchorId="71D5C56D" wp14:editId="58E5BD92">
                  <wp:extent cx="3914392" cy="3589020"/>
                  <wp:effectExtent l="19050" t="19050" r="10160" b="1143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928134" cy="3601620"/>
                          </a:xfrm>
                          <a:prstGeom prst="rect">
                            <a:avLst/>
                          </a:prstGeom>
                          <a:ln>
                            <a:solidFill>
                              <a:schemeClr val="tx1"/>
                            </a:solidFill>
                          </a:ln>
                        </pic:spPr>
                      </pic:pic>
                    </a:graphicData>
                  </a:graphic>
                </wp:inline>
              </w:drawing>
            </w:r>
          </w:p>
          <w:p w14:paraId="7842F5A5" w14:textId="0EE971BE" w:rsidR="002623FE" w:rsidRPr="001164DE" w:rsidRDefault="002623FE" w:rsidP="002623FE">
            <w:pPr>
              <w:spacing w:after="0" w:line="312" w:lineRule="auto"/>
              <w:jc w:val="both"/>
              <w:rPr>
                <w:rFonts w:ascii="Times New Roman" w:hAnsi="Times New Roman" w:cs="Times New Roman"/>
                <w:sz w:val="28"/>
                <w:szCs w:val="28"/>
              </w:rPr>
            </w:pPr>
            <w:r w:rsidRPr="001164DE">
              <w:rPr>
                <w:rFonts w:ascii="Times New Roman" w:hAnsi="Times New Roman" w:cs="Times New Roman"/>
                <w:sz w:val="28"/>
                <w:szCs w:val="28"/>
                <w:lang w:val="vi-VN"/>
              </w:rPr>
              <w:t>Bằng tr</w:t>
            </w:r>
            <w:r w:rsidRPr="001164DE">
              <w:rPr>
                <w:rFonts w:ascii="Times New Roman" w:hAnsi="Times New Roman" w:cs="Times New Roman"/>
                <w:sz w:val="28"/>
                <w:szCs w:val="28"/>
              </w:rPr>
              <w:t>ình biên tập nội dung mặc định của WebSphere Portal</w:t>
            </w:r>
          </w:p>
        </w:tc>
      </w:tr>
    </w:tbl>
    <w:p w14:paraId="36ED76BD" w14:textId="11C2283A" w:rsidR="00C60DD7" w:rsidRDefault="00C60DD7" w:rsidP="002B7031">
      <w:pPr>
        <w:pStyle w:val="ListParagraph"/>
        <w:spacing w:line="312" w:lineRule="auto"/>
      </w:pPr>
      <w:r w:rsidRPr="001164DE">
        <w:lastRenderedPageBreak/>
        <w:t>Tra cứu và xem lịch sử</w:t>
      </w:r>
      <w:r w:rsidR="00522B44" w:rsidRPr="001164DE">
        <w:rPr>
          <w:lang w:val="en-US"/>
        </w:rPr>
        <w:t xml:space="preserve"> hoạt động của</w:t>
      </w:r>
      <w:r w:rsidRPr="001164DE">
        <w:t xml:space="preserve"> người dùng</w:t>
      </w:r>
    </w:p>
    <w:p w14:paraId="608DF4A3" w14:textId="63B9C1D0" w:rsidR="00827936" w:rsidRPr="001164DE" w:rsidRDefault="00827936" w:rsidP="00827936">
      <w:pPr>
        <w:pStyle w:val="ListParagraph"/>
        <w:numPr>
          <w:ilvl w:val="0"/>
          <w:numId w:val="0"/>
        </w:numPr>
        <w:spacing w:line="312" w:lineRule="auto"/>
        <w:ind w:left="90"/>
      </w:pPr>
      <w:r>
        <w:rPr>
          <w:noProof/>
          <w:lang w:val="en-US" w:eastAsia="en-US"/>
        </w:rPr>
        <w:drawing>
          <wp:inline distT="0" distB="0" distL="0" distR="0" wp14:anchorId="684D33C8" wp14:editId="54FBF318">
            <wp:extent cx="5463540" cy="2302510"/>
            <wp:effectExtent l="19050" t="19050" r="22860" b="215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63540" cy="2302510"/>
                    </a:xfrm>
                    <a:prstGeom prst="rect">
                      <a:avLst/>
                    </a:prstGeom>
                    <a:ln>
                      <a:solidFill>
                        <a:schemeClr val="tx1"/>
                      </a:solidFill>
                    </a:ln>
                  </pic:spPr>
                </pic:pic>
              </a:graphicData>
            </a:graphic>
          </wp:inline>
        </w:drawing>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44"/>
        <w:gridCol w:w="2178"/>
        <w:gridCol w:w="5839"/>
      </w:tblGrid>
      <w:tr w:rsidR="00C60DD7" w:rsidRPr="001164DE" w14:paraId="31A2E593" w14:textId="77777777" w:rsidTr="00A84F88">
        <w:trPr>
          <w:trHeight w:val="510"/>
          <w:tblHeader/>
        </w:trPr>
        <w:tc>
          <w:tcPr>
            <w:tcW w:w="576" w:type="pct"/>
            <w:shd w:val="clear" w:color="auto" w:fill="E7E6E6" w:themeFill="background2"/>
            <w:vAlign w:val="center"/>
          </w:tcPr>
          <w:p w14:paraId="4EF10C86" w14:textId="77777777" w:rsidR="00C60DD7" w:rsidRPr="001164DE" w:rsidRDefault="00C60DD7"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lastRenderedPageBreak/>
              <w:t>Bước thực hiện</w:t>
            </w:r>
          </w:p>
        </w:tc>
        <w:tc>
          <w:tcPr>
            <w:tcW w:w="1202" w:type="pct"/>
            <w:shd w:val="clear" w:color="auto" w:fill="E7E6E6" w:themeFill="background2"/>
            <w:vAlign w:val="center"/>
          </w:tcPr>
          <w:p w14:paraId="107A3EAF" w14:textId="77777777" w:rsidR="00C60DD7" w:rsidRPr="001164DE" w:rsidRDefault="00C60DD7"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Chủ thể thực hiện</w:t>
            </w:r>
          </w:p>
        </w:tc>
        <w:tc>
          <w:tcPr>
            <w:tcW w:w="3222" w:type="pct"/>
            <w:shd w:val="clear" w:color="auto" w:fill="E7E6E6" w:themeFill="background2"/>
            <w:vAlign w:val="center"/>
          </w:tcPr>
          <w:p w14:paraId="3CC3766C" w14:textId="77777777" w:rsidR="00C60DD7" w:rsidRPr="001164DE" w:rsidRDefault="00C60DD7"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Nội dung</w:t>
            </w:r>
          </w:p>
        </w:tc>
      </w:tr>
      <w:tr w:rsidR="00C60DD7" w:rsidRPr="001164DE" w14:paraId="609AC6D4" w14:textId="77777777" w:rsidTr="00A84F88">
        <w:trPr>
          <w:trHeight w:val="510"/>
        </w:trPr>
        <w:tc>
          <w:tcPr>
            <w:tcW w:w="576" w:type="pct"/>
            <w:shd w:val="clear" w:color="auto" w:fill="auto"/>
          </w:tcPr>
          <w:p w14:paraId="514E1829" w14:textId="77777777" w:rsidR="00C60DD7" w:rsidRPr="001164DE" w:rsidRDefault="00C60DD7"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rPr>
              <w:t>1</w:t>
            </w:r>
          </w:p>
        </w:tc>
        <w:tc>
          <w:tcPr>
            <w:tcW w:w="1202" w:type="pct"/>
            <w:shd w:val="clear" w:color="auto" w:fill="auto"/>
          </w:tcPr>
          <w:p w14:paraId="3C01BBFB" w14:textId="77777777" w:rsidR="00C60DD7" w:rsidRPr="001164DE" w:rsidRDefault="00C60DD7"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NSD</w:t>
            </w:r>
            <w:r w:rsidRPr="001164DE">
              <w:rPr>
                <w:rFonts w:ascii="Times New Roman" w:hAnsi="Times New Roman" w:cs="Times New Roman"/>
                <w:sz w:val="28"/>
                <w:szCs w:val="28"/>
              </w:rPr>
              <w:t xml:space="preserve"> (Người quản trị hệ thống)</w:t>
            </w:r>
          </w:p>
        </w:tc>
        <w:tc>
          <w:tcPr>
            <w:tcW w:w="3222" w:type="pct"/>
            <w:shd w:val="clear" w:color="auto" w:fill="auto"/>
          </w:tcPr>
          <w:p w14:paraId="299552EB" w14:textId="071A6108" w:rsidR="00C60DD7" w:rsidRPr="001164DE" w:rsidRDefault="00C60DD7" w:rsidP="00827936">
            <w:pPr>
              <w:spacing w:after="0" w:line="312" w:lineRule="auto"/>
              <w:jc w:val="both"/>
              <w:rPr>
                <w:rFonts w:ascii="Times New Roman" w:hAnsi="Times New Roman" w:cs="Times New Roman"/>
                <w:sz w:val="28"/>
                <w:szCs w:val="28"/>
              </w:rPr>
            </w:pPr>
            <w:r w:rsidRPr="001164DE">
              <w:rPr>
                <w:rFonts w:ascii="Times New Roman" w:hAnsi="Times New Roman" w:cs="Times New Roman"/>
                <w:sz w:val="28"/>
                <w:szCs w:val="28"/>
              </w:rPr>
              <w:t xml:space="preserve">Đăng nhập vào trang quản trị website </w:t>
            </w:r>
            <w:r w:rsidR="00E04DD9" w:rsidRPr="001164DE">
              <w:rPr>
                <w:rFonts w:ascii="Times New Roman" w:hAnsi="Times New Roman" w:cs="Times New Roman"/>
                <w:sz w:val="28"/>
                <w:szCs w:val="28"/>
              </w:rPr>
              <w:t>Tạp chí Thuế</w:t>
            </w:r>
            <w:r w:rsidR="00827936">
              <w:rPr>
                <w:rFonts w:ascii="Times New Roman" w:hAnsi="Times New Roman" w:cs="Times New Roman"/>
                <w:sz w:val="28"/>
                <w:szCs w:val="28"/>
              </w:rPr>
              <w:t>, nhập điều kiện tra cứu</w:t>
            </w:r>
          </w:p>
        </w:tc>
      </w:tr>
      <w:tr w:rsidR="00827936" w:rsidRPr="001164DE" w14:paraId="3F584C16" w14:textId="77777777" w:rsidTr="00A84F88">
        <w:trPr>
          <w:trHeight w:val="510"/>
        </w:trPr>
        <w:tc>
          <w:tcPr>
            <w:tcW w:w="576" w:type="pct"/>
            <w:shd w:val="clear" w:color="auto" w:fill="auto"/>
          </w:tcPr>
          <w:p w14:paraId="0449DA75" w14:textId="6A78E289" w:rsidR="00827936" w:rsidRPr="001164DE" w:rsidRDefault="00827936" w:rsidP="002B7031">
            <w:pPr>
              <w:spacing w:after="0" w:line="312" w:lineRule="auto"/>
              <w:jc w:val="center"/>
              <w:rPr>
                <w:rFonts w:ascii="Times New Roman" w:hAnsi="Times New Roman" w:cs="Times New Roman"/>
                <w:sz w:val="28"/>
                <w:szCs w:val="28"/>
              </w:rPr>
            </w:pPr>
            <w:r>
              <w:rPr>
                <w:rFonts w:ascii="Times New Roman" w:hAnsi="Times New Roman" w:cs="Times New Roman"/>
                <w:sz w:val="28"/>
                <w:szCs w:val="28"/>
              </w:rPr>
              <w:t>2</w:t>
            </w:r>
          </w:p>
        </w:tc>
        <w:tc>
          <w:tcPr>
            <w:tcW w:w="1202" w:type="pct"/>
            <w:shd w:val="clear" w:color="auto" w:fill="auto"/>
          </w:tcPr>
          <w:p w14:paraId="204E65AA" w14:textId="6B9B2CF6" w:rsidR="00827936" w:rsidRPr="00827936" w:rsidRDefault="00827936" w:rsidP="002B7031">
            <w:pPr>
              <w:spacing w:after="0" w:line="312" w:lineRule="auto"/>
              <w:rPr>
                <w:rFonts w:ascii="Times New Roman" w:hAnsi="Times New Roman" w:cs="Times New Roman"/>
                <w:sz w:val="28"/>
                <w:szCs w:val="28"/>
              </w:rPr>
            </w:pPr>
            <w:r>
              <w:rPr>
                <w:rFonts w:ascii="Times New Roman" w:hAnsi="Times New Roman" w:cs="Times New Roman"/>
                <w:sz w:val="28"/>
                <w:szCs w:val="28"/>
              </w:rPr>
              <w:t>Hệ thống</w:t>
            </w:r>
          </w:p>
        </w:tc>
        <w:tc>
          <w:tcPr>
            <w:tcW w:w="3222" w:type="pct"/>
            <w:shd w:val="clear" w:color="auto" w:fill="auto"/>
          </w:tcPr>
          <w:p w14:paraId="7A9EF635" w14:textId="2FDADB5C" w:rsidR="00827936" w:rsidRPr="001164DE" w:rsidRDefault="00827936" w:rsidP="00827936">
            <w:pPr>
              <w:spacing w:after="0" w:line="312" w:lineRule="auto"/>
              <w:jc w:val="both"/>
              <w:rPr>
                <w:rFonts w:ascii="Times New Roman" w:hAnsi="Times New Roman" w:cs="Times New Roman"/>
                <w:sz w:val="28"/>
                <w:szCs w:val="28"/>
              </w:rPr>
            </w:pPr>
            <w:r>
              <w:rPr>
                <w:rFonts w:ascii="Times New Roman" w:hAnsi="Times New Roman" w:cs="Times New Roman"/>
                <w:sz w:val="28"/>
                <w:szCs w:val="28"/>
              </w:rPr>
              <w:t>Tìm kiếm theo điều kiện tra cứu</w:t>
            </w:r>
          </w:p>
        </w:tc>
      </w:tr>
      <w:tr w:rsidR="00C60DD7" w:rsidRPr="001164DE" w14:paraId="0B967C0C" w14:textId="77777777" w:rsidTr="00A84F88">
        <w:trPr>
          <w:trHeight w:val="510"/>
        </w:trPr>
        <w:tc>
          <w:tcPr>
            <w:tcW w:w="576" w:type="pct"/>
            <w:shd w:val="clear" w:color="auto" w:fill="auto"/>
          </w:tcPr>
          <w:p w14:paraId="703B4FE1" w14:textId="47D555B6" w:rsidR="00C60DD7" w:rsidRPr="001164DE" w:rsidRDefault="00827936" w:rsidP="002B7031">
            <w:pPr>
              <w:spacing w:after="0" w:line="312" w:lineRule="auto"/>
              <w:jc w:val="center"/>
              <w:rPr>
                <w:rFonts w:ascii="Times New Roman" w:hAnsi="Times New Roman" w:cs="Times New Roman"/>
                <w:sz w:val="28"/>
                <w:szCs w:val="28"/>
                <w:lang w:val="vi-VN"/>
              </w:rPr>
            </w:pPr>
            <w:r>
              <w:rPr>
                <w:rFonts w:ascii="Times New Roman" w:hAnsi="Times New Roman" w:cs="Times New Roman"/>
                <w:sz w:val="28"/>
                <w:szCs w:val="28"/>
              </w:rPr>
              <w:t>3</w:t>
            </w:r>
          </w:p>
        </w:tc>
        <w:tc>
          <w:tcPr>
            <w:tcW w:w="1202" w:type="pct"/>
            <w:shd w:val="clear" w:color="auto" w:fill="auto"/>
          </w:tcPr>
          <w:p w14:paraId="2E7460E7" w14:textId="77777777" w:rsidR="00C60DD7" w:rsidRPr="001164DE" w:rsidRDefault="00C60DD7"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Hệ thống</w:t>
            </w:r>
          </w:p>
        </w:tc>
        <w:tc>
          <w:tcPr>
            <w:tcW w:w="3222" w:type="pct"/>
            <w:shd w:val="clear" w:color="auto" w:fill="auto"/>
          </w:tcPr>
          <w:p w14:paraId="18713ECE" w14:textId="77777777" w:rsidR="00A046AC" w:rsidRPr="001164DE" w:rsidRDefault="00A046AC" w:rsidP="00A046AC">
            <w:pPr>
              <w:spacing w:after="0" w:line="312" w:lineRule="auto"/>
              <w:jc w:val="both"/>
              <w:rPr>
                <w:rFonts w:ascii="Times New Roman" w:hAnsi="Times New Roman" w:cs="Times New Roman"/>
                <w:sz w:val="28"/>
                <w:szCs w:val="28"/>
              </w:rPr>
            </w:pPr>
            <w:r w:rsidRPr="001164DE">
              <w:rPr>
                <w:rFonts w:ascii="Times New Roman" w:hAnsi="Times New Roman" w:cs="Times New Roman"/>
                <w:sz w:val="28"/>
                <w:szCs w:val="28"/>
              </w:rPr>
              <w:t>H</w:t>
            </w:r>
            <w:r w:rsidR="00C60DD7" w:rsidRPr="001164DE">
              <w:rPr>
                <w:rFonts w:ascii="Times New Roman" w:hAnsi="Times New Roman" w:cs="Times New Roman"/>
                <w:sz w:val="28"/>
                <w:szCs w:val="28"/>
              </w:rPr>
              <w:t>iển thị lịch sử người dùng gồm các thông tin: Tên đăng nhập, Số lần đăng nhập, Số tin bài đã tạo trong khoảng thời gian tìm kiếm, thời gian đăng nhập cuối</w:t>
            </w:r>
            <w:r w:rsidRPr="001164DE">
              <w:rPr>
                <w:rFonts w:ascii="Times New Roman" w:hAnsi="Times New Roman" w:cs="Times New Roman"/>
                <w:sz w:val="28"/>
                <w:szCs w:val="28"/>
              </w:rPr>
              <w:t xml:space="preserve">. </w:t>
            </w:r>
          </w:p>
          <w:p w14:paraId="006F9B6B" w14:textId="7F96233D" w:rsidR="00A046AC" w:rsidRPr="001164DE" w:rsidRDefault="00A046AC" w:rsidP="00A046AC">
            <w:pPr>
              <w:spacing w:after="0" w:line="312" w:lineRule="auto"/>
              <w:jc w:val="both"/>
              <w:rPr>
                <w:rFonts w:ascii="Times New Roman" w:hAnsi="Times New Roman" w:cs="Times New Roman"/>
                <w:sz w:val="28"/>
                <w:szCs w:val="28"/>
              </w:rPr>
            </w:pPr>
            <w:r w:rsidRPr="001164DE">
              <w:rPr>
                <w:rFonts w:ascii="Times New Roman" w:hAnsi="Times New Roman" w:cs="Times New Roman"/>
                <w:sz w:val="28"/>
                <w:szCs w:val="28"/>
              </w:rPr>
              <w:t>Chi tiết tại mục:</w:t>
            </w:r>
          </w:p>
          <w:p w14:paraId="122517B0" w14:textId="447AC0BD" w:rsidR="00A046AC" w:rsidRPr="001164DE" w:rsidRDefault="00A84D61" w:rsidP="00A046AC">
            <w:pPr>
              <w:spacing w:after="0" w:line="312" w:lineRule="auto"/>
              <w:jc w:val="both"/>
              <w:rPr>
                <w:rFonts w:ascii="Times New Roman" w:hAnsi="Times New Roman" w:cs="Times New Roman"/>
                <w:b/>
                <w:sz w:val="28"/>
                <w:szCs w:val="28"/>
              </w:rPr>
            </w:pPr>
            <w:r w:rsidRPr="00A84D61">
              <w:rPr>
                <w:rFonts w:ascii="Times New Roman" w:hAnsi="Times New Roman" w:cs="Times New Roman"/>
                <w:b/>
                <w:sz w:val="28"/>
                <w:szCs w:val="28"/>
              </w:rPr>
              <w:t>V. PHỤ LỤC DANH SÁCH CÁC HÀM THỦ TỤC VÀ THUẬT TOÁN SỬ DỤNG</w:t>
            </w:r>
          </w:p>
          <w:p w14:paraId="41B6598E" w14:textId="583673F1" w:rsidR="00BC031B" w:rsidRPr="001164DE" w:rsidRDefault="00446DC2" w:rsidP="00AD7D42">
            <w:pPr>
              <w:spacing w:after="0" w:line="312" w:lineRule="auto"/>
              <w:jc w:val="both"/>
              <w:rPr>
                <w:rFonts w:ascii="Times New Roman" w:hAnsi="Times New Roman" w:cs="Times New Roman"/>
                <w:sz w:val="28"/>
                <w:szCs w:val="28"/>
              </w:rPr>
            </w:pPr>
            <w:hyperlink w:anchor="_5._Tra_cứu" w:history="1">
              <w:r w:rsidR="006833B3" w:rsidRPr="001164DE">
                <w:rPr>
                  <w:rStyle w:val="Hyperlink"/>
                  <w:rFonts w:ascii="Times New Roman" w:hAnsi="Times New Roman" w:cs="Times New Roman"/>
                  <w:b/>
                  <w:sz w:val="28"/>
                  <w:szCs w:val="28"/>
                </w:rPr>
                <w:t>5</w:t>
              </w:r>
              <w:r w:rsidR="00A046AC" w:rsidRPr="001164DE">
                <w:rPr>
                  <w:rStyle w:val="Hyperlink"/>
                  <w:rFonts w:ascii="Times New Roman" w:hAnsi="Times New Roman" w:cs="Times New Roman"/>
                  <w:b/>
                  <w:sz w:val="28"/>
                  <w:szCs w:val="28"/>
                </w:rPr>
                <w:t>.</w:t>
              </w:r>
              <w:r w:rsidR="00AD7D42" w:rsidRPr="001164DE">
                <w:rPr>
                  <w:rStyle w:val="Hyperlink"/>
                  <w:rFonts w:ascii="Times New Roman" w:hAnsi="Times New Roman" w:cs="Times New Roman"/>
                  <w:b/>
                  <w:sz w:val="28"/>
                  <w:szCs w:val="28"/>
                </w:rPr>
                <w:t xml:space="preserve"> </w:t>
              </w:r>
              <w:r w:rsidR="00A046AC" w:rsidRPr="001164DE">
                <w:rPr>
                  <w:rStyle w:val="Hyperlink"/>
                  <w:rFonts w:ascii="Times New Roman" w:hAnsi="Times New Roman" w:cs="Times New Roman"/>
                  <w:b/>
                  <w:sz w:val="28"/>
                  <w:szCs w:val="28"/>
                </w:rPr>
                <w:t>Tra cứu và xem lịch sử hoạt động của người dùng</w:t>
              </w:r>
            </w:hyperlink>
          </w:p>
        </w:tc>
      </w:tr>
    </w:tbl>
    <w:p w14:paraId="4BD532F0" w14:textId="7B21CBFD" w:rsidR="00C60DD7" w:rsidRDefault="00C60DD7" w:rsidP="002B7031">
      <w:pPr>
        <w:pStyle w:val="ListParagraph"/>
        <w:spacing w:line="312" w:lineRule="auto"/>
      </w:pPr>
      <w:r w:rsidRPr="001164DE">
        <w:t>Thống kê tin bài được nhiều người truy cập nhất</w:t>
      </w:r>
    </w:p>
    <w:p w14:paraId="5A9BA810" w14:textId="57D689C5" w:rsidR="001142C0" w:rsidRPr="001164DE" w:rsidRDefault="004B137E" w:rsidP="001142C0">
      <w:pPr>
        <w:pStyle w:val="ListParagraph"/>
        <w:numPr>
          <w:ilvl w:val="0"/>
          <w:numId w:val="0"/>
        </w:numPr>
        <w:spacing w:line="312" w:lineRule="auto"/>
        <w:ind w:left="90"/>
      </w:pPr>
      <w:r>
        <w:rPr>
          <w:noProof/>
          <w:lang w:val="en-US" w:eastAsia="en-US"/>
        </w:rPr>
        <w:drawing>
          <wp:inline distT="0" distB="0" distL="0" distR="0" wp14:anchorId="5C7025AE" wp14:editId="12908B50">
            <wp:extent cx="5760085" cy="2551430"/>
            <wp:effectExtent l="19050" t="19050" r="12065" b="203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085" cy="2551430"/>
                    </a:xfrm>
                    <a:prstGeom prst="rect">
                      <a:avLst/>
                    </a:prstGeom>
                    <a:ln>
                      <a:solidFill>
                        <a:schemeClr val="tx1"/>
                      </a:solidFill>
                    </a:ln>
                  </pic:spPr>
                </pic:pic>
              </a:graphicData>
            </a:graphic>
          </wp:inline>
        </w:drawing>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44"/>
        <w:gridCol w:w="1645"/>
        <w:gridCol w:w="6372"/>
      </w:tblGrid>
      <w:tr w:rsidR="00C60DD7" w:rsidRPr="001164DE" w14:paraId="64EB3094" w14:textId="77777777" w:rsidTr="00003DD7">
        <w:trPr>
          <w:trHeight w:val="510"/>
          <w:tblHeader/>
        </w:trPr>
        <w:tc>
          <w:tcPr>
            <w:tcW w:w="576" w:type="pct"/>
            <w:shd w:val="clear" w:color="auto" w:fill="E7E6E6" w:themeFill="background2"/>
            <w:vAlign w:val="center"/>
          </w:tcPr>
          <w:p w14:paraId="4D0FF15C" w14:textId="77777777" w:rsidR="00C60DD7" w:rsidRPr="001164DE" w:rsidRDefault="00C60DD7"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Bước thực hiện</w:t>
            </w:r>
          </w:p>
        </w:tc>
        <w:tc>
          <w:tcPr>
            <w:tcW w:w="908" w:type="pct"/>
            <w:shd w:val="clear" w:color="auto" w:fill="E7E6E6" w:themeFill="background2"/>
            <w:vAlign w:val="center"/>
          </w:tcPr>
          <w:p w14:paraId="77AB3DE5" w14:textId="77777777" w:rsidR="00C60DD7" w:rsidRPr="001164DE" w:rsidRDefault="00C60DD7"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Chủ thể thực hiện</w:t>
            </w:r>
          </w:p>
        </w:tc>
        <w:tc>
          <w:tcPr>
            <w:tcW w:w="3516" w:type="pct"/>
            <w:shd w:val="clear" w:color="auto" w:fill="E7E6E6" w:themeFill="background2"/>
            <w:vAlign w:val="center"/>
          </w:tcPr>
          <w:p w14:paraId="7F727479" w14:textId="77777777" w:rsidR="00C60DD7" w:rsidRPr="001164DE" w:rsidRDefault="00C60DD7"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Nội dung</w:t>
            </w:r>
          </w:p>
        </w:tc>
      </w:tr>
      <w:tr w:rsidR="00C60DD7" w:rsidRPr="001164DE" w14:paraId="3F259747" w14:textId="77777777" w:rsidTr="00003DD7">
        <w:trPr>
          <w:trHeight w:val="510"/>
        </w:trPr>
        <w:tc>
          <w:tcPr>
            <w:tcW w:w="576" w:type="pct"/>
            <w:shd w:val="clear" w:color="auto" w:fill="auto"/>
          </w:tcPr>
          <w:p w14:paraId="2DB389E3" w14:textId="77777777" w:rsidR="00C60DD7" w:rsidRPr="001164DE" w:rsidRDefault="00C60DD7"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lang w:val="vi-VN"/>
              </w:rPr>
              <w:t>1</w:t>
            </w:r>
          </w:p>
        </w:tc>
        <w:tc>
          <w:tcPr>
            <w:tcW w:w="908" w:type="pct"/>
            <w:shd w:val="clear" w:color="auto" w:fill="auto"/>
          </w:tcPr>
          <w:p w14:paraId="5BBDA76C" w14:textId="77777777" w:rsidR="00C60DD7" w:rsidRPr="001164DE" w:rsidRDefault="00C60DD7"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NSD</w:t>
            </w:r>
          </w:p>
          <w:p w14:paraId="15CCD1E6" w14:textId="77777777" w:rsidR="00C60DD7" w:rsidRPr="001164DE" w:rsidRDefault="00C60DD7" w:rsidP="002B7031">
            <w:pPr>
              <w:spacing w:after="0" w:line="312" w:lineRule="auto"/>
              <w:rPr>
                <w:rFonts w:ascii="Times New Roman" w:hAnsi="Times New Roman" w:cs="Times New Roman"/>
                <w:sz w:val="28"/>
                <w:szCs w:val="28"/>
                <w:lang w:val="vi-VN"/>
              </w:rPr>
            </w:pPr>
            <w:r w:rsidRPr="001164DE">
              <w:rPr>
                <w:rFonts w:ascii="Times New Roman" w:eastAsia="Times New Roman" w:hAnsi="Times New Roman" w:cs="Times New Roman"/>
                <w:sz w:val="28"/>
                <w:szCs w:val="28"/>
              </w:rPr>
              <w:t>(Người quản trị nội dung)</w:t>
            </w:r>
          </w:p>
        </w:tc>
        <w:tc>
          <w:tcPr>
            <w:tcW w:w="3516" w:type="pct"/>
            <w:shd w:val="clear" w:color="auto" w:fill="auto"/>
          </w:tcPr>
          <w:p w14:paraId="6D9D1B1A" w14:textId="77777777" w:rsidR="00C60DD7" w:rsidRPr="001164DE" w:rsidRDefault="00C60DD7"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Chọn thư mục “Thống kê tin bài theo lượng truy cập”</w:t>
            </w:r>
          </w:p>
        </w:tc>
      </w:tr>
      <w:tr w:rsidR="00C60DD7" w:rsidRPr="001164DE" w14:paraId="2E8E1BDB" w14:textId="77777777" w:rsidTr="00003DD7">
        <w:trPr>
          <w:trHeight w:val="510"/>
        </w:trPr>
        <w:tc>
          <w:tcPr>
            <w:tcW w:w="576" w:type="pct"/>
            <w:shd w:val="clear" w:color="auto" w:fill="auto"/>
          </w:tcPr>
          <w:p w14:paraId="202948C0" w14:textId="77777777" w:rsidR="00C60DD7" w:rsidRPr="001164DE" w:rsidRDefault="00C60DD7"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lang w:val="vi-VN"/>
              </w:rPr>
              <w:lastRenderedPageBreak/>
              <w:t>2</w:t>
            </w:r>
          </w:p>
        </w:tc>
        <w:tc>
          <w:tcPr>
            <w:tcW w:w="908" w:type="pct"/>
            <w:shd w:val="clear" w:color="auto" w:fill="auto"/>
          </w:tcPr>
          <w:p w14:paraId="6AD8ABF0" w14:textId="77777777" w:rsidR="00C60DD7" w:rsidRPr="001164DE" w:rsidRDefault="00C60DD7"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Hệ thống</w:t>
            </w:r>
          </w:p>
        </w:tc>
        <w:tc>
          <w:tcPr>
            <w:tcW w:w="3516" w:type="pct"/>
            <w:shd w:val="clear" w:color="auto" w:fill="auto"/>
          </w:tcPr>
          <w:p w14:paraId="2C09F8D6" w14:textId="6C6A1BA0" w:rsidR="00BC031B" w:rsidRPr="001164DE" w:rsidRDefault="0086415D" w:rsidP="00DC5BF7">
            <w:pPr>
              <w:spacing w:after="0" w:line="312" w:lineRule="auto"/>
              <w:rPr>
                <w:rFonts w:ascii="Times New Roman" w:hAnsi="Times New Roman" w:cs="Times New Roman"/>
                <w:noProof/>
                <w:sz w:val="28"/>
                <w:szCs w:val="28"/>
              </w:rPr>
            </w:pPr>
            <w:r w:rsidRPr="001164DE">
              <w:rPr>
                <w:rFonts w:ascii="Times New Roman" w:hAnsi="Times New Roman" w:cs="Times New Roman"/>
                <w:sz w:val="28"/>
                <w:szCs w:val="28"/>
              </w:rPr>
              <w:t xml:space="preserve">Truy vấn vào CSDL </w:t>
            </w:r>
            <w:r w:rsidR="00DC5BF7" w:rsidRPr="001164DE">
              <w:rPr>
                <w:rFonts w:ascii="Times New Roman" w:hAnsi="Times New Roman" w:cs="Times New Roman"/>
                <w:sz w:val="28"/>
                <w:szCs w:val="28"/>
              </w:rPr>
              <w:t>h</w:t>
            </w:r>
            <w:r w:rsidR="00C60DD7" w:rsidRPr="001164DE">
              <w:rPr>
                <w:rFonts w:ascii="Times New Roman" w:hAnsi="Times New Roman" w:cs="Times New Roman"/>
                <w:sz w:val="28"/>
                <w:szCs w:val="28"/>
              </w:rPr>
              <w:t xml:space="preserve">iển thị danh sách 20 tin bài có lượng truy cập nhiều nhất trên website </w:t>
            </w:r>
            <w:r w:rsidR="00E04DD9" w:rsidRPr="001164DE">
              <w:rPr>
                <w:rFonts w:ascii="Times New Roman" w:hAnsi="Times New Roman" w:cs="Times New Roman"/>
                <w:sz w:val="28"/>
                <w:szCs w:val="28"/>
              </w:rPr>
              <w:t>Tạp chí Thuế</w:t>
            </w:r>
            <w:r w:rsidR="001628E5" w:rsidRPr="001164DE">
              <w:rPr>
                <w:rFonts w:ascii="Times New Roman" w:hAnsi="Times New Roman" w:cs="Times New Roman"/>
                <w:sz w:val="28"/>
                <w:szCs w:val="28"/>
              </w:rPr>
              <w:t>.</w:t>
            </w:r>
            <w:r w:rsidR="00DC5BF7" w:rsidRPr="001164DE">
              <w:rPr>
                <w:rFonts w:ascii="Times New Roman" w:hAnsi="Times New Roman" w:cs="Times New Roman"/>
                <w:noProof/>
                <w:sz w:val="28"/>
                <w:szCs w:val="28"/>
              </w:rPr>
              <w:t xml:space="preserve"> </w:t>
            </w:r>
            <w:r w:rsidR="00BC031B" w:rsidRPr="001164DE">
              <w:rPr>
                <w:rFonts w:ascii="Times New Roman" w:hAnsi="Times New Roman" w:cs="Times New Roman"/>
                <w:noProof/>
                <w:sz w:val="28"/>
                <w:szCs w:val="28"/>
              </w:rPr>
              <w:drawing>
                <wp:inline distT="0" distB="0" distL="0" distR="0" wp14:anchorId="362FB7AC" wp14:editId="73D12B6A">
                  <wp:extent cx="3502487" cy="2161495"/>
                  <wp:effectExtent l="19050" t="19050" r="22225" b="1079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508807" cy="2165395"/>
                          </a:xfrm>
                          <a:prstGeom prst="rect">
                            <a:avLst/>
                          </a:prstGeom>
                          <a:ln>
                            <a:solidFill>
                              <a:schemeClr val="tx1"/>
                            </a:solidFill>
                          </a:ln>
                        </pic:spPr>
                      </pic:pic>
                    </a:graphicData>
                  </a:graphic>
                </wp:inline>
              </w:drawing>
            </w:r>
          </w:p>
          <w:p w14:paraId="7527ED23" w14:textId="77777777" w:rsidR="00DF0612" w:rsidRPr="001164DE" w:rsidRDefault="00DF0612" w:rsidP="00DF0612">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Chi tiết tại mục:</w:t>
            </w:r>
          </w:p>
          <w:p w14:paraId="17C148EF" w14:textId="3BEB6315" w:rsidR="00DF0612" w:rsidRPr="001164DE" w:rsidRDefault="00A84D61" w:rsidP="00DF0612">
            <w:pPr>
              <w:spacing w:after="0" w:line="312" w:lineRule="auto"/>
              <w:rPr>
                <w:rFonts w:ascii="Times New Roman" w:hAnsi="Times New Roman" w:cs="Times New Roman"/>
                <w:b/>
                <w:bCs/>
                <w:sz w:val="28"/>
                <w:szCs w:val="28"/>
              </w:rPr>
            </w:pPr>
            <w:r w:rsidRPr="00A84D61">
              <w:rPr>
                <w:rFonts w:ascii="Times New Roman" w:hAnsi="Times New Roman" w:cs="Times New Roman"/>
                <w:b/>
                <w:bCs/>
                <w:sz w:val="28"/>
                <w:szCs w:val="28"/>
              </w:rPr>
              <w:t>V. PHỤ LỤC DANH SÁCH CÁC HÀM THỦ TỤC VÀ THUẬT TOÁN SỬ DỤNG</w:t>
            </w:r>
          </w:p>
          <w:p w14:paraId="15490D40" w14:textId="187C5A6E" w:rsidR="00DF0612" w:rsidRPr="001164DE" w:rsidRDefault="00446DC2" w:rsidP="00DF0612">
            <w:pPr>
              <w:spacing w:after="0" w:line="312" w:lineRule="auto"/>
              <w:rPr>
                <w:rFonts w:ascii="Times New Roman" w:hAnsi="Times New Roman" w:cs="Times New Roman"/>
                <w:sz w:val="28"/>
                <w:szCs w:val="28"/>
              </w:rPr>
            </w:pPr>
            <w:hyperlink w:anchor="_6._Thống_kê" w:history="1">
              <w:r w:rsidR="00750114" w:rsidRPr="001164DE">
                <w:rPr>
                  <w:rStyle w:val="Hyperlink"/>
                  <w:rFonts w:ascii="Times New Roman" w:hAnsi="Times New Roman" w:cs="Times New Roman"/>
                  <w:b/>
                  <w:bCs/>
                  <w:sz w:val="28"/>
                  <w:szCs w:val="28"/>
                </w:rPr>
                <w:t>6</w:t>
              </w:r>
              <w:r w:rsidR="00DF0612" w:rsidRPr="001164DE">
                <w:rPr>
                  <w:rStyle w:val="Hyperlink"/>
                  <w:rFonts w:ascii="Times New Roman" w:hAnsi="Times New Roman" w:cs="Times New Roman"/>
                  <w:b/>
                  <w:bCs/>
                  <w:sz w:val="28"/>
                  <w:szCs w:val="28"/>
                </w:rPr>
                <w:t>.</w:t>
              </w:r>
              <w:r w:rsidR="00DF0612" w:rsidRPr="001164DE">
                <w:rPr>
                  <w:rStyle w:val="Hyperlink"/>
                  <w:b/>
                  <w:bCs/>
                </w:rPr>
                <w:t xml:space="preserve"> </w:t>
              </w:r>
              <w:r w:rsidR="00DF0612" w:rsidRPr="001164DE">
                <w:rPr>
                  <w:rStyle w:val="Hyperlink"/>
                  <w:rFonts w:ascii="Times New Roman" w:hAnsi="Times New Roman" w:cs="Times New Roman"/>
                  <w:b/>
                  <w:bCs/>
                  <w:sz w:val="28"/>
                  <w:szCs w:val="28"/>
                </w:rPr>
                <w:t>Thống kê tin bài được nhiều người truy cập nhất</w:t>
              </w:r>
            </w:hyperlink>
          </w:p>
        </w:tc>
      </w:tr>
    </w:tbl>
    <w:p w14:paraId="237E0A46" w14:textId="54263CEB" w:rsidR="00CB5233" w:rsidRDefault="00CB5233" w:rsidP="00CB5233">
      <w:pPr>
        <w:pStyle w:val="Heading4"/>
      </w:pPr>
      <w:bookmarkStart w:id="91" w:name="_Toc56522248"/>
      <w:bookmarkStart w:id="92" w:name="_Toc70073945"/>
      <w:r>
        <w:t>Logic xử lý dữ liệu</w:t>
      </w:r>
    </w:p>
    <w:p w14:paraId="59FBED05" w14:textId="14B596B6" w:rsidR="005714D5" w:rsidRDefault="005714D5" w:rsidP="005714D5">
      <w:pPr>
        <w:pStyle w:val="b1"/>
      </w:pPr>
      <w:r w:rsidRPr="005714D5">
        <w:t>Tra cứu và xem lịch sử hoạt động của người dùng</w:t>
      </w:r>
    </w:p>
    <w:tbl>
      <w:tblPr>
        <w:tblStyle w:val="TableGrid"/>
        <w:tblW w:w="10773" w:type="dxa"/>
        <w:tblInd w:w="-1139" w:type="dxa"/>
        <w:tblLayout w:type="fixed"/>
        <w:tblLook w:val="04A0" w:firstRow="1" w:lastRow="0" w:firstColumn="1" w:lastColumn="0" w:noHBand="0" w:noVBand="1"/>
      </w:tblPr>
      <w:tblGrid>
        <w:gridCol w:w="1276"/>
        <w:gridCol w:w="2552"/>
        <w:gridCol w:w="2487"/>
        <w:gridCol w:w="1623"/>
        <w:gridCol w:w="1578"/>
        <w:gridCol w:w="1257"/>
      </w:tblGrid>
      <w:tr w:rsidR="005714D5" w14:paraId="4824E458" w14:textId="77777777" w:rsidTr="00C9154D">
        <w:trPr>
          <w:tblHeader/>
        </w:trPr>
        <w:tc>
          <w:tcPr>
            <w:tcW w:w="1276" w:type="dxa"/>
            <w:shd w:val="clear" w:color="auto" w:fill="E7E6E6" w:themeFill="background2"/>
          </w:tcPr>
          <w:p w14:paraId="2D39655D" w14:textId="77777777" w:rsidR="005714D5" w:rsidRPr="00874D6D" w:rsidRDefault="005714D5" w:rsidP="00C9154D">
            <w:pPr>
              <w:jc w:val="center"/>
              <w:rPr>
                <w:rFonts w:ascii="Times New Roman" w:hAnsi="Times New Roman"/>
                <w:b/>
                <w:sz w:val="28"/>
                <w:szCs w:val="28"/>
              </w:rPr>
            </w:pPr>
            <w:r w:rsidRPr="00874D6D">
              <w:rPr>
                <w:rFonts w:ascii="Times New Roman" w:hAnsi="Times New Roman"/>
                <w:b/>
                <w:sz w:val="28"/>
                <w:szCs w:val="28"/>
              </w:rPr>
              <w:t>Bước thực hiện</w:t>
            </w:r>
          </w:p>
        </w:tc>
        <w:tc>
          <w:tcPr>
            <w:tcW w:w="2552" w:type="dxa"/>
            <w:shd w:val="clear" w:color="auto" w:fill="E7E6E6" w:themeFill="background2"/>
          </w:tcPr>
          <w:p w14:paraId="0DF26CD7" w14:textId="77777777" w:rsidR="005714D5" w:rsidRPr="00874D6D" w:rsidRDefault="005714D5" w:rsidP="00C9154D">
            <w:pPr>
              <w:jc w:val="center"/>
              <w:rPr>
                <w:rFonts w:ascii="Times New Roman" w:hAnsi="Times New Roman"/>
                <w:b/>
                <w:sz w:val="28"/>
                <w:szCs w:val="28"/>
              </w:rPr>
            </w:pPr>
            <w:r w:rsidRPr="00874D6D">
              <w:rPr>
                <w:rFonts w:ascii="Times New Roman" w:hAnsi="Times New Roman"/>
                <w:b/>
                <w:sz w:val="28"/>
                <w:szCs w:val="28"/>
              </w:rPr>
              <w:t>Form</w:t>
            </w:r>
          </w:p>
        </w:tc>
        <w:tc>
          <w:tcPr>
            <w:tcW w:w="2487" w:type="dxa"/>
            <w:shd w:val="clear" w:color="auto" w:fill="E7E6E6" w:themeFill="background2"/>
          </w:tcPr>
          <w:p w14:paraId="28463598" w14:textId="77777777" w:rsidR="005714D5" w:rsidRPr="00874D6D" w:rsidRDefault="005714D5" w:rsidP="00C9154D">
            <w:pPr>
              <w:jc w:val="center"/>
              <w:rPr>
                <w:rFonts w:ascii="Times New Roman" w:hAnsi="Times New Roman"/>
                <w:b/>
                <w:sz w:val="28"/>
                <w:szCs w:val="28"/>
              </w:rPr>
            </w:pPr>
            <w:r w:rsidRPr="00874D6D">
              <w:rPr>
                <w:rFonts w:ascii="Times New Roman" w:hAnsi="Times New Roman"/>
                <w:b/>
                <w:sz w:val="28"/>
                <w:szCs w:val="28"/>
              </w:rPr>
              <w:t>Các class, hàm và thủ tục ảnh hưởng</w:t>
            </w:r>
          </w:p>
        </w:tc>
        <w:tc>
          <w:tcPr>
            <w:tcW w:w="1623" w:type="dxa"/>
            <w:shd w:val="clear" w:color="auto" w:fill="E7E6E6" w:themeFill="background2"/>
          </w:tcPr>
          <w:p w14:paraId="2882D89E" w14:textId="77777777" w:rsidR="005714D5" w:rsidRPr="00874D6D" w:rsidRDefault="005714D5" w:rsidP="00C9154D">
            <w:pPr>
              <w:jc w:val="center"/>
              <w:rPr>
                <w:rFonts w:ascii="Times New Roman" w:hAnsi="Times New Roman"/>
                <w:b/>
                <w:sz w:val="28"/>
                <w:szCs w:val="28"/>
              </w:rPr>
            </w:pPr>
            <w:r w:rsidRPr="00874D6D">
              <w:rPr>
                <w:rFonts w:ascii="Times New Roman" w:hAnsi="Times New Roman"/>
                <w:b/>
                <w:sz w:val="28"/>
                <w:szCs w:val="28"/>
              </w:rPr>
              <w:t>Bảng CSDL</w:t>
            </w:r>
          </w:p>
        </w:tc>
        <w:tc>
          <w:tcPr>
            <w:tcW w:w="1578" w:type="dxa"/>
            <w:shd w:val="clear" w:color="auto" w:fill="E7E6E6" w:themeFill="background2"/>
          </w:tcPr>
          <w:p w14:paraId="3EBCFB6B" w14:textId="77777777" w:rsidR="005714D5" w:rsidRPr="00874D6D" w:rsidRDefault="005714D5" w:rsidP="00C9154D">
            <w:pPr>
              <w:jc w:val="center"/>
              <w:rPr>
                <w:rFonts w:ascii="Times New Roman" w:hAnsi="Times New Roman"/>
                <w:b/>
                <w:sz w:val="28"/>
                <w:szCs w:val="28"/>
              </w:rPr>
            </w:pPr>
            <w:r w:rsidRPr="00874D6D">
              <w:rPr>
                <w:rFonts w:ascii="Times New Roman" w:hAnsi="Times New Roman"/>
                <w:b/>
                <w:sz w:val="28"/>
                <w:szCs w:val="28"/>
              </w:rPr>
              <w:t>Mô tả</w:t>
            </w:r>
          </w:p>
        </w:tc>
        <w:tc>
          <w:tcPr>
            <w:tcW w:w="1257" w:type="dxa"/>
            <w:shd w:val="clear" w:color="auto" w:fill="E7E6E6" w:themeFill="background2"/>
          </w:tcPr>
          <w:p w14:paraId="7305FF6D" w14:textId="77777777" w:rsidR="005714D5" w:rsidRPr="00874D6D" w:rsidRDefault="005714D5" w:rsidP="00C9154D">
            <w:pPr>
              <w:jc w:val="center"/>
              <w:rPr>
                <w:rFonts w:ascii="Times New Roman" w:hAnsi="Times New Roman"/>
                <w:b/>
                <w:sz w:val="28"/>
                <w:szCs w:val="28"/>
              </w:rPr>
            </w:pPr>
            <w:r w:rsidRPr="00874D6D">
              <w:rPr>
                <w:rFonts w:ascii="Times New Roman" w:hAnsi="Times New Roman"/>
                <w:b/>
                <w:sz w:val="28"/>
                <w:szCs w:val="28"/>
              </w:rPr>
              <w:t>Thay đổi</w:t>
            </w:r>
          </w:p>
        </w:tc>
      </w:tr>
      <w:tr w:rsidR="005714D5" w14:paraId="53B1F186" w14:textId="77777777" w:rsidTr="00C9154D">
        <w:tc>
          <w:tcPr>
            <w:tcW w:w="1276" w:type="dxa"/>
          </w:tcPr>
          <w:p w14:paraId="4A58E59A" w14:textId="77777777" w:rsidR="005714D5" w:rsidRDefault="005714D5" w:rsidP="00C9154D">
            <w:pPr>
              <w:jc w:val="center"/>
              <w:rPr>
                <w:rFonts w:ascii="Times New Roman" w:hAnsi="Times New Roman"/>
                <w:sz w:val="28"/>
                <w:szCs w:val="28"/>
              </w:rPr>
            </w:pPr>
            <w:r>
              <w:rPr>
                <w:rFonts w:ascii="Times New Roman" w:hAnsi="Times New Roman"/>
                <w:sz w:val="28"/>
                <w:szCs w:val="28"/>
              </w:rPr>
              <w:t>1</w:t>
            </w:r>
          </w:p>
        </w:tc>
        <w:tc>
          <w:tcPr>
            <w:tcW w:w="2552" w:type="dxa"/>
          </w:tcPr>
          <w:p w14:paraId="4F6D126C" w14:textId="7C767757" w:rsidR="005714D5" w:rsidRDefault="005714D5" w:rsidP="005714D5">
            <w:pPr>
              <w:jc w:val="center"/>
              <w:rPr>
                <w:rFonts w:ascii="Times New Roman" w:hAnsi="Times New Roman"/>
                <w:sz w:val="28"/>
                <w:szCs w:val="28"/>
              </w:rPr>
            </w:pPr>
            <w:r>
              <w:rPr>
                <w:rFonts w:ascii="Times New Roman" w:hAnsi="Times New Roman"/>
                <w:sz w:val="28"/>
                <w:szCs w:val="28"/>
              </w:rPr>
              <w:t>QL</w:t>
            </w:r>
            <w:r>
              <w:rPr>
                <w:rFonts w:ascii="Times New Roman" w:hAnsi="Times New Roman"/>
                <w:sz w:val="28"/>
                <w:szCs w:val="28"/>
              </w:rPr>
              <w:t>LichSuHoatDong</w:t>
            </w:r>
            <w:r>
              <w:rPr>
                <w:rFonts w:ascii="Times New Roman" w:hAnsi="Times New Roman"/>
                <w:sz w:val="28"/>
                <w:szCs w:val="28"/>
              </w:rPr>
              <w:t>PortletView</w:t>
            </w:r>
            <w:r w:rsidRPr="002E5298">
              <w:rPr>
                <w:rFonts w:ascii="Times New Roman" w:hAnsi="Times New Roman"/>
                <w:sz w:val="28"/>
                <w:szCs w:val="28"/>
              </w:rPr>
              <w:t>.jsp</w:t>
            </w:r>
          </w:p>
        </w:tc>
        <w:tc>
          <w:tcPr>
            <w:tcW w:w="2487" w:type="dxa"/>
          </w:tcPr>
          <w:p w14:paraId="26688C08" w14:textId="32C26831" w:rsidR="005714D5" w:rsidRDefault="005714D5" w:rsidP="00C9154D">
            <w:pPr>
              <w:rPr>
                <w:rFonts w:ascii="Times New Roman" w:hAnsi="Times New Roman"/>
                <w:sz w:val="28"/>
                <w:szCs w:val="28"/>
              </w:rPr>
            </w:pPr>
            <w:r w:rsidRPr="002E5298">
              <w:rPr>
                <w:rFonts w:ascii="Times New Roman" w:hAnsi="Times New Roman"/>
                <w:sz w:val="28"/>
                <w:szCs w:val="28"/>
                <w:u w:val="single"/>
              </w:rPr>
              <w:t>+ Class ảnh hưởng:</w:t>
            </w:r>
            <w:r>
              <w:rPr>
                <w:rFonts w:ascii="Times New Roman" w:hAnsi="Times New Roman"/>
                <w:sz w:val="28"/>
                <w:szCs w:val="28"/>
              </w:rPr>
              <w:t xml:space="preserve"> </w:t>
            </w:r>
            <w:r>
              <w:rPr>
                <w:rFonts w:ascii="Times New Roman" w:hAnsi="Times New Roman"/>
                <w:sz w:val="28"/>
                <w:szCs w:val="28"/>
                <w:lang w:eastAsia="x-none"/>
              </w:rPr>
              <w:t>History</w:t>
            </w:r>
            <w:r w:rsidRPr="00013667">
              <w:rPr>
                <w:rFonts w:ascii="Times New Roman" w:hAnsi="Times New Roman"/>
                <w:sz w:val="28"/>
                <w:szCs w:val="28"/>
                <w:lang w:eastAsia="x-none"/>
              </w:rPr>
              <w:t>Dao</w:t>
            </w:r>
            <w:r>
              <w:rPr>
                <w:rFonts w:ascii="Times New Roman" w:hAnsi="Times New Roman"/>
                <w:sz w:val="28"/>
                <w:szCs w:val="28"/>
              </w:rPr>
              <w:t>.java</w:t>
            </w:r>
          </w:p>
        </w:tc>
        <w:tc>
          <w:tcPr>
            <w:tcW w:w="1623" w:type="dxa"/>
          </w:tcPr>
          <w:p w14:paraId="13D0DDBC" w14:textId="77777777" w:rsidR="005714D5" w:rsidRDefault="005714D5" w:rsidP="00C9154D">
            <w:pPr>
              <w:rPr>
                <w:rFonts w:ascii="Times New Roman" w:hAnsi="Times New Roman"/>
                <w:sz w:val="28"/>
                <w:szCs w:val="28"/>
              </w:rPr>
            </w:pPr>
          </w:p>
        </w:tc>
        <w:tc>
          <w:tcPr>
            <w:tcW w:w="1578" w:type="dxa"/>
          </w:tcPr>
          <w:p w14:paraId="4ED72C12" w14:textId="77777777" w:rsidR="005714D5" w:rsidRDefault="005714D5" w:rsidP="00C9154D">
            <w:pPr>
              <w:rPr>
                <w:rFonts w:ascii="Times New Roman" w:hAnsi="Times New Roman"/>
                <w:sz w:val="28"/>
                <w:szCs w:val="28"/>
              </w:rPr>
            </w:pPr>
          </w:p>
        </w:tc>
        <w:tc>
          <w:tcPr>
            <w:tcW w:w="1257" w:type="dxa"/>
          </w:tcPr>
          <w:p w14:paraId="2FC27FEA" w14:textId="77777777" w:rsidR="005714D5" w:rsidRDefault="005714D5" w:rsidP="00C9154D">
            <w:pPr>
              <w:jc w:val="center"/>
              <w:rPr>
                <w:rFonts w:ascii="Times New Roman" w:hAnsi="Times New Roman"/>
                <w:sz w:val="28"/>
                <w:szCs w:val="28"/>
              </w:rPr>
            </w:pPr>
          </w:p>
        </w:tc>
      </w:tr>
      <w:tr w:rsidR="005714D5" w14:paraId="08CCC9A5" w14:textId="77777777" w:rsidTr="00C9154D">
        <w:tc>
          <w:tcPr>
            <w:tcW w:w="1276" w:type="dxa"/>
          </w:tcPr>
          <w:p w14:paraId="6C8B8063" w14:textId="77777777" w:rsidR="005714D5" w:rsidRDefault="005714D5" w:rsidP="00C9154D">
            <w:pPr>
              <w:jc w:val="center"/>
              <w:rPr>
                <w:rFonts w:ascii="Times New Roman" w:hAnsi="Times New Roman"/>
                <w:sz w:val="28"/>
                <w:szCs w:val="28"/>
              </w:rPr>
            </w:pPr>
            <w:r>
              <w:rPr>
                <w:rFonts w:ascii="Times New Roman" w:hAnsi="Times New Roman"/>
                <w:sz w:val="28"/>
                <w:szCs w:val="28"/>
              </w:rPr>
              <w:t>2</w:t>
            </w:r>
          </w:p>
        </w:tc>
        <w:tc>
          <w:tcPr>
            <w:tcW w:w="2552" w:type="dxa"/>
          </w:tcPr>
          <w:p w14:paraId="3EC94695" w14:textId="6F1C03EA" w:rsidR="005714D5" w:rsidRPr="002E5298" w:rsidRDefault="005714D5" w:rsidP="00C9154D">
            <w:pPr>
              <w:jc w:val="center"/>
              <w:rPr>
                <w:rFonts w:ascii="Times New Roman" w:hAnsi="Times New Roman"/>
                <w:sz w:val="28"/>
                <w:szCs w:val="28"/>
              </w:rPr>
            </w:pPr>
            <w:r>
              <w:rPr>
                <w:rFonts w:ascii="Times New Roman" w:hAnsi="Times New Roman"/>
                <w:sz w:val="28"/>
                <w:szCs w:val="28"/>
              </w:rPr>
              <w:t>QLLichSuHoatDongPortletView</w:t>
            </w:r>
            <w:r w:rsidRPr="002E5298">
              <w:rPr>
                <w:rFonts w:ascii="Times New Roman" w:hAnsi="Times New Roman"/>
                <w:sz w:val="28"/>
                <w:szCs w:val="28"/>
              </w:rPr>
              <w:t>.jsp</w:t>
            </w:r>
          </w:p>
        </w:tc>
        <w:tc>
          <w:tcPr>
            <w:tcW w:w="2487" w:type="dxa"/>
          </w:tcPr>
          <w:p w14:paraId="4AA59C44" w14:textId="4C419E78" w:rsidR="005714D5" w:rsidRPr="002E5298" w:rsidRDefault="005714D5" w:rsidP="00C9154D">
            <w:pPr>
              <w:rPr>
                <w:rFonts w:ascii="Times New Roman" w:hAnsi="Times New Roman"/>
                <w:sz w:val="28"/>
                <w:szCs w:val="28"/>
                <w:u w:val="single"/>
              </w:rPr>
            </w:pPr>
            <w:r w:rsidRPr="002E5298">
              <w:rPr>
                <w:rFonts w:ascii="Times New Roman" w:hAnsi="Times New Roman"/>
                <w:sz w:val="28"/>
                <w:szCs w:val="28"/>
                <w:u w:val="single"/>
              </w:rPr>
              <w:t>+ Class ảnh hưởng:</w:t>
            </w:r>
            <w:r>
              <w:rPr>
                <w:rFonts w:ascii="Times New Roman" w:hAnsi="Times New Roman"/>
                <w:sz w:val="28"/>
                <w:szCs w:val="28"/>
              </w:rPr>
              <w:t xml:space="preserve"> </w:t>
            </w:r>
            <w:r>
              <w:rPr>
                <w:rFonts w:ascii="Times New Roman" w:hAnsi="Times New Roman"/>
                <w:sz w:val="28"/>
                <w:szCs w:val="28"/>
                <w:lang w:eastAsia="x-none"/>
              </w:rPr>
              <w:t>History</w:t>
            </w:r>
            <w:r w:rsidRPr="00013667">
              <w:rPr>
                <w:rFonts w:ascii="Times New Roman" w:hAnsi="Times New Roman"/>
                <w:sz w:val="28"/>
                <w:szCs w:val="28"/>
                <w:lang w:eastAsia="x-none"/>
              </w:rPr>
              <w:t>Dao</w:t>
            </w:r>
            <w:r>
              <w:rPr>
                <w:rFonts w:ascii="Times New Roman" w:hAnsi="Times New Roman"/>
                <w:sz w:val="28"/>
                <w:szCs w:val="28"/>
              </w:rPr>
              <w:t>.java</w:t>
            </w:r>
          </w:p>
        </w:tc>
        <w:tc>
          <w:tcPr>
            <w:tcW w:w="1623" w:type="dxa"/>
          </w:tcPr>
          <w:p w14:paraId="4E68CA3F" w14:textId="77777777" w:rsidR="005714D5" w:rsidRDefault="005714D5" w:rsidP="00C9154D">
            <w:pPr>
              <w:rPr>
                <w:rFonts w:ascii="Times New Roman" w:hAnsi="Times New Roman"/>
                <w:sz w:val="28"/>
                <w:szCs w:val="28"/>
              </w:rPr>
            </w:pPr>
          </w:p>
        </w:tc>
        <w:tc>
          <w:tcPr>
            <w:tcW w:w="1578" w:type="dxa"/>
          </w:tcPr>
          <w:p w14:paraId="2523C228" w14:textId="77777777" w:rsidR="005714D5" w:rsidRDefault="005714D5" w:rsidP="00C9154D">
            <w:pPr>
              <w:rPr>
                <w:rFonts w:ascii="Times New Roman" w:hAnsi="Times New Roman"/>
                <w:sz w:val="28"/>
                <w:szCs w:val="28"/>
              </w:rPr>
            </w:pPr>
          </w:p>
        </w:tc>
        <w:tc>
          <w:tcPr>
            <w:tcW w:w="1257" w:type="dxa"/>
          </w:tcPr>
          <w:p w14:paraId="67DC4841" w14:textId="77777777" w:rsidR="005714D5" w:rsidRDefault="005714D5" w:rsidP="00C9154D">
            <w:pPr>
              <w:jc w:val="center"/>
              <w:rPr>
                <w:rFonts w:ascii="Times New Roman" w:hAnsi="Times New Roman"/>
                <w:sz w:val="28"/>
                <w:szCs w:val="28"/>
              </w:rPr>
            </w:pPr>
          </w:p>
        </w:tc>
      </w:tr>
      <w:tr w:rsidR="005714D5" w14:paraId="35AF82A5" w14:textId="77777777" w:rsidTr="00C9154D">
        <w:tc>
          <w:tcPr>
            <w:tcW w:w="1276" w:type="dxa"/>
          </w:tcPr>
          <w:p w14:paraId="48537116" w14:textId="1F118A3A" w:rsidR="005714D5" w:rsidRDefault="00B8715F" w:rsidP="00C9154D">
            <w:pPr>
              <w:jc w:val="center"/>
              <w:rPr>
                <w:rFonts w:ascii="Times New Roman" w:hAnsi="Times New Roman"/>
                <w:sz w:val="28"/>
                <w:szCs w:val="28"/>
              </w:rPr>
            </w:pPr>
            <w:r>
              <w:rPr>
                <w:rFonts w:ascii="Times New Roman" w:hAnsi="Times New Roman"/>
                <w:sz w:val="28"/>
                <w:szCs w:val="28"/>
              </w:rPr>
              <w:t>3</w:t>
            </w:r>
          </w:p>
        </w:tc>
        <w:tc>
          <w:tcPr>
            <w:tcW w:w="2552" w:type="dxa"/>
          </w:tcPr>
          <w:p w14:paraId="44262857" w14:textId="3F8E870B" w:rsidR="005714D5" w:rsidRPr="002E5298" w:rsidRDefault="005714D5" w:rsidP="00C9154D">
            <w:pPr>
              <w:jc w:val="center"/>
              <w:rPr>
                <w:rFonts w:ascii="Times New Roman" w:hAnsi="Times New Roman"/>
                <w:sz w:val="28"/>
                <w:szCs w:val="28"/>
              </w:rPr>
            </w:pPr>
            <w:r>
              <w:rPr>
                <w:rFonts w:ascii="Times New Roman" w:hAnsi="Times New Roman"/>
                <w:sz w:val="28"/>
                <w:szCs w:val="28"/>
              </w:rPr>
              <w:t>QLLichSuHoatDongPortletView</w:t>
            </w:r>
            <w:r w:rsidRPr="002E5298">
              <w:rPr>
                <w:rFonts w:ascii="Times New Roman" w:hAnsi="Times New Roman"/>
                <w:sz w:val="28"/>
                <w:szCs w:val="28"/>
              </w:rPr>
              <w:t>.jsp</w:t>
            </w:r>
          </w:p>
        </w:tc>
        <w:tc>
          <w:tcPr>
            <w:tcW w:w="2487" w:type="dxa"/>
          </w:tcPr>
          <w:p w14:paraId="06E67929" w14:textId="3FEBDE45" w:rsidR="005714D5" w:rsidRDefault="005714D5" w:rsidP="00C9154D">
            <w:pPr>
              <w:rPr>
                <w:rFonts w:ascii="Times New Roman" w:hAnsi="Times New Roman"/>
                <w:sz w:val="28"/>
                <w:szCs w:val="28"/>
              </w:rPr>
            </w:pPr>
            <w:r w:rsidRPr="002E5298">
              <w:rPr>
                <w:rFonts w:ascii="Times New Roman" w:hAnsi="Times New Roman"/>
                <w:sz w:val="28"/>
                <w:szCs w:val="28"/>
                <w:u w:val="single"/>
              </w:rPr>
              <w:t>+ Class ảnh hưởng:</w:t>
            </w:r>
            <w:r>
              <w:rPr>
                <w:rFonts w:ascii="Times New Roman" w:hAnsi="Times New Roman"/>
                <w:sz w:val="28"/>
                <w:szCs w:val="28"/>
              </w:rPr>
              <w:t xml:space="preserve"> </w:t>
            </w:r>
            <w:r>
              <w:rPr>
                <w:rFonts w:ascii="Times New Roman" w:hAnsi="Times New Roman"/>
                <w:sz w:val="28"/>
                <w:szCs w:val="28"/>
                <w:lang w:eastAsia="x-none"/>
              </w:rPr>
              <w:t>History</w:t>
            </w:r>
            <w:r w:rsidRPr="00013667">
              <w:rPr>
                <w:rFonts w:ascii="Times New Roman" w:hAnsi="Times New Roman"/>
                <w:sz w:val="28"/>
                <w:szCs w:val="28"/>
                <w:lang w:eastAsia="x-none"/>
              </w:rPr>
              <w:t>Dao</w:t>
            </w:r>
            <w:r>
              <w:rPr>
                <w:rFonts w:ascii="Times New Roman" w:hAnsi="Times New Roman"/>
                <w:sz w:val="28"/>
                <w:szCs w:val="28"/>
              </w:rPr>
              <w:t>.java</w:t>
            </w:r>
          </w:p>
          <w:p w14:paraId="52C2CE6B" w14:textId="77777777" w:rsidR="005714D5" w:rsidRDefault="005714D5" w:rsidP="00C9154D">
            <w:pPr>
              <w:rPr>
                <w:rFonts w:ascii="Times New Roman" w:hAnsi="Times New Roman"/>
                <w:sz w:val="28"/>
                <w:szCs w:val="28"/>
                <w:u w:val="single"/>
              </w:rPr>
            </w:pPr>
            <w:r w:rsidRPr="002E5298">
              <w:rPr>
                <w:rFonts w:ascii="Times New Roman" w:hAnsi="Times New Roman"/>
                <w:sz w:val="28"/>
                <w:szCs w:val="28"/>
                <w:u w:val="single"/>
              </w:rPr>
              <w:t xml:space="preserve">+ Hàm, thủ tục ảnh hưởng: </w:t>
            </w:r>
          </w:p>
          <w:p w14:paraId="1675C560" w14:textId="006C36CE" w:rsidR="005714D5" w:rsidRPr="002E5298" w:rsidRDefault="005714D5" w:rsidP="005714D5">
            <w:pPr>
              <w:rPr>
                <w:rFonts w:ascii="Times New Roman" w:hAnsi="Times New Roman"/>
                <w:sz w:val="28"/>
                <w:szCs w:val="28"/>
                <w:u w:val="single"/>
              </w:rPr>
            </w:pPr>
            <w:r>
              <w:rPr>
                <w:rFonts w:ascii="Times New Roman" w:hAnsi="Times New Roman"/>
                <w:sz w:val="28"/>
                <w:szCs w:val="28"/>
                <w:lang w:eastAsia="x-none"/>
              </w:rPr>
              <w:t>History</w:t>
            </w:r>
            <w:r w:rsidRPr="00013667">
              <w:rPr>
                <w:rFonts w:ascii="Times New Roman" w:hAnsi="Times New Roman"/>
                <w:sz w:val="28"/>
                <w:szCs w:val="28"/>
                <w:lang w:eastAsia="x-none"/>
              </w:rPr>
              <w:t>Dao</w:t>
            </w:r>
            <w:r w:rsidRPr="00903E98">
              <w:rPr>
                <w:rFonts w:ascii="Times New Roman" w:hAnsi="Times New Roman"/>
                <w:sz w:val="28"/>
                <w:szCs w:val="28"/>
                <w:u w:val="single"/>
              </w:rPr>
              <w:t xml:space="preserve"> </w:t>
            </w:r>
            <w:r>
              <w:rPr>
                <w:rFonts w:ascii="Times New Roman" w:hAnsi="Times New Roman"/>
                <w:sz w:val="28"/>
                <w:szCs w:val="28"/>
                <w:u w:val="single"/>
              </w:rPr>
              <w:t>getAll</w:t>
            </w:r>
            <w:r w:rsidRPr="00903E98">
              <w:rPr>
                <w:rFonts w:ascii="Times New Roman" w:hAnsi="Times New Roman"/>
                <w:sz w:val="28"/>
                <w:szCs w:val="28"/>
                <w:u w:val="single"/>
              </w:rPr>
              <w:t xml:space="preserve"> </w:t>
            </w:r>
            <w:r>
              <w:rPr>
                <w:rFonts w:ascii="Times New Roman" w:hAnsi="Times New Roman"/>
                <w:sz w:val="28"/>
                <w:szCs w:val="28"/>
                <w:u w:val="single"/>
              </w:rPr>
              <w:t>()</w:t>
            </w:r>
          </w:p>
        </w:tc>
        <w:tc>
          <w:tcPr>
            <w:tcW w:w="1623" w:type="dxa"/>
          </w:tcPr>
          <w:p w14:paraId="3F21B9EF" w14:textId="2F35DB22" w:rsidR="005714D5" w:rsidRDefault="005714D5" w:rsidP="00C9154D">
            <w:pPr>
              <w:rPr>
                <w:rFonts w:ascii="Times New Roman" w:hAnsi="Times New Roman"/>
                <w:sz w:val="28"/>
                <w:szCs w:val="28"/>
              </w:rPr>
            </w:pPr>
            <w:r w:rsidRPr="005714D5">
              <w:rPr>
                <w:rFonts w:ascii="Times New Roman" w:hAnsi="Times New Roman"/>
                <w:sz w:val="28"/>
                <w:szCs w:val="28"/>
              </w:rPr>
              <w:t>TPS_WCM_ACC_LOG</w:t>
            </w:r>
          </w:p>
        </w:tc>
        <w:tc>
          <w:tcPr>
            <w:tcW w:w="1578" w:type="dxa"/>
          </w:tcPr>
          <w:p w14:paraId="0BE6D94C" w14:textId="6B6B1B31" w:rsidR="005714D5" w:rsidRDefault="005714D5" w:rsidP="005714D5">
            <w:pPr>
              <w:rPr>
                <w:rFonts w:ascii="Times New Roman" w:hAnsi="Times New Roman"/>
                <w:sz w:val="28"/>
                <w:szCs w:val="28"/>
              </w:rPr>
            </w:pPr>
            <w:r>
              <w:rPr>
                <w:rFonts w:ascii="Times New Roman" w:hAnsi="Times New Roman"/>
                <w:sz w:val="28"/>
                <w:szCs w:val="28"/>
              </w:rPr>
              <w:t xml:space="preserve">Hệ thống </w:t>
            </w:r>
            <w:r>
              <w:rPr>
                <w:rFonts w:ascii="Times New Roman" w:hAnsi="Times New Roman"/>
                <w:sz w:val="28"/>
                <w:szCs w:val="28"/>
              </w:rPr>
              <w:t>hiển thị danh sách lịch sử hoạt động người dùng</w:t>
            </w:r>
            <w:r>
              <w:rPr>
                <w:rFonts w:ascii="Times New Roman" w:hAnsi="Times New Roman"/>
                <w:sz w:val="28"/>
                <w:szCs w:val="28"/>
              </w:rPr>
              <w:t xml:space="preserve"> </w:t>
            </w:r>
          </w:p>
        </w:tc>
        <w:tc>
          <w:tcPr>
            <w:tcW w:w="1257" w:type="dxa"/>
          </w:tcPr>
          <w:p w14:paraId="322AF96C" w14:textId="3C9DD55B" w:rsidR="005714D5" w:rsidRDefault="005714D5" w:rsidP="00C9154D">
            <w:pPr>
              <w:jc w:val="center"/>
              <w:rPr>
                <w:rFonts w:ascii="Times New Roman" w:hAnsi="Times New Roman"/>
                <w:sz w:val="28"/>
                <w:szCs w:val="28"/>
              </w:rPr>
            </w:pPr>
          </w:p>
        </w:tc>
      </w:tr>
    </w:tbl>
    <w:p w14:paraId="156371FA" w14:textId="1AE35B68" w:rsidR="00CF025E" w:rsidRDefault="00CF025E" w:rsidP="005714D5">
      <w:pPr>
        <w:pStyle w:val="b1"/>
        <w:numPr>
          <w:ilvl w:val="0"/>
          <w:numId w:val="0"/>
        </w:numPr>
      </w:pPr>
    </w:p>
    <w:p w14:paraId="13E387F4" w14:textId="52F6728C" w:rsidR="005714D5" w:rsidRPr="00CF025E" w:rsidRDefault="00CF025E" w:rsidP="00CF025E">
      <w:pPr>
        <w:rPr>
          <w:rFonts w:ascii="Times New Roman" w:eastAsia="Calibri" w:hAnsi="Times New Roman" w:cs="Times New Roman"/>
          <w:sz w:val="28"/>
          <w:szCs w:val="28"/>
          <w:lang w:val="fr-FR" w:eastAsia="x-none"/>
        </w:rPr>
      </w:pPr>
      <w:r>
        <w:br w:type="page"/>
      </w:r>
    </w:p>
    <w:p w14:paraId="7F4DEB9F" w14:textId="304B0F59" w:rsidR="005714D5" w:rsidRDefault="005714D5" w:rsidP="005714D5">
      <w:pPr>
        <w:pStyle w:val="b1"/>
      </w:pPr>
      <w:r w:rsidRPr="005714D5">
        <w:lastRenderedPageBreak/>
        <w:t>Thống kê tin bài được nhiều người truy cập nhất</w:t>
      </w:r>
    </w:p>
    <w:tbl>
      <w:tblPr>
        <w:tblStyle w:val="TableGrid"/>
        <w:tblW w:w="10773" w:type="dxa"/>
        <w:tblInd w:w="-1139" w:type="dxa"/>
        <w:tblLayout w:type="fixed"/>
        <w:tblLook w:val="04A0" w:firstRow="1" w:lastRow="0" w:firstColumn="1" w:lastColumn="0" w:noHBand="0" w:noVBand="1"/>
      </w:tblPr>
      <w:tblGrid>
        <w:gridCol w:w="1276"/>
        <w:gridCol w:w="2552"/>
        <w:gridCol w:w="2487"/>
        <w:gridCol w:w="1623"/>
        <w:gridCol w:w="1578"/>
        <w:gridCol w:w="1257"/>
      </w:tblGrid>
      <w:tr w:rsidR="00CF025E" w14:paraId="21E1C31B" w14:textId="77777777" w:rsidTr="00C9154D">
        <w:trPr>
          <w:tblHeader/>
        </w:trPr>
        <w:tc>
          <w:tcPr>
            <w:tcW w:w="1276" w:type="dxa"/>
            <w:shd w:val="clear" w:color="auto" w:fill="E7E6E6" w:themeFill="background2"/>
          </w:tcPr>
          <w:p w14:paraId="0BBB3728" w14:textId="77777777" w:rsidR="00CF025E" w:rsidRPr="00874D6D" w:rsidRDefault="00CF025E" w:rsidP="00C9154D">
            <w:pPr>
              <w:jc w:val="center"/>
              <w:rPr>
                <w:rFonts w:ascii="Times New Roman" w:hAnsi="Times New Roman"/>
                <w:b/>
                <w:sz w:val="28"/>
                <w:szCs w:val="28"/>
              </w:rPr>
            </w:pPr>
            <w:r w:rsidRPr="00874D6D">
              <w:rPr>
                <w:rFonts w:ascii="Times New Roman" w:hAnsi="Times New Roman"/>
                <w:b/>
                <w:sz w:val="28"/>
                <w:szCs w:val="28"/>
              </w:rPr>
              <w:t>Bước thực hiện</w:t>
            </w:r>
          </w:p>
        </w:tc>
        <w:tc>
          <w:tcPr>
            <w:tcW w:w="2552" w:type="dxa"/>
            <w:shd w:val="clear" w:color="auto" w:fill="E7E6E6" w:themeFill="background2"/>
          </w:tcPr>
          <w:p w14:paraId="283FB27B" w14:textId="77777777" w:rsidR="00CF025E" w:rsidRPr="00874D6D" w:rsidRDefault="00CF025E" w:rsidP="00C9154D">
            <w:pPr>
              <w:jc w:val="center"/>
              <w:rPr>
                <w:rFonts w:ascii="Times New Roman" w:hAnsi="Times New Roman"/>
                <w:b/>
                <w:sz w:val="28"/>
                <w:szCs w:val="28"/>
              </w:rPr>
            </w:pPr>
            <w:r w:rsidRPr="00874D6D">
              <w:rPr>
                <w:rFonts w:ascii="Times New Roman" w:hAnsi="Times New Roman"/>
                <w:b/>
                <w:sz w:val="28"/>
                <w:szCs w:val="28"/>
              </w:rPr>
              <w:t>Form</w:t>
            </w:r>
          </w:p>
        </w:tc>
        <w:tc>
          <w:tcPr>
            <w:tcW w:w="2487" w:type="dxa"/>
            <w:shd w:val="clear" w:color="auto" w:fill="E7E6E6" w:themeFill="background2"/>
          </w:tcPr>
          <w:p w14:paraId="2EAECDF6" w14:textId="77777777" w:rsidR="00CF025E" w:rsidRPr="00874D6D" w:rsidRDefault="00CF025E" w:rsidP="00C9154D">
            <w:pPr>
              <w:jc w:val="center"/>
              <w:rPr>
                <w:rFonts w:ascii="Times New Roman" w:hAnsi="Times New Roman"/>
                <w:b/>
                <w:sz w:val="28"/>
                <w:szCs w:val="28"/>
              </w:rPr>
            </w:pPr>
            <w:r w:rsidRPr="00874D6D">
              <w:rPr>
                <w:rFonts w:ascii="Times New Roman" w:hAnsi="Times New Roman"/>
                <w:b/>
                <w:sz w:val="28"/>
                <w:szCs w:val="28"/>
              </w:rPr>
              <w:t>Các class, hàm và thủ tục ảnh hưởng</w:t>
            </w:r>
          </w:p>
        </w:tc>
        <w:tc>
          <w:tcPr>
            <w:tcW w:w="1623" w:type="dxa"/>
            <w:shd w:val="clear" w:color="auto" w:fill="E7E6E6" w:themeFill="background2"/>
          </w:tcPr>
          <w:p w14:paraId="03200F77" w14:textId="77777777" w:rsidR="00CF025E" w:rsidRPr="00874D6D" w:rsidRDefault="00CF025E" w:rsidP="00C9154D">
            <w:pPr>
              <w:jc w:val="center"/>
              <w:rPr>
                <w:rFonts w:ascii="Times New Roman" w:hAnsi="Times New Roman"/>
                <w:b/>
                <w:sz w:val="28"/>
                <w:szCs w:val="28"/>
              </w:rPr>
            </w:pPr>
            <w:r w:rsidRPr="00874D6D">
              <w:rPr>
                <w:rFonts w:ascii="Times New Roman" w:hAnsi="Times New Roman"/>
                <w:b/>
                <w:sz w:val="28"/>
                <w:szCs w:val="28"/>
              </w:rPr>
              <w:t>Bảng CSDL</w:t>
            </w:r>
          </w:p>
        </w:tc>
        <w:tc>
          <w:tcPr>
            <w:tcW w:w="1578" w:type="dxa"/>
            <w:shd w:val="clear" w:color="auto" w:fill="E7E6E6" w:themeFill="background2"/>
          </w:tcPr>
          <w:p w14:paraId="7FFE0B70" w14:textId="77777777" w:rsidR="00CF025E" w:rsidRPr="00874D6D" w:rsidRDefault="00CF025E" w:rsidP="00C9154D">
            <w:pPr>
              <w:jc w:val="center"/>
              <w:rPr>
                <w:rFonts w:ascii="Times New Roman" w:hAnsi="Times New Roman"/>
                <w:b/>
                <w:sz w:val="28"/>
                <w:szCs w:val="28"/>
              </w:rPr>
            </w:pPr>
            <w:r w:rsidRPr="00874D6D">
              <w:rPr>
                <w:rFonts w:ascii="Times New Roman" w:hAnsi="Times New Roman"/>
                <w:b/>
                <w:sz w:val="28"/>
                <w:szCs w:val="28"/>
              </w:rPr>
              <w:t>Mô tả</w:t>
            </w:r>
          </w:p>
        </w:tc>
        <w:tc>
          <w:tcPr>
            <w:tcW w:w="1257" w:type="dxa"/>
            <w:shd w:val="clear" w:color="auto" w:fill="E7E6E6" w:themeFill="background2"/>
          </w:tcPr>
          <w:p w14:paraId="5009C545" w14:textId="77777777" w:rsidR="00CF025E" w:rsidRPr="00874D6D" w:rsidRDefault="00CF025E" w:rsidP="00C9154D">
            <w:pPr>
              <w:jc w:val="center"/>
              <w:rPr>
                <w:rFonts w:ascii="Times New Roman" w:hAnsi="Times New Roman"/>
                <w:b/>
                <w:sz w:val="28"/>
                <w:szCs w:val="28"/>
              </w:rPr>
            </w:pPr>
            <w:r w:rsidRPr="00874D6D">
              <w:rPr>
                <w:rFonts w:ascii="Times New Roman" w:hAnsi="Times New Roman"/>
                <w:b/>
                <w:sz w:val="28"/>
                <w:szCs w:val="28"/>
              </w:rPr>
              <w:t>Thay đổi</w:t>
            </w:r>
          </w:p>
        </w:tc>
      </w:tr>
      <w:tr w:rsidR="00CF025E" w14:paraId="1FEA3373" w14:textId="77777777" w:rsidTr="00C9154D">
        <w:tc>
          <w:tcPr>
            <w:tcW w:w="1276" w:type="dxa"/>
          </w:tcPr>
          <w:p w14:paraId="6D06B0E2" w14:textId="77777777" w:rsidR="00CF025E" w:rsidRDefault="00CF025E" w:rsidP="00C9154D">
            <w:pPr>
              <w:jc w:val="center"/>
              <w:rPr>
                <w:rFonts w:ascii="Times New Roman" w:hAnsi="Times New Roman"/>
                <w:sz w:val="28"/>
                <w:szCs w:val="28"/>
              </w:rPr>
            </w:pPr>
            <w:r>
              <w:rPr>
                <w:rFonts w:ascii="Times New Roman" w:hAnsi="Times New Roman"/>
                <w:sz w:val="28"/>
                <w:szCs w:val="28"/>
              </w:rPr>
              <w:t>1</w:t>
            </w:r>
          </w:p>
        </w:tc>
        <w:tc>
          <w:tcPr>
            <w:tcW w:w="2552" w:type="dxa"/>
          </w:tcPr>
          <w:p w14:paraId="34BCB248" w14:textId="7EBFA8CD" w:rsidR="00CF025E" w:rsidRDefault="00C2536B" w:rsidP="00C9154D">
            <w:pPr>
              <w:jc w:val="center"/>
              <w:rPr>
                <w:rFonts w:ascii="Times New Roman" w:hAnsi="Times New Roman"/>
                <w:sz w:val="28"/>
                <w:szCs w:val="28"/>
              </w:rPr>
            </w:pPr>
            <w:r>
              <w:rPr>
                <w:rFonts w:ascii="Times New Roman" w:hAnsi="Times New Roman"/>
                <w:sz w:val="28"/>
                <w:szCs w:val="28"/>
              </w:rPr>
              <w:t>ThongKeTinBai</w:t>
            </w:r>
            <w:r w:rsidR="00CF025E">
              <w:rPr>
                <w:rFonts w:ascii="Times New Roman" w:hAnsi="Times New Roman"/>
                <w:sz w:val="28"/>
                <w:szCs w:val="28"/>
              </w:rPr>
              <w:t>PortletView</w:t>
            </w:r>
            <w:r w:rsidR="00CF025E" w:rsidRPr="002E5298">
              <w:rPr>
                <w:rFonts w:ascii="Times New Roman" w:hAnsi="Times New Roman"/>
                <w:sz w:val="28"/>
                <w:szCs w:val="28"/>
              </w:rPr>
              <w:t>.jsp</w:t>
            </w:r>
          </w:p>
        </w:tc>
        <w:tc>
          <w:tcPr>
            <w:tcW w:w="2487" w:type="dxa"/>
          </w:tcPr>
          <w:p w14:paraId="46104873" w14:textId="2BC689AD" w:rsidR="00CF025E" w:rsidRDefault="00CF025E" w:rsidP="00C9154D">
            <w:pPr>
              <w:rPr>
                <w:rFonts w:ascii="Times New Roman" w:hAnsi="Times New Roman"/>
                <w:sz w:val="28"/>
                <w:szCs w:val="28"/>
              </w:rPr>
            </w:pPr>
            <w:r w:rsidRPr="002E5298">
              <w:rPr>
                <w:rFonts w:ascii="Times New Roman" w:hAnsi="Times New Roman"/>
                <w:sz w:val="28"/>
                <w:szCs w:val="28"/>
                <w:u w:val="single"/>
              </w:rPr>
              <w:t>+ Class ảnh hưởng:</w:t>
            </w:r>
            <w:r>
              <w:rPr>
                <w:rFonts w:ascii="Times New Roman" w:hAnsi="Times New Roman"/>
                <w:sz w:val="28"/>
                <w:szCs w:val="28"/>
              </w:rPr>
              <w:t xml:space="preserve"> </w:t>
            </w:r>
            <w:r>
              <w:rPr>
                <w:rFonts w:ascii="Times New Roman" w:hAnsi="Times New Roman"/>
                <w:sz w:val="28"/>
                <w:szCs w:val="28"/>
                <w:lang w:eastAsia="x-none"/>
              </w:rPr>
              <w:t>Content</w:t>
            </w:r>
            <w:r w:rsidRPr="00013667">
              <w:rPr>
                <w:rFonts w:ascii="Times New Roman" w:hAnsi="Times New Roman"/>
                <w:sz w:val="28"/>
                <w:szCs w:val="28"/>
                <w:lang w:eastAsia="x-none"/>
              </w:rPr>
              <w:t>Dao</w:t>
            </w:r>
            <w:r>
              <w:rPr>
                <w:rFonts w:ascii="Times New Roman" w:hAnsi="Times New Roman"/>
                <w:sz w:val="28"/>
                <w:szCs w:val="28"/>
              </w:rPr>
              <w:t>.java</w:t>
            </w:r>
          </w:p>
        </w:tc>
        <w:tc>
          <w:tcPr>
            <w:tcW w:w="1623" w:type="dxa"/>
          </w:tcPr>
          <w:p w14:paraId="79B84AE0" w14:textId="77777777" w:rsidR="00CF025E" w:rsidRDefault="00CF025E" w:rsidP="00C9154D">
            <w:pPr>
              <w:rPr>
                <w:rFonts w:ascii="Times New Roman" w:hAnsi="Times New Roman"/>
                <w:sz w:val="28"/>
                <w:szCs w:val="28"/>
              </w:rPr>
            </w:pPr>
          </w:p>
        </w:tc>
        <w:tc>
          <w:tcPr>
            <w:tcW w:w="1578" w:type="dxa"/>
          </w:tcPr>
          <w:p w14:paraId="2E1D712E" w14:textId="77777777" w:rsidR="00CF025E" w:rsidRDefault="00CF025E" w:rsidP="00C9154D">
            <w:pPr>
              <w:rPr>
                <w:rFonts w:ascii="Times New Roman" w:hAnsi="Times New Roman"/>
                <w:sz w:val="28"/>
                <w:szCs w:val="28"/>
              </w:rPr>
            </w:pPr>
          </w:p>
        </w:tc>
        <w:tc>
          <w:tcPr>
            <w:tcW w:w="1257" w:type="dxa"/>
          </w:tcPr>
          <w:p w14:paraId="3A8BCAA7" w14:textId="77777777" w:rsidR="00CF025E" w:rsidRDefault="00CF025E" w:rsidP="00C9154D">
            <w:pPr>
              <w:jc w:val="center"/>
              <w:rPr>
                <w:rFonts w:ascii="Times New Roman" w:hAnsi="Times New Roman"/>
                <w:sz w:val="28"/>
                <w:szCs w:val="28"/>
              </w:rPr>
            </w:pPr>
          </w:p>
        </w:tc>
      </w:tr>
      <w:tr w:rsidR="00CF025E" w14:paraId="50255CC0" w14:textId="77777777" w:rsidTr="00C9154D">
        <w:tc>
          <w:tcPr>
            <w:tcW w:w="1276" w:type="dxa"/>
          </w:tcPr>
          <w:p w14:paraId="47EB85F8" w14:textId="29015FBA" w:rsidR="00CF025E" w:rsidRDefault="00CF025E" w:rsidP="00C9154D">
            <w:pPr>
              <w:jc w:val="center"/>
              <w:rPr>
                <w:rFonts w:ascii="Times New Roman" w:hAnsi="Times New Roman"/>
                <w:sz w:val="28"/>
                <w:szCs w:val="28"/>
              </w:rPr>
            </w:pPr>
            <w:r>
              <w:rPr>
                <w:rFonts w:ascii="Times New Roman" w:hAnsi="Times New Roman"/>
                <w:sz w:val="28"/>
                <w:szCs w:val="28"/>
              </w:rPr>
              <w:t>2</w:t>
            </w:r>
          </w:p>
        </w:tc>
        <w:tc>
          <w:tcPr>
            <w:tcW w:w="2552" w:type="dxa"/>
          </w:tcPr>
          <w:p w14:paraId="317F55E8" w14:textId="2FA47CD8" w:rsidR="00CF025E" w:rsidRPr="002E5298" w:rsidRDefault="00C2536B" w:rsidP="00C9154D">
            <w:pPr>
              <w:jc w:val="center"/>
              <w:rPr>
                <w:rFonts w:ascii="Times New Roman" w:hAnsi="Times New Roman"/>
                <w:sz w:val="28"/>
                <w:szCs w:val="28"/>
              </w:rPr>
            </w:pPr>
            <w:r>
              <w:rPr>
                <w:rFonts w:ascii="Times New Roman" w:hAnsi="Times New Roman"/>
                <w:sz w:val="28"/>
                <w:szCs w:val="28"/>
              </w:rPr>
              <w:t>ThongKeTinBaiPortletView</w:t>
            </w:r>
            <w:r w:rsidR="00CF025E" w:rsidRPr="002E5298">
              <w:rPr>
                <w:rFonts w:ascii="Times New Roman" w:hAnsi="Times New Roman"/>
                <w:sz w:val="28"/>
                <w:szCs w:val="28"/>
              </w:rPr>
              <w:t>.jsp</w:t>
            </w:r>
          </w:p>
        </w:tc>
        <w:tc>
          <w:tcPr>
            <w:tcW w:w="2487" w:type="dxa"/>
          </w:tcPr>
          <w:p w14:paraId="7D0F84D0" w14:textId="6379F363" w:rsidR="00CF025E" w:rsidRDefault="00CF025E" w:rsidP="00C9154D">
            <w:pPr>
              <w:rPr>
                <w:rFonts w:ascii="Times New Roman" w:hAnsi="Times New Roman"/>
                <w:sz w:val="28"/>
                <w:szCs w:val="28"/>
              </w:rPr>
            </w:pPr>
            <w:r w:rsidRPr="002E5298">
              <w:rPr>
                <w:rFonts w:ascii="Times New Roman" w:hAnsi="Times New Roman"/>
                <w:sz w:val="28"/>
                <w:szCs w:val="28"/>
                <w:u w:val="single"/>
              </w:rPr>
              <w:t>+ Class ảnh hưởng:</w:t>
            </w:r>
            <w:r>
              <w:rPr>
                <w:rFonts w:ascii="Times New Roman" w:hAnsi="Times New Roman"/>
                <w:sz w:val="28"/>
                <w:szCs w:val="28"/>
              </w:rPr>
              <w:t xml:space="preserve"> </w:t>
            </w:r>
            <w:r>
              <w:rPr>
                <w:rFonts w:ascii="Times New Roman" w:hAnsi="Times New Roman"/>
                <w:sz w:val="28"/>
                <w:szCs w:val="28"/>
                <w:lang w:eastAsia="x-none"/>
              </w:rPr>
              <w:t>Content</w:t>
            </w:r>
            <w:r w:rsidRPr="00013667">
              <w:rPr>
                <w:rFonts w:ascii="Times New Roman" w:hAnsi="Times New Roman"/>
                <w:sz w:val="28"/>
                <w:szCs w:val="28"/>
                <w:lang w:eastAsia="x-none"/>
              </w:rPr>
              <w:t>Dao</w:t>
            </w:r>
            <w:r>
              <w:rPr>
                <w:rFonts w:ascii="Times New Roman" w:hAnsi="Times New Roman"/>
                <w:sz w:val="28"/>
                <w:szCs w:val="28"/>
              </w:rPr>
              <w:t>.java</w:t>
            </w:r>
          </w:p>
          <w:p w14:paraId="5767101B" w14:textId="77777777" w:rsidR="00CF025E" w:rsidRDefault="00CF025E" w:rsidP="00C9154D">
            <w:pPr>
              <w:rPr>
                <w:rFonts w:ascii="Times New Roman" w:hAnsi="Times New Roman"/>
                <w:sz w:val="28"/>
                <w:szCs w:val="28"/>
                <w:u w:val="single"/>
              </w:rPr>
            </w:pPr>
            <w:r w:rsidRPr="002E5298">
              <w:rPr>
                <w:rFonts w:ascii="Times New Roman" w:hAnsi="Times New Roman"/>
                <w:sz w:val="28"/>
                <w:szCs w:val="28"/>
                <w:u w:val="single"/>
              </w:rPr>
              <w:t xml:space="preserve">+ Hàm, thủ tục ảnh hưởng: </w:t>
            </w:r>
          </w:p>
          <w:p w14:paraId="27E1AF0E" w14:textId="63C05075" w:rsidR="00CF025E" w:rsidRPr="002E5298" w:rsidRDefault="00CF025E" w:rsidP="00C9154D">
            <w:pPr>
              <w:rPr>
                <w:rFonts w:ascii="Times New Roman" w:hAnsi="Times New Roman"/>
                <w:sz w:val="28"/>
                <w:szCs w:val="28"/>
                <w:u w:val="single"/>
              </w:rPr>
            </w:pPr>
            <w:r>
              <w:rPr>
                <w:rFonts w:ascii="Times New Roman" w:hAnsi="Times New Roman"/>
                <w:sz w:val="28"/>
                <w:szCs w:val="28"/>
                <w:lang w:eastAsia="x-none"/>
              </w:rPr>
              <w:t>Content</w:t>
            </w:r>
            <w:r w:rsidRPr="00013667">
              <w:rPr>
                <w:rFonts w:ascii="Times New Roman" w:hAnsi="Times New Roman"/>
                <w:sz w:val="28"/>
                <w:szCs w:val="28"/>
                <w:lang w:eastAsia="x-none"/>
              </w:rPr>
              <w:t>Dao</w:t>
            </w:r>
            <w:r>
              <w:rPr>
                <w:rFonts w:ascii="Times New Roman" w:hAnsi="Times New Roman"/>
                <w:sz w:val="28"/>
                <w:szCs w:val="28"/>
                <w:u w:val="single"/>
              </w:rPr>
              <w:t xml:space="preserve"> </w:t>
            </w:r>
            <w:r>
              <w:rPr>
                <w:rFonts w:ascii="Times New Roman" w:hAnsi="Times New Roman"/>
                <w:sz w:val="28"/>
                <w:szCs w:val="28"/>
                <w:u w:val="single"/>
              </w:rPr>
              <w:t>getAll</w:t>
            </w:r>
            <w:r w:rsidRPr="00903E98">
              <w:rPr>
                <w:rFonts w:ascii="Times New Roman" w:hAnsi="Times New Roman"/>
                <w:sz w:val="28"/>
                <w:szCs w:val="28"/>
                <w:u w:val="single"/>
              </w:rPr>
              <w:t xml:space="preserve"> </w:t>
            </w:r>
            <w:r>
              <w:rPr>
                <w:rFonts w:ascii="Times New Roman" w:hAnsi="Times New Roman"/>
                <w:sz w:val="28"/>
                <w:szCs w:val="28"/>
                <w:u w:val="single"/>
              </w:rPr>
              <w:t>()</w:t>
            </w:r>
          </w:p>
        </w:tc>
        <w:tc>
          <w:tcPr>
            <w:tcW w:w="1623" w:type="dxa"/>
          </w:tcPr>
          <w:p w14:paraId="18057E5C" w14:textId="416B6F37" w:rsidR="00CF025E" w:rsidRDefault="00C2536B" w:rsidP="00C9154D">
            <w:pPr>
              <w:rPr>
                <w:rFonts w:ascii="Times New Roman" w:hAnsi="Times New Roman"/>
                <w:sz w:val="28"/>
                <w:szCs w:val="28"/>
              </w:rPr>
            </w:pPr>
            <w:r w:rsidRPr="00C2536B">
              <w:rPr>
                <w:rFonts w:ascii="Times New Roman" w:hAnsi="Times New Roman"/>
                <w:sz w:val="28"/>
                <w:szCs w:val="28"/>
              </w:rPr>
              <w:t>TPS_WCM_VIEWS</w:t>
            </w:r>
          </w:p>
        </w:tc>
        <w:tc>
          <w:tcPr>
            <w:tcW w:w="1578" w:type="dxa"/>
          </w:tcPr>
          <w:p w14:paraId="25CD53D5" w14:textId="2A248AB5" w:rsidR="00CF025E" w:rsidRDefault="00CF025E" w:rsidP="00C2536B">
            <w:pPr>
              <w:rPr>
                <w:rFonts w:ascii="Times New Roman" w:hAnsi="Times New Roman"/>
                <w:sz w:val="28"/>
                <w:szCs w:val="28"/>
              </w:rPr>
            </w:pPr>
            <w:r>
              <w:rPr>
                <w:rFonts w:ascii="Times New Roman" w:hAnsi="Times New Roman"/>
                <w:sz w:val="28"/>
                <w:szCs w:val="28"/>
              </w:rPr>
              <w:t xml:space="preserve">Hệ thống hiển thị danh sách </w:t>
            </w:r>
            <w:r w:rsidR="00C2536B">
              <w:rPr>
                <w:rFonts w:ascii="Times New Roman" w:hAnsi="Times New Roman"/>
                <w:sz w:val="28"/>
                <w:szCs w:val="28"/>
              </w:rPr>
              <w:t>tin bài được nhiều người truy cập nhất</w:t>
            </w:r>
            <w:r>
              <w:rPr>
                <w:rFonts w:ascii="Times New Roman" w:hAnsi="Times New Roman"/>
                <w:sz w:val="28"/>
                <w:szCs w:val="28"/>
              </w:rPr>
              <w:t xml:space="preserve"> </w:t>
            </w:r>
          </w:p>
        </w:tc>
        <w:tc>
          <w:tcPr>
            <w:tcW w:w="1257" w:type="dxa"/>
          </w:tcPr>
          <w:p w14:paraId="5115E600" w14:textId="2654CF61" w:rsidR="00CF025E" w:rsidRDefault="00CF025E" w:rsidP="00C9154D">
            <w:pPr>
              <w:jc w:val="center"/>
              <w:rPr>
                <w:rFonts w:ascii="Times New Roman" w:hAnsi="Times New Roman"/>
                <w:sz w:val="28"/>
                <w:szCs w:val="28"/>
              </w:rPr>
            </w:pPr>
          </w:p>
        </w:tc>
      </w:tr>
    </w:tbl>
    <w:p w14:paraId="4A98A438" w14:textId="77777777" w:rsidR="00CF025E" w:rsidRPr="005714D5" w:rsidRDefault="00CF025E" w:rsidP="00CF025E">
      <w:pPr>
        <w:pStyle w:val="b1"/>
        <w:numPr>
          <w:ilvl w:val="0"/>
          <w:numId w:val="0"/>
        </w:numPr>
      </w:pPr>
    </w:p>
    <w:p w14:paraId="1CCF5E9A" w14:textId="541778B1" w:rsidR="003E5211" w:rsidRPr="001164DE" w:rsidRDefault="003E5211" w:rsidP="0055188C">
      <w:pPr>
        <w:pStyle w:val="Heading3"/>
      </w:pPr>
      <w:r w:rsidRPr="001164DE">
        <w:rPr>
          <w:lang w:val="vi-VN"/>
        </w:rPr>
        <w:t>(A1.3.2)</w:t>
      </w:r>
      <w:r w:rsidRPr="001164DE">
        <w:rPr>
          <w:lang w:val="en-US"/>
        </w:rPr>
        <w:t xml:space="preserve"> </w:t>
      </w:r>
      <w:r w:rsidRPr="001164DE">
        <w:t>Quản lý danh mục nhuận bút</w:t>
      </w:r>
      <w:bookmarkEnd w:id="91"/>
      <w:bookmarkEnd w:id="92"/>
    </w:p>
    <w:p w14:paraId="5A6CFCB5" w14:textId="77777777" w:rsidR="009D7060" w:rsidRPr="001164DE" w:rsidRDefault="009D7060" w:rsidP="0090566F">
      <w:pPr>
        <w:pStyle w:val="Heading4"/>
      </w:pPr>
      <w:r w:rsidRPr="001164DE">
        <w:t>Văn bản nghiệp vụ áp dụng</w:t>
      </w:r>
    </w:p>
    <w:p w14:paraId="22277F87" w14:textId="6C45D40F" w:rsidR="009D7060" w:rsidRPr="001164DE" w:rsidRDefault="009D7060" w:rsidP="002B7031">
      <w:pPr>
        <w:pStyle w:val="Style2"/>
        <w:spacing w:line="312" w:lineRule="auto"/>
      </w:pPr>
      <w:r w:rsidRPr="001164DE">
        <w:t xml:space="preserve">Tài liệu phân tích yêu </w:t>
      </w:r>
      <w:r w:rsidR="00A925E3" w:rsidRPr="001164DE">
        <w:t xml:space="preserve">cầu nghiệp vụ </w:t>
      </w:r>
    </w:p>
    <w:p w14:paraId="149E2814" w14:textId="77777777" w:rsidR="009D7060" w:rsidRPr="001164DE" w:rsidRDefault="009D7060" w:rsidP="0090566F">
      <w:pPr>
        <w:pStyle w:val="Heading4"/>
      </w:pPr>
      <w:r w:rsidRPr="001164DE">
        <w:t>Mô tả yêu cầu</w:t>
      </w:r>
    </w:p>
    <w:p w14:paraId="12743726" w14:textId="77777777" w:rsidR="00434641" w:rsidRPr="001164DE" w:rsidRDefault="00434641" w:rsidP="002B7031">
      <w:pPr>
        <w:pStyle w:val="Style2"/>
        <w:spacing w:line="312" w:lineRule="auto"/>
      </w:pPr>
      <w:r w:rsidRPr="001164DE">
        <w:t>Người quản trị nội dung có thể thêm mới danh mục nhuận bút. Hệ thống thực hiện kiểm tra &amp; lưu thông tin vào CSDL.</w:t>
      </w:r>
    </w:p>
    <w:p w14:paraId="0F7462E8" w14:textId="77777777" w:rsidR="00434641" w:rsidRPr="001164DE" w:rsidRDefault="00434641" w:rsidP="002B7031">
      <w:pPr>
        <w:pStyle w:val="Style2"/>
        <w:spacing w:line="312" w:lineRule="auto"/>
      </w:pPr>
      <w:r w:rsidRPr="001164DE">
        <w:t>Người quản trị nội dung có thể sửa danh mục nhuận bút. Hệ thống thực hiện kiểm tra và lưu thông tin vào CSDL.</w:t>
      </w:r>
    </w:p>
    <w:p w14:paraId="7F03174C" w14:textId="77777777" w:rsidR="00434641" w:rsidRPr="001164DE" w:rsidRDefault="00434641" w:rsidP="002B7031">
      <w:pPr>
        <w:pStyle w:val="Style2"/>
        <w:spacing w:line="312" w:lineRule="auto"/>
      </w:pPr>
      <w:r w:rsidRPr="001164DE">
        <w:t>Người quản trị nội dung có thể xóa thông tin danh mục nhuận bút. Hệ thống thực hiện kiểm tra và xóa thông tin khỏi CSDL.</w:t>
      </w:r>
    </w:p>
    <w:p w14:paraId="3D72541B" w14:textId="77777777" w:rsidR="009D7060" w:rsidRPr="001164DE" w:rsidRDefault="009D7060" w:rsidP="0090566F">
      <w:pPr>
        <w:pStyle w:val="Heading4"/>
      </w:pPr>
      <w:r w:rsidRPr="001164DE">
        <w:t>Thiết kế giao diện</w:t>
      </w:r>
    </w:p>
    <w:p w14:paraId="66115364" w14:textId="77777777" w:rsidR="00C60DD7" w:rsidRPr="001164DE" w:rsidRDefault="00C60DD7" w:rsidP="002B7031">
      <w:pPr>
        <w:pStyle w:val="ListParagraph"/>
        <w:spacing w:line="312" w:lineRule="auto"/>
      </w:pPr>
      <w:r w:rsidRPr="001164DE">
        <w:rPr>
          <w:lang w:val="en-US"/>
        </w:rPr>
        <w:t>Quản lý danh mục nhuận bút</w:t>
      </w:r>
    </w:p>
    <w:p w14:paraId="41B91D63" w14:textId="77777777" w:rsidR="00C60DD7" w:rsidRPr="001164DE" w:rsidRDefault="00C60DD7" w:rsidP="002B7031">
      <w:pPr>
        <w:pStyle w:val="Style2"/>
        <w:numPr>
          <w:ilvl w:val="0"/>
          <w:numId w:val="0"/>
        </w:numPr>
        <w:spacing w:line="312" w:lineRule="auto"/>
      </w:pPr>
      <w:r w:rsidRPr="001164DE">
        <w:rPr>
          <w:noProof/>
        </w:rPr>
        <w:lastRenderedPageBreak/>
        <w:drawing>
          <wp:inline distT="0" distB="0" distL="0" distR="0" wp14:anchorId="14DBB976" wp14:editId="4C66995E">
            <wp:extent cx="5943600" cy="3999865"/>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999865"/>
                    </a:xfrm>
                    <a:prstGeom prst="rect">
                      <a:avLst/>
                    </a:prstGeom>
                  </pic:spPr>
                </pic:pic>
              </a:graphicData>
            </a:graphic>
          </wp:inline>
        </w:drawing>
      </w:r>
    </w:p>
    <w:p w14:paraId="75A934AE" w14:textId="0EFF582F" w:rsidR="00C60DD7" w:rsidRPr="001164DE" w:rsidRDefault="00C60DD7" w:rsidP="002B7031">
      <w:pPr>
        <w:pStyle w:val="Caption"/>
        <w:spacing w:after="0" w:line="312" w:lineRule="auto"/>
        <w:rPr>
          <w:sz w:val="28"/>
          <w:szCs w:val="28"/>
        </w:rPr>
      </w:pPr>
      <w:r w:rsidRPr="001164DE">
        <w:rPr>
          <w:sz w:val="28"/>
          <w:szCs w:val="28"/>
        </w:rPr>
        <w:t xml:space="preserve">Giao diện </w:t>
      </w:r>
      <w:r w:rsidRPr="001164DE">
        <w:rPr>
          <w:sz w:val="28"/>
          <w:szCs w:val="28"/>
        </w:rPr>
        <w:fldChar w:fldCharType="begin"/>
      </w:r>
      <w:r w:rsidRPr="001164DE">
        <w:rPr>
          <w:sz w:val="28"/>
          <w:szCs w:val="28"/>
        </w:rPr>
        <w:instrText xml:space="preserve"> SEQ Giao_diện \* ARABIC </w:instrText>
      </w:r>
      <w:r w:rsidRPr="001164DE">
        <w:rPr>
          <w:sz w:val="28"/>
          <w:szCs w:val="28"/>
        </w:rPr>
        <w:fldChar w:fldCharType="separate"/>
      </w:r>
      <w:r w:rsidR="0045178B">
        <w:rPr>
          <w:noProof/>
          <w:sz w:val="28"/>
          <w:szCs w:val="28"/>
        </w:rPr>
        <w:t>23</w:t>
      </w:r>
      <w:r w:rsidRPr="001164DE">
        <w:rPr>
          <w:noProof/>
          <w:sz w:val="28"/>
          <w:szCs w:val="28"/>
        </w:rPr>
        <w:fldChar w:fldCharType="end"/>
      </w:r>
      <w:r w:rsidRPr="001164DE">
        <w:rPr>
          <w:sz w:val="28"/>
          <w:szCs w:val="28"/>
        </w:rPr>
        <w:t>: Danh mục nhuận bút</w:t>
      </w:r>
    </w:p>
    <w:p w14:paraId="7756EF9E" w14:textId="77777777" w:rsidR="00C60DD7" w:rsidRPr="001164DE" w:rsidRDefault="00C60DD7" w:rsidP="002B7031">
      <w:pPr>
        <w:pStyle w:val="Style2"/>
        <w:spacing w:line="312" w:lineRule="auto"/>
      </w:pPr>
      <w:r w:rsidRPr="001164DE">
        <w:t>Thiết kế trường dữ liệu</w:t>
      </w:r>
    </w:p>
    <w:tbl>
      <w:tblPr>
        <w:tblStyle w:val="TableGrid"/>
        <w:tblW w:w="0" w:type="auto"/>
        <w:tblInd w:w="85" w:type="dxa"/>
        <w:tblLook w:val="04A0" w:firstRow="1" w:lastRow="0" w:firstColumn="1" w:lastColumn="0" w:noHBand="0" w:noVBand="1"/>
      </w:tblPr>
      <w:tblGrid>
        <w:gridCol w:w="889"/>
        <w:gridCol w:w="2384"/>
        <w:gridCol w:w="1407"/>
        <w:gridCol w:w="1028"/>
        <w:gridCol w:w="905"/>
        <w:gridCol w:w="2363"/>
      </w:tblGrid>
      <w:tr w:rsidR="00C60DD7" w:rsidRPr="001164DE" w14:paraId="6E88F23B" w14:textId="77777777" w:rsidTr="00A84F88">
        <w:trPr>
          <w:tblHeader/>
        </w:trPr>
        <w:tc>
          <w:tcPr>
            <w:tcW w:w="900" w:type="dxa"/>
            <w:shd w:val="clear" w:color="auto" w:fill="E7E6E6" w:themeFill="background2"/>
          </w:tcPr>
          <w:p w14:paraId="5D337CB4" w14:textId="77777777" w:rsidR="00C60DD7" w:rsidRPr="001164DE" w:rsidRDefault="00C60DD7" w:rsidP="002B7031">
            <w:pPr>
              <w:spacing w:line="312" w:lineRule="auto"/>
              <w:jc w:val="center"/>
              <w:rPr>
                <w:rFonts w:ascii="Times New Roman" w:hAnsi="Times New Roman"/>
                <w:b/>
                <w:sz w:val="28"/>
                <w:szCs w:val="28"/>
              </w:rPr>
            </w:pPr>
            <w:r w:rsidRPr="001164DE">
              <w:rPr>
                <w:rFonts w:ascii="Times New Roman" w:hAnsi="Times New Roman"/>
                <w:b/>
                <w:sz w:val="28"/>
                <w:szCs w:val="28"/>
              </w:rPr>
              <w:t>STT</w:t>
            </w:r>
          </w:p>
        </w:tc>
        <w:tc>
          <w:tcPr>
            <w:tcW w:w="2478" w:type="dxa"/>
            <w:shd w:val="clear" w:color="auto" w:fill="E7E6E6" w:themeFill="background2"/>
          </w:tcPr>
          <w:p w14:paraId="1B43EC6B" w14:textId="77777777" w:rsidR="00C60DD7" w:rsidRPr="001164DE" w:rsidRDefault="00C60DD7"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Thông tin</w:t>
            </w:r>
          </w:p>
        </w:tc>
        <w:tc>
          <w:tcPr>
            <w:tcW w:w="1447" w:type="dxa"/>
            <w:shd w:val="clear" w:color="auto" w:fill="E7E6E6" w:themeFill="background2"/>
          </w:tcPr>
          <w:p w14:paraId="17D19559" w14:textId="77777777" w:rsidR="00C60DD7" w:rsidRPr="001164DE" w:rsidRDefault="00C60DD7"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Kiểu dữ liệu</w:t>
            </w:r>
          </w:p>
        </w:tc>
        <w:tc>
          <w:tcPr>
            <w:tcW w:w="1047" w:type="dxa"/>
            <w:shd w:val="clear" w:color="auto" w:fill="E7E6E6" w:themeFill="background2"/>
          </w:tcPr>
          <w:p w14:paraId="5E5B2DF4" w14:textId="77777777" w:rsidR="00C60DD7" w:rsidRPr="001164DE" w:rsidRDefault="00C60DD7"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Bắt buộc</w:t>
            </w:r>
          </w:p>
        </w:tc>
        <w:tc>
          <w:tcPr>
            <w:tcW w:w="916" w:type="dxa"/>
            <w:shd w:val="clear" w:color="auto" w:fill="E7E6E6" w:themeFill="background2"/>
          </w:tcPr>
          <w:p w14:paraId="6AFED370" w14:textId="77777777" w:rsidR="00C60DD7" w:rsidRPr="001164DE" w:rsidRDefault="00C60DD7"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Mặc định</w:t>
            </w:r>
          </w:p>
        </w:tc>
        <w:tc>
          <w:tcPr>
            <w:tcW w:w="2477" w:type="dxa"/>
            <w:shd w:val="clear" w:color="auto" w:fill="E7E6E6" w:themeFill="background2"/>
          </w:tcPr>
          <w:p w14:paraId="4D025BCF" w14:textId="77777777" w:rsidR="00C60DD7" w:rsidRPr="001164DE" w:rsidRDefault="00522B44" w:rsidP="002B7031">
            <w:pPr>
              <w:spacing w:line="312" w:lineRule="auto"/>
              <w:jc w:val="center"/>
              <w:rPr>
                <w:rFonts w:ascii="Times New Roman" w:hAnsi="Times New Roman"/>
                <w:b/>
                <w:sz w:val="28"/>
                <w:szCs w:val="28"/>
              </w:rPr>
            </w:pPr>
            <w:r w:rsidRPr="001164DE">
              <w:rPr>
                <w:rFonts w:ascii="Times New Roman" w:hAnsi="Times New Roman"/>
                <w:b/>
                <w:sz w:val="28"/>
                <w:szCs w:val="28"/>
              </w:rPr>
              <w:t>Ràng buộc</w:t>
            </w:r>
          </w:p>
        </w:tc>
      </w:tr>
      <w:tr w:rsidR="00C60DD7" w:rsidRPr="001164DE" w14:paraId="21F1FEC1" w14:textId="77777777" w:rsidTr="00A84F88">
        <w:tc>
          <w:tcPr>
            <w:tcW w:w="9265" w:type="dxa"/>
            <w:gridSpan w:val="6"/>
          </w:tcPr>
          <w:p w14:paraId="16C1C011" w14:textId="77777777" w:rsidR="00C60DD7" w:rsidRPr="001164DE" w:rsidRDefault="00C60DD7" w:rsidP="002B7031">
            <w:pPr>
              <w:spacing w:line="312" w:lineRule="auto"/>
              <w:rPr>
                <w:rFonts w:ascii="Times New Roman" w:hAnsi="Times New Roman"/>
                <w:b/>
                <w:i/>
                <w:sz w:val="28"/>
                <w:szCs w:val="28"/>
              </w:rPr>
            </w:pPr>
            <w:r w:rsidRPr="001164DE">
              <w:rPr>
                <w:rFonts w:ascii="Times New Roman" w:hAnsi="Times New Roman"/>
                <w:b/>
                <w:i/>
                <w:sz w:val="28"/>
                <w:szCs w:val="28"/>
              </w:rPr>
              <w:t xml:space="preserve">Danh mục nhuận bút </w:t>
            </w:r>
          </w:p>
        </w:tc>
      </w:tr>
      <w:tr w:rsidR="00C60DD7" w:rsidRPr="001164DE" w14:paraId="31D392E2" w14:textId="77777777" w:rsidTr="00A84F88">
        <w:tc>
          <w:tcPr>
            <w:tcW w:w="900" w:type="dxa"/>
          </w:tcPr>
          <w:p w14:paraId="5BC6FCE4" w14:textId="77777777" w:rsidR="00C60DD7" w:rsidRPr="001164DE" w:rsidRDefault="00C60DD7" w:rsidP="002B7031">
            <w:pPr>
              <w:spacing w:line="312" w:lineRule="auto"/>
              <w:jc w:val="center"/>
              <w:rPr>
                <w:rFonts w:ascii="Times New Roman" w:hAnsi="Times New Roman"/>
                <w:sz w:val="28"/>
                <w:szCs w:val="28"/>
              </w:rPr>
            </w:pPr>
            <w:r w:rsidRPr="001164DE">
              <w:rPr>
                <w:rFonts w:ascii="Times New Roman" w:hAnsi="Times New Roman"/>
                <w:sz w:val="28"/>
                <w:szCs w:val="28"/>
              </w:rPr>
              <w:t>1</w:t>
            </w:r>
          </w:p>
        </w:tc>
        <w:tc>
          <w:tcPr>
            <w:tcW w:w="2478" w:type="dxa"/>
          </w:tcPr>
          <w:p w14:paraId="7BE09B4E" w14:textId="77777777" w:rsidR="00C60DD7" w:rsidRPr="001164DE" w:rsidRDefault="00C60DD7" w:rsidP="002B7031">
            <w:pPr>
              <w:spacing w:line="312" w:lineRule="auto"/>
              <w:rPr>
                <w:rFonts w:ascii="Times New Roman" w:hAnsi="Times New Roman"/>
                <w:sz w:val="28"/>
                <w:szCs w:val="28"/>
                <w:lang w:val="vi-VN"/>
              </w:rPr>
            </w:pPr>
            <w:r w:rsidRPr="001164DE">
              <w:rPr>
                <w:rFonts w:ascii="Times New Roman" w:hAnsi="Times New Roman"/>
                <w:sz w:val="28"/>
                <w:szCs w:val="28"/>
              </w:rPr>
              <w:t>Mức nhuận bút</w:t>
            </w:r>
          </w:p>
          <w:p w14:paraId="72B2EF6D" w14:textId="77777777" w:rsidR="00C60DD7" w:rsidRPr="001164DE" w:rsidRDefault="00C60DD7" w:rsidP="002B7031">
            <w:pPr>
              <w:spacing w:line="312" w:lineRule="auto"/>
              <w:rPr>
                <w:rFonts w:ascii="Times New Roman" w:hAnsi="Times New Roman"/>
                <w:sz w:val="28"/>
                <w:szCs w:val="28"/>
              </w:rPr>
            </w:pPr>
            <w:r w:rsidRPr="001164DE">
              <w:rPr>
                <w:rFonts w:ascii="Times New Roman" w:hAnsi="Times New Roman"/>
                <w:sz w:val="28"/>
                <w:szCs w:val="28"/>
              </w:rPr>
              <w:t>(Title)</w:t>
            </w:r>
          </w:p>
        </w:tc>
        <w:tc>
          <w:tcPr>
            <w:tcW w:w="1447" w:type="dxa"/>
          </w:tcPr>
          <w:p w14:paraId="55981E9C" w14:textId="77777777" w:rsidR="00C60DD7" w:rsidRPr="001164DE" w:rsidRDefault="00C60DD7" w:rsidP="002B7031">
            <w:pPr>
              <w:spacing w:line="312" w:lineRule="auto"/>
              <w:rPr>
                <w:rFonts w:ascii="Times New Roman" w:hAnsi="Times New Roman"/>
                <w:sz w:val="28"/>
                <w:szCs w:val="28"/>
              </w:rPr>
            </w:pPr>
            <w:r w:rsidRPr="001164DE">
              <w:rPr>
                <w:rFonts w:ascii="Times New Roman" w:hAnsi="Times New Roman"/>
                <w:sz w:val="28"/>
                <w:szCs w:val="28"/>
              </w:rPr>
              <w:t>Số tự nhiên (10)</w:t>
            </w:r>
          </w:p>
        </w:tc>
        <w:tc>
          <w:tcPr>
            <w:tcW w:w="1047" w:type="dxa"/>
          </w:tcPr>
          <w:p w14:paraId="47DB23CF" w14:textId="77777777" w:rsidR="00C60DD7" w:rsidRPr="001164DE" w:rsidRDefault="00C60DD7" w:rsidP="002B7031">
            <w:pPr>
              <w:spacing w:line="312" w:lineRule="auto"/>
              <w:rPr>
                <w:rFonts w:ascii="Times New Roman" w:hAnsi="Times New Roman"/>
                <w:sz w:val="28"/>
                <w:szCs w:val="28"/>
                <w:lang w:val="vi-VN"/>
              </w:rPr>
            </w:pPr>
          </w:p>
        </w:tc>
        <w:tc>
          <w:tcPr>
            <w:tcW w:w="916" w:type="dxa"/>
          </w:tcPr>
          <w:p w14:paraId="3CF98D92" w14:textId="77777777" w:rsidR="00C60DD7" w:rsidRPr="001164DE" w:rsidRDefault="00C60DD7" w:rsidP="002B7031">
            <w:pPr>
              <w:spacing w:line="312" w:lineRule="auto"/>
              <w:rPr>
                <w:rFonts w:ascii="Times New Roman" w:hAnsi="Times New Roman"/>
                <w:sz w:val="28"/>
                <w:szCs w:val="28"/>
                <w:lang w:val="vi-VN"/>
              </w:rPr>
            </w:pPr>
          </w:p>
        </w:tc>
        <w:tc>
          <w:tcPr>
            <w:tcW w:w="2477" w:type="dxa"/>
          </w:tcPr>
          <w:p w14:paraId="4CB8FDEB" w14:textId="77777777" w:rsidR="00522B44" w:rsidRPr="001164DE" w:rsidRDefault="00522B44" w:rsidP="00A44A2C">
            <w:pPr>
              <w:spacing w:line="312" w:lineRule="auto"/>
              <w:jc w:val="both"/>
              <w:rPr>
                <w:rFonts w:ascii="Times New Roman" w:hAnsi="Times New Roman"/>
                <w:sz w:val="28"/>
                <w:szCs w:val="28"/>
              </w:rPr>
            </w:pPr>
            <w:r w:rsidRPr="001164DE">
              <w:rPr>
                <w:rFonts w:ascii="Times New Roman" w:hAnsi="Times New Roman"/>
                <w:sz w:val="28"/>
                <w:szCs w:val="28"/>
              </w:rPr>
              <w:t>Chỉ hiển thị, không cho phép nhập</w:t>
            </w:r>
          </w:p>
          <w:p w14:paraId="6FF1FF14" w14:textId="77777777" w:rsidR="00C60DD7" w:rsidRPr="001164DE" w:rsidRDefault="00C60DD7" w:rsidP="00A44A2C">
            <w:pPr>
              <w:spacing w:line="312" w:lineRule="auto"/>
              <w:jc w:val="both"/>
              <w:rPr>
                <w:rFonts w:ascii="Times New Roman" w:hAnsi="Times New Roman"/>
                <w:sz w:val="28"/>
                <w:szCs w:val="28"/>
                <w:lang w:val="vi-VN"/>
              </w:rPr>
            </w:pPr>
            <w:r w:rsidRPr="001164DE">
              <w:rPr>
                <w:rFonts w:ascii="Times New Roman" w:hAnsi="Times New Roman"/>
                <w:sz w:val="28"/>
                <w:szCs w:val="28"/>
                <w:lang w:val="vi-VN"/>
              </w:rPr>
              <w:t xml:space="preserve">Hiển thị số tiền tương ứng với </w:t>
            </w:r>
            <w:r w:rsidRPr="001164DE">
              <w:rPr>
                <w:rFonts w:ascii="Times New Roman" w:hAnsi="Times New Roman"/>
                <w:sz w:val="28"/>
                <w:szCs w:val="28"/>
              </w:rPr>
              <w:t xml:space="preserve">mức </w:t>
            </w:r>
            <w:r w:rsidRPr="001164DE">
              <w:rPr>
                <w:rFonts w:ascii="Times New Roman" w:hAnsi="Times New Roman"/>
                <w:sz w:val="28"/>
                <w:szCs w:val="28"/>
                <w:lang w:val="vi-VN"/>
              </w:rPr>
              <w:t>nhuận bút</w:t>
            </w:r>
          </w:p>
        </w:tc>
      </w:tr>
      <w:tr w:rsidR="00C60DD7" w:rsidRPr="001164DE" w14:paraId="314D247B" w14:textId="77777777" w:rsidTr="00A84F88">
        <w:tc>
          <w:tcPr>
            <w:tcW w:w="900" w:type="dxa"/>
          </w:tcPr>
          <w:p w14:paraId="1CB6C23E" w14:textId="77777777" w:rsidR="00C60DD7" w:rsidRPr="001164DE" w:rsidRDefault="00C60DD7" w:rsidP="002B7031">
            <w:pPr>
              <w:spacing w:line="312" w:lineRule="auto"/>
              <w:jc w:val="center"/>
              <w:rPr>
                <w:rFonts w:ascii="Times New Roman" w:hAnsi="Times New Roman"/>
                <w:sz w:val="28"/>
                <w:szCs w:val="28"/>
              </w:rPr>
            </w:pPr>
            <w:r w:rsidRPr="001164DE">
              <w:rPr>
                <w:rFonts w:ascii="Times New Roman" w:hAnsi="Times New Roman"/>
                <w:sz w:val="28"/>
                <w:szCs w:val="28"/>
              </w:rPr>
              <w:t>2</w:t>
            </w:r>
          </w:p>
        </w:tc>
        <w:tc>
          <w:tcPr>
            <w:tcW w:w="2478" w:type="dxa"/>
          </w:tcPr>
          <w:p w14:paraId="2A468BB5" w14:textId="77777777" w:rsidR="00C60DD7" w:rsidRPr="001164DE" w:rsidRDefault="00C60DD7" w:rsidP="002B7031">
            <w:pPr>
              <w:spacing w:line="312" w:lineRule="auto"/>
              <w:rPr>
                <w:rFonts w:ascii="Times New Roman" w:hAnsi="Times New Roman"/>
                <w:sz w:val="28"/>
                <w:szCs w:val="28"/>
              </w:rPr>
            </w:pPr>
            <w:r w:rsidRPr="001164DE">
              <w:rPr>
                <w:rFonts w:ascii="Times New Roman" w:hAnsi="Times New Roman"/>
                <w:sz w:val="28"/>
                <w:szCs w:val="28"/>
              </w:rPr>
              <w:t>Trạng thái</w:t>
            </w:r>
          </w:p>
          <w:p w14:paraId="6F6A67A8" w14:textId="77777777" w:rsidR="00C60DD7" w:rsidRPr="001164DE" w:rsidRDefault="00C60DD7" w:rsidP="002B7031">
            <w:pPr>
              <w:spacing w:line="312" w:lineRule="auto"/>
              <w:rPr>
                <w:rFonts w:ascii="Times New Roman" w:hAnsi="Times New Roman"/>
                <w:sz w:val="28"/>
                <w:szCs w:val="28"/>
              </w:rPr>
            </w:pPr>
            <w:r w:rsidRPr="001164DE">
              <w:rPr>
                <w:rFonts w:ascii="Times New Roman" w:hAnsi="Times New Roman"/>
                <w:sz w:val="28"/>
                <w:szCs w:val="28"/>
              </w:rPr>
              <w:t>(Status)</w:t>
            </w:r>
          </w:p>
        </w:tc>
        <w:tc>
          <w:tcPr>
            <w:tcW w:w="1447" w:type="dxa"/>
          </w:tcPr>
          <w:p w14:paraId="60178E1E" w14:textId="77777777" w:rsidR="00C60DD7" w:rsidRPr="001164DE" w:rsidRDefault="00C60DD7" w:rsidP="002B7031">
            <w:pPr>
              <w:spacing w:line="312" w:lineRule="auto"/>
              <w:rPr>
                <w:rFonts w:ascii="Times New Roman" w:hAnsi="Times New Roman"/>
                <w:sz w:val="28"/>
                <w:szCs w:val="28"/>
              </w:rPr>
            </w:pPr>
            <w:r w:rsidRPr="001164DE">
              <w:rPr>
                <w:rFonts w:ascii="Times New Roman" w:hAnsi="Times New Roman"/>
                <w:sz w:val="28"/>
                <w:szCs w:val="28"/>
              </w:rPr>
              <w:t>Chuỗi ký tự (50)</w:t>
            </w:r>
          </w:p>
        </w:tc>
        <w:tc>
          <w:tcPr>
            <w:tcW w:w="1047" w:type="dxa"/>
          </w:tcPr>
          <w:p w14:paraId="02B3F8EF" w14:textId="77777777" w:rsidR="00C60DD7" w:rsidRPr="001164DE" w:rsidRDefault="00C60DD7" w:rsidP="002B7031">
            <w:pPr>
              <w:spacing w:line="312" w:lineRule="auto"/>
              <w:rPr>
                <w:rFonts w:ascii="Times New Roman" w:hAnsi="Times New Roman"/>
                <w:sz w:val="28"/>
                <w:szCs w:val="28"/>
                <w:lang w:val="vi-VN"/>
              </w:rPr>
            </w:pPr>
          </w:p>
        </w:tc>
        <w:tc>
          <w:tcPr>
            <w:tcW w:w="916" w:type="dxa"/>
          </w:tcPr>
          <w:p w14:paraId="4D6188BE" w14:textId="77777777" w:rsidR="00C60DD7" w:rsidRPr="001164DE" w:rsidRDefault="00C60DD7" w:rsidP="002B7031">
            <w:pPr>
              <w:spacing w:line="312" w:lineRule="auto"/>
              <w:rPr>
                <w:rFonts w:ascii="Times New Roman" w:hAnsi="Times New Roman"/>
                <w:sz w:val="28"/>
                <w:szCs w:val="28"/>
                <w:lang w:val="vi-VN"/>
              </w:rPr>
            </w:pPr>
          </w:p>
        </w:tc>
        <w:tc>
          <w:tcPr>
            <w:tcW w:w="2477" w:type="dxa"/>
          </w:tcPr>
          <w:p w14:paraId="31C7C967" w14:textId="77777777" w:rsidR="00522B44" w:rsidRPr="001164DE" w:rsidRDefault="00522B44" w:rsidP="00A44A2C">
            <w:pPr>
              <w:spacing w:line="312" w:lineRule="auto"/>
              <w:jc w:val="both"/>
              <w:rPr>
                <w:rFonts w:ascii="Times New Roman" w:hAnsi="Times New Roman"/>
                <w:sz w:val="28"/>
                <w:szCs w:val="28"/>
              </w:rPr>
            </w:pPr>
            <w:r w:rsidRPr="001164DE">
              <w:rPr>
                <w:rFonts w:ascii="Times New Roman" w:hAnsi="Times New Roman"/>
                <w:sz w:val="28"/>
                <w:szCs w:val="28"/>
              </w:rPr>
              <w:t>Chỉ hiển thị, không cho phép nhập</w:t>
            </w:r>
          </w:p>
          <w:p w14:paraId="58863FDF" w14:textId="77777777" w:rsidR="00C60DD7" w:rsidRPr="001164DE" w:rsidRDefault="00C60DD7" w:rsidP="00A44A2C">
            <w:pPr>
              <w:spacing w:line="312" w:lineRule="auto"/>
              <w:jc w:val="both"/>
              <w:rPr>
                <w:rFonts w:ascii="Times New Roman" w:hAnsi="Times New Roman"/>
                <w:sz w:val="28"/>
                <w:szCs w:val="28"/>
                <w:lang w:val="vi-VN"/>
              </w:rPr>
            </w:pPr>
            <w:r w:rsidRPr="001164DE">
              <w:rPr>
                <w:rFonts w:ascii="Times New Roman" w:hAnsi="Times New Roman"/>
                <w:sz w:val="28"/>
                <w:szCs w:val="28"/>
                <w:lang w:val="vi-VN"/>
              </w:rPr>
              <w:t xml:space="preserve">Hiển thị trạng thái của </w:t>
            </w:r>
            <w:r w:rsidRPr="001164DE">
              <w:rPr>
                <w:rFonts w:ascii="Times New Roman" w:hAnsi="Times New Roman"/>
                <w:sz w:val="28"/>
                <w:szCs w:val="28"/>
              </w:rPr>
              <w:t>mức nhuận bút</w:t>
            </w:r>
          </w:p>
        </w:tc>
      </w:tr>
      <w:tr w:rsidR="00C60DD7" w:rsidRPr="001164DE" w14:paraId="66B22899" w14:textId="77777777" w:rsidTr="00A84F88">
        <w:tc>
          <w:tcPr>
            <w:tcW w:w="900" w:type="dxa"/>
          </w:tcPr>
          <w:p w14:paraId="777D4DAF" w14:textId="77777777" w:rsidR="00C60DD7" w:rsidRPr="001164DE" w:rsidRDefault="00C60DD7" w:rsidP="002B7031">
            <w:pPr>
              <w:spacing w:line="312" w:lineRule="auto"/>
              <w:jc w:val="center"/>
              <w:rPr>
                <w:rFonts w:ascii="Times New Roman" w:hAnsi="Times New Roman"/>
                <w:sz w:val="28"/>
                <w:szCs w:val="28"/>
              </w:rPr>
            </w:pPr>
            <w:r w:rsidRPr="001164DE">
              <w:rPr>
                <w:rFonts w:ascii="Times New Roman" w:hAnsi="Times New Roman"/>
                <w:sz w:val="28"/>
                <w:szCs w:val="28"/>
              </w:rPr>
              <w:t>3</w:t>
            </w:r>
          </w:p>
        </w:tc>
        <w:tc>
          <w:tcPr>
            <w:tcW w:w="2478" w:type="dxa"/>
          </w:tcPr>
          <w:p w14:paraId="1D1A2BF6" w14:textId="77777777" w:rsidR="00C60DD7" w:rsidRPr="001164DE" w:rsidRDefault="00C60DD7" w:rsidP="002B7031">
            <w:pPr>
              <w:spacing w:line="312" w:lineRule="auto"/>
              <w:rPr>
                <w:rFonts w:ascii="Times New Roman" w:hAnsi="Times New Roman"/>
                <w:sz w:val="28"/>
                <w:szCs w:val="28"/>
              </w:rPr>
            </w:pPr>
            <w:r w:rsidRPr="001164DE">
              <w:rPr>
                <w:rFonts w:ascii="Times New Roman" w:hAnsi="Times New Roman"/>
                <w:sz w:val="28"/>
                <w:szCs w:val="28"/>
              </w:rPr>
              <w:t>Ngày cập nhật</w:t>
            </w:r>
          </w:p>
          <w:p w14:paraId="101539BD" w14:textId="77777777" w:rsidR="00C60DD7" w:rsidRPr="001164DE" w:rsidRDefault="00C60DD7" w:rsidP="002B7031">
            <w:pPr>
              <w:spacing w:line="312" w:lineRule="auto"/>
              <w:rPr>
                <w:rFonts w:ascii="Times New Roman" w:hAnsi="Times New Roman"/>
                <w:sz w:val="28"/>
                <w:szCs w:val="28"/>
                <w:lang w:val="vi-VN"/>
              </w:rPr>
            </w:pPr>
            <w:r w:rsidRPr="001164DE">
              <w:rPr>
                <w:rFonts w:ascii="Times New Roman" w:hAnsi="Times New Roman"/>
                <w:sz w:val="28"/>
                <w:szCs w:val="28"/>
              </w:rPr>
              <w:t>(Last saved)</w:t>
            </w:r>
          </w:p>
        </w:tc>
        <w:tc>
          <w:tcPr>
            <w:tcW w:w="1447" w:type="dxa"/>
          </w:tcPr>
          <w:p w14:paraId="1954B212" w14:textId="77777777" w:rsidR="00C60DD7" w:rsidRPr="001164DE" w:rsidRDefault="00C60DD7" w:rsidP="002B7031">
            <w:pPr>
              <w:spacing w:line="312" w:lineRule="auto"/>
              <w:rPr>
                <w:rFonts w:ascii="Times New Roman" w:hAnsi="Times New Roman"/>
                <w:sz w:val="28"/>
                <w:szCs w:val="28"/>
              </w:rPr>
            </w:pPr>
            <w:r w:rsidRPr="001164DE">
              <w:rPr>
                <w:rFonts w:ascii="Times New Roman" w:hAnsi="Times New Roman"/>
                <w:sz w:val="28"/>
                <w:szCs w:val="28"/>
              </w:rPr>
              <w:t>Ngày tháng</w:t>
            </w:r>
          </w:p>
        </w:tc>
        <w:tc>
          <w:tcPr>
            <w:tcW w:w="1047" w:type="dxa"/>
          </w:tcPr>
          <w:p w14:paraId="61402F09" w14:textId="77777777" w:rsidR="00C60DD7" w:rsidRPr="001164DE" w:rsidRDefault="00C60DD7" w:rsidP="002B7031">
            <w:pPr>
              <w:spacing w:line="312" w:lineRule="auto"/>
              <w:rPr>
                <w:rFonts w:ascii="Times New Roman" w:hAnsi="Times New Roman"/>
                <w:sz w:val="28"/>
                <w:szCs w:val="28"/>
                <w:lang w:val="vi-VN"/>
              </w:rPr>
            </w:pPr>
          </w:p>
        </w:tc>
        <w:tc>
          <w:tcPr>
            <w:tcW w:w="916" w:type="dxa"/>
          </w:tcPr>
          <w:p w14:paraId="76594595" w14:textId="77777777" w:rsidR="00C60DD7" w:rsidRPr="001164DE" w:rsidRDefault="00C60DD7" w:rsidP="002B7031">
            <w:pPr>
              <w:spacing w:line="312" w:lineRule="auto"/>
              <w:rPr>
                <w:rFonts w:ascii="Times New Roman" w:hAnsi="Times New Roman"/>
                <w:sz w:val="28"/>
                <w:szCs w:val="28"/>
                <w:lang w:val="vi-VN"/>
              </w:rPr>
            </w:pPr>
          </w:p>
        </w:tc>
        <w:tc>
          <w:tcPr>
            <w:tcW w:w="2477" w:type="dxa"/>
          </w:tcPr>
          <w:p w14:paraId="59CF52BF" w14:textId="77777777" w:rsidR="00522B44" w:rsidRPr="001164DE" w:rsidRDefault="00522B44" w:rsidP="00A44A2C">
            <w:pPr>
              <w:spacing w:line="312" w:lineRule="auto"/>
              <w:jc w:val="both"/>
              <w:rPr>
                <w:rFonts w:ascii="Times New Roman" w:hAnsi="Times New Roman"/>
                <w:sz w:val="28"/>
                <w:szCs w:val="28"/>
              </w:rPr>
            </w:pPr>
            <w:r w:rsidRPr="001164DE">
              <w:rPr>
                <w:rFonts w:ascii="Times New Roman" w:hAnsi="Times New Roman"/>
                <w:sz w:val="28"/>
                <w:szCs w:val="28"/>
              </w:rPr>
              <w:t>Chỉ hiển thị, không cho phép nhập</w:t>
            </w:r>
          </w:p>
          <w:p w14:paraId="01A65FB4" w14:textId="77777777" w:rsidR="00C60DD7" w:rsidRPr="001164DE" w:rsidRDefault="00C60DD7" w:rsidP="00A44A2C">
            <w:pPr>
              <w:spacing w:line="312" w:lineRule="auto"/>
              <w:jc w:val="both"/>
              <w:rPr>
                <w:rFonts w:ascii="Times New Roman" w:hAnsi="Times New Roman"/>
                <w:sz w:val="28"/>
                <w:szCs w:val="28"/>
                <w:lang w:val="vi-VN"/>
              </w:rPr>
            </w:pPr>
            <w:r w:rsidRPr="001164DE">
              <w:rPr>
                <w:rFonts w:ascii="Times New Roman" w:hAnsi="Times New Roman"/>
                <w:sz w:val="28"/>
                <w:szCs w:val="28"/>
                <w:lang w:val="vi-VN"/>
              </w:rPr>
              <w:lastRenderedPageBreak/>
              <w:t>Hiển thị thời gian cập n</w:t>
            </w:r>
            <w:r w:rsidRPr="001164DE">
              <w:rPr>
                <w:rFonts w:ascii="Times New Roman" w:hAnsi="Times New Roman"/>
                <w:sz w:val="28"/>
                <w:szCs w:val="28"/>
              </w:rPr>
              <w:t>hật mức</w:t>
            </w:r>
            <w:r w:rsidRPr="001164DE">
              <w:rPr>
                <w:rFonts w:ascii="Times New Roman" w:hAnsi="Times New Roman"/>
                <w:sz w:val="28"/>
                <w:szCs w:val="28"/>
                <w:lang w:val="vi-VN"/>
              </w:rPr>
              <w:t xml:space="preserve"> nhuận bút</w:t>
            </w:r>
          </w:p>
        </w:tc>
      </w:tr>
      <w:tr w:rsidR="00C60DD7" w:rsidRPr="001164DE" w14:paraId="48AB6332" w14:textId="77777777" w:rsidTr="00A84F88">
        <w:tc>
          <w:tcPr>
            <w:tcW w:w="900" w:type="dxa"/>
          </w:tcPr>
          <w:p w14:paraId="5BCC55DD" w14:textId="77777777" w:rsidR="00C60DD7" w:rsidRPr="001164DE" w:rsidRDefault="00C60DD7" w:rsidP="002B7031">
            <w:pPr>
              <w:spacing w:line="312" w:lineRule="auto"/>
              <w:jc w:val="center"/>
              <w:rPr>
                <w:rFonts w:ascii="Times New Roman" w:hAnsi="Times New Roman"/>
                <w:sz w:val="28"/>
                <w:szCs w:val="28"/>
              </w:rPr>
            </w:pPr>
            <w:r w:rsidRPr="001164DE">
              <w:rPr>
                <w:rFonts w:ascii="Times New Roman" w:hAnsi="Times New Roman"/>
                <w:sz w:val="28"/>
                <w:szCs w:val="28"/>
              </w:rPr>
              <w:lastRenderedPageBreak/>
              <w:t>4</w:t>
            </w:r>
          </w:p>
        </w:tc>
        <w:tc>
          <w:tcPr>
            <w:tcW w:w="2478" w:type="dxa"/>
          </w:tcPr>
          <w:p w14:paraId="4906F43F" w14:textId="77777777" w:rsidR="00C60DD7" w:rsidRPr="001164DE" w:rsidRDefault="00C60DD7" w:rsidP="002B7031">
            <w:pPr>
              <w:spacing w:line="312" w:lineRule="auto"/>
              <w:rPr>
                <w:rFonts w:ascii="Times New Roman" w:hAnsi="Times New Roman"/>
                <w:sz w:val="28"/>
                <w:szCs w:val="28"/>
              </w:rPr>
            </w:pPr>
            <w:r w:rsidRPr="001164DE">
              <w:rPr>
                <w:rFonts w:ascii="Times New Roman" w:hAnsi="Times New Roman"/>
                <w:sz w:val="28"/>
                <w:szCs w:val="28"/>
              </w:rPr>
              <w:t xml:space="preserve">Người tạo </w:t>
            </w:r>
          </w:p>
          <w:p w14:paraId="2AD5037C" w14:textId="77777777" w:rsidR="00C60DD7" w:rsidRPr="001164DE" w:rsidRDefault="00C60DD7" w:rsidP="002B7031">
            <w:pPr>
              <w:spacing w:line="312" w:lineRule="auto"/>
              <w:rPr>
                <w:rFonts w:ascii="Times New Roman" w:hAnsi="Times New Roman"/>
                <w:sz w:val="28"/>
                <w:szCs w:val="28"/>
                <w:lang w:val="vi-VN"/>
              </w:rPr>
            </w:pPr>
            <w:r w:rsidRPr="001164DE">
              <w:rPr>
                <w:rFonts w:ascii="Times New Roman" w:hAnsi="Times New Roman"/>
                <w:sz w:val="28"/>
                <w:szCs w:val="28"/>
              </w:rPr>
              <w:t>(Author)</w:t>
            </w:r>
          </w:p>
        </w:tc>
        <w:tc>
          <w:tcPr>
            <w:tcW w:w="1447" w:type="dxa"/>
          </w:tcPr>
          <w:p w14:paraId="48F3636B" w14:textId="77777777" w:rsidR="00C60DD7" w:rsidRPr="001164DE" w:rsidRDefault="00C60DD7" w:rsidP="002B7031">
            <w:pPr>
              <w:spacing w:line="312" w:lineRule="auto"/>
              <w:rPr>
                <w:rFonts w:ascii="Times New Roman" w:hAnsi="Times New Roman"/>
                <w:sz w:val="28"/>
                <w:szCs w:val="28"/>
                <w:lang w:val="vi-VN"/>
              </w:rPr>
            </w:pPr>
            <w:r w:rsidRPr="001164DE">
              <w:rPr>
                <w:rFonts w:ascii="Times New Roman" w:hAnsi="Times New Roman"/>
                <w:sz w:val="28"/>
                <w:szCs w:val="28"/>
              </w:rPr>
              <w:t>Chuỗi ký tự (50)</w:t>
            </w:r>
          </w:p>
        </w:tc>
        <w:tc>
          <w:tcPr>
            <w:tcW w:w="1047" w:type="dxa"/>
          </w:tcPr>
          <w:p w14:paraId="3C39E2A1" w14:textId="77777777" w:rsidR="00C60DD7" w:rsidRPr="001164DE" w:rsidRDefault="00C60DD7" w:rsidP="002B7031">
            <w:pPr>
              <w:spacing w:line="312" w:lineRule="auto"/>
              <w:rPr>
                <w:rFonts w:ascii="Times New Roman" w:hAnsi="Times New Roman"/>
                <w:sz w:val="28"/>
                <w:szCs w:val="28"/>
                <w:lang w:val="vi-VN"/>
              </w:rPr>
            </w:pPr>
          </w:p>
        </w:tc>
        <w:tc>
          <w:tcPr>
            <w:tcW w:w="916" w:type="dxa"/>
          </w:tcPr>
          <w:p w14:paraId="13B7FD67" w14:textId="77777777" w:rsidR="00C60DD7" w:rsidRPr="001164DE" w:rsidRDefault="00C60DD7" w:rsidP="002B7031">
            <w:pPr>
              <w:spacing w:line="312" w:lineRule="auto"/>
              <w:rPr>
                <w:rFonts w:ascii="Times New Roman" w:hAnsi="Times New Roman"/>
                <w:sz w:val="28"/>
                <w:szCs w:val="28"/>
                <w:lang w:val="vi-VN"/>
              </w:rPr>
            </w:pPr>
          </w:p>
        </w:tc>
        <w:tc>
          <w:tcPr>
            <w:tcW w:w="2477" w:type="dxa"/>
          </w:tcPr>
          <w:p w14:paraId="148113C4" w14:textId="77777777" w:rsidR="00522B44" w:rsidRPr="001164DE" w:rsidRDefault="00522B44" w:rsidP="00A44A2C">
            <w:pPr>
              <w:spacing w:line="312" w:lineRule="auto"/>
              <w:jc w:val="both"/>
              <w:rPr>
                <w:rFonts w:ascii="Times New Roman" w:hAnsi="Times New Roman"/>
                <w:sz w:val="28"/>
                <w:szCs w:val="28"/>
              </w:rPr>
            </w:pPr>
            <w:r w:rsidRPr="001164DE">
              <w:rPr>
                <w:rFonts w:ascii="Times New Roman" w:hAnsi="Times New Roman"/>
                <w:sz w:val="28"/>
                <w:szCs w:val="28"/>
              </w:rPr>
              <w:t>Chỉ hiển thị, không cho phép nhập</w:t>
            </w:r>
          </w:p>
          <w:p w14:paraId="36DFF449" w14:textId="77777777" w:rsidR="00C60DD7" w:rsidRPr="001164DE" w:rsidRDefault="00C60DD7" w:rsidP="00A44A2C">
            <w:pPr>
              <w:spacing w:line="312" w:lineRule="auto"/>
              <w:jc w:val="both"/>
              <w:rPr>
                <w:rFonts w:ascii="Times New Roman" w:hAnsi="Times New Roman"/>
                <w:sz w:val="28"/>
                <w:szCs w:val="28"/>
                <w:lang w:val="vi-VN"/>
              </w:rPr>
            </w:pPr>
            <w:r w:rsidRPr="001164DE">
              <w:rPr>
                <w:rFonts w:ascii="Times New Roman" w:hAnsi="Times New Roman"/>
                <w:sz w:val="28"/>
                <w:szCs w:val="28"/>
              </w:rPr>
              <w:t>Hiển thị người tạo mức nhuận bút</w:t>
            </w:r>
          </w:p>
        </w:tc>
      </w:tr>
    </w:tbl>
    <w:p w14:paraId="7209445C" w14:textId="77777777" w:rsidR="00C60DD7" w:rsidRPr="001164DE" w:rsidRDefault="00C60DD7" w:rsidP="002B7031">
      <w:pPr>
        <w:pStyle w:val="ListParagraph"/>
        <w:spacing w:line="312" w:lineRule="auto"/>
      </w:pPr>
      <w:r w:rsidRPr="001164DE">
        <w:rPr>
          <w:lang w:val="en-US"/>
        </w:rPr>
        <w:t>Thêm mới/ Sửa danh mục nhuận bút</w:t>
      </w:r>
    </w:p>
    <w:p w14:paraId="68907D66" w14:textId="77777777" w:rsidR="00C60DD7" w:rsidRPr="001164DE" w:rsidRDefault="00C60DD7" w:rsidP="002B7031">
      <w:pPr>
        <w:pStyle w:val="Style2"/>
        <w:numPr>
          <w:ilvl w:val="0"/>
          <w:numId w:val="0"/>
        </w:numPr>
        <w:spacing w:line="312" w:lineRule="auto"/>
        <w:jc w:val="center"/>
      </w:pPr>
      <w:r w:rsidRPr="001164DE">
        <w:rPr>
          <w:noProof/>
        </w:rPr>
        <w:drawing>
          <wp:inline distT="0" distB="0" distL="0" distR="0" wp14:anchorId="17167927" wp14:editId="54328404">
            <wp:extent cx="4133850" cy="301942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133850" cy="3019425"/>
                    </a:xfrm>
                    <a:prstGeom prst="rect">
                      <a:avLst/>
                    </a:prstGeom>
                  </pic:spPr>
                </pic:pic>
              </a:graphicData>
            </a:graphic>
          </wp:inline>
        </w:drawing>
      </w:r>
    </w:p>
    <w:p w14:paraId="0A279530" w14:textId="56D9C1A9" w:rsidR="00C60DD7" w:rsidRPr="001164DE" w:rsidRDefault="00C60DD7" w:rsidP="002B7031">
      <w:pPr>
        <w:pStyle w:val="Caption"/>
        <w:spacing w:after="0" w:line="312" w:lineRule="auto"/>
        <w:rPr>
          <w:sz w:val="28"/>
          <w:szCs w:val="28"/>
        </w:rPr>
      </w:pPr>
      <w:r w:rsidRPr="001164DE">
        <w:rPr>
          <w:sz w:val="28"/>
          <w:szCs w:val="28"/>
        </w:rPr>
        <w:t xml:space="preserve">Giao diện </w:t>
      </w:r>
      <w:r w:rsidRPr="001164DE">
        <w:rPr>
          <w:sz w:val="28"/>
          <w:szCs w:val="28"/>
        </w:rPr>
        <w:fldChar w:fldCharType="begin"/>
      </w:r>
      <w:r w:rsidRPr="001164DE">
        <w:rPr>
          <w:sz w:val="28"/>
          <w:szCs w:val="28"/>
        </w:rPr>
        <w:instrText xml:space="preserve"> SEQ Giao_diện \* ARABIC </w:instrText>
      </w:r>
      <w:r w:rsidRPr="001164DE">
        <w:rPr>
          <w:sz w:val="28"/>
          <w:szCs w:val="28"/>
        </w:rPr>
        <w:fldChar w:fldCharType="separate"/>
      </w:r>
      <w:r w:rsidR="0045178B">
        <w:rPr>
          <w:noProof/>
          <w:sz w:val="28"/>
          <w:szCs w:val="28"/>
        </w:rPr>
        <w:t>24</w:t>
      </w:r>
      <w:r w:rsidRPr="001164DE">
        <w:rPr>
          <w:noProof/>
          <w:sz w:val="28"/>
          <w:szCs w:val="28"/>
        </w:rPr>
        <w:fldChar w:fldCharType="end"/>
      </w:r>
      <w:r w:rsidRPr="001164DE">
        <w:rPr>
          <w:sz w:val="28"/>
          <w:szCs w:val="28"/>
        </w:rPr>
        <w:t>: Thêm mới/ sửa danh mục nhuận bút</w:t>
      </w:r>
    </w:p>
    <w:p w14:paraId="08C7392C" w14:textId="77777777" w:rsidR="00F27326" w:rsidRPr="001164DE" w:rsidRDefault="00F27326">
      <w:pPr>
        <w:rPr>
          <w:rFonts w:ascii="Times New Roman" w:eastAsia="Calibri" w:hAnsi="Times New Roman" w:cs="Times New Roman"/>
          <w:sz w:val="28"/>
          <w:szCs w:val="28"/>
        </w:rPr>
      </w:pPr>
      <w:r w:rsidRPr="001164DE">
        <w:rPr>
          <w:rFonts w:ascii="Times New Roman" w:hAnsi="Times New Roman" w:cs="Times New Roman"/>
          <w:sz w:val="28"/>
          <w:szCs w:val="28"/>
        </w:rPr>
        <w:br w:type="page"/>
      </w:r>
    </w:p>
    <w:p w14:paraId="2B9311D4" w14:textId="4D63CD49" w:rsidR="00C60DD7" w:rsidRPr="001164DE" w:rsidRDefault="00BB3D0B" w:rsidP="002B7031">
      <w:pPr>
        <w:pStyle w:val="Style2"/>
        <w:spacing w:line="312" w:lineRule="auto"/>
      </w:pPr>
      <w:r w:rsidRPr="001164DE">
        <w:lastRenderedPageBreak/>
        <w:t>Thiết kế trường dữ liệu chức năng thêm mới/ Sửa danh mục nhuận bút</w:t>
      </w:r>
    </w:p>
    <w:tbl>
      <w:tblPr>
        <w:tblStyle w:val="TableGrid"/>
        <w:tblW w:w="0" w:type="auto"/>
        <w:tblInd w:w="-5" w:type="dxa"/>
        <w:tblLook w:val="04A0" w:firstRow="1" w:lastRow="0" w:firstColumn="1" w:lastColumn="0" w:noHBand="0" w:noVBand="1"/>
      </w:tblPr>
      <w:tblGrid>
        <w:gridCol w:w="1133"/>
        <w:gridCol w:w="2176"/>
        <w:gridCol w:w="1416"/>
        <w:gridCol w:w="1033"/>
        <w:gridCol w:w="907"/>
        <w:gridCol w:w="2401"/>
      </w:tblGrid>
      <w:tr w:rsidR="00BB3D0B" w:rsidRPr="001164DE" w14:paraId="361C1A28" w14:textId="77777777" w:rsidTr="00A84F88">
        <w:trPr>
          <w:tblHeader/>
        </w:trPr>
        <w:tc>
          <w:tcPr>
            <w:tcW w:w="1170" w:type="dxa"/>
            <w:shd w:val="clear" w:color="auto" w:fill="E7E6E6" w:themeFill="background2"/>
          </w:tcPr>
          <w:p w14:paraId="441FBF1E" w14:textId="77777777" w:rsidR="00BB3D0B" w:rsidRPr="001164DE" w:rsidRDefault="00BB3D0B" w:rsidP="002B7031">
            <w:pPr>
              <w:spacing w:line="312" w:lineRule="auto"/>
              <w:jc w:val="center"/>
              <w:rPr>
                <w:rFonts w:ascii="Times New Roman" w:hAnsi="Times New Roman"/>
                <w:b/>
                <w:sz w:val="28"/>
                <w:szCs w:val="28"/>
              </w:rPr>
            </w:pPr>
            <w:r w:rsidRPr="001164DE">
              <w:rPr>
                <w:rFonts w:ascii="Times New Roman" w:hAnsi="Times New Roman"/>
                <w:b/>
                <w:sz w:val="28"/>
                <w:szCs w:val="28"/>
              </w:rPr>
              <w:t>STT</w:t>
            </w:r>
          </w:p>
        </w:tc>
        <w:tc>
          <w:tcPr>
            <w:tcW w:w="2219" w:type="dxa"/>
            <w:shd w:val="clear" w:color="auto" w:fill="E7E6E6" w:themeFill="background2"/>
          </w:tcPr>
          <w:p w14:paraId="10F3B838" w14:textId="77777777" w:rsidR="00BB3D0B" w:rsidRPr="001164DE" w:rsidRDefault="00BB3D0B"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Thông tin</w:t>
            </w:r>
          </w:p>
        </w:tc>
        <w:tc>
          <w:tcPr>
            <w:tcW w:w="1464" w:type="dxa"/>
            <w:shd w:val="clear" w:color="auto" w:fill="E7E6E6" w:themeFill="background2"/>
          </w:tcPr>
          <w:p w14:paraId="70EEF968" w14:textId="77777777" w:rsidR="00BB3D0B" w:rsidRPr="001164DE" w:rsidRDefault="00BB3D0B"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Kiểu dữ liệu</w:t>
            </w:r>
          </w:p>
        </w:tc>
        <w:tc>
          <w:tcPr>
            <w:tcW w:w="1055" w:type="dxa"/>
            <w:shd w:val="clear" w:color="auto" w:fill="E7E6E6" w:themeFill="background2"/>
          </w:tcPr>
          <w:p w14:paraId="1AE30C69" w14:textId="77777777" w:rsidR="00BB3D0B" w:rsidRPr="001164DE" w:rsidRDefault="00BB3D0B"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Bắt buộc</w:t>
            </w:r>
          </w:p>
        </w:tc>
        <w:tc>
          <w:tcPr>
            <w:tcW w:w="920" w:type="dxa"/>
            <w:shd w:val="clear" w:color="auto" w:fill="E7E6E6" w:themeFill="background2"/>
          </w:tcPr>
          <w:p w14:paraId="135FD4EA" w14:textId="77777777" w:rsidR="00BB3D0B" w:rsidRPr="001164DE" w:rsidRDefault="00BB3D0B"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Mặc định</w:t>
            </w:r>
          </w:p>
        </w:tc>
        <w:tc>
          <w:tcPr>
            <w:tcW w:w="2527" w:type="dxa"/>
            <w:shd w:val="clear" w:color="auto" w:fill="E7E6E6" w:themeFill="background2"/>
          </w:tcPr>
          <w:p w14:paraId="5E77D465" w14:textId="77777777" w:rsidR="00BB3D0B" w:rsidRPr="001164DE" w:rsidRDefault="000F75C5"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 xml:space="preserve">Ràng </w:t>
            </w:r>
            <w:r w:rsidRPr="001164DE">
              <w:rPr>
                <w:rFonts w:ascii="Times New Roman" w:hAnsi="Times New Roman"/>
                <w:b/>
                <w:sz w:val="28"/>
                <w:szCs w:val="28"/>
              </w:rPr>
              <w:t>buộc</w:t>
            </w:r>
          </w:p>
        </w:tc>
      </w:tr>
      <w:tr w:rsidR="00BB3D0B" w:rsidRPr="001164DE" w14:paraId="5DBED643" w14:textId="77777777" w:rsidTr="00A84F88">
        <w:tc>
          <w:tcPr>
            <w:tcW w:w="9355" w:type="dxa"/>
            <w:gridSpan w:val="6"/>
          </w:tcPr>
          <w:p w14:paraId="6F2446D9" w14:textId="77777777" w:rsidR="00BB3D0B" w:rsidRPr="001164DE" w:rsidRDefault="00BB3D0B" w:rsidP="002B7031">
            <w:pPr>
              <w:spacing w:line="312" w:lineRule="auto"/>
              <w:rPr>
                <w:rFonts w:ascii="Times New Roman" w:hAnsi="Times New Roman"/>
                <w:b/>
                <w:i/>
                <w:sz w:val="28"/>
                <w:szCs w:val="28"/>
              </w:rPr>
            </w:pPr>
            <w:r w:rsidRPr="001164DE">
              <w:rPr>
                <w:rFonts w:ascii="Times New Roman" w:hAnsi="Times New Roman"/>
                <w:b/>
                <w:i/>
                <w:sz w:val="28"/>
                <w:szCs w:val="28"/>
              </w:rPr>
              <w:t>Thêm mới/Sửa danh mục nhuận bút</w:t>
            </w:r>
          </w:p>
        </w:tc>
      </w:tr>
      <w:tr w:rsidR="00522B44" w:rsidRPr="001164DE" w14:paraId="573B0186" w14:textId="77777777" w:rsidTr="00A84F88">
        <w:tc>
          <w:tcPr>
            <w:tcW w:w="1170" w:type="dxa"/>
          </w:tcPr>
          <w:p w14:paraId="7D2EA3AD" w14:textId="77777777" w:rsidR="00522B44" w:rsidRPr="001164DE" w:rsidRDefault="00522B44" w:rsidP="002B7031">
            <w:pPr>
              <w:spacing w:line="312" w:lineRule="auto"/>
              <w:jc w:val="center"/>
              <w:rPr>
                <w:rFonts w:ascii="Times New Roman" w:hAnsi="Times New Roman"/>
                <w:sz w:val="28"/>
                <w:szCs w:val="28"/>
              </w:rPr>
            </w:pPr>
            <w:r w:rsidRPr="001164DE">
              <w:rPr>
                <w:rFonts w:ascii="Times New Roman" w:hAnsi="Times New Roman"/>
                <w:sz w:val="28"/>
                <w:szCs w:val="28"/>
              </w:rPr>
              <w:t>1</w:t>
            </w:r>
          </w:p>
        </w:tc>
        <w:tc>
          <w:tcPr>
            <w:tcW w:w="2219" w:type="dxa"/>
          </w:tcPr>
          <w:p w14:paraId="014A0DCD" w14:textId="77777777" w:rsidR="00522B44" w:rsidRPr="001164DE" w:rsidRDefault="00522B44" w:rsidP="002B7031">
            <w:pPr>
              <w:spacing w:line="312" w:lineRule="auto"/>
              <w:rPr>
                <w:rFonts w:ascii="Times New Roman" w:hAnsi="Times New Roman"/>
                <w:sz w:val="28"/>
                <w:szCs w:val="28"/>
              </w:rPr>
            </w:pPr>
            <w:r w:rsidRPr="001164DE">
              <w:rPr>
                <w:rFonts w:ascii="Times New Roman" w:hAnsi="Times New Roman"/>
                <w:sz w:val="28"/>
                <w:szCs w:val="28"/>
              </w:rPr>
              <w:t>Tên</w:t>
            </w:r>
            <w:r w:rsidRPr="001164DE" w:rsidDel="008855D7">
              <w:rPr>
                <w:rFonts w:ascii="Times New Roman" w:hAnsi="Times New Roman"/>
                <w:sz w:val="28"/>
                <w:szCs w:val="28"/>
              </w:rPr>
              <w:t xml:space="preserve"> </w:t>
            </w:r>
            <w:r w:rsidRPr="001164DE">
              <w:rPr>
                <w:rFonts w:ascii="Times New Roman" w:hAnsi="Times New Roman"/>
                <w:sz w:val="28"/>
                <w:szCs w:val="28"/>
              </w:rPr>
              <w:t>(Name)</w:t>
            </w:r>
          </w:p>
        </w:tc>
        <w:tc>
          <w:tcPr>
            <w:tcW w:w="1464" w:type="dxa"/>
          </w:tcPr>
          <w:p w14:paraId="11001EF5" w14:textId="77777777" w:rsidR="00522B44" w:rsidRPr="001164DE" w:rsidRDefault="00522B44" w:rsidP="002B7031">
            <w:pPr>
              <w:spacing w:line="312" w:lineRule="auto"/>
              <w:rPr>
                <w:rFonts w:ascii="Times New Roman" w:hAnsi="Times New Roman"/>
                <w:sz w:val="28"/>
                <w:szCs w:val="28"/>
              </w:rPr>
            </w:pPr>
            <w:r w:rsidRPr="001164DE">
              <w:rPr>
                <w:rFonts w:ascii="Times New Roman" w:hAnsi="Times New Roman"/>
                <w:sz w:val="28"/>
                <w:szCs w:val="28"/>
              </w:rPr>
              <w:t>Chuỗi ký tự (50)</w:t>
            </w:r>
          </w:p>
        </w:tc>
        <w:tc>
          <w:tcPr>
            <w:tcW w:w="1055" w:type="dxa"/>
          </w:tcPr>
          <w:p w14:paraId="4CB05A4C" w14:textId="77777777" w:rsidR="00522B44" w:rsidRPr="001164DE" w:rsidRDefault="00522B44" w:rsidP="002B7031">
            <w:pPr>
              <w:spacing w:line="312" w:lineRule="auto"/>
              <w:rPr>
                <w:rFonts w:ascii="Times New Roman" w:hAnsi="Times New Roman"/>
                <w:sz w:val="28"/>
                <w:szCs w:val="28"/>
              </w:rPr>
            </w:pPr>
            <w:r w:rsidRPr="001164DE">
              <w:rPr>
                <w:rFonts w:ascii="Times New Roman" w:hAnsi="Times New Roman"/>
                <w:sz w:val="28"/>
                <w:szCs w:val="28"/>
              </w:rPr>
              <w:t>Có</w:t>
            </w:r>
          </w:p>
        </w:tc>
        <w:tc>
          <w:tcPr>
            <w:tcW w:w="920" w:type="dxa"/>
          </w:tcPr>
          <w:p w14:paraId="2484EAEB" w14:textId="77777777" w:rsidR="00522B44" w:rsidRPr="001164DE" w:rsidRDefault="00522B44" w:rsidP="002B7031">
            <w:pPr>
              <w:spacing w:line="312" w:lineRule="auto"/>
              <w:rPr>
                <w:rFonts w:ascii="Times New Roman" w:hAnsi="Times New Roman"/>
                <w:sz w:val="28"/>
                <w:szCs w:val="28"/>
                <w:lang w:val="vi-VN"/>
              </w:rPr>
            </w:pPr>
          </w:p>
        </w:tc>
        <w:tc>
          <w:tcPr>
            <w:tcW w:w="2527" w:type="dxa"/>
          </w:tcPr>
          <w:p w14:paraId="1A34F850" w14:textId="77777777" w:rsidR="00522B44" w:rsidRPr="001164DE" w:rsidRDefault="00522B44" w:rsidP="00A44A2C">
            <w:pPr>
              <w:spacing w:line="312" w:lineRule="auto"/>
              <w:jc w:val="both"/>
              <w:rPr>
                <w:rFonts w:ascii="Times New Roman" w:hAnsi="Times New Roman"/>
                <w:sz w:val="28"/>
                <w:szCs w:val="28"/>
              </w:rPr>
            </w:pPr>
            <w:r w:rsidRPr="001164DE">
              <w:rPr>
                <w:rFonts w:ascii="Times New Roman" w:hAnsi="Times New Roman"/>
                <w:sz w:val="28"/>
                <w:szCs w:val="28"/>
              </w:rPr>
              <w:t>Cho phép NSD nhập định danh mức nhuận bút trên hệ thống</w:t>
            </w:r>
          </w:p>
          <w:p w14:paraId="7D26DEB7" w14:textId="77777777" w:rsidR="00522B44" w:rsidRPr="001164DE" w:rsidRDefault="00522B44" w:rsidP="00A44A2C">
            <w:pPr>
              <w:spacing w:line="312" w:lineRule="auto"/>
              <w:jc w:val="both"/>
              <w:rPr>
                <w:rFonts w:ascii="Times New Roman" w:hAnsi="Times New Roman"/>
                <w:sz w:val="28"/>
                <w:szCs w:val="28"/>
              </w:rPr>
            </w:pPr>
            <w:r w:rsidRPr="001164DE">
              <w:rPr>
                <w:rFonts w:ascii="Times New Roman" w:hAnsi="Times New Roman"/>
                <w:sz w:val="28"/>
                <w:szCs w:val="28"/>
              </w:rPr>
              <w:t>Cho phép nhập số và chữ (a-z, A-Z, 0-9), khoảng trống và các ký tự $, -. ! ()</w:t>
            </w:r>
          </w:p>
        </w:tc>
      </w:tr>
      <w:tr w:rsidR="00522B44" w:rsidRPr="001164DE" w14:paraId="6C3087D4" w14:textId="77777777" w:rsidTr="00A84F88">
        <w:tc>
          <w:tcPr>
            <w:tcW w:w="1170" w:type="dxa"/>
          </w:tcPr>
          <w:p w14:paraId="0DB65304" w14:textId="77777777" w:rsidR="00522B44" w:rsidRPr="001164DE" w:rsidRDefault="00522B44" w:rsidP="002B7031">
            <w:pPr>
              <w:spacing w:line="312" w:lineRule="auto"/>
              <w:jc w:val="center"/>
              <w:rPr>
                <w:rFonts w:ascii="Times New Roman" w:hAnsi="Times New Roman"/>
                <w:sz w:val="28"/>
                <w:szCs w:val="28"/>
                <w:lang w:val="vi-VN"/>
              </w:rPr>
            </w:pPr>
            <w:r w:rsidRPr="001164DE">
              <w:rPr>
                <w:rFonts w:ascii="Times New Roman" w:hAnsi="Times New Roman"/>
                <w:sz w:val="28"/>
                <w:szCs w:val="28"/>
              </w:rPr>
              <w:t>2</w:t>
            </w:r>
          </w:p>
        </w:tc>
        <w:tc>
          <w:tcPr>
            <w:tcW w:w="2219" w:type="dxa"/>
          </w:tcPr>
          <w:p w14:paraId="269B720F" w14:textId="77777777" w:rsidR="00522B44" w:rsidRPr="001164DE" w:rsidRDefault="00522B44" w:rsidP="002B7031">
            <w:pPr>
              <w:spacing w:line="312" w:lineRule="auto"/>
              <w:rPr>
                <w:rFonts w:ascii="Times New Roman" w:hAnsi="Times New Roman"/>
                <w:sz w:val="28"/>
                <w:szCs w:val="28"/>
              </w:rPr>
            </w:pPr>
            <w:r w:rsidRPr="001164DE">
              <w:rPr>
                <w:rFonts w:ascii="Times New Roman" w:hAnsi="Times New Roman"/>
                <w:sz w:val="28"/>
                <w:szCs w:val="28"/>
              </w:rPr>
              <w:t>Mức nhuận bút</w:t>
            </w:r>
            <w:r w:rsidRPr="001164DE" w:rsidDel="008855D7">
              <w:rPr>
                <w:rFonts w:ascii="Times New Roman" w:hAnsi="Times New Roman"/>
                <w:sz w:val="28"/>
                <w:szCs w:val="28"/>
              </w:rPr>
              <w:t xml:space="preserve"> </w:t>
            </w:r>
            <w:r w:rsidRPr="001164DE">
              <w:rPr>
                <w:rFonts w:ascii="Times New Roman" w:hAnsi="Times New Roman"/>
                <w:sz w:val="28"/>
                <w:szCs w:val="28"/>
              </w:rPr>
              <w:t>(Display title)</w:t>
            </w:r>
          </w:p>
        </w:tc>
        <w:tc>
          <w:tcPr>
            <w:tcW w:w="1464" w:type="dxa"/>
          </w:tcPr>
          <w:p w14:paraId="3473665E" w14:textId="77777777" w:rsidR="00522B44" w:rsidRPr="001164DE" w:rsidRDefault="00522B44" w:rsidP="002B7031">
            <w:pPr>
              <w:spacing w:line="312" w:lineRule="auto"/>
              <w:rPr>
                <w:rFonts w:ascii="Times New Roman" w:hAnsi="Times New Roman"/>
                <w:sz w:val="28"/>
                <w:szCs w:val="28"/>
              </w:rPr>
            </w:pPr>
            <w:r w:rsidRPr="001164DE">
              <w:rPr>
                <w:rFonts w:ascii="Times New Roman" w:hAnsi="Times New Roman"/>
                <w:sz w:val="28"/>
                <w:szCs w:val="28"/>
              </w:rPr>
              <w:t>Số tự nhiên (10)</w:t>
            </w:r>
          </w:p>
        </w:tc>
        <w:tc>
          <w:tcPr>
            <w:tcW w:w="1055" w:type="dxa"/>
          </w:tcPr>
          <w:p w14:paraId="4A2AF179" w14:textId="77777777" w:rsidR="00522B44" w:rsidRPr="001164DE" w:rsidRDefault="00522B44" w:rsidP="002B7031">
            <w:pPr>
              <w:spacing w:line="312" w:lineRule="auto"/>
              <w:rPr>
                <w:rFonts w:ascii="Times New Roman" w:hAnsi="Times New Roman"/>
                <w:sz w:val="28"/>
                <w:szCs w:val="28"/>
              </w:rPr>
            </w:pPr>
            <w:r w:rsidRPr="001164DE">
              <w:rPr>
                <w:rFonts w:ascii="Times New Roman" w:hAnsi="Times New Roman"/>
                <w:sz w:val="28"/>
                <w:szCs w:val="28"/>
              </w:rPr>
              <w:t>Có</w:t>
            </w:r>
          </w:p>
        </w:tc>
        <w:tc>
          <w:tcPr>
            <w:tcW w:w="920" w:type="dxa"/>
          </w:tcPr>
          <w:p w14:paraId="6C7E9A2D" w14:textId="77777777" w:rsidR="00522B44" w:rsidRPr="001164DE" w:rsidRDefault="00522B44" w:rsidP="002B7031">
            <w:pPr>
              <w:spacing w:line="312" w:lineRule="auto"/>
              <w:rPr>
                <w:rFonts w:ascii="Times New Roman" w:hAnsi="Times New Roman"/>
                <w:sz w:val="28"/>
                <w:szCs w:val="28"/>
                <w:lang w:val="vi-VN"/>
              </w:rPr>
            </w:pPr>
          </w:p>
        </w:tc>
        <w:tc>
          <w:tcPr>
            <w:tcW w:w="2527" w:type="dxa"/>
          </w:tcPr>
          <w:p w14:paraId="4FEDADC7" w14:textId="77777777" w:rsidR="00522B44" w:rsidRPr="001164DE" w:rsidRDefault="00522B44" w:rsidP="00A44A2C">
            <w:pPr>
              <w:spacing w:line="312" w:lineRule="auto"/>
              <w:jc w:val="both"/>
              <w:rPr>
                <w:rFonts w:ascii="Times New Roman" w:hAnsi="Times New Roman"/>
                <w:sz w:val="28"/>
                <w:szCs w:val="28"/>
                <w:lang w:val="vi-VN"/>
              </w:rPr>
            </w:pPr>
            <w:r w:rsidRPr="001164DE">
              <w:rPr>
                <w:rFonts w:ascii="Times New Roman" w:hAnsi="Times New Roman"/>
                <w:sz w:val="28"/>
                <w:szCs w:val="28"/>
              </w:rPr>
              <w:t xml:space="preserve">Cho phép NSD nhập </w:t>
            </w:r>
            <w:r w:rsidRPr="001164DE">
              <w:rPr>
                <w:rFonts w:ascii="Times New Roman" w:hAnsi="Times New Roman"/>
                <w:sz w:val="28"/>
                <w:szCs w:val="28"/>
                <w:lang w:val="vi-VN"/>
              </w:rPr>
              <w:t xml:space="preserve">số tiền tương ứng với </w:t>
            </w:r>
            <w:r w:rsidRPr="001164DE">
              <w:rPr>
                <w:rFonts w:ascii="Times New Roman" w:hAnsi="Times New Roman"/>
                <w:sz w:val="28"/>
                <w:szCs w:val="28"/>
              </w:rPr>
              <w:t xml:space="preserve">mức </w:t>
            </w:r>
            <w:r w:rsidRPr="001164DE">
              <w:rPr>
                <w:rFonts w:ascii="Times New Roman" w:hAnsi="Times New Roman"/>
                <w:sz w:val="28"/>
                <w:szCs w:val="28"/>
                <w:lang w:val="vi-VN"/>
              </w:rPr>
              <w:t>nhuận bút</w:t>
            </w:r>
            <w:r w:rsidRPr="001164DE" w:rsidDel="008855D7">
              <w:rPr>
                <w:rFonts w:ascii="Times New Roman" w:hAnsi="Times New Roman"/>
                <w:sz w:val="28"/>
                <w:szCs w:val="28"/>
                <w:lang w:val="vi-VN"/>
              </w:rPr>
              <w:t xml:space="preserve"> </w:t>
            </w:r>
          </w:p>
        </w:tc>
      </w:tr>
      <w:tr w:rsidR="00522B44" w:rsidRPr="001164DE" w14:paraId="55016E50" w14:textId="77777777" w:rsidTr="00A84F88">
        <w:tc>
          <w:tcPr>
            <w:tcW w:w="1170" w:type="dxa"/>
          </w:tcPr>
          <w:p w14:paraId="1CD7B65F" w14:textId="77777777" w:rsidR="00522B44" w:rsidRPr="001164DE" w:rsidRDefault="00522B44" w:rsidP="002B7031">
            <w:pPr>
              <w:spacing w:line="312" w:lineRule="auto"/>
              <w:jc w:val="center"/>
              <w:rPr>
                <w:rFonts w:ascii="Times New Roman" w:hAnsi="Times New Roman"/>
                <w:sz w:val="28"/>
                <w:szCs w:val="28"/>
              </w:rPr>
            </w:pPr>
            <w:r w:rsidRPr="001164DE">
              <w:rPr>
                <w:rFonts w:ascii="Times New Roman" w:hAnsi="Times New Roman"/>
                <w:sz w:val="28"/>
                <w:szCs w:val="28"/>
              </w:rPr>
              <w:t>3</w:t>
            </w:r>
          </w:p>
        </w:tc>
        <w:tc>
          <w:tcPr>
            <w:tcW w:w="2219" w:type="dxa"/>
          </w:tcPr>
          <w:p w14:paraId="1A7C12C9" w14:textId="77777777" w:rsidR="00522B44" w:rsidRPr="001164DE" w:rsidRDefault="00522B44" w:rsidP="002B7031">
            <w:pPr>
              <w:spacing w:line="312" w:lineRule="auto"/>
              <w:rPr>
                <w:rFonts w:ascii="Times New Roman" w:hAnsi="Times New Roman"/>
                <w:sz w:val="28"/>
                <w:szCs w:val="28"/>
              </w:rPr>
            </w:pPr>
            <w:r w:rsidRPr="001164DE">
              <w:rPr>
                <w:rFonts w:ascii="Times New Roman" w:hAnsi="Times New Roman"/>
                <w:sz w:val="28"/>
                <w:szCs w:val="28"/>
              </w:rPr>
              <w:t>Mô tả</w:t>
            </w:r>
            <w:r w:rsidRPr="001164DE" w:rsidDel="008855D7">
              <w:rPr>
                <w:rFonts w:ascii="Times New Roman" w:hAnsi="Times New Roman"/>
                <w:sz w:val="28"/>
                <w:szCs w:val="28"/>
              </w:rPr>
              <w:t xml:space="preserve"> </w:t>
            </w:r>
            <w:r w:rsidRPr="001164DE">
              <w:rPr>
                <w:rFonts w:ascii="Times New Roman" w:hAnsi="Times New Roman"/>
                <w:sz w:val="28"/>
                <w:szCs w:val="28"/>
              </w:rPr>
              <w:t>(Description)</w:t>
            </w:r>
          </w:p>
        </w:tc>
        <w:tc>
          <w:tcPr>
            <w:tcW w:w="1464" w:type="dxa"/>
          </w:tcPr>
          <w:p w14:paraId="24E96C4F" w14:textId="77777777" w:rsidR="00522B44" w:rsidRPr="001164DE" w:rsidRDefault="00522B44" w:rsidP="002B7031">
            <w:pPr>
              <w:spacing w:line="312" w:lineRule="auto"/>
              <w:rPr>
                <w:rFonts w:ascii="Times New Roman" w:hAnsi="Times New Roman"/>
                <w:sz w:val="28"/>
                <w:szCs w:val="28"/>
              </w:rPr>
            </w:pPr>
            <w:r w:rsidRPr="001164DE">
              <w:rPr>
                <w:rFonts w:ascii="Times New Roman" w:hAnsi="Times New Roman"/>
                <w:sz w:val="28"/>
                <w:szCs w:val="28"/>
              </w:rPr>
              <w:t>Chuỗi ký tự (200)</w:t>
            </w:r>
          </w:p>
        </w:tc>
        <w:tc>
          <w:tcPr>
            <w:tcW w:w="1055" w:type="dxa"/>
          </w:tcPr>
          <w:p w14:paraId="29ECCA86" w14:textId="77777777" w:rsidR="00522B44" w:rsidRPr="001164DE" w:rsidRDefault="00522B44" w:rsidP="002B7031">
            <w:pPr>
              <w:spacing w:line="312" w:lineRule="auto"/>
              <w:rPr>
                <w:rFonts w:ascii="Times New Roman" w:hAnsi="Times New Roman"/>
                <w:sz w:val="28"/>
                <w:szCs w:val="28"/>
              </w:rPr>
            </w:pPr>
          </w:p>
        </w:tc>
        <w:tc>
          <w:tcPr>
            <w:tcW w:w="920" w:type="dxa"/>
          </w:tcPr>
          <w:p w14:paraId="7C223684" w14:textId="77777777" w:rsidR="00522B44" w:rsidRPr="001164DE" w:rsidRDefault="00522B44" w:rsidP="002B7031">
            <w:pPr>
              <w:spacing w:line="312" w:lineRule="auto"/>
              <w:rPr>
                <w:rFonts w:ascii="Times New Roman" w:hAnsi="Times New Roman"/>
                <w:sz w:val="28"/>
                <w:szCs w:val="28"/>
                <w:lang w:val="vi-VN"/>
              </w:rPr>
            </w:pPr>
          </w:p>
        </w:tc>
        <w:tc>
          <w:tcPr>
            <w:tcW w:w="2527" w:type="dxa"/>
          </w:tcPr>
          <w:p w14:paraId="47925CDD" w14:textId="77777777" w:rsidR="00522B44" w:rsidRPr="001164DE" w:rsidRDefault="00522B44" w:rsidP="00A44A2C">
            <w:pPr>
              <w:spacing w:line="312" w:lineRule="auto"/>
              <w:jc w:val="both"/>
              <w:rPr>
                <w:rFonts w:ascii="Times New Roman" w:hAnsi="Times New Roman"/>
                <w:sz w:val="28"/>
                <w:szCs w:val="28"/>
              </w:rPr>
            </w:pPr>
            <w:r w:rsidRPr="001164DE">
              <w:rPr>
                <w:rFonts w:ascii="Times New Roman" w:hAnsi="Times New Roman"/>
                <w:sz w:val="28"/>
                <w:szCs w:val="28"/>
              </w:rPr>
              <w:t>Cho phép NSD nhập mô tả mức nhuận bút</w:t>
            </w:r>
          </w:p>
        </w:tc>
      </w:tr>
    </w:tbl>
    <w:p w14:paraId="32F1DFB6" w14:textId="77777777" w:rsidR="009D7060" w:rsidRPr="001164DE" w:rsidRDefault="009D7060" w:rsidP="0090566F">
      <w:pPr>
        <w:pStyle w:val="Heading4"/>
      </w:pPr>
      <w:r w:rsidRPr="001164DE">
        <w:t>Điều kiện thực hiện</w:t>
      </w:r>
    </w:p>
    <w:p w14:paraId="04200B22" w14:textId="77777777" w:rsidR="00A80242" w:rsidRPr="001164DE" w:rsidRDefault="00A80242" w:rsidP="002B7031">
      <w:pPr>
        <w:pStyle w:val="Style2"/>
        <w:spacing w:line="312" w:lineRule="auto"/>
        <w:rPr>
          <w:lang w:eastAsia="x-none"/>
        </w:rPr>
      </w:pPr>
      <w:r w:rsidRPr="001164DE">
        <w:rPr>
          <w:lang w:val="vi-VN"/>
        </w:rPr>
        <w:t>N</w:t>
      </w:r>
      <w:r w:rsidRPr="001164DE">
        <w:t>SD đã đăng nhập thành công vào hệ thống</w:t>
      </w:r>
      <w:r w:rsidRPr="001164DE">
        <w:rPr>
          <w:lang w:val="vi-VN"/>
        </w:rPr>
        <w:t xml:space="preserve"> </w:t>
      </w:r>
      <w:r w:rsidRPr="001164DE">
        <w:t>và truy cập vào chức năng quản lý</w:t>
      </w:r>
      <w:r w:rsidRPr="001164DE">
        <w:rPr>
          <w:lang w:val="vi-VN"/>
        </w:rPr>
        <w:t xml:space="preserve"> Danh mục nhuận bút</w:t>
      </w:r>
    </w:p>
    <w:p w14:paraId="5C57CBCD" w14:textId="77777777" w:rsidR="009D7060" w:rsidRPr="001164DE" w:rsidRDefault="009D7060" w:rsidP="0090566F">
      <w:pPr>
        <w:pStyle w:val="Heading4"/>
      </w:pPr>
      <w:r w:rsidRPr="001164DE">
        <w:t>Yêu cầu đặc biệt/ Ràng buộc</w:t>
      </w:r>
    </w:p>
    <w:p w14:paraId="2F325702" w14:textId="77777777" w:rsidR="00A80242" w:rsidRPr="001164DE" w:rsidRDefault="00A80242" w:rsidP="002B7031">
      <w:pPr>
        <w:pStyle w:val="Style2"/>
        <w:spacing w:line="312" w:lineRule="auto"/>
        <w:rPr>
          <w:lang w:eastAsia="x-none"/>
        </w:rPr>
      </w:pPr>
      <w:r w:rsidRPr="001164DE">
        <w:t>NSD đã</w:t>
      </w:r>
      <w:r w:rsidRPr="001164DE">
        <w:rPr>
          <w:lang w:val="vi-VN"/>
        </w:rPr>
        <w:t xml:space="preserve"> được phân quyền </w:t>
      </w:r>
      <w:r w:rsidRPr="001164DE">
        <w:t>quản lý</w:t>
      </w:r>
      <w:r w:rsidRPr="001164DE">
        <w:rPr>
          <w:lang w:val="vi-VN"/>
        </w:rPr>
        <w:t xml:space="preserve"> Danh mục nhuận bút</w:t>
      </w:r>
    </w:p>
    <w:p w14:paraId="3F2A0F84" w14:textId="77777777" w:rsidR="00F27326" w:rsidRPr="001164DE" w:rsidRDefault="00F27326">
      <w:pPr>
        <w:rPr>
          <w:rFonts w:ascii="Times New Roman" w:eastAsia="Calibri" w:hAnsi="Times New Roman" w:cs="Times New Roman"/>
          <w:b/>
          <w:sz w:val="28"/>
          <w:szCs w:val="28"/>
          <w:lang w:eastAsia="x-none"/>
        </w:rPr>
      </w:pPr>
      <w:r w:rsidRPr="001164DE">
        <w:rPr>
          <w:rFonts w:ascii="Times New Roman" w:hAnsi="Times New Roman" w:cs="Times New Roman"/>
          <w:sz w:val="28"/>
          <w:szCs w:val="28"/>
        </w:rPr>
        <w:br w:type="page"/>
      </w:r>
    </w:p>
    <w:p w14:paraId="3940B1E8" w14:textId="26272FF7" w:rsidR="00BB3D0B" w:rsidRPr="001164DE" w:rsidRDefault="00BA4386" w:rsidP="0090566F">
      <w:pPr>
        <w:pStyle w:val="Heading4"/>
      </w:pPr>
      <w:r>
        <w:lastRenderedPageBreak/>
        <w:t>Luồng xử lý dữ liệu</w:t>
      </w:r>
    </w:p>
    <w:p w14:paraId="01F5E461" w14:textId="77777777" w:rsidR="00BB3D0B" w:rsidRPr="001164DE" w:rsidRDefault="00BB3D0B" w:rsidP="002B7031">
      <w:pPr>
        <w:pStyle w:val="ListParagraph"/>
        <w:spacing w:line="312" w:lineRule="auto"/>
      </w:pPr>
      <w:r w:rsidRPr="001164DE">
        <w:t>Thêm mới danh mục nhuận bút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2"/>
        <w:gridCol w:w="2123"/>
        <w:gridCol w:w="6036"/>
      </w:tblGrid>
      <w:tr w:rsidR="00BB3D0B" w:rsidRPr="001164DE" w14:paraId="35F97D18" w14:textId="77777777" w:rsidTr="00A84F88">
        <w:trPr>
          <w:trHeight w:val="510"/>
          <w:tblHeader/>
        </w:trPr>
        <w:tc>
          <w:tcPr>
            <w:tcW w:w="576" w:type="pct"/>
            <w:shd w:val="clear" w:color="auto" w:fill="E7E6E6" w:themeFill="background2"/>
            <w:vAlign w:val="center"/>
          </w:tcPr>
          <w:p w14:paraId="51472192" w14:textId="77777777" w:rsidR="00BB3D0B" w:rsidRPr="001164DE" w:rsidRDefault="00BB3D0B"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Bước thực hiện</w:t>
            </w:r>
          </w:p>
        </w:tc>
        <w:tc>
          <w:tcPr>
            <w:tcW w:w="1250" w:type="pct"/>
            <w:shd w:val="clear" w:color="auto" w:fill="E7E6E6" w:themeFill="background2"/>
            <w:vAlign w:val="center"/>
          </w:tcPr>
          <w:p w14:paraId="30DFD10F" w14:textId="77777777" w:rsidR="00BB3D0B" w:rsidRPr="001164DE" w:rsidRDefault="00BB3D0B"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Chủ thể thực hiện</w:t>
            </w:r>
          </w:p>
        </w:tc>
        <w:tc>
          <w:tcPr>
            <w:tcW w:w="3174" w:type="pct"/>
            <w:shd w:val="clear" w:color="auto" w:fill="E7E6E6" w:themeFill="background2"/>
            <w:vAlign w:val="center"/>
          </w:tcPr>
          <w:p w14:paraId="1563EFF6" w14:textId="77777777" w:rsidR="00BB3D0B" w:rsidRPr="001164DE" w:rsidRDefault="00BB3D0B"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Nội dung</w:t>
            </w:r>
          </w:p>
        </w:tc>
      </w:tr>
      <w:tr w:rsidR="00BB3D0B" w:rsidRPr="001164DE" w14:paraId="68D63D64" w14:textId="77777777" w:rsidTr="00A84F88">
        <w:trPr>
          <w:trHeight w:val="510"/>
        </w:trPr>
        <w:tc>
          <w:tcPr>
            <w:tcW w:w="576" w:type="pct"/>
            <w:shd w:val="clear" w:color="auto" w:fill="auto"/>
          </w:tcPr>
          <w:p w14:paraId="3F40DB8F" w14:textId="77777777" w:rsidR="00BB3D0B" w:rsidRPr="001164DE" w:rsidRDefault="00BB3D0B"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rPr>
              <w:t>1</w:t>
            </w:r>
          </w:p>
        </w:tc>
        <w:tc>
          <w:tcPr>
            <w:tcW w:w="1250" w:type="pct"/>
            <w:shd w:val="clear" w:color="auto" w:fill="auto"/>
          </w:tcPr>
          <w:p w14:paraId="3633CE9F" w14:textId="77777777" w:rsidR="00BB3D0B" w:rsidRPr="001164DE" w:rsidRDefault="00BB3D0B"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lang w:val="vi-VN"/>
              </w:rPr>
              <w:t>NSD</w:t>
            </w:r>
            <w:r w:rsidRPr="001164DE">
              <w:rPr>
                <w:rFonts w:ascii="Times New Roman" w:hAnsi="Times New Roman" w:cs="Times New Roman"/>
                <w:sz w:val="28"/>
                <w:szCs w:val="28"/>
              </w:rPr>
              <w:t xml:space="preserve"> (Người quản trị nội dung)</w:t>
            </w:r>
          </w:p>
        </w:tc>
        <w:tc>
          <w:tcPr>
            <w:tcW w:w="3174" w:type="pct"/>
            <w:shd w:val="clear" w:color="auto" w:fill="auto"/>
          </w:tcPr>
          <w:p w14:paraId="7C8A8326" w14:textId="48BF3FFF" w:rsidR="00BB3D0B" w:rsidRPr="001164DE" w:rsidRDefault="00BB3D0B" w:rsidP="00A44A2C">
            <w:pPr>
              <w:spacing w:after="0" w:line="312" w:lineRule="auto"/>
              <w:jc w:val="both"/>
              <w:rPr>
                <w:rFonts w:ascii="Times New Roman" w:hAnsi="Times New Roman" w:cs="Times New Roman"/>
                <w:sz w:val="28"/>
                <w:szCs w:val="28"/>
              </w:rPr>
            </w:pPr>
            <w:r w:rsidRPr="001164DE">
              <w:rPr>
                <w:rFonts w:ascii="Times New Roman" w:hAnsi="Times New Roman" w:cs="Times New Roman"/>
                <w:sz w:val="28"/>
                <w:szCs w:val="28"/>
              </w:rPr>
              <w:t xml:space="preserve">Đăng nhập vào trang quản trị website </w:t>
            </w:r>
            <w:r w:rsidR="00E04DD9" w:rsidRPr="001164DE">
              <w:rPr>
                <w:rFonts w:ascii="Times New Roman" w:hAnsi="Times New Roman" w:cs="Times New Roman"/>
                <w:sz w:val="28"/>
                <w:szCs w:val="28"/>
              </w:rPr>
              <w:t>Tạp chí Thuế</w:t>
            </w:r>
          </w:p>
        </w:tc>
      </w:tr>
      <w:tr w:rsidR="00BB3D0B" w:rsidRPr="001164DE" w14:paraId="3C8910E1" w14:textId="77777777" w:rsidTr="00A84F88">
        <w:trPr>
          <w:trHeight w:val="510"/>
        </w:trPr>
        <w:tc>
          <w:tcPr>
            <w:tcW w:w="576" w:type="pct"/>
            <w:shd w:val="clear" w:color="auto" w:fill="auto"/>
          </w:tcPr>
          <w:p w14:paraId="7DFE1771" w14:textId="77777777" w:rsidR="00BB3D0B" w:rsidRPr="001164DE" w:rsidRDefault="00BB3D0B"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rPr>
              <w:t>2</w:t>
            </w:r>
          </w:p>
        </w:tc>
        <w:tc>
          <w:tcPr>
            <w:tcW w:w="1250" w:type="pct"/>
            <w:shd w:val="clear" w:color="auto" w:fill="auto"/>
          </w:tcPr>
          <w:p w14:paraId="17D63C65" w14:textId="77777777" w:rsidR="00BB3D0B" w:rsidRPr="001164DE" w:rsidRDefault="00BB3D0B"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NSD</w:t>
            </w:r>
            <w:r w:rsidRPr="001164DE">
              <w:rPr>
                <w:rFonts w:ascii="Times New Roman" w:hAnsi="Times New Roman" w:cs="Times New Roman"/>
                <w:sz w:val="28"/>
                <w:szCs w:val="28"/>
              </w:rPr>
              <w:t xml:space="preserve"> (Người quản trị nội dung)</w:t>
            </w:r>
          </w:p>
        </w:tc>
        <w:tc>
          <w:tcPr>
            <w:tcW w:w="3174" w:type="pct"/>
            <w:shd w:val="clear" w:color="auto" w:fill="auto"/>
          </w:tcPr>
          <w:p w14:paraId="10D7A95D" w14:textId="77777777" w:rsidR="00BB3D0B" w:rsidRPr="001164DE" w:rsidRDefault="00BB3D0B" w:rsidP="00A44A2C">
            <w:pPr>
              <w:spacing w:after="0" w:line="312" w:lineRule="auto"/>
              <w:jc w:val="both"/>
              <w:rPr>
                <w:rFonts w:ascii="Times New Roman" w:hAnsi="Times New Roman" w:cs="Times New Roman"/>
                <w:sz w:val="28"/>
                <w:szCs w:val="28"/>
                <w:lang w:val="vi-VN"/>
              </w:rPr>
            </w:pPr>
            <w:r w:rsidRPr="001164DE">
              <w:rPr>
                <w:rFonts w:ascii="Times New Roman" w:hAnsi="Times New Roman" w:cs="Times New Roman"/>
                <w:sz w:val="28"/>
                <w:szCs w:val="28"/>
              </w:rPr>
              <w:t>Chọn thư mục danh mục nhuận bút</w:t>
            </w:r>
          </w:p>
        </w:tc>
      </w:tr>
      <w:tr w:rsidR="00BB3D0B" w:rsidRPr="001164DE" w14:paraId="1AA7C1D6" w14:textId="77777777" w:rsidTr="00A84F88">
        <w:trPr>
          <w:trHeight w:val="510"/>
        </w:trPr>
        <w:tc>
          <w:tcPr>
            <w:tcW w:w="576" w:type="pct"/>
            <w:shd w:val="clear" w:color="auto" w:fill="auto"/>
          </w:tcPr>
          <w:p w14:paraId="71595523" w14:textId="77777777" w:rsidR="00BB3D0B" w:rsidRPr="001164DE" w:rsidRDefault="00BB3D0B"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rPr>
              <w:t>3</w:t>
            </w:r>
          </w:p>
        </w:tc>
        <w:tc>
          <w:tcPr>
            <w:tcW w:w="1250" w:type="pct"/>
            <w:shd w:val="clear" w:color="auto" w:fill="auto"/>
          </w:tcPr>
          <w:p w14:paraId="0B2411E9" w14:textId="77777777" w:rsidR="00BB3D0B" w:rsidRPr="001164DE" w:rsidRDefault="00BB3D0B"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lang w:val="vi-VN"/>
              </w:rPr>
              <w:t>NSD</w:t>
            </w:r>
            <w:r w:rsidRPr="001164DE">
              <w:rPr>
                <w:rFonts w:ascii="Times New Roman" w:hAnsi="Times New Roman" w:cs="Times New Roman"/>
                <w:sz w:val="28"/>
                <w:szCs w:val="28"/>
              </w:rPr>
              <w:t xml:space="preserve"> (Người quản trị nội dung)</w:t>
            </w:r>
          </w:p>
        </w:tc>
        <w:tc>
          <w:tcPr>
            <w:tcW w:w="3174" w:type="pct"/>
            <w:shd w:val="clear" w:color="auto" w:fill="auto"/>
          </w:tcPr>
          <w:p w14:paraId="01CFC43B" w14:textId="11150FC3" w:rsidR="00BB3D0B" w:rsidRPr="001164DE" w:rsidRDefault="00BB3D0B" w:rsidP="00A44A2C">
            <w:pPr>
              <w:spacing w:after="0" w:line="312" w:lineRule="auto"/>
              <w:jc w:val="both"/>
              <w:rPr>
                <w:rFonts w:ascii="Times New Roman" w:hAnsi="Times New Roman" w:cs="Times New Roman"/>
                <w:sz w:val="28"/>
                <w:szCs w:val="28"/>
                <w:lang w:val="vi-VN"/>
              </w:rPr>
            </w:pPr>
            <w:r w:rsidRPr="001164DE">
              <w:rPr>
                <w:rFonts w:ascii="Times New Roman" w:hAnsi="Times New Roman" w:cs="Times New Roman"/>
                <w:sz w:val="28"/>
                <w:szCs w:val="28"/>
                <w:lang w:val="vi-VN"/>
              </w:rPr>
              <w:t>Trong thư mục Danh mục nhuận bút, kích vào nút</w:t>
            </w:r>
            <w:r w:rsidRPr="001164DE">
              <w:rPr>
                <w:rFonts w:ascii="Times New Roman" w:hAnsi="Times New Roman" w:cs="Times New Roman"/>
                <w:sz w:val="28"/>
                <w:szCs w:val="28"/>
              </w:rPr>
              <w:t xml:space="preserve"> thêm mới </w:t>
            </w:r>
            <w:r w:rsidRPr="001164DE">
              <w:rPr>
                <w:rFonts w:ascii="Times New Roman" w:hAnsi="Times New Roman" w:cs="Times New Roman"/>
                <w:sz w:val="28"/>
                <w:szCs w:val="28"/>
                <w:lang w:val="vi-VN"/>
              </w:rPr>
              <w:t>(</w:t>
            </w:r>
            <w:r w:rsidRPr="001164DE">
              <w:rPr>
                <w:rFonts w:ascii="Times New Roman" w:hAnsi="Times New Roman" w:cs="Times New Roman"/>
                <w:sz w:val="28"/>
                <w:szCs w:val="28"/>
              </w:rPr>
              <w:t>New</w:t>
            </w:r>
            <w:r w:rsidRPr="001164DE">
              <w:rPr>
                <w:rFonts w:ascii="Times New Roman" w:hAnsi="Times New Roman" w:cs="Times New Roman"/>
                <w:sz w:val="28"/>
                <w:szCs w:val="28"/>
                <w:lang w:val="vi-VN"/>
              </w:rPr>
              <w:t>)</w:t>
            </w:r>
            <w:r w:rsidR="00522B44" w:rsidRPr="001164DE">
              <w:rPr>
                <w:rFonts w:ascii="Times New Roman" w:hAnsi="Times New Roman" w:cs="Times New Roman"/>
                <w:sz w:val="28"/>
                <w:szCs w:val="28"/>
              </w:rPr>
              <w:t>/ chọn Danh mục (categories)</w:t>
            </w:r>
            <w:r w:rsidR="00035EF7" w:rsidRPr="001164DE">
              <w:rPr>
                <w:rFonts w:ascii="Times New Roman" w:hAnsi="Times New Roman" w:cs="Times New Roman"/>
                <w:sz w:val="28"/>
                <w:szCs w:val="28"/>
              </w:rPr>
              <w:t xml:space="preserve"> </w:t>
            </w:r>
            <w:r w:rsidRPr="001164DE">
              <w:rPr>
                <w:rFonts w:ascii="Times New Roman" w:hAnsi="Times New Roman" w:cs="Times New Roman"/>
                <w:sz w:val="28"/>
                <w:szCs w:val="28"/>
              </w:rPr>
              <w:t>để thêm mức nhuận bút</w:t>
            </w:r>
          </w:p>
        </w:tc>
      </w:tr>
      <w:tr w:rsidR="00BB3D0B" w:rsidRPr="001164DE" w14:paraId="20A8DE7F" w14:textId="77777777" w:rsidTr="00A84F88">
        <w:trPr>
          <w:trHeight w:val="510"/>
        </w:trPr>
        <w:tc>
          <w:tcPr>
            <w:tcW w:w="576" w:type="pct"/>
            <w:shd w:val="clear" w:color="auto" w:fill="auto"/>
          </w:tcPr>
          <w:p w14:paraId="30C3DD47" w14:textId="77777777" w:rsidR="00BB3D0B" w:rsidRPr="001164DE" w:rsidRDefault="00BB3D0B"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rPr>
              <w:t>4</w:t>
            </w:r>
          </w:p>
        </w:tc>
        <w:tc>
          <w:tcPr>
            <w:tcW w:w="1250" w:type="pct"/>
            <w:shd w:val="clear" w:color="auto" w:fill="auto"/>
          </w:tcPr>
          <w:p w14:paraId="650CAF8D" w14:textId="77777777" w:rsidR="00BB3D0B" w:rsidRPr="001164DE" w:rsidRDefault="00BB3D0B"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Hệ thống</w:t>
            </w:r>
          </w:p>
        </w:tc>
        <w:tc>
          <w:tcPr>
            <w:tcW w:w="3174" w:type="pct"/>
            <w:shd w:val="clear" w:color="auto" w:fill="auto"/>
          </w:tcPr>
          <w:p w14:paraId="32B7AE5B" w14:textId="77777777" w:rsidR="00BB3D0B" w:rsidRPr="001164DE" w:rsidRDefault="00BB3D0B" w:rsidP="00A44A2C">
            <w:pPr>
              <w:spacing w:after="0" w:line="312" w:lineRule="auto"/>
              <w:jc w:val="both"/>
              <w:rPr>
                <w:rFonts w:ascii="Times New Roman" w:hAnsi="Times New Roman" w:cs="Times New Roman"/>
                <w:sz w:val="28"/>
                <w:szCs w:val="28"/>
                <w:lang w:val="vi-VN"/>
              </w:rPr>
            </w:pPr>
            <w:r w:rsidRPr="001164DE">
              <w:rPr>
                <w:rFonts w:ascii="Times New Roman" w:hAnsi="Times New Roman" w:cs="Times New Roman"/>
                <w:sz w:val="28"/>
                <w:szCs w:val="28"/>
                <w:lang w:val="vi-VN"/>
              </w:rPr>
              <w:t xml:space="preserve">Hiển thị </w:t>
            </w:r>
            <w:r w:rsidRPr="001164DE">
              <w:rPr>
                <w:rFonts w:ascii="Times New Roman" w:hAnsi="Times New Roman" w:cs="Times New Roman"/>
                <w:sz w:val="28"/>
                <w:szCs w:val="28"/>
              </w:rPr>
              <w:t>màn hình</w:t>
            </w:r>
            <w:r w:rsidRPr="001164DE">
              <w:rPr>
                <w:rFonts w:ascii="Times New Roman" w:hAnsi="Times New Roman" w:cs="Times New Roman"/>
                <w:sz w:val="28"/>
                <w:szCs w:val="28"/>
                <w:lang w:val="vi-VN"/>
              </w:rPr>
              <w:t xml:space="preserve"> thêm mới </w:t>
            </w:r>
            <w:r w:rsidRPr="001164DE">
              <w:rPr>
                <w:rFonts w:ascii="Times New Roman" w:hAnsi="Times New Roman" w:cs="Times New Roman"/>
                <w:sz w:val="28"/>
                <w:szCs w:val="28"/>
              </w:rPr>
              <w:t>mức</w:t>
            </w:r>
            <w:r w:rsidRPr="001164DE">
              <w:rPr>
                <w:rFonts w:ascii="Times New Roman" w:hAnsi="Times New Roman" w:cs="Times New Roman"/>
                <w:sz w:val="28"/>
                <w:szCs w:val="28"/>
                <w:lang w:val="vi-VN"/>
              </w:rPr>
              <w:t xml:space="preserve"> nhuận bút</w:t>
            </w:r>
          </w:p>
          <w:p w14:paraId="4BA8B5BF" w14:textId="77777777" w:rsidR="00BB3D0B" w:rsidRPr="001164DE" w:rsidRDefault="00BB3D0B" w:rsidP="00A44A2C">
            <w:pPr>
              <w:spacing w:after="0" w:line="312" w:lineRule="auto"/>
              <w:jc w:val="both"/>
              <w:rPr>
                <w:rFonts w:ascii="Times New Roman" w:hAnsi="Times New Roman" w:cs="Times New Roman"/>
                <w:sz w:val="28"/>
                <w:szCs w:val="28"/>
                <w:lang w:val="vi-VN"/>
              </w:rPr>
            </w:pPr>
            <w:r w:rsidRPr="001164DE">
              <w:rPr>
                <w:rFonts w:ascii="Times New Roman" w:hAnsi="Times New Roman" w:cs="Times New Roman"/>
                <w:sz w:val="28"/>
                <w:szCs w:val="28"/>
                <w:lang w:val="vi-VN"/>
              </w:rPr>
              <w:t>Các trường thông tin:</w:t>
            </w:r>
          </w:p>
          <w:p w14:paraId="22512E50" w14:textId="77777777" w:rsidR="00BB3D0B" w:rsidRPr="001164DE" w:rsidRDefault="00BB3D0B" w:rsidP="00A44A2C">
            <w:pPr>
              <w:spacing w:after="0" w:line="312" w:lineRule="auto"/>
              <w:jc w:val="both"/>
              <w:rPr>
                <w:rFonts w:ascii="Times New Roman" w:hAnsi="Times New Roman" w:cs="Times New Roman"/>
                <w:sz w:val="28"/>
                <w:szCs w:val="28"/>
              </w:rPr>
            </w:pPr>
            <w:r w:rsidRPr="001164DE">
              <w:rPr>
                <w:rFonts w:ascii="Times New Roman" w:hAnsi="Times New Roman" w:cs="Times New Roman"/>
                <w:sz w:val="28"/>
                <w:szCs w:val="28"/>
              </w:rPr>
              <w:t>+Tên (Name): Định danh mức nhuận bút</w:t>
            </w:r>
          </w:p>
          <w:p w14:paraId="1F6A894F" w14:textId="77777777" w:rsidR="00BB3D0B" w:rsidRPr="001164DE" w:rsidRDefault="00BB3D0B" w:rsidP="00A44A2C">
            <w:pPr>
              <w:spacing w:after="0" w:line="312" w:lineRule="auto"/>
              <w:jc w:val="both"/>
              <w:rPr>
                <w:rFonts w:ascii="Times New Roman" w:hAnsi="Times New Roman" w:cs="Times New Roman"/>
                <w:sz w:val="28"/>
                <w:szCs w:val="28"/>
              </w:rPr>
            </w:pPr>
            <w:r w:rsidRPr="001164DE">
              <w:rPr>
                <w:rFonts w:ascii="Times New Roman" w:hAnsi="Times New Roman" w:cs="Times New Roman"/>
                <w:sz w:val="28"/>
                <w:szCs w:val="28"/>
              </w:rPr>
              <w:t>+Mức nhuận bút (Display title): Giá trị mức nhuận bút</w:t>
            </w:r>
          </w:p>
          <w:p w14:paraId="18C4D51E" w14:textId="7EF207FE" w:rsidR="00BB3D0B" w:rsidRPr="001164DE" w:rsidRDefault="00BB3D0B" w:rsidP="00A44A2C">
            <w:pPr>
              <w:spacing w:after="0" w:line="312" w:lineRule="auto"/>
              <w:jc w:val="both"/>
              <w:rPr>
                <w:rFonts w:ascii="Times New Roman" w:hAnsi="Times New Roman" w:cs="Times New Roman"/>
                <w:sz w:val="28"/>
                <w:szCs w:val="28"/>
              </w:rPr>
            </w:pPr>
            <w:r w:rsidRPr="001164DE">
              <w:rPr>
                <w:rFonts w:ascii="Times New Roman" w:hAnsi="Times New Roman" w:cs="Times New Roman"/>
                <w:sz w:val="28"/>
                <w:szCs w:val="28"/>
              </w:rPr>
              <w:t>+Mô tả (Description): Mô tả cho mức nhuận bút</w:t>
            </w:r>
          </w:p>
          <w:p w14:paraId="26299329" w14:textId="38536357" w:rsidR="00BC031B" w:rsidRPr="001164DE" w:rsidRDefault="00BC031B" w:rsidP="00A44A2C">
            <w:pPr>
              <w:spacing w:after="0" w:line="312" w:lineRule="auto"/>
              <w:jc w:val="both"/>
              <w:rPr>
                <w:rFonts w:ascii="Times New Roman" w:hAnsi="Times New Roman" w:cs="Times New Roman"/>
                <w:sz w:val="28"/>
                <w:szCs w:val="28"/>
              </w:rPr>
            </w:pPr>
            <w:r w:rsidRPr="001164DE">
              <w:rPr>
                <w:rFonts w:ascii="Times New Roman" w:hAnsi="Times New Roman" w:cs="Times New Roman"/>
                <w:sz w:val="28"/>
                <w:szCs w:val="28"/>
              </w:rPr>
              <w:t>Thông qua component của Websphere Portal trong Web Content Management</w:t>
            </w:r>
          </w:p>
          <w:p w14:paraId="0D6F9EC8" w14:textId="77777777" w:rsidR="00BC031B" w:rsidRPr="001164DE" w:rsidRDefault="00BC031B" w:rsidP="00A44A2C">
            <w:pPr>
              <w:spacing w:after="0" w:line="312" w:lineRule="auto"/>
              <w:jc w:val="both"/>
              <w:rPr>
                <w:rFonts w:ascii="Times New Roman" w:hAnsi="Times New Roman" w:cs="Times New Roman"/>
                <w:sz w:val="28"/>
                <w:szCs w:val="28"/>
                <w:lang w:val="vi-VN"/>
              </w:rPr>
            </w:pPr>
            <w:r w:rsidRPr="001164DE">
              <w:rPr>
                <w:rFonts w:ascii="Times New Roman" w:hAnsi="Times New Roman" w:cs="Times New Roman"/>
                <w:noProof/>
                <w:sz w:val="28"/>
                <w:szCs w:val="28"/>
              </w:rPr>
              <w:drawing>
                <wp:inline distT="0" distB="0" distL="0" distR="0" wp14:anchorId="3AA04D51" wp14:editId="5A7A7FFC">
                  <wp:extent cx="3693146" cy="1288590"/>
                  <wp:effectExtent l="0" t="0" r="3175" b="698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703740" cy="1292286"/>
                          </a:xfrm>
                          <a:prstGeom prst="rect">
                            <a:avLst/>
                          </a:prstGeom>
                        </pic:spPr>
                      </pic:pic>
                    </a:graphicData>
                  </a:graphic>
                </wp:inline>
              </w:drawing>
            </w:r>
          </w:p>
          <w:p w14:paraId="552251CC" w14:textId="0E2B1A3A" w:rsidR="000A2D88" w:rsidRPr="001164DE" w:rsidRDefault="000A2D88" w:rsidP="00A44A2C">
            <w:pPr>
              <w:spacing w:after="0" w:line="312" w:lineRule="auto"/>
              <w:jc w:val="both"/>
              <w:rPr>
                <w:rFonts w:ascii="Times New Roman" w:hAnsi="Times New Roman" w:cs="Times New Roman"/>
                <w:sz w:val="28"/>
                <w:szCs w:val="28"/>
                <w:lang w:val="vi-VN"/>
              </w:rPr>
            </w:pPr>
            <w:r w:rsidRPr="001164DE">
              <w:rPr>
                <w:rFonts w:ascii="Times New Roman" w:hAnsi="Times New Roman" w:cs="Times New Roman"/>
                <w:sz w:val="28"/>
                <w:szCs w:val="28"/>
                <w:lang w:val="vi-VN"/>
              </w:rPr>
              <w:t>Bằng tr</w:t>
            </w:r>
            <w:r w:rsidRPr="001164DE">
              <w:rPr>
                <w:rFonts w:ascii="Times New Roman" w:hAnsi="Times New Roman" w:cs="Times New Roman"/>
                <w:sz w:val="28"/>
                <w:szCs w:val="28"/>
              </w:rPr>
              <w:t>ình biên tập nội dung mặc định của WebSphere Portal</w:t>
            </w:r>
          </w:p>
        </w:tc>
      </w:tr>
      <w:tr w:rsidR="00BB3D0B" w:rsidRPr="001164DE" w14:paraId="03D57365" w14:textId="77777777" w:rsidTr="00A84F88">
        <w:trPr>
          <w:trHeight w:val="510"/>
        </w:trPr>
        <w:tc>
          <w:tcPr>
            <w:tcW w:w="576" w:type="pct"/>
            <w:shd w:val="clear" w:color="auto" w:fill="auto"/>
          </w:tcPr>
          <w:p w14:paraId="096C6A62" w14:textId="77777777" w:rsidR="00BB3D0B" w:rsidRPr="001164DE" w:rsidRDefault="00BB3D0B"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rPr>
              <w:t>5</w:t>
            </w:r>
          </w:p>
        </w:tc>
        <w:tc>
          <w:tcPr>
            <w:tcW w:w="1250" w:type="pct"/>
            <w:shd w:val="clear" w:color="auto" w:fill="auto"/>
          </w:tcPr>
          <w:p w14:paraId="1F39E694" w14:textId="77777777" w:rsidR="00BB3D0B" w:rsidRPr="001164DE" w:rsidRDefault="00BB3D0B"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NSD</w:t>
            </w:r>
            <w:r w:rsidRPr="001164DE">
              <w:rPr>
                <w:rFonts w:ascii="Times New Roman" w:hAnsi="Times New Roman" w:cs="Times New Roman"/>
                <w:sz w:val="28"/>
                <w:szCs w:val="28"/>
              </w:rPr>
              <w:t xml:space="preserve"> (Người quản trị nội dung)</w:t>
            </w:r>
          </w:p>
        </w:tc>
        <w:tc>
          <w:tcPr>
            <w:tcW w:w="3174" w:type="pct"/>
            <w:shd w:val="clear" w:color="auto" w:fill="auto"/>
          </w:tcPr>
          <w:p w14:paraId="0B4F7F5B" w14:textId="77777777" w:rsidR="00BB3D0B" w:rsidRPr="001164DE" w:rsidRDefault="00BB3D0B" w:rsidP="00A44A2C">
            <w:pPr>
              <w:spacing w:after="0" w:line="312" w:lineRule="auto"/>
              <w:jc w:val="both"/>
              <w:rPr>
                <w:rFonts w:ascii="Times New Roman" w:hAnsi="Times New Roman" w:cs="Times New Roman"/>
                <w:sz w:val="28"/>
                <w:szCs w:val="28"/>
                <w:lang w:val="vi-VN"/>
              </w:rPr>
            </w:pPr>
            <w:r w:rsidRPr="001164DE">
              <w:rPr>
                <w:rFonts w:ascii="Times New Roman" w:hAnsi="Times New Roman" w:cs="Times New Roman"/>
                <w:sz w:val="28"/>
                <w:szCs w:val="28"/>
                <w:lang w:val="vi-VN"/>
              </w:rPr>
              <w:t xml:space="preserve">Điền thông tin của </w:t>
            </w:r>
            <w:r w:rsidRPr="001164DE">
              <w:rPr>
                <w:rFonts w:ascii="Times New Roman" w:hAnsi="Times New Roman" w:cs="Times New Roman"/>
                <w:sz w:val="28"/>
                <w:szCs w:val="28"/>
              </w:rPr>
              <w:t>mức</w:t>
            </w:r>
            <w:r w:rsidRPr="001164DE">
              <w:rPr>
                <w:rFonts w:ascii="Times New Roman" w:hAnsi="Times New Roman" w:cs="Times New Roman"/>
                <w:sz w:val="28"/>
                <w:szCs w:val="28"/>
                <w:lang w:val="vi-VN"/>
              </w:rPr>
              <w:t xml:space="preserve"> nhuận bút và chọn</w:t>
            </w:r>
            <w:r w:rsidRPr="001164DE">
              <w:rPr>
                <w:rFonts w:ascii="Times New Roman" w:hAnsi="Times New Roman" w:cs="Times New Roman"/>
                <w:sz w:val="28"/>
                <w:szCs w:val="28"/>
              </w:rPr>
              <w:t xml:space="preserve"> Lưu và Đóng </w:t>
            </w:r>
            <w:r w:rsidRPr="001164DE">
              <w:rPr>
                <w:rFonts w:ascii="Times New Roman" w:hAnsi="Times New Roman" w:cs="Times New Roman"/>
                <w:sz w:val="28"/>
                <w:szCs w:val="28"/>
                <w:lang w:val="vi-VN"/>
              </w:rPr>
              <w:t>(</w:t>
            </w:r>
            <w:r w:rsidRPr="001164DE">
              <w:rPr>
                <w:rFonts w:ascii="Times New Roman" w:hAnsi="Times New Roman" w:cs="Times New Roman"/>
                <w:sz w:val="28"/>
                <w:szCs w:val="28"/>
              </w:rPr>
              <w:t>Save and Close</w:t>
            </w:r>
            <w:r w:rsidRPr="001164DE">
              <w:rPr>
                <w:rFonts w:ascii="Times New Roman" w:hAnsi="Times New Roman" w:cs="Times New Roman"/>
                <w:sz w:val="28"/>
                <w:szCs w:val="28"/>
                <w:lang w:val="vi-VN"/>
              </w:rPr>
              <w:t>)</w:t>
            </w:r>
          </w:p>
        </w:tc>
      </w:tr>
      <w:tr w:rsidR="00BB3D0B" w:rsidRPr="001164DE" w14:paraId="3E7F7DBE" w14:textId="77777777" w:rsidTr="00A84F88">
        <w:trPr>
          <w:trHeight w:val="510"/>
        </w:trPr>
        <w:tc>
          <w:tcPr>
            <w:tcW w:w="576" w:type="pct"/>
            <w:shd w:val="clear" w:color="auto" w:fill="auto"/>
          </w:tcPr>
          <w:p w14:paraId="2EB8990C" w14:textId="77777777" w:rsidR="00BB3D0B" w:rsidRPr="001164DE" w:rsidRDefault="00BB3D0B"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rPr>
              <w:lastRenderedPageBreak/>
              <w:t>6</w:t>
            </w:r>
          </w:p>
        </w:tc>
        <w:tc>
          <w:tcPr>
            <w:tcW w:w="1250" w:type="pct"/>
            <w:shd w:val="clear" w:color="auto" w:fill="auto"/>
          </w:tcPr>
          <w:p w14:paraId="7AD43367" w14:textId="77777777" w:rsidR="00BB3D0B" w:rsidRPr="001164DE" w:rsidRDefault="00BB3D0B"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Hệ thống</w:t>
            </w:r>
          </w:p>
        </w:tc>
        <w:tc>
          <w:tcPr>
            <w:tcW w:w="3174" w:type="pct"/>
            <w:shd w:val="clear" w:color="auto" w:fill="auto"/>
          </w:tcPr>
          <w:p w14:paraId="39C4F2A6" w14:textId="77777777" w:rsidR="00522B44" w:rsidRPr="001164DE" w:rsidRDefault="00522B44" w:rsidP="00A44A2C">
            <w:pPr>
              <w:spacing w:after="0" w:line="312" w:lineRule="auto"/>
              <w:jc w:val="both"/>
              <w:rPr>
                <w:rFonts w:ascii="Times New Roman" w:hAnsi="Times New Roman" w:cs="Times New Roman"/>
                <w:sz w:val="28"/>
                <w:szCs w:val="28"/>
              </w:rPr>
            </w:pPr>
            <w:r w:rsidRPr="001164DE">
              <w:rPr>
                <w:rFonts w:ascii="Times New Roman" w:hAnsi="Times New Roman" w:cs="Times New Roman"/>
                <w:sz w:val="28"/>
                <w:szCs w:val="28"/>
              </w:rPr>
              <w:t>K</w:t>
            </w:r>
            <w:r w:rsidRPr="001164DE">
              <w:rPr>
                <w:rFonts w:ascii="Times New Roman" w:hAnsi="Times New Roman" w:cs="Times New Roman"/>
                <w:sz w:val="28"/>
                <w:szCs w:val="28"/>
                <w:lang w:val="vi-VN"/>
              </w:rPr>
              <w:t>iểm tra</w:t>
            </w:r>
            <w:r w:rsidRPr="001164DE">
              <w:rPr>
                <w:rFonts w:ascii="Times New Roman" w:hAnsi="Times New Roman" w:cs="Times New Roman"/>
                <w:sz w:val="28"/>
                <w:szCs w:val="28"/>
              </w:rPr>
              <w:t xml:space="preserve"> các trường</w:t>
            </w:r>
            <w:r w:rsidRPr="001164DE">
              <w:rPr>
                <w:rFonts w:ascii="Times New Roman" w:hAnsi="Times New Roman" w:cs="Times New Roman"/>
                <w:sz w:val="28"/>
                <w:szCs w:val="28"/>
                <w:lang w:val="vi-VN"/>
              </w:rPr>
              <w:t xml:space="preserve"> thông tin nhập vào</w:t>
            </w:r>
            <w:r w:rsidRPr="001164DE">
              <w:rPr>
                <w:rFonts w:ascii="Times New Roman" w:hAnsi="Times New Roman" w:cs="Times New Roman"/>
                <w:sz w:val="28"/>
                <w:szCs w:val="28"/>
              </w:rPr>
              <w:t xml:space="preserve"> bao gồm Tên, Mức nhuận bút và Mô tả, đảm bảo đúng yêu cầu tại bảng “Thiết kế trường dữ liệu”- chức năng “Thêm mới danh mục nhuận bút”</w:t>
            </w:r>
          </w:p>
          <w:p w14:paraId="539DAA70" w14:textId="093DAEFA" w:rsidR="00BB3D0B" w:rsidRPr="001164DE" w:rsidRDefault="00BB3D0B" w:rsidP="00A44A2C">
            <w:pPr>
              <w:spacing w:after="0" w:line="312" w:lineRule="auto"/>
              <w:jc w:val="both"/>
              <w:rPr>
                <w:rFonts w:ascii="Times New Roman" w:hAnsi="Times New Roman" w:cs="Times New Roman"/>
                <w:sz w:val="28"/>
                <w:szCs w:val="28"/>
                <w:lang w:val="vi-VN"/>
              </w:rPr>
            </w:pPr>
            <w:r w:rsidRPr="001164DE">
              <w:rPr>
                <w:rFonts w:ascii="Times New Roman" w:hAnsi="Times New Roman" w:cs="Times New Roman"/>
                <w:sz w:val="28"/>
                <w:szCs w:val="28"/>
                <w:lang w:val="vi-VN"/>
              </w:rPr>
              <w:t>+ Nếu hợp lệ, lưu thông tin vào cơ sở dữ liệu</w:t>
            </w:r>
            <w:r w:rsidR="0086415D" w:rsidRPr="001164DE">
              <w:rPr>
                <w:rFonts w:ascii="Times New Roman" w:hAnsi="Times New Roman" w:cs="Times New Roman"/>
                <w:sz w:val="28"/>
                <w:szCs w:val="28"/>
              </w:rPr>
              <w:t xml:space="preserve"> của wcm</w:t>
            </w:r>
            <w:r w:rsidRPr="001164DE">
              <w:rPr>
                <w:rFonts w:ascii="Times New Roman" w:hAnsi="Times New Roman" w:cs="Times New Roman"/>
                <w:sz w:val="28"/>
                <w:szCs w:val="28"/>
                <w:lang w:val="vi-VN"/>
              </w:rPr>
              <w:t xml:space="preserve">, hiển thị thông báo thêm mới </w:t>
            </w:r>
            <w:r w:rsidRPr="001164DE">
              <w:rPr>
                <w:rFonts w:ascii="Times New Roman" w:hAnsi="Times New Roman" w:cs="Times New Roman"/>
                <w:sz w:val="28"/>
                <w:szCs w:val="28"/>
              </w:rPr>
              <w:t>mức nhuận bút</w:t>
            </w:r>
            <w:r w:rsidRPr="001164DE">
              <w:rPr>
                <w:rFonts w:ascii="Times New Roman" w:hAnsi="Times New Roman" w:cs="Times New Roman"/>
                <w:sz w:val="28"/>
                <w:szCs w:val="28"/>
                <w:lang w:val="vi-VN"/>
              </w:rPr>
              <w:t xml:space="preserve"> thành công</w:t>
            </w:r>
          </w:p>
          <w:p w14:paraId="62A06640" w14:textId="77777777" w:rsidR="00BB3D0B" w:rsidRPr="001164DE" w:rsidRDefault="00BB3D0B" w:rsidP="00A44A2C">
            <w:pPr>
              <w:spacing w:after="0" w:line="312" w:lineRule="auto"/>
              <w:jc w:val="both"/>
              <w:rPr>
                <w:rFonts w:ascii="Times New Roman" w:hAnsi="Times New Roman" w:cs="Times New Roman"/>
                <w:sz w:val="28"/>
                <w:szCs w:val="28"/>
                <w:lang w:val="vi-VN"/>
              </w:rPr>
            </w:pPr>
            <w:r w:rsidRPr="001164DE">
              <w:rPr>
                <w:rFonts w:ascii="Times New Roman" w:hAnsi="Times New Roman" w:cs="Times New Roman"/>
                <w:sz w:val="28"/>
                <w:szCs w:val="28"/>
                <w:lang w:val="vi-VN"/>
              </w:rPr>
              <w:t>+ Nếu không hợp lệ, hiển thị lỗi tương ứng</w:t>
            </w:r>
          </w:p>
        </w:tc>
      </w:tr>
    </w:tbl>
    <w:p w14:paraId="3C07A95B" w14:textId="788CB8FC" w:rsidR="00BB3D0B" w:rsidRPr="001164DE" w:rsidRDefault="00BB3D0B" w:rsidP="002B7031">
      <w:pPr>
        <w:pStyle w:val="ListParagraph"/>
        <w:spacing w:line="312" w:lineRule="auto"/>
      </w:pPr>
      <w:r w:rsidRPr="001164DE">
        <w:t>Sửa danh mục nhuận bút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44"/>
        <w:gridCol w:w="1928"/>
        <w:gridCol w:w="6089"/>
      </w:tblGrid>
      <w:tr w:rsidR="00BB3D0B" w:rsidRPr="001164DE" w14:paraId="7C2ACCFA" w14:textId="77777777" w:rsidTr="00177930">
        <w:trPr>
          <w:trHeight w:val="510"/>
          <w:tblHeader/>
        </w:trPr>
        <w:tc>
          <w:tcPr>
            <w:tcW w:w="576" w:type="pct"/>
            <w:shd w:val="clear" w:color="auto" w:fill="E7E6E6" w:themeFill="background2"/>
            <w:vAlign w:val="center"/>
          </w:tcPr>
          <w:p w14:paraId="0CF8DEE7" w14:textId="77777777" w:rsidR="00BB3D0B" w:rsidRPr="001164DE" w:rsidRDefault="00BB3D0B"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Bước thực hiện</w:t>
            </w:r>
          </w:p>
        </w:tc>
        <w:tc>
          <w:tcPr>
            <w:tcW w:w="1064" w:type="pct"/>
            <w:shd w:val="clear" w:color="auto" w:fill="E7E6E6" w:themeFill="background2"/>
            <w:vAlign w:val="center"/>
          </w:tcPr>
          <w:p w14:paraId="428C0B66" w14:textId="77777777" w:rsidR="00BB3D0B" w:rsidRPr="001164DE" w:rsidRDefault="00BB3D0B"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Chủ thể thực hiện</w:t>
            </w:r>
          </w:p>
        </w:tc>
        <w:tc>
          <w:tcPr>
            <w:tcW w:w="3360" w:type="pct"/>
            <w:shd w:val="clear" w:color="auto" w:fill="E7E6E6" w:themeFill="background2"/>
            <w:vAlign w:val="center"/>
          </w:tcPr>
          <w:p w14:paraId="119E2CD6" w14:textId="77777777" w:rsidR="00BB3D0B" w:rsidRPr="001164DE" w:rsidRDefault="00BB3D0B"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Nội dung</w:t>
            </w:r>
          </w:p>
        </w:tc>
      </w:tr>
      <w:tr w:rsidR="00447753" w:rsidRPr="001164DE" w14:paraId="34E4143E" w14:textId="77777777" w:rsidTr="00177930">
        <w:trPr>
          <w:trHeight w:val="510"/>
        </w:trPr>
        <w:tc>
          <w:tcPr>
            <w:tcW w:w="576" w:type="pct"/>
            <w:shd w:val="clear" w:color="auto" w:fill="auto"/>
          </w:tcPr>
          <w:p w14:paraId="11069EB7" w14:textId="77777777" w:rsidR="00447753" w:rsidRPr="001164DE" w:rsidRDefault="00447753"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lang w:val="vi-VN"/>
              </w:rPr>
              <w:t>1</w:t>
            </w:r>
          </w:p>
        </w:tc>
        <w:tc>
          <w:tcPr>
            <w:tcW w:w="1064" w:type="pct"/>
            <w:shd w:val="clear" w:color="auto" w:fill="auto"/>
          </w:tcPr>
          <w:p w14:paraId="46038AC0" w14:textId="77777777" w:rsidR="00447753" w:rsidRPr="001164DE" w:rsidRDefault="00447753"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lang w:val="vi-VN"/>
              </w:rPr>
              <w:t>NSD</w:t>
            </w:r>
            <w:r w:rsidRPr="001164DE">
              <w:rPr>
                <w:rFonts w:ascii="Times New Roman" w:hAnsi="Times New Roman" w:cs="Times New Roman"/>
                <w:sz w:val="28"/>
                <w:szCs w:val="28"/>
              </w:rPr>
              <w:t xml:space="preserve"> (Người quản trị nội dung)</w:t>
            </w:r>
          </w:p>
        </w:tc>
        <w:tc>
          <w:tcPr>
            <w:tcW w:w="3360" w:type="pct"/>
            <w:shd w:val="clear" w:color="auto" w:fill="auto"/>
          </w:tcPr>
          <w:p w14:paraId="10EED167" w14:textId="77777777" w:rsidR="00447753" w:rsidRPr="001164DE" w:rsidRDefault="00447753"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 xml:space="preserve">Trong thư mục Danh mục nhuận bút, </w:t>
            </w:r>
            <w:r w:rsidRPr="001164DE">
              <w:rPr>
                <w:rFonts w:ascii="Times New Roman" w:hAnsi="Times New Roman" w:cs="Times New Roman"/>
                <w:sz w:val="28"/>
                <w:szCs w:val="28"/>
              </w:rPr>
              <w:t xml:space="preserve">kích chọn mức nhuận bút cần sửa và </w:t>
            </w:r>
            <w:r w:rsidRPr="001164DE">
              <w:rPr>
                <w:rFonts w:ascii="Times New Roman" w:hAnsi="Times New Roman" w:cs="Times New Roman"/>
                <w:sz w:val="28"/>
                <w:szCs w:val="28"/>
                <w:lang w:val="vi-VN"/>
              </w:rPr>
              <w:t>kích vào nút</w:t>
            </w:r>
            <w:r w:rsidRPr="001164DE">
              <w:rPr>
                <w:rFonts w:ascii="Times New Roman" w:hAnsi="Times New Roman" w:cs="Times New Roman"/>
                <w:sz w:val="28"/>
                <w:szCs w:val="28"/>
              </w:rPr>
              <w:t xml:space="preserve"> Sửa </w:t>
            </w:r>
            <w:r w:rsidRPr="001164DE">
              <w:rPr>
                <w:rFonts w:ascii="Times New Roman" w:hAnsi="Times New Roman" w:cs="Times New Roman"/>
                <w:sz w:val="28"/>
                <w:szCs w:val="28"/>
                <w:lang w:val="vi-VN"/>
              </w:rPr>
              <w:t>(</w:t>
            </w:r>
            <w:r w:rsidRPr="001164DE">
              <w:rPr>
                <w:rFonts w:ascii="Times New Roman" w:hAnsi="Times New Roman" w:cs="Times New Roman"/>
                <w:sz w:val="28"/>
                <w:szCs w:val="28"/>
              </w:rPr>
              <w:t>Edit</w:t>
            </w:r>
            <w:r w:rsidRPr="001164DE">
              <w:rPr>
                <w:rFonts w:ascii="Times New Roman" w:hAnsi="Times New Roman" w:cs="Times New Roman"/>
                <w:sz w:val="28"/>
                <w:szCs w:val="28"/>
                <w:lang w:val="vi-VN"/>
              </w:rPr>
              <w:t xml:space="preserve">) </w:t>
            </w:r>
            <w:r w:rsidRPr="001164DE">
              <w:rPr>
                <w:rFonts w:ascii="Times New Roman" w:hAnsi="Times New Roman" w:cs="Times New Roman"/>
                <w:sz w:val="28"/>
                <w:szCs w:val="28"/>
              </w:rPr>
              <w:t>trên thanh công cụ</w:t>
            </w:r>
          </w:p>
        </w:tc>
      </w:tr>
      <w:tr w:rsidR="00447753" w:rsidRPr="001164DE" w14:paraId="29FC0095" w14:textId="77777777" w:rsidTr="00177930">
        <w:trPr>
          <w:trHeight w:val="510"/>
        </w:trPr>
        <w:tc>
          <w:tcPr>
            <w:tcW w:w="576" w:type="pct"/>
            <w:shd w:val="clear" w:color="auto" w:fill="auto"/>
          </w:tcPr>
          <w:p w14:paraId="2CE94E5D" w14:textId="77777777" w:rsidR="00447753" w:rsidRPr="001164DE" w:rsidRDefault="00447753"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lang w:val="vi-VN"/>
              </w:rPr>
              <w:t>2</w:t>
            </w:r>
          </w:p>
        </w:tc>
        <w:tc>
          <w:tcPr>
            <w:tcW w:w="1064" w:type="pct"/>
            <w:shd w:val="clear" w:color="auto" w:fill="auto"/>
          </w:tcPr>
          <w:p w14:paraId="0D701656" w14:textId="77777777" w:rsidR="00447753" w:rsidRPr="001164DE" w:rsidRDefault="00447753"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Hệ thống</w:t>
            </w:r>
          </w:p>
        </w:tc>
        <w:tc>
          <w:tcPr>
            <w:tcW w:w="3360" w:type="pct"/>
            <w:shd w:val="clear" w:color="auto" w:fill="auto"/>
          </w:tcPr>
          <w:p w14:paraId="20159ED6" w14:textId="77777777" w:rsidR="00447753" w:rsidRPr="001164DE" w:rsidRDefault="00447753"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 xml:space="preserve">Hiển thị </w:t>
            </w:r>
            <w:r w:rsidRPr="001164DE">
              <w:rPr>
                <w:rFonts w:ascii="Times New Roman" w:hAnsi="Times New Roman" w:cs="Times New Roman"/>
                <w:sz w:val="28"/>
                <w:szCs w:val="28"/>
              </w:rPr>
              <w:t xml:space="preserve">màn hình </w:t>
            </w:r>
            <w:r w:rsidRPr="001164DE">
              <w:rPr>
                <w:rFonts w:ascii="Times New Roman" w:hAnsi="Times New Roman" w:cs="Times New Roman"/>
                <w:sz w:val="28"/>
                <w:szCs w:val="28"/>
                <w:lang w:val="vi-VN"/>
              </w:rPr>
              <w:t>Sửa</w:t>
            </w:r>
            <w:r w:rsidRPr="001164DE">
              <w:rPr>
                <w:rFonts w:ascii="Times New Roman" w:hAnsi="Times New Roman" w:cs="Times New Roman"/>
                <w:sz w:val="28"/>
                <w:szCs w:val="28"/>
              </w:rPr>
              <w:t xml:space="preserve"> mức</w:t>
            </w:r>
            <w:r w:rsidRPr="001164DE">
              <w:rPr>
                <w:rFonts w:ascii="Times New Roman" w:hAnsi="Times New Roman" w:cs="Times New Roman"/>
                <w:sz w:val="28"/>
                <w:szCs w:val="28"/>
                <w:lang w:val="vi-VN"/>
              </w:rPr>
              <w:t xml:space="preserve"> nhuận bút</w:t>
            </w:r>
          </w:p>
          <w:p w14:paraId="5BCD46A6" w14:textId="12524FCE" w:rsidR="00447753" w:rsidRPr="001164DE" w:rsidRDefault="00447753"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lang w:val="vi-VN"/>
              </w:rPr>
              <w:t xml:space="preserve">Các trường thông tin: </w:t>
            </w:r>
            <w:r w:rsidRPr="001164DE">
              <w:rPr>
                <w:rFonts w:ascii="Times New Roman" w:hAnsi="Times New Roman" w:cs="Times New Roman"/>
                <w:sz w:val="28"/>
                <w:szCs w:val="28"/>
              </w:rPr>
              <w:t>Tên (Name), Mức nhuận bút (Display title) và Mô tả (Description</w:t>
            </w:r>
            <w:r w:rsidR="005F3D75" w:rsidRPr="001164DE">
              <w:rPr>
                <w:rFonts w:ascii="Times New Roman" w:hAnsi="Times New Roman" w:cs="Times New Roman"/>
                <w:sz w:val="28"/>
                <w:szCs w:val="28"/>
              </w:rPr>
              <w:t>).</w:t>
            </w:r>
          </w:p>
          <w:p w14:paraId="228CD502" w14:textId="1155D515" w:rsidR="005F3D75" w:rsidRPr="001164DE" w:rsidRDefault="005F3D75"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Thông qua component của Websphere Portal trong Web Content Management</w:t>
            </w:r>
          </w:p>
          <w:p w14:paraId="56E4A64E" w14:textId="77777777" w:rsidR="005F3D75" w:rsidRPr="001164DE" w:rsidRDefault="005F3D75"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noProof/>
                <w:sz w:val="28"/>
                <w:szCs w:val="28"/>
              </w:rPr>
              <w:drawing>
                <wp:inline distT="0" distB="0" distL="0" distR="0" wp14:anchorId="6FFDB5D4" wp14:editId="66EDBDA5">
                  <wp:extent cx="3443969" cy="2366849"/>
                  <wp:effectExtent l="0" t="0" r="444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454763" cy="2374267"/>
                          </a:xfrm>
                          <a:prstGeom prst="rect">
                            <a:avLst/>
                          </a:prstGeom>
                        </pic:spPr>
                      </pic:pic>
                    </a:graphicData>
                  </a:graphic>
                </wp:inline>
              </w:drawing>
            </w:r>
          </w:p>
          <w:p w14:paraId="787B370E" w14:textId="1CCCF061" w:rsidR="000A2D88" w:rsidRPr="001164DE" w:rsidRDefault="000A2D88"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lastRenderedPageBreak/>
              <w:t>Bằng tr</w:t>
            </w:r>
            <w:r w:rsidRPr="001164DE">
              <w:rPr>
                <w:rFonts w:ascii="Times New Roman" w:hAnsi="Times New Roman" w:cs="Times New Roman"/>
                <w:sz w:val="28"/>
                <w:szCs w:val="28"/>
              </w:rPr>
              <w:t>ình biên tập nội dung mặc định của WebSphere Portal</w:t>
            </w:r>
          </w:p>
        </w:tc>
      </w:tr>
      <w:tr w:rsidR="00447753" w:rsidRPr="001164DE" w14:paraId="224D6311" w14:textId="77777777" w:rsidTr="00177930">
        <w:trPr>
          <w:trHeight w:val="510"/>
        </w:trPr>
        <w:tc>
          <w:tcPr>
            <w:tcW w:w="576" w:type="pct"/>
            <w:shd w:val="clear" w:color="auto" w:fill="auto"/>
          </w:tcPr>
          <w:p w14:paraId="43AF2E91" w14:textId="77777777" w:rsidR="00447753" w:rsidRPr="001164DE" w:rsidRDefault="00447753"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lang w:val="vi-VN"/>
              </w:rPr>
              <w:lastRenderedPageBreak/>
              <w:t>3</w:t>
            </w:r>
          </w:p>
        </w:tc>
        <w:tc>
          <w:tcPr>
            <w:tcW w:w="1064" w:type="pct"/>
            <w:shd w:val="clear" w:color="auto" w:fill="auto"/>
          </w:tcPr>
          <w:p w14:paraId="329A53BB" w14:textId="77777777" w:rsidR="00447753" w:rsidRPr="001164DE" w:rsidRDefault="00447753"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lang w:val="vi-VN"/>
              </w:rPr>
              <w:t>NSD</w:t>
            </w:r>
            <w:r w:rsidRPr="001164DE">
              <w:rPr>
                <w:rFonts w:ascii="Times New Roman" w:hAnsi="Times New Roman" w:cs="Times New Roman"/>
                <w:sz w:val="28"/>
                <w:szCs w:val="28"/>
              </w:rPr>
              <w:t xml:space="preserve"> (Người quản trị nội dung)</w:t>
            </w:r>
          </w:p>
        </w:tc>
        <w:tc>
          <w:tcPr>
            <w:tcW w:w="3360" w:type="pct"/>
            <w:shd w:val="clear" w:color="auto" w:fill="auto"/>
          </w:tcPr>
          <w:p w14:paraId="658B0BB7" w14:textId="77777777" w:rsidR="00447753" w:rsidRPr="001164DE" w:rsidRDefault="00447753"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 xml:space="preserve">Sửa thông tin của </w:t>
            </w:r>
            <w:r w:rsidRPr="001164DE">
              <w:rPr>
                <w:rFonts w:ascii="Times New Roman" w:hAnsi="Times New Roman" w:cs="Times New Roman"/>
                <w:sz w:val="28"/>
                <w:szCs w:val="28"/>
              </w:rPr>
              <w:t>mức</w:t>
            </w:r>
            <w:r w:rsidRPr="001164DE">
              <w:rPr>
                <w:rFonts w:ascii="Times New Roman" w:hAnsi="Times New Roman" w:cs="Times New Roman"/>
                <w:sz w:val="28"/>
                <w:szCs w:val="28"/>
                <w:lang w:val="vi-VN"/>
              </w:rPr>
              <w:t xml:space="preserve"> nhuận bút </w:t>
            </w:r>
            <w:r w:rsidRPr="001164DE">
              <w:rPr>
                <w:rFonts w:ascii="Times New Roman" w:hAnsi="Times New Roman" w:cs="Times New Roman"/>
                <w:sz w:val="28"/>
                <w:szCs w:val="28"/>
              </w:rPr>
              <w:t>và chọn Lưu và đóng “Save and Close”</w:t>
            </w:r>
          </w:p>
        </w:tc>
      </w:tr>
      <w:tr w:rsidR="00447753" w:rsidRPr="001164DE" w14:paraId="08796A94" w14:textId="77777777" w:rsidTr="00177930">
        <w:trPr>
          <w:trHeight w:val="510"/>
        </w:trPr>
        <w:tc>
          <w:tcPr>
            <w:tcW w:w="576" w:type="pct"/>
            <w:shd w:val="clear" w:color="auto" w:fill="auto"/>
          </w:tcPr>
          <w:p w14:paraId="0DDE591F" w14:textId="77777777" w:rsidR="00447753" w:rsidRPr="001164DE" w:rsidRDefault="00447753"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lang w:val="vi-VN"/>
              </w:rPr>
              <w:t>4</w:t>
            </w:r>
          </w:p>
        </w:tc>
        <w:tc>
          <w:tcPr>
            <w:tcW w:w="1064" w:type="pct"/>
            <w:shd w:val="clear" w:color="auto" w:fill="auto"/>
          </w:tcPr>
          <w:p w14:paraId="260DBADA" w14:textId="77777777" w:rsidR="00447753" w:rsidRPr="001164DE" w:rsidRDefault="00447753"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Hệ thống</w:t>
            </w:r>
          </w:p>
        </w:tc>
        <w:tc>
          <w:tcPr>
            <w:tcW w:w="3360" w:type="pct"/>
            <w:shd w:val="clear" w:color="auto" w:fill="auto"/>
          </w:tcPr>
          <w:p w14:paraId="77C606B2" w14:textId="2B3D1186" w:rsidR="00447753" w:rsidRPr="001164DE" w:rsidRDefault="00447753"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K</w:t>
            </w:r>
            <w:r w:rsidRPr="001164DE">
              <w:rPr>
                <w:rFonts w:ascii="Times New Roman" w:hAnsi="Times New Roman" w:cs="Times New Roman"/>
                <w:sz w:val="28"/>
                <w:szCs w:val="28"/>
                <w:lang w:val="vi-VN"/>
              </w:rPr>
              <w:t>iểm tra</w:t>
            </w:r>
            <w:r w:rsidRPr="001164DE">
              <w:rPr>
                <w:rFonts w:ascii="Times New Roman" w:hAnsi="Times New Roman" w:cs="Times New Roman"/>
                <w:sz w:val="28"/>
                <w:szCs w:val="28"/>
              </w:rPr>
              <w:t xml:space="preserve"> các trường</w:t>
            </w:r>
            <w:r w:rsidRPr="001164DE">
              <w:rPr>
                <w:rFonts w:ascii="Times New Roman" w:hAnsi="Times New Roman" w:cs="Times New Roman"/>
                <w:sz w:val="28"/>
                <w:szCs w:val="28"/>
                <w:lang w:val="vi-VN"/>
              </w:rPr>
              <w:t xml:space="preserve"> thông tin nhập vào</w:t>
            </w:r>
            <w:r w:rsidRPr="001164DE">
              <w:rPr>
                <w:rFonts w:ascii="Times New Roman" w:hAnsi="Times New Roman" w:cs="Times New Roman"/>
                <w:sz w:val="28"/>
                <w:szCs w:val="28"/>
              </w:rPr>
              <w:t xml:space="preserve"> bao gồm Tên, Mức nhuận bút và Mô tả</w:t>
            </w:r>
            <w:r w:rsidR="00035EF7" w:rsidRPr="001164DE">
              <w:rPr>
                <w:rFonts w:ascii="Times New Roman" w:hAnsi="Times New Roman" w:cs="Times New Roman"/>
                <w:sz w:val="28"/>
                <w:szCs w:val="28"/>
              </w:rPr>
              <w:t>,</w:t>
            </w:r>
            <w:r w:rsidRPr="001164DE">
              <w:rPr>
                <w:rFonts w:ascii="Times New Roman" w:hAnsi="Times New Roman" w:cs="Times New Roman"/>
                <w:sz w:val="28"/>
                <w:szCs w:val="28"/>
              </w:rPr>
              <w:t xml:space="preserve"> đảm bảo đúng yêu cầu tại bảng “Thiết kế trường dữ liệu”- chức năng Sửa danh mục nhuận bút</w:t>
            </w:r>
          </w:p>
          <w:p w14:paraId="02FBE223" w14:textId="468A7CB5" w:rsidR="00447753" w:rsidRPr="001164DE" w:rsidRDefault="00447753"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 xml:space="preserve">+ Nếu hợp lệ, </w:t>
            </w:r>
            <w:r w:rsidRPr="001164DE">
              <w:rPr>
                <w:rFonts w:ascii="Times New Roman" w:hAnsi="Times New Roman" w:cs="Times New Roman"/>
                <w:sz w:val="28"/>
                <w:szCs w:val="28"/>
              </w:rPr>
              <w:t>Lưu thông tin</w:t>
            </w:r>
            <w:r w:rsidR="0086415D" w:rsidRPr="001164DE">
              <w:rPr>
                <w:rFonts w:ascii="Times New Roman" w:hAnsi="Times New Roman" w:cs="Times New Roman"/>
                <w:sz w:val="28"/>
                <w:szCs w:val="28"/>
              </w:rPr>
              <w:t xml:space="preserve"> về mức thay đổi nhuận bút vào CSDL của WCM</w:t>
            </w:r>
            <w:r w:rsidRPr="001164DE">
              <w:rPr>
                <w:rFonts w:ascii="Times New Roman" w:hAnsi="Times New Roman" w:cs="Times New Roman"/>
                <w:sz w:val="28"/>
                <w:szCs w:val="28"/>
              </w:rPr>
              <w:t xml:space="preserve"> và </w:t>
            </w:r>
            <w:r w:rsidRPr="001164DE">
              <w:rPr>
                <w:rFonts w:ascii="Times New Roman" w:hAnsi="Times New Roman" w:cs="Times New Roman"/>
                <w:sz w:val="28"/>
                <w:szCs w:val="28"/>
                <w:lang w:val="vi-VN"/>
              </w:rPr>
              <w:t>hiển thị thông báo thay đổi đã được lưu</w:t>
            </w:r>
          </w:p>
          <w:p w14:paraId="141F1BC7" w14:textId="77777777" w:rsidR="00447753" w:rsidRPr="001164DE" w:rsidRDefault="00447753"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 Nếu không hợp lệ, hệ thống hiển thị lỗi tương ứng</w:t>
            </w:r>
          </w:p>
        </w:tc>
      </w:tr>
    </w:tbl>
    <w:p w14:paraId="34FA6C9C" w14:textId="77777777" w:rsidR="00BB3D0B" w:rsidRPr="001164DE" w:rsidRDefault="00BB3D0B" w:rsidP="002B7031">
      <w:pPr>
        <w:pStyle w:val="ListParagraph"/>
        <w:spacing w:line="312" w:lineRule="auto"/>
      </w:pPr>
      <w:r w:rsidRPr="001164DE">
        <w:t>Xóa danh mục nhuận bút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01"/>
        <w:gridCol w:w="2204"/>
        <w:gridCol w:w="5856"/>
      </w:tblGrid>
      <w:tr w:rsidR="00BB3D0B" w:rsidRPr="001164DE" w14:paraId="31F66F71" w14:textId="77777777" w:rsidTr="00447753">
        <w:trPr>
          <w:trHeight w:val="510"/>
          <w:tblHeader/>
        </w:trPr>
        <w:tc>
          <w:tcPr>
            <w:tcW w:w="576" w:type="pct"/>
            <w:shd w:val="clear" w:color="auto" w:fill="E7E6E6" w:themeFill="background2"/>
            <w:vAlign w:val="center"/>
          </w:tcPr>
          <w:p w14:paraId="06256309" w14:textId="77777777" w:rsidR="00BB3D0B" w:rsidRPr="001164DE" w:rsidRDefault="00BB3D0B"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Bước thực hiện</w:t>
            </w:r>
          </w:p>
        </w:tc>
        <w:tc>
          <w:tcPr>
            <w:tcW w:w="1240" w:type="pct"/>
            <w:shd w:val="clear" w:color="auto" w:fill="E7E6E6" w:themeFill="background2"/>
            <w:vAlign w:val="center"/>
          </w:tcPr>
          <w:p w14:paraId="6354F2E2" w14:textId="77777777" w:rsidR="00BB3D0B" w:rsidRPr="001164DE" w:rsidRDefault="00BB3D0B"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Chủ thể thực hiện</w:t>
            </w:r>
          </w:p>
        </w:tc>
        <w:tc>
          <w:tcPr>
            <w:tcW w:w="3184" w:type="pct"/>
            <w:shd w:val="clear" w:color="auto" w:fill="E7E6E6" w:themeFill="background2"/>
            <w:vAlign w:val="center"/>
          </w:tcPr>
          <w:p w14:paraId="4CF6C528" w14:textId="77777777" w:rsidR="00BB3D0B" w:rsidRPr="001164DE" w:rsidRDefault="00BB3D0B"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Nội dung</w:t>
            </w:r>
          </w:p>
        </w:tc>
      </w:tr>
      <w:tr w:rsidR="00447753" w:rsidRPr="001164DE" w14:paraId="6B29B325" w14:textId="77777777" w:rsidTr="00447753">
        <w:trPr>
          <w:trHeight w:val="510"/>
        </w:trPr>
        <w:tc>
          <w:tcPr>
            <w:tcW w:w="576" w:type="pct"/>
            <w:shd w:val="clear" w:color="auto" w:fill="auto"/>
          </w:tcPr>
          <w:p w14:paraId="561E08B5" w14:textId="77777777" w:rsidR="00447753" w:rsidRPr="001164DE" w:rsidRDefault="00447753"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lang w:val="vi-VN"/>
              </w:rPr>
              <w:t>1</w:t>
            </w:r>
          </w:p>
        </w:tc>
        <w:tc>
          <w:tcPr>
            <w:tcW w:w="1240" w:type="pct"/>
            <w:shd w:val="clear" w:color="auto" w:fill="auto"/>
          </w:tcPr>
          <w:p w14:paraId="5940EC9B" w14:textId="77777777" w:rsidR="00447753" w:rsidRPr="001164DE" w:rsidRDefault="00447753"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lang w:val="vi-VN"/>
              </w:rPr>
              <w:t>NSD</w:t>
            </w:r>
            <w:r w:rsidRPr="001164DE">
              <w:rPr>
                <w:rFonts w:ascii="Times New Roman" w:hAnsi="Times New Roman" w:cs="Times New Roman"/>
                <w:sz w:val="28"/>
                <w:szCs w:val="28"/>
              </w:rPr>
              <w:t xml:space="preserve"> (Người quản trị nội dung)</w:t>
            </w:r>
          </w:p>
        </w:tc>
        <w:tc>
          <w:tcPr>
            <w:tcW w:w="3184" w:type="pct"/>
            <w:shd w:val="clear" w:color="auto" w:fill="auto"/>
          </w:tcPr>
          <w:p w14:paraId="2AC1E2E2" w14:textId="77777777" w:rsidR="00447753" w:rsidRPr="001164DE" w:rsidRDefault="00447753"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 xml:space="preserve">Trong thư mục Danh mục nhuận bút, </w:t>
            </w:r>
            <w:r w:rsidRPr="001164DE">
              <w:rPr>
                <w:rFonts w:ascii="Times New Roman" w:hAnsi="Times New Roman" w:cs="Times New Roman"/>
                <w:sz w:val="28"/>
                <w:szCs w:val="28"/>
              </w:rPr>
              <w:t xml:space="preserve">kích chọn mức cần xóa và </w:t>
            </w:r>
            <w:r w:rsidRPr="001164DE">
              <w:rPr>
                <w:rFonts w:ascii="Times New Roman" w:hAnsi="Times New Roman" w:cs="Times New Roman"/>
                <w:sz w:val="28"/>
                <w:szCs w:val="28"/>
                <w:lang w:val="vi-VN"/>
              </w:rPr>
              <w:t>kích vào nút</w:t>
            </w:r>
            <w:r w:rsidRPr="001164DE">
              <w:rPr>
                <w:rFonts w:ascii="Times New Roman" w:hAnsi="Times New Roman" w:cs="Times New Roman"/>
                <w:sz w:val="28"/>
                <w:szCs w:val="28"/>
              </w:rPr>
              <w:t xml:space="preserve"> xóa</w:t>
            </w:r>
            <w:r w:rsidRPr="001164DE">
              <w:rPr>
                <w:rFonts w:ascii="Times New Roman" w:hAnsi="Times New Roman" w:cs="Times New Roman"/>
                <w:sz w:val="28"/>
                <w:szCs w:val="28"/>
                <w:lang w:val="vi-VN"/>
              </w:rPr>
              <w:t xml:space="preserve"> (</w:t>
            </w:r>
            <w:r w:rsidRPr="001164DE">
              <w:rPr>
                <w:rFonts w:ascii="Times New Roman" w:hAnsi="Times New Roman" w:cs="Times New Roman"/>
                <w:sz w:val="28"/>
                <w:szCs w:val="28"/>
              </w:rPr>
              <w:t>Delete</w:t>
            </w:r>
            <w:r w:rsidRPr="001164DE">
              <w:rPr>
                <w:rFonts w:ascii="Times New Roman" w:hAnsi="Times New Roman" w:cs="Times New Roman"/>
                <w:sz w:val="28"/>
                <w:szCs w:val="28"/>
                <w:lang w:val="vi-VN"/>
              </w:rPr>
              <w:t xml:space="preserve">) </w:t>
            </w:r>
            <w:r w:rsidRPr="001164DE">
              <w:rPr>
                <w:rFonts w:ascii="Times New Roman" w:hAnsi="Times New Roman" w:cs="Times New Roman"/>
                <w:sz w:val="28"/>
                <w:szCs w:val="28"/>
              </w:rPr>
              <w:t>trên thanh công cụ</w:t>
            </w:r>
          </w:p>
        </w:tc>
      </w:tr>
      <w:tr w:rsidR="00447753" w:rsidRPr="001164DE" w14:paraId="099D50B0" w14:textId="77777777" w:rsidTr="00447753">
        <w:trPr>
          <w:trHeight w:val="510"/>
        </w:trPr>
        <w:tc>
          <w:tcPr>
            <w:tcW w:w="576" w:type="pct"/>
            <w:shd w:val="clear" w:color="auto" w:fill="auto"/>
          </w:tcPr>
          <w:p w14:paraId="39CA7160" w14:textId="77777777" w:rsidR="00447753" w:rsidRPr="001164DE" w:rsidRDefault="00447753"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lang w:val="vi-VN"/>
              </w:rPr>
              <w:t>2</w:t>
            </w:r>
          </w:p>
        </w:tc>
        <w:tc>
          <w:tcPr>
            <w:tcW w:w="1240" w:type="pct"/>
            <w:shd w:val="clear" w:color="auto" w:fill="auto"/>
          </w:tcPr>
          <w:p w14:paraId="266C4F1C" w14:textId="77777777" w:rsidR="00447753" w:rsidRPr="001164DE" w:rsidRDefault="00447753"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Hệ thống</w:t>
            </w:r>
          </w:p>
        </w:tc>
        <w:tc>
          <w:tcPr>
            <w:tcW w:w="3184" w:type="pct"/>
            <w:shd w:val="clear" w:color="auto" w:fill="auto"/>
          </w:tcPr>
          <w:p w14:paraId="6649570E" w14:textId="77777777" w:rsidR="00447753" w:rsidRPr="001164DE" w:rsidRDefault="00447753"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lang w:val="vi-VN"/>
              </w:rPr>
              <w:t xml:space="preserve">Hiển thị pop-up xác nhận yêu cầu xóa </w:t>
            </w:r>
            <w:r w:rsidRPr="001164DE">
              <w:rPr>
                <w:rFonts w:ascii="Times New Roman" w:hAnsi="Times New Roman" w:cs="Times New Roman"/>
                <w:sz w:val="28"/>
                <w:szCs w:val="28"/>
              </w:rPr>
              <w:t>mức nhuận bút</w:t>
            </w:r>
          </w:p>
          <w:p w14:paraId="2423B9D8" w14:textId="47115447" w:rsidR="005F3D75" w:rsidRPr="001164DE" w:rsidRDefault="005F3D75"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noProof/>
                <w:sz w:val="28"/>
                <w:szCs w:val="28"/>
              </w:rPr>
              <w:drawing>
                <wp:inline distT="0" distB="0" distL="0" distR="0" wp14:anchorId="7EDAF75D" wp14:editId="5BBBCEE1">
                  <wp:extent cx="3581399" cy="905548"/>
                  <wp:effectExtent l="0" t="0" r="635" b="889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612160" cy="913326"/>
                          </a:xfrm>
                          <a:prstGeom prst="rect">
                            <a:avLst/>
                          </a:prstGeom>
                        </pic:spPr>
                      </pic:pic>
                    </a:graphicData>
                  </a:graphic>
                </wp:inline>
              </w:drawing>
            </w:r>
          </w:p>
        </w:tc>
      </w:tr>
      <w:tr w:rsidR="00447753" w:rsidRPr="001164DE" w14:paraId="2636D61C" w14:textId="77777777" w:rsidTr="00447753">
        <w:trPr>
          <w:trHeight w:val="510"/>
        </w:trPr>
        <w:tc>
          <w:tcPr>
            <w:tcW w:w="576" w:type="pct"/>
            <w:shd w:val="clear" w:color="auto" w:fill="auto"/>
          </w:tcPr>
          <w:p w14:paraId="732D32C5" w14:textId="77777777" w:rsidR="00447753" w:rsidRPr="001164DE" w:rsidRDefault="00447753"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lang w:val="vi-VN"/>
              </w:rPr>
              <w:t>3</w:t>
            </w:r>
          </w:p>
        </w:tc>
        <w:tc>
          <w:tcPr>
            <w:tcW w:w="1240" w:type="pct"/>
            <w:shd w:val="clear" w:color="auto" w:fill="auto"/>
          </w:tcPr>
          <w:p w14:paraId="2801B0AB" w14:textId="77777777" w:rsidR="00447753" w:rsidRPr="001164DE" w:rsidRDefault="00447753"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lang w:val="vi-VN"/>
              </w:rPr>
              <w:t>NSD</w:t>
            </w:r>
            <w:r w:rsidRPr="001164DE">
              <w:rPr>
                <w:rFonts w:ascii="Times New Roman" w:hAnsi="Times New Roman" w:cs="Times New Roman"/>
                <w:sz w:val="28"/>
                <w:szCs w:val="28"/>
              </w:rPr>
              <w:t xml:space="preserve"> (Người quản trị nội dung)</w:t>
            </w:r>
          </w:p>
        </w:tc>
        <w:tc>
          <w:tcPr>
            <w:tcW w:w="3184" w:type="pct"/>
            <w:shd w:val="clear" w:color="auto" w:fill="auto"/>
          </w:tcPr>
          <w:p w14:paraId="63E368C2" w14:textId="77777777" w:rsidR="00447753" w:rsidRPr="001164DE" w:rsidRDefault="00447753"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 xml:space="preserve">Xác nhận yêu cầu xóa </w:t>
            </w:r>
            <w:r w:rsidRPr="001164DE">
              <w:rPr>
                <w:rFonts w:ascii="Times New Roman" w:hAnsi="Times New Roman" w:cs="Times New Roman"/>
                <w:sz w:val="28"/>
                <w:szCs w:val="28"/>
              </w:rPr>
              <w:t>mức nhuận bút</w:t>
            </w:r>
          </w:p>
        </w:tc>
      </w:tr>
      <w:tr w:rsidR="00447753" w:rsidRPr="001164DE" w14:paraId="16A23ECD" w14:textId="77777777" w:rsidTr="00447753">
        <w:trPr>
          <w:trHeight w:val="510"/>
        </w:trPr>
        <w:tc>
          <w:tcPr>
            <w:tcW w:w="576" w:type="pct"/>
            <w:shd w:val="clear" w:color="auto" w:fill="auto"/>
          </w:tcPr>
          <w:p w14:paraId="20C0BEC6" w14:textId="77777777" w:rsidR="00447753" w:rsidRPr="001164DE" w:rsidRDefault="00447753"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lang w:val="vi-VN"/>
              </w:rPr>
              <w:lastRenderedPageBreak/>
              <w:t>4</w:t>
            </w:r>
          </w:p>
        </w:tc>
        <w:tc>
          <w:tcPr>
            <w:tcW w:w="1240" w:type="pct"/>
            <w:shd w:val="clear" w:color="auto" w:fill="auto"/>
          </w:tcPr>
          <w:p w14:paraId="1D637A2A" w14:textId="77777777" w:rsidR="00447753" w:rsidRPr="001164DE" w:rsidRDefault="00447753"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Hệ thống</w:t>
            </w:r>
          </w:p>
        </w:tc>
        <w:tc>
          <w:tcPr>
            <w:tcW w:w="3184" w:type="pct"/>
            <w:shd w:val="clear" w:color="auto" w:fill="auto"/>
          </w:tcPr>
          <w:p w14:paraId="0C5254A2" w14:textId="271C937D" w:rsidR="00447753" w:rsidRPr="001164DE" w:rsidRDefault="00447753"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 xml:space="preserve">Xóa </w:t>
            </w:r>
            <w:r w:rsidR="0086415D" w:rsidRPr="001164DE">
              <w:rPr>
                <w:rFonts w:ascii="Times New Roman" w:hAnsi="Times New Roman" w:cs="Times New Roman"/>
                <w:sz w:val="28"/>
                <w:szCs w:val="28"/>
              </w:rPr>
              <w:t xml:space="preserve">dữ liệu về </w:t>
            </w:r>
            <w:r w:rsidRPr="001164DE">
              <w:rPr>
                <w:rFonts w:ascii="Times New Roman" w:hAnsi="Times New Roman" w:cs="Times New Roman"/>
                <w:sz w:val="28"/>
                <w:szCs w:val="28"/>
              </w:rPr>
              <w:t>mức</w:t>
            </w:r>
            <w:r w:rsidRPr="001164DE">
              <w:rPr>
                <w:rFonts w:ascii="Times New Roman" w:hAnsi="Times New Roman" w:cs="Times New Roman"/>
                <w:sz w:val="28"/>
                <w:szCs w:val="28"/>
                <w:lang w:val="vi-VN"/>
              </w:rPr>
              <w:t xml:space="preserve"> nhuận bút</w:t>
            </w:r>
            <w:r w:rsidR="0086415D" w:rsidRPr="001164DE">
              <w:rPr>
                <w:rFonts w:ascii="Times New Roman" w:hAnsi="Times New Roman" w:cs="Times New Roman"/>
                <w:sz w:val="28"/>
                <w:szCs w:val="28"/>
              </w:rPr>
              <w:t xml:space="preserve"> trong CSDL của WCM</w:t>
            </w:r>
            <w:r w:rsidRPr="001164DE">
              <w:rPr>
                <w:rFonts w:ascii="Times New Roman" w:hAnsi="Times New Roman" w:cs="Times New Roman"/>
                <w:sz w:val="28"/>
                <w:szCs w:val="28"/>
                <w:lang w:val="vi-VN"/>
              </w:rPr>
              <w:t>, hiển thị thông báo xóa thành công</w:t>
            </w:r>
            <w:r w:rsidR="00BB53E1" w:rsidRPr="001164DE">
              <w:rPr>
                <w:rFonts w:ascii="Times New Roman" w:hAnsi="Times New Roman" w:cs="Times New Roman"/>
                <w:sz w:val="28"/>
                <w:szCs w:val="28"/>
              </w:rPr>
              <w:t xml:space="preserve">. </w:t>
            </w:r>
            <w:r w:rsidR="00BB53E1" w:rsidRPr="001164DE">
              <w:rPr>
                <w:rFonts w:ascii="Times New Roman" w:hAnsi="Times New Roman" w:cs="Times New Roman"/>
                <w:sz w:val="28"/>
                <w:szCs w:val="28"/>
                <w:lang w:val="vi-VN"/>
              </w:rPr>
              <w:t>Bằng tr</w:t>
            </w:r>
            <w:r w:rsidR="00BB53E1" w:rsidRPr="001164DE">
              <w:rPr>
                <w:rFonts w:ascii="Times New Roman" w:hAnsi="Times New Roman" w:cs="Times New Roman"/>
                <w:sz w:val="28"/>
                <w:szCs w:val="28"/>
              </w:rPr>
              <w:t>ình biên tập nội dung mặc định của WebSphere Portal</w:t>
            </w:r>
            <w:r w:rsidRPr="001164DE">
              <w:rPr>
                <w:rFonts w:ascii="Times New Roman" w:hAnsi="Times New Roman" w:cs="Times New Roman"/>
                <w:sz w:val="28"/>
                <w:szCs w:val="28"/>
                <w:lang w:val="vi-VN"/>
              </w:rPr>
              <w:t xml:space="preserve"> </w:t>
            </w:r>
          </w:p>
          <w:p w14:paraId="4D85873E" w14:textId="77777777" w:rsidR="00447753" w:rsidRPr="001164DE" w:rsidRDefault="00447753"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Ở bước 3 nếu người dùng chọn Hủy yêu cầu, hệ thống đóng pop-up xác nhận yêu cầu xóa mức nhuận bút</w:t>
            </w:r>
          </w:p>
        </w:tc>
      </w:tr>
    </w:tbl>
    <w:p w14:paraId="694FF9D0" w14:textId="77777777" w:rsidR="003E5211" w:rsidRPr="001164DE" w:rsidRDefault="003E5211" w:rsidP="0055188C">
      <w:pPr>
        <w:pStyle w:val="Heading3"/>
      </w:pPr>
      <w:bookmarkStart w:id="93" w:name="_Toc50105101"/>
      <w:bookmarkStart w:id="94" w:name="_Toc56522249"/>
      <w:bookmarkStart w:id="95" w:name="_Toc70073946"/>
      <w:r w:rsidRPr="001164DE">
        <w:rPr>
          <w:lang w:val="en-US"/>
        </w:rPr>
        <w:t>(</w:t>
      </w:r>
      <w:r w:rsidRPr="001164DE">
        <w:t>A1.3.3) Thống kê nhuận bút</w:t>
      </w:r>
      <w:bookmarkEnd w:id="93"/>
      <w:bookmarkEnd w:id="94"/>
      <w:bookmarkEnd w:id="95"/>
    </w:p>
    <w:p w14:paraId="3C2F9B5F" w14:textId="77777777" w:rsidR="009D7060" w:rsidRPr="001164DE" w:rsidRDefault="009D7060" w:rsidP="0090566F">
      <w:pPr>
        <w:pStyle w:val="Heading4"/>
      </w:pPr>
      <w:r w:rsidRPr="001164DE">
        <w:t>Văn bản nghiệp vụ áp dụng</w:t>
      </w:r>
    </w:p>
    <w:p w14:paraId="09685A31" w14:textId="64D660B2" w:rsidR="009D7060" w:rsidRPr="001164DE" w:rsidRDefault="009D7060" w:rsidP="002B7031">
      <w:pPr>
        <w:pStyle w:val="Style2"/>
        <w:spacing w:line="312" w:lineRule="auto"/>
      </w:pPr>
      <w:r w:rsidRPr="001164DE">
        <w:t xml:space="preserve">Tài liệu phân tích yêu </w:t>
      </w:r>
      <w:r w:rsidR="00A925E3" w:rsidRPr="001164DE">
        <w:t xml:space="preserve">cầu nghiệp vụ </w:t>
      </w:r>
    </w:p>
    <w:p w14:paraId="7CC9F0D3" w14:textId="77777777" w:rsidR="009D7060" w:rsidRPr="001164DE" w:rsidRDefault="009D7060" w:rsidP="0090566F">
      <w:pPr>
        <w:pStyle w:val="Heading4"/>
      </w:pPr>
      <w:r w:rsidRPr="001164DE">
        <w:t>Mô tả yêu cầu</w:t>
      </w:r>
    </w:p>
    <w:p w14:paraId="6A28D825" w14:textId="77777777" w:rsidR="00434641" w:rsidRPr="001164DE" w:rsidRDefault="00434641" w:rsidP="002B7031">
      <w:pPr>
        <w:pStyle w:val="Style2"/>
        <w:spacing w:line="312" w:lineRule="auto"/>
      </w:pPr>
      <w:r w:rsidRPr="001164DE">
        <w:t>Người quản trị nội dung, người duyệt xuất bản có thể xem bảng thống kê tính nhuận bút của tất cả tác giả theo khoảng thời gian, thống kê nhuận bút hàng tháng của một tác giả. Hệ thống hiển thị thông tin theo quy định.</w:t>
      </w:r>
    </w:p>
    <w:p w14:paraId="0AB53DED" w14:textId="5443FF38" w:rsidR="00F27326" w:rsidRPr="001164DE" w:rsidRDefault="00434641" w:rsidP="00B442F0">
      <w:pPr>
        <w:pStyle w:val="Style2"/>
        <w:spacing w:line="312" w:lineRule="auto"/>
      </w:pPr>
      <w:r w:rsidRPr="001164DE">
        <w:t>Người quản trị nội dung có thể in, xuất báo cáo thống kê ra các định dạng file PDF, Word, Excel.</w:t>
      </w:r>
    </w:p>
    <w:p w14:paraId="1452A0EA" w14:textId="77777777" w:rsidR="009D7060" w:rsidRPr="001164DE" w:rsidRDefault="009D7060" w:rsidP="0090566F">
      <w:pPr>
        <w:pStyle w:val="Heading4"/>
      </w:pPr>
      <w:r w:rsidRPr="001164DE">
        <w:t>Thiết kế giao diện</w:t>
      </w:r>
    </w:p>
    <w:p w14:paraId="40F3EE73" w14:textId="77777777" w:rsidR="00BB3D0B" w:rsidRPr="001164DE" w:rsidRDefault="00BB3D0B" w:rsidP="002B7031">
      <w:pPr>
        <w:pStyle w:val="ListParagraph"/>
        <w:spacing w:line="312" w:lineRule="auto"/>
      </w:pPr>
      <w:r w:rsidRPr="001164DE">
        <w:rPr>
          <w:lang w:val="en-US"/>
        </w:rPr>
        <w:t>Xem bảng thống kê nhuận bút</w:t>
      </w:r>
    </w:p>
    <w:p w14:paraId="690F8984" w14:textId="77777777" w:rsidR="00BB3D0B" w:rsidRPr="001164DE" w:rsidRDefault="00BB3D0B" w:rsidP="002B7031">
      <w:pPr>
        <w:pStyle w:val="Style2"/>
        <w:numPr>
          <w:ilvl w:val="0"/>
          <w:numId w:val="0"/>
        </w:numPr>
        <w:spacing w:line="312" w:lineRule="auto"/>
        <w:jc w:val="center"/>
      </w:pPr>
      <w:r w:rsidRPr="001164DE">
        <w:rPr>
          <w:noProof/>
        </w:rPr>
        <w:lastRenderedPageBreak/>
        <w:drawing>
          <wp:inline distT="0" distB="0" distL="0" distR="0" wp14:anchorId="30FF65CB" wp14:editId="50F0FC81">
            <wp:extent cx="5943600" cy="4155440"/>
            <wp:effectExtent l="19050" t="19050" r="19050" b="1651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4155440"/>
                    </a:xfrm>
                    <a:prstGeom prst="rect">
                      <a:avLst/>
                    </a:prstGeom>
                    <a:ln>
                      <a:solidFill>
                        <a:schemeClr val="accent3">
                          <a:lumMod val="75000"/>
                        </a:schemeClr>
                      </a:solidFill>
                    </a:ln>
                  </pic:spPr>
                </pic:pic>
              </a:graphicData>
            </a:graphic>
          </wp:inline>
        </w:drawing>
      </w:r>
    </w:p>
    <w:p w14:paraId="141B81B2" w14:textId="1EAC5853" w:rsidR="00BB3D0B" w:rsidRPr="001164DE" w:rsidRDefault="00BB3D0B" w:rsidP="002B7031">
      <w:pPr>
        <w:pStyle w:val="Caption"/>
        <w:spacing w:after="0" w:line="312" w:lineRule="auto"/>
        <w:rPr>
          <w:sz w:val="28"/>
          <w:szCs w:val="28"/>
        </w:rPr>
      </w:pPr>
      <w:r w:rsidRPr="001164DE">
        <w:rPr>
          <w:sz w:val="28"/>
          <w:szCs w:val="28"/>
        </w:rPr>
        <w:t xml:space="preserve">Giao diện </w:t>
      </w:r>
      <w:r w:rsidRPr="001164DE">
        <w:rPr>
          <w:sz w:val="28"/>
          <w:szCs w:val="28"/>
        </w:rPr>
        <w:fldChar w:fldCharType="begin"/>
      </w:r>
      <w:r w:rsidRPr="001164DE">
        <w:rPr>
          <w:sz w:val="28"/>
          <w:szCs w:val="28"/>
        </w:rPr>
        <w:instrText xml:space="preserve"> SEQ Giao_diện \* ARABIC </w:instrText>
      </w:r>
      <w:r w:rsidRPr="001164DE">
        <w:rPr>
          <w:sz w:val="28"/>
          <w:szCs w:val="28"/>
        </w:rPr>
        <w:fldChar w:fldCharType="separate"/>
      </w:r>
      <w:r w:rsidR="0045178B">
        <w:rPr>
          <w:noProof/>
          <w:sz w:val="28"/>
          <w:szCs w:val="28"/>
        </w:rPr>
        <w:t>25</w:t>
      </w:r>
      <w:r w:rsidRPr="001164DE">
        <w:rPr>
          <w:noProof/>
          <w:sz w:val="28"/>
          <w:szCs w:val="28"/>
        </w:rPr>
        <w:fldChar w:fldCharType="end"/>
      </w:r>
      <w:r w:rsidRPr="001164DE">
        <w:rPr>
          <w:sz w:val="28"/>
          <w:szCs w:val="28"/>
        </w:rPr>
        <w:t>: Thống kê nhuận bút theo tin bài</w:t>
      </w:r>
    </w:p>
    <w:p w14:paraId="38C7B983" w14:textId="1038ED55" w:rsidR="00545A89" w:rsidRPr="001164DE" w:rsidRDefault="00BB3D0B" w:rsidP="00DC4CB5">
      <w:pPr>
        <w:pStyle w:val="Style2"/>
      </w:pPr>
      <w:r w:rsidRPr="001164DE">
        <w:t>Thiết kế trường dữ liệ</w:t>
      </w:r>
      <w:r w:rsidR="006B0F5F" w:rsidRPr="001164DE">
        <w:t xml:space="preserve">u: </w:t>
      </w:r>
    </w:p>
    <w:tbl>
      <w:tblPr>
        <w:tblStyle w:val="TableGrid"/>
        <w:tblW w:w="0" w:type="auto"/>
        <w:tblInd w:w="360" w:type="dxa"/>
        <w:tblLook w:val="04A0" w:firstRow="1" w:lastRow="0" w:firstColumn="1" w:lastColumn="0" w:noHBand="0" w:noVBand="1"/>
      </w:tblPr>
      <w:tblGrid>
        <w:gridCol w:w="788"/>
        <w:gridCol w:w="1753"/>
        <w:gridCol w:w="1484"/>
        <w:gridCol w:w="792"/>
        <w:gridCol w:w="1137"/>
        <w:gridCol w:w="2747"/>
      </w:tblGrid>
      <w:tr w:rsidR="00545A89" w:rsidRPr="001164DE" w14:paraId="4D2C1746" w14:textId="77777777" w:rsidTr="00DC4CB5">
        <w:trPr>
          <w:tblHeader/>
        </w:trPr>
        <w:tc>
          <w:tcPr>
            <w:tcW w:w="787" w:type="dxa"/>
            <w:shd w:val="clear" w:color="auto" w:fill="E7E6E6" w:themeFill="background2"/>
          </w:tcPr>
          <w:p w14:paraId="60F97AF2" w14:textId="77777777" w:rsidR="00545A89" w:rsidRPr="001164DE" w:rsidRDefault="00545A89" w:rsidP="00DC4CB5">
            <w:pPr>
              <w:spacing w:line="312" w:lineRule="auto"/>
              <w:jc w:val="center"/>
              <w:rPr>
                <w:rFonts w:ascii="Times New Roman" w:hAnsi="Times New Roman"/>
                <w:b/>
                <w:sz w:val="28"/>
                <w:szCs w:val="28"/>
              </w:rPr>
            </w:pPr>
            <w:r w:rsidRPr="001164DE">
              <w:rPr>
                <w:rFonts w:ascii="Times New Roman" w:hAnsi="Times New Roman"/>
                <w:b/>
                <w:sz w:val="28"/>
                <w:szCs w:val="28"/>
              </w:rPr>
              <w:t>STT</w:t>
            </w:r>
          </w:p>
        </w:tc>
        <w:tc>
          <w:tcPr>
            <w:tcW w:w="1756" w:type="dxa"/>
            <w:shd w:val="clear" w:color="auto" w:fill="E7E6E6" w:themeFill="background2"/>
          </w:tcPr>
          <w:p w14:paraId="5DEE881A" w14:textId="77777777" w:rsidR="00545A89" w:rsidRPr="001164DE" w:rsidRDefault="00545A89" w:rsidP="00DC4CB5">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Thông tin</w:t>
            </w:r>
          </w:p>
        </w:tc>
        <w:tc>
          <w:tcPr>
            <w:tcW w:w="1487" w:type="dxa"/>
            <w:shd w:val="clear" w:color="auto" w:fill="E7E6E6" w:themeFill="background2"/>
          </w:tcPr>
          <w:p w14:paraId="22E846C2" w14:textId="77777777" w:rsidR="00545A89" w:rsidRPr="001164DE" w:rsidRDefault="00545A89" w:rsidP="00DC4CB5">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Kiểu dữ liệu</w:t>
            </w:r>
          </w:p>
        </w:tc>
        <w:tc>
          <w:tcPr>
            <w:tcW w:w="778" w:type="dxa"/>
            <w:shd w:val="clear" w:color="auto" w:fill="E7E6E6" w:themeFill="background2"/>
          </w:tcPr>
          <w:p w14:paraId="43EF36E0" w14:textId="77777777" w:rsidR="00545A89" w:rsidRPr="001164DE" w:rsidRDefault="00545A89" w:rsidP="00DC4CB5">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Bắt buộc</w:t>
            </w:r>
          </w:p>
        </w:tc>
        <w:tc>
          <w:tcPr>
            <w:tcW w:w="1139" w:type="dxa"/>
            <w:shd w:val="clear" w:color="auto" w:fill="E7E6E6" w:themeFill="background2"/>
          </w:tcPr>
          <w:p w14:paraId="4B190445" w14:textId="77777777" w:rsidR="00545A89" w:rsidRPr="001164DE" w:rsidRDefault="00545A89" w:rsidP="00DC4CB5">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Mặc định</w:t>
            </w:r>
          </w:p>
        </w:tc>
        <w:tc>
          <w:tcPr>
            <w:tcW w:w="2754" w:type="dxa"/>
            <w:shd w:val="clear" w:color="auto" w:fill="E7E6E6" w:themeFill="background2"/>
          </w:tcPr>
          <w:p w14:paraId="19C59D31" w14:textId="77777777" w:rsidR="00545A89" w:rsidRPr="001164DE" w:rsidRDefault="00545A89" w:rsidP="00DC4CB5">
            <w:pPr>
              <w:spacing w:line="312" w:lineRule="auto"/>
              <w:rPr>
                <w:rFonts w:ascii="Times New Roman" w:hAnsi="Times New Roman"/>
                <w:b/>
                <w:sz w:val="28"/>
                <w:szCs w:val="28"/>
                <w:lang w:val="vi-VN"/>
              </w:rPr>
            </w:pPr>
            <w:r w:rsidRPr="001164DE">
              <w:rPr>
                <w:rFonts w:ascii="Times New Roman" w:hAnsi="Times New Roman"/>
                <w:b/>
                <w:sz w:val="28"/>
                <w:szCs w:val="28"/>
              </w:rPr>
              <w:t>Ràng buộc</w:t>
            </w:r>
          </w:p>
        </w:tc>
      </w:tr>
      <w:tr w:rsidR="00545A89" w:rsidRPr="001164DE" w14:paraId="37626F3F" w14:textId="77777777" w:rsidTr="00545A89">
        <w:tc>
          <w:tcPr>
            <w:tcW w:w="8701" w:type="dxa"/>
            <w:gridSpan w:val="6"/>
          </w:tcPr>
          <w:p w14:paraId="2F85B44B" w14:textId="5EC5B3D0" w:rsidR="00545A89" w:rsidRPr="001164DE" w:rsidRDefault="00545A89" w:rsidP="00DC4CB5">
            <w:pPr>
              <w:spacing w:line="312" w:lineRule="auto"/>
              <w:rPr>
                <w:rFonts w:ascii="Times New Roman" w:hAnsi="Times New Roman"/>
                <w:b/>
                <w:i/>
                <w:sz w:val="28"/>
                <w:szCs w:val="28"/>
                <w:lang w:val="vi-VN"/>
              </w:rPr>
            </w:pPr>
            <w:r w:rsidRPr="001164DE">
              <w:rPr>
                <w:rFonts w:ascii="Times New Roman" w:hAnsi="Times New Roman"/>
                <w:b/>
                <w:i/>
                <w:sz w:val="28"/>
                <w:szCs w:val="28"/>
              </w:rPr>
              <w:t>Xem bảng thống kê tính nhuận bút</w:t>
            </w:r>
          </w:p>
        </w:tc>
      </w:tr>
      <w:tr w:rsidR="00545A89" w:rsidRPr="001164DE" w14:paraId="4624E934" w14:textId="77777777" w:rsidTr="00DC4CB5">
        <w:tc>
          <w:tcPr>
            <w:tcW w:w="787" w:type="dxa"/>
          </w:tcPr>
          <w:p w14:paraId="5652A119" w14:textId="3B3968B8" w:rsidR="00545A89" w:rsidRPr="001164DE" w:rsidRDefault="00545A89" w:rsidP="00545A89">
            <w:pPr>
              <w:spacing w:line="312" w:lineRule="auto"/>
              <w:jc w:val="center"/>
              <w:rPr>
                <w:rFonts w:ascii="Times New Roman" w:hAnsi="Times New Roman"/>
                <w:sz w:val="28"/>
                <w:szCs w:val="28"/>
                <w:lang w:val="vi-VN"/>
              </w:rPr>
            </w:pPr>
            <w:r w:rsidRPr="001164DE">
              <w:rPr>
                <w:rFonts w:ascii="Times New Roman" w:hAnsi="Times New Roman"/>
                <w:color w:val="000000"/>
                <w:sz w:val="28"/>
                <w:szCs w:val="28"/>
              </w:rPr>
              <w:t>1</w:t>
            </w:r>
          </w:p>
        </w:tc>
        <w:tc>
          <w:tcPr>
            <w:tcW w:w="1756" w:type="dxa"/>
            <w:vAlign w:val="center"/>
          </w:tcPr>
          <w:p w14:paraId="3AFB146C" w14:textId="16A34736" w:rsidR="00545A89" w:rsidRPr="001164DE" w:rsidRDefault="00545A89" w:rsidP="00545A89">
            <w:pPr>
              <w:spacing w:line="312" w:lineRule="auto"/>
              <w:rPr>
                <w:rFonts w:ascii="Times New Roman" w:hAnsi="Times New Roman"/>
                <w:sz w:val="28"/>
                <w:szCs w:val="28"/>
                <w:lang w:val="vi-VN"/>
              </w:rPr>
            </w:pPr>
            <w:r w:rsidRPr="001164DE">
              <w:rPr>
                <w:rFonts w:ascii="Times New Roman" w:hAnsi="Times New Roman"/>
                <w:color w:val="000000"/>
                <w:sz w:val="28"/>
                <w:szCs w:val="28"/>
              </w:rPr>
              <w:t>Tiêu đề</w:t>
            </w:r>
          </w:p>
        </w:tc>
        <w:tc>
          <w:tcPr>
            <w:tcW w:w="1487" w:type="dxa"/>
            <w:vAlign w:val="center"/>
          </w:tcPr>
          <w:p w14:paraId="4D4B52FE" w14:textId="3DACA603" w:rsidR="00545A89" w:rsidRPr="001164DE" w:rsidRDefault="00545A89" w:rsidP="00545A89">
            <w:pPr>
              <w:spacing w:line="312" w:lineRule="auto"/>
              <w:rPr>
                <w:rFonts w:ascii="Times New Roman" w:hAnsi="Times New Roman"/>
                <w:sz w:val="28"/>
                <w:szCs w:val="28"/>
              </w:rPr>
            </w:pPr>
            <w:r w:rsidRPr="001164DE">
              <w:rPr>
                <w:rFonts w:ascii="Times New Roman" w:hAnsi="Times New Roman"/>
                <w:color w:val="000000"/>
                <w:sz w:val="28"/>
                <w:szCs w:val="28"/>
              </w:rPr>
              <w:t>Chuỗi ký tự (200)</w:t>
            </w:r>
          </w:p>
        </w:tc>
        <w:tc>
          <w:tcPr>
            <w:tcW w:w="778" w:type="dxa"/>
            <w:vAlign w:val="center"/>
          </w:tcPr>
          <w:p w14:paraId="5DBBB95B" w14:textId="77777777" w:rsidR="00545A89" w:rsidRPr="001164DE" w:rsidRDefault="00545A89" w:rsidP="00545A89">
            <w:pPr>
              <w:spacing w:line="312" w:lineRule="auto"/>
              <w:rPr>
                <w:rFonts w:ascii="Times New Roman" w:hAnsi="Times New Roman"/>
                <w:sz w:val="28"/>
                <w:szCs w:val="28"/>
                <w:lang w:val="vi-VN"/>
              </w:rPr>
            </w:pPr>
          </w:p>
        </w:tc>
        <w:tc>
          <w:tcPr>
            <w:tcW w:w="1139" w:type="dxa"/>
            <w:vAlign w:val="center"/>
          </w:tcPr>
          <w:p w14:paraId="05C2C528" w14:textId="77777777" w:rsidR="00545A89" w:rsidRPr="001164DE" w:rsidRDefault="00545A89" w:rsidP="00545A89">
            <w:pPr>
              <w:spacing w:line="312" w:lineRule="auto"/>
              <w:rPr>
                <w:rFonts w:ascii="Times New Roman" w:hAnsi="Times New Roman"/>
                <w:sz w:val="28"/>
                <w:szCs w:val="28"/>
                <w:lang w:val="vi-VN"/>
              </w:rPr>
            </w:pPr>
          </w:p>
        </w:tc>
        <w:tc>
          <w:tcPr>
            <w:tcW w:w="2754" w:type="dxa"/>
            <w:vAlign w:val="center"/>
          </w:tcPr>
          <w:p w14:paraId="1040392C" w14:textId="77777777" w:rsidR="00545A89" w:rsidRPr="001164DE" w:rsidRDefault="00545A89" w:rsidP="00A44A2C">
            <w:pPr>
              <w:widowControl w:val="0"/>
              <w:spacing w:line="312" w:lineRule="auto"/>
              <w:jc w:val="both"/>
              <w:rPr>
                <w:rFonts w:ascii="Times New Roman" w:hAnsi="Times New Roman"/>
                <w:color w:val="000000"/>
                <w:sz w:val="28"/>
                <w:szCs w:val="28"/>
              </w:rPr>
            </w:pPr>
            <w:r w:rsidRPr="001164DE">
              <w:rPr>
                <w:rFonts w:ascii="Times New Roman" w:hAnsi="Times New Roman"/>
                <w:color w:val="000000"/>
                <w:sz w:val="28"/>
                <w:szCs w:val="28"/>
              </w:rPr>
              <w:t>Chỉ hiển thị không cho phép sửa</w:t>
            </w:r>
          </w:p>
          <w:p w14:paraId="0ADE12BF" w14:textId="77777777" w:rsidR="00545A89" w:rsidRPr="001164DE" w:rsidRDefault="00545A89" w:rsidP="00A44A2C">
            <w:pPr>
              <w:widowControl w:val="0"/>
              <w:spacing w:line="312" w:lineRule="auto"/>
              <w:jc w:val="both"/>
              <w:rPr>
                <w:rFonts w:ascii="Times New Roman" w:hAnsi="Times New Roman"/>
                <w:color w:val="000000"/>
                <w:sz w:val="28"/>
                <w:szCs w:val="28"/>
              </w:rPr>
            </w:pPr>
            <w:r w:rsidRPr="001164DE">
              <w:rPr>
                <w:rFonts w:ascii="Times New Roman" w:hAnsi="Times New Roman"/>
                <w:color w:val="000000"/>
                <w:sz w:val="28"/>
                <w:szCs w:val="28"/>
              </w:rPr>
              <w:t>Hiển thị tiêu đề của tin bài đã được xuất bản</w:t>
            </w:r>
          </w:p>
          <w:p w14:paraId="0653565D" w14:textId="0481E0FD" w:rsidR="00545A89" w:rsidRPr="001164DE" w:rsidRDefault="00545A89" w:rsidP="00A44A2C">
            <w:pPr>
              <w:spacing w:line="312" w:lineRule="auto"/>
              <w:jc w:val="both"/>
              <w:rPr>
                <w:rFonts w:ascii="Times New Roman" w:hAnsi="Times New Roman"/>
                <w:sz w:val="28"/>
                <w:szCs w:val="28"/>
                <w:lang w:val="vi-VN"/>
              </w:rPr>
            </w:pPr>
            <w:r w:rsidRPr="001164DE">
              <w:rPr>
                <w:rFonts w:ascii="Times New Roman" w:hAnsi="Times New Roman"/>
                <w:color w:val="000000"/>
                <w:sz w:val="28"/>
                <w:szCs w:val="28"/>
              </w:rPr>
              <w:t>Hiển thị tối đa 100 kí tự, nếu lớn hơn 100 kí tự thì để dấu ba chấm</w:t>
            </w:r>
          </w:p>
        </w:tc>
      </w:tr>
      <w:tr w:rsidR="00545A89" w:rsidRPr="001164DE" w14:paraId="2D11FE01" w14:textId="77777777" w:rsidTr="00DC4CB5">
        <w:tc>
          <w:tcPr>
            <w:tcW w:w="787" w:type="dxa"/>
          </w:tcPr>
          <w:p w14:paraId="11134B4E" w14:textId="0ADDDF62" w:rsidR="00545A89" w:rsidRPr="001164DE" w:rsidRDefault="00545A89" w:rsidP="00545A89">
            <w:pPr>
              <w:spacing w:line="312" w:lineRule="auto"/>
              <w:jc w:val="center"/>
              <w:rPr>
                <w:rFonts w:ascii="Times New Roman" w:hAnsi="Times New Roman"/>
                <w:sz w:val="28"/>
                <w:szCs w:val="28"/>
                <w:lang w:val="vi-VN"/>
              </w:rPr>
            </w:pPr>
            <w:r w:rsidRPr="001164DE">
              <w:rPr>
                <w:rFonts w:ascii="Times New Roman" w:hAnsi="Times New Roman"/>
                <w:color w:val="000000"/>
                <w:sz w:val="28"/>
                <w:szCs w:val="28"/>
              </w:rPr>
              <w:t>2</w:t>
            </w:r>
          </w:p>
        </w:tc>
        <w:tc>
          <w:tcPr>
            <w:tcW w:w="1756" w:type="dxa"/>
            <w:vAlign w:val="center"/>
          </w:tcPr>
          <w:p w14:paraId="2C3CB9E4" w14:textId="30F6199C" w:rsidR="00545A89" w:rsidRPr="001164DE" w:rsidRDefault="00545A89" w:rsidP="00545A89">
            <w:pPr>
              <w:spacing w:line="312" w:lineRule="auto"/>
              <w:rPr>
                <w:rFonts w:ascii="Times New Roman" w:hAnsi="Times New Roman"/>
                <w:sz w:val="28"/>
                <w:szCs w:val="28"/>
              </w:rPr>
            </w:pPr>
            <w:r w:rsidRPr="001164DE">
              <w:rPr>
                <w:rFonts w:ascii="Times New Roman" w:hAnsi="Times New Roman"/>
                <w:color w:val="000000"/>
                <w:sz w:val="28"/>
                <w:szCs w:val="28"/>
              </w:rPr>
              <w:t>Chuyên mục</w:t>
            </w:r>
          </w:p>
        </w:tc>
        <w:tc>
          <w:tcPr>
            <w:tcW w:w="1487" w:type="dxa"/>
            <w:vAlign w:val="center"/>
          </w:tcPr>
          <w:p w14:paraId="30B42F67" w14:textId="38905F41" w:rsidR="00545A89" w:rsidRPr="001164DE" w:rsidRDefault="00545A89" w:rsidP="00545A89">
            <w:pPr>
              <w:spacing w:line="312" w:lineRule="auto"/>
              <w:rPr>
                <w:rFonts w:ascii="Times New Roman" w:hAnsi="Times New Roman"/>
                <w:sz w:val="28"/>
                <w:szCs w:val="28"/>
              </w:rPr>
            </w:pPr>
            <w:r w:rsidRPr="001164DE">
              <w:rPr>
                <w:rFonts w:ascii="Times New Roman" w:hAnsi="Times New Roman"/>
                <w:color w:val="000000"/>
                <w:sz w:val="28"/>
                <w:szCs w:val="28"/>
              </w:rPr>
              <w:t>Chuỗi ký tự (50)</w:t>
            </w:r>
          </w:p>
        </w:tc>
        <w:tc>
          <w:tcPr>
            <w:tcW w:w="778" w:type="dxa"/>
            <w:vAlign w:val="center"/>
          </w:tcPr>
          <w:p w14:paraId="0B8B5884" w14:textId="77777777" w:rsidR="00545A89" w:rsidRPr="001164DE" w:rsidRDefault="00545A89" w:rsidP="00545A89">
            <w:pPr>
              <w:spacing w:line="312" w:lineRule="auto"/>
              <w:rPr>
                <w:rFonts w:ascii="Times New Roman" w:hAnsi="Times New Roman"/>
                <w:sz w:val="28"/>
                <w:szCs w:val="28"/>
                <w:lang w:val="vi-VN"/>
              </w:rPr>
            </w:pPr>
          </w:p>
        </w:tc>
        <w:tc>
          <w:tcPr>
            <w:tcW w:w="1139" w:type="dxa"/>
            <w:vAlign w:val="center"/>
          </w:tcPr>
          <w:p w14:paraId="7BCF681D" w14:textId="77777777" w:rsidR="00545A89" w:rsidRPr="001164DE" w:rsidRDefault="00545A89" w:rsidP="00545A89">
            <w:pPr>
              <w:spacing w:line="312" w:lineRule="auto"/>
              <w:rPr>
                <w:rFonts w:ascii="Times New Roman" w:hAnsi="Times New Roman"/>
                <w:sz w:val="28"/>
                <w:szCs w:val="28"/>
                <w:lang w:val="vi-VN"/>
              </w:rPr>
            </w:pPr>
          </w:p>
        </w:tc>
        <w:tc>
          <w:tcPr>
            <w:tcW w:w="2754" w:type="dxa"/>
            <w:vAlign w:val="center"/>
          </w:tcPr>
          <w:p w14:paraId="6208086A" w14:textId="77777777" w:rsidR="00545A89" w:rsidRPr="001164DE" w:rsidRDefault="00545A89" w:rsidP="00A44A2C">
            <w:pPr>
              <w:widowControl w:val="0"/>
              <w:spacing w:line="312" w:lineRule="auto"/>
              <w:jc w:val="both"/>
              <w:rPr>
                <w:rFonts w:ascii="Times New Roman" w:hAnsi="Times New Roman"/>
                <w:color w:val="000000"/>
                <w:sz w:val="28"/>
                <w:szCs w:val="28"/>
              </w:rPr>
            </w:pPr>
            <w:r w:rsidRPr="001164DE">
              <w:rPr>
                <w:rFonts w:ascii="Times New Roman" w:hAnsi="Times New Roman"/>
                <w:color w:val="000000"/>
                <w:sz w:val="28"/>
                <w:szCs w:val="28"/>
              </w:rPr>
              <w:t>Chỉ hiển thị không cho phép sửa</w:t>
            </w:r>
          </w:p>
          <w:p w14:paraId="6D77EED3" w14:textId="6937B73A" w:rsidR="00545A89" w:rsidRPr="001164DE" w:rsidRDefault="00545A89" w:rsidP="00A44A2C">
            <w:pPr>
              <w:spacing w:line="312" w:lineRule="auto"/>
              <w:jc w:val="both"/>
              <w:rPr>
                <w:rFonts w:ascii="Times New Roman" w:hAnsi="Times New Roman"/>
                <w:sz w:val="28"/>
                <w:szCs w:val="28"/>
                <w:lang w:val="vi-VN"/>
              </w:rPr>
            </w:pPr>
            <w:r w:rsidRPr="001164DE">
              <w:rPr>
                <w:rFonts w:ascii="Times New Roman" w:hAnsi="Times New Roman"/>
                <w:color w:val="000000"/>
                <w:sz w:val="28"/>
                <w:szCs w:val="28"/>
              </w:rPr>
              <w:t>Hiển thị tên chuyên mục chứa tin bài</w:t>
            </w:r>
          </w:p>
        </w:tc>
      </w:tr>
      <w:tr w:rsidR="00545A89" w:rsidRPr="001164DE" w14:paraId="5C9CFB67" w14:textId="77777777" w:rsidTr="00DC4CB5">
        <w:tc>
          <w:tcPr>
            <w:tcW w:w="787" w:type="dxa"/>
          </w:tcPr>
          <w:p w14:paraId="264A2ED4" w14:textId="6F918833" w:rsidR="00545A89" w:rsidRPr="001164DE" w:rsidRDefault="00545A89" w:rsidP="00545A89">
            <w:pPr>
              <w:spacing w:line="312" w:lineRule="auto"/>
              <w:jc w:val="center"/>
              <w:rPr>
                <w:rFonts w:ascii="Times New Roman" w:hAnsi="Times New Roman"/>
                <w:sz w:val="28"/>
                <w:szCs w:val="28"/>
              </w:rPr>
            </w:pPr>
            <w:r w:rsidRPr="001164DE">
              <w:rPr>
                <w:rFonts w:ascii="Times New Roman" w:hAnsi="Times New Roman"/>
                <w:color w:val="000000"/>
                <w:sz w:val="28"/>
                <w:szCs w:val="28"/>
              </w:rPr>
              <w:lastRenderedPageBreak/>
              <w:t>3</w:t>
            </w:r>
          </w:p>
        </w:tc>
        <w:tc>
          <w:tcPr>
            <w:tcW w:w="1756" w:type="dxa"/>
            <w:vAlign w:val="center"/>
          </w:tcPr>
          <w:p w14:paraId="06F332EA" w14:textId="2D1E5A80" w:rsidR="00545A89" w:rsidRPr="001164DE" w:rsidRDefault="00545A89" w:rsidP="00545A89">
            <w:pPr>
              <w:spacing w:line="312" w:lineRule="auto"/>
              <w:rPr>
                <w:rFonts w:ascii="Times New Roman" w:hAnsi="Times New Roman"/>
                <w:sz w:val="28"/>
                <w:szCs w:val="28"/>
                <w:lang w:val="vi-VN"/>
              </w:rPr>
            </w:pPr>
            <w:r w:rsidRPr="001164DE">
              <w:rPr>
                <w:rFonts w:ascii="Times New Roman" w:hAnsi="Times New Roman"/>
                <w:color w:val="000000"/>
                <w:sz w:val="28"/>
                <w:szCs w:val="28"/>
              </w:rPr>
              <w:t>Người tạo</w:t>
            </w:r>
          </w:p>
        </w:tc>
        <w:tc>
          <w:tcPr>
            <w:tcW w:w="1487" w:type="dxa"/>
            <w:vAlign w:val="center"/>
          </w:tcPr>
          <w:p w14:paraId="3AF501D1" w14:textId="2D7C2398" w:rsidR="00545A89" w:rsidRPr="001164DE" w:rsidRDefault="00545A89" w:rsidP="00545A89">
            <w:pPr>
              <w:spacing w:line="312" w:lineRule="auto"/>
              <w:rPr>
                <w:rFonts w:ascii="Times New Roman" w:hAnsi="Times New Roman"/>
                <w:sz w:val="28"/>
                <w:szCs w:val="28"/>
              </w:rPr>
            </w:pPr>
            <w:r w:rsidRPr="001164DE">
              <w:rPr>
                <w:rFonts w:ascii="Times New Roman" w:hAnsi="Times New Roman"/>
                <w:color w:val="000000"/>
                <w:sz w:val="28"/>
                <w:szCs w:val="28"/>
              </w:rPr>
              <w:t>Chuỗi ký tự (50)</w:t>
            </w:r>
          </w:p>
        </w:tc>
        <w:tc>
          <w:tcPr>
            <w:tcW w:w="778" w:type="dxa"/>
            <w:vAlign w:val="center"/>
          </w:tcPr>
          <w:p w14:paraId="64537B5A" w14:textId="77777777" w:rsidR="00545A89" w:rsidRPr="001164DE" w:rsidRDefault="00545A89" w:rsidP="00545A89">
            <w:pPr>
              <w:spacing w:line="312" w:lineRule="auto"/>
              <w:rPr>
                <w:rFonts w:ascii="Times New Roman" w:hAnsi="Times New Roman"/>
                <w:sz w:val="28"/>
                <w:szCs w:val="28"/>
                <w:lang w:val="vi-VN"/>
              </w:rPr>
            </w:pPr>
          </w:p>
        </w:tc>
        <w:tc>
          <w:tcPr>
            <w:tcW w:w="1139" w:type="dxa"/>
            <w:vAlign w:val="center"/>
          </w:tcPr>
          <w:p w14:paraId="71B01006" w14:textId="77777777" w:rsidR="00545A89" w:rsidRPr="001164DE" w:rsidRDefault="00545A89" w:rsidP="00545A89">
            <w:pPr>
              <w:spacing w:line="312" w:lineRule="auto"/>
              <w:rPr>
                <w:rFonts w:ascii="Times New Roman" w:hAnsi="Times New Roman"/>
                <w:sz w:val="28"/>
                <w:szCs w:val="28"/>
                <w:lang w:val="vi-VN"/>
              </w:rPr>
            </w:pPr>
          </w:p>
        </w:tc>
        <w:tc>
          <w:tcPr>
            <w:tcW w:w="2754" w:type="dxa"/>
            <w:vAlign w:val="center"/>
          </w:tcPr>
          <w:p w14:paraId="609C9F89" w14:textId="77777777" w:rsidR="00545A89" w:rsidRPr="001164DE" w:rsidRDefault="00545A89" w:rsidP="00A44A2C">
            <w:pPr>
              <w:widowControl w:val="0"/>
              <w:spacing w:line="312" w:lineRule="auto"/>
              <w:jc w:val="both"/>
              <w:rPr>
                <w:rFonts w:ascii="Times New Roman" w:hAnsi="Times New Roman"/>
                <w:color w:val="000000"/>
                <w:sz w:val="28"/>
                <w:szCs w:val="28"/>
              </w:rPr>
            </w:pPr>
            <w:r w:rsidRPr="001164DE">
              <w:rPr>
                <w:rFonts w:ascii="Times New Roman" w:hAnsi="Times New Roman"/>
                <w:color w:val="000000"/>
                <w:sz w:val="28"/>
                <w:szCs w:val="28"/>
              </w:rPr>
              <w:t>Chỉ hiển thị không cho phép sửa</w:t>
            </w:r>
          </w:p>
          <w:p w14:paraId="29D7F349" w14:textId="73A124FB" w:rsidR="00545A89" w:rsidRPr="001164DE" w:rsidRDefault="00545A89" w:rsidP="00A44A2C">
            <w:pPr>
              <w:spacing w:line="312" w:lineRule="auto"/>
              <w:jc w:val="both"/>
              <w:rPr>
                <w:rFonts w:ascii="Times New Roman" w:hAnsi="Times New Roman"/>
                <w:sz w:val="28"/>
                <w:szCs w:val="28"/>
                <w:lang w:val="vi-VN"/>
              </w:rPr>
            </w:pPr>
            <w:r w:rsidRPr="001164DE">
              <w:rPr>
                <w:rFonts w:ascii="Times New Roman" w:hAnsi="Times New Roman"/>
                <w:color w:val="000000"/>
                <w:sz w:val="28"/>
                <w:szCs w:val="28"/>
              </w:rPr>
              <w:t>Hiển thị tên đăng nhập của người tạo tin bài</w:t>
            </w:r>
          </w:p>
        </w:tc>
      </w:tr>
      <w:tr w:rsidR="00545A89" w:rsidRPr="001164DE" w14:paraId="7E214C84" w14:textId="77777777" w:rsidTr="00DC4CB5">
        <w:tc>
          <w:tcPr>
            <w:tcW w:w="787" w:type="dxa"/>
          </w:tcPr>
          <w:p w14:paraId="0D658DFD" w14:textId="1B2588E4" w:rsidR="00545A89" w:rsidRPr="001164DE" w:rsidRDefault="00545A89" w:rsidP="00545A89">
            <w:pPr>
              <w:spacing w:line="312" w:lineRule="auto"/>
              <w:jc w:val="center"/>
              <w:rPr>
                <w:rFonts w:ascii="Times New Roman" w:hAnsi="Times New Roman"/>
                <w:sz w:val="28"/>
                <w:szCs w:val="28"/>
                <w:lang w:val="vi-VN"/>
              </w:rPr>
            </w:pPr>
            <w:r w:rsidRPr="001164DE">
              <w:rPr>
                <w:rFonts w:ascii="Times New Roman" w:hAnsi="Times New Roman"/>
                <w:color w:val="000000"/>
                <w:sz w:val="28"/>
                <w:szCs w:val="28"/>
              </w:rPr>
              <w:t>4</w:t>
            </w:r>
          </w:p>
        </w:tc>
        <w:tc>
          <w:tcPr>
            <w:tcW w:w="1756" w:type="dxa"/>
            <w:vAlign w:val="center"/>
          </w:tcPr>
          <w:p w14:paraId="0C04E826" w14:textId="2762F39F" w:rsidR="00545A89" w:rsidRPr="001164DE" w:rsidRDefault="00545A89" w:rsidP="00545A89">
            <w:pPr>
              <w:spacing w:line="312" w:lineRule="auto"/>
              <w:rPr>
                <w:rFonts w:ascii="Times New Roman" w:hAnsi="Times New Roman"/>
                <w:sz w:val="28"/>
                <w:szCs w:val="28"/>
                <w:lang w:val="vi-VN"/>
              </w:rPr>
            </w:pPr>
            <w:r w:rsidRPr="001164DE">
              <w:rPr>
                <w:rFonts w:ascii="Times New Roman" w:hAnsi="Times New Roman"/>
                <w:color w:val="000000"/>
                <w:sz w:val="28"/>
                <w:szCs w:val="28"/>
              </w:rPr>
              <w:t>Ngày xuất bản</w:t>
            </w:r>
          </w:p>
        </w:tc>
        <w:tc>
          <w:tcPr>
            <w:tcW w:w="1487" w:type="dxa"/>
            <w:vAlign w:val="center"/>
          </w:tcPr>
          <w:p w14:paraId="334AA6FD" w14:textId="41916B2C" w:rsidR="00545A89" w:rsidRPr="001164DE" w:rsidRDefault="00545A89" w:rsidP="00545A89">
            <w:pPr>
              <w:spacing w:line="312" w:lineRule="auto"/>
              <w:rPr>
                <w:rFonts w:ascii="Times New Roman" w:hAnsi="Times New Roman"/>
                <w:sz w:val="28"/>
                <w:szCs w:val="28"/>
              </w:rPr>
            </w:pPr>
            <w:r w:rsidRPr="001164DE">
              <w:rPr>
                <w:rFonts w:ascii="Times New Roman" w:hAnsi="Times New Roman"/>
                <w:color w:val="000000"/>
                <w:sz w:val="28"/>
                <w:szCs w:val="28"/>
              </w:rPr>
              <w:t>Ngày tháng</w:t>
            </w:r>
          </w:p>
        </w:tc>
        <w:tc>
          <w:tcPr>
            <w:tcW w:w="778" w:type="dxa"/>
            <w:vAlign w:val="center"/>
          </w:tcPr>
          <w:p w14:paraId="51F4FFB1" w14:textId="77777777" w:rsidR="00545A89" w:rsidRPr="001164DE" w:rsidRDefault="00545A89" w:rsidP="00545A89">
            <w:pPr>
              <w:spacing w:line="312" w:lineRule="auto"/>
              <w:rPr>
                <w:rFonts w:ascii="Times New Roman" w:hAnsi="Times New Roman"/>
                <w:sz w:val="28"/>
                <w:szCs w:val="28"/>
                <w:lang w:val="vi-VN"/>
              </w:rPr>
            </w:pPr>
          </w:p>
        </w:tc>
        <w:tc>
          <w:tcPr>
            <w:tcW w:w="1139" w:type="dxa"/>
            <w:vAlign w:val="center"/>
          </w:tcPr>
          <w:p w14:paraId="3F020397" w14:textId="77777777" w:rsidR="00545A89" w:rsidRPr="001164DE" w:rsidRDefault="00545A89" w:rsidP="00545A89">
            <w:pPr>
              <w:spacing w:line="312" w:lineRule="auto"/>
              <w:rPr>
                <w:rFonts w:ascii="Times New Roman" w:hAnsi="Times New Roman"/>
                <w:sz w:val="28"/>
                <w:szCs w:val="28"/>
                <w:lang w:val="vi-VN"/>
              </w:rPr>
            </w:pPr>
          </w:p>
        </w:tc>
        <w:tc>
          <w:tcPr>
            <w:tcW w:w="2754" w:type="dxa"/>
            <w:vAlign w:val="center"/>
          </w:tcPr>
          <w:p w14:paraId="0E81F8B3" w14:textId="77777777" w:rsidR="00545A89" w:rsidRPr="001164DE" w:rsidRDefault="00545A89" w:rsidP="00A44A2C">
            <w:pPr>
              <w:widowControl w:val="0"/>
              <w:spacing w:line="312" w:lineRule="auto"/>
              <w:jc w:val="both"/>
              <w:rPr>
                <w:rFonts w:ascii="Times New Roman" w:hAnsi="Times New Roman"/>
                <w:color w:val="000000"/>
                <w:sz w:val="28"/>
                <w:szCs w:val="28"/>
              </w:rPr>
            </w:pPr>
            <w:r w:rsidRPr="001164DE">
              <w:rPr>
                <w:rFonts w:ascii="Times New Roman" w:hAnsi="Times New Roman"/>
                <w:color w:val="000000"/>
                <w:sz w:val="28"/>
                <w:szCs w:val="28"/>
              </w:rPr>
              <w:t>Chỉ hiển thị không cho phép sửa</w:t>
            </w:r>
          </w:p>
          <w:p w14:paraId="6C3D137B" w14:textId="2B2E9DE8" w:rsidR="00545A89" w:rsidRPr="001164DE" w:rsidRDefault="00545A89" w:rsidP="00A44A2C">
            <w:pPr>
              <w:spacing w:line="312" w:lineRule="auto"/>
              <w:jc w:val="both"/>
              <w:rPr>
                <w:rFonts w:ascii="Times New Roman" w:hAnsi="Times New Roman"/>
                <w:sz w:val="28"/>
                <w:szCs w:val="28"/>
                <w:lang w:val="vi-VN"/>
              </w:rPr>
            </w:pPr>
            <w:r w:rsidRPr="001164DE">
              <w:rPr>
                <w:rFonts w:ascii="Times New Roman" w:hAnsi="Times New Roman"/>
                <w:color w:val="000000"/>
                <w:sz w:val="28"/>
                <w:szCs w:val="28"/>
              </w:rPr>
              <w:t>Hiển thị ngày tin bài được chuyển sang trạng thái Xuất bản</w:t>
            </w:r>
          </w:p>
        </w:tc>
      </w:tr>
      <w:tr w:rsidR="00545A89" w:rsidRPr="001164DE" w14:paraId="2EDBAD9C" w14:textId="77777777" w:rsidTr="00DC4CB5">
        <w:tc>
          <w:tcPr>
            <w:tcW w:w="787" w:type="dxa"/>
          </w:tcPr>
          <w:p w14:paraId="5E816773" w14:textId="7D7FEE08" w:rsidR="00545A89" w:rsidRPr="001164DE" w:rsidRDefault="00545A89" w:rsidP="00545A89">
            <w:pPr>
              <w:spacing w:line="312" w:lineRule="auto"/>
              <w:jc w:val="center"/>
              <w:rPr>
                <w:rFonts w:ascii="Times New Roman" w:hAnsi="Times New Roman"/>
                <w:sz w:val="28"/>
                <w:szCs w:val="28"/>
                <w:lang w:val="vi-VN"/>
              </w:rPr>
            </w:pPr>
            <w:r w:rsidRPr="001164DE">
              <w:rPr>
                <w:rFonts w:ascii="Times New Roman" w:hAnsi="Times New Roman"/>
                <w:color w:val="000000"/>
                <w:sz w:val="28"/>
                <w:szCs w:val="28"/>
              </w:rPr>
              <w:t>5</w:t>
            </w:r>
          </w:p>
        </w:tc>
        <w:tc>
          <w:tcPr>
            <w:tcW w:w="1756" w:type="dxa"/>
            <w:vAlign w:val="center"/>
          </w:tcPr>
          <w:p w14:paraId="256A9E97" w14:textId="630B1D2B" w:rsidR="00545A89" w:rsidRPr="001164DE" w:rsidRDefault="00545A89" w:rsidP="00545A89">
            <w:pPr>
              <w:spacing w:line="312" w:lineRule="auto"/>
              <w:rPr>
                <w:rFonts w:ascii="Times New Roman" w:hAnsi="Times New Roman"/>
                <w:sz w:val="28"/>
                <w:szCs w:val="28"/>
                <w:lang w:val="vi-VN"/>
              </w:rPr>
            </w:pPr>
            <w:r w:rsidRPr="001164DE">
              <w:rPr>
                <w:rFonts w:ascii="Times New Roman" w:hAnsi="Times New Roman"/>
                <w:color w:val="000000"/>
                <w:sz w:val="28"/>
                <w:szCs w:val="28"/>
              </w:rPr>
              <w:t>Nhuận bút</w:t>
            </w:r>
          </w:p>
        </w:tc>
        <w:tc>
          <w:tcPr>
            <w:tcW w:w="1487" w:type="dxa"/>
            <w:vAlign w:val="center"/>
          </w:tcPr>
          <w:p w14:paraId="0652CB58" w14:textId="7DEAC779" w:rsidR="00545A89" w:rsidRPr="001164DE" w:rsidRDefault="00545A89" w:rsidP="00545A89">
            <w:pPr>
              <w:spacing w:line="312" w:lineRule="auto"/>
              <w:rPr>
                <w:rFonts w:ascii="Times New Roman" w:hAnsi="Times New Roman"/>
                <w:sz w:val="28"/>
                <w:szCs w:val="28"/>
              </w:rPr>
            </w:pPr>
            <w:r w:rsidRPr="001164DE">
              <w:rPr>
                <w:rFonts w:ascii="Times New Roman" w:hAnsi="Times New Roman"/>
                <w:sz w:val="28"/>
                <w:szCs w:val="28"/>
              </w:rPr>
              <w:t>Số tự nhiên (10)</w:t>
            </w:r>
          </w:p>
        </w:tc>
        <w:tc>
          <w:tcPr>
            <w:tcW w:w="778" w:type="dxa"/>
            <w:vAlign w:val="center"/>
          </w:tcPr>
          <w:p w14:paraId="314FA332" w14:textId="77777777" w:rsidR="00545A89" w:rsidRPr="001164DE" w:rsidRDefault="00545A89" w:rsidP="00545A89">
            <w:pPr>
              <w:spacing w:line="312" w:lineRule="auto"/>
              <w:rPr>
                <w:rFonts w:ascii="Times New Roman" w:hAnsi="Times New Roman"/>
                <w:sz w:val="28"/>
                <w:szCs w:val="28"/>
                <w:lang w:val="vi-VN"/>
              </w:rPr>
            </w:pPr>
          </w:p>
        </w:tc>
        <w:tc>
          <w:tcPr>
            <w:tcW w:w="1139" w:type="dxa"/>
            <w:vAlign w:val="center"/>
          </w:tcPr>
          <w:p w14:paraId="57347FCB" w14:textId="77777777" w:rsidR="00545A89" w:rsidRPr="001164DE" w:rsidRDefault="00545A89" w:rsidP="00545A89">
            <w:pPr>
              <w:spacing w:line="312" w:lineRule="auto"/>
              <w:rPr>
                <w:rFonts w:ascii="Times New Roman" w:hAnsi="Times New Roman"/>
                <w:sz w:val="28"/>
                <w:szCs w:val="28"/>
                <w:lang w:val="vi-VN"/>
              </w:rPr>
            </w:pPr>
          </w:p>
        </w:tc>
        <w:tc>
          <w:tcPr>
            <w:tcW w:w="2754" w:type="dxa"/>
            <w:vAlign w:val="center"/>
          </w:tcPr>
          <w:p w14:paraId="7012F1F5" w14:textId="77777777" w:rsidR="00545A89" w:rsidRPr="001164DE" w:rsidRDefault="00545A89" w:rsidP="00A44A2C">
            <w:pPr>
              <w:widowControl w:val="0"/>
              <w:spacing w:line="312" w:lineRule="auto"/>
              <w:jc w:val="both"/>
              <w:rPr>
                <w:rFonts w:ascii="Times New Roman" w:hAnsi="Times New Roman"/>
                <w:color w:val="000000"/>
                <w:sz w:val="28"/>
                <w:szCs w:val="28"/>
              </w:rPr>
            </w:pPr>
            <w:r w:rsidRPr="001164DE">
              <w:rPr>
                <w:rFonts w:ascii="Times New Roman" w:hAnsi="Times New Roman"/>
                <w:color w:val="000000"/>
                <w:sz w:val="28"/>
                <w:szCs w:val="28"/>
              </w:rPr>
              <w:t>Chỉ hiển thị không cho phép sửa</w:t>
            </w:r>
          </w:p>
          <w:p w14:paraId="663C3575" w14:textId="21D92FE7" w:rsidR="00545A89" w:rsidRPr="001164DE" w:rsidRDefault="00545A89" w:rsidP="00A44A2C">
            <w:pPr>
              <w:spacing w:line="312" w:lineRule="auto"/>
              <w:jc w:val="both"/>
              <w:rPr>
                <w:rFonts w:ascii="Times New Roman" w:hAnsi="Times New Roman"/>
                <w:sz w:val="28"/>
                <w:szCs w:val="28"/>
                <w:lang w:val="vi-VN"/>
              </w:rPr>
            </w:pPr>
            <w:r w:rsidRPr="001164DE">
              <w:rPr>
                <w:rFonts w:ascii="Times New Roman" w:hAnsi="Times New Roman"/>
                <w:color w:val="000000"/>
                <w:sz w:val="28"/>
                <w:szCs w:val="28"/>
              </w:rPr>
              <w:t>Hiển thị Nhuận bút tính theo tin bài</w:t>
            </w:r>
          </w:p>
        </w:tc>
      </w:tr>
      <w:tr w:rsidR="00545A89" w:rsidRPr="001164DE" w14:paraId="62366FFD" w14:textId="77777777" w:rsidTr="00545A89">
        <w:tc>
          <w:tcPr>
            <w:tcW w:w="8701" w:type="dxa"/>
            <w:gridSpan w:val="6"/>
          </w:tcPr>
          <w:p w14:paraId="3CA006EC" w14:textId="46FA2984" w:rsidR="00545A89" w:rsidRPr="001164DE" w:rsidRDefault="00545A89" w:rsidP="00A44A2C">
            <w:pPr>
              <w:spacing w:line="312" w:lineRule="auto"/>
              <w:jc w:val="both"/>
              <w:rPr>
                <w:rFonts w:ascii="Times New Roman" w:hAnsi="Times New Roman"/>
                <w:b/>
                <w:i/>
                <w:sz w:val="28"/>
                <w:szCs w:val="28"/>
                <w:lang w:val="vi-VN"/>
              </w:rPr>
            </w:pPr>
            <w:r w:rsidRPr="001164DE">
              <w:rPr>
                <w:rFonts w:ascii="Times New Roman" w:hAnsi="Times New Roman"/>
                <w:b/>
                <w:i/>
                <w:color w:val="000000"/>
                <w:sz w:val="28"/>
                <w:szCs w:val="28"/>
              </w:rPr>
              <w:t>Tìm kiếm tin bài đã chấm nhuận bút</w:t>
            </w:r>
          </w:p>
        </w:tc>
      </w:tr>
      <w:tr w:rsidR="00545A89" w:rsidRPr="001164DE" w14:paraId="6F8073C5" w14:textId="77777777" w:rsidTr="00DC4CB5">
        <w:tc>
          <w:tcPr>
            <w:tcW w:w="787" w:type="dxa"/>
          </w:tcPr>
          <w:p w14:paraId="5D731819" w14:textId="11896700" w:rsidR="00545A89" w:rsidRPr="001164DE" w:rsidRDefault="00545A89" w:rsidP="00545A89">
            <w:pPr>
              <w:spacing w:line="312" w:lineRule="auto"/>
              <w:jc w:val="center"/>
              <w:rPr>
                <w:rFonts w:ascii="Times New Roman" w:hAnsi="Times New Roman"/>
                <w:sz w:val="28"/>
                <w:szCs w:val="28"/>
                <w:lang w:val="vi-VN"/>
              </w:rPr>
            </w:pPr>
            <w:r w:rsidRPr="001164DE">
              <w:rPr>
                <w:rFonts w:ascii="Times New Roman" w:hAnsi="Times New Roman"/>
                <w:color w:val="000000"/>
                <w:sz w:val="28"/>
                <w:szCs w:val="28"/>
              </w:rPr>
              <w:t>1</w:t>
            </w:r>
          </w:p>
        </w:tc>
        <w:tc>
          <w:tcPr>
            <w:tcW w:w="1756" w:type="dxa"/>
            <w:vAlign w:val="center"/>
          </w:tcPr>
          <w:p w14:paraId="23705319" w14:textId="7ECA4F60" w:rsidR="00545A89" w:rsidRPr="001164DE" w:rsidRDefault="00545A89" w:rsidP="00545A89">
            <w:pPr>
              <w:spacing w:line="312" w:lineRule="auto"/>
              <w:rPr>
                <w:rFonts w:ascii="Times New Roman" w:hAnsi="Times New Roman"/>
                <w:sz w:val="28"/>
                <w:szCs w:val="28"/>
                <w:lang w:val="vi-VN"/>
              </w:rPr>
            </w:pPr>
            <w:r w:rsidRPr="001164DE">
              <w:rPr>
                <w:rFonts w:ascii="Times New Roman" w:hAnsi="Times New Roman"/>
                <w:color w:val="000000"/>
                <w:sz w:val="28"/>
                <w:szCs w:val="28"/>
              </w:rPr>
              <w:t>Từ ngày</w:t>
            </w:r>
          </w:p>
        </w:tc>
        <w:tc>
          <w:tcPr>
            <w:tcW w:w="1487" w:type="dxa"/>
            <w:vAlign w:val="center"/>
          </w:tcPr>
          <w:p w14:paraId="27309BA8" w14:textId="325403DF" w:rsidR="00545A89" w:rsidRPr="001164DE" w:rsidRDefault="00545A89" w:rsidP="00545A89">
            <w:pPr>
              <w:spacing w:line="312" w:lineRule="auto"/>
              <w:rPr>
                <w:rFonts w:ascii="Times New Roman" w:hAnsi="Times New Roman"/>
                <w:sz w:val="28"/>
                <w:szCs w:val="28"/>
              </w:rPr>
            </w:pPr>
            <w:r w:rsidRPr="001164DE">
              <w:rPr>
                <w:rFonts w:ascii="Times New Roman" w:hAnsi="Times New Roman"/>
                <w:color w:val="000000"/>
                <w:sz w:val="28"/>
                <w:szCs w:val="28"/>
              </w:rPr>
              <w:t>Ngày tháng</w:t>
            </w:r>
          </w:p>
        </w:tc>
        <w:tc>
          <w:tcPr>
            <w:tcW w:w="778" w:type="dxa"/>
            <w:vAlign w:val="center"/>
          </w:tcPr>
          <w:p w14:paraId="0ED05101" w14:textId="77777777" w:rsidR="00545A89" w:rsidRPr="001164DE" w:rsidRDefault="00545A89" w:rsidP="00545A89">
            <w:pPr>
              <w:spacing w:line="312" w:lineRule="auto"/>
              <w:rPr>
                <w:rFonts w:ascii="Times New Roman" w:hAnsi="Times New Roman"/>
                <w:sz w:val="28"/>
                <w:szCs w:val="28"/>
                <w:lang w:val="vi-VN"/>
              </w:rPr>
            </w:pPr>
          </w:p>
        </w:tc>
        <w:tc>
          <w:tcPr>
            <w:tcW w:w="1139" w:type="dxa"/>
            <w:vAlign w:val="center"/>
          </w:tcPr>
          <w:p w14:paraId="68C04616" w14:textId="42414DB2" w:rsidR="00545A89" w:rsidRPr="001164DE" w:rsidRDefault="00545A89" w:rsidP="00545A89">
            <w:pPr>
              <w:spacing w:line="312" w:lineRule="auto"/>
              <w:rPr>
                <w:rFonts w:ascii="Times New Roman" w:hAnsi="Times New Roman"/>
                <w:sz w:val="28"/>
                <w:szCs w:val="28"/>
                <w:lang w:val="vi-VN"/>
              </w:rPr>
            </w:pPr>
          </w:p>
        </w:tc>
        <w:tc>
          <w:tcPr>
            <w:tcW w:w="2754" w:type="dxa"/>
            <w:vAlign w:val="center"/>
          </w:tcPr>
          <w:p w14:paraId="678EE55B" w14:textId="77777777" w:rsidR="00545A89" w:rsidRPr="001164DE" w:rsidRDefault="00545A89" w:rsidP="00A44A2C">
            <w:pPr>
              <w:spacing w:line="312" w:lineRule="auto"/>
              <w:jc w:val="both"/>
              <w:rPr>
                <w:rFonts w:ascii="Times New Roman" w:hAnsi="Times New Roman"/>
                <w:color w:val="000000"/>
                <w:sz w:val="28"/>
                <w:szCs w:val="28"/>
              </w:rPr>
            </w:pPr>
            <w:r w:rsidRPr="001164DE">
              <w:rPr>
                <w:rFonts w:ascii="Times New Roman" w:hAnsi="Times New Roman"/>
                <w:color w:val="000000"/>
                <w:sz w:val="28"/>
                <w:szCs w:val="28"/>
              </w:rPr>
              <w:t>Thanh tìm kiếm</w:t>
            </w:r>
          </w:p>
          <w:p w14:paraId="47C1C3C7" w14:textId="7001C26D" w:rsidR="00545A89" w:rsidRPr="001164DE" w:rsidRDefault="00545A89" w:rsidP="00A44A2C">
            <w:pPr>
              <w:spacing w:line="312" w:lineRule="auto"/>
              <w:jc w:val="both"/>
              <w:rPr>
                <w:rFonts w:ascii="Times New Roman" w:hAnsi="Times New Roman"/>
                <w:sz w:val="28"/>
                <w:szCs w:val="28"/>
                <w:lang w:val="vi-VN"/>
              </w:rPr>
            </w:pPr>
            <w:r w:rsidRPr="001164DE">
              <w:rPr>
                <w:rFonts w:ascii="Times New Roman" w:hAnsi="Times New Roman"/>
                <w:color w:val="000000"/>
                <w:sz w:val="28"/>
                <w:szCs w:val="28"/>
              </w:rPr>
              <w:t>Cho phép NSD nhập hoặc chọn từ lịch ngày bắt đầu của khoảng thời gian cần lọc</w:t>
            </w:r>
          </w:p>
        </w:tc>
      </w:tr>
      <w:tr w:rsidR="00545A89" w:rsidRPr="001164DE" w14:paraId="4611A0C1" w14:textId="77777777" w:rsidTr="00DC4CB5">
        <w:tc>
          <w:tcPr>
            <w:tcW w:w="787" w:type="dxa"/>
          </w:tcPr>
          <w:p w14:paraId="2DE63B89" w14:textId="4BF2B2DF" w:rsidR="00545A89" w:rsidRPr="001164DE" w:rsidRDefault="00545A89" w:rsidP="00545A89">
            <w:pPr>
              <w:spacing w:line="312" w:lineRule="auto"/>
              <w:jc w:val="center"/>
              <w:rPr>
                <w:rFonts w:ascii="Times New Roman" w:hAnsi="Times New Roman"/>
                <w:sz w:val="28"/>
                <w:szCs w:val="28"/>
                <w:lang w:val="vi-VN"/>
              </w:rPr>
            </w:pPr>
            <w:r w:rsidRPr="001164DE">
              <w:rPr>
                <w:rFonts w:ascii="Times New Roman" w:hAnsi="Times New Roman"/>
                <w:color w:val="000000"/>
                <w:sz w:val="28"/>
                <w:szCs w:val="28"/>
              </w:rPr>
              <w:t>2</w:t>
            </w:r>
          </w:p>
        </w:tc>
        <w:tc>
          <w:tcPr>
            <w:tcW w:w="1756" w:type="dxa"/>
            <w:vAlign w:val="center"/>
          </w:tcPr>
          <w:p w14:paraId="7486D10E" w14:textId="2F3EA1AD" w:rsidR="00545A89" w:rsidRPr="001164DE" w:rsidRDefault="00545A89" w:rsidP="00545A89">
            <w:pPr>
              <w:spacing w:line="312" w:lineRule="auto"/>
              <w:rPr>
                <w:rFonts w:ascii="Times New Roman" w:hAnsi="Times New Roman"/>
                <w:sz w:val="28"/>
                <w:szCs w:val="28"/>
                <w:lang w:val="vi-VN"/>
              </w:rPr>
            </w:pPr>
            <w:r w:rsidRPr="001164DE">
              <w:rPr>
                <w:rFonts w:ascii="Times New Roman" w:hAnsi="Times New Roman"/>
                <w:color w:val="000000"/>
                <w:sz w:val="28"/>
                <w:szCs w:val="28"/>
              </w:rPr>
              <w:t>Đến ngày</w:t>
            </w:r>
          </w:p>
        </w:tc>
        <w:tc>
          <w:tcPr>
            <w:tcW w:w="1487" w:type="dxa"/>
            <w:vAlign w:val="center"/>
          </w:tcPr>
          <w:p w14:paraId="730F0191" w14:textId="10CD3288" w:rsidR="00545A89" w:rsidRPr="001164DE" w:rsidRDefault="00545A89" w:rsidP="00545A89">
            <w:pPr>
              <w:spacing w:line="312" w:lineRule="auto"/>
              <w:rPr>
                <w:rFonts w:ascii="Times New Roman" w:hAnsi="Times New Roman"/>
                <w:sz w:val="28"/>
                <w:szCs w:val="28"/>
              </w:rPr>
            </w:pPr>
            <w:r w:rsidRPr="001164DE">
              <w:rPr>
                <w:rFonts w:ascii="Times New Roman" w:hAnsi="Times New Roman"/>
                <w:color w:val="000000"/>
                <w:sz w:val="28"/>
                <w:szCs w:val="28"/>
              </w:rPr>
              <w:t>Ngày tháng</w:t>
            </w:r>
          </w:p>
        </w:tc>
        <w:tc>
          <w:tcPr>
            <w:tcW w:w="778" w:type="dxa"/>
            <w:vAlign w:val="center"/>
          </w:tcPr>
          <w:p w14:paraId="21BBFEB4" w14:textId="77777777" w:rsidR="00545A89" w:rsidRPr="001164DE" w:rsidRDefault="00545A89" w:rsidP="00545A89">
            <w:pPr>
              <w:spacing w:line="312" w:lineRule="auto"/>
              <w:rPr>
                <w:rFonts w:ascii="Times New Roman" w:hAnsi="Times New Roman"/>
                <w:sz w:val="28"/>
                <w:szCs w:val="28"/>
                <w:lang w:val="vi-VN"/>
              </w:rPr>
            </w:pPr>
          </w:p>
        </w:tc>
        <w:tc>
          <w:tcPr>
            <w:tcW w:w="1139" w:type="dxa"/>
            <w:vAlign w:val="center"/>
          </w:tcPr>
          <w:p w14:paraId="44270FF0" w14:textId="77777777" w:rsidR="00545A89" w:rsidRPr="001164DE" w:rsidRDefault="00545A89" w:rsidP="00545A89">
            <w:pPr>
              <w:spacing w:line="312" w:lineRule="auto"/>
              <w:rPr>
                <w:rFonts w:ascii="Times New Roman" w:hAnsi="Times New Roman"/>
                <w:sz w:val="28"/>
                <w:szCs w:val="28"/>
                <w:lang w:val="vi-VN"/>
              </w:rPr>
            </w:pPr>
          </w:p>
        </w:tc>
        <w:tc>
          <w:tcPr>
            <w:tcW w:w="2754" w:type="dxa"/>
            <w:vAlign w:val="center"/>
          </w:tcPr>
          <w:p w14:paraId="59718B4B" w14:textId="77777777" w:rsidR="00545A89" w:rsidRPr="001164DE" w:rsidRDefault="00545A89" w:rsidP="00A44A2C">
            <w:pPr>
              <w:spacing w:line="312" w:lineRule="auto"/>
              <w:jc w:val="both"/>
              <w:rPr>
                <w:rFonts w:ascii="Times New Roman" w:hAnsi="Times New Roman"/>
                <w:color w:val="000000"/>
                <w:sz w:val="28"/>
                <w:szCs w:val="28"/>
              </w:rPr>
            </w:pPr>
            <w:r w:rsidRPr="001164DE">
              <w:rPr>
                <w:rFonts w:ascii="Times New Roman" w:hAnsi="Times New Roman"/>
                <w:color w:val="000000"/>
                <w:sz w:val="28"/>
                <w:szCs w:val="28"/>
              </w:rPr>
              <w:t>Thanh tìm kiếm</w:t>
            </w:r>
          </w:p>
          <w:p w14:paraId="299B4E25" w14:textId="73F999E7" w:rsidR="00545A89" w:rsidRPr="001164DE" w:rsidRDefault="00545A89" w:rsidP="00A44A2C">
            <w:pPr>
              <w:spacing w:line="312" w:lineRule="auto"/>
              <w:jc w:val="both"/>
              <w:rPr>
                <w:rFonts w:ascii="Times New Roman" w:hAnsi="Times New Roman"/>
                <w:sz w:val="28"/>
                <w:szCs w:val="28"/>
                <w:lang w:val="vi-VN"/>
              </w:rPr>
            </w:pPr>
            <w:r w:rsidRPr="001164DE">
              <w:rPr>
                <w:rFonts w:ascii="Times New Roman" w:hAnsi="Times New Roman"/>
                <w:color w:val="000000"/>
                <w:sz w:val="28"/>
                <w:szCs w:val="28"/>
              </w:rPr>
              <w:t>Cho phép NSD nhập hoặc chọn từ lịch ngày kết thúc của khoảng thời gian cần lọc</w:t>
            </w:r>
          </w:p>
        </w:tc>
      </w:tr>
      <w:tr w:rsidR="00545A89" w:rsidRPr="001164DE" w14:paraId="7282A388" w14:textId="77777777" w:rsidTr="00DC4CB5">
        <w:tc>
          <w:tcPr>
            <w:tcW w:w="787" w:type="dxa"/>
          </w:tcPr>
          <w:p w14:paraId="2D50F89C" w14:textId="090ABAA6" w:rsidR="00545A89" w:rsidRPr="001164DE" w:rsidRDefault="00545A89" w:rsidP="00545A89">
            <w:pPr>
              <w:spacing w:line="312" w:lineRule="auto"/>
              <w:jc w:val="center"/>
              <w:rPr>
                <w:rFonts w:ascii="Times New Roman" w:hAnsi="Times New Roman"/>
                <w:sz w:val="28"/>
                <w:szCs w:val="28"/>
              </w:rPr>
            </w:pPr>
            <w:r w:rsidRPr="001164DE">
              <w:rPr>
                <w:rFonts w:ascii="Times New Roman" w:hAnsi="Times New Roman"/>
                <w:color w:val="000000"/>
                <w:sz w:val="28"/>
                <w:szCs w:val="28"/>
              </w:rPr>
              <w:t>3</w:t>
            </w:r>
          </w:p>
        </w:tc>
        <w:tc>
          <w:tcPr>
            <w:tcW w:w="1756" w:type="dxa"/>
            <w:vAlign w:val="center"/>
          </w:tcPr>
          <w:p w14:paraId="165E531D" w14:textId="0E43B3E2" w:rsidR="00545A89" w:rsidRPr="001164DE" w:rsidRDefault="00545A89" w:rsidP="00545A89">
            <w:pPr>
              <w:spacing w:line="312" w:lineRule="auto"/>
              <w:rPr>
                <w:rFonts w:ascii="Times New Roman" w:hAnsi="Times New Roman"/>
                <w:sz w:val="28"/>
                <w:szCs w:val="28"/>
              </w:rPr>
            </w:pPr>
            <w:r w:rsidRPr="001164DE">
              <w:rPr>
                <w:rFonts w:ascii="Times New Roman" w:hAnsi="Times New Roman"/>
                <w:color w:val="000000"/>
                <w:sz w:val="28"/>
                <w:szCs w:val="28"/>
              </w:rPr>
              <w:t>Tiêu đề</w:t>
            </w:r>
          </w:p>
        </w:tc>
        <w:tc>
          <w:tcPr>
            <w:tcW w:w="1487" w:type="dxa"/>
            <w:vAlign w:val="center"/>
          </w:tcPr>
          <w:p w14:paraId="3BA73C3A" w14:textId="56588F83" w:rsidR="00545A89" w:rsidRPr="001164DE" w:rsidRDefault="00545A89" w:rsidP="00545A89">
            <w:pPr>
              <w:spacing w:line="312" w:lineRule="auto"/>
              <w:rPr>
                <w:rFonts w:ascii="Times New Roman" w:hAnsi="Times New Roman"/>
                <w:sz w:val="28"/>
                <w:szCs w:val="28"/>
              </w:rPr>
            </w:pPr>
            <w:r w:rsidRPr="001164DE">
              <w:rPr>
                <w:rFonts w:ascii="Times New Roman" w:hAnsi="Times New Roman"/>
                <w:color w:val="000000"/>
                <w:sz w:val="28"/>
                <w:szCs w:val="28"/>
              </w:rPr>
              <w:t>Chuỗi ký tự (200)</w:t>
            </w:r>
          </w:p>
        </w:tc>
        <w:tc>
          <w:tcPr>
            <w:tcW w:w="778" w:type="dxa"/>
            <w:vAlign w:val="center"/>
          </w:tcPr>
          <w:p w14:paraId="19BE5BDB" w14:textId="77777777" w:rsidR="00545A89" w:rsidRPr="001164DE" w:rsidRDefault="00545A89" w:rsidP="00545A89">
            <w:pPr>
              <w:spacing w:line="312" w:lineRule="auto"/>
              <w:rPr>
                <w:rFonts w:ascii="Times New Roman" w:hAnsi="Times New Roman"/>
                <w:sz w:val="28"/>
                <w:szCs w:val="28"/>
                <w:lang w:val="vi-VN"/>
              </w:rPr>
            </w:pPr>
          </w:p>
        </w:tc>
        <w:tc>
          <w:tcPr>
            <w:tcW w:w="1139" w:type="dxa"/>
            <w:vAlign w:val="center"/>
          </w:tcPr>
          <w:p w14:paraId="36D6B1C8" w14:textId="77777777" w:rsidR="00545A89" w:rsidRPr="001164DE" w:rsidRDefault="00545A89" w:rsidP="00545A89">
            <w:pPr>
              <w:spacing w:line="312" w:lineRule="auto"/>
              <w:rPr>
                <w:rFonts w:ascii="Times New Roman" w:hAnsi="Times New Roman"/>
                <w:sz w:val="28"/>
                <w:szCs w:val="28"/>
              </w:rPr>
            </w:pPr>
          </w:p>
        </w:tc>
        <w:tc>
          <w:tcPr>
            <w:tcW w:w="2754" w:type="dxa"/>
            <w:vAlign w:val="center"/>
          </w:tcPr>
          <w:p w14:paraId="7A27BBEA" w14:textId="77777777" w:rsidR="00545A89" w:rsidRPr="001164DE" w:rsidRDefault="00545A89" w:rsidP="00A44A2C">
            <w:pPr>
              <w:widowControl w:val="0"/>
              <w:spacing w:line="312" w:lineRule="auto"/>
              <w:jc w:val="both"/>
              <w:rPr>
                <w:rFonts w:ascii="Times New Roman" w:hAnsi="Times New Roman"/>
                <w:color w:val="000000"/>
                <w:sz w:val="28"/>
                <w:szCs w:val="28"/>
              </w:rPr>
            </w:pPr>
            <w:r w:rsidRPr="001164DE">
              <w:rPr>
                <w:rFonts w:ascii="Times New Roman" w:hAnsi="Times New Roman"/>
                <w:color w:val="000000"/>
                <w:sz w:val="28"/>
                <w:szCs w:val="28"/>
              </w:rPr>
              <w:t>Textbox</w:t>
            </w:r>
          </w:p>
          <w:p w14:paraId="656F1B99" w14:textId="61610202" w:rsidR="00545A89" w:rsidRPr="001164DE" w:rsidRDefault="00545A89" w:rsidP="00A44A2C">
            <w:pPr>
              <w:spacing w:line="312" w:lineRule="auto"/>
              <w:jc w:val="both"/>
              <w:rPr>
                <w:rFonts w:ascii="Times New Roman" w:hAnsi="Times New Roman"/>
                <w:sz w:val="28"/>
                <w:szCs w:val="28"/>
              </w:rPr>
            </w:pPr>
            <w:r w:rsidRPr="001164DE">
              <w:rPr>
                <w:rFonts w:ascii="Times New Roman" w:hAnsi="Times New Roman"/>
                <w:color w:val="000000"/>
                <w:sz w:val="28"/>
                <w:szCs w:val="28"/>
              </w:rPr>
              <w:t>Cho phép NSD nhập từ khóa,  tìm kiếm tương đối trong cột tiêu đề</w:t>
            </w:r>
          </w:p>
        </w:tc>
      </w:tr>
      <w:tr w:rsidR="00545A89" w:rsidRPr="001164DE" w14:paraId="0191FDAA" w14:textId="77777777" w:rsidTr="00DC4CB5">
        <w:tc>
          <w:tcPr>
            <w:tcW w:w="787" w:type="dxa"/>
          </w:tcPr>
          <w:p w14:paraId="34998910" w14:textId="6196E642" w:rsidR="00545A89" w:rsidRPr="001164DE" w:rsidRDefault="00545A89" w:rsidP="00545A89">
            <w:pPr>
              <w:spacing w:line="312" w:lineRule="auto"/>
              <w:jc w:val="center"/>
              <w:rPr>
                <w:rFonts w:ascii="Times New Roman" w:hAnsi="Times New Roman"/>
                <w:sz w:val="28"/>
                <w:szCs w:val="28"/>
              </w:rPr>
            </w:pPr>
            <w:r w:rsidRPr="001164DE">
              <w:rPr>
                <w:rFonts w:ascii="Times New Roman" w:hAnsi="Times New Roman"/>
                <w:color w:val="000000"/>
                <w:sz w:val="28"/>
                <w:szCs w:val="28"/>
              </w:rPr>
              <w:t>4</w:t>
            </w:r>
          </w:p>
        </w:tc>
        <w:tc>
          <w:tcPr>
            <w:tcW w:w="1756" w:type="dxa"/>
            <w:vAlign w:val="center"/>
          </w:tcPr>
          <w:p w14:paraId="012BF4C5" w14:textId="750C6284" w:rsidR="00545A89" w:rsidRPr="001164DE" w:rsidRDefault="00545A89" w:rsidP="00545A89">
            <w:pPr>
              <w:spacing w:line="312" w:lineRule="auto"/>
              <w:rPr>
                <w:rFonts w:ascii="Times New Roman" w:hAnsi="Times New Roman"/>
                <w:sz w:val="28"/>
                <w:szCs w:val="28"/>
              </w:rPr>
            </w:pPr>
            <w:r w:rsidRPr="001164DE">
              <w:rPr>
                <w:rFonts w:ascii="Times New Roman" w:hAnsi="Times New Roman"/>
                <w:color w:val="000000"/>
                <w:sz w:val="28"/>
                <w:szCs w:val="28"/>
              </w:rPr>
              <w:t>Chuyên mục</w:t>
            </w:r>
          </w:p>
        </w:tc>
        <w:tc>
          <w:tcPr>
            <w:tcW w:w="1487" w:type="dxa"/>
            <w:vAlign w:val="center"/>
          </w:tcPr>
          <w:p w14:paraId="0E59E7C3" w14:textId="772C5B69" w:rsidR="00545A89" w:rsidRPr="001164DE" w:rsidRDefault="00545A89" w:rsidP="00545A89">
            <w:pPr>
              <w:spacing w:line="312" w:lineRule="auto"/>
              <w:rPr>
                <w:rFonts w:ascii="Times New Roman" w:hAnsi="Times New Roman"/>
                <w:sz w:val="28"/>
                <w:szCs w:val="28"/>
              </w:rPr>
            </w:pPr>
            <w:r w:rsidRPr="001164DE">
              <w:rPr>
                <w:rFonts w:ascii="Times New Roman" w:hAnsi="Times New Roman"/>
                <w:color w:val="000000"/>
                <w:sz w:val="28"/>
                <w:szCs w:val="28"/>
              </w:rPr>
              <w:t>Chuỗi ký tự (50)</w:t>
            </w:r>
          </w:p>
        </w:tc>
        <w:tc>
          <w:tcPr>
            <w:tcW w:w="778" w:type="dxa"/>
            <w:vAlign w:val="center"/>
          </w:tcPr>
          <w:p w14:paraId="2A1CCE2D" w14:textId="77777777" w:rsidR="00545A89" w:rsidRPr="001164DE" w:rsidRDefault="00545A89" w:rsidP="00545A89">
            <w:pPr>
              <w:spacing w:line="312" w:lineRule="auto"/>
              <w:rPr>
                <w:rFonts w:ascii="Times New Roman" w:hAnsi="Times New Roman"/>
                <w:sz w:val="28"/>
                <w:szCs w:val="28"/>
                <w:lang w:val="vi-VN"/>
              </w:rPr>
            </w:pPr>
          </w:p>
        </w:tc>
        <w:tc>
          <w:tcPr>
            <w:tcW w:w="1139" w:type="dxa"/>
            <w:vAlign w:val="center"/>
          </w:tcPr>
          <w:p w14:paraId="2E1E6B61" w14:textId="77777777" w:rsidR="00545A89" w:rsidRPr="001164DE" w:rsidRDefault="00545A89" w:rsidP="00545A89">
            <w:pPr>
              <w:spacing w:line="312" w:lineRule="auto"/>
              <w:rPr>
                <w:rFonts w:ascii="Times New Roman" w:hAnsi="Times New Roman"/>
                <w:sz w:val="28"/>
                <w:szCs w:val="28"/>
              </w:rPr>
            </w:pPr>
          </w:p>
        </w:tc>
        <w:tc>
          <w:tcPr>
            <w:tcW w:w="2754" w:type="dxa"/>
            <w:vAlign w:val="center"/>
          </w:tcPr>
          <w:p w14:paraId="7BBBB5EA" w14:textId="77777777" w:rsidR="00545A89" w:rsidRPr="001164DE" w:rsidRDefault="00545A89" w:rsidP="00A44A2C">
            <w:pPr>
              <w:widowControl w:val="0"/>
              <w:spacing w:line="312" w:lineRule="auto"/>
              <w:jc w:val="both"/>
              <w:rPr>
                <w:rFonts w:ascii="Times New Roman" w:hAnsi="Times New Roman"/>
                <w:color w:val="000000"/>
                <w:sz w:val="28"/>
                <w:szCs w:val="28"/>
              </w:rPr>
            </w:pPr>
            <w:r w:rsidRPr="001164DE">
              <w:rPr>
                <w:rFonts w:ascii="Times New Roman" w:hAnsi="Times New Roman"/>
                <w:color w:val="000000"/>
                <w:sz w:val="28"/>
                <w:szCs w:val="28"/>
              </w:rPr>
              <w:t>Textbox</w:t>
            </w:r>
          </w:p>
          <w:p w14:paraId="600A2DF5" w14:textId="6B3ECC10" w:rsidR="00545A89" w:rsidRPr="001164DE" w:rsidRDefault="00545A89" w:rsidP="00A44A2C">
            <w:pPr>
              <w:spacing w:line="312" w:lineRule="auto"/>
              <w:jc w:val="both"/>
              <w:rPr>
                <w:rFonts w:ascii="Times New Roman" w:hAnsi="Times New Roman"/>
                <w:sz w:val="28"/>
                <w:szCs w:val="28"/>
              </w:rPr>
            </w:pPr>
            <w:r w:rsidRPr="001164DE">
              <w:rPr>
                <w:rFonts w:ascii="Times New Roman" w:hAnsi="Times New Roman"/>
                <w:color w:val="000000"/>
                <w:sz w:val="28"/>
                <w:szCs w:val="28"/>
              </w:rPr>
              <w:lastRenderedPageBreak/>
              <w:t>Cho phép NSD nhập từ khóa,  tìm kiếm tương đối trong cột chuyên mục</w:t>
            </w:r>
          </w:p>
        </w:tc>
      </w:tr>
      <w:tr w:rsidR="00545A89" w:rsidRPr="001164DE" w14:paraId="699780F1" w14:textId="77777777" w:rsidTr="00DC4CB5">
        <w:tc>
          <w:tcPr>
            <w:tcW w:w="787" w:type="dxa"/>
          </w:tcPr>
          <w:p w14:paraId="06D01813" w14:textId="63277DF8" w:rsidR="00545A89" w:rsidRPr="001164DE" w:rsidRDefault="00545A89" w:rsidP="00545A89">
            <w:pPr>
              <w:spacing w:line="312" w:lineRule="auto"/>
              <w:jc w:val="center"/>
              <w:rPr>
                <w:rFonts w:ascii="Times New Roman" w:hAnsi="Times New Roman"/>
                <w:sz w:val="28"/>
                <w:szCs w:val="28"/>
              </w:rPr>
            </w:pPr>
            <w:r w:rsidRPr="001164DE">
              <w:rPr>
                <w:rFonts w:ascii="Times New Roman" w:hAnsi="Times New Roman"/>
                <w:color w:val="000000"/>
                <w:sz w:val="28"/>
                <w:szCs w:val="28"/>
              </w:rPr>
              <w:lastRenderedPageBreak/>
              <w:t>5</w:t>
            </w:r>
          </w:p>
        </w:tc>
        <w:tc>
          <w:tcPr>
            <w:tcW w:w="1756" w:type="dxa"/>
            <w:vAlign w:val="center"/>
          </w:tcPr>
          <w:p w14:paraId="783836D0" w14:textId="7D186C2E" w:rsidR="00545A89" w:rsidRPr="001164DE" w:rsidRDefault="00545A89" w:rsidP="00545A89">
            <w:pPr>
              <w:spacing w:line="312" w:lineRule="auto"/>
              <w:rPr>
                <w:rFonts w:ascii="Times New Roman" w:hAnsi="Times New Roman"/>
                <w:sz w:val="28"/>
                <w:szCs w:val="28"/>
              </w:rPr>
            </w:pPr>
            <w:r w:rsidRPr="001164DE">
              <w:rPr>
                <w:rFonts w:ascii="Times New Roman" w:hAnsi="Times New Roman"/>
                <w:color w:val="000000"/>
                <w:sz w:val="28"/>
                <w:szCs w:val="28"/>
              </w:rPr>
              <w:t>Người tạo</w:t>
            </w:r>
          </w:p>
        </w:tc>
        <w:tc>
          <w:tcPr>
            <w:tcW w:w="1487" w:type="dxa"/>
            <w:vAlign w:val="center"/>
          </w:tcPr>
          <w:p w14:paraId="1F9BC652" w14:textId="2CFB1FCA" w:rsidR="00545A89" w:rsidRPr="001164DE" w:rsidRDefault="00545A89" w:rsidP="00545A89">
            <w:pPr>
              <w:spacing w:line="312" w:lineRule="auto"/>
              <w:rPr>
                <w:rFonts w:ascii="Times New Roman" w:hAnsi="Times New Roman"/>
                <w:sz w:val="28"/>
                <w:szCs w:val="28"/>
              </w:rPr>
            </w:pPr>
            <w:r w:rsidRPr="001164DE">
              <w:rPr>
                <w:rFonts w:ascii="Times New Roman" w:hAnsi="Times New Roman"/>
                <w:color w:val="000000"/>
                <w:sz w:val="28"/>
                <w:szCs w:val="28"/>
              </w:rPr>
              <w:t>Chuỗi ký tự (50)</w:t>
            </w:r>
          </w:p>
        </w:tc>
        <w:tc>
          <w:tcPr>
            <w:tcW w:w="778" w:type="dxa"/>
            <w:vAlign w:val="center"/>
          </w:tcPr>
          <w:p w14:paraId="3613FBE6" w14:textId="77777777" w:rsidR="00545A89" w:rsidRPr="001164DE" w:rsidRDefault="00545A89" w:rsidP="00545A89">
            <w:pPr>
              <w:spacing w:line="312" w:lineRule="auto"/>
              <w:rPr>
                <w:rFonts w:ascii="Times New Roman" w:hAnsi="Times New Roman"/>
                <w:sz w:val="28"/>
                <w:szCs w:val="28"/>
                <w:lang w:val="vi-VN"/>
              </w:rPr>
            </w:pPr>
          </w:p>
        </w:tc>
        <w:tc>
          <w:tcPr>
            <w:tcW w:w="1139" w:type="dxa"/>
            <w:vAlign w:val="center"/>
          </w:tcPr>
          <w:p w14:paraId="37B384AA" w14:textId="77777777" w:rsidR="00545A89" w:rsidRPr="001164DE" w:rsidRDefault="00545A89" w:rsidP="00545A89">
            <w:pPr>
              <w:spacing w:line="312" w:lineRule="auto"/>
              <w:rPr>
                <w:rFonts w:ascii="Times New Roman" w:hAnsi="Times New Roman"/>
                <w:sz w:val="28"/>
                <w:szCs w:val="28"/>
              </w:rPr>
            </w:pPr>
          </w:p>
        </w:tc>
        <w:tc>
          <w:tcPr>
            <w:tcW w:w="2754" w:type="dxa"/>
            <w:vAlign w:val="center"/>
          </w:tcPr>
          <w:p w14:paraId="38FF649F" w14:textId="77777777" w:rsidR="00545A89" w:rsidRPr="001164DE" w:rsidRDefault="00545A89" w:rsidP="00A44A2C">
            <w:pPr>
              <w:widowControl w:val="0"/>
              <w:spacing w:line="312" w:lineRule="auto"/>
              <w:jc w:val="both"/>
              <w:rPr>
                <w:rFonts w:ascii="Times New Roman" w:hAnsi="Times New Roman"/>
                <w:color w:val="000000"/>
                <w:sz w:val="28"/>
                <w:szCs w:val="28"/>
              </w:rPr>
            </w:pPr>
            <w:r w:rsidRPr="001164DE">
              <w:rPr>
                <w:rFonts w:ascii="Times New Roman" w:hAnsi="Times New Roman"/>
                <w:color w:val="000000"/>
                <w:sz w:val="28"/>
                <w:szCs w:val="28"/>
              </w:rPr>
              <w:t>Textbox</w:t>
            </w:r>
          </w:p>
          <w:p w14:paraId="7CF54CFD" w14:textId="38C3F23E" w:rsidR="00545A89" w:rsidRPr="001164DE" w:rsidRDefault="00545A89" w:rsidP="00A44A2C">
            <w:pPr>
              <w:spacing w:line="312" w:lineRule="auto"/>
              <w:jc w:val="both"/>
              <w:rPr>
                <w:rFonts w:ascii="Times New Roman" w:hAnsi="Times New Roman"/>
                <w:sz w:val="28"/>
                <w:szCs w:val="28"/>
              </w:rPr>
            </w:pPr>
            <w:r w:rsidRPr="001164DE">
              <w:rPr>
                <w:rFonts w:ascii="Times New Roman" w:hAnsi="Times New Roman"/>
                <w:color w:val="000000"/>
                <w:sz w:val="28"/>
                <w:szCs w:val="28"/>
              </w:rPr>
              <w:t>Cho phép NSD nhập từ khóa,  tìm kiếm tương đối ở cột người tạo</w:t>
            </w:r>
          </w:p>
        </w:tc>
      </w:tr>
    </w:tbl>
    <w:p w14:paraId="28A911F7" w14:textId="1466AB79" w:rsidR="00BB3D0B" w:rsidRPr="001164DE" w:rsidRDefault="00595DD9">
      <w:pPr>
        <w:pStyle w:val="ListParagraph"/>
        <w:spacing w:line="312" w:lineRule="auto"/>
        <w:rPr>
          <w:lang w:val="en-US"/>
        </w:rPr>
      </w:pPr>
      <w:r w:rsidRPr="001164DE">
        <w:rPr>
          <w:lang w:val="en-US"/>
        </w:rPr>
        <w:t xml:space="preserve"> </w:t>
      </w:r>
      <w:r w:rsidR="00BB3D0B" w:rsidRPr="001164DE">
        <w:rPr>
          <w:lang w:val="en-US"/>
        </w:rPr>
        <w:t>In báo cáo</w:t>
      </w:r>
    </w:p>
    <w:p w14:paraId="7922FE0E" w14:textId="77777777" w:rsidR="00BB3D0B" w:rsidRPr="001164DE" w:rsidRDefault="00BB3D0B" w:rsidP="002B7031">
      <w:pPr>
        <w:pStyle w:val="Style2"/>
        <w:numPr>
          <w:ilvl w:val="0"/>
          <w:numId w:val="0"/>
        </w:numPr>
        <w:spacing w:line="312" w:lineRule="auto"/>
        <w:jc w:val="center"/>
      </w:pPr>
      <w:r w:rsidRPr="001164DE">
        <w:rPr>
          <w:noProof/>
        </w:rPr>
        <w:drawing>
          <wp:inline distT="0" distB="0" distL="0" distR="0" wp14:anchorId="4813BFF2" wp14:editId="38B79403">
            <wp:extent cx="4393870" cy="3760238"/>
            <wp:effectExtent l="0" t="0" r="698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n báo cáo.png"/>
                    <pic:cNvPicPr/>
                  </pic:nvPicPr>
                  <pic:blipFill>
                    <a:blip r:embed="rId75">
                      <a:extLst>
                        <a:ext uri="{28A0092B-C50C-407E-A947-70E740481C1C}">
                          <a14:useLocalDpi xmlns:a14="http://schemas.microsoft.com/office/drawing/2010/main" val="0"/>
                        </a:ext>
                      </a:extLst>
                    </a:blip>
                    <a:stretch>
                      <a:fillRect/>
                    </a:stretch>
                  </pic:blipFill>
                  <pic:spPr>
                    <a:xfrm>
                      <a:off x="0" y="0"/>
                      <a:ext cx="4407272" cy="3771707"/>
                    </a:xfrm>
                    <a:prstGeom prst="rect">
                      <a:avLst/>
                    </a:prstGeom>
                  </pic:spPr>
                </pic:pic>
              </a:graphicData>
            </a:graphic>
          </wp:inline>
        </w:drawing>
      </w:r>
    </w:p>
    <w:p w14:paraId="4E794A4F" w14:textId="5A80CE8E" w:rsidR="0086415D" w:rsidRPr="001164DE" w:rsidRDefault="00BB3D0B" w:rsidP="002B7031">
      <w:pPr>
        <w:pStyle w:val="Caption"/>
        <w:spacing w:after="0" w:line="312" w:lineRule="auto"/>
        <w:rPr>
          <w:sz w:val="28"/>
          <w:szCs w:val="28"/>
        </w:rPr>
      </w:pPr>
      <w:r w:rsidRPr="001164DE">
        <w:rPr>
          <w:sz w:val="28"/>
          <w:szCs w:val="28"/>
        </w:rPr>
        <w:t xml:space="preserve">Giao diện </w:t>
      </w:r>
      <w:r w:rsidRPr="001164DE">
        <w:rPr>
          <w:sz w:val="28"/>
          <w:szCs w:val="28"/>
        </w:rPr>
        <w:fldChar w:fldCharType="begin"/>
      </w:r>
      <w:r w:rsidRPr="001164DE">
        <w:rPr>
          <w:sz w:val="28"/>
          <w:szCs w:val="28"/>
        </w:rPr>
        <w:instrText xml:space="preserve"> SEQ Giao_diện \* ARABIC </w:instrText>
      </w:r>
      <w:r w:rsidRPr="001164DE">
        <w:rPr>
          <w:sz w:val="28"/>
          <w:szCs w:val="28"/>
        </w:rPr>
        <w:fldChar w:fldCharType="separate"/>
      </w:r>
      <w:r w:rsidR="0045178B">
        <w:rPr>
          <w:noProof/>
          <w:sz w:val="28"/>
          <w:szCs w:val="28"/>
        </w:rPr>
        <w:t>26</w:t>
      </w:r>
      <w:r w:rsidRPr="001164DE">
        <w:rPr>
          <w:noProof/>
          <w:sz w:val="28"/>
          <w:szCs w:val="28"/>
        </w:rPr>
        <w:fldChar w:fldCharType="end"/>
      </w:r>
      <w:r w:rsidRPr="001164DE">
        <w:rPr>
          <w:sz w:val="28"/>
          <w:szCs w:val="28"/>
        </w:rPr>
        <w:t>: In báo cáo</w:t>
      </w:r>
    </w:p>
    <w:p w14:paraId="51DFBD05" w14:textId="77777777" w:rsidR="0086415D" w:rsidRPr="001164DE" w:rsidRDefault="0086415D">
      <w:pPr>
        <w:rPr>
          <w:rFonts w:ascii="Times New Roman" w:eastAsia="Calibri" w:hAnsi="Times New Roman" w:cs="Times New Roman"/>
          <w:b/>
          <w:i/>
          <w:iCs/>
          <w:color w:val="44546A" w:themeColor="text2"/>
          <w:sz w:val="28"/>
          <w:szCs w:val="28"/>
        </w:rPr>
      </w:pPr>
      <w:r w:rsidRPr="001164DE">
        <w:rPr>
          <w:rFonts w:ascii="Times New Roman" w:hAnsi="Times New Roman" w:cs="Times New Roman"/>
          <w:sz w:val="28"/>
          <w:szCs w:val="28"/>
        </w:rPr>
        <w:br w:type="page"/>
      </w:r>
    </w:p>
    <w:p w14:paraId="7BAF0E75" w14:textId="77777777" w:rsidR="00BB3D0B" w:rsidRPr="001164DE" w:rsidRDefault="00BB3D0B" w:rsidP="002B7031">
      <w:pPr>
        <w:pStyle w:val="Style2"/>
        <w:spacing w:line="312" w:lineRule="auto"/>
      </w:pPr>
      <w:r w:rsidRPr="001164DE">
        <w:lastRenderedPageBreak/>
        <w:t>Thiết kế trường dữ liệ</w:t>
      </w:r>
      <w:r w:rsidR="006B0F5F" w:rsidRPr="001164DE">
        <w:t xml:space="preserve">u: </w:t>
      </w:r>
    </w:p>
    <w:tbl>
      <w:tblPr>
        <w:tblpPr w:leftFromText="180" w:rightFromText="180" w:vertAnchor="text" w:horzAnchor="margin" w:tblpY="318"/>
        <w:tblW w:w="9205" w:type="dxa"/>
        <w:tblLayout w:type="fixed"/>
        <w:tblLook w:val="04A0" w:firstRow="1" w:lastRow="0" w:firstColumn="1" w:lastColumn="0" w:noHBand="0" w:noVBand="1"/>
      </w:tblPr>
      <w:tblGrid>
        <w:gridCol w:w="924"/>
        <w:gridCol w:w="2117"/>
        <w:gridCol w:w="1600"/>
        <w:gridCol w:w="844"/>
        <w:gridCol w:w="1182"/>
        <w:gridCol w:w="2538"/>
      </w:tblGrid>
      <w:tr w:rsidR="00BB3D0B" w:rsidRPr="001164DE" w14:paraId="41FF4F66" w14:textId="77777777" w:rsidTr="0086415D">
        <w:trPr>
          <w:trHeight w:val="505"/>
          <w:tblHeader/>
        </w:trPr>
        <w:tc>
          <w:tcPr>
            <w:tcW w:w="924" w:type="dxa"/>
            <w:tcBorders>
              <w:top w:val="single" w:sz="4" w:space="0" w:color="auto"/>
              <w:left w:val="single" w:sz="4" w:space="0" w:color="auto"/>
              <w:bottom w:val="single" w:sz="4" w:space="0" w:color="auto"/>
              <w:right w:val="single" w:sz="4" w:space="0" w:color="auto"/>
            </w:tcBorders>
            <w:shd w:val="clear" w:color="auto" w:fill="E7E6E6" w:themeFill="background2"/>
          </w:tcPr>
          <w:p w14:paraId="05CA992A" w14:textId="77777777" w:rsidR="00BB3D0B" w:rsidRPr="001164DE" w:rsidRDefault="00BB3D0B" w:rsidP="002B7031">
            <w:pPr>
              <w:widowControl w:val="0"/>
              <w:spacing w:after="0" w:line="312" w:lineRule="auto"/>
              <w:jc w:val="center"/>
              <w:rPr>
                <w:rFonts w:ascii="Times New Roman" w:hAnsi="Times New Roman" w:cs="Times New Roman"/>
                <w:b/>
                <w:bCs/>
                <w:color w:val="000000"/>
                <w:sz w:val="28"/>
                <w:szCs w:val="28"/>
              </w:rPr>
            </w:pPr>
            <w:r w:rsidRPr="001164DE">
              <w:rPr>
                <w:rFonts w:ascii="Times New Roman" w:hAnsi="Times New Roman" w:cs="Times New Roman"/>
                <w:b/>
                <w:bCs/>
                <w:color w:val="000000"/>
                <w:sz w:val="28"/>
                <w:szCs w:val="28"/>
              </w:rPr>
              <w:t>STT</w:t>
            </w:r>
          </w:p>
        </w:tc>
        <w:tc>
          <w:tcPr>
            <w:tcW w:w="2117"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4862A112" w14:textId="77777777" w:rsidR="00BB3D0B" w:rsidRPr="001164DE" w:rsidRDefault="00BB3D0B" w:rsidP="002B7031">
            <w:pPr>
              <w:widowControl w:val="0"/>
              <w:spacing w:after="0" w:line="312" w:lineRule="auto"/>
              <w:jc w:val="center"/>
              <w:rPr>
                <w:rFonts w:ascii="Times New Roman" w:hAnsi="Times New Roman" w:cs="Times New Roman"/>
                <w:b/>
                <w:bCs/>
                <w:color w:val="000000"/>
                <w:sz w:val="28"/>
                <w:szCs w:val="28"/>
              </w:rPr>
            </w:pPr>
            <w:r w:rsidRPr="001164DE">
              <w:rPr>
                <w:rFonts w:ascii="Times New Roman" w:hAnsi="Times New Roman" w:cs="Times New Roman"/>
                <w:b/>
                <w:bCs/>
                <w:color w:val="000000"/>
                <w:sz w:val="28"/>
                <w:szCs w:val="28"/>
              </w:rPr>
              <w:t>Thông tin</w:t>
            </w:r>
          </w:p>
        </w:tc>
        <w:tc>
          <w:tcPr>
            <w:tcW w:w="1600" w:type="dxa"/>
            <w:tcBorders>
              <w:top w:val="single" w:sz="4" w:space="0" w:color="auto"/>
              <w:left w:val="nil"/>
              <w:bottom w:val="single" w:sz="4" w:space="0" w:color="auto"/>
              <w:right w:val="single" w:sz="4" w:space="0" w:color="auto"/>
            </w:tcBorders>
            <w:shd w:val="clear" w:color="auto" w:fill="E7E6E6" w:themeFill="background2"/>
            <w:vAlign w:val="center"/>
            <w:hideMark/>
          </w:tcPr>
          <w:p w14:paraId="0ACA0DF4" w14:textId="77777777" w:rsidR="00BB3D0B" w:rsidRPr="001164DE" w:rsidRDefault="00BB3D0B" w:rsidP="002B7031">
            <w:pPr>
              <w:widowControl w:val="0"/>
              <w:spacing w:after="0" w:line="312" w:lineRule="auto"/>
              <w:jc w:val="center"/>
              <w:rPr>
                <w:rFonts w:ascii="Times New Roman" w:hAnsi="Times New Roman" w:cs="Times New Roman"/>
                <w:b/>
                <w:bCs/>
                <w:color w:val="000000"/>
                <w:sz w:val="28"/>
                <w:szCs w:val="28"/>
              </w:rPr>
            </w:pPr>
            <w:r w:rsidRPr="001164DE">
              <w:rPr>
                <w:rFonts w:ascii="Times New Roman" w:hAnsi="Times New Roman" w:cs="Times New Roman"/>
                <w:b/>
                <w:bCs/>
                <w:color w:val="000000"/>
                <w:sz w:val="28"/>
                <w:szCs w:val="28"/>
              </w:rPr>
              <w:t>Kiểu dữ liệu/độ dài</w:t>
            </w:r>
          </w:p>
        </w:tc>
        <w:tc>
          <w:tcPr>
            <w:tcW w:w="844" w:type="dxa"/>
            <w:tcBorders>
              <w:top w:val="single" w:sz="4" w:space="0" w:color="auto"/>
              <w:left w:val="nil"/>
              <w:bottom w:val="single" w:sz="4" w:space="0" w:color="auto"/>
              <w:right w:val="nil"/>
            </w:tcBorders>
            <w:shd w:val="clear" w:color="auto" w:fill="E7E6E6" w:themeFill="background2"/>
            <w:vAlign w:val="center"/>
            <w:hideMark/>
          </w:tcPr>
          <w:p w14:paraId="0485F806" w14:textId="77777777" w:rsidR="00BB3D0B" w:rsidRPr="001164DE" w:rsidRDefault="00BB3D0B" w:rsidP="002B7031">
            <w:pPr>
              <w:widowControl w:val="0"/>
              <w:spacing w:after="0" w:line="312" w:lineRule="auto"/>
              <w:jc w:val="center"/>
              <w:rPr>
                <w:rFonts w:ascii="Times New Roman" w:hAnsi="Times New Roman" w:cs="Times New Roman"/>
                <w:b/>
                <w:bCs/>
                <w:color w:val="000000"/>
                <w:sz w:val="28"/>
                <w:szCs w:val="28"/>
              </w:rPr>
            </w:pPr>
            <w:r w:rsidRPr="001164DE">
              <w:rPr>
                <w:rFonts w:ascii="Times New Roman" w:hAnsi="Times New Roman" w:cs="Times New Roman"/>
                <w:b/>
                <w:bCs/>
                <w:color w:val="000000"/>
                <w:sz w:val="28"/>
                <w:szCs w:val="28"/>
              </w:rPr>
              <w:t>Bắt buộc</w:t>
            </w:r>
          </w:p>
        </w:tc>
        <w:tc>
          <w:tcPr>
            <w:tcW w:w="1182"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2288C25E" w14:textId="77777777" w:rsidR="00BB3D0B" w:rsidRPr="001164DE" w:rsidRDefault="00BB3D0B" w:rsidP="002B7031">
            <w:pPr>
              <w:widowControl w:val="0"/>
              <w:spacing w:after="0" w:line="312" w:lineRule="auto"/>
              <w:jc w:val="center"/>
              <w:rPr>
                <w:rFonts w:ascii="Times New Roman" w:hAnsi="Times New Roman" w:cs="Times New Roman"/>
                <w:b/>
                <w:bCs/>
                <w:color w:val="000000"/>
                <w:sz w:val="28"/>
                <w:szCs w:val="28"/>
              </w:rPr>
            </w:pPr>
            <w:r w:rsidRPr="001164DE">
              <w:rPr>
                <w:rFonts w:ascii="Times New Roman" w:hAnsi="Times New Roman" w:cs="Times New Roman"/>
                <w:b/>
                <w:bCs/>
                <w:color w:val="000000"/>
                <w:sz w:val="28"/>
                <w:szCs w:val="28"/>
              </w:rPr>
              <w:t>Mặc định</w:t>
            </w:r>
          </w:p>
        </w:tc>
        <w:tc>
          <w:tcPr>
            <w:tcW w:w="2534" w:type="dxa"/>
            <w:tcBorders>
              <w:top w:val="single" w:sz="4" w:space="0" w:color="auto"/>
              <w:left w:val="nil"/>
              <w:bottom w:val="single" w:sz="4" w:space="0" w:color="auto"/>
              <w:right w:val="single" w:sz="4" w:space="0" w:color="auto"/>
            </w:tcBorders>
            <w:shd w:val="clear" w:color="auto" w:fill="E7E6E6" w:themeFill="background2"/>
            <w:vAlign w:val="center"/>
            <w:hideMark/>
          </w:tcPr>
          <w:p w14:paraId="73954EDC" w14:textId="77777777" w:rsidR="00BB3D0B" w:rsidRPr="001164DE" w:rsidRDefault="00BB3D0B" w:rsidP="002B7031">
            <w:pPr>
              <w:widowControl w:val="0"/>
              <w:spacing w:after="0" w:line="312" w:lineRule="auto"/>
              <w:jc w:val="center"/>
              <w:rPr>
                <w:rFonts w:ascii="Times New Roman" w:hAnsi="Times New Roman" w:cs="Times New Roman"/>
                <w:b/>
                <w:bCs/>
                <w:color w:val="000000"/>
                <w:sz w:val="28"/>
                <w:szCs w:val="28"/>
              </w:rPr>
            </w:pPr>
            <w:r w:rsidRPr="001164DE">
              <w:rPr>
                <w:rFonts w:ascii="Times New Roman" w:hAnsi="Times New Roman" w:cs="Times New Roman"/>
                <w:b/>
                <w:bCs/>
                <w:color w:val="000000"/>
                <w:sz w:val="28"/>
                <w:szCs w:val="28"/>
              </w:rPr>
              <w:t>Ràng buộc</w:t>
            </w:r>
          </w:p>
        </w:tc>
      </w:tr>
      <w:tr w:rsidR="00BB3D0B" w:rsidRPr="001164DE" w14:paraId="60838C23" w14:textId="77777777" w:rsidTr="0086415D">
        <w:trPr>
          <w:trHeight w:val="505"/>
        </w:trPr>
        <w:tc>
          <w:tcPr>
            <w:tcW w:w="9205" w:type="dxa"/>
            <w:gridSpan w:val="6"/>
            <w:tcBorders>
              <w:top w:val="single" w:sz="4" w:space="0" w:color="auto"/>
              <w:left w:val="single" w:sz="4" w:space="0" w:color="auto"/>
              <w:bottom w:val="single" w:sz="4" w:space="0" w:color="auto"/>
              <w:right w:val="single" w:sz="4" w:space="0" w:color="auto"/>
            </w:tcBorders>
          </w:tcPr>
          <w:p w14:paraId="7A95D118" w14:textId="77777777" w:rsidR="00BB3D0B" w:rsidRPr="001164DE" w:rsidRDefault="00BB3D0B" w:rsidP="002B7031">
            <w:pPr>
              <w:widowControl w:val="0"/>
              <w:spacing w:after="0" w:line="312" w:lineRule="auto"/>
              <w:rPr>
                <w:rFonts w:ascii="Times New Roman" w:hAnsi="Times New Roman" w:cs="Times New Roman"/>
                <w:b/>
                <w:i/>
                <w:color w:val="000000"/>
                <w:sz w:val="28"/>
                <w:szCs w:val="28"/>
              </w:rPr>
            </w:pPr>
            <w:r w:rsidRPr="001164DE">
              <w:rPr>
                <w:rFonts w:ascii="Times New Roman" w:hAnsi="Times New Roman" w:cs="Times New Roman"/>
                <w:b/>
                <w:i/>
                <w:color w:val="000000"/>
                <w:sz w:val="28"/>
                <w:szCs w:val="28"/>
              </w:rPr>
              <w:t>Giao diện in báo cáo</w:t>
            </w:r>
          </w:p>
        </w:tc>
      </w:tr>
      <w:tr w:rsidR="00CE6A2D" w:rsidRPr="001164DE" w14:paraId="6C98DEE4" w14:textId="77777777" w:rsidTr="0086415D">
        <w:trPr>
          <w:trHeight w:val="505"/>
        </w:trPr>
        <w:tc>
          <w:tcPr>
            <w:tcW w:w="924" w:type="dxa"/>
            <w:tcBorders>
              <w:top w:val="single" w:sz="4" w:space="0" w:color="auto"/>
              <w:left w:val="single" w:sz="4" w:space="0" w:color="auto"/>
              <w:bottom w:val="single" w:sz="4" w:space="0" w:color="auto"/>
              <w:right w:val="single" w:sz="4" w:space="0" w:color="auto"/>
            </w:tcBorders>
          </w:tcPr>
          <w:p w14:paraId="31A415D3" w14:textId="77777777" w:rsidR="00CE6A2D" w:rsidRPr="001164DE" w:rsidRDefault="00CE6A2D" w:rsidP="002B7031">
            <w:pPr>
              <w:spacing w:after="0" w:line="312" w:lineRule="auto"/>
              <w:jc w:val="center"/>
              <w:rPr>
                <w:rFonts w:ascii="Times New Roman" w:hAnsi="Times New Roman" w:cs="Times New Roman"/>
                <w:sz w:val="28"/>
                <w:szCs w:val="28"/>
              </w:rPr>
            </w:pPr>
            <w:r w:rsidRPr="001164DE">
              <w:rPr>
                <w:rFonts w:ascii="Times New Roman" w:hAnsi="Times New Roman" w:cs="Times New Roman"/>
                <w:color w:val="000000"/>
                <w:sz w:val="28"/>
                <w:szCs w:val="28"/>
              </w:rPr>
              <w:t>1</w:t>
            </w:r>
          </w:p>
        </w:tc>
        <w:tc>
          <w:tcPr>
            <w:tcW w:w="2117" w:type="dxa"/>
            <w:tcBorders>
              <w:top w:val="single" w:sz="4" w:space="0" w:color="auto"/>
              <w:left w:val="single" w:sz="4" w:space="0" w:color="auto"/>
              <w:bottom w:val="single" w:sz="4" w:space="0" w:color="auto"/>
              <w:right w:val="single" w:sz="4" w:space="0" w:color="auto"/>
            </w:tcBorders>
            <w:shd w:val="clear" w:color="auto" w:fill="auto"/>
            <w:vAlign w:val="center"/>
          </w:tcPr>
          <w:p w14:paraId="7EE603D5" w14:textId="77777777" w:rsidR="00CE6A2D" w:rsidRPr="001164DE" w:rsidRDefault="00CE6A2D" w:rsidP="002B7031">
            <w:pPr>
              <w:spacing w:after="0" w:line="312" w:lineRule="auto"/>
              <w:rPr>
                <w:rFonts w:ascii="Times New Roman" w:hAnsi="Times New Roman" w:cs="Times New Roman"/>
                <w:sz w:val="28"/>
                <w:szCs w:val="28"/>
              </w:rPr>
            </w:pPr>
            <w:r w:rsidRPr="001164DE">
              <w:rPr>
                <w:rFonts w:ascii="Times New Roman" w:hAnsi="Times New Roman" w:cs="Times New Roman"/>
                <w:color w:val="000000"/>
                <w:sz w:val="28"/>
                <w:szCs w:val="28"/>
              </w:rPr>
              <w:t>Máy in đích</w:t>
            </w:r>
          </w:p>
        </w:tc>
        <w:tc>
          <w:tcPr>
            <w:tcW w:w="1600" w:type="dxa"/>
            <w:tcBorders>
              <w:top w:val="single" w:sz="4" w:space="0" w:color="auto"/>
              <w:left w:val="nil"/>
              <w:bottom w:val="single" w:sz="4" w:space="0" w:color="auto"/>
              <w:right w:val="single" w:sz="4" w:space="0" w:color="auto"/>
            </w:tcBorders>
            <w:shd w:val="clear" w:color="auto" w:fill="auto"/>
            <w:vAlign w:val="center"/>
          </w:tcPr>
          <w:p w14:paraId="592E0DD2" w14:textId="77777777" w:rsidR="00CE6A2D" w:rsidRPr="001164DE" w:rsidRDefault="00CE6A2D" w:rsidP="002B7031">
            <w:pPr>
              <w:spacing w:after="0" w:line="312" w:lineRule="auto"/>
              <w:rPr>
                <w:rFonts w:ascii="Times New Roman" w:hAnsi="Times New Roman" w:cs="Times New Roman"/>
                <w:sz w:val="28"/>
                <w:szCs w:val="28"/>
              </w:rPr>
            </w:pPr>
            <w:r w:rsidRPr="001164DE">
              <w:rPr>
                <w:rFonts w:ascii="Times New Roman" w:hAnsi="Times New Roman" w:cs="Times New Roman"/>
                <w:color w:val="000000"/>
                <w:sz w:val="28"/>
                <w:szCs w:val="28"/>
              </w:rPr>
              <w:t>Lựa chọn</w:t>
            </w:r>
          </w:p>
        </w:tc>
        <w:tc>
          <w:tcPr>
            <w:tcW w:w="844" w:type="dxa"/>
            <w:tcBorders>
              <w:top w:val="single" w:sz="4" w:space="0" w:color="auto"/>
              <w:left w:val="nil"/>
              <w:bottom w:val="single" w:sz="4" w:space="0" w:color="auto"/>
              <w:right w:val="single" w:sz="4" w:space="0" w:color="auto"/>
            </w:tcBorders>
            <w:shd w:val="clear" w:color="auto" w:fill="auto"/>
            <w:vAlign w:val="center"/>
          </w:tcPr>
          <w:p w14:paraId="56D50C7A" w14:textId="77777777" w:rsidR="00CE6A2D" w:rsidRPr="001164DE" w:rsidRDefault="00CE6A2D" w:rsidP="002B7031">
            <w:pPr>
              <w:spacing w:after="0" w:line="312" w:lineRule="auto"/>
              <w:rPr>
                <w:rFonts w:ascii="Times New Roman" w:hAnsi="Times New Roman" w:cs="Times New Roman"/>
                <w:sz w:val="28"/>
                <w:szCs w:val="28"/>
                <w:lang w:val="vi-VN"/>
              </w:rPr>
            </w:pPr>
          </w:p>
        </w:tc>
        <w:tc>
          <w:tcPr>
            <w:tcW w:w="1182" w:type="dxa"/>
            <w:tcBorders>
              <w:top w:val="single" w:sz="4" w:space="0" w:color="auto"/>
              <w:left w:val="nil"/>
              <w:bottom w:val="single" w:sz="4" w:space="0" w:color="auto"/>
              <w:right w:val="single" w:sz="4" w:space="0" w:color="auto"/>
            </w:tcBorders>
            <w:shd w:val="clear" w:color="auto" w:fill="auto"/>
            <w:vAlign w:val="center"/>
          </w:tcPr>
          <w:p w14:paraId="464C8055" w14:textId="77777777" w:rsidR="00CE6A2D" w:rsidRPr="001164DE" w:rsidRDefault="00CE6A2D" w:rsidP="002B7031">
            <w:pPr>
              <w:spacing w:after="0" w:line="312" w:lineRule="auto"/>
              <w:rPr>
                <w:rFonts w:ascii="Times New Roman" w:hAnsi="Times New Roman" w:cs="Times New Roman"/>
                <w:sz w:val="28"/>
                <w:szCs w:val="28"/>
                <w:lang w:val="vi-VN"/>
              </w:rPr>
            </w:pPr>
          </w:p>
        </w:tc>
        <w:tc>
          <w:tcPr>
            <w:tcW w:w="2534" w:type="dxa"/>
            <w:tcBorders>
              <w:top w:val="single" w:sz="4" w:space="0" w:color="auto"/>
              <w:left w:val="nil"/>
              <w:bottom w:val="single" w:sz="4" w:space="0" w:color="auto"/>
              <w:right w:val="single" w:sz="4" w:space="0" w:color="auto"/>
            </w:tcBorders>
            <w:shd w:val="clear" w:color="auto" w:fill="auto"/>
            <w:vAlign w:val="center"/>
          </w:tcPr>
          <w:p w14:paraId="7FE418D0" w14:textId="77777777" w:rsidR="00CE6A2D" w:rsidRPr="001164DE" w:rsidRDefault="00CE6A2D" w:rsidP="00A44A2C">
            <w:pPr>
              <w:spacing w:after="0" w:line="312" w:lineRule="auto"/>
              <w:jc w:val="both"/>
              <w:rPr>
                <w:rFonts w:ascii="Times New Roman" w:hAnsi="Times New Roman" w:cs="Times New Roman"/>
                <w:sz w:val="28"/>
                <w:szCs w:val="28"/>
              </w:rPr>
            </w:pPr>
            <w:r w:rsidRPr="001164DE">
              <w:rPr>
                <w:rFonts w:ascii="Times New Roman" w:hAnsi="Times New Roman" w:cs="Times New Roman"/>
                <w:color w:val="000000"/>
                <w:sz w:val="28"/>
                <w:szCs w:val="28"/>
              </w:rPr>
              <w:t>Cho phép người dùng chọn máy in đích</w:t>
            </w:r>
          </w:p>
        </w:tc>
      </w:tr>
      <w:tr w:rsidR="00CE6A2D" w:rsidRPr="001164DE" w14:paraId="665933C5" w14:textId="77777777" w:rsidTr="0086415D">
        <w:trPr>
          <w:trHeight w:val="505"/>
        </w:trPr>
        <w:tc>
          <w:tcPr>
            <w:tcW w:w="924" w:type="dxa"/>
            <w:tcBorders>
              <w:top w:val="single" w:sz="4" w:space="0" w:color="auto"/>
              <w:left w:val="single" w:sz="4" w:space="0" w:color="auto"/>
              <w:bottom w:val="single" w:sz="4" w:space="0" w:color="auto"/>
              <w:right w:val="single" w:sz="4" w:space="0" w:color="auto"/>
            </w:tcBorders>
          </w:tcPr>
          <w:p w14:paraId="3FABD06E" w14:textId="77777777" w:rsidR="00CE6A2D" w:rsidRPr="001164DE" w:rsidRDefault="00CE6A2D"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color w:val="000000"/>
                <w:sz w:val="28"/>
                <w:szCs w:val="28"/>
              </w:rPr>
              <w:t>2</w:t>
            </w:r>
          </w:p>
        </w:tc>
        <w:tc>
          <w:tcPr>
            <w:tcW w:w="2117" w:type="dxa"/>
            <w:tcBorders>
              <w:top w:val="single" w:sz="4" w:space="0" w:color="auto"/>
              <w:left w:val="single" w:sz="4" w:space="0" w:color="auto"/>
              <w:bottom w:val="single" w:sz="4" w:space="0" w:color="auto"/>
              <w:right w:val="single" w:sz="4" w:space="0" w:color="auto"/>
            </w:tcBorders>
            <w:shd w:val="clear" w:color="auto" w:fill="auto"/>
            <w:vAlign w:val="center"/>
          </w:tcPr>
          <w:p w14:paraId="3D67F2B0" w14:textId="77777777" w:rsidR="00CE6A2D" w:rsidRPr="001164DE" w:rsidRDefault="00CE6A2D" w:rsidP="002B7031">
            <w:pPr>
              <w:spacing w:after="0" w:line="312" w:lineRule="auto"/>
              <w:rPr>
                <w:rFonts w:ascii="Times New Roman" w:hAnsi="Times New Roman" w:cs="Times New Roman"/>
                <w:sz w:val="28"/>
                <w:szCs w:val="28"/>
              </w:rPr>
            </w:pPr>
            <w:r w:rsidRPr="001164DE">
              <w:rPr>
                <w:rFonts w:ascii="Times New Roman" w:hAnsi="Times New Roman" w:cs="Times New Roman"/>
                <w:color w:val="000000"/>
                <w:sz w:val="28"/>
                <w:szCs w:val="28"/>
              </w:rPr>
              <w:t>Trang</w:t>
            </w:r>
          </w:p>
        </w:tc>
        <w:tc>
          <w:tcPr>
            <w:tcW w:w="1600" w:type="dxa"/>
            <w:tcBorders>
              <w:top w:val="single" w:sz="4" w:space="0" w:color="auto"/>
              <w:left w:val="nil"/>
              <w:bottom w:val="single" w:sz="4" w:space="0" w:color="auto"/>
              <w:right w:val="single" w:sz="4" w:space="0" w:color="auto"/>
            </w:tcBorders>
            <w:shd w:val="clear" w:color="auto" w:fill="auto"/>
            <w:vAlign w:val="center"/>
          </w:tcPr>
          <w:p w14:paraId="57D624E6" w14:textId="77777777" w:rsidR="00CE6A2D" w:rsidRPr="001164DE" w:rsidRDefault="00CE6A2D" w:rsidP="002B7031">
            <w:pPr>
              <w:spacing w:after="0" w:line="312" w:lineRule="auto"/>
              <w:rPr>
                <w:rFonts w:ascii="Times New Roman" w:hAnsi="Times New Roman" w:cs="Times New Roman"/>
                <w:sz w:val="28"/>
                <w:szCs w:val="28"/>
              </w:rPr>
            </w:pPr>
            <w:r w:rsidRPr="001164DE">
              <w:rPr>
                <w:rFonts w:ascii="Times New Roman" w:hAnsi="Times New Roman" w:cs="Times New Roman"/>
                <w:color w:val="000000"/>
                <w:sz w:val="28"/>
                <w:szCs w:val="28"/>
              </w:rPr>
              <w:t>Chuỗi ký tự (50)</w:t>
            </w:r>
          </w:p>
        </w:tc>
        <w:tc>
          <w:tcPr>
            <w:tcW w:w="844" w:type="dxa"/>
            <w:tcBorders>
              <w:top w:val="single" w:sz="4" w:space="0" w:color="auto"/>
              <w:left w:val="nil"/>
              <w:bottom w:val="single" w:sz="4" w:space="0" w:color="auto"/>
              <w:right w:val="single" w:sz="4" w:space="0" w:color="auto"/>
            </w:tcBorders>
            <w:shd w:val="clear" w:color="auto" w:fill="auto"/>
            <w:vAlign w:val="center"/>
          </w:tcPr>
          <w:p w14:paraId="4D527906" w14:textId="77777777" w:rsidR="00CE6A2D" w:rsidRPr="001164DE" w:rsidRDefault="00CE6A2D" w:rsidP="002B7031">
            <w:pPr>
              <w:spacing w:after="0" w:line="312" w:lineRule="auto"/>
              <w:rPr>
                <w:rFonts w:ascii="Times New Roman" w:hAnsi="Times New Roman" w:cs="Times New Roman"/>
                <w:sz w:val="28"/>
                <w:szCs w:val="28"/>
                <w:lang w:val="vi-VN"/>
              </w:rPr>
            </w:pPr>
          </w:p>
        </w:tc>
        <w:tc>
          <w:tcPr>
            <w:tcW w:w="1182" w:type="dxa"/>
            <w:tcBorders>
              <w:top w:val="single" w:sz="4" w:space="0" w:color="auto"/>
              <w:left w:val="nil"/>
              <w:bottom w:val="single" w:sz="4" w:space="0" w:color="auto"/>
              <w:right w:val="single" w:sz="4" w:space="0" w:color="auto"/>
            </w:tcBorders>
            <w:shd w:val="clear" w:color="auto" w:fill="auto"/>
            <w:vAlign w:val="center"/>
          </w:tcPr>
          <w:p w14:paraId="6FF9C37A" w14:textId="77777777" w:rsidR="00CE6A2D" w:rsidRPr="001164DE" w:rsidRDefault="00CE6A2D"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color w:val="000000"/>
                <w:sz w:val="28"/>
                <w:szCs w:val="28"/>
              </w:rPr>
              <w:t>Chọn tất cả</w:t>
            </w:r>
          </w:p>
        </w:tc>
        <w:tc>
          <w:tcPr>
            <w:tcW w:w="2534" w:type="dxa"/>
            <w:tcBorders>
              <w:top w:val="single" w:sz="4" w:space="0" w:color="auto"/>
              <w:left w:val="nil"/>
              <w:bottom w:val="single" w:sz="4" w:space="0" w:color="auto"/>
              <w:right w:val="single" w:sz="4" w:space="0" w:color="auto"/>
            </w:tcBorders>
            <w:shd w:val="clear" w:color="auto" w:fill="auto"/>
            <w:vAlign w:val="center"/>
          </w:tcPr>
          <w:p w14:paraId="5BCD1987" w14:textId="77777777" w:rsidR="00CE6A2D" w:rsidRPr="001164DE" w:rsidRDefault="00CE6A2D" w:rsidP="00A44A2C">
            <w:pPr>
              <w:spacing w:after="0" w:line="312" w:lineRule="auto"/>
              <w:jc w:val="both"/>
              <w:rPr>
                <w:rFonts w:ascii="Times New Roman" w:hAnsi="Times New Roman" w:cs="Times New Roman"/>
                <w:sz w:val="28"/>
                <w:szCs w:val="28"/>
              </w:rPr>
            </w:pPr>
            <w:r w:rsidRPr="001164DE">
              <w:rPr>
                <w:rFonts w:ascii="Times New Roman" w:hAnsi="Times New Roman" w:cs="Times New Roman"/>
                <w:color w:val="000000"/>
                <w:sz w:val="28"/>
                <w:szCs w:val="28"/>
              </w:rPr>
              <w:t>Cho phép NSD chọn trang để in, các trang được ngăn cách với nhau bởi dấu phẩy</w:t>
            </w:r>
          </w:p>
        </w:tc>
      </w:tr>
      <w:tr w:rsidR="00CE6A2D" w:rsidRPr="001164DE" w14:paraId="1A4284CC" w14:textId="77777777" w:rsidTr="0086415D">
        <w:trPr>
          <w:trHeight w:val="505"/>
        </w:trPr>
        <w:tc>
          <w:tcPr>
            <w:tcW w:w="924" w:type="dxa"/>
            <w:tcBorders>
              <w:top w:val="single" w:sz="4" w:space="0" w:color="auto"/>
              <w:left w:val="single" w:sz="4" w:space="0" w:color="auto"/>
              <w:bottom w:val="single" w:sz="4" w:space="0" w:color="auto"/>
              <w:right w:val="single" w:sz="4" w:space="0" w:color="auto"/>
            </w:tcBorders>
          </w:tcPr>
          <w:p w14:paraId="072403B5" w14:textId="77777777" w:rsidR="00CE6A2D" w:rsidRPr="001164DE" w:rsidRDefault="00CE6A2D"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color w:val="000000"/>
                <w:sz w:val="28"/>
                <w:szCs w:val="28"/>
              </w:rPr>
              <w:t>3</w:t>
            </w:r>
          </w:p>
        </w:tc>
        <w:tc>
          <w:tcPr>
            <w:tcW w:w="2117" w:type="dxa"/>
            <w:tcBorders>
              <w:top w:val="single" w:sz="4" w:space="0" w:color="auto"/>
              <w:left w:val="single" w:sz="4" w:space="0" w:color="auto"/>
              <w:bottom w:val="single" w:sz="4" w:space="0" w:color="auto"/>
              <w:right w:val="single" w:sz="4" w:space="0" w:color="auto"/>
            </w:tcBorders>
            <w:shd w:val="clear" w:color="auto" w:fill="auto"/>
            <w:vAlign w:val="center"/>
          </w:tcPr>
          <w:p w14:paraId="0BAEE2E4" w14:textId="77777777" w:rsidR="00CE6A2D" w:rsidRPr="001164DE" w:rsidRDefault="00CE6A2D"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color w:val="000000"/>
                <w:sz w:val="28"/>
                <w:szCs w:val="28"/>
              </w:rPr>
              <w:t>Bản sao</w:t>
            </w:r>
          </w:p>
        </w:tc>
        <w:tc>
          <w:tcPr>
            <w:tcW w:w="1600" w:type="dxa"/>
            <w:tcBorders>
              <w:top w:val="single" w:sz="4" w:space="0" w:color="auto"/>
              <w:left w:val="nil"/>
              <w:bottom w:val="single" w:sz="4" w:space="0" w:color="auto"/>
              <w:right w:val="single" w:sz="4" w:space="0" w:color="auto"/>
            </w:tcBorders>
            <w:shd w:val="clear" w:color="auto" w:fill="auto"/>
            <w:vAlign w:val="center"/>
          </w:tcPr>
          <w:p w14:paraId="4F42F7C7" w14:textId="77777777" w:rsidR="00CE6A2D" w:rsidRPr="001164DE" w:rsidRDefault="00CE6A2D" w:rsidP="002B7031">
            <w:pPr>
              <w:spacing w:after="0" w:line="312" w:lineRule="auto"/>
              <w:rPr>
                <w:rFonts w:ascii="Times New Roman" w:hAnsi="Times New Roman" w:cs="Times New Roman"/>
                <w:sz w:val="28"/>
                <w:szCs w:val="28"/>
              </w:rPr>
            </w:pPr>
            <w:r w:rsidRPr="001164DE">
              <w:rPr>
                <w:rFonts w:ascii="Times New Roman" w:hAnsi="Times New Roman" w:cs="Times New Roman"/>
                <w:color w:val="000000"/>
                <w:sz w:val="28"/>
                <w:szCs w:val="28"/>
              </w:rPr>
              <w:t>Số tự nhiên (10)</w:t>
            </w:r>
          </w:p>
        </w:tc>
        <w:tc>
          <w:tcPr>
            <w:tcW w:w="844" w:type="dxa"/>
            <w:tcBorders>
              <w:top w:val="single" w:sz="4" w:space="0" w:color="auto"/>
              <w:left w:val="nil"/>
              <w:bottom w:val="single" w:sz="4" w:space="0" w:color="auto"/>
              <w:right w:val="single" w:sz="4" w:space="0" w:color="auto"/>
            </w:tcBorders>
            <w:shd w:val="clear" w:color="auto" w:fill="auto"/>
            <w:vAlign w:val="center"/>
          </w:tcPr>
          <w:p w14:paraId="57287AE9" w14:textId="77777777" w:rsidR="00CE6A2D" w:rsidRPr="001164DE" w:rsidRDefault="00CE6A2D" w:rsidP="002B7031">
            <w:pPr>
              <w:spacing w:after="0" w:line="312" w:lineRule="auto"/>
              <w:rPr>
                <w:rFonts w:ascii="Times New Roman" w:hAnsi="Times New Roman" w:cs="Times New Roman"/>
                <w:sz w:val="28"/>
                <w:szCs w:val="28"/>
                <w:lang w:val="vi-VN"/>
              </w:rPr>
            </w:pPr>
          </w:p>
        </w:tc>
        <w:tc>
          <w:tcPr>
            <w:tcW w:w="1182" w:type="dxa"/>
            <w:tcBorders>
              <w:top w:val="single" w:sz="4" w:space="0" w:color="auto"/>
              <w:left w:val="nil"/>
              <w:bottom w:val="single" w:sz="4" w:space="0" w:color="auto"/>
              <w:right w:val="single" w:sz="4" w:space="0" w:color="auto"/>
            </w:tcBorders>
            <w:shd w:val="clear" w:color="auto" w:fill="auto"/>
            <w:vAlign w:val="center"/>
          </w:tcPr>
          <w:p w14:paraId="470032E2" w14:textId="77777777" w:rsidR="00CE6A2D" w:rsidRPr="001164DE" w:rsidRDefault="00CE6A2D"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color w:val="000000"/>
                <w:sz w:val="28"/>
                <w:szCs w:val="28"/>
              </w:rPr>
              <w:t>1</w:t>
            </w:r>
          </w:p>
        </w:tc>
        <w:tc>
          <w:tcPr>
            <w:tcW w:w="2534" w:type="dxa"/>
            <w:tcBorders>
              <w:top w:val="single" w:sz="4" w:space="0" w:color="auto"/>
              <w:left w:val="nil"/>
              <w:bottom w:val="single" w:sz="4" w:space="0" w:color="auto"/>
              <w:right w:val="single" w:sz="4" w:space="0" w:color="auto"/>
            </w:tcBorders>
            <w:shd w:val="clear" w:color="auto" w:fill="auto"/>
            <w:vAlign w:val="center"/>
          </w:tcPr>
          <w:p w14:paraId="6DACD3B4" w14:textId="77777777" w:rsidR="00CE6A2D" w:rsidRPr="001164DE" w:rsidRDefault="00CE6A2D" w:rsidP="00A44A2C">
            <w:pPr>
              <w:spacing w:after="0" w:line="312" w:lineRule="auto"/>
              <w:jc w:val="both"/>
              <w:rPr>
                <w:rFonts w:ascii="Times New Roman" w:hAnsi="Times New Roman" w:cs="Times New Roman"/>
                <w:sz w:val="28"/>
                <w:szCs w:val="28"/>
              </w:rPr>
            </w:pPr>
            <w:r w:rsidRPr="001164DE">
              <w:rPr>
                <w:rFonts w:ascii="Times New Roman" w:hAnsi="Times New Roman" w:cs="Times New Roman"/>
                <w:color w:val="000000"/>
                <w:sz w:val="28"/>
                <w:szCs w:val="28"/>
              </w:rPr>
              <w:t>Cho phép NSD chọn số bản in cần in</w:t>
            </w:r>
          </w:p>
        </w:tc>
      </w:tr>
      <w:tr w:rsidR="00CE6A2D" w:rsidRPr="001164DE" w14:paraId="6D3EA78D" w14:textId="77777777" w:rsidTr="0086415D">
        <w:trPr>
          <w:trHeight w:val="505"/>
        </w:trPr>
        <w:tc>
          <w:tcPr>
            <w:tcW w:w="924" w:type="dxa"/>
            <w:tcBorders>
              <w:top w:val="single" w:sz="4" w:space="0" w:color="auto"/>
              <w:left w:val="single" w:sz="4" w:space="0" w:color="auto"/>
              <w:bottom w:val="single" w:sz="4" w:space="0" w:color="auto"/>
              <w:right w:val="single" w:sz="4" w:space="0" w:color="auto"/>
            </w:tcBorders>
          </w:tcPr>
          <w:p w14:paraId="04ED48E0" w14:textId="77777777" w:rsidR="00CE6A2D" w:rsidRPr="001164DE" w:rsidRDefault="00CE6A2D"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color w:val="000000"/>
                <w:sz w:val="28"/>
                <w:szCs w:val="28"/>
              </w:rPr>
              <w:t>4</w:t>
            </w:r>
          </w:p>
        </w:tc>
        <w:tc>
          <w:tcPr>
            <w:tcW w:w="2117" w:type="dxa"/>
            <w:tcBorders>
              <w:top w:val="single" w:sz="4" w:space="0" w:color="auto"/>
              <w:left w:val="single" w:sz="4" w:space="0" w:color="auto"/>
              <w:bottom w:val="single" w:sz="4" w:space="0" w:color="auto"/>
              <w:right w:val="single" w:sz="4" w:space="0" w:color="auto"/>
            </w:tcBorders>
            <w:shd w:val="clear" w:color="auto" w:fill="auto"/>
            <w:vAlign w:val="center"/>
          </w:tcPr>
          <w:p w14:paraId="1E1166C9" w14:textId="77777777" w:rsidR="00CE6A2D" w:rsidRPr="001164DE" w:rsidRDefault="00CE6A2D"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color w:val="000000"/>
                <w:sz w:val="28"/>
                <w:szCs w:val="28"/>
              </w:rPr>
              <w:t>Bố cục</w:t>
            </w:r>
          </w:p>
        </w:tc>
        <w:tc>
          <w:tcPr>
            <w:tcW w:w="1600" w:type="dxa"/>
            <w:tcBorders>
              <w:top w:val="single" w:sz="4" w:space="0" w:color="auto"/>
              <w:left w:val="nil"/>
              <w:bottom w:val="single" w:sz="4" w:space="0" w:color="auto"/>
              <w:right w:val="single" w:sz="4" w:space="0" w:color="auto"/>
            </w:tcBorders>
            <w:shd w:val="clear" w:color="auto" w:fill="auto"/>
            <w:vAlign w:val="center"/>
          </w:tcPr>
          <w:p w14:paraId="1CA0E358" w14:textId="77777777" w:rsidR="00CE6A2D" w:rsidRPr="001164DE" w:rsidRDefault="00CE6A2D" w:rsidP="002B7031">
            <w:pPr>
              <w:spacing w:after="0" w:line="312" w:lineRule="auto"/>
              <w:rPr>
                <w:rFonts w:ascii="Times New Roman" w:hAnsi="Times New Roman" w:cs="Times New Roman"/>
                <w:sz w:val="28"/>
                <w:szCs w:val="28"/>
              </w:rPr>
            </w:pPr>
          </w:p>
        </w:tc>
        <w:tc>
          <w:tcPr>
            <w:tcW w:w="844" w:type="dxa"/>
            <w:tcBorders>
              <w:top w:val="single" w:sz="4" w:space="0" w:color="auto"/>
              <w:left w:val="nil"/>
              <w:bottom w:val="single" w:sz="4" w:space="0" w:color="auto"/>
              <w:right w:val="single" w:sz="4" w:space="0" w:color="auto"/>
            </w:tcBorders>
            <w:shd w:val="clear" w:color="auto" w:fill="auto"/>
            <w:vAlign w:val="center"/>
          </w:tcPr>
          <w:p w14:paraId="633E74E4" w14:textId="77777777" w:rsidR="00CE6A2D" w:rsidRPr="001164DE" w:rsidRDefault="00CE6A2D" w:rsidP="002B7031">
            <w:pPr>
              <w:spacing w:after="0" w:line="312" w:lineRule="auto"/>
              <w:rPr>
                <w:rFonts w:ascii="Times New Roman" w:hAnsi="Times New Roman" w:cs="Times New Roman"/>
                <w:sz w:val="28"/>
                <w:szCs w:val="28"/>
                <w:lang w:val="vi-VN"/>
              </w:rPr>
            </w:pPr>
          </w:p>
        </w:tc>
        <w:tc>
          <w:tcPr>
            <w:tcW w:w="1182" w:type="dxa"/>
            <w:tcBorders>
              <w:top w:val="single" w:sz="4" w:space="0" w:color="auto"/>
              <w:left w:val="nil"/>
              <w:bottom w:val="single" w:sz="4" w:space="0" w:color="auto"/>
              <w:right w:val="single" w:sz="4" w:space="0" w:color="auto"/>
            </w:tcBorders>
            <w:shd w:val="clear" w:color="auto" w:fill="auto"/>
            <w:vAlign w:val="center"/>
          </w:tcPr>
          <w:p w14:paraId="6E174B6E" w14:textId="77777777" w:rsidR="00CE6A2D" w:rsidRPr="001164DE" w:rsidRDefault="00CE6A2D"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color w:val="000000"/>
                <w:sz w:val="28"/>
                <w:szCs w:val="28"/>
              </w:rPr>
              <w:t>Khổ dọc</w:t>
            </w:r>
          </w:p>
        </w:tc>
        <w:tc>
          <w:tcPr>
            <w:tcW w:w="2534" w:type="dxa"/>
            <w:tcBorders>
              <w:top w:val="single" w:sz="4" w:space="0" w:color="auto"/>
              <w:left w:val="nil"/>
              <w:bottom w:val="single" w:sz="4" w:space="0" w:color="auto"/>
              <w:right w:val="single" w:sz="4" w:space="0" w:color="auto"/>
            </w:tcBorders>
            <w:shd w:val="clear" w:color="auto" w:fill="auto"/>
            <w:vAlign w:val="center"/>
          </w:tcPr>
          <w:p w14:paraId="0EB5BDCA" w14:textId="77777777" w:rsidR="00CE6A2D" w:rsidRPr="001164DE" w:rsidRDefault="00CE6A2D" w:rsidP="00A44A2C">
            <w:pPr>
              <w:spacing w:after="0" w:line="312" w:lineRule="auto"/>
              <w:jc w:val="both"/>
              <w:rPr>
                <w:rFonts w:ascii="Times New Roman" w:hAnsi="Times New Roman" w:cs="Times New Roman"/>
                <w:sz w:val="28"/>
                <w:szCs w:val="28"/>
              </w:rPr>
            </w:pPr>
            <w:r w:rsidRPr="001164DE">
              <w:rPr>
                <w:rFonts w:ascii="Times New Roman" w:hAnsi="Times New Roman" w:cs="Times New Roman"/>
                <w:color w:val="000000"/>
                <w:sz w:val="28"/>
                <w:szCs w:val="28"/>
              </w:rPr>
              <w:t>Cho phép NSD chọn khổ in gồm khổ dọc và khổ ngang</w:t>
            </w:r>
          </w:p>
        </w:tc>
      </w:tr>
    </w:tbl>
    <w:p w14:paraId="17AEBCC5" w14:textId="77777777" w:rsidR="00BB3D0B" w:rsidRPr="001164DE" w:rsidRDefault="002E606A" w:rsidP="002B7031">
      <w:pPr>
        <w:pStyle w:val="ListParagraph"/>
        <w:spacing w:line="312" w:lineRule="auto"/>
      </w:pPr>
      <w:r w:rsidRPr="001164DE">
        <w:rPr>
          <w:lang w:val="en-US"/>
        </w:rPr>
        <w:t>Xuất báo cáo theo định dạng Pdf, Word, Excel</w:t>
      </w:r>
    </w:p>
    <w:p w14:paraId="258C7E73" w14:textId="77777777" w:rsidR="002E606A" w:rsidRPr="001164DE" w:rsidRDefault="002E606A" w:rsidP="002B7031">
      <w:pPr>
        <w:pStyle w:val="Style2"/>
        <w:numPr>
          <w:ilvl w:val="0"/>
          <w:numId w:val="0"/>
        </w:numPr>
        <w:spacing w:line="312" w:lineRule="auto"/>
        <w:jc w:val="center"/>
      </w:pPr>
      <w:r w:rsidRPr="001164DE">
        <w:rPr>
          <w:noProof/>
        </w:rPr>
        <w:drawing>
          <wp:inline distT="0" distB="0" distL="0" distR="0" wp14:anchorId="75B5FC8C" wp14:editId="43ACDA5D">
            <wp:extent cx="3705308" cy="1942189"/>
            <wp:effectExtent l="0" t="0" r="0" b="127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727147" cy="1953636"/>
                    </a:xfrm>
                    <a:prstGeom prst="rect">
                      <a:avLst/>
                    </a:prstGeom>
                  </pic:spPr>
                </pic:pic>
              </a:graphicData>
            </a:graphic>
          </wp:inline>
        </w:drawing>
      </w:r>
    </w:p>
    <w:p w14:paraId="19DBD40D" w14:textId="6760D44E" w:rsidR="0086415D" w:rsidRPr="001164DE" w:rsidRDefault="002E606A" w:rsidP="002B7031">
      <w:pPr>
        <w:pStyle w:val="Caption"/>
        <w:spacing w:after="0" w:line="312" w:lineRule="auto"/>
        <w:rPr>
          <w:sz w:val="28"/>
          <w:szCs w:val="28"/>
        </w:rPr>
      </w:pPr>
      <w:r w:rsidRPr="001164DE">
        <w:rPr>
          <w:sz w:val="28"/>
          <w:szCs w:val="28"/>
        </w:rPr>
        <w:t xml:space="preserve">Giao diện </w:t>
      </w:r>
      <w:r w:rsidRPr="001164DE">
        <w:rPr>
          <w:sz w:val="28"/>
          <w:szCs w:val="28"/>
        </w:rPr>
        <w:fldChar w:fldCharType="begin"/>
      </w:r>
      <w:r w:rsidRPr="001164DE">
        <w:rPr>
          <w:sz w:val="28"/>
          <w:szCs w:val="28"/>
        </w:rPr>
        <w:instrText xml:space="preserve"> SEQ Giao_diện \* ARABIC </w:instrText>
      </w:r>
      <w:r w:rsidRPr="001164DE">
        <w:rPr>
          <w:sz w:val="28"/>
          <w:szCs w:val="28"/>
        </w:rPr>
        <w:fldChar w:fldCharType="separate"/>
      </w:r>
      <w:r w:rsidR="0045178B">
        <w:rPr>
          <w:noProof/>
          <w:sz w:val="28"/>
          <w:szCs w:val="28"/>
        </w:rPr>
        <w:t>27</w:t>
      </w:r>
      <w:r w:rsidRPr="001164DE">
        <w:rPr>
          <w:noProof/>
          <w:sz w:val="28"/>
          <w:szCs w:val="28"/>
        </w:rPr>
        <w:fldChar w:fldCharType="end"/>
      </w:r>
      <w:r w:rsidRPr="001164DE">
        <w:rPr>
          <w:sz w:val="28"/>
          <w:szCs w:val="28"/>
        </w:rPr>
        <w:t>: Xuất báo cáo</w:t>
      </w:r>
    </w:p>
    <w:p w14:paraId="39117757" w14:textId="77777777" w:rsidR="0086415D" w:rsidRPr="001164DE" w:rsidRDefault="0086415D">
      <w:pPr>
        <w:rPr>
          <w:rFonts w:ascii="Times New Roman" w:eastAsia="Calibri" w:hAnsi="Times New Roman" w:cs="Times New Roman"/>
          <w:b/>
          <w:i/>
          <w:iCs/>
          <w:color w:val="44546A" w:themeColor="text2"/>
          <w:sz w:val="28"/>
          <w:szCs w:val="28"/>
        </w:rPr>
      </w:pPr>
      <w:r w:rsidRPr="001164DE">
        <w:rPr>
          <w:rFonts w:ascii="Times New Roman" w:hAnsi="Times New Roman" w:cs="Times New Roman"/>
          <w:sz w:val="28"/>
          <w:szCs w:val="28"/>
        </w:rPr>
        <w:br w:type="page"/>
      </w:r>
    </w:p>
    <w:p w14:paraId="63B1DAF8" w14:textId="77777777" w:rsidR="002E606A" w:rsidRPr="001164DE" w:rsidRDefault="002E606A" w:rsidP="002B7031">
      <w:pPr>
        <w:pStyle w:val="Style2"/>
        <w:spacing w:line="312" w:lineRule="auto"/>
      </w:pPr>
      <w:r w:rsidRPr="001164DE">
        <w:lastRenderedPageBreak/>
        <w:t>Thiết kế trường dữ liệ</w:t>
      </w:r>
      <w:r w:rsidR="006B0F5F" w:rsidRPr="001164DE">
        <w:t xml:space="preserve">u: </w:t>
      </w:r>
    </w:p>
    <w:tbl>
      <w:tblPr>
        <w:tblpPr w:leftFromText="180" w:rightFromText="180" w:vertAnchor="text" w:horzAnchor="margin" w:tblpY="318"/>
        <w:tblW w:w="8965" w:type="dxa"/>
        <w:tblLayout w:type="fixed"/>
        <w:tblLook w:val="04A0" w:firstRow="1" w:lastRow="0" w:firstColumn="1" w:lastColumn="0" w:noHBand="0" w:noVBand="1"/>
      </w:tblPr>
      <w:tblGrid>
        <w:gridCol w:w="849"/>
        <w:gridCol w:w="1623"/>
        <w:gridCol w:w="1209"/>
        <w:gridCol w:w="992"/>
        <w:gridCol w:w="958"/>
        <w:gridCol w:w="3334"/>
      </w:tblGrid>
      <w:tr w:rsidR="002E606A" w:rsidRPr="001164DE" w14:paraId="0770B4D0" w14:textId="77777777" w:rsidTr="0086415D">
        <w:trPr>
          <w:trHeight w:val="924"/>
          <w:tblHeader/>
        </w:trPr>
        <w:tc>
          <w:tcPr>
            <w:tcW w:w="849" w:type="dxa"/>
            <w:tcBorders>
              <w:top w:val="single" w:sz="4" w:space="0" w:color="auto"/>
              <w:left w:val="single" w:sz="4" w:space="0" w:color="auto"/>
              <w:bottom w:val="single" w:sz="4" w:space="0" w:color="auto"/>
              <w:right w:val="single" w:sz="4" w:space="0" w:color="auto"/>
            </w:tcBorders>
            <w:shd w:val="clear" w:color="auto" w:fill="E7E6E6" w:themeFill="background2"/>
          </w:tcPr>
          <w:p w14:paraId="392A5135" w14:textId="77777777" w:rsidR="002E606A" w:rsidRPr="001164DE" w:rsidRDefault="002E606A" w:rsidP="002B7031">
            <w:pPr>
              <w:widowControl w:val="0"/>
              <w:spacing w:after="0" w:line="312" w:lineRule="auto"/>
              <w:jc w:val="center"/>
              <w:rPr>
                <w:rFonts w:ascii="Times New Roman" w:hAnsi="Times New Roman" w:cs="Times New Roman"/>
                <w:b/>
                <w:bCs/>
                <w:color w:val="000000"/>
                <w:sz w:val="28"/>
                <w:szCs w:val="28"/>
              </w:rPr>
            </w:pPr>
            <w:r w:rsidRPr="001164DE">
              <w:rPr>
                <w:rFonts w:ascii="Times New Roman" w:hAnsi="Times New Roman" w:cs="Times New Roman"/>
                <w:b/>
                <w:bCs/>
                <w:color w:val="000000"/>
                <w:sz w:val="28"/>
                <w:szCs w:val="28"/>
              </w:rPr>
              <w:t>STT</w:t>
            </w:r>
          </w:p>
        </w:tc>
        <w:tc>
          <w:tcPr>
            <w:tcW w:w="1623"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277A346C" w14:textId="77777777" w:rsidR="002E606A" w:rsidRPr="001164DE" w:rsidRDefault="002E606A" w:rsidP="002B7031">
            <w:pPr>
              <w:widowControl w:val="0"/>
              <w:spacing w:after="0" w:line="312" w:lineRule="auto"/>
              <w:jc w:val="center"/>
              <w:rPr>
                <w:rFonts w:ascii="Times New Roman" w:hAnsi="Times New Roman" w:cs="Times New Roman"/>
                <w:b/>
                <w:bCs/>
                <w:color w:val="000000"/>
                <w:sz w:val="28"/>
                <w:szCs w:val="28"/>
              </w:rPr>
            </w:pPr>
            <w:r w:rsidRPr="001164DE">
              <w:rPr>
                <w:rFonts w:ascii="Times New Roman" w:hAnsi="Times New Roman" w:cs="Times New Roman"/>
                <w:b/>
                <w:bCs/>
                <w:color w:val="000000"/>
                <w:sz w:val="28"/>
                <w:szCs w:val="28"/>
              </w:rPr>
              <w:t>Thông tin</w:t>
            </w:r>
          </w:p>
        </w:tc>
        <w:tc>
          <w:tcPr>
            <w:tcW w:w="1209" w:type="dxa"/>
            <w:tcBorders>
              <w:top w:val="single" w:sz="4" w:space="0" w:color="auto"/>
              <w:left w:val="nil"/>
              <w:bottom w:val="single" w:sz="4" w:space="0" w:color="auto"/>
              <w:right w:val="single" w:sz="4" w:space="0" w:color="auto"/>
            </w:tcBorders>
            <w:shd w:val="clear" w:color="auto" w:fill="E7E6E6" w:themeFill="background2"/>
            <w:vAlign w:val="center"/>
            <w:hideMark/>
          </w:tcPr>
          <w:p w14:paraId="1639E8BB" w14:textId="77777777" w:rsidR="002E606A" w:rsidRPr="001164DE" w:rsidRDefault="002E606A" w:rsidP="002B7031">
            <w:pPr>
              <w:widowControl w:val="0"/>
              <w:spacing w:after="0" w:line="312" w:lineRule="auto"/>
              <w:jc w:val="center"/>
              <w:rPr>
                <w:rFonts w:ascii="Times New Roman" w:hAnsi="Times New Roman" w:cs="Times New Roman"/>
                <w:b/>
                <w:bCs/>
                <w:color w:val="000000"/>
                <w:sz w:val="28"/>
                <w:szCs w:val="28"/>
              </w:rPr>
            </w:pPr>
            <w:r w:rsidRPr="001164DE">
              <w:rPr>
                <w:rFonts w:ascii="Times New Roman" w:hAnsi="Times New Roman" w:cs="Times New Roman"/>
                <w:b/>
                <w:bCs/>
                <w:color w:val="000000"/>
                <w:sz w:val="28"/>
                <w:szCs w:val="28"/>
              </w:rPr>
              <w:t>Kiểu dữ liệu</w:t>
            </w:r>
          </w:p>
        </w:tc>
        <w:tc>
          <w:tcPr>
            <w:tcW w:w="992" w:type="dxa"/>
            <w:tcBorders>
              <w:top w:val="single" w:sz="4" w:space="0" w:color="auto"/>
              <w:left w:val="nil"/>
              <w:bottom w:val="single" w:sz="4" w:space="0" w:color="auto"/>
              <w:right w:val="nil"/>
            </w:tcBorders>
            <w:shd w:val="clear" w:color="auto" w:fill="E7E6E6" w:themeFill="background2"/>
            <w:vAlign w:val="center"/>
            <w:hideMark/>
          </w:tcPr>
          <w:p w14:paraId="46A20B13" w14:textId="77777777" w:rsidR="002E606A" w:rsidRPr="001164DE" w:rsidRDefault="002E606A" w:rsidP="002B7031">
            <w:pPr>
              <w:widowControl w:val="0"/>
              <w:spacing w:after="0" w:line="312" w:lineRule="auto"/>
              <w:jc w:val="center"/>
              <w:rPr>
                <w:rFonts w:ascii="Times New Roman" w:hAnsi="Times New Roman" w:cs="Times New Roman"/>
                <w:b/>
                <w:bCs/>
                <w:color w:val="000000"/>
                <w:sz w:val="28"/>
                <w:szCs w:val="28"/>
              </w:rPr>
            </w:pPr>
            <w:r w:rsidRPr="001164DE">
              <w:rPr>
                <w:rFonts w:ascii="Times New Roman" w:hAnsi="Times New Roman" w:cs="Times New Roman"/>
                <w:b/>
                <w:bCs/>
                <w:color w:val="000000"/>
                <w:sz w:val="28"/>
                <w:szCs w:val="28"/>
              </w:rPr>
              <w:t>Bắt buộc</w:t>
            </w:r>
          </w:p>
        </w:tc>
        <w:tc>
          <w:tcPr>
            <w:tcW w:w="958"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518FBA22" w14:textId="77777777" w:rsidR="002E606A" w:rsidRPr="001164DE" w:rsidRDefault="002E606A" w:rsidP="002B7031">
            <w:pPr>
              <w:widowControl w:val="0"/>
              <w:spacing w:after="0" w:line="312" w:lineRule="auto"/>
              <w:jc w:val="center"/>
              <w:rPr>
                <w:rFonts w:ascii="Times New Roman" w:hAnsi="Times New Roman" w:cs="Times New Roman"/>
                <w:b/>
                <w:bCs/>
                <w:color w:val="000000"/>
                <w:sz w:val="28"/>
                <w:szCs w:val="28"/>
              </w:rPr>
            </w:pPr>
            <w:r w:rsidRPr="001164DE">
              <w:rPr>
                <w:rFonts w:ascii="Times New Roman" w:hAnsi="Times New Roman" w:cs="Times New Roman"/>
                <w:b/>
                <w:bCs/>
                <w:color w:val="000000"/>
                <w:sz w:val="28"/>
                <w:szCs w:val="28"/>
              </w:rPr>
              <w:t>Mặc định</w:t>
            </w:r>
          </w:p>
        </w:tc>
        <w:tc>
          <w:tcPr>
            <w:tcW w:w="3334" w:type="dxa"/>
            <w:tcBorders>
              <w:top w:val="single" w:sz="4" w:space="0" w:color="auto"/>
              <w:left w:val="nil"/>
              <w:bottom w:val="single" w:sz="4" w:space="0" w:color="auto"/>
              <w:right w:val="single" w:sz="4" w:space="0" w:color="auto"/>
            </w:tcBorders>
            <w:shd w:val="clear" w:color="auto" w:fill="E7E6E6" w:themeFill="background2"/>
            <w:vAlign w:val="center"/>
            <w:hideMark/>
          </w:tcPr>
          <w:p w14:paraId="11E48937" w14:textId="77777777" w:rsidR="002E606A" w:rsidRPr="001164DE" w:rsidRDefault="002E606A" w:rsidP="002B7031">
            <w:pPr>
              <w:widowControl w:val="0"/>
              <w:spacing w:after="0" w:line="312" w:lineRule="auto"/>
              <w:jc w:val="center"/>
              <w:rPr>
                <w:rFonts w:ascii="Times New Roman" w:hAnsi="Times New Roman" w:cs="Times New Roman"/>
                <w:b/>
                <w:bCs/>
                <w:color w:val="000000"/>
                <w:sz w:val="28"/>
                <w:szCs w:val="28"/>
              </w:rPr>
            </w:pPr>
            <w:r w:rsidRPr="001164DE">
              <w:rPr>
                <w:rFonts w:ascii="Times New Roman" w:hAnsi="Times New Roman" w:cs="Times New Roman"/>
                <w:b/>
                <w:bCs/>
                <w:color w:val="000000"/>
                <w:sz w:val="28"/>
                <w:szCs w:val="28"/>
              </w:rPr>
              <w:t>Ràng buộc</w:t>
            </w:r>
          </w:p>
        </w:tc>
      </w:tr>
      <w:tr w:rsidR="002E606A" w:rsidRPr="001164DE" w14:paraId="54461624" w14:textId="77777777" w:rsidTr="00003DD7">
        <w:trPr>
          <w:trHeight w:val="333"/>
        </w:trPr>
        <w:tc>
          <w:tcPr>
            <w:tcW w:w="8965" w:type="dxa"/>
            <w:gridSpan w:val="6"/>
            <w:tcBorders>
              <w:top w:val="single" w:sz="4" w:space="0" w:color="auto"/>
              <w:left w:val="single" w:sz="4" w:space="0" w:color="auto"/>
              <w:bottom w:val="single" w:sz="4" w:space="0" w:color="auto"/>
              <w:right w:val="single" w:sz="4" w:space="0" w:color="auto"/>
            </w:tcBorders>
          </w:tcPr>
          <w:p w14:paraId="09D53B06" w14:textId="77777777" w:rsidR="002E606A" w:rsidRPr="001164DE" w:rsidRDefault="002E606A" w:rsidP="002B7031">
            <w:pPr>
              <w:widowControl w:val="0"/>
              <w:spacing w:after="0" w:line="312" w:lineRule="auto"/>
              <w:rPr>
                <w:rFonts w:ascii="Times New Roman" w:hAnsi="Times New Roman" w:cs="Times New Roman"/>
                <w:b/>
                <w:i/>
                <w:color w:val="000000"/>
                <w:sz w:val="28"/>
                <w:szCs w:val="28"/>
              </w:rPr>
            </w:pPr>
            <w:r w:rsidRPr="001164DE">
              <w:rPr>
                <w:rFonts w:ascii="Times New Roman" w:hAnsi="Times New Roman" w:cs="Times New Roman"/>
                <w:b/>
                <w:i/>
                <w:color w:val="000000"/>
                <w:sz w:val="28"/>
                <w:szCs w:val="28"/>
              </w:rPr>
              <w:t>Giao diện xuất báo cáo</w:t>
            </w:r>
          </w:p>
        </w:tc>
      </w:tr>
      <w:tr w:rsidR="002E606A" w:rsidRPr="001164DE" w14:paraId="6BD0B4AF" w14:textId="77777777" w:rsidTr="0086415D">
        <w:trPr>
          <w:trHeight w:val="924"/>
        </w:trPr>
        <w:tc>
          <w:tcPr>
            <w:tcW w:w="849" w:type="dxa"/>
            <w:tcBorders>
              <w:top w:val="single" w:sz="4" w:space="0" w:color="auto"/>
              <w:left w:val="single" w:sz="4" w:space="0" w:color="auto"/>
              <w:bottom w:val="single" w:sz="4" w:space="0" w:color="auto"/>
              <w:right w:val="single" w:sz="4" w:space="0" w:color="auto"/>
            </w:tcBorders>
          </w:tcPr>
          <w:p w14:paraId="1FCC4F6D" w14:textId="77777777" w:rsidR="002E606A" w:rsidRPr="001164DE" w:rsidRDefault="002E606A" w:rsidP="002B7031">
            <w:pPr>
              <w:widowControl w:val="0"/>
              <w:spacing w:after="0" w:line="312" w:lineRule="auto"/>
              <w:jc w:val="center"/>
              <w:rPr>
                <w:rFonts w:ascii="Times New Roman" w:hAnsi="Times New Roman" w:cs="Times New Roman"/>
                <w:color w:val="000000"/>
                <w:sz w:val="28"/>
                <w:szCs w:val="28"/>
              </w:rPr>
            </w:pPr>
            <w:r w:rsidRPr="001164DE">
              <w:rPr>
                <w:rFonts w:ascii="Times New Roman" w:hAnsi="Times New Roman" w:cs="Times New Roman"/>
                <w:color w:val="000000"/>
                <w:sz w:val="28"/>
                <w:szCs w:val="28"/>
              </w:rPr>
              <w:t>1</w:t>
            </w:r>
          </w:p>
        </w:tc>
        <w:tc>
          <w:tcPr>
            <w:tcW w:w="1623" w:type="dxa"/>
            <w:tcBorders>
              <w:top w:val="single" w:sz="4" w:space="0" w:color="auto"/>
              <w:left w:val="single" w:sz="4" w:space="0" w:color="auto"/>
              <w:bottom w:val="single" w:sz="4" w:space="0" w:color="auto"/>
              <w:right w:val="single" w:sz="4" w:space="0" w:color="auto"/>
            </w:tcBorders>
            <w:shd w:val="clear" w:color="auto" w:fill="auto"/>
            <w:vAlign w:val="center"/>
          </w:tcPr>
          <w:p w14:paraId="7C0FD519" w14:textId="77777777" w:rsidR="002E606A" w:rsidRPr="001164DE" w:rsidRDefault="00CE6A2D" w:rsidP="002B7031">
            <w:pPr>
              <w:widowControl w:val="0"/>
              <w:spacing w:after="0" w:line="312" w:lineRule="auto"/>
              <w:rPr>
                <w:rFonts w:ascii="Times New Roman" w:hAnsi="Times New Roman" w:cs="Times New Roman"/>
                <w:color w:val="000000"/>
                <w:sz w:val="28"/>
                <w:szCs w:val="28"/>
              </w:rPr>
            </w:pPr>
            <w:r w:rsidRPr="001164DE">
              <w:rPr>
                <w:rFonts w:ascii="Times New Roman" w:hAnsi="Times New Roman" w:cs="Times New Roman"/>
                <w:sz w:val="28"/>
                <w:szCs w:val="28"/>
              </w:rPr>
              <w:t>Loại file</w:t>
            </w:r>
          </w:p>
        </w:tc>
        <w:tc>
          <w:tcPr>
            <w:tcW w:w="1209" w:type="dxa"/>
            <w:tcBorders>
              <w:top w:val="single" w:sz="4" w:space="0" w:color="auto"/>
              <w:left w:val="nil"/>
              <w:bottom w:val="single" w:sz="4" w:space="0" w:color="auto"/>
              <w:right w:val="single" w:sz="4" w:space="0" w:color="auto"/>
            </w:tcBorders>
            <w:shd w:val="clear" w:color="auto" w:fill="auto"/>
            <w:vAlign w:val="center"/>
          </w:tcPr>
          <w:p w14:paraId="066F0B62" w14:textId="77777777" w:rsidR="002E606A" w:rsidRPr="001164DE" w:rsidRDefault="002E606A" w:rsidP="002B7031">
            <w:pPr>
              <w:widowControl w:val="0"/>
              <w:spacing w:after="0" w:line="312" w:lineRule="auto"/>
              <w:rPr>
                <w:rFonts w:ascii="Times New Roman" w:hAnsi="Times New Roman" w:cs="Times New Roman"/>
                <w:color w:val="000000"/>
                <w:sz w:val="28"/>
                <w:szCs w:val="28"/>
              </w:rPr>
            </w:pPr>
          </w:p>
        </w:tc>
        <w:tc>
          <w:tcPr>
            <w:tcW w:w="992" w:type="dxa"/>
            <w:tcBorders>
              <w:top w:val="single" w:sz="4" w:space="0" w:color="auto"/>
              <w:left w:val="nil"/>
              <w:bottom w:val="single" w:sz="4" w:space="0" w:color="auto"/>
              <w:right w:val="single" w:sz="4" w:space="0" w:color="auto"/>
            </w:tcBorders>
            <w:shd w:val="clear" w:color="auto" w:fill="auto"/>
            <w:vAlign w:val="center"/>
          </w:tcPr>
          <w:p w14:paraId="6D146645" w14:textId="77777777" w:rsidR="002E606A" w:rsidRPr="001164DE" w:rsidRDefault="002E606A" w:rsidP="002B7031">
            <w:pPr>
              <w:widowControl w:val="0"/>
              <w:spacing w:after="0" w:line="312" w:lineRule="auto"/>
              <w:jc w:val="center"/>
              <w:rPr>
                <w:rFonts w:ascii="Times New Roman" w:hAnsi="Times New Roman" w:cs="Times New Roman"/>
                <w:color w:val="000000"/>
                <w:sz w:val="28"/>
                <w:szCs w:val="28"/>
              </w:rPr>
            </w:pPr>
            <w:r w:rsidRPr="001164DE">
              <w:rPr>
                <w:rFonts w:ascii="Times New Roman" w:hAnsi="Times New Roman" w:cs="Times New Roman"/>
                <w:color w:val="000000"/>
                <w:sz w:val="28"/>
                <w:szCs w:val="28"/>
              </w:rPr>
              <w:t>Có</w:t>
            </w:r>
          </w:p>
        </w:tc>
        <w:tc>
          <w:tcPr>
            <w:tcW w:w="958" w:type="dxa"/>
            <w:tcBorders>
              <w:top w:val="single" w:sz="4" w:space="0" w:color="auto"/>
              <w:left w:val="nil"/>
              <w:bottom w:val="single" w:sz="4" w:space="0" w:color="auto"/>
              <w:right w:val="single" w:sz="4" w:space="0" w:color="auto"/>
            </w:tcBorders>
            <w:shd w:val="clear" w:color="auto" w:fill="auto"/>
            <w:vAlign w:val="center"/>
          </w:tcPr>
          <w:p w14:paraId="42A463B2" w14:textId="77777777" w:rsidR="002E606A" w:rsidRPr="001164DE" w:rsidRDefault="002E606A" w:rsidP="002B7031">
            <w:pPr>
              <w:widowControl w:val="0"/>
              <w:spacing w:after="0" w:line="312" w:lineRule="auto"/>
              <w:jc w:val="center"/>
              <w:rPr>
                <w:rFonts w:ascii="Times New Roman" w:hAnsi="Times New Roman" w:cs="Times New Roman"/>
                <w:color w:val="000000"/>
                <w:sz w:val="28"/>
                <w:szCs w:val="28"/>
              </w:rPr>
            </w:pPr>
            <w:r w:rsidRPr="001164DE">
              <w:rPr>
                <w:rFonts w:ascii="Times New Roman" w:hAnsi="Times New Roman" w:cs="Times New Roman"/>
                <w:color w:val="000000"/>
                <w:sz w:val="28"/>
                <w:szCs w:val="28"/>
              </w:rPr>
              <w:t>Loại file: Excel</w:t>
            </w:r>
          </w:p>
        </w:tc>
        <w:tc>
          <w:tcPr>
            <w:tcW w:w="3334" w:type="dxa"/>
            <w:tcBorders>
              <w:top w:val="single" w:sz="4" w:space="0" w:color="auto"/>
              <w:left w:val="nil"/>
              <w:bottom w:val="single" w:sz="4" w:space="0" w:color="auto"/>
              <w:right w:val="single" w:sz="4" w:space="0" w:color="auto"/>
            </w:tcBorders>
            <w:shd w:val="clear" w:color="auto" w:fill="auto"/>
            <w:vAlign w:val="center"/>
          </w:tcPr>
          <w:p w14:paraId="37917C9B" w14:textId="77777777" w:rsidR="002E606A" w:rsidRPr="001164DE" w:rsidRDefault="002E606A" w:rsidP="00A44A2C">
            <w:pPr>
              <w:widowControl w:val="0"/>
              <w:spacing w:after="0" w:line="312" w:lineRule="auto"/>
              <w:jc w:val="both"/>
              <w:rPr>
                <w:rFonts w:ascii="Times New Roman" w:hAnsi="Times New Roman" w:cs="Times New Roman"/>
                <w:color w:val="000000"/>
                <w:sz w:val="28"/>
                <w:szCs w:val="28"/>
              </w:rPr>
            </w:pPr>
            <w:r w:rsidRPr="001164DE">
              <w:rPr>
                <w:rFonts w:ascii="Times New Roman" w:hAnsi="Times New Roman" w:cs="Times New Roman"/>
                <w:color w:val="000000"/>
                <w:sz w:val="28"/>
                <w:szCs w:val="28"/>
              </w:rPr>
              <w:t>Dạng dropdown list</w:t>
            </w:r>
          </w:p>
          <w:p w14:paraId="63661116" w14:textId="77777777" w:rsidR="002E606A" w:rsidRPr="001164DE" w:rsidRDefault="002E606A" w:rsidP="00A44A2C">
            <w:pPr>
              <w:widowControl w:val="0"/>
              <w:spacing w:after="0" w:line="312" w:lineRule="auto"/>
              <w:jc w:val="both"/>
              <w:rPr>
                <w:rFonts w:ascii="Times New Roman" w:hAnsi="Times New Roman" w:cs="Times New Roman"/>
                <w:color w:val="000000"/>
                <w:sz w:val="28"/>
                <w:szCs w:val="28"/>
              </w:rPr>
            </w:pPr>
            <w:r w:rsidRPr="001164DE">
              <w:rPr>
                <w:rFonts w:ascii="Times New Roman" w:hAnsi="Times New Roman" w:cs="Times New Roman"/>
                <w:color w:val="000000"/>
                <w:sz w:val="28"/>
                <w:szCs w:val="28"/>
              </w:rPr>
              <w:t>Cho phép người dùng chọn loại file cần xuất:</w:t>
            </w:r>
          </w:p>
          <w:p w14:paraId="5DAA5D78" w14:textId="77777777" w:rsidR="002E606A" w:rsidRPr="001164DE" w:rsidRDefault="002E606A" w:rsidP="00A44A2C">
            <w:pPr>
              <w:widowControl w:val="0"/>
              <w:spacing w:after="0" w:line="312" w:lineRule="auto"/>
              <w:jc w:val="both"/>
              <w:rPr>
                <w:rFonts w:ascii="Times New Roman" w:hAnsi="Times New Roman" w:cs="Times New Roman"/>
                <w:color w:val="000000"/>
                <w:sz w:val="28"/>
                <w:szCs w:val="28"/>
              </w:rPr>
            </w:pPr>
            <w:r w:rsidRPr="001164DE">
              <w:rPr>
                <w:rFonts w:ascii="Times New Roman" w:hAnsi="Times New Roman" w:cs="Times New Roman"/>
                <w:color w:val="000000"/>
                <w:sz w:val="28"/>
                <w:szCs w:val="28"/>
              </w:rPr>
              <w:t>Các lựa chọn: Excel, Word và PDF</w:t>
            </w:r>
          </w:p>
        </w:tc>
      </w:tr>
    </w:tbl>
    <w:p w14:paraId="40B09396" w14:textId="77777777" w:rsidR="009D7060" w:rsidRPr="001164DE" w:rsidRDefault="009D7060" w:rsidP="0090566F">
      <w:pPr>
        <w:pStyle w:val="Heading4"/>
      </w:pPr>
      <w:r w:rsidRPr="001164DE">
        <w:t>Điều kiện thực hiện</w:t>
      </w:r>
    </w:p>
    <w:p w14:paraId="511ABEA1" w14:textId="77777777" w:rsidR="00A80242" w:rsidRPr="001164DE" w:rsidRDefault="00A80242" w:rsidP="002B7031">
      <w:pPr>
        <w:pStyle w:val="Style2"/>
        <w:spacing w:line="312" w:lineRule="auto"/>
      </w:pPr>
      <w:r w:rsidRPr="001164DE">
        <w:t>NSD đã đăng nhập thành công vào hệ thống và truy cập vào chức năng thống kê nhuận bút tin bài</w:t>
      </w:r>
    </w:p>
    <w:p w14:paraId="0A0FF7DD" w14:textId="77777777" w:rsidR="009D7060" w:rsidRPr="001164DE" w:rsidRDefault="009D7060" w:rsidP="0090566F">
      <w:pPr>
        <w:pStyle w:val="Heading4"/>
      </w:pPr>
      <w:r w:rsidRPr="001164DE">
        <w:t>Yêu cầu đặc biệt/ Ràng buộc</w:t>
      </w:r>
    </w:p>
    <w:p w14:paraId="3D9DB1C3" w14:textId="350C4B2C" w:rsidR="00F27326" w:rsidRPr="001164DE" w:rsidRDefault="00A80242" w:rsidP="0090566F">
      <w:pPr>
        <w:pStyle w:val="Style2"/>
        <w:spacing w:line="312" w:lineRule="auto"/>
      </w:pPr>
      <w:r w:rsidRPr="001164DE">
        <w:t>NSD đã được phân quyền thống kê nhuận bút tin bài</w:t>
      </w:r>
    </w:p>
    <w:p w14:paraId="423A152F" w14:textId="510FE190" w:rsidR="009D7060" w:rsidRPr="001164DE" w:rsidRDefault="00BA4386" w:rsidP="0090566F">
      <w:pPr>
        <w:pStyle w:val="Heading4"/>
      </w:pPr>
      <w:r>
        <w:t>Luồng xử lý dữ liệu</w:t>
      </w:r>
    </w:p>
    <w:p w14:paraId="494B7654" w14:textId="77BCBCFE" w:rsidR="00BB3D0B" w:rsidRDefault="00BB3D0B" w:rsidP="002B7031">
      <w:pPr>
        <w:pStyle w:val="ListParagraph"/>
        <w:spacing w:line="312" w:lineRule="auto"/>
      </w:pPr>
      <w:r w:rsidRPr="001164DE">
        <w:t>Xem bảng thống kê nhuận bút</w:t>
      </w:r>
    </w:p>
    <w:p w14:paraId="1EAB5882" w14:textId="79E563C1" w:rsidR="004B137E" w:rsidRPr="001164DE" w:rsidRDefault="004B137E" w:rsidP="004B137E">
      <w:pPr>
        <w:pStyle w:val="ListParagraph"/>
        <w:numPr>
          <w:ilvl w:val="0"/>
          <w:numId w:val="0"/>
        </w:numPr>
        <w:spacing w:line="312" w:lineRule="auto"/>
        <w:ind w:left="90"/>
      </w:pPr>
      <w:r>
        <w:rPr>
          <w:noProof/>
          <w:lang w:val="en-US" w:eastAsia="en-US"/>
        </w:rPr>
        <w:drawing>
          <wp:inline distT="0" distB="0" distL="0" distR="0" wp14:anchorId="7030DEF8" wp14:editId="33C29AF1">
            <wp:extent cx="5654040" cy="2467059"/>
            <wp:effectExtent l="19050" t="19050" r="22860" b="285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662559" cy="2470776"/>
                    </a:xfrm>
                    <a:prstGeom prst="rect">
                      <a:avLst/>
                    </a:prstGeom>
                    <a:ln>
                      <a:solidFill>
                        <a:schemeClr val="tx1"/>
                      </a:solidFill>
                    </a:ln>
                  </pic:spPr>
                </pic:pic>
              </a:graphicData>
            </a:graphic>
          </wp:inline>
        </w:drawing>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1664"/>
        <w:gridCol w:w="6546"/>
      </w:tblGrid>
      <w:tr w:rsidR="00300BF0" w:rsidRPr="001164DE" w14:paraId="1971ABDC" w14:textId="77777777" w:rsidTr="004B137E">
        <w:trPr>
          <w:trHeight w:val="1232"/>
          <w:tblHeader/>
        </w:trPr>
        <w:tc>
          <w:tcPr>
            <w:tcW w:w="470" w:type="pct"/>
            <w:shd w:val="clear" w:color="auto" w:fill="E7E6E6" w:themeFill="background2"/>
            <w:vAlign w:val="center"/>
          </w:tcPr>
          <w:p w14:paraId="6F074E94" w14:textId="77777777" w:rsidR="00BB3D0B" w:rsidRPr="001164DE" w:rsidRDefault="00BB3D0B"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Bước thực hiện</w:t>
            </w:r>
          </w:p>
        </w:tc>
        <w:tc>
          <w:tcPr>
            <w:tcW w:w="918" w:type="pct"/>
            <w:shd w:val="clear" w:color="auto" w:fill="E7E6E6" w:themeFill="background2"/>
            <w:vAlign w:val="center"/>
          </w:tcPr>
          <w:p w14:paraId="065E6A59" w14:textId="77777777" w:rsidR="00BB3D0B" w:rsidRPr="001164DE" w:rsidRDefault="00BB3D0B"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Chủ thể thực hiện</w:t>
            </w:r>
          </w:p>
        </w:tc>
        <w:tc>
          <w:tcPr>
            <w:tcW w:w="3612" w:type="pct"/>
            <w:shd w:val="clear" w:color="auto" w:fill="E7E6E6" w:themeFill="background2"/>
            <w:vAlign w:val="center"/>
          </w:tcPr>
          <w:p w14:paraId="6F227F11" w14:textId="77777777" w:rsidR="00BB3D0B" w:rsidRPr="001164DE" w:rsidRDefault="00BB3D0B"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Nội dung</w:t>
            </w:r>
          </w:p>
        </w:tc>
      </w:tr>
      <w:tr w:rsidR="00300BF0" w:rsidRPr="001164DE" w14:paraId="2C9314ED" w14:textId="77777777" w:rsidTr="004B137E">
        <w:trPr>
          <w:trHeight w:val="510"/>
        </w:trPr>
        <w:tc>
          <w:tcPr>
            <w:tcW w:w="470" w:type="pct"/>
            <w:shd w:val="clear" w:color="auto" w:fill="auto"/>
          </w:tcPr>
          <w:p w14:paraId="0CDFD8A1" w14:textId="0B647104" w:rsidR="00CE6A2D" w:rsidRPr="001164DE" w:rsidRDefault="004B137E" w:rsidP="002B7031">
            <w:pPr>
              <w:spacing w:after="0" w:line="312"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918" w:type="pct"/>
            <w:shd w:val="clear" w:color="auto" w:fill="auto"/>
          </w:tcPr>
          <w:p w14:paraId="0286557C" w14:textId="77777777" w:rsidR="00CE6A2D" w:rsidRPr="001164DE" w:rsidRDefault="00CE6A2D"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lang w:val="vi-VN"/>
              </w:rPr>
              <w:t>NSD</w:t>
            </w:r>
            <w:r w:rsidRPr="001164DE">
              <w:rPr>
                <w:rFonts w:ascii="Times New Roman" w:hAnsi="Times New Roman" w:cs="Times New Roman"/>
                <w:sz w:val="28"/>
                <w:szCs w:val="28"/>
              </w:rPr>
              <w:t xml:space="preserve"> (Người quản trị nội dung/Người </w:t>
            </w:r>
            <w:r w:rsidRPr="001164DE">
              <w:rPr>
                <w:rFonts w:ascii="Times New Roman" w:hAnsi="Times New Roman" w:cs="Times New Roman"/>
                <w:sz w:val="28"/>
                <w:szCs w:val="28"/>
              </w:rPr>
              <w:lastRenderedPageBreak/>
              <w:t>duyệt xuất bản)</w:t>
            </w:r>
          </w:p>
        </w:tc>
        <w:tc>
          <w:tcPr>
            <w:tcW w:w="3612" w:type="pct"/>
            <w:shd w:val="clear" w:color="auto" w:fill="auto"/>
          </w:tcPr>
          <w:p w14:paraId="768A23FA" w14:textId="77777777" w:rsidR="00CE6A2D" w:rsidRPr="001164DE" w:rsidRDefault="00CE6A2D"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lastRenderedPageBreak/>
              <w:t xml:space="preserve">Chọn </w:t>
            </w:r>
            <w:r w:rsidRPr="001164DE">
              <w:rPr>
                <w:rFonts w:ascii="Times New Roman" w:hAnsi="Times New Roman" w:cs="Times New Roman"/>
                <w:sz w:val="28"/>
                <w:szCs w:val="28"/>
                <w:lang w:val="vi-VN"/>
              </w:rPr>
              <w:t>thư mục Thống kê nhuận bút</w:t>
            </w:r>
          </w:p>
        </w:tc>
      </w:tr>
      <w:tr w:rsidR="00300BF0" w:rsidRPr="001164DE" w14:paraId="5B17F56F" w14:textId="77777777" w:rsidTr="004B137E">
        <w:trPr>
          <w:trHeight w:val="510"/>
        </w:trPr>
        <w:tc>
          <w:tcPr>
            <w:tcW w:w="470" w:type="pct"/>
            <w:shd w:val="clear" w:color="auto" w:fill="auto"/>
          </w:tcPr>
          <w:p w14:paraId="21969041" w14:textId="06A75193" w:rsidR="00CE6A2D" w:rsidRPr="001164DE" w:rsidRDefault="004B137E" w:rsidP="002B7031">
            <w:pPr>
              <w:spacing w:after="0" w:line="312" w:lineRule="auto"/>
              <w:jc w:val="center"/>
              <w:rPr>
                <w:rFonts w:ascii="Times New Roman" w:hAnsi="Times New Roman" w:cs="Times New Roman"/>
                <w:sz w:val="28"/>
                <w:szCs w:val="28"/>
              </w:rPr>
            </w:pPr>
            <w:r>
              <w:rPr>
                <w:rFonts w:ascii="Times New Roman" w:hAnsi="Times New Roman" w:cs="Times New Roman"/>
                <w:sz w:val="28"/>
                <w:szCs w:val="28"/>
              </w:rPr>
              <w:t>2</w:t>
            </w:r>
          </w:p>
        </w:tc>
        <w:tc>
          <w:tcPr>
            <w:tcW w:w="918" w:type="pct"/>
            <w:shd w:val="clear" w:color="auto" w:fill="auto"/>
          </w:tcPr>
          <w:p w14:paraId="2828E462" w14:textId="77777777" w:rsidR="00CE6A2D" w:rsidRPr="001164DE" w:rsidRDefault="00CE6A2D"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Hệ thống</w:t>
            </w:r>
          </w:p>
        </w:tc>
        <w:tc>
          <w:tcPr>
            <w:tcW w:w="3612" w:type="pct"/>
            <w:shd w:val="clear" w:color="auto" w:fill="auto"/>
          </w:tcPr>
          <w:p w14:paraId="725573A8" w14:textId="0D4E9367" w:rsidR="00CE6A2D" w:rsidRPr="001164DE" w:rsidRDefault="0041650B"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 xml:space="preserve">Truy vấn trong CSDL </w:t>
            </w:r>
            <w:r w:rsidR="00052CA9" w:rsidRPr="001164DE">
              <w:rPr>
                <w:rFonts w:ascii="Times New Roman" w:hAnsi="Times New Roman" w:cs="Times New Roman"/>
                <w:sz w:val="28"/>
                <w:szCs w:val="28"/>
              </w:rPr>
              <w:t>h</w:t>
            </w:r>
            <w:r w:rsidR="00CE6A2D" w:rsidRPr="001164DE">
              <w:rPr>
                <w:rFonts w:ascii="Times New Roman" w:hAnsi="Times New Roman" w:cs="Times New Roman"/>
                <w:sz w:val="28"/>
                <w:szCs w:val="28"/>
              </w:rPr>
              <w:t>iển thị màn hình Thống kê nhuận bút</w:t>
            </w:r>
          </w:p>
          <w:p w14:paraId="21066893" w14:textId="77777777" w:rsidR="00300BF0" w:rsidRPr="001164DE" w:rsidRDefault="00300BF0" w:rsidP="002B7031">
            <w:pPr>
              <w:spacing w:after="0" w:line="312" w:lineRule="auto"/>
              <w:rPr>
                <w:rFonts w:ascii="Times New Roman" w:hAnsi="Times New Roman" w:cs="Times New Roman"/>
                <w:sz w:val="28"/>
                <w:szCs w:val="28"/>
              </w:rPr>
            </w:pPr>
            <w:r w:rsidRPr="001164DE">
              <w:rPr>
                <w:rFonts w:ascii="Times New Roman" w:hAnsi="Times New Roman" w:cs="Times New Roman"/>
                <w:noProof/>
                <w:sz w:val="28"/>
                <w:szCs w:val="28"/>
              </w:rPr>
              <w:drawing>
                <wp:inline distT="0" distB="0" distL="0" distR="0" wp14:anchorId="470BBB74" wp14:editId="2C297E05">
                  <wp:extent cx="3987572" cy="2490749"/>
                  <wp:effectExtent l="0" t="0" r="0" b="508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996151" cy="2496108"/>
                          </a:xfrm>
                          <a:prstGeom prst="rect">
                            <a:avLst/>
                          </a:prstGeom>
                        </pic:spPr>
                      </pic:pic>
                    </a:graphicData>
                  </a:graphic>
                </wp:inline>
              </w:drawing>
            </w:r>
          </w:p>
          <w:p w14:paraId="0F69201C" w14:textId="77777777" w:rsidR="00591612" w:rsidRPr="001164DE" w:rsidRDefault="00591612" w:rsidP="00591612">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Chi tiết tại mục:</w:t>
            </w:r>
          </w:p>
          <w:p w14:paraId="4F018D11" w14:textId="018AA171" w:rsidR="00591612" w:rsidRPr="001164DE" w:rsidRDefault="00A84D61" w:rsidP="00591612">
            <w:pPr>
              <w:spacing w:after="0" w:line="312" w:lineRule="auto"/>
              <w:rPr>
                <w:rFonts w:ascii="Times New Roman" w:hAnsi="Times New Roman" w:cs="Times New Roman"/>
                <w:b/>
                <w:bCs/>
                <w:sz w:val="28"/>
                <w:szCs w:val="28"/>
                <w:lang w:val="vi-VN"/>
              </w:rPr>
            </w:pPr>
            <w:r w:rsidRPr="00A84D61">
              <w:rPr>
                <w:rFonts w:ascii="Times New Roman" w:hAnsi="Times New Roman" w:cs="Times New Roman"/>
                <w:b/>
                <w:bCs/>
                <w:sz w:val="28"/>
                <w:szCs w:val="28"/>
                <w:lang w:val="vi-VN"/>
              </w:rPr>
              <w:t>V. PHỤ LỤC DANH SÁCH CÁC HÀM THỦ TỤC VÀ THUẬT TOÁN SỬ DỤNG</w:t>
            </w:r>
          </w:p>
          <w:p w14:paraId="43CE441D" w14:textId="70D45D5C" w:rsidR="00591612" w:rsidRPr="001164DE" w:rsidRDefault="00446DC2" w:rsidP="00591612">
            <w:pPr>
              <w:spacing w:after="0" w:line="312" w:lineRule="auto"/>
              <w:rPr>
                <w:rFonts w:ascii="Times New Roman" w:hAnsi="Times New Roman" w:cs="Times New Roman"/>
                <w:sz w:val="28"/>
                <w:szCs w:val="28"/>
              </w:rPr>
            </w:pPr>
            <w:hyperlink w:anchor="_7._Xem_bảng" w:history="1">
              <w:r w:rsidR="007173E4" w:rsidRPr="001164DE">
                <w:rPr>
                  <w:rStyle w:val="Hyperlink"/>
                  <w:rFonts w:ascii="Times New Roman" w:hAnsi="Times New Roman" w:cs="Times New Roman"/>
                  <w:b/>
                  <w:bCs/>
                  <w:sz w:val="28"/>
                  <w:szCs w:val="28"/>
                </w:rPr>
                <w:t>7</w:t>
              </w:r>
              <w:r w:rsidR="00591612" w:rsidRPr="001164DE">
                <w:rPr>
                  <w:rStyle w:val="Hyperlink"/>
                  <w:rFonts w:ascii="Times New Roman" w:hAnsi="Times New Roman" w:cs="Times New Roman"/>
                  <w:b/>
                  <w:bCs/>
                  <w:sz w:val="28"/>
                  <w:szCs w:val="28"/>
                </w:rPr>
                <w:t>. Xem bảng thống kê nhuận bút</w:t>
              </w:r>
            </w:hyperlink>
          </w:p>
        </w:tc>
      </w:tr>
      <w:tr w:rsidR="00300BF0" w:rsidRPr="001164DE" w14:paraId="4CD11C3E" w14:textId="77777777" w:rsidTr="004B137E">
        <w:trPr>
          <w:trHeight w:val="510"/>
        </w:trPr>
        <w:tc>
          <w:tcPr>
            <w:tcW w:w="470" w:type="pct"/>
            <w:shd w:val="clear" w:color="auto" w:fill="auto"/>
          </w:tcPr>
          <w:p w14:paraId="412F888D" w14:textId="45BF6235" w:rsidR="00CE6A2D" w:rsidRPr="001164DE" w:rsidRDefault="004B137E" w:rsidP="002B7031">
            <w:pPr>
              <w:spacing w:after="0" w:line="312" w:lineRule="auto"/>
              <w:jc w:val="center"/>
              <w:rPr>
                <w:rFonts w:ascii="Times New Roman" w:hAnsi="Times New Roman" w:cs="Times New Roman"/>
                <w:sz w:val="28"/>
                <w:szCs w:val="28"/>
                <w:lang w:val="vi-VN"/>
              </w:rPr>
            </w:pPr>
            <w:r>
              <w:rPr>
                <w:rFonts w:ascii="Times New Roman" w:hAnsi="Times New Roman" w:cs="Times New Roman"/>
                <w:sz w:val="28"/>
                <w:szCs w:val="28"/>
              </w:rPr>
              <w:t>3</w:t>
            </w:r>
          </w:p>
        </w:tc>
        <w:tc>
          <w:tcPr>
            <w:tcW w:w="918" w:type="pct"/>
            <w:shd w:val="clear" w:color="auto" w:fill="auto"/>
          </w:tcPr>
          <w:p w14:paraId="57967245" w14:textId="77777777" w:rsidR="00CE6A2D" w:rsidRPr="001164DE" w:rsidRDefault="00CE6A2D"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lang w:val="vi-VN"/>
              </w:rPr>
              <w:t>NSD</w:t>
            </w:r>
            <w:r w:rsidRPr="001164DE">
              <w:rPr>
                <w:rFonts w:ascii="Times New Roman" w:hAnsi="Times New Roman" w:cs="Times New Roman"/>
                <w:sz w:val="28"/>
                <w:szCs w:val="28"/>
              </w:rPr>
              <w:t xml:space="preserve"> (Người quản trị nội dung/Người duyệt xuất bản)</w:t>
            </w:r>
          </w:p>
        </w:tc>
        <w:tc>
          <w:tcPr>
            <w:tcW w:w="3612" w:type="pct"/>
            <w:shd w:val="clear" w:color="auto" w:fill="auto"/>
          </w:tcPr>
          <w:p w14:paraId="41AAB43B" w14:textId="77777777" w:rsidR="00CE6A2D" w:rsidRPr="001164DE" w:rsidRDefault="00CE6A2D"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Chọn các điều kiện tìm kiếm và lọc mong muốn bao gồm (ngày xuất bản, tiêu đề tin bài, tên tác giả, chuyên mục)</w:t>
            </w:r>
          </w:p>
        </w:tc>
      </w:tr>
      <w:tr w:rsidR="00300BF0" w:rsidRPr="001164DE" w14:paraId="3AC4142A" w14:textId="77777777" w:rsidTr="004B137E">
        <w:trPr>
          <w:trHeight w:val="510"/>
        </w:trPr>
        <w:tc>
          <w:tcPr>
            <w:tcW w:w="470" w:type="pct"/>
            <w:shd w:val="clear" w:color="auto" w:fill="auto"/>
          </w:tcPr>
          <w:p w14:paraId="0D354414" w14:textId="17B5FA1E" w:rsidR="00CE6A2D" w:rsidRPr="001164DE" w:rsidRDefault="004B137E" w:rsidP="002B7031">
            <w:pPr>
              <w:spacing w:after="0" w:line="312" w:lineRule="auto"/>
              <w:jc w:val="center"/>
              <w:rPr>
                <w:rFonts w:ascii="Times New Roman" w:hAnsi="Times New Roman" w:cs="Times New Roman"/>
                <w:sz w:val="28"/>
                <w:szCs w:val="28"/>
                <w:lang w:val="vi-VN"/>
              </w:rPr>
            </w:pPr>
            <w:r>
              <w:rPr>
                <w:rFonts w:ascii="Times New Roman" w:hAnsi="Times New Roman" w:cs="Times New Roman"/>
                <w:sz w:val="28"/>
                <w:szCs w:val="28"/>
              </w:rPr>
              <w:t>4</w:t>
            </w:r>
          </w:p>
        </w:tc>
        <w:tc>
          <w:tcPr>
            <w:tcW w:w="918" w:type="pct"/>
            <w:shd w:val="clear" w:color="auto" w:fill="auto"/>
          </w:tcPr>
          <w:p w14:paraId="4F8166AA" w14:textId="77777777" w:rsidR="00CE6A2D" w:rsidRPr="001164DE" w:rsidRDefault="00CE6A2D"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Hệ thống</w:t>
            </w:r>
          </w:p>
        </w:tc>
        <w:tc>
          <w:tcPr>
            <w:tcW w:w="3612" w:type="pct"/>
            <w:shd w:val="clear" w:color="auto" w:fill="auto"/>
          </w:tcPr>
          <w:p w14:paraId="324C78D3" w14:textId="77777777" w:rsidR="00CE6A2D" w:rsidRPr="001164DE" w:rsidRDefault="00CE6A2D"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lang w:val="vi-VN"/>
              </w:rPr>
              <w:t xml:space="preserve">Tìm kiếm </w:t>
            </w:r>
            <w:r w:rsidRPr="001164DE">
              <w:rPr>
                <w:rFonts w:ascii="Times New Roman" w:hAnsi="Times New Roman" w:cs="Times New Roman"/>
                <w:sz w:val="28"/>
                <w:szCs w:val="28"/>
              </w:rPr>
              <w:t xml:space="preserve">Theo điều kiện </w:t>
            </w:r>
          </w:p>
        </w:tc>
      </w:tr>
      <w:tr w:rsidR="00300BF0" w:rsidRPr="001164DE" w14:paraId="6091B0A5" w14:textId="77777777" w:rsidTr="004B137E">
        <w:trPr>
          <w:trHeight w:val="510"/>
        </w:trPr>
        <w:tc>
          <w:tcPr>
            <w:tcW w:w="470" w:type="pct"/>
            <w:shd w:val="clear" w:color="auto" w:fill="auto"/>
          </w:tcPr>
          <w:p w14:paraId="0F465D1D" w14:textId="02543B8F" w:rsidR="00CE6A2D" w:rsidRPr="001164DE" w:rsidRDefault="004B137E" w:rsidP="002B7031">
            <w:pPr>
              <w:spacing w:after="0" w:line="312" w:lineRule="auto"/>
              <w:jc w:val="center"/>
              <w:rPr>
                <w:rFonts w:ascii="Times New Roman" w:hAnsi="Times New Roman" w:cs="Times New Roman"/>
                <w:sz w:val="28"/>
                <w:szCs w:val="28"/>
              </w:rPr>
            </w:pPr>
            <w:r>
              <w:rPr>
                <w:rFonts w:ascii="Times New Roman" w:hAnsi="Times New Roman" w:cs="Times New Roman"/>
                <w:sz w:val="28"/>
                <w:szCs w:val="28"/>
              </w:rPr>
              <w:t>5</w:t>
            </w:r>
          </w:p>
        </w:tc>
        <w:tc>
          <w:tcPr>
            <w:tcW w:w="918" w:type="pct"/>
            <w:shd w:val="clear" w:color="auto" w:fill="auto"/>
          </w:tcPr>
          <w:p w14:paraId="196ECA73" w14:textId="77777777" w:rsidR="00CE6A2D" w:rsidRPr="001164DE" w:rsidRDefault="00CE6A2D"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Hệ thống</w:t>
            </w:r>
          </w:p>
        </w:tc>
        <w:tc>
          <w:tcPr>
            <w:tcW w:w="3612" w:type="pct"/>
            <w:shd w:val="clear" w:color="auto" w:fill="auto"/>
          </w:tcPr>
          <w:p w14:paraId="7DF447E9" w14:textId="5FFEF27E" w:rsidR="00612CD2" w:rsidRPr="001164DE" w:rsidRDefault="0041650B" w:rsidP="001E2A2F">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 xml:space="preserve">Truy vấn vào CSDL </w:t>
            </w:r>
          </w:p>
          <w:p w14:paraId="7787D201" w14:textId="318E0C89" w:rsidR="001E2A2F" w:rsidRPr="001164DE" w:rsidRDefault="00CE6A2D"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Hiển thị kết quả thỏa mãn tất cả các điều kiện tìm kiế</w:t>
            </w:r>
            <w:r w:rsidR="001E2A2F" w:rsidRPr="001164DE">
              <w:rPr>
                <w:rFonts w:ascii="Times New Roman" w:hAnsi="Times New Roman" w:cs="Times New Roman"/>
                <w:sz w:val="28"/>
                <w:szCs w:val="28"/>
              </w:rPr>
              <w:t>m</w:t>
            </w:r>
          </w:p>
          <w:p w14:paraId="5E798647" w14:textId="77777777" w:rsidR="00300BF0" w:rsidRPr="001164DE" w:rsidRDefault="00300BF0"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noProof/>
                <w:sz w:val="28"/>
                <w:szCs w:val="28"/>
              </w:rPr>
              <w:drawing>
                <wp:inline distT="0" distB="0" distL="0" distR="0" wp14:anchorId="3552F591" wp14:editId="3628CA2A">
                  <wp:extent cx="4016738" cy="1061417"/>
                  <wp:effectExtent l="0" t="0" r="3175" b="571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038009" cy="1067038"/>
                          </a:xfrm>
                          <a:prstGeom prst="rect">
                            <a:avLst/>
                          </a:prstGeom>
                        </pic:spPr>
                      </pic:pic>
                    </a:graphicData>
                  </a:graphic>
                </wp:inline>
              </w:drawing>
            </w:r>
          </w:p>
          <w:p w14:paraId="5C4B627F" w14:textId="77777777" w:rsidR="001E2A2F" w:rsidRPr="001164DE" w:rsidRDefault="001E2A2F" w:rsidP="001E2A2F">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lastRenderedPageBreak/>
              <w:t>Chi tiết tại mục:</w:t>
            </w:r>
          </w:p>
          <w:p w14:paraId="530E7CB9" w14:textId="07A39B5C" w:rsidR="001E2A2F" w:rsidRPr="001164DE" w:rsidRDefault="00A84D61" w:rsidP="001E2A2F">
            <w:pPr>
              <w:spacing w:after="0" w:line="312" w:lineRule="auto"/>
              <w:rPr>
                <w:rFonts w:ascii="Times New Roman" w:hAnsi="Times New Roman" w:cs="Times New Roman"/>
                <w:b/>
                <w:bCs/>
                <w:sz w:val="28"/>
                <w:szCs w:val="28"/>
                <w:lang w:val="vi-VN"/>
              </w:rPr>
            </w:pPr>
            <w:r w:rsidRPr="00A84D61">
              <w:rPr>
                <w:rFonts w:ascii="Times New Roman" w:hAnsi="Times New Roman" w:cs="Times New Roman"/>
                <w:b/>
                <w:bCs/>
                <w:sz w:val="28"/>
                <w:szCs w:val="28"/>
                <w:lang w:val="vi-VN"/>
              </w:rPr>
              <w:t>V. PHỤ LỤC DANH SÁCH CÁC HÀM THỦ TỤC VÀ THUẬT TOÁN SỬ DỤNG</w:t>
            </w:r>
          </w:p>
          <w:p w14:paraId="4A5957FF" w14:textId="21E5CC54" w:rsidR="001E2A2F" w:rsidRPr="001164DE" w:rsidRDefault="005F4374" w:rsidP="001E2A2F">
            <w:pPr>
              <w:spacing w:after="0" w:line="312" w:lineRule="auto"/>
              <w:rPr>
                <w:rFonts w:ascii="Times New Roman" w:hAnsi="Times New Roman" w:cs="Times New Roman"/>
                <w:sz w:val="28"/>
                <w:szCs w:val="28"/>
              </w:rPr>
            </w:pPr>
            <w:hyperlink w:anchor="_7._Xem_bảng" w:history="1">
              <w:r w:rsidR="007173E4" w:rsidRPr="005F4374">
                <w:rPr>
                  <w:rStyle w:val="Hyperlink"/>
                  <w:rFonts w:ascii="Times New Roman" w:hAnsi="Times New Roman" w:cs="Times New Roman"/>
                  <w:b/>
                  <w:bCs/>
                  <w:sz w:val="28"/>
                  <w:szCs w:val="28"/>
                </w:rPr>
                <w:t>7</w:t>
              </w:r>
              <w:r w:rsidR="00FF3723" w:rsidRPr="005F4374">
                <w:rPr>
                  <w:rStyle w:val="Hyperlink"/>
                  <w:rFonts w:ascii="Times New Roman" w:hAnsi="Times New Roman" w:cs="Times New Roman"/>
                  <w:b/>
                  <w:bCs/>
                  <w:sz w:val="28"/>
                  <w:szCs w:val="28"/>
                </w:rPr>
                <w:t>.</w:t>
              </w:r>
              <w:r w:rsidR="00425D57" w:rsidRPr="005F4374">
                <w:rPr>
                  <w:rStyle w:val="Hyperlink"/>
                  <w:rFonts w:ascii="Times New Roman" w:hAnsi="Times New Roman" w:cs="Times New Roman"/>
                  <w:b/>
                  <w:bCs/>
                  <w:sz w:val="28"/>
                  <w:szCs w:val="28"/>
                </w:rPr>
                <w:t xml:space="preserve"> Xem bảng</w:t>
              </w:r>
              <w:r w:rsidR="00FF3723" w:rsidRPr="005F4374">
                <w:rPr>
                  <w:rStyle w:val="Hyperlink"/>
                  <w:rFonts w:ascii="Times New Roman" w:hAnsi="Times New Roman" w:cs="Times New Roman"/>
                  <w:b/>
                  <w:bCs/>
                  <w:sz w:val="28"/>
                  <w:szCs w:val="28"/>
                </w:rPr>
                <w:t xml:space="preserve"> </w:t>
              </w:r>
              <w:r w:rsidR="00425D57" w:rsidRPr="005F4374">
                <w:rPr>
                  <w:rStyle w:val="Hyperlink"/>
                  <w:rFonts w:ascii="Times New Roman" w:hAnsi="Times New Roman" w:cs="Times New Roman"/>
                  <w:b/>
                  <w:bCs/>
                  <w:sz w:val="28"/>
                  <w:szCs w:val="28"/>
                </w:rPr>
                <w:t>t</w:t>
              </w:r>
              <w:r w:rsidR="00FF3723" w:rsidRPr="005F4374">
                <w:rPr>
                  <w:rStyle w:val="Hyperlink"/>
                  <w:rFonts w:ascii="Times New Roman" w:hAnsi="Times New Roman" w:cs="Times New Roman"/>
                  <w:b/>
                  <w:bCs/>
                  <w:sz w:val="28"/>
                  <w:szCs w:val="28"/>
                </w:rPr>
                <w:t>hống kê nhuận bút</w:t>
              </w:r>
            </w:hyperlink>
          </w:p>
        </w:tc>
      </w:tr>
      <w:tr w:rsidR="00300BF0" w:rsidRPr="001164DE" w14:paraId="78D96FC2" w14:textId="77777777" w:rsidTr="004B137E">
        <w:trPr>
          <w:trHeight w:val="510"/>
        </w:trPr>
        <w:tc>
          <w:tcPr>
            <w:tcW w:w="470" w:type="pct"/>
            <w:shd w:val="clear" w:color="auto" w:fill="auto"/>
          </w:tcPr>
          <w:p w14:paraId="50329011" w14:textId="2CA579D6" w:rsidR="00CE6A2D" w:rsidRPr="001164DE" w:rsidRDefault="004B137E" w:rsidP="002B7031">
            <w:pPr>
              <w:spacing w:after="0" w:line="312" w:lineRule="auto"/>
              <w:jc w:val="center"/>
              <w:rPr>
                <w:rFonts w:ascii="Times New Roman" w:hAnsi="Times New Roman" w:cs="Times New Roman"/>
                <w:sz w:val="28"/>
                <w:szCs w:val="28"/>
              </w:rPr>
            </w:pPr>
            <w:r>
              <w:rPr>
                <w:rFonts w:ascii="Times New Roman" w:hAnsi="Times New Roman" w:cs="Times New Roman"/>
                <w:sz w:val="28"/>
                <w:szCs w:val="28"/>
              </w:rPr>
              <w:lastRenderedPageBreak/>
              <w:t>6</w:t>
            </w:r>
          </w:p>
        </w:tc>
        <w:tc>
          <w:tcPr>
            <w:tcW w:w="918" w:type="pct"/>
            <w:shd w:val="clear" w:color="auto" w:fill="auto"/>
          </w:tcPr>
          <w:p w14:paraId="3ECDCC1E" w14:textId="77777777" w:rsidR="00CE6A2D" w:rsidRPr="001164DE" w:rsidRDefault="00CE6A2D"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NSD (Người quản trị nội dung/Người duyệt xuất bản)</w:t>
            </w:r>
          </w:p>
        </w:tc>
        <w:tc>
          <w:tcPr>
            <w:tcW w:w="3612" w:type="pct"/>
            <w:shd w:val="clear" w:color="auto" w:fill="auto"/>
          </w:tcPr>
          <w:p w14:paraId="781C82F9" w14:textId="77777777" w:rsidR="00CE6A2D" w:rsidRPr="001164DE" w:rsidRDefault="00CE6A2D"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Xem bảng thống kê nhuận bút</w:t>
            </w:r>
          </w:p>
        </w:tc>
      </w:tr>
    </w:tbl>
    <w:p w14:paraId="48A1557F" w14:textId="77777777" w:rsidR="002E606A" w:rsidRPr="001164DE" w:rsidRDefault="002E606A" w:rsidP="002B7031">
      <w:pPr>
        <w:pStyle w:val="ListParagraph"/>
        <w:spacing w:line="312" w:lineRule="auto"/>
      </w:pPr>
      <w:r w:rsidRPr="001164DE">
        <w:t>In báo cáo</w:t>
      </w:r>
    </w:p>
    <w:tbl>
      <w:tblPr>
        <w:tblW w:w="497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44"/>
        <w:gridCol w:w="2441"/>
        <w:gridCol w:w="5534"/>
      </w:tblGrid>
      <w:tr w:rsidR="002E606A" w:rsidRPr="001164DE" w14:paraId="245DABFF" w14:textId="77777777" w:rsidTr="00E04DD9">
        <w:trPr>
          <w:trHeight w:val="510"/>
          <w:tblHeader/>
        </w:trPr>
        <w:tc>
          <w:tcPr>
            <w:tcW w:w="579" w:type="pct"/>
            <w:shd w:val="clear" w:color="auto" w:fill="E7E6E6" w:themeFill="background2"/>
            <w:vAlign w:val="center"/>
          </w:tcPr>
          <w:p w14:paraId="7059B1E4" w14:textId="77777777" w:rsidR="002E606A" w:rsidRPr="001164DE" w:rsidRDefault="002E606A"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Bước thực hiện</w:t>
            </w:r>
          </w:p>
        </w:tc>
        <w:tc>
          <w:tcPr>
            <w:tcW w:w="1353" w:type="pct"/>
            <w:shd w:val="clear" w:color="auto" w:fill="E7E6E6" w:themeFill="background2"/>
            <w:vAlign w:val="center"/>
          </w:tcPr>
          <w:p w14:paraId="3C0A5FFB" w14:textId="77777777" w:rsidR="002E606A" w:rsidRPr="001164DE" w:rsidRDefault="002E606A"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Chủ thể thực hiện</w:t>
            </w:r>
          </w:p>
        </w:tc>
        <w:tc>
          <w:tcPr>
            <w:tcW w:w="3069" w:type="pct"/>
            <w:shd w:val="clear" w:color="auto" w:fill="E7E6E6" w:themeFill="background2"/>
            <w:vAlign w:val="center"/>
          </w:tcPr>
          <w:p w14:paraId="7510E63D" w14:textId="77777777" w:rsidR="002E606A" w:rsidRPr="001164DE" w:rsidRDefault="002E606A"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Nội dung</w:t>
            </w:r>
          </w:p>
        </w:tc>
      </w:tr>
      <w:tr w:rsidR="00CE6A2D" w:rsidRPr="001164DE" w14:paraId="08E775AB" w14:textId="77777777" w:rsidTr="00E04DD9">
        <w:trPr>
          <w:trHeight w:val="510"/>
        </w:trPr>
        <w:tc>
          <w:tcPr>
            <w:tcW w:w="579" w:type="pct"/>
            <w:shd w:val="clear" w:color="auto" w:fill="auto"/>
          </w:tcPr>
          <w:p w14:paraId="389C169A" w14:textId="77777777" w:rsidR="00CE6A2D" w:rsidRPr="001164DE" w:rsidRDefault="00CE6A2D"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lang w:val="vi-VN"/>
              </w:rPr>
              <w:t>1</w:t>
            </w:r>
          </w:p>
        </w:tc>
        <w:tc>
          <w:tcPr>
            <w:tcW w:w="1353" w:type="pct"/>
            <w:shd w:val="clear" w:color="auto" w:fill="auto"/>
          </w:tcPr>
          <w:p w14:paraId="571BD7ED" w14:textId="77777777" w:rsidR="00CE6A2D" w:rsidRPr="001164DE" w:rsidRDefault="00CE6A2D"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lang w:val="vi-VN"/>
              </w:rPr>
              <w:t>NSD</w:t>
            </w:r>
            <w:r w:rsidRPr="001164DE">
              <w:rPr>
                <w:rFonts w:ascii="Times New Roman" w:hAnsi="Times New Roman" w:cs="Times New Roman"/>
                <w:sz w:val="28"/>
                <w:szCs w:val="28"/>
              </w:rPr>
              <w:t xml:space="preserve"> (Người quản trị nội dung/Người duyệt xuất bản)</w:t>
            </w:r>
          </w:p>
        </w:tc>
        <w:tc>
          <w:tcPr>
            <w:tcW w:w="3069" w:type="pct"/>
            <w:shd w:val="clear" w:color="auto" w:fill="auto"/>
          </w:tcPr>
          <w:p w14:paraId="623791F6" w14:textId="77777777" w:rsidR="00CE6A2D" w:rsidRPr="001164DE" w:rsidRDefault="00CE6A2D"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 xml:space="preserve">Trong thư mục Thống kê nhuận bút, ở </w:t>
            </w:r>
            <w:r w:rsidRPr="001164DE">
              <w:rPr>
                <w:rFonts w:ascii="Times New Roman" w:hAnsi="Times New Roman" w:cs="Times New Roman"/>
                <w:sz w:val="28"/>
                <w:szCs w:val="28"/>
              </w:rPr>
              <w:t>màn hình</w:t>
            </w:r>
            <w:r w:rsidRPr="001164DE">
              <w:rPr>
                <w:rFonts w:ascii="Times New Roman" w:hAnsi="Times New Roman" w:cs="Times New Roman"/>
                <w:sz w:val="28"/>
                <w:szCs w:val="28"/>
                <w:lang w:val="vi-VN"/>
              </w:rPr>
              <w:t xml:space="preserve"> cần in, người dùng chọn In báo cáo</w:t>
            </w:r>
          </w:p>
        </w:tc>
      </w:tr>
      <w:tr w:rsidR="00CE6A2D" w:rsidRPr="001164DE" w14:paraId="7F438B45" w14:textId="77777777" w:rsidTr="00E04DD9">
        <w:trPr>
          <w:trHeight w:val="510"/>
        </w:trPr>
        <w:tc>
          <w:tcPr>
            <w:tcW w:w="579" w:type="pct"/>
            <w:shd w:val="clear" w:color="auto" w:fill="auto"/>
          </w:tcPr>
          <w:p w14:paraId="3299D8CB" w14:textId="77777777" w:rsidR="00CE6A2D" w:rsidRPr="001164DE" w:rsidRDefault="00CE6A2D"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lang w:val="vi-VN"/>
              </w:rPr>
              <w:t>2</w:t>
            </w:r>
          </w:p>
        </w:tc>
        <w:tc>
          <w:tcPr>
            <w:tcW w:w="1353" w:type="pct"/>
            <w:shd w:val="clear" w:color="auto" w:fill="auto"/>
          </w:tcPr>
          <w:p w14:paraId="531EBC03" w14:textId="77777777" w:rsidR="00CE6A2D" w:rsidRPr="001164DE" w:rsidRDefault="00CE6A2D"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Hệ thống</w:t>
            </w:r>
          </w:p>
        </w:tc>
        <w:tc>
          <w:tcPr>
            <w:tcW w:w="3069" w:type="pct"/>
            <w:shd w:val="clear" w:color="auto" w:fill="auto"/>
          </w:tcPr>
          <w:p w14:paraId="5D1F97E1" w14:textId="77777777" w:rsidR="00CE6A2D" w:rsidRPr="001164DE" w:rsidRDefault="00CE6A2D"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Kết nối tới máy in đang kết nối với thiết bị của người dùng</w:t>
            </w:r>
          </w:p>
          <w:p w14:paraId="201275F2" w14:textId="77777777" w:rsidR="00CE6A2D" w:rsidRPr="001164DE" w:rsidRDefault="00CE6A2D"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Hiển thị pop-up in báo cáo cho phép người dùng chọn máy in đích, Số trang in, Bản sao (Số bản in)</w:t>
            </w:r>
            <w:r w:rsidRPr="001164DE">
              <w:rPr>
                <w:rFonts w:ascii="Times New Roman" w:hAnsi="Times New Roman" w:cs="Times New Roman"/>
                <w:sz w:val="28"/>
                <w:szCs w:val="28"/>
              </w:rPr>
              <w:t>,</w:t>
            </w:r>
            <w:r w:rsidRPr="001164DE">
              <w:rPr>
                <w:rFonts w:ascii="Times New Roman" w:hAnsi="Times New Roman" w:cs="Times New Roman"/>
                <w:sz w:val="28"/>
                <w:szCs w:val="28"/>
                <w:lang w:val="vi-VN"/>
              </w:rPr>
              <w:t xml:space="preserve"> Bố cục in, màu</w:t>
            </w:r>
          </w:p>
        </w:tc>
      </w:tr>
      <w:tr w:rsidR="00CE6A2D" w:rsidRPr="001164DE" w14:paraId="2D3AA91C" w14:textId="77777777" w:rsidTr="00E04DD9">
        <w:trPr>
          <w:trHeight w:val="510"/>
        </w:trPr>
        <w:tc>
          <w:tcPr>
            <w:tcW w:w="579" w:type="pct"/>
            <w:shd w:val="clear" w:color="auto" w:fill="auto"/>
          </w:tcPr>
          <w:p w14:paraId="5D42C569" w14:textId="77777777" w:rsidR="00CE6A2D" w:rsidRPr="001164DE" w:rsidRDefault="00CE6A2D"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lang w:val="vi-VN"/>
              </w:rPr>
              <w:t>3</w:t>
            </w:r>
          </w:p>
        </w:tc>
        <w:tc>
          <w:tcPr>
            <w:tcW w:w="1353" w:type="pct"/>
            <w:shd w:val="clear" w:color="auto" w:fill="auto"/>
          </w:tcPr>
          <w:p w14:paraId="659C23FC" w14:textId="77777777" w:rsidR="00CE6A2D" w:rsidRPr="001164DE" w:rsidRDefault="00CE6A2D"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lang w:val="vi-VN"/>
              </w:rPr>
              <w:t>NSD</w:t>
            </w:r>
            <w:r w:rsidRPr="001164DE">
              <w:rPr>
                <w:rFonts w:ascii="Times New Roman" w:hAnsi="Times New Roman" w:cs="Times New Roman"/>
                <w:sz w:val="28"/>
                <w:szCs w:val="28"/>
              </w:rPr>
              <w:t xml:space="preserve"> (Người quản trị nội dung/Người duyệt xuất bản)</w:t>
            </w:r>
          </w:p>
        </w:tc>
        <w:tc>
          <w:tcPr>
            <w:tcW w:w="3069" w:type="pct"/>
            <w:shd w:val="clear" w:color="auto" w:fill="auto"/>
          </w:tcPr>
          <w:p w14:paraId="321D6865" w14:textId="77777777" w:rsidR="00CE6A2D" w:rsidRPr="001164DE" w:rsidRDefault="00CE6A2D"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Thay đổi các lựa chọn theo nhu cầu và In</w:t>
            </w:r>
          </w:p>
        </w:tc>
      </w:tr>
      <w:tr w:rsidR="00CE6A2D" w:rsidRPr="001164DE" w14:paraId="4D6D90AD" w14:textId="77777777" w:rsidTr="00E04DD9">
        <w:trPr>
          <w:trHeight w:val="510"/>
        </w:trPr>
        <w:tc>
          <w:tcPr>
            <w:tcW w:w="579" w:type="pct"/>
            <w:shd w:val="clear" w:color="auto" w:fill="auto"/>
          </w:tcPr>
          <w:p w14:paraId="3E765669" w14:textId="77777777" w:rsidR="00CE6A2D" w:rsidRPr="001164DE" w:rsidRDefault="00CE6A2D"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lang w:val="vi-VN"/>
              </w:rPr>
              <w:t>4</w:t>
            </w:r>
          </w:p>
        </w:tc>
        <w:tc>
          <w:tcPr>
            <w:tcW w:w="1353" w:type="pct"/>
            <w:shd w:val="clear" w:color="auto" w:fill="auto"/>
          </w:tcPr>
          <w:p w14:paraId="5CDDDFAC" w14:textId="77777777" w:rsidR="00CE6A2D" w:rsidRPr="001164DE" w:rsidRDefault="00CE6A2D"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Hệ thống</w:t>
            </w:r>
          </w:p>
        </w:tc>
        <w:tc>
          <w:tcPr>
            <w:tcW w:w="3069" w:type="pct"/>
            <w:shd w:val="clear" w:color="auto" w:fill="auto"/>
          </w:tcPr>
          <w:p w14:paraId="46DAA80B" w14:textId="7BF71400" w:rsidR="00E11B43" w:rsidRPr="001164DE" w:rsidRDefault="00CE6A2D"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lang w:val="vi-VN"/>
              </w:rPr>
              <w:t xml:space="preserve">In </w:t>
            </w:r>
            <w:r w:rsidRPr="001164DE">
              <w:rPr>
                <w:rFonts w:ascii="Times New Roman" w:hAnsi="Times New Roman" w:cs="Times New Roman"/>
                <w:sz w:val="28"/>
                <w:szCs w:val="28"/>
              </w:rPr>
              <w:t>báo cáo (Bảng thống kê nhuận bút tin bài)</w:t>
            </w:r>
            <w:r w:rsidR="00E11B43" w:rsidRPr="001164DE">
              <w:rPr>
                <w:rFonts w:ascii="Times New Roman" w:hAnsi="Times New Roman" w:cs="Times New Roman"/>
                <w:sz w:val="28"/>
                <w:szCs w:val="28"/>
              </w:rPr>
              <w:t>.</w:t>
            </w:r>
          </w:p>
        </w:tc>
      </w:tr>
    </w:tbl>
    <w:p w14:paraId="7F541F26" w14:textId="77777777" w:rsidR="002E606A" w:rsidRPr="001164DE" w:rsidRDefault="002E606A" w:rsidP="002B7031">
      <w:pPr>
        <w:pStyle w:val="ListParagraph"/>
        <w:spacing w:line="312" w:lineRule="auto"/>
      </w:pPr>
      <w:r w:rsidRPr="001164DE">
        <w:t>Xuất báo cáo theo định dạng Pdf, Word, Excel</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44"/>
        <w:gridCol w:w="2528"/>
        <w:gridCol w:w="5489"/>
      </w:tblGrid>
      <w:tr w:rsidR="002E606A" w:rsidRPr="001164DE" w14:paraId="72611F1F" w14:textId="77777777" w:rsidTr="00A84F88">
        <w:trPr>
          <w:trHeight w:val="510"/>
          <w:tblHeader/>
        </w:trPr>
        <w:tc>
          <w:tcPr>
            <w:tcW w:w="576" w:type="pct"/>
            <w:shd w:val="clear" w:color="auto" w:fill="E7E6E6" w:themeFill="background2"/>
            <w:vAlign w:val="center"/>
          </w:tcPr>
          <w:p w14:paraId="593C00FF" w14:textId="77777777" w:rsidR="002E606A" w:rsidRPr="001164DE" w:rsidRDefault="002E606A"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lastRenderedPageBreak/>
              <w:t>Bước thực hiện</w:t>
            </w:r>
          </w:p>
        </w:tc>
        <w:tc>
          <w:tcPr>
            <w:tcW w:w="1395" w:type="pct"/>
            <w:shd w:val="clear" w:color="auto" w:fill="E7E6E6" w:themeFill="background2"/>
            <w:vAlign w:val="center"/>
          </w:tcPr>
          <w:p w14:paraId="6DFF0AC7" w14:textId="77777777" w:rsidR="002E606A" w:rsidRPr="001164DE" w:rsidRDefault="002E606A"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Chủ thể thực hiện</w:t>
            </w:r>
          </w:p>
        </w:tc>
        <w:tc>
          <w:tcPr>
            <w:tcW w:w="3029" w:type="pct"/>
            <w:shd w:val="clear" w:color="auto" w:fill="E7E6E6" w:themeFill="background2"/>
            <w:vAlign w:val="center"/>
          </w:tcPr>
          <w:p w14:paraId="6C4D73D2" w14:textId="77777777" w:rsidR="002E606A" w:rsidRPr="001164DE" w:rsidRDefault="002E606A"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Nội dung</w:t>
            </w:r>
          </w:p>
        </w:tc>
      </w:tr>
      <w:tr w:rsidR="002E606A" w:rsidRPr="001164DE" w14:paraId="632C2140" w14:textId="77777777" w:rsidTr="00A84F88">
        <w:trPr>
          <w:trHeight w:val="510"/>
        </w:trPr>
        <w:tc>
          <w:tcPr>
            <w:tcW w:w="576" w:type="pct"/>
            <w:shd w:val="clear" w:color="auto" w:fill="auto"/>
          </w:tcPr>
          <w:p w14:paraId="12F3CE64" w14:textId="77777777" w:rsidR="002E606A" w:rsidRPr="001164DE" w:rsidRDefault="002E606A"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lang w:val="vi-VN"/>
              </w:rPr>
              <w:t>1</w:t>
            </w:r>
          </w:p>
        </w:tc>
        <w:tc>
          <w:tcPr>
            <w:tcW w:w="1395" w:type="pct"/>
            <w:shd w:val="clear" w:color="auto" w:fill="auto"/>
          </w:tcPr>
          <w:p w14:paraId="2E419BFC" w14:textId="77777777" w:rsidR="002E606A" w:rsidRPr="001164DE" w:rsidRDefault="002E606A"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lang w:val="vi-VN"/>
              </w:rPr>
              <w:t>NSD</w:t>
            </w:r>
            <w:r w:rsidRPr="001164DE">
              <w:rPr>
                <w:rFonts w:ascii="Times New Roman" w:hAnsi="Times New Roman" w:cs="Times New Roman"/>
                <w:sz w:val="28"/>
                <w:szCs w:val="28"/>
              </w:rPr>
              <w:t xml:space="preserve"> (Người quản trị nội dung/Người duyệt xuất bản)</w:t>
            </w:r>
          </w:p>
        </w:tc>
        <w:tc>
          <w:tcPr>
            <w:tcW w:w="3029" w:type="pct"/>
            <w:shd w:val="clear" w:color="auto" w:fill="auto"/>
          </w:tcPr>
          <w:p w14:paraId="2609DB3B" w14:textId="77777777" w:rsidR="002E606A" w:rsidRPr="001164DE" w:rsidRDefault="002E606A"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 xml:space="preserve">Trong thư mục Thống kê nhuận bút, kích vào nút (Xuất file) ở </w:t>
            </w:r>
            <w:r w:rsidRPr="001164DE">
              <w:rPr>
                <w:rFonts w:ascii="Times New Roman" w:hAnsi="Times New Roman" w:cs="Times New Roman"/>
                <w:sz w:val="28"/>
                <w:szCs w:val="28"/>
              </w:rPr>
              <w:t>danh sách</w:t>
            </w:r>
            <w:r w:rsidRPr="001164DE">
              <w:rPr>
                <w:rFonts w:ascii="Times New Roman" w:hAnsi="Times New Roman" w:cs="Times New Roman"/>
                <w:sz w:val="28"/>
                <w:szCs w:val="28"/>
                <w:lang w:val="vi-VN"/>
              </w:rPr>
              <w:t xml:space="preserve"> cần xuất file</w:t>
            </w:r>
          </w:p>
        </w:tc>
      </w:tr>
      <w:tr w:rsidR="002E606A" w:rsidRPr="001164DE" w14:paraId="0CBAAA8C" w14:textId="77777777" w:rsidTr="00A84F88">
        <w:trPr>
          <w:trHeight w:val="510"/>
        </w:trPr>
        <w:tc>
          <w:tcPr>
            <w:tcW w:w="576" w:type="pct"/>
            <w:shd w:val="clear" w:color="auto" w:fill="auto"/>
          </w:tcPr>
          <w:p w14:paraId="2F0484A5" w14:textId="77777777" w:rsidR="002E606A" w:rsidRPr="001164DE" w:rsidRDefault="002E606A"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lang w:val="vi-VN"/>
              </w:rPr>
              <w:t>2</w:t>
            </w:r>
          </w:p>
        </w:tc>
        <w:tc>
          <w:tcPr>
            <w:tcW w:w="1395" w:type="pct"/>
            <w:shd w:val="clear" w:color="auto" w:fill="auto"/>
          </w:tcPr>
          <w:p w14:paraId="5B617319" w14:textId="77777777" w:rsidR="002E606A" w:rsidRPr="001164DE" w:rsidRDefault="002E606A"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Hệ thống</w:t>
            </w:r>
          </w:p>
        </w:tc>
        <w:tc>
          <w:tcPr>
            <w:tcW w:w="3029" w:type="pct"/>
            <w:shd w:val="clear" w:color="auto" w:fill="auto"/>
          </w:tcPr>
          <w:p w14:paraId="44897906" w14:textId="77777777" w:rsidR="002E606A" w:rsidRPr="001164DE" w:rsidRDefault="002E606A"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 xml:space="preserve">Hiển thị Pop-up xuất file gồm các trường thông tin: </w:t>
            </w:r>
          </w:p>
          <w:p w14:paraId="68F4A714" w14:textId="77777777" w:rsidR="002E606A" w:rsidRPr="001164DE" w:rsidRDefault="002E606A"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 Chọn loại file muốn xuất: Cho phép chọn loại file: PDF, Word, Excel (mặc định chọn Excel)</w:t>
            </w:r>
          </w:p>
        </w:tc>
      </w:tr>
      <w:tr w:rsidR="002E606A" w:rsidRPr="001164DE" w14:paraId="70F659C6" w14:textId="77777777" w:rsidTr="00A84F88">
        <w:trPr>
          <w:trHeight w:val="510"/>
        </w:trPr>
        <w:tc>
          <w:tcPr>
            <w:tcW w:w="576" w:type="pct"/>
            <w:shd w:val="clear" w:color="auto" w:fill="auto"/>
          </w:tcPr>
          <w:p w14:paraId="702D6F22" w14:textId="77777777" w:rsidR="002E606A" w:rsidRPr="001164DE" w:rsidRDefault="002E606A"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lang w:val="vi-VN"/>
              </w:rPr>
              <w:t>3</w:t>
            </w:r>
          </w:p>
        </w:tc>
        <w:tc>
          <w:tcPr>
            <w:tcW w:w="1395" w:type="pct"/>
            <w:shd w:val="clear" w:color="auto" w:fill="auto"/>
          </w:tcPr>
          <w:p w14:paraId="1A0D66FC" w14:textId="77777777" w:rsidR="002E606A" w:rsidRPr="001164DE" w:rsidRDefault="002E606A"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lang w:val="vi-VN"/>
              </w:rPr>
              <w:t>NSD</w:t>
            </w:r>
            <w:r w:rsidRPr="001164DE">
              <w:rPr>
                <w:rFonts w:ascii="Times New Roman" w:hAnsi="Times New Roman" w:cs="Times New Roman"/>
                <w:sz w:val="28"/>
                <w:szCs w:val="28"/>
              </w:rPr>
              <w:t xml:space="preserve"> (Người quản trị nội dung/Người duyệt xuất bản)</w:t>
            </w:r>
          </w:p>
        </w:tc>
        <w:tc>
          <w:tcPr>
            <w:tcW w:w="3029" w:type="pct"/>
            <w:shd w:val="clear" w:color="auto" w:fill="auto"/>
          </w:tcPr>
          <w:p w14:paraId="0F34A04D" w14:textId="77777777" w:rsidR="002E606A" w:rsidRPr="001164DE" w:rsidRDefault="002E606A"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rPr>
              <w:t>Chọn loại file muốn xuất</w:t>
            </w:r>
            <w:r w:rsidRPr="001164DE">
              <w:rPr>
                <w:rFonts w:ascii="Times New Roman" w:hAnsi="Times New Roman" w:cs="Times New Roman"/>
                <w:sz w:val="28"/>
                <w:szCs w:val="28"/>
                <w:lang w:val="vi-VN"/>
              </w:rPr>
              <w:t xml:space="preserve"> và </w:t>
            </w:r>
            <w:r w:rsidRPr="001164DE">
              <w:rPr>
                <w:rFonts w:ascii="Times New Roman" w:hAnsi="Times New Roman" w:cs="Times New Roman"/>
                <w:sz w:val="28"/>
                <w:szCs w:val="28"/>
              </w:rPr>
              <w:t>kích</w:t>
            </w:r>
            <w:r w:rsidRPr="001164DE">
              <w:rPr>
                <w:rFonts w:ascii="Times New Roman" w:hAnsi="Times New Roman" w:cs="Times New Roman"/>
                <w:sz w:val="28"/>
                <w:szCs w:val="28"/>
                <w:lang w:val="vi-VN"/>
              </w:rPr>
              <w:t xml:space="preserve"> </w:t>
            </w:r>
            <w:r w:rsidRPr="001164DE">
              <w:rPr>
                <w:rFonts w:ascii="Times New Roman" w:hAnsi="Times New Roman" w:cs="Times New Roman"/>
                <w:sz w:val="28"/>
                <w:szCs w:val="28"/>
              </w:rPr>
              <w:t>(</w:t>
            </w:r>
            <w:r w:rsidRPr="001164DE">
              <w:rPr>
                <w:rFonts w:ascii="Times New Roman" w:hAnsi="Times New Roman" w:cs="Times New Roman"/>
                <w:sz w:val="28"/>
                <w:szCs w:val="28"/>
                <w:lang w:val="vi-VN"/>
              </w:rPr>
              <w:t>Xuất file</w:t>
            </w:r>
            <w:r w:rsidRPr="001164DE">
              <w:rPr>
                <w:rFonts w:ascii="Times New Roman" w:hAnsi="Times New Roman" w:cs="Times New Roman"/>
                <w:sz w:val="28"/>
                <w:szCs w:val="28"/>
              </w:rPr>
              <w:t>)</w:t>
            </w:r>
          </w:p>
        </w:tc>
      </w:tr>
      <w:tr w:rsidR="002E606A" w:rsidRPr="001164DE" w14:paraId="3CF46E42" w14:textId="77777777" w:rsidTr="00A84F88">
        <w:trPr>
          <w:trHeight w:val="510"/>
        </w:trPr>
        <w:tc>
          <w:tcPr>
            <w:tcW w:w="576" w:type="pct"/>
            <w:shd w:val="clear" w:color="auto" w:fill="auto"/>
          </w:tcPr>
          <w:p w14:paraId="35DEFCC9" w14:textId="77777777" w:rsidR="002E606A" w:rsidRPr="001164DE" w:rsidRDefault="002E606A"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lang w:val="vi-VN"/>
              </w:rPr>
              <w:t>4</w:t>
            </w:r>
          </w:p>
        </w:tc>
        <w:tc>
          <w:tcPr>
            <w:tcW w:w="1395" w:type="pct"/>
            <w:shd w:val="clear" w:color="auto" w:fill="auto"/>
          </w:tcPr>
          <w:p w14:paraId="46948E99" w14:textId="77777777" w:rsidR="002E606A" w:rsidRPr="001164DE" w:rsidRDefault="002E606A"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Hệ thống</w:t>
            </w:r>
          </w:p>
        </w:tc>
        <w:tc>
          <w:tcPr>
            <w:tcW w:w="3029" w:type="pct"/>
            <w:shd w:val="clear" w:color="auto" w:fill="auto"/>
          </w:tcPr>
          <w:p w14:paraId="4C2F6CC8" w14:textId="6F52D1BE" w:rsidR="002E606A" w:rsidRPr="001164DE" w:rsidRDefault="002E606A"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Download</w:t>
            </w:r>
            <w:r w:rsidRPr="001164DE">
              <w:rPr>
                <w:rFonts w:ascii="Times New Roman" w:hAnsi="Times New Roman" w:cs="Times New Roman"/>
                <w:sz w:val="28"/>
                <w:szCs w:val="28"/>
              </w:rPr>
              <w:t xml:space="preserve"> file thống kê nhuận bút</w:t>
            </w:r>
            <w:r w:rsidRPr="001164DE">
              <w:rPr>
                <w:rFonts w:ascii="Times New Roman" w:hAnsi="Times New Roman" w:cs="Times New Roman"/>
                <w:sz w:val="28"/>
                <w:szCs w:val="28"/>
                <w:lang w:val="vi-VN"/>
              </w:rPr>
              <w:t xml:space="preserve"> về thiết bị người dùng</w:t>
            </w:r>
          </w:p>
          <w:p w14:paraId="526D0F65" w14:textId="77777777" w:rsidR="002E606A" w:rsidRPr="001164DE" w:rsidRDefault="002E606A"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 Tên file: Mặc định tên file có format: “Nhuan_but_DDMMYYY_XX” (DDMMYYYY- ngày download file; XX số lần download file trong ngày. Ví dụ: Đối với lần đầu tiên download file trong ngày 9/3/2020 file có tên Nhuan_but_09032020_01)- cho phép sửa tên file</w:t>
            </w:r>
          </w:p>
        </w:tc>
      </w:tr>
    </w:tbl>
    <w:p w14:paraId="3ECF518A" w14:textId="47AB2F15" w:rsidR="00DF6193" w:rsidRDefault="00DF6193" w:rsidP="00DF6193">
      <w:pPr>
        <w:pStyle w:val="Heading4"/>
      </w:pPr>
      <w:bookmarkStart w:id="96" w:name="_Toc50105102"/>
      <w:bookmarkStart w:id="97" w:name="_Toc56522250"/>
      <w:bookmarkStart w:id="98" w:name="_Toc70073947"/>
      <w:r>
        <w:t>Logic xử lý dữ liệu</w:t>
      </w:r>
    </w:p>
    <w:p w14:paraId="0D3A067C" w14:textId="55E6A2C4" w:rsidR="00DF6193" w:rsidRPr="00DF6193" w:rsidRDefault="00DF6193" w:rsidP="00DF6193">
      <w:pPr>
        <w:pStyle w:val="b1"/>
      </w:pPr>
      <w:r>
        <w:t>Xem bảng thống kê nhuận bút</w:t>
      </w:r>
    </w:p>
    <w:tbl>
      <w:tblPr>
        <w:tblStyle w:val="TableGrid"/>
        <w:tblW w:w="10773" w:type="dxa"/>
        <w:tblInd w:w="-1139" w:type="dxa"/>
        <w:tblLayout w:type="fixed"/>
        <w:tblLook w:val="04A0" w:firstRow="1" w:lastRow="0" w:firstColumn="1" w:lastColumn="0" w:noHBand="0" w:noVBand="1"/>
      </w:tblPr>
      <w:tblGrid>
        <w:gridCol w:w="1276"/>
        <w:gridCol w:w="2552"/>
        <w:gridCol w:w="2487"/>
        <w:gridCol w:w="1623"/>
        <w:gridCol w:w="1578"/>
        <w:gridCol w:w="1257"/>
      </w:tblGrid>
      <w:tr w:rsidR="00DF6193" w14:paraId="25709EDE" w14:textId="77777777" w:rsidTr="00C9154D">
        <w:trPr>
          <w:tblHeader/>
        </w:trPr>
        <w:tc>
          <w:tcPr>
            <w:tcW w:w="1276" w:type="dxa"/>
            <w:shd w:val="clear" w:color="auto" w:fill="E7E6E6" w:themeFill="background2"/>
          </w:tcPr>
          <w:p w14:paraId="56F13876" w14:textId="77777777" w:rsidR="00DF6193" w:rsidRPr="00874D6D" w:rsidRDefault="00DF6193" w:rsidP="00C9154D">
            <w:pPr>
              <w:jc w:val="center"/>
              <w:rPr>
                <w:rFonts w:ascii="Times New Roman" w:hAnsi="Times New Roman"/>
                <w:b/>
                <w:sz w:val="28"/>
                <w:szCs w:val="28"/>
              </w:rPr>
            </w:pPr>
            <w:r w:rsidRPr="00874D6D">
              <w:rPr>
                <w:rFonts w:ascii="Times New Roman" w:hAnsi="Times New Roman"/>
                <w:b/>
                <w:sz w:val="28"/>
                <w:szCs w:val="28"/>
              </w:rPr>
              <w:t>Bước thực hiện</w:t>
            </w:r>
          </w:p>
        </w:tc>
        <w:tc>
          <w:tcPr>
            <w:tcW w:w="2552" w:type="dxa"/>
            <w:shd w:val="clear" w:color="auto" w:fill="E7E6E6" w:themeFill="background2"/>
          </w:tcPr>
          <w:p w14:paraId="7F0FDB15" w14:textId="77777777" w:rsidR="00DF6193" w:rsidRPr="00874D6D" w:rsidRDefault="00DF6193" w:rsidP="00C9154D">
            <w:pPr>
              <w:jc w:val="center"/>
              <w:rPr>
                <w:rFonts w:ascii="Times New Roman" w:hAnsi="Times New Roman"/>
                <w:b/>
                <w:sz w:val="28"/>
                <w:szCs w:val="28"/>
              </w:rPr>
            </w:pPr>
            <w:r w:rsidRPr="00874D6D">
              <w:rPr>
                <w:rFonts w:ascii="Times New Roman" w:hAnsi="Times New Roman"/>
                <w:b/>
                <w:sz w:val="28"/>
                <w:szCs w:val="28"/>
              </w:rPr>
              <w:t>Form</w:t>
            </w:r>
          </w:p>
        </w:tc>
        <w:tc>
          <w:tcPr>
            <w:tcW w:w="2487" w:type="dxa"/>
            <w:shd w:val="clear" w:color="auto" w:fill="E7E6E6" w:themeFill="background2"/>
          </w:tcPr>
          <w:p w14:paraId="1E54BB21" w14:textId="77777777" w:rsidR="00DF6193" w:rsidRPr="00874D6D" w:rsidRDefault="00DF6193" w:rsidP="00C9154D">
            <w:pPr>
              <w:jc w:val="center"/>
              <w:rPr>
                <w:rFonts w:ascii="Times New Roman" w:hAnsi="Times New Roman"/>
                <w:b/>
                <w:sz w:val="28"/>
                <w:szCs w:val="28"/>
              </w:rPr>
            </w:pPr>
            <w:r w:rsidRPr="00874D6D">
              <w:rPr>
                <w:rFonts w:ascii="Times New Roman" w:hAnsi="Times New Roman"/>
                <w:b/>
                <w:sz w:val="28"/>
                <w:szCs w:val="28"/>
              </w:rPr>
              <w:t>Các class, hàm và thủ tục ảnh hưởng</w:t>
            </w:r>
          </w:p>
        </w:tc>
        <w:tc>
          <w:tcPr>
            <w:tcW w:w="1623" w:type="dxa"/>
            <w:shd w:val="clear" w:color="auto" w:fill="E7E6E6" w:themeFill="background2"/>
          </w:tcPr>
          <w:p w14:paraId="339B9643" w14:textId="77777777" w:rsidR="00DF6193" w:rsidRPr="00874D6D" w:rsidRDefault="00DF6193" w:rsidP="00C9154D">
            <w:pPr>
              <w:jc w:val="center"/>
              <w:rPr>
                <w:rFonts w:ascii="Times New Roman" w:hAnsi="Times New Roman"/>
                <w:b/>
                <w:sz w:val="28"/>
                <w:szCs w:val="28"/>
              </w:rPr>
            </w:pPr>
            <w:r w:rsidRPr="00874D6D">
              <w:rPr>
                <w:rFonts w:ascii="Times New Roman" w:hAnsi="Times New Roman"/>
                <w:b/>
                <w:sz w:val="28"/>
                <w:szCs w:val="28"/>
              </w:rPr>
              <w:t>Bảng CSDL</w:t>
            </w:r>
          </w:p>
        </w:tc>
        <w:tc>
          <w:tcPr>
            <w:tcW w:w="1578" w:type="dxa"/>
            <w:shd w:val="clear" w:color="auto" w:fill="E7E6E6" w:themeFill="background2"/>
          </w:tcPr>
          <w:p w14:paraId="72E067CC" w14:textId="77777777" w:rsidR="00DF6193" w:rsidRPr="00874D6D" w:rsidRDefault="00DF6193" w:rsidP="00C9154D">
            <w:pPr>
              <w:jc w:val="center"/>
              <w:rPr>
                <w:rFonts w:ascii="Times New Roman" w:hAnsi="Times New Roman"/>
                <w:b/>
                <w:sz w:val="28"/>
                <w:szCs w:val="28"/>
              </w:rPr>
            </w:pPr>
            <w:r w:rsidRPr="00874D6D">
              <w:rPr>
                <w:rFonts w:ascii="Times New Roman" w:hAnsi="Times New Roman"/>
                <w:b/>
                <w:sz w:val="28"/>
                <w:szCs w:val="28"/>
              </w:rPr>
              <w:t>Mô tả</w:t>
            </w:r>
          </w:p>
        </w:tc>
        <w:tc>
          <w:tcPr>
            <w:tcW w:w="1257" w:type="dxa"/>
            <w:shd w:val="clear" w:color="auto" w:fill="E7E6E6" w:themeFill="background2"/>
          </w:tcPr>
          <w:p w14:paraId="25FAE6AF" w14:textId="77777777" w:rsidR="00DF6193" w:rsidRPr="00874D6D" w:rsidRDefault="00DF6193" w:rsidP="00C9154D">
            <w:pPr>
              <w:jc w:val="center"/>
              <w:rPr>
                <w:rFonts w:ascii="Times New Roman" w:hAnsi="Times New Roman"/>
                <w:b/>
                <w:sz w:val="28"/>
                <w:szCs w:val="28"/>
              </w:rPr>
            </w:pPr>
            <w:r w:rsidRPr="00874D6D">
              <w:rPr>
                <w:rFonts w:ascii="Times New Roman" w:hAnsi="Times New Roman"/>
                <w:b/>
                <w:sz w:val="28"/>
                <w:szCs w:val="28"/>
              </w:rPr>
              <w:t>Thay đổi</w:t>
            </w:r>
          </w:p>
        </w:tc>
      </w:tr>
      <w:tr w:rsidR="00DF6193" w14:paraId="6B8BE0F4" w14:textId="77777777" w:rsidTr="00C9154D">
        <w:tc>
          <w:tcPr>
            <w:tcW w:w="1276" w:type="dxa"/>
          </w:tcPr>
          <w:p w14:paraId="6C8B7593" w14:textId="77777777" w:rsidR="00DF6193" w:rsidRDefault="00DF6193" w:rsidP="00C9154D">
            <w:pPr>
              <w:jc w:val="center"/>
              <w:rPr>
                <w:rFonts w:ascii="Times New Roman" w:hAnsi="Times New Roman"/>
                <w:sz w:val="28"/>
                <w:szCs w:val="28"/>
              </w:rPr>
            </w:pPr>
            <w:r>
              <w:rPr>
                <w:rFonts w:ascii="Times New Roman" w:hAnsi="Times New Roman"/>
                <w:sz w:val="28"/>
                <w:szCs w:val="28"/>
              </w:rPr>
              <w:t>1</w:t>
            </w:r>
          </w:p>
        </w:tc>
        <w:tc>
          <w:tcPr>
            <w:tcW w:w="2552" w:type="dxa"/>
          </w:tcPr>
          <w:p w14:paraId="3D2A7AD1" w14:textId="481EC431" w:rsidR="00DF6193" w:rsidRDefault="00C65DCB" w:rsidP="00C9154D">
            <w:pPr>
              <w:jc w:val="center"/>
              <w:rPr>
                <w:rFonts w:ascii="Times New Roman" w:hAnsi="Times New Roman"/>
                <w:sz w:val="28"/>
                <w:szCs w:val="28"/>
              </w:rPr>
            </w:pPr>
            <w:r>
              <w:rPr>
                <w:rFonts w:ascii="Times New Roman" w:hAnsi="Times New Roman"/>
                <w:sz w:val="28"/>
                <w:szCs w:val="28"/>
              </w:rPr>
              <w:t>ThongKeNhuanBut</w:t>
            </w:r>
            <w:r w:rsidR="00DF6193">
              <w:rPr>
                <w:rFonts w:ascii="Times New Roman" w:hAnsi="Times New Roman"/>
                <w:sz w:val="28"/>
                <w:szCs w:val="28"/>
              </w:rPr>
              <w:t>PortletView</w:t>
            </w:r>
            <w:r w:rsidR="00DF6193" w:rsidRPr="002E5298">
              <w:rPr>
                <w:rFonts w:ascii="Times New Roman" w:hAnsi="Times New Roman"/>
                <w:sz w:val="28"/>
                <w:szCs w:val="28"/>
              </w:rPr>
              <w:t>.jsp</w:t>
            </w:r>
          </w:p>
        </w:tc>
        <w:tc>
          <w:tcPr>
            <w:tcW w:w="2487" w:type="dxa"/>
          </w:tcPr>
          <w:p w14:paraId="21B68BDA" w14:textId="2605B57B" w:rsidR="00DF6193" w:rsidRDefault="00DF6193" w:rsidP="00C9154D">
            <w:pPr>
              <w:rPr>
                <w:rFonts w:ascii="Times New Roman" w:hAnsi="Times New Roman"/>
                <w:sz w:val="28"/>
                <w:szCs w:val="28"/>
              </w:rPr>
            </w:pPr>
            <w:r w:rsidRPr="002E5298">
              <w:rPr>
                <w:rFonts w:ascii="Times New Roman" w:hAnsi="Times New Roman"/>
                <w:sz w:val="28"/>
                <w:szCs w:val="28"/>
                <w:u w:val="single"/>
              </w:rPr>
              <w:t>+ Class ảnh hưởng:</w:t>
            </w:r>
            <w:r>
              <w:rPr>
                <w:rFonts w:ascii="Times New Roman" w:hAnsi="Times New Roman"/>
                <w:sz w:val="28"/>
                <w:szCs w:val="28"/>
              </w:rPr>
              <w:t xml:space="preserve"> </w:t>
            </w:r>
            <w:r w:rsidR="00C65DCB" w:rsidRPr="00C65DCB">
              <w:rPr>
                <w:rFonts w:ascii="Times New Roman" w:hAnsi="Times New Roman"/>
                <w:sz w:val="28"/>
                <w:szCs w:val="28"/>
                <w:lang w:eastAsia="x-none"/>
              </w:rPr>
              <w:t>ContentDao</w:t>
            </w:r>
            <w:r>
              <w:rPr>
                <w:rFonts w:ascii="Times New Roman" w:hAnsi="Times New Roman"/>
                <w:sz w:val="28"/>
                <w:szCs w:val="28"/>
              </w:rPr>
              <w:t>.java</w:t>
            </w:r>
          </w:p>
        </w:tc>
        <w:tc>
          <w:tcPr>
            <w:tcW w:w="1623" w:type="dxa"/>
          </w:tcPr>
          <w:p w14:paraId="7320018F" w14:textId="77777777" w:rsidR="00DF6193" w:rsidRDefault="00DF6193" w:rsidP="00C9154D">
            <w:pPr>
              <w:rPr>
                <w:rFonts w:ascii="Times New Roman" w:hAnsi="Times New Roman"/>
                <w:sz w:val="28"/>
                <w:szCs w:val="28"/>
              </w:rPr>
            </w:pPr>
          </w:p>
        </w:tc>
        <w:tc>
          <w:tcPr>
            <w:tcW w:w="1578" w:type="dxa"/>
          </w:tcPr>
          <w:p w14:paraId="2DE8C336" w14:textId="77777777" w:rsidR="00DF6193" w:rsidRDefault="00DF6193" w:rsidP="00C9154D">
            <w:pPr>
              <w:rPr>
                <w:rFonts w:ascii="Times New Roman" w:hAnsi="Times New Roman"/>
                <w:sz w:val="28"/>
                <w:szCs w:val="28"/>
              </w:rPr>
            </w:pPr>
          </w:p>
        </w:tc>
        <w:tc>
          <w:tcPr>
            <w:tcW w:w="1257" w:type="dxa"/>
          </w:tcPr>
          <w:p w14:paraId="5595B69F" w14:textId="77777777" w:rsidR="00DF6193" w:rsidRDefault="00DF6193" w:rsidP="00C9154D">
            <w:pPr>
              <w:jc w:val="center"/>
              <w:rPr>
                <w:rFonts w:ascii="Times New Roman" w:hAnsi="Times New Roman"/>
                <w:sz w:val="28"/>
                <w:szCs w:val="28"/>
              </w:rPr>
            </w:pPr>
          </w:p>
        </w:tc>
      </w:tr>
      <w:tr w:rsidR="00DF6193" w14:paraId="26B70467" w14:textId="77777777" w:rsidTr="00C9154D">
        <w:tc>
          <w:tcPr>
            <w:tcW w:w="1276" w:type="dxa"/>
          </w:tcPr>
          <w:p w14:paraId="7041DFC2" w14:textId="77777777" w:rsidR="00DF6193" w:rsidRDefault="00DF6193" w:rsidP="00C9154D">
            <w:pPr>
              <w:jc w:val="center"/>
              <w:rPr>
                <w:rFonts w:ascii="Times New Roman" w:hAnsi="Times New Roman"/>
                <w:sz w:val="28"/>
                <w:szCs w:val="28"/>
              </w:rPr>
            </w:pPr>
            <w:r>
              <w:rPr>
                <w:rFonts w:ascii="Times New Roman" w:hAnsi="Times New Roman"/>
                <w:sz w:val="28"/>
                <w:szCs w:val="28"/>
              </w:rPr>
              <w:t>2</w:t>
            </w:r>
          </w:p>
        </w:tc>
        <w:tc>
          <w:tcPr>
            <w:tcW w:w="2552" w:type="dxa"/>
          </w:tcPr>
          <w:p w14:paraId="2A31FDB4" w14:textId="13ED459A" w:rsidR="00DF6193" w:rsidRPr="002E5298" w:rsidRDefault="00C65DCB" w:rsidP="00C9154D">
            <w:pPr>
              <w:jc w:val="center"/>
              <w:rPr>
                <w:rFonts w:ascii="Times New Roman" w:hAnsi="Times New Roman"/>
                <w:sz w:val="28"/>
                <w:szCs w:val="28"/>
              </w:rPr>
            </w:pPr>
            <w:r>
              <w:rPr>
                <w:rFonts w:ascii="Times New Roman" w:hAnsi="Times New Roman"/>
                <w:sz w:val="28"/>
                <w:szCs w:val="28"/>
              </w:rPr>
              <w:t>ThongKeNhuanButPortletView</w:t>
            </w:r>
            <w:r w:rsidR="00DF6193" w:rsidRPr="002E5298">
              <w:rPr>
                <w:rFonts w:ascii="Times New Roman" w:hAnsi="Times New Roman"/>
                <w:sz w:val="28"/>
                <w:szCs w:val="28"/>
              </w:rPr>
              <w:t>.jsp</w:t>
            </w:r>
          </w:p>
        </w:tc>
        <w:tc>
          <w:tcPr>
            <w:tcW w:w="2487" w:type="dxa"/>
          </w:tcPr>
          <w:p w14:paraId="338C59E4" w14:textId="77777777" w:rsidR="00DF6193" w:rsidRDefault="00DF6193" w:rsidP="00C9154D">
            <w:pPr>
              <w:rPr>
                <w:rFonts w:ascii="Times New Roman" w:hAnsi="Times New Roman"/>
                <w:sz w:val="28"/>
                <w:szCs w:val="28"/>
              </w:rPr>
            </w:pPr>
            <w:r w:rsidRPr="002E5298">
              <w:rPr>
                <w:rFonts w:ascii="Times New Roman" w:hAnsi="Times New Roman"/>
                <w:sz w:val="28"/>
                <w:szCs w:val="28"/>
                <w:u w:val="single"/>
              </w:rPr>
              <w:t>+ Class ảnh hưởng:</w:t>
            </w:r>
            <w:r>
              <w:rPr>
                <w:rFonts w:ascii="Times New Roman" w:hAnsi="Times New Roman"/>
                <w:sz w:val="28"/>
                <w:szCs w:val="28"/>
              </w:rPr>
              <w:t xml:space="preserve"> </w:t>
            </w:r>
            <w:r w:rsidR="00C65DCB" w:rsidRPr="00C65DCB">
              <w:rPr>
                <w:rFonts w:ascii="Times New Roman" w:hAnsi="Times New Roman"/>
                <w:sz w:val="28"/>
                <w:szCs w:val="28"/>
                <w:lang w:eastAsia="x-none"/>
              </w:rPr>
              <w:t>ContentDao</w:t>
            </w:r>
            <w:r>
              <w:rPr>
                <w:rFonts w:ascii="Times New Roman" w:hAnsi="Times New Roman"/>
                <w:sz w:val="28"/>
                <w:szCs w:val="28"/>
              </w:rPr>
              <w:t>.java</w:t>
            </w:r>
          </w:p>
          <w:p w14:paraId="4E582E80" w14:textId="77777777" w:rsidR="005504DF" w:rsidRDefault="005504DF" w:rsidP="005504DF">
            <w:pPr>
              <w:rPr>
                <w:rFonts w:ascii="Times New Roman" w:hAnsi="Times New Roman"/>
                <w:sz w:val="28"/>
                <w:szCs w:val="28"/>
                <w:u w:val="single"/>
              </w:rPr>
            </w:pPr>
            <w:r w:rsidRPr="002E5298">
              <w:rPr>
                <w:rFonts w:ascii="Times New Roman" w:hAnsi="Times New Roman"/>
                <w:sz w:val="28"/>
                <w:szCs w:val="28"/>
                <w:u w:val="single"/>
              </w:rPr>
              <w:t xml:space="preserve">+ Hàm, thủ tục ảnh hưởng: </w:t>
            </w:r>
          </w:p>
          <w:p w14:paraId="5ADEAF57" w14:textId="27FCC17D" w:rsidR="005504DF" w:rsidRPr="002E5298" w:rsidRDefault="005504DF" w:rsidP="005504DF">
            <w:pPr>
              <w:rPr>
                <w:rFonts w:ascii="Times New Roman" w:hAnsi="Times New Roman"/>
                <w:sz w:val="28"/>
                <w:szCs w:val="28"/>
                <w:u w:val="single"/>
              </w:rPr>
            </w:pPr>
            <w:r w:rsidRPr="00C65DCB">
              <w:rPr>
                <w:rFonts w:ascii="Times New Roman" w:hAnsi="Times New Roman"/>
                <w:sz w:val="28"/>
                <w:szCs w:val="28"/>
                <w:lang w:eastAsia="x-none"/>
              </w:rPr>
              <w:lastRenderedPageBreak/>
              <w:t>ContentDao</w:t>
            </w:r>
            <w:r w:rsidRPr="00903E98">
              <w:rPr>
                <w:rFonts w:ascii="Times New Roman" w:hAnsi="Times New Roman"/>
                <w:sz w:val="28"/>
                <w:szCs w:val="28"/>
                <w:u w:val="single"/>
              </w:rPr>
              <w:t xml:space="preserve"> create </w:t>
            </w:r>
            <w:r>
              <w:rPr>
                <w:rFonts w:ascii="Times New Roman" w:hAnsi="Times New Roman"/>
                <w:sz w:val="28"/>
                <w:szCs w:val="28"/>
                <w:u w:val="single"/>
              </w:rPr>
              <w:t>()</w:t>
            </w:r>
          </w:p>
        </w:tc>
        <w:tc>
          <w:tcPr>
            <w:tcW w:w="1623" w:type="dxa"/>
          </w:tcPr>
          <w:p w14:paraId="2BF98B5A" w14:textId="221EF710" w:rsidR="00DF6193" w:rsidRDefault="00C65DCB" w:rsidP="00C9154D">
            <w:pPr>
              <w:rPr>
                <w:rFonts w:ascii="Times New Roman" w:hAnsi="Times New Roman"/>
                <w:sz w:val="28"/>
                <w:szCs w:val="28"/>
              </w:rPr>
            </w:pPr>
            <w:r w:rsidRPr="00C65DCB">
              <w:rPr>
                <w:rFonts w:ascii="Times New Roman" w:hAnsi="Times New Roman"/>
                <w:sz w:val="28"/>
                <w:szCs w:val="28"/>
              </w:rPr>
              <w:lastRenderedPageBreak/>
              <w:t>TPS_WCM_CONTENT</w:t>
            </w:r>
          </w:p>
        </w:tc>
        <w:tc>
          <w:tcPr>
            <w:tcW w:w="1578" w:type="dxa"/>
          </w:tcPr>
          <w:p w14:paraId="1F63C102" w14:textId="7C84EEEE" w:rsidR="00DF6193" w:rsidRDefault="005504DF" w:rsidP="00C9154D">
            <w:pPr>
              <w:rPr>
                <w:rFonts w:ascii="Times New Roman" w:hAnsi="Times New Roman"/>
                <w:sz w:val="28"/>
                <w:szCs w:val="28"/>
              </w:rPr>
            </w:pPr>
            <w:r>
              <w:rPr>
                <w:rFonts w:ascii="Times New Roman" w:hAnsi="Times New Roman"/>
                <w:sz w:val="28"/>
                <w:szCs w:val="28"/>
              </w:rPr>
              <w:t>Hiển thị danh sách thống kê nhuận bút</w:t>
            </w:r>
          </w:p>
        </w:tc>
        <w:tc>
          <w:tcPr>
            <w:tcW w:w="1257" w:type="dxa"/>
          </w:tcPr>
          <w:p w14:paraId="50F01DE0" w14:textId="77777777" w:rsidR="00DF6193" w:rsidRDefault="00DF6193" w:rsidP="00C9154D">
            <w:pPr>
              <w:jc w:val="center"/>
              <w:rPr>
                <w:rFonts w:ascii="Times New Roman" w:hAnsi="Times New Roman"/>
                <w:sz w:val="28"/>
                <w:szCs w:val="28"/>
              </w:rPr>
            </w:pPr>
          </w:p>
        </w:tc>
      </w:tr>
      <w:tr w:rsidR="00C65DCB" w14:paraId="3125615D" w14:textId="77777777" w:rsidTr="00C9154D">
        <w:tc>
          <w:tcPr>
            <w:tcW w:w="1276" w:type="dxa"/>
          </w:tcPr>
          <w:p w14:paraId="2A2CE473" w14:textId="62C0779B" w:rsidR="00C65DCB" w:rsidRDefault="00C65DCB" w:rsidP="00C9154D">
            <w:pPr>
              <w:jc w:val="center"/>
              <w:rPr>
                <w:rFonts w:ascii="Times New Roman" w:hAnsi="Times New Roman"/>
                <w:sz w:val="28"/>
                <w:szCs w:val="28"/>
              </w:rPr>
            </w:pPr>
            <w:r>
              <w:rPr>
                <w:rFonts w:ascii="Times New Roman" w:hAnsi="Times New Roman"/>
                <w:sz w:val="28"/>
                <w:szCs w:val="28"/>
              </w:rPr>
              <w:t>3</w:t>
            </w:r>
          </w:p>
        </w:tc>
        <w:tc>
          <w:tcPr>
            <w:tcW w:w="2552" w:type="dxa"/>
          </w:tcPr>
          <w:p w14:paraId="1744E63F" w14:textId="4F7BB083" w:rsidR="00C65DCB" w:rsidRPr="00903E98" w:rsidRDefault="00C65DCB" w:rsidP="00C9154D">
            <w:pPr>
              <w:jc w:val="center"/>
              <w:rPr>
                <w:rFonts w:ascii="Times New Roman" w:hAnsi="Times New Roman"/>
                <w:sz w:val="28"/>
                <w:szCs w:val="28"/>
              </w:rPr>
            </w:pPr>
            <w:r>
              <w:rPr>
                <w:rFonts w:ascii="Times New Roman" w:hAnsi="Times New Roman"/>
                <w:sz w:val="28"/>
                <w:szCs w:val="28"/>
              </w:rPr>
              <w:t>ThongKeNhuanButPortletView</w:t>
            </w:r>
            <w:r w:rsidRPr="002E5298">
              <w:rPr>
                <w:rFonts w:ascii="Times New Roman" w:hAnsi="Times New Roman"/>
                <w:sz w:val="28"/>
                <w:szCs w:val="28"/>
              </w:rPr>
              <w:t>.jsp</w:t>
            </w:r>
          </w:p>
        </w:tc>
        <w:tc>
          <w:tcPr>
            <w:tcW w:w="2487" w:type="dxa"/>
          </w:tcPr>
          <w:p w14:paraId="4941C9E4" w14:textId="1273B4EB" w:rsidR="00C65DCB" w:rsidRPr="002E5298" w:rsidRDefault="00C65DCB" w:rsidP="00C9154D">
            <w:pPr>
              <w:rPr>
                <w:rFonts w:ascii="Times New Roman" w:hAnsi="Times New Roman"/>
                <w:sz w:val="28"/>
                <w:szCs w:val="28"/>
                <w:u w:val="single"/>
              </w:rPr>
            </w:pPr>
            <w:r w:rsidRPr="002E5298">
              <w:rPr>
                <w:rFonts w:ascii="Times New Roman" w:hAnsi="Times New Roman"/>
                <w:sz w:val="28"/>
                <w:szCs w:val="28"/>
                <w:u w:val="single"/>
              </w:rPr>
              <w:t>+ Class ảnh hưởng:</w:t>
            </w:r>
            <w:r>
              <w:rPr>
                <w:rFonts w:ascii="Times New Roman" w:hAnsi="Times New Roman"/>
                <w:sz w:val="28"/>
                <w:szCs w:val="28"/>
              </w:rPr>
              <w:t xml:space="preserve"> </w:t>
            </w:r>
            <w:r w:rsidRPr="00C65DCB">
              <w:rPr>
                <w:rFonts w:ascii="Times New Roman" w:hAnsi="Times New Roman"/>
                <w:sz w:val="28"/>
                <w:szCs w:val="28"/>
                <w:lang w:eastAsia="x-none"/>
              </w:rPr>
              <w:t>ContentDao</w:t>
            </w:r>
            <w:r>
              <w:rPr>
                <w:rFonts w:ascii="Times New Roman" w:hAnsi="Times New Roman"/>
                <w:sz w:val="28"/>
                <w:szCs w:val="28"/>
              </w:rPr>
              <w:t>.java</w:t>
            </w:r>
          </w:p>
        </w:tc>
        <w:tc>
          <w:tcPr>
            <w:tcW w:w="1623" w:type="dxa"/>
          </w:tcPr>
          <w:p w14:paraId="7BEB02D8" w14:textId="77777777" w:rsidR="00C65DCB" w:rsidRDefault="00C65DCB" w:rsidP="00C9154D">
            <w:pPr>
              <w:rPr>
                <w:rFonts w:ascii="Times New Roman" w:hAnsi="Times New Roman"/>
                <w:sz w:val="28"/>
                <w:szCs w:val="28"/>
              </w:rPr>
            </w:pPr>
          </w:p>
        </w:tc>
        <w:tc>
          <w:tcPr>
            <w:tcW w:w="1578" w:type="dxa"/>
          </w:tcPr>
          <w:p w14:paraId="01D92291" w14:textId="77777777" w:rsidR="00C65DCB" w:rsidRDefault="00C65DCB" w:rsidP="00C9154D">
            <w:pPr>
              <w:rPr>
                <w:rFonts w:ascii="Times New Roman" w:hAnsi="Times New Roman"/>
                <w:sz w:val="28"/>
                <w:szCs w:val="28"/>
              </w:rPr>
            </w:pPr>
          </w:p>
        </w:tc>
        <w:tc>
          <w:tcPr>
            <w:tcW w:w="1257" w:type="dxa"/>
          </w:tcPr>
          <w:p w14:paraId="020FBF2A" w14:textId="77777777" w:rsidR="00C65DCB" w:rsidRDefault="00C65DCB" w:rsidP="00C9154D">
            <w:pPr>
              <w:jc w:val="center"/>
              <w:rPr>
                <w:rFonts w:ascii="Times New Roman" w:hAnsi="Times New Roman"/>
                <w:sz w:val="28"/>
                <w:szCs w:val="28"/>
              </w:rPr>
            </w:pPr>
          </w:p>
        </w:tc>
      </w:tr>
      <w:tr w:rsidR="00C65DCB" w14:paraId="31020FDE" w14:textId="77777777" w:rsidTr="00C9154D">
        <w:tc>
          <w:tcPr>
            <w:tcW w:w="1276" w:type="dxa"/>
          </w:tcPr>
          <w:p w14:paraId="70B9C4EF" w14:textId="5AF44D4E" w:rsidR="00C65DCB" w:rsidRDefault="00C65DCB" w:rsidP="00C9154D">
            <w:pPr>
              <w:jc w:val="center"/>
              <w:rPr>
                <w:rFonts w:ascii="Times New Roman" w:hAnsi="Times New Roman"/>
                <w:sz w:val="28"/>
                <w:szCs w:val="28"/>
              </w:rPr>
            </w:pPr>
            <w:r>
              <w:rPr>
                <w:rFonts w:ascii="Times New Roman" w:hAnsi="Times New Roman"/>
                <w:sz w:val="28"/>
                <w:szCs w:val="28"/>
              </w:rPr>
              <w:t>4</w:t>
            </w:r>
          </w:p>
        </w:tc>
        <w:tc>
          <w:tcPr>
            <w:tcW w:w="2552" w:type="dxa"/>
          </w:tcPr>
          <w:p w14:paraId="21C4EE8D" w14:textId="7BEB4FEE" w:rsidR="00C65DCB" w:rsidRPr="00903E98" w:rsidRDefault="00C65DCB" w:rsidP="00C9154D">
            <w:pPr>
              <w:jc w:val="center"/>
              <w:rPr>
                <w:rFonts w:ascii="Times New Roman" w:hAnsi="Times New Roman"/>
                <w:sz w:val="28"/>
                <w:szCs w:val="28"/>
              </w:rPr>
            </w:pPr>
            <w:r>
              <w:rPr>
                <w:rFonts w:ascii="Times New Roman" w:hAnsi="Times New Roman"/>
                <w:sz w:val="28"/>
                <w:szCs w:val="28"/>
              </w:rPr>
              <w:t>ThongKeNhuanButPortletView</w:t>
            </w:r>
            <w:r w:rsidRPr="002E5298">
              <w:rPr>
                <w:rFonts w:ascii="Times New Roman" w:hAnsi="Times New Roman"/>
                <w:sz w:val="28"/>
                <w:szCs w:val="28"/>
              </w:rPr>
              <w:t>.jsp</w:t>
            </w:r>
          </w:p>
        </w:tc>
        <w:tc>
          <w:tcPr>
            <w:tcW w:w="2487" w:type="dxa"/>
          </w:tcPr>
          <w:p w14:paraId="1B005617" w14:textId="5348C36D" w:rsidR="00C65DCB" w:rsidRPr="002E5298" w:rsidRDefault="00C65DCB" w:rsidP="00C9154D">
            <w:pPr>
              <w:rPr>
                <w:rFonts w:ascii="Times New Roman" w:hAnsi="Times New Roman"/>
                <w:sz w:val="28"/>
                <w:szCs w:val="28"/>
                <w:u w:val="single"/>
              </w:rPr>
            </w:pPr>
            <w:r w:rsidRPr="002E5298">
              <w:rPr>
                <w:rFonts w:ascii="Times New Roman" w:hAnsi="Times New Roman"/>
                <w:sz w:val="28"/>
                <w:szCs w:val="28"/>
                <w:u w:val="single"/>
              </w:rPr>
              <w:t>+ Class ảnh hưởng:</w:t>
            </w:r>
            <w:r>
              <w:rPr>
                <w:rFonts w:ascii="Times New Roman" w:hAnsi="Times New Roman"/>
                <w:sz w:val="28"/>
                <w:szCs w:val="28"/>
              </w:rPr>
              <w:t xml:space="preserve"> </w:t>
            </w:r>
            <w:r w:rsidRPr="00C65DCB">
              <w:rPr>
                <w:rFonts w:ascii="Times New Roman" w:hAnsi="Times New Roman"/>
                <w:sz w:val="28"/>
                <w:szCs w:val="28"/>
                <w:lang w:eastAsia="x-none"/>
              </w:rPr>
              <w:t>ContentDao</w:t>
            </w:r>
            <w:r>
              <w:rPr>
                <w:rFonts w:ascii="Times New Roman" w:hAnsi="Times New Roman"/>
                <w:sz w:val="28"/>
                <w:szCs w:val="28"/>
              </w:rPr>
              <w:t>.java</w:t>
            </w:r>
          </w:p>
        </w:tc>
        <w:tc>
          <w:tcPr>
            <w:tcW w:w="1623" w:type="dxa"/>
          </w:tcPr>
          <w:p w14:paraId="76F3730A" w14:textId="77777777" w:rsidR="00C65DCB" w:rsidRDefault="00C65DCB" w:rsidP="00C9154D">
            <w:pPr>
              <w:rPr>
                <w:rFonts w:ascii="Times New Roman" w:hAnsi="Times New Roman"/>
                <w:sz w:val="28"/>
                <w:szCs w:val="28"/>
              </w:rPr>
            </w:pPr>
          </w:p>
        </w:tc>
        <w:tc>
          <w:tcPr>
            <w:tcW w:w="1578" w:type="dxa"/>
          </w:tcPr>
          <w:p w14:paraId="749139CB" w14:textId="77777777" w:rsidR="00C65DCB" w:rsidRDefault="00C65DCB" w:rsidP="00C9154D">
            <w:pPr>
              <w:rPr>
                <w:rFonts w:ascii="Times New Roman" w:hAnsi="Times New Roman"/>
                <w:sz w:val="28"/>
                <w:szCs w:val="28"/>
              </w:rPr>
            </w:pPr>
          </w:p>
        </w:tc>
        <w:tc>
          <w:tcPr>
            <w:tcW w:w="1257" w:type="dxa"/>
          </w:tcPr>
          <w:p w14:paraId="026327FF" w14:textId="77777777" w:rsidR="00C65DCB" w:rsidRDefault="00C65DCB" w:rsidP="00C9154D">
            <w:pPr>
              <w:jc w:val="center"/>
              <w:rPr>
                <w:rFonts w:ascii="Times New Roman" w:hAnsi="Times New Roman"/>
                <w:sz w:val="28"/>
                <w:szCs w:val="28"/>
              </w:rPr>
            </w:pPr>
          </w:p>
        </w:tc>
      </w:tr>
      <w:tr w:rsidR="00DF6193" w14:paraId="3C09164F" w14:textId="77777777" w:rsidTr="00C9154D">
        <w:tc>
          <w:tcPr>
            <w:tcW w:w="1276" w:type="dxa"/>
          </w:tcPr>
          <w:p w14:paraId="563097B8" w14:textId="7D4DF35C" w:rsidR="00DF6193" w:rsidRDefault="00C65DCB" w:rsidP="00C9154D">
            <w:pPr>
              <w:jc w:val="center"/>
              <w:rPr>
                <w:rFonts w:ascii="Times New Roman" w:hAnsi="Times New Roman"/>
                <w:sz w:val="28"/>
                <w:szCs w:val="28"/>
              </w:rPr>
            </w:pPr>
            <w:r>
              <w:rPr>
                <w:rFonts w:ascii="Times New Roman" w:hAnsi="Times New Roman"/>
                <w:sz w:val="28"/>
                <w:szCs w:val="28"/>
              </w:rPr>
              <w:t>5</w:t>
            </w:r>
          </w:p>
        </w:tc>
        <w:tc>
          <w:tcPr>
            <w:tcW w:w="2552" w:type="dxa"/>
          </w:tcPr>
          <w:p w14:paraId="21393F71" w14:textId="46CEF81A" w:rsidR="00DF6193" w:rsidRPr="002E5298" w:rsidRDefault="00C65DCB" w:rsidP="00C9154D">
            <w:pPr>
              <w:jc w:val="center"/>
              <w:rPr>
                <w:rFonts w:ascii="Times New Roman" w:hAnsi="Times New Roman"/>
                <w:sz w:val="28"/>
                <w:szCs w:val="28"/>
              </w:rPr>
            </w:pPr>
            <w:r>
              <w:rPr>
                <w:rFonts w:ascii="Times New Roman" w:hAnsi="Times New Roman"/>
                <w:sz w:val="28"/>
                <w:szCs w:val="28"/>
              </w:rPr>
              <w:t>ThongKeNhuanButPortletView</w:t>
            </w:r>
            <w:r w:rsidR="00DF6193" w:rsidRPr="002E5298">
              <w:rPr>
                <w:rFonts w:ascii="Times New Roman" w:hAnsi="Times New Roman"/>
                <w:sz w:val="28"/>
                <w:szCs w:val="28"/>
              </w:rPr>
              <w:t>.jsp</w:t>
            </w:r>
          </w:p>
        </w:tc>
        <w:tc>
          <w:tcPr>
            <w:tcW w:w="2487" w:type="dxa"/>
          </w:tcPr>
          <w:p w14:paraId="2C43A479" w14:textId="6323CBB3" w:rsidR="00DF6193" w:rsidRPr="002E5298" w:rsidRDefault="00DF6193" w:rsidP="00C9154D">
            <w:pPr>
              <w:rPr>
                <w:rFonts w:ascii="Times New Roman" w:hAnsi="Times New Roman"/>
                <w:sz w:val="28"/>
                <w:szCs w:val="28"/>
                <w:u w:val="single"/>
              </w:rPr>
            </w:pPr>
            <w:r w:rsidRPr="002E5298">
              <w:rPr>
                <w:rFonts w:ascii="Times New Roman" w:hAnsi="Times New Roman"/>
                <w:sz w:val="28"/>
                <w:szCs w:val="28"/>
                <w:u w:val="single"/>
              </w:rPr>
              <w:t>+ Class ảnh hưởng:</w:t>
            </w:r>
            <w:r>
              <w:rPr>
                <w:rFonts w:ascii="Times New Roman" w:hAnsi="Times New Roman"/>
                <w:sz w:val="28"/>
                <w:szCs w:val="28"/>
              </w:rPr>
              <w:t xml:space="preserve"> </w:t>
            </w:r>
            <w:r w:rsidR="00C65DCB" w:rsidRPr="00C65DCB">
              <w:rPr>
                <w:rFonts w:ascii="Times New Roman" w:hAnsi="Times New Roman"/>
                <w:sz w:val="28"/>
                <w:szCs w:val="28"/>
                <w:lang w:eastAsia="x-none"/>
              </w:rPr>
              <w:t>ContentDao</w:t>
            </w:r>
            <w:r>
              <w:rPr>
                <w:rFonts w:ascii="Times New Roman" w:hAnsi="Times New Roman"/>
                <w:sz w:val="28"/>
                <w:szCs w:val="28"/>
              </w:rPr>
              <w:t>.java</w:t>
            </w:r>
          </w:p>
        </w:tc>
        <w:tc>
          <w:tcPr>
            <w:tcW w:w="1623" w:type="dxa"/>
          </w:tcPr>
          <w:p w14:paraId="3A09884E" w14:textId="77777777" w:rsidR="00DF6193" w:rsidRDefault="00DF6193" w:rsidP="00C9154D">
            <w:pPr>
              <w:rPr>
                <w:rFonts w:ascii="Times New Roman" w:hAnsi="Times New Roman"/>
                <w:sz w:val="28"/>
                <w:szCs w:val="28"/>
              </w:rPr>
            </w:pPr>
          </w:p>
        </w:tc>
        <w:tc>
          <w:tcPr>
            <w:tcW w:w="1578" w:type="dxa"/>
          </w:tcPr>
          <w:p w14:paraId="1ABEE3B7" w14:textId="77777777" w:rsidR="00DF6193" w:rsidRDefault="00DF6193" w:rsidP="00C9154D">
            <w:pPr>
              <w:rPr>
                <w:rFonts w:ascii="Times New Roman" w:hAnsi="Times New Roman"/>
                <w:sz w:val="28"/>
                <w:szCs w:val="28"/>
              </w:rPr>
            </w:pPr>
          </w:p>
        </w:tc>
        <w:tc>
          <w:tcPr>
            <w:tcW w:w="1257" w:type="dxa"/>
          </w:tcPr>
          <w:p w14:paraId="2832B2FB" w14:textId="77777777" w:rsidR="00DF6193" w:rsidRDefault="00DF6193" w:rsidP="00C9154D">
            <w:pPr>
              <w:jc w:val="center"/>
              <w:rPr>
                <w:rFonts w:ascii="Times New Roman" w:hAnsi="Times New Roman"/>
                <w:sz w:val="28"/>
                <w:szCs w:val="28"/>
              </w:rPr>
            </w:pPr>
          </w:p>
        </w:tc>
      </w:tr>
      <w:tr w:rsidR="00DF6193" w14:paraId="6829CC9F" w14:textId="77777777" w:rsidTr="00C9154D">
        <w:tc>
          <w:tcPr>
            <w:tcW w:w="1276" w:type="dxa"/>
          </w:tcPr>
          <w:p w14:paraId="43A9A758" w14:textId="7813BFA0" w:rsidR="00DF6193" w:rsidRDefault="00C65DCB" w:rsidP="00C9154D">
            <w:pPr>
              <w:jc w:val="center"/>
              <w:rPr>
                <w:rFonts w:ascii="Times New Roman" w:hAnsi="Times New Roman"/>
                <w:sz w:val="28"/>
                <w:szCs w:val="28"/>
              </w:rPr>
            </w:pPr>
            <w:r>
              <w:rPr>
                <w:rFonts w:ascii="Times New Roman" w:hAnsi="Times New Roman"/>
                <w:sz w:val="28"/>
                <w:szCs w:val="28"/>
              </w:rPr>
              <w:t>6</w:t>
            </w:r>
          </w:p>
        </w:tc>
        <w:tc>
          <w:tcPr>
            <w:tcW w:w="2552" w:type="dxa"/>
          </w:tcPr>
          <w:p w14:paraId="5E85C238" w14:textId="456099F1" w:rsidR="00DF6193" w:rsidRPr="002E5298" w:rsidRDefault="00C65DCB" w:rsidP="00C9154D">
            <w:pPr>
              <w:jc w:val="center"/>
              <w:rPr>
                <w:rFonts w:ascii="Times New Roman" w:hAnsi="Times New Roman"/>
                <w:sz w:val="28"/>
                <w:szCs w:val="28"/>
              </w:rPr>
            </w:pPr>
            <w:r>
              <w:rPr>
                <w:rFonts w:ascii="Times New Roman" w:hAnsi="Times New Roman"/>
                <w:sz w:val="28"/>
                <w:szCs w:val="28"/>
              </w:rPr>
              <w:t>ThongKeNhuanButPortletView</w:t>
            </w:r>
            <w:r w:rsidR="00DF6193" w:rsidRPr="002E5298">
              <w:rPr>
                <w:rFonts w:ascii="Times New Roman" w:hAnsi="Times New Roman"/>
                <w:sz w:val="28"/>
                <w:szCs w:val="28"/>
              </w:rPr>
              <w:t>.jsp</w:t>
            </w:r>
          </w:p>
        </w:tc>
        <w:tc>
          <w:tcPr>
            <w:tcW w:w="2487" w:type="dxa"/>
          </w:tcPr>
          <w:p w14:paraId="4C78C3B9" w14:textId="50FBBE2E" w:rsidR="00DF6193" w:rsidRDefault="00DF6193" w:rsidP="00C9154D">
            <w:pPr>
              <w:rPr>
                <w:rFonts w:ascii="Times New Roman" w:hAnsi="Times New Roman"/>
                <w:sz w:val="28"/>
                <w:szCs w:val="28"/>
              </w:rPr>
            </w:pPr>
            <w:r w:rsidRPr="002E5298">
              <w:rPr>
                <w:rFonts w:ascii="Times New Roman" w:hAnsi="Times New Roman"/>
                <w:sz w:val="28"/>
                <w:szCs w:val="28"/>
                <w:u w:val="single"/>
              </w:rPr>
              <w:t>+ Class ảnh hưởng:</w:t>
            </w:r>
            <w:r>
              <w:rPr>
                <w:rFonts w:ascii="Times New Roman" w:hAnsi="Times New Roman"/>
                <w:sz w:val="28"/>
                <w:szCs w:val="28"/>
              </w:rPr>
              <w:t xml:space="preserve"> </w:t>
            </w:r>
            <w:r w:rsidR="00C65DCB" w:rsidRPr="00C65DCB">
              <w:rPr>
                <w:rFonts w:ascii="Times New Roman" w:hAnsi="Times New Roman"/>
                <w:sz w:val="28"/>
                <w:szCs w:val="28"/>
                <w:lang w:eastAsia="x-none"/>
              </w:rPr>
              <w:t>ContentDao</w:t>
            </w:r>
            <w:r>
              <w:rPr>
                <w:rFonts w:ascii="Times New Roman" w:hAnsi="Times New Roman"/>
                <w:sz w:val="28"/>
                <w:szCs w:val="28"/>
              </w:rPr>
              <w:t>.java</w:t>
            </w:r>
          </w:p>
          <w:p w14:paraId="4FF960D4" w14:textId="77777777" w:rsidR="00DF6193" w:rsidRDefault="00DF6193" w:rsidP="00C9154D">
            <w:pPr>
              <w:rPr>
                <w:rFonts w:ascii="Times New Roman" w:hAnsi="Times New Roman"/>
                <w:sz w:val="28"/>
                <w:szCs w:val="28"/>
                <w:u w:val="single"/>
              </w:rPr>
            </w:pPr>
            <w:r w:rsidRPr="002E5298">
              <w:rPr>
                <w:rFonts w:ascii="Times New Roman" w:hAnsi="Times New Roman"/>
                <w:sz w:val="28"/>
                <w:szCs w:val="28"/>
                <w:u w:val="single"/>
              </w:rPr>
              <w:t xml:space="preserve">+ Hàm, thủ tục ảnh hưởng: </w:t>
            </w:r>
          </w:p>
          <w:p w14:paraId="2D048FF1" w14:textId="0567B638" w:rsidR="00DF6193" w:rsidRPr="002E5298" w:rsidRDefault="005504DF" w:rsidP="00AD7E8D">
            <w:pPr>
              <w:rPr>
                <w:rFonts w:ascii="Times New Roman" w:hAnsi="Times New Roman"/>
                <w:sz w:val="28"/>
                <w:szCs w:val="28"/>
                <w:u w:val="single"/>
              </w:rPr>
            </w:pPr>
            <w:r w:rsidRPr="00C65DCB">
              <w:rPr>
                <w:rFonts w:ascii="Times New Roman" w:hAnsi="Times New Roman"/>
                <w:sz w:val="28"/>
                <w:szCs w:val="28"/>
                <w:lang w:eastAsia="x-none"/>
              </w:rPr>
              <w:t>ContentDao</w:t>
            </w:r>
            <w:r w:rsidRPr="00903E98">
              <w:rPr>
                <w:rFonts w:ascii="Times New Roman" w:hAnsi="Times New Roman"/>
                <w:sz w:val="28"/>
                <w:szCs w:val="28"/>
                <w:u w:val="single"/>
              </w:rPr>
              <w:t xml:space="preserve"> </w:t>
            </w:r>
            <w:r w:rsidR="00AD7E8D">
              <w:rPr>
                <w:rFonts w:ascii="Times New Roman" w:hAnsi="Times New Roman"/>
                <w:sz w:val="28"/>
                <w:szCs w:val="28"/>
                <w:u w:val="single"/>
              </w:rPr>
              <w:t>getAll</w:t>
            </w:r>
            <w:r w:rsidR="00DF6193" w:rsidRPr="00903E98">
              <w:rPr>
                <w:rFonts w:ascii="Times New Roman" w:hAnsi="Times New Roman"/>
                <w:sz w:val="28"/>
                <w:szCs w:val="28"/>
                <w:u w:val="single"/>
              </w:rPr>
              <w:t xml:space="preserve"> </w:t>
            </w:r>
            <w:r w:rsidR="00DF6193">
              <w:rPr>
                <w:rFonts w:ascii="Times New Roman" w:hAnsi="Times New Roman"/>
                <w:sz w:val="28"/>
                <w:szCs w:val="28"/>
                <w:u w:val="single"/>
              </w:rPr>
              <w:t>()</w:t>
            </w:r>
          </w:p>
        </w:tc>
        <w:tc>
          <w:tcPr>
            <w:tcW w:w="1623" w:type="dxa"/>
          </w:tcPr>
          <w:p w14:paraId="2312CBBF" w14:textId="5907A85F" w:rsidR="00DF6193" w:rsidRDefault="00C65DCB" w:rsidP="00C9154D">
            <w:pPr>
              <w:rPr>
                <w:rFonts w:ascii="Times New Roman" w:hAnsi="Times New Roman"/>
                <w:sz w:val="28"/>
                <w:szCs w:val="28"/>
              </w:rPr>
            </w:pPr>
            <w:r w:rsidRPr="00C65DCB">
              <w:rPr>
                <w:rFonts w:ascii="Times New Roman" w:hAnsi="Times New Roman"/>
                <w:sz w:val="28"/>
                <w:szCs w:val="28"/>
              </w:rPr>
              <w:t>TPS_WCM_CONTENT</w:t>
            </w:r>
          </w:p>
        </w:tc>
        <w:tc>
          <w:tcPr>
            <w:tcW w:w="1578" w:type="dxa"/>
          </w:tcPr>
          <w:p w14:paraId="231F24E5" w14:textId="00E956FD" w:rsidR="00DF6193" w:rsidRDefault="003F08C6" w:rsidP="00C9154D">
            <w:pPr>
              <w:rPr>
                <w:rFonts w:ascii="Times New Roman" w:hAnsi="Times New Roman"/>
                <w:sz w:val="28"/>
                <w:szCs w:val="28"/>
              </w:rPr>
            </w:pPr>
            <w:r>
              <w:rPr>
                <w:rFonts w:ascii="Times New Roman" w:hAnsi="Times New Roman"/>
                <w:sz w:val="28"/>
                <w:szCs w:val="28"/>
              </w:rPr>
              <w:t>Hiển thị danh sách thống kê nhuận bút</w:t>
            </w:r>
          </w:p>
        </w:tc>
        <w:tc>
          <w:tcPr>
            <w:tcW w:w="1257" w:type="dxa"/>
          </w:tcPr>
          <w:p w14:paraId="7CD73C1B" w14:textId="425A9235" w:rsidR="00DF6193" w:rsidRDefault="00DF6193" w:rsidP="00C9154D">
            <w:pPr>
              <w:jc w:val="center"/>
              <w:rPr>
                <w:rFonts w:ascii="Times New Roman" w:hAnsi="Times New Roman"/>
                <w:sz w:val="28"/>
                <w:szCs w:val="28"/>
              </w:rPr>
            </w:pPr>
          </w:p>
        </w:tc>
      </w:tr>
    </w:tbl>
    <w:p w14:paraId="2EE0717E" w14:textId="77777777" w:rsidR="00DF6193" w:rsidRPr="00DF6193" w:rsidRDefault="00DF6193" w:rsidP="00DF6193">
      <w:pPr>
        <w:rPr>
          <w:lang w:eastAsia="x-none"/>
        </w:rPr>
      </w:pPr>
    </w:p>
    <w:p w14:paraId="0836A848" w14:textId="2DBCCB48" w:rsidR="003E5211" w:rsidRPr="001164DE" w:rsidRDefault="003E5211" w:rsidP="0055188C">
      <w:pPr>
        <w:pStyle w:val="Heading3"/>
      </w:pPr>
      <w:r w:rsidRPr="001164DE">
        <w:t>(A1.3.4) Quản lý tạp chí giấy</w:t>
      </w:r>
      <w:bookmarkEnd w:id="96"/>
      <w:bookmarkEnd w:id="97"/>
      <w:bookmarkEnd w:id="98"/>
    </w:p>
    <w:p w14:paraId="33E27E84" w14:textId="77777777" w:rsidR="009D7060" w:rsidRPr="001164DE" w:rsidRDefault="009D7060" w:rsidP="0090566F">
      <w:pPr>
        <w:pStyle w:val="Heading4"/>
      </w:pPr>
      <w:r w:rsidRPr="001164DE">
        <w:t>Văn bản nghiệp vụ áp dụng</w:t>
      </w:r>
    </w:p>
    <w:p w14:paraId="131C55D0" w14:textId="22757169" w:rsidR="009D7060" w:rsidRPr="001164DE" w:rsidRDefault="009D7060" w:rsidP="002B7031">
      <w:pPr>
        <w:pStyle w:val="Style2"/>
        <w:spacing w:line="312" w:lineRule="auto"/>
      </w:pPr>
      <w:r w:rsidRPr="001164DE">
        <w:t xml:space="preserve">Tài liệu phân tích yêu </w:t>
      </w:r>
      <w:r w:rsidR="00A925E3" w:rsidRPr="001164DE">
        <w:t xml:space="preserve">cầu nghiệp vụ </w:t>
      </w:r>
    </w:p>
    <w:p w14:paraId="4114C775" w14:textId="77777777" w:rsidR="009D7060" w:rsidRPr="001164DE" w:rsidRDefault="009D7060" w:rsidP="0090566F">
      <w:pPr>
        <w:pStyle w:val="Heading4"/>
      </w:pPr>
      <w:r w:rsidRPr="001164DE">
        <w:t>Mô tả yêu cầu</w:t>
      </w:r>
    </w:p>
    <w:p w14:paraId="5534A480" w14:textId="77777777" w:rsidR="00434641" w:rsidRPr="001164DE" w:rsidRDefault="00434641" w:rsidP="002B7031">
      <w:pPr>
        <w:pStyle w:val="Style2"/>
        <w:spacing w:line="312" w:lineRule="auto"/>
      </w:pPr>
      <w:r w:rsidRPr="001164DE">
        <w:t>Người quản trị nội dung có thể tạo mới thông tin tạp chí giấy. Hệ thống thực hiện kiểm tra và lưu thông tin vào CSDL.</w:t>
      </w:r>
    </w:p>
    <w:p w14:paraId="5F97A9E6" w14:textId="77777777" w:rsidR="00434641" w:rsidRPr="001164DE" w:rsidRDefault="00434641" w:rsidP="002B7031">
      <w:pPr>
        <w:pStyle w:val="Style2"/>
        <w:spacing w:line="312" w:lineRule="auto"/>
      </w:pPr>
      <w:r w:rsidRPr="001164DE">
        <w:t>Người quản trị nội dung có thể sửa thông tin tạp chí giấy. Hệ thống thực hiện kiểm tra và lưu thông tin vào CSDL.</w:t>
      </w:r>
    </w:p>
    <w:p w14:paraId="5EA5C5FC" w14:textId="7C5D8F75" w:rsidR="00F27326" w:rsidRPr="001164DE" w:rsidRDefault="00434641" w:rsidP="008B161F">
      <w:pPr>
        <w:pStyle w:val="Style2"/>
        <w:spacing w:line="312" w:lineRule="auto"/>
      </w:pPr>
      <w:r w:rsidRPr="001164DE">
        <w:t>Người quản trị nội dung có thể xóa thông tin tạp chí giấy. Hệ thống thực hiện kiểm tra &amp; xóa theo yêu cầu.</w:t>
      </w:r>
      <w:r w:rsidR="00F27326" w:rsidRPr="001164DE">
        <w:br w:type="page"/>
      </w:r>
    </w:p>
    <w:p w14:paraId="6AF0F5FF" w14:textId="77777777" w:rsidR="009D7060" w:rsidRPr="001164DE" w:rsidRDefault="009D7060" w:rsidP="0090566F">
      <w:pPr>
        <w:pStyle w:val="Heading4"/>
      </w:pPr>
      <w:r w:rsidRPr="001164DE">
        <w:lastRenderedPageBreak/>
        <w:t>Thiết kế giao diện</w:t>
      </w:r>
    </w:p>
    <w:p w14:paraId="391A3884" w14:textId="77777777" w:rsidR="00A80242" w:rsidRPr="001164DE" w:rsidRDefault="00A80242" w:rsidP="002B7031">
      <w:pPr>
        <w:pStyle w:val="ListParagraph"/>
        <w:spacing w:line="312" w:lineRule="auto"/>
      </w:pPr>
      <w:r w:rsidRPr="001164DE">
        <w:rPr>
          <w:lang w:val="en-US"/>
        </w:rPr>
        <w:t>Tạo mới/ sửa/ xóa thông tin Tạp chí giấy</w:t>
      </w:r>
    </w:p>
    <w:p w14:paraId="3DF6E39D" w14:textId="77777777" w:rsidR="002E606A" w:rsidRPr="001164DE" w:rsidRDefault="002E606A" w:rsidP="002B7031">
      <w:pPr>
        <w:pStyle w:val="Style2"/>
        <w:numPr>
          <w:ilvl w:val="0"/>
          <w:numId w:val="0"/>
        </w:numPr>
        <w:spacing w:line="312" w:lineRule="auto"/>
      </w:pPr>
      <w:r w:rsidRPr="001164DE">
        <w:rPr>
          <w:noProof/>
        </w:rPr>
        <w:drawing>
          <wp:inline distT="0" distB="0" distL="0" distR="0" wp14:anchorId="49090BA1" wp14:editId="7B1008D6">
            <wp:extent cx="5943600" cy="326517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265170"/>
                    </a:xfrm>
                    <a:prstGeom prst="rect">
                      <a:avLst/>
                    </a:prstGeom>
                  </pic:spPr>
                </pic:pic>
              </a:graphicData>
            </a:graphic>
          </wp:inline>
        </w:drawing>
      </w:r>
    </w:p>
    <w:p w14:paraId="4386D8B3" w14:textId="5EB2F9F6" w:rsidR="002E606A" w:rsidRPr="001164DE" w:rsidRDefault="002E606A" w:rsidP="002B7031">
      <w:pPr>
        <w:pStyle w:val="Caption"/>
        <w:spacing w:after="0" w:line="312" w:lineRule="auto"/>
        <w:rPr>
          <w:sz w:val="28"/>
          <w:szCs w:val="28"/>
        </w:rPr>
      </w:pPr>
      <w:r w:rsidRPr="001164DE">
        <w:rPr>
          <w:sz w:val="28"/>
          <w:szCs w:val="28"/>
        </w:rPr>
        <w:t xml:space="preserve">Giao diện </w:t>
      </w:r>
      <w:r w:rsidRPr="001164DE">
        <w:rPr>
          <w:b w:val="0"/>
          <w:i w:val="0"/>
          <w:iCs w:val="0"/>
          <w:sz w:val="28"/>
          <w:szCs w:val="28"/>
        </w:rPr>
        <w:fldChar w:fldCharType="begin"/>
      </w:r>
      <w:r w:rsidRPr="001164DE">
        <w:rPr>
          <w:sz w:val="28"/>
          <w:szCs w:val="28"/>
        </w:rPr>
        <w:instrText xml:space="preserve"> SEQ Giao_diện \* ARABIC </w:instrText>
      </w:r>
      <w:r w:rsidRPr="001164DE">
        <w:rPr>
          <w:b w:val="0"/>
          <w:i w:val="0"/>
          <w:iCs w:val="0"/>
          <w:sz w:val="28"/>
          <w:szCs w:val="28"/>
        </w:rPr>
        <w:fldChar w:fldCharType="separate"/>
      </w:r>
      <w:r w:rsidR="0045178B">
        <w:rPr>
          <w:noProof/>
          <w:sz w:val="28"/>
          <w:szCs w:val="28"/>
        </w:rPr>
        <w:t>28</w:t>
      </w:r>
      <w:r w:rsidRPr="001164DE">
        <w:rPr>
          <w:b w:val="0"/>
          <w:i w:val="0"/>
          <w:iCs w:val="0"/>
          <w:noProof/>
          <w:sz w:val="28"/>
          <w:szCs w:val="28"/>
        </w:rPr>
        <w:fldChar w:fldCharType="end"/>
      </w:r>
      <w:r w:rsidRPr="001164DE">
        <w:rPr>
          <w:sz w:val="28"/>
          <w:szCs w:val="28"/>
        </w:rPr>
        <w:t>: Danh sách tạp chí giấy</w:t>
      </w:r>
    </w:p>
    <w:p w14:paraId="27341CA0" w14:textId="77777777" w:rsidR="002E606A" w:rsidRPr="001164DE" w:rsidRDefault="002E606A" w:rsidP="002B7031">
      <w:pPr>
        <w:pStyle w:val="Style2"/>
        <w:numPr>
          <w:ilvl w:val="0"/>
          <w:numId w:val="0"/>
        </w:numPr>
        <w:spacing w:line="312" w:lineRule="auto"/>
      </w:pPr>
      <w:r w:rsidRPr="001164DE">
        <w:rPr>
          <w:noProof/>
        </w:rPr>
        <w:drawing>
          <wp:inline distT="0" distB="0" distL="0" distR="0" wp14:anchorId="312FE26B" wp14:editId="3A9556A7">
            <wp:extent cx="5915166" cy="4608576"/>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tap_chi_giay.png"/>
                    <pic:cNvPicPr/>
                  </pic:nvPicPr>
                  <pic:blipFill>
                    <a:blip r:embed="rId81">
                      <a:extLst>
                        <a:ext uri="{28A0092B-C50C-407E-A947-70E740481C1C}">
                          <a14:useLocalDpi xmlns:a14="http://schemas.microsoft.com/office/drawing/2010/main" val="0"/>
                        </a:ext>
                      </a:extLst>
                    </a:blip>
                    <a:stretch>
                      <a:fillRect/>
                    </a:stretch>
                  </pic:blipFill>
                  <pic:spPr>
                    <a:xfrm>
                      <a:off x="0" y="0"/>
                      <a:ext cx="5935301" cy="4624263"/>
                    </a:xfrm>
                    <a:prstGeom prst="rect">
                      <a:avLst/>
                    </a:prstGeom>
                  </pic:spPr>
                </pic:pic>
              </a:graphicData>
            </a:graphic>
          </wp:inline>
        </w:drawing>
      </w:r>
    </w:p>
    <w:p w14:paraId="153AF88D" w14:textId="2B24E7A0" w:rsidR="002E606A" w:rsidRPr="001164DE" w:rsidRDefault="002E606A" w:rsidP="002B7031">
      <w:pPr>
        <w:pStyle w:val="Caption"/>
        <w:spacing w:after="0" w:line="312" w:lineRule="auto"/>
        <w:rPr>
          <w:sz w:val="28"/>
          <w:szCs w:val="28"/>
        </w:rPr>
      </w:pPr>
      <w:r w:rsidRPr="001164DE">
        <w:rPr>
          <w:sz w:val="28"/>
          <w:szCs w:val="28"/>
        </w:rPr>
        <w:lastRenderedPageBreak/>
        <w:t xml:space="preserve">Giao diện </w:t>
      </w:r>
      <w:r w:rsidRPr="001164DE">
        <w:rPr>
          <w:sz w:val="28"/>
          <w:szCs w:val="28"/>
        </w:rPr>
        <w:fldChar w:fldCharType="begin"/>
      </w:r>
      <w:r w:rsidRPr="001164DE">
        <w:rPr>
          <w:sz w:val="28"/>
          <w:szCs w:val="28"/>
        </w:rPr>
        <w:instrText xml:space="preserve"> SEQ Giao_diện \* ARABIC </w:instrText>
      </w:r>
      <w:r w:rsidRPr="001164DE">
        <w:rPr>
          <w:sz w:val="28"/>
          <w:szCs w:val="28"/>
        </w:rPr>
        <w:fldChar w:fldCharType="separate"/>
      </w:r>
      <w:r w:rsidR="0045178B">
        <w:rPr>
          <w:noProof/>
          <w:sz w:val="28"/>
          <w:szCs w:val="28"/>
        </w:rPr>
        <w:t>29</w:t>
      </w:r>
      <w:r w:rsidRPr="001164DE">
        <w:rPr>
          <w:noProof/>
          <w:sz w:val="28"/>
          <w:szCs w:val="28"/>
        </w:rPr>
        <w:fldChar w:fldCharType="end"/>
      </w:r>
      <w:r w:rsidRPr="001164DE">
        <w:rPr>
          <w:sz w:val="28"/>
          <w:szCs w:val="28"/>
        </w:rPr>
        <w:t>: Tạo mới/Sửa/ Xóa thông tin tạp chí giấy</w:t>
      </w:r>
    </w:p>
    <w:p w14:paraId="125DE535" w14:textId="77777777" w:rsidR="002E606A" w:rsidRPr="001164DE" w:rsidRDefault="002E606A" w:rsidP="002B7031">
      <w:pPr>
        <w:pStyle w:val="Style2"/>
        <w:spacing w:line="312" w:lineRule="auto"/>
      </w:pPr>
      <w:r w:rsidRPr="001164DE">
        <w:t>Thiết kế trường dữ liệu</w:t>
      </w:r>
      <w:r w:rsidR="006B0F5F" w:rsidRPr="001164DE">
        <w:t>:</w:t>
      </w:r>
    </w:p>
    <w:tbl>
      <w:tblPr>
        <w:tblStyle w:val="TableGrid"/>
        <w:tblW w:w="0" w:type="auto"/>
        <w:tblInd w:w="85" w:type="dxa"/>
        <w:tblLook w:val="04A0" w:firstRow="1" w:lastRow="0" w:firstColumn="1" w:lastColumn="0" w:noHBand="0" w:noVBand="1"/>
      </w:tblPr>
      <w:tblGrid>
        <w:gridCol w:w="760"/>
        <w:gridCol w:w="1676"/>
        <w:gridCol w:w="1641"/>
        <w:gridCol w:w="976"/>
        <w:gridCol w:w="973"/>
        <w:gridCol w:w="2950"/>
      </w:tblGrid>
      <w:tr w:rsidR="002E606A" w:rsidRPr="001164DE" w14:paraId="0A1048C8" w14:textId="77777777" w:rsidTr="009E2D37">
        <w:trPr>
          <w:tblHeader/>
        </w:trPr>
        <w:tc>
          <w:tcPr>
            <w:tcW w:w="761" w:type="dxa"/>
            <w:shd w:val="clear" w:color="auto" w:fill="E7E6E6" w:themeFill="background2"/>
          </w:tcPr>
          <w:p w14:paraId="372EEDA2" w14:textId="77777777" w:rsidR="002E606A" w:rsidRPr="001164DE" w:rsidRDefault="002E606A" w:rsidP="002B7031">
            <w:pPr>
              <w:spacing w:line="312" w:lineRule="auto"/>
              <w:jc w:val="center"/>
              <w:rPr>
                <w:rFonts w:ascii="Times New Roman" w:hAnsi="Times New Roman"/>
                <w:b/>
                <w:sz w:val="28"/>
                <w:szCs w:val="28"/>
              </w:rPr>
            </w:pPr>
            <w:r w:rsidRPr="001164DE">
              <w:rPr>
                <w:rFonts w:ascii="Times New Roman" w:hAnsi="Times New Roman"/>
                <w:b/>
                <w:sz w:val="28"/>
                <w:szCs w:val="28"/>
              </w:rPr>
              <w:t>STT</w:t>
            </w:r>
          </w:p>
        </w:tc>
        <w:tc>
          <w:tcPr>
            <w:tcW w:w="1701" w:type="dxa"/>
            <w:shd w:val="clear" w:color="auto" w:fill="E7E6E6" w:themeFill="background2"/>
          </w:tcPr>
          <w:p w14:paraId="1E5F2F5A" w14:textId="77777777" w:rsidR="002E606A" w:rsidRPr="001164DE" w:rsidRDefault="002E606A"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Thông tin</w:t>
            </w:r>
          </w:p>
        </w:tc>
        <w:tc>
          <w:tcPr>
            <w:tcW w:w="1701" w:type="dxa"/>
            <w:shd w:val="clear" w:color="auto" w:fill="E7E6E6" w:themeFill="background2"/>
          </w:tcPr>
          <w:p w14:paraId="44A85ED2" w14:textId="77777777" w:rsidR="002E606A" w:rsidRPr="001164DE" w:rsidRDefault="002E606A"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Kiểu dữ liệu</w:t>
            </w:r>
          </w:p>
        </w:tc>
        <w:tc>
          <w:tcPr>
            <w:tcW w:w="992" w:type="dxa"/>
            <w:shd w:val="clear" w:color="auto" w:fill="E7E6E6" w:themeFill="background2"/>
          </w:tcPr>
          <w:p w14:paraId="0A4A70F0" w14:textId="77777777" w:rsidR="002E606A" w:rsidRPr="001164DE" w:rsidRDefault="002E606A"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Bắt buộc</w:t>
            </w:r>
          </w:p>
        </w:tc>
        <w:tc>
          <w:tcPr>
            <w:tcW w:w="992" w:type="dxa"/>
            <w:shd w:val="clear" w:color="auto" w:fill="E7E6E6" w:themeFill="background2"/>
          </w:tcPr>
          <w:p w14:paraId="64DB6813" w14:textId="77777777" w:rsidR="002E606A" w:rsidRPr="001164DE" w:rsidRDefault="002E606A"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Mặc định</w:t>
            </w:r>
          </w:p>
        </w:tc>
        <w:tc>
          <w:tcPr>
            <w:tcW w:w="3118" w:type="dxa"/>
            <w:shd w:val="clear" w:color="auto" w:fill="E7E6E6" w:themeFill="background2"/>
          </w:tcPr>
          <w:p w14:paraId="50348648" w14:textId="77777777" w:rsidR="002E606A" w:rsidRPr="001164DE" w:rsidRDefault="002E606A" w:rsidP="002B7031">
            <w:pPr>
              <w:spacing w:line="312" w:lineRule="auto"/>
              <w:jc w:val="center"/>
              <w:rPr>
                <w:rFonts w:ascii="Times New Roman" w:hAnsi="Times New Roman"/>
                <w:b/>
                <w:sz w:val="28"/>
                <w:szCs w:val="28"/>
              </w:rPr>
            </w:pPr>
            <w:r w:rsidRPr="001164DE">
              <w:rPr>
                <w:rFonts w:ascii="Times New Roman" w:hAnsi="Times New Roman"/>
                <w:b/>
                <w:sz w:val="28"/>
                <w:szCs w:val="28"/>
              </w:rPr>
              <w:t>Ràng buộc</w:t>
            </w:r>
          </w:p>
        </w:tc>
      </w:tr>
      <w:tr w:rsidR="002E606A" w:rsidRPr="001164DE" w14:paraId="759A5089" w14:textId="77777777" w:rsidTr="00A84F88">
        <w:tc>
          <w:tcPr>
            <w:tcW w:w="9265" w:type="dxa"/>
            <w:gridSpan w:val="6"/>
          </w:tcPr>
          <w:p w14:paraId="2DC4E538" w14:textId="77777777" w:rsidR="002E606A" w:rsidRPr="001164DE" w:rsidRDefault="002E606A" w:rsidP="002B7031">
            <w:pPr>
              <w:spacing w:line="312" w:lineRule="auto"/>
              <w:rPr>
                <w:rFonts w:ascii="Times New Roman" w:hAnsi="Times New Roman"/>
                <w:b/>
                <w:i/>
                <w:sz w:val="28"/>
                <w:szCs w:val="28"/>
              </w:rPr>
            </w:pPr>
            <w:r w:rsidRPr="001164DE">
              <w:rPr>
                <w:rFonts w:ascii="Times New Roman" w:hAnsi="Times New Roman"/>
                <w:b/>
                <w:i/>
                <w:sz w:val="28"/>
                <w:szCs w:val="28"/>
              </w:rPr>
              <w:t>Tạo mới/ Sửa/ Xóa thông tin Tạp chí giấy</w:t>
            </w:r>
          </w:p>
        </w:tc>
      </w:tr>
      <w:tr w:rsidR="00CE6A2D" w:rsidRPr="001164DE" w14:paraId="394462A6" w14:textId="77777777" w:rsidTr="009E2D37">
        <w:tc>
          <w:tcPr>
            <w:tcW w:w="761" w:type="dxa"/>
          </w:tcPr>
          <w:p w14:paraId="3C1084A4" w14:textId="77777777" w:rsidR="00CE6A2D" w:rsidRPr="001164DE" w:rsidRDefault="00CE6A2D" w:rsidP="002B7031">
            <w:pPr>
              <w:spacing w:line="312" w:lineRule="auto"/>
              <w:jc w:val="center"/>
              <w:rPr>
                <w:rFonts w:ascii="Times New Roman" w:hAnsi="Times New Roman"/>
                <w:sz w:val="28"/>
                <w:szCs w:val="28"/>
              </w:rPr>
            </w:pPr>
            <w:r w:rsidRPr="001164DE">
              <w:rPr>
                <w:rFonts w:ascii="Times New Roman" w:hAnsi="Times New Roman"/>
                <w:sz w:val="28"/>
                <w:szCs w:val="28"/>
              </w:rPr>
              <w:t>1</w:t>
            </w:r>
          </w:p>
        </w:tc>
        <w:tc>
          <w:tcPr>
            <w:tcW w:w="1701" w:type="dxa"/>
          </w:tcPr>
          <w:p w14:paraId="60BD5E91" w14:textId="77777777" w:rsidR="00CE6A2D" w:rsidRPr="001164DE" w:rsidRDefault="00CE6A2D" w:rsidP="002B7031">
            <w:pPr>
              <w:spacing w:line="312" w:lineRule="auto"/>
              <w:rPr>
                <w:rFonts w:ascii="Times New Roman" w:hAnsi="Times New Roman"/>
                <w:sz w:val="28"/>
                <w:szCs w:val="28"/>
              </w:rPr>
            </w:pPr>
            <w:r w:rsidRPr="001164DE">
              <w:rPr>
                <w:rFonts w:ascii="Times New Roman" w:hAnsi="Times New Roman"/>
                <w:sz w:val="28"/>
                <w:szCs w:val="28"/>
              </w:rPr>
              <w:t>Alias</w:t>
            </w:r>
          </w:p>
        </w:tc>
        <w:tc>
          <w:tcPr>
            <w:tcW w:w="1701" w:type="dxa"/>
          </w:tcPr>
          <w:p w14:paraId="5BE1DC75" w14:textId="77777777" w:rsidR="00CE6A2D" w:rsidRPr="001164DE" w:rsidRDefault="00CE6A2D" w:rsidP="002B7031">
            <w:pPr>
              <w:spacing w:line="312" w:lineRule="auto"/>
              <w:rPr>
                <w:rFonts w:ascii="Times New Roman" w:hAnsi="Times New Roman"/>
                <w:sz w:val="28"/>
                <w:szCs w:val="28"/>
              </w:rPr>
            </w:pPr>
            <w:r w:rsidRPr="001164DE">
              <w:rPr>
                <w:rFonts w:ascii="Times New Roman" w:hAnsi="Times New Roman"/>
                <w:sz w:val="28"/>
                <w:szCs w:val="28"/>
              </w:rPr>
              <w:t xml:space="preserve">Chuỗi ký tự </w:t>
            </w:r>
          </w:p>
          <w:p w14:paraId="02D3510B" w14:textId="22EC4913" w:rsidR="00CE6A2D" w:rsidRPr="001164DE" w:rsidRDefault="00CE6A2D" w:rsidP="002B7031">
            <w:pPr>
              <w:spacing w:line="312" w:lineRule="auto"/>
              <w:rPr>
                <w:rFonts w:ascii="Times New Roman" w:hAnsi="Times New Roman"/>
                <w:sz w:val="28"/>
                <w:szCs w:val="28"/>
              </w:rPr>
            </w:pPr>
            <w:r w:rsidRPr="001164DE">
              <w:rPr>
                <w:rFonts w:ascii="Times New Roman" w:hAnsi="Times New Roman"/>
                <w:sz w:val="28"/>
                <w:szCs w:val="28"/>
              </w:rPr>
              <w:t>(</w:t>
            </w:r>
            <w:r w:rsidR="007B5CA3" w:rsidRPr="001164DE">
              <w:rPr>
                <w:rFonts w:ascii="Times New Roman" w:hAnsi="Times New Roman"/>
                <w:sz w:val="28"/>
                <w:szCs w:val="28"/>
              </w:rPr>
              <w:t>250</w:t>
            </w:r>
            <w:r w:rsidRPr="001164DE">
              <w:rPr>
                <w:rFonts w:ascii="Times New Roman" w:hAnsi="Times New Roman"/>
                <w:sz w:val="28"/>
                <w:szCs w:val="28"/>
              </w:rPr>
              <w:t>)</w:t>
            </w:r>
          </w:p>
        </w:tc>
        <w:tc>
          <w:tcPr>
            <w:tcW w:w="992" w:type="dxa"/>
          </w:tcPr>
          <w:p w14:paraId="7FD8D2FB" w14:textId="77777777" w:rsidR="00CE6A2D" w:rsidRPr="001164DE" w:rsidRDefault="00CE6A2D" w:rsidP="002B7031">
            <w:pPr>
              <w:spacing w:line="312" w:lineRule="auto"/>
              <w:rPr>
                <w:rFonts w:ascii="Times New Roman" w:hAnsi="Times New Roman"/>
                <w:sz w:val="28"/>
                <w:szCs w:val="28"/>
              </w:rPr>
            </w:pPr>
            <w:r w:rsidRPr="001164DE">
              <w:rPr>
                <w:rFonts w:ascii="Times New Roman" w:hAnsi="Times New Roman"/>
                <w:sz w:val="28"/>
                <w:szCs w:val="28"/>
              </w:rPr>
              <w:t>Có</w:t>
            </w:r>
          </w:p>
        </w:tc>
        <w:tc>
          <w:tcPr>
            <w:tcW w:w="992" w:type="dxa"/>
          </w:tcPr>
          <w:p w14:paraId="3C22EC09" w14:textId="77777777" w:rsidR="00CE6A2D" w:rsidRPr="001164DE" w:rsidRDefault="00CE6A2D" w:rsidP="002B7031">
            <w:pPr>
              <w:spacing w:line="312" w:lineRule="auto"/>
              <w:rPr>
                <w:rFonts w:ascii="Times New Roman" w:hAnsi="Times New Roman"/>
                <w:sz w:val="28"/>
                <w:szCs w:val="28"/>
                <w:lang w:val="vi-VN"/>
              </w:rPr>
            </w:pPr>
          </w:p>
        </w:tc>
        <w:tc>
          <w:tcPr>
            <w:tcW w:w="3118" w:type="dxa"/>
          </w:tcPr>
          <w:p w14:paraId="22C5E1A0" w14:textId="77777777" w:rsidR="00CE6A2D" w:rsidRPr="001164DE" w:rsidRDefault="00CE6A2D" w:rsidP="00A44A2C">
            <w:pPr>
              <w:spacing w:line="312" w:lineRule="auto"/>
              <w:jc w:val="both"/>
              <w:rPr>
                <w:rFonts w:ascii="Times New Roman" w:hAnsi="Times New Roman"/>
                <w:sz w:val="28"/>
                <w:szCs w:val="28"/>
              </w:rPr>
            </w:pPr>
            <w:r w:rsidRPr="001164DE">
              <w:rPr>
                <w:rFonts w:ascii="Times New Roman" w:hAnsi="Times New Roman"/>
                <w:sz w:val="28"/>
                <w:szCs w:val="28"/>
              </w:rPr>
              <w:t xml:space="preserve">Cho phép NSD nhập </w:t>
            </w:r>
          </w:p>
          <w:p w14:paraId="1C6D6E20" w14:textId="77777777" w:rsidR="00CE6A2D" w:rsidRPr="001164DE" w:rsidRDefault="00CE6A2D" w:rsidP="00A44A2C">
            <w:pPr>
              <w:spacing w:line="312" w:lineRule="auto"/>
              <w:jc w:val="both"/>
              <w:rPr>
                <w:rFonts w:ascii="Times New Roman" w:hAnsi="Times New Roman"/>
                <w:sz w:val="28"/>
                <w:szCs w:val="28"/>
              </w:rPr>
            </w:pPr>
            <w:r w:rsidRPr="001164DE">
              <w:rPr>
                <w:rFonts w:ascii="Times New Roman" w:hAnsi="Times New Roman"/>
                <w:sz w:val="28"/>
                <w:szCs w:val="28"/>
              </w:rPr>
              <w:t>Định danh tạp chí giấy trên hệ thống</w:t>
            </w:r>
          </w:p>
          <w:p w14:paraId="2D26818A" w14:textId="77777777" w:rsidR="00CE6A2D" w:rsidRPr="001164DE" w:rsidRDefault="00CE6A2D" w:rsidP="00A44A2C">
            <w:pPr>
              <w:spacing w:line="312" w:lineRule="auto"/>
              <w:jc w:val="both"/>
              <w:rPr>
                <w:rFonts w:ascii="Times New Roman" w:hAnsi="Times New Roman"/>
                <w:sz w:val="28"/>
                <w:szCs w:val="28"/>
              </w:rPr>
            </w:pPr>
            <w:r w:rsidRPr="001164DE">
              <w:rPr>
                <w:rFonts w:ascii="Times New Roman" w:hAnsi="Times New Roman"/>
                <w:sz w:val="28"/>
                <w:szCs w:val="28"/>
              </w:rPr>
              <w:t>C</w:t>
            </w:r>
            <w:r w:rsidRPr="001164DE">
              <w:rPr>
                <w:rFonts w:ascii="Times New Roman" w:hAnsi="Times New Roman"/>
                <w:sz w:val="28"/>
                <w:szCs w:val="28"/>
                <w:lang w:val="vi-VN"/>
              </w:rPr>
              <w:t>ho phép nhập số và chữ (a-z, A-Z, 0-9), khoảng trống và các ký tự $, - . ! ()</w:t>
            </w:r>
          </w:p>
        </w:tc>
      </w:tr>
      <w:tr w:rsidR="00CE6A2D" w:rsidRPr="001164DE" w14:paraId="6E4F5C37" w14:textId="77777777" w:rsidTr="009E2D37">
        <w:tc>
          <w:tcPr>
            <w:tcW w:w="761" w:type="dxa"/>
          </w:tcPr>
          <w:p w14:paraId="0F895A24" w14:textId="77777777" w:rsidR="00CE6A2D" w:rsidRPr="001164DE" w:rsidRDefault="00CE6A2D" w:rsidP="002B7031">
            <w:pPr>
              <w:spacing w:line="312" w:lineRule="auto"/>
              <w:jc w:val="center"/>
              <w:rPr>
                <w:rFonts w:ascii="Times New Roman" w:hAnsi="Times New Roman"/>
                <w:sz w:val="28"/>
                <w:szCs w:val="28"/>
              </w:rPr>
            </w:pPr>
            <w:r w:rsidRPr="001164DE">
              <w:rPr>
                <w:rFonts w:ascii="Times New Roman" w:hAnsi="Times New Roman"/>
                <w:sz w:val="28"/>
                <w:szCs w:val="28"/>
              </w:rPr>
              <w:t>2</w:t>
            </w:r>
          </w:p>
        </w:tc>
        <w:tc>
          <w:tcPr>
            <w:tcW w:w="1701" w:type="dxa"/>
          </w:tcPr>
          <w:p w14:paraId="2353D6C5" w14:textId="77777777" w:rsidR="00CE6A2D" w:rsidRPr="001164DE" w:rsidRDefault="00CE6A2D" w:rsidP="002B7031">
            <w:pPr>
              <w:spacing w:line="312" w:lineRule="auto"/>
              <w:rPr>
                <w:rFonts w:ascii="Times New Roman" w:hAnsi="Times New Roman"/>
                <w:sz w:val="28"/>
                <w:szCs w:val="28"/>
              </w:rPr>
            </w:pPr>
            <w:r w:rsidRPr="001164DE">
              <w:rPr>
                <w:rFonts w:ascii="Times New Roman" w:hAnsi="Times New Roman"/>
                <w:sz w:val="28"/>
                <w:szCs w:val="28"/>
              </w:rPr>
              <w:t>Thông tin Tạp chí</w:t>
            </w:r>
          </w:p>
        </w:tc>
        <w:tc>
          <w:tcPr>
            <w:tcW w:w="1701" w:type="dxa"/>
          </w:tcPr>
          <w:p w14:paraId="6263062D" w14:textId="77777777" w:rsidR="00CE6A2D" w:rsidRPr="001164DE" w:rsidRDefault="00CE6A2D" w:rsidP="002B7031">
            <w:pPr>
              <w:spacing w:line="312" w:lineRule="auto"/>
              <w:rPr>
                <w:rFonts w:ascii="Times New Roman" w:hAnsi="Times New Roman"/>
                <w:sz w:val="28"/>
                <w:szCs w:val="28"/>
              </w:rPr>
            </w:pPr>
            <w:r w:rsidRPr="001164DE">
              <w:rPr>
                <w:rFonts w:ascii="Times New Roman" w:hAnsi="Times New Roman"/>
                <w:sz w:val="28"/>
                <w:szCs w:val="28"/>
              </w:rPr>
              <w:t>Chuỗi ký tự (200)</w:t>
            </w:r>
          </w:p>
        </w:tc>
        <w:tc>
          <w:tcPr>
            <w:tcW w:w="992" w:type="dxa"/>
          </w:tcPr>
          <w:p w14:paraId="0BF0D88C" w14:textId="77777777" w:rsidR="00CE6A2D" w:rsidRPr="001164DE" w:rsidRDefault="00CE6A2D" w:rsidP="002B7031">
            <w:pPr>
              <w:spacing w:line="312" w:lineRule="auto"/>
              <w:rPr>
                <w:rFonts w:ascii="Times New Roman" w:hAnsi="Times New Roman"/>
                <w:sz w:val="28"/>
                <w:szCs w:val="28"/>
                <w:lang w:val="vi-VN"/>
              </w:rPr>
            </w:pPr>
          </w:p>
        </w:tc>
        <w:tc>
          <w:tcPr>
            <w:tcW w:w="992" w:type="dxa"/>
          </w:tcPr>
          <w:p w14:paraId="31B0316D" w14:textId="77777777" w:rsidR="00CE6A2D" w:rsidRPr="001164DE" w:rsidRDefault="00CE6A2D" w:rsidP="002B7031">
            <w:pPr>
              <w:spacing w:line="312" w:lineRule="auto"/>
              <w:rPr>
                <w:rFonts w:ascii="Times New Roman" w:hAnsi="Times New Roman"/>
                <w:sz w:val="28"/>
                <w:szCs w:val="28"/>
                <w:lang w:val="vi-VN"/>
              </w:rPr>
            </w:pPr>
          </w:p>
        </w:tc>
        <w:tc>
          <w:tcPr>
            <w:tcW w:w="3118" w:type="dxa"/>
          </w:tcPr>
          <w:p w14:paraId="4F64EFC6" w14:textId="77777777" w:rsidR="00CE6A2D" w:rsidRPr="001164DE" w:rsidRDefault="00CE6A2D" w:rsidP="00A44A2C">
            <w:pPr>
              <w:spacing w:line="312" w:lineRule="auto"/>
              <w:jc w:val="both"/>
              <w:rPr>
                <w:rFonts w:ascii="Times New Roman" w:hAnsi="Times New Roman"/>
                <w:sz w:val="28"/>
                <w:szCs w:val="28"/>
                <w:lang w:val="vi-VN"/>
              </w:rPr>
            </w:pPr>
            <w:r w:rsidRPr="001164DE">
              <w:rPr>
                <w:rFonts w:ascii="Times New Roman" w:hAnsi="Times New Roman"/>
                <w:sz w:val="28"/>
                <w:szCs w:val="28"/>
              </w:rPr>
              <w:t>Cho phép NSD nhập tiêu đề của Tạp chí Giấy</w:t>
            </w:r>
          </w:p>
        </w:tc>
      </w:tr>
      <w:tr w:rsidR="00CE6A2D" w:rsidRPr="001164DE" w14:paraId="475BE47E" w14:textId="77777777" w:rsidTr="009E2D37">
        <w:tc>
          <w:tcPr>
            <w:tcW w:w="761" w:type="dxa"/>
          </w:tcPr>
          <w:p w14:paraId="75918949" w14:textId="77777777" w:rsidR="00CE6A2D" w:rsidRPr="001164DE" w:rsidRDefault="00CE6A2D" w:rsidP="002B7031">
            <w:pPr>
              <w:spacing w:line="312" w:lineRule="auto"/>
              <w:jc w:val="center"/>
              <w:rPr>
                <w:rFonts w:ascii="Times New Roman" w:hAnsi="Times New Roman"/>
                <w:sz w:val="28"/>
                <w:szCs w:val="28"/>
              </w:rPr>
            </w:pPr>
            <w:r w:rsidRPr="001164DE">
              <w:rPr>
                <w:rFonts w:ascii="Times New Roman" w:hAnsi="Times New Roman"/>
                <w:sz w:val="28"/>
                <w:szCs w:val="28"/>
              </w:rPr>
              <w:t>3</w:t>
            </w:r>
          </w:p>
        </w:tc>
        <w:tc>
          <w:tcPr>
            <w:tcW w:w="1701" w:type="dxa"/>
          </w:tcPr>
          <w:p w14:paraId="6B4CB785" w14:textId="77777777" w:rsidR="00CE6A2D" w:rsidRPr="001164DE" w:rsidRDefault="00CE6A2D" w:rsidP="002B7031">
            <w:pPr>
              <w:spacing w:line="312" w:lineRule="auto"/>
              <w:rPr>
                <w:rFonts w:ascii="Times New Roman" w:hAnsi="Times New Roman"/>
                <w:sz w:val="28"/>
                <w:szCs w:val="28"/>
              </w:rPr>
            </w:pPr>
            <w:r w:rsidRPr="001164DE">
              <w:rPr>
                <w:rFonts w:ascii="Times New Roman" w:hAnsi="Times New Roman"/>
                <w:sz w:val="28"/>
                <w:szCs w:val="28"/>
              </w:rPr>
              <w:t>Mô tả nội dung</w:t>
            </w:r>
          </w:p>
        </w:tc>
        <w:tc>
          <w:tcPr>
            <w:tcW w:w="1701" w:type="dxa"/>
          </w:tcPr>
          <w:p w14:paraId="792948D9" w14:textId="77777777" w:rsidR="00CE6A2D" w:rsidRPr="001164DE" w:rsidRDefault="00CE6A2D" w:rsidP="002B7031">
            <w:pPr>
              <w:spacing w:line="312" w:lineRule="auto"/>
              <w:rPr>
                <w:rFonts w:ascii="Times New Roman" w:hAnsi="Times New Roman"/>
                <w:sz w:val="28"/>
                <w:szCs w:val="28"/>
              </w:rPr>
            </w:pPr>
            <w:r w:rsidRPr="001164DE">
              <w:rPr>
                <w:rFonts w:ascii="Times New Roman" w:hAnsi="Times New Roman"/>
                <w:sz w:val="28"/>
                <w:szCs w:val="28"/>
              </w:rPr>
              <w:t>Chuỗi ký tự (1000)</w:t>
            </w:r>
          </w:p>
        </w:tc>
        <w:tc>
          <w:tcPr>
            <w:tcW w:w="992" w:type="dxa"/>
          </w:tcPr>
          <w:p w14:paraId="3FDC9D73" w14:textId="77777777" w:rsidR="00CE6A2D" w:rsidRPr="001164DE" w:rsidRDefault="00CE6A2D" w:rsidP="002B7031">
            <w:pPr>
              <w:spacing w:line="312" w:lineRule="auto"/>
              <w:rPr>
                <w:rFonts w:ascii="Times New Roman" w:hAnsi="Times New Roman"/>
                <w:sz w:val="28"/>
                <w:szCs w:val="28"/>
              </w:rPr>
            </w:pPr>
          </w:p>
        </w:tc>
        <w:tc>
          <w:tcPr>
            <w:tcW w:w="992" w:type="dxa"/>
          </w:tcPr>
          <w:p w14:paraId="0D911EEB" w14:textId="77777777" w:rsidR="00CE6A2D" w:rsidRPr="001164DE" w:rsidRDefault="00CE6A2D" w:rsidP="002B7031">
            <w:pPr>
              <w:spacing w:line="312" w:lineRule="auto"/>
              <w:rPr>
                <w:rFonts w:ascii="Times New Roman" w:hAnsi="Times New Roman"/>
                <w:sz w:val="28"/>
                <w:szCs w:val="28"/>
                <w:lang w:val="vi-VN"/>
              </w:rPr>
            </w:pPr>
          </w:p>
        </w:tc>
        <w:tc>
          <w:tcPr>
            <w:tcW w:w="3118" w:type="dxa"/>
          </w:tcPr>
          <w:p w14:paraId="135BE48E" w14:textId="77777777" w:rsidR="00CE6A2D" w:rsidRPr="001164DE" w:rsidRDefault="00CE6A2D" w:rsidP="00A44A2C">
            <w:pPr>
              <w:spacing w:line="312" w:lineRule="auto"/>
              <w:jc w:val="both"/>
              <w:rPr>
                <w:rFonts w:ascii="Times New Roman" w:hAnsi="Times New Roman"/>
                <w:sz w:val="28"/>
                <w:szCs w:val="28"/>
              </w:rPr>
            </w:pPr>
            <w:r w:rsidRPr="001164DE">
              <w:rPr>
                <w:rFonts w:ascii="Times New Roman" w:hAnsi="Times New Roman"/>
                <w:sz w:val="28"/>
                <w:szCs w:val="28"/>
              </w:rPr>
              <w:t>Cho phép nhập mô tả của Tạp chí Giấy</w:t>
            </w:r>
          </w:p>
        </w:tc>
      </w:tr>
      <w:tr w:rsidR="00CE6A2D" w:rsidRPr="001164DE" w14:paraId="69D637AA" w14:textId="77777777" w:rsidTr="009E2D37">
        <w:tc>
          <w:tcPr>
            <w:tcW w:w="761" w:type="dxa"/>
          </w:tcPr>
          <w:p w14:paraId="2B598580" w14:textId="77777777" w:rsidR="00CE6A2D" w:rsidRPr="001164DE" w:rsidRDefault="00CE6A2D" w:rsidP="002B7031">
            <w:pPr>
              <w:spacing w:line="312" w:lineRule="auto"/>
              <w:jc w:val="center"/>
              <w:rPr>
                <w:rFonts w:ascii="Times New Roman" w:hAnsi="Times New Roman"/>
                <w:sz w:val="28"/>
                <w:szCs w:val="28"/>
              </w:rPr>
            </w:pPr>
            <w:r w:rsidRPr="001164DE">
              <w:rPr>
                <w:rFonts w:ascii="Times New Roman" w:hAnsi="Times New Roman"/>
                <w:sz w:val="28"/>
                <w:szCs w:val="28"/>
              </w:rPr>
              <w:t>4</w:t>
            </w:r>
          </w:p>
        </w:tc>
        <w:tc>
          <w:tcPr>
            <w:tcW w:w="1701" w:type="dxa"/>
          </w:tcPr>
          <w:p w14:paraId="24633D2B" w14:textId="77777777" w:rsidR="00CE6A2D" w:rsidRPr="001164DE" w:rsidRDefault="00CE6A2D" w:rsidP="002B7031">
            <w:pPr>
              <w:spacing w:line="312" w:lineRule="auto"/>
              <w:rPr>
                <w:rFonts w:ascii="Times New Roman" w:hAnsi="Times New Roman"/>
                <w:sz w:val="28"/>
                <w:szCs w:val="28"/>
              </w:rPr>
            </w:pPr>
            <w:r w:rsidRPr="001164DE">
              <w:rPr>
                <w:rFonts w:ascii="Times New Roman" w:hAnsi="Times New Roman"/>
                <w:sz w:val="28"/>
                <w:szCs w:val="28"/>
              </w:rPr>
              <w:t>Vị trí lưu</w:t>
            </w:r>
          </w:p>
          <w:p w14:paraId="0E2E60E8" w14:textId="77777777" w:rsidR="00CE6A2D" w:rsidRPr="001164DE" w:rsidRDefault="00CE6A2D" w:rsidP="002B7031">
            <w:pPr>
              <w:spacing w:line="312" w:lineRule="auto"/>
              <w:rPr>
                <w:rFonts w:ascii="Times New Roman" w:hAnsi="Times New Roman"/>
                <w:sz w:val="28"/>
                <w:szCs w:val="28"/>
              </w:rPr>
            </w:pPr>
            <w:r w:rsidRPr="001164DE">
              <w:rPr>
                <w:rFonts w:ascii="Times New Roman" w:hAnsi="Times New Roman"/>
                <w:sz w:val="28"/>
                <w:szCs w:val="28"/>
              </w:rPr>
              <w:t>(Location)</w:t>
            </w:r>
          </w:p>
        </w:tc>
        <w:tc>
          <w:tcPr>
            <w:tcW w:w="1701" w:type="dxa"/>
          </w:tcPr>
          <w:p w14:paraId="2448664C" w14:textId="77777777" w:rsidR="00CE6A2D" w:rsidRPr="001164DE" w:rsidRDefault="00CE6A2D" w:rsidP="002B7031">
            <w:pPr>
              <w:spacing w:line="312" w:lineRule="auto"/>
              <w:rPr>
                <w:rFonts w:ascii="Times New Roman" w:hAnsi="Times New Roman"/>
                <w:sz w:val="28"/>
                <w:szCs w:val="28"/>
              </w:rPr>
            </w:pPr>
          </w:p>
        </w:tc>
        <w:tc>
          <w:tcPr>
            <w:tcW w:w="992" w:type="dxa"/>
          </w:tcPr>
          <w:p w14:paraId="08892610" w14:textId="77777777" w:rsidR="00CE6A2D" w:rsidRPr="001164DE" w:rsidRDefault="00CE6A2D" w:rsidP="002B7031">
            <w:pPr>
              <w:spacing w:line="312" w:lineRule="auto"/>
              <w:rPr>
                <w:rFonts w:ascii="Times New Roman" w:hAnsi="Times New Roman"/>
                <w:sz w:val="28"/>
                <w:szCs w:val="28"/>
                <w:lang w:val="vi-VN"/>
              </w:rPr>
            </w:pPr>
            <w:r w:rsidRPr="001164DE">
              <w:rPr>
                <w:rFonts w:ascii="Times New Roman" w:hAnsi="Times New Roman"/>
                <w:sz w:val="28"/>
                <w:szCs w:val="28"/>
              </w:rPr>
              <w:t>Có</w:t>
            </w:r>
          </w:p>
        </w:tc>
        <w:tc>
          <w:tcPr>
            <w:tcW w:w="992" w:type="dxa"/>
          </w:tcPr>
          <w:p w14:paraId="1085ECFC" w14:textId="77777777" w:rsidR="00CE6A2D" w:rsidRPr="001164DE" w:rsidRDefault="00CE6A2D" w:rsidP="002B7031">
            <w:pPr>
              <w:spacing w:line="312" w:lineRule="auto"/>
              <w:rPr>
                <w:rFonts w:ascii="Times New Roman" w:hAnsi="Times New Roman"/>
                <w:sz w:val="28"/>
                <w:szCs w:val="28"/>
                <w:lang w:val="vi-VN"/>
              </w:rPr>
            </w:pPr>
          </w:p>
        </w:tc>
        <w:tc>
          <w:tcPr>
            <w:tcW w:w="3118" w:type="dxa"/>
          </w:tcPr>
          <w:p w14:paraId="7CE149B9" w14:textId="77777777" w:rsidR="00CE6A2D" w:rsidRPr="001164DE" w:rsidRDefault="00CE6A2D" w:rsidP="00A44A2C">
            <w:pPr>
              <w:spacing w:line="312" w:lineRule="auto"/>
              <w:jc w:val="both"/>
              <w:rPr>
                <w:rFonts w:ascii="Times New Roman" w:hAnsi="Times New Roman"/>
                <w:sz w:val="28"/>
                <w:szCs w:val="28"/>
              </w:rPr>
            </w:pPr>
            <w:r w:rsidRPr="001164DE">
              <w:rPr>
                <w:rFonts w:ascii="Times New Roman" w:hAnsi="Times New Roman"/>
                <w:sz w:val="28"/>
                <w:szCs w:val="28"/>
              </w:rPr>
              <w:t>Cho phép NSD chọn vị trí lưu Tạp chí Giấy</w:t>
            </w:r>
          </w:p>
        </w:tc>
      </w:tr>
      <w:tr w:rsidR="00CE6A2D" w:rsidRPr="001164DE" w14:paraId="6CF956F2" w14:textId="77777777" w:rsidTr="009E2D37">
        <w:tc>
          <w:tcPr>
            <w:tcW w:w="761" w:type="dxa"/>
          </w:tcPr>
          <w:p w14:paraId="5A225F88" w14:textId="77777777" w:rsidR="00CE6A2D" w:rsidRPr="001164DE" w:rsidRDefault="00CE6A2D" w:rsidP="002B7031">
            <w:pPr>
              <w:spacing w:line="312" w:lineRule="auto"/>
              <w:jc w:val="center"/>
              <w:rPr>
                <w:rFonts w:ascii="Times New Roman" w:hAnsi="Times New Roman"/>
                <w:sz w:val="28"/>
                <w:szCs w:val="28"/>
              </w:rPr>
            </w:pPr>
            <w:r w:rsidRPr="001164DE">
              <w:rPr>
                <w:rFonts w:ascii="Times New Roman" w:hAnsi="Times New Roman"/>
                <w:sz w:val="28"/>
                <w:szCs w:val="28"/>
              </w:rPr>
              <w:t>5</w:t>
            </w:r>
          </w:p>
        </w:tc>
        <w:tc>
          <w:tcPr>
            <w:tcW w:w="1701" w:type="dxa"/>
          </w:tcPr>
          <w:p w14:paraId="73B7B806" w14:textId="77777777" w:rsidR="00CE6A2D" w:rsidRPr="001164DE" w:rsidRDefault="00CE6A2D" w:rsidP="002B7031">
            <w:pPr>
              <w:spacing w:line="312" w:lineRule="auto"/>
              <w:rPr>
                <w:rFonts w:ascii="Times New Roman" w:hAnsi="Times New Roman"/>
                <w:sz w:val="28"/>
                <w:szCs w:val="28"/>
              </w:rPr>
            </w:pPr>
            <w:r w:rsidRPr="001164DE">
              <w:rPr>
                <w:rFonts w:ascii="Times New Roman" w:hAnsi="Times New Roman"/>
                <w:sz w:val="28"/>
                <w:szCs w:val="28"/>
              </w:rPr>
              <w:t>Bìa tạp chí Giấy</w:t>
            </w:r>
          </w:p>
        </w:tc>
        <w:tc>
          <w:tcPr>
            <w:tcW w:w="1701" w:type="dxa"/>
          </w:tcPr>
          <w:p w14:paraId="6A1BB34A" w14:textId="77777777" w:rsidR="00CE6A2D" w:rsidRPr="001164DE" w:rsidRDefault="00CE6A2D" w:rsidP="002B7031">
            <w:pPr>
              <w:spacing w:line="312" w:lineRule="auto"/>
              <w:rPr>
                <w:rFonts w:ascii="Times New Roman" w:hAnsi="Times New Roman"/>
                <w:sz w:val="28"/>
                <w:szCs w:val="28"/>
              </w:rPr>
            </w:pPr>
          </w:p>
        </w:tc>
        <w:tc>
          <w:tcPr>
            <w:tcW w:w="992" w:type="dxa"/>
          </w:tcPr>
          <w:p w14:paraId="43BA1A7D" w14:textId="77777777" w:rsidR="00CE6A2D" w:rsidRPr="001164DE" w:rsidRDefault="00CE6A2D" w:rsidP="002B7031">
            <w:pPr>
              <w:spacing w:line="312" w:lineRule="auto"/>
              <w:rPr>
                <w:rFonts w:ascii="Times New Roman" w:hAnsi="Times New Roman"/>
                <w:sz w:val="28"/>
                <w:szCs w:val="28"/>
                <w:lang w:val="vi-VN"/>
              </w:rPr>
            </w:pPr>
          </w:p>
        </w:tc>
        <w:tc>
          <w:tcPr>
            <w:tcW w:w="992" w:type="dxa"/>
          </w:tcPr>
          <w:p w14:paraId="559709DF" w14:textId="77777777" w:rsidR="00CE6A2D" w:rsidRPr="001164DE" w:rsidRDefault="00CE6A2D" w:rsidP="002B7031">
            <w:pPr>
              <w:spacing w:line="312" w:lineRule="auto"/>
              <w:rPr>
                <w:rFonts w:ascii="Times New Roman" w:hAnsi="Times New Roman"/>
                <w:sz w:val="28"/>
                <w:szCs w:val="28"/>
                <w:lang w:val="vi-VN"/>
              </w:rPr>
            </w:pPr>
          </w:p>
        </w:tc>
        <w:tc>
          <w:tcPr>
            <w:tcW w:w="3118" w:type="dxa"/>
          </w:tcPr>
          <w:p w14:paraId="1E628F66" w14:textId="77777777" w:rsidR="00CE6A2D" w:rsidRPr="001164DE" w:rsidRDefault="00CE6A2D" w:rsidP="00A44A2C">
            <w:pPr>
              <w:spacing w:line="312" w:lineRule="auto"/>
              <w:jc w:val="both"/>
              <w:rPr>
                <w:rFonts w:ascii="Times New Roman" w:hAnsi="Times New Roman"/>
                <w:sz w:val="28"/>
                <w:szCs w:val="28"/>
              </w:rPr>
            </w:pPr>
            <w:r w:rsidRPr="001164DE">
              <w:rPr>
                <w:rFonts w:ascii="Times New Roman" w:hAnsi="Times New Roman"/>
                <w:sz w:val="28"/>
                <w:szCs w:val="28"/>
              </w:rPr>
              <w:t xml:space="preserve">Cho phép NSD nhập tải lên file ảnh bìa của Tạp chí </w:t>
            </w:r>
          </w:p>
          <w:p w14:paraId="4623F84C" w14:textId="77777777" w:rsidR="00CE6A2D" w:rsidRPr="001164DE" w:rsidRDefault="00CE6A2D" w:rsidP="00A44A2C">
            <w:pPr>
              <w:spacing w:line="312" w:lineRule="auto"/>
              <w:jc w:val="both"/>
              <w:rPr>
                <w:rFonts w:ascii="Times New Roman" w:hAnsi="Times New Roman"/>
                <w:sz w:val="28"/>
                <w:szCs w:val="28"/>
              </w:rPr>
            </w:pPr>
            <w:r w:rsidRPr="001164DE">
              <w:rPr>
                <w:rFonts w:ascii="Times New Roman" w:hAnsi="Times New Roman"/>
                <w:sz w:val="28"/>
                <w:szCs w:val="28"/>
              </w:rPr>
              <w:t>PNG, JPG, JPEG</w:t>
            </w:r>
          </w:p>
        </w:tc>
      </w:tr>
      <w:tr w:rsidR="00CE6A2D" w:rsidRPr="001164DE" w14:paraId="5658FE03" w14:textId="77777777" w:rsidTr="009E2D37">
        <w:tc>
          <w:tcPr>
            <w:tcW w:w="761" w:type="dxa"/>
          </w:tcPr>
          <w:p w14:paraId="34896BDD" w14:textId="77777777" w:rsidR="00CE6A2D" w:rsidRPr="001164DE" w:rsidRDefault="00CE6A2D" w:rsidP="002B7031">
            <w:pPr>
              <w:spacing w:line="312" w:lineRule="auto"/>
              <w:jc w:val="center"/>
              <w:rPr>
                <w:rFonts w:ascii="Times New Roman" w:hAnsi="Times New Roman"/>
                <w:sz w:val="28"/>
                <w:szCs w:val="28"/>
              </w:rPr>
            </w:pPr>
            <w:r w:rsidRPr="001164DE">
              <w:rPr>
                <w:rFonts w:ascii="Times New Roman" w:hAnsi="Times New Roman"/>
                <w:sz w:val="28"/>
                <w:szCs w:val="28"/>
              </w:rPr>
              <w:t>6</w:t>
            </w:r>
          </w:p>
        </w:tc>
        <w:tc>
          <w:tcPr>
            <w:tcW w:w="1701" w:type="dxa"/>
          </w:tcPr>
          <w:p w14:paraId="16FBD122" w14:textId="77777777" w:rsidR="00CE6A2D" w:rsidRPr="001164DE" w:rsidRDefault="00CE6A2D" w:rsidP="002B7031">
            <w:pPr>
              <w:spacing w:line="312" w:lineRule="auto"/>
              <w:rPr>
                <w:rFonts w:ascii="Times New Roman" w:hAnsi="Times New Roman"/>
                <w:sz w:val="28"/>
                <w:szCs w:val="28"/>
                <w:lang w:val="vi-VN"/>
              </w:rPr>
            </w:pPr>
            <w:r w:rsidRPr="001164DE">
              <w:rPr>
                <w:rFonts w:ascii="Times New Roman" w:hAnsi="Times New Roman"/>
                <w:sz w:val="28"/>
                <w:szCs w:val="28"/>
              </w:rPr>
              <w:t>File đính kèm</w:t>
            </w:r>
          </w:p>
        </w:tc>
        <w:tc>
          <w:tcPr>
            <w:tcW w:w="1701" w:type="dxa"/>
          </w:tcPr>
          <w:p w14:paraId="5592C2A4" w14:textId="77777777" w:rsidR="00CE6A2D" w:rsidRPr="001164DE" w:rsidRDefault="00CE6A2D" w:rsidP="002B7031">
            <w:pPr>
              <w:spacing w:line="312" w:lineRule="auto"/>
              <w:rPr>
                <w:rFonts w:ascii="Times New Roman" w:hAnsi="Times New Roman"/>
                <w:sz w:val="28"/>
                <w:szCs w:val="28"/>
              </w:rPr>
            </w:pPr>
          </w:p>
        </w:tc>
        <w:tc>
          <w:tcPr>
            <w:tcW w:w="992" w:type="dxa"/>
          </w:tcPr>
          <w:p w14:paraId="7A41FDBE" w14:textId="77777777" w:rsidR="00CE6A2D" w:rsidRPr="001164DE" w:rsidRDefault="00CE6A2D" w:rsidP="002B7031">
            <w:pPr>
              <w:spacing w:line="312" w:lineRule="auto"/>
              <w:rPr>
                <w:rFonts w:ascii="Times New Roman" w:hAnsi="Times New Roman"/>
                <w:sz w:val="28"/>
                <w:szCs w:val="28"/>
                <w:lang w:val="vi-VN"/>
              </w:rPr>
            </w:pPr>
          </w:p>
        </w:tc>
        <w:tc>
          <w:tcPr>
            <w:tcW w:w="992" w:type="dxa"/>
          </w:tcPr>
          <w:p w14:paraId="50B05F01" w14:textId="77777777" w:rsidR="00CE6A2D" w:rsidRPr="001164DE" w:rsidRDefault="00CE6A2D" w:rsidP="002B7031">
            <w:pPr>
              <w:spacing w:line="312" w:lineRule="auto"/>
              <w:rPr>
                <w:rFonts w:ascii="Times New Roman" w:hAnsi="Times New Roman"/>
                <w:sz w:val="28"/>
                <w:szCs w:val="28"/>
                <w:lang w:val="vi-VN"/>
              </w:rPr>
            </w:pPr>
          </w:p>
        </w:tc>
        <w:tc>
          <w:tcPr>
            <w:tcW w:w="3118" w:type="dxa"/>
          </w:tcPr>
          <w:p w14:paraId="1939824E" w14:textId="77777777" w:rsidR="00CE6A2D" w:rsidRPr="001164DE" w:rsidRDefault="00CE6A2D" w:rsidP="00A44A2C">
            <w:pPr>
              <w:spacing w:line="312" w:lineRule="auto"/>
              <w:jc w:val="both"/>
              <w:rPr>
                <w:rFonts w:ascii="Times New Roman" w:hAnsi="Times New Roman"/>
                <w:sz w:val="28"/>
                <w:szCs w:val="28"/>
              </w:rPr>
            </w:pPr>
            <w:r w:rsidRPr="001164DE">
              <w:rPr>
                <w:rFonts w:ascii="Times New Roman" w:hAnsi="Times New Roman"/>
                <w:sz w:val="28"/>
                <w:szCs w:val="28"/>
              </w:rPr>
              <w:t>Cho phép NSD tải lên nội dung của Tạp chí giấy nhằm mục đích lưu trữ</w:t>
            </w:r>
          </w:p>
          <w:p w14:paraId="4E48B51D" w14:textId="77777777" w:rsidR="00CE6A2D" w:rsidRPr="001164DE" w:rsidRDefault="00CE6A2D" w:rsidP="00A44A2C">
            <w:pPr>
              <w:spacing w:line="312" w:lineRule="auto"/>
              <w:jc w:val="both"/>
              <w:rPr>
                <w:rFonts w:ascii="Times New Roman" w:hAnsi="Times New Roman"/>
                <w:sz w:val="28"/>
                <w:szCs w:val="28"/>
                <w:lang w:val="vi-VN"/>
              </w:rPr>
            </w:pPr>
            <w:r w:rsidRPr="001164DE">
              <w:rPr>
                <w:rFonts w:ascii="Times New Roman" w:hAnsi="Times New Roman"/>
                <w:sz w:val="28"/>
                <w:szCs w:val="28"/>
              </w:rPr>
              <w:t>Cho phép đính kèm các định dạng doc, docx, pdf, xls, xlsx</w:t>
            </w:r>
          </w:p>
        </w:tc>
      </w:tr>
    </w:tbl>
    <w:p w14:paraId="2F15A92F" w14:textId="77777777" w:rsidR="009D7060" w:rsidRPr="001164DE" w:rsidRDefault="009D7060" w:rsidP="0090566F">
      <w:pPr>
        <w:pStyle w:val="Heading4"/>
      </w:pPr>
      <w:r w:rsidRPr="001164DE">
        <w:t>Điều kiện thực hiện</w:t>
      </w:r>
    </w:p>
    <w:p w14:paraId="6D083FB8" w14:textId="77777777" w:rsidR="00A80242" w:rsidRPr="001164DE" w:rsidRDefault="00A80242" w:rsidP="002B7031">
      <w:pPr>
        <w:pStyle w:val="Style2"/>
        <w:spacing w:line="312" w:lineRule="auto"/>
      </w:pPr>
      <w:r w:rsidRPr="001164DE">
        <w:t>NSD đã đăng nhập vào hệ thống và truy cập chức năng quản lý Tạp chí giấy</w:t>
      </w:r>
    </w:p>
    <w:p w14:paraId="70817944" w14:textId="77777777" w:rsidR="009D7060" w:rsidRPr="001164DE" w:rsidRDefault="009D7060" w:rsidP="0090566F">
      <w:pPr>
        <w:pStyle w:val="Heading4"/>
      </w:pPr>
      <w:r w:rsidRPr="001164DE">
        <w:t>Yêu cầu đặc biệt/ Ràng buộc</w:t>
      </w:r>
    </w:p>
    <w:p w14:paraId="3216169F" w14:textId="77777777" w:rsidR="00A80242" w:rsidRPr="001164DE" w:rsidRDefault="00A80242" w:rsidP="002B7031">
      <w:pPr>
        <w:pStyle w:val="Style2"/>
        <w:spacing w:line="312" w:lineRule="auto"/>
      </w:pPr>
      <w:r w:rsidRPr="001164DE">
        <w:t>NSD đã được phân quyền quản lý Tạp chí Giấy</w:t>
      </w:r>
    </w:p>
    <w:p w14:paraId="146EA16A" w14:textId="519CBBE8" w:rsidR="009D7060" w:rsidRPr="001164DE" w:rsidRDefault="00BA4386" w:rsidP="0090566F">
      <w:pPr>
        <w:pStyle w:val="Heading4"/>
      </w:pPr>
      <w:r>
        <w:lastRenderedPageBreak/>
        <w:t>Luồng xử lý dữ liệu</w:t>
      </w:r>
    </w:p>
    <w:p w14:paraId="73331634" w14:textId="77777777" w:rsidR="002E606A" w:rsidRPr="001164DE" w:rsidRDefault="002E606A" w:rsidP="002B7031">
      <w:pPr>
        <w:pStyle w:val="ListParagraph"/>
        <w:spacing w:line="312" w:lineRule="auto"/>
      </w:pPr>
      <w:r w:rsidRPr="001164DE">
        <w:t>Tạo mới thông tin Tạp chí giấy</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1844"/>
        <w:gridCol w:w="6366"/>
      </w:tblGrid>
      <w:tr w:rsidR="002E606A" w:rsidRPr="001164DE" w14:paraId="4274C931" w14:textId="77777777" w:rsidTr="00A84F88">
        <w:trPr>
          <w:trHeight w:val="1340"/>
          <w:tblHeader/>
        </w:trPr>
        <w:tc>
          <w:tcPr>
            <w:tcW w:w="576" w:type="pct"/>
            <w:shd w:val="clear" w:color="auto" w:fill="E7E6E6" w:themeFill="background2"/>
            <w:vAlign w:val="center"/>
          </w:tcPr>
          <w:p w14:paraId="09E7B9A9" w14:textId="77777777" w:rsidR="002E606A" w:rsidRPr="001164DE" w:rsidRDefault="002E606A"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Bước thực hiện</w:t>
            </w:r>
          </w:p>
        </w:tc>
        <w:tc>
          <w:tcPr>
            <w:tcW w:w="1395" w:type="pct"/>
            <w:shd w:val="clear" w:color="auto" w:fill="E7E6E6" w:themeFill="background2"/>
            <w:vAlign w:val="center"/>
          </w:tcPr>
          <w:p w14:paraId="19CA4A1C" w14:textId="77777777" w:rsidR="002E606A" w:rsidRPr="001164DE" w:rsidRDefault="002E606A"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Chủ thể thực hiện</w:t>
            </w:r>
          </w:p>
        </w:tc>
        <w:tc>
          <w:tcPr>
            <w:tcW w:w="3029" w:type="pct"/>
            <w:shd w:val="clear" w:color="auto" w:fill="E7E6E6" w:themeFill="background2"/>
            <w:vAlign w:val="center"/>
          </w:tcPr>
          <w:p w14:paraId="0089D31E" w14:textId="77777777" w:rsidR="002E606A" w:rsidRPr="001164DE" w:rsidRDefault="002E606A"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Nội dung</w:t>
            </w:r>
          </w:p>
        </w:tc>
      </w:tr>
      <w:tr w:rsidR="00CE6A2D" w:rsidRPr="001164DE" w14:paraId="118EF7A5" w14:textId="77777777" w:rsidTr="00A84F88">
        <w:trPr>
          <w:trHeight w:val="510"/>
        </w:trPr>
        <w:tc>
          <w:tcPr>
            <w:tcW w:w="576" w:type="pct"/>
            <w:shd w:val="clear" w:color="auto" w:fill="auto"/>
          </w:tcPr>
          <w:p w14:paraId="1557257C" w14:textId="77777777" w:rsidR="00CE6A2D" w:rsidRPr="001164DE" w:rsidRDefault="00CE6A2D" w:rsidP="002B7031">
            <w:pPr>
              <w:spacing w:after="0" w:line="312" w:lineRule="auto"/>
              <w:jc w:val="center"/>
              <w:rPr>
                <w:rFonts w:ascii="Times New Roman" w:hAnsi="Times New Roman" w:cs="Times New Roman"/>
                <w:sz w:val="28"/>
                <w:szCs w:val="28"/>
              </w:rPr>
            </w:pPr>
            <w:r w:rsidRPr="001164DE">
              <w:rPr>
                <w:rFonts w:ascii="Times New Roman" w:hAnsi="Times New Roman" w:cs="Times New Roman"/>
                <w:sz w:val="28"/>
                <w:szCs w:val="28"/>
              </w:rPr>
              <w:t>1</w:t>
            </w:r>
          </w:p>
        </w:tc>
        <w:tc>
          <w:tcPr>
            <w:tcW w:w="1395" w:type="pct"/>
            <w:shd w:val="clear" w:color="auto" w:fill="auto"/>
          </w:tcPr>
          <w:p w14:paraId="4B45CC54" w14:textId="77777777" w:rsidR="00CE6A2D" w:rsidRPr="001164DE" w:rsidRDefault="00CE6A2D"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NSD</w:t>
            </w:r>
            <w:r w:rsidRPr="001164DE">
              <w:rPr>
                <w:rFonts w:ascii="Times New Roman" w:hAnsi="Times New Roman" w:cs="Times New Roman"/>
                <w:sz w:val="28"/>
                <w:szCs w:val="28"/>
              </w:rPr>
              <w:t xml:space="preserve"> (</w:t>
            </w:r>
            <w:r w:rsidRPr="001164DE">
              <w:rPr>
                <w:rFonts w:ascii="Times New Roman" w:eastAsia="Times New Roman" w:hAnsi="Times New Roman" w:cs="Times New Roman"/>
                <w:sz w:val="28"/>
                <w:szCs w:val="28"/>
              </w:rPr>
              <w:t>Người quản trị nội dung)</w:t>
            </w:r>
          </w:p>
        </w:tc>
        <w:tc>
          <w:tcPr>
            <w:tcW w:w="3029" w:type="pct"/>
            <w:shd w:val="clear" w:color="auto" w:fill="auto"/>
          </w:tcPr>
          <w:p w14:paraId="4FBC9AE4" w14:textId="0B1ECE58" w:rsidR="00CE6A2D" w:rsidRPr="001164DE" w:rsidRDefault="00CE6A2D"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 xml:space="preserve">Đăng nhập vào trang quản trị website </w:t>
            </w:r>
            <w:r w:rsidR="00E04DD9" w:rsidRPr="001164DE">
              <w:rPr>
                <w:rFonts w:ascii="Times New Roman" w:hAnsi="Times New Roman" w:cs="Times New Roman"/>
                <w:sz w:val="28"/>
                <w:szCs w:val="28"/>
              </w:rPr>
              <w:t>Tạp chí Thuế</w:t>
            </w:r>
          </w:p>
        </w:tc>
      </w:tr>
      <w:tr w:rsidR="00CE6A2D" w:rsidRPr="001164DE" w14:paraId="04556D1B" w14:textId="77777777" w:rsidTr="00A84F88">
        <w:trPr>
          <w:trHeight w:val="510"/>
        </w:trPr>
        <w:tc>
          <w:tcPr>
            <w:tcW w:w="576" w:type="pct"/>
            <w:shd w:val="clear" w:color="auto" w:fill="auto"/>
          </w:tcPr>
          <w:p w14:paraId="34BF2E1D" w14:textId="77777777" w:rsidR="00CE6A2D" w:rsidRPr="001164DE" w:rsidRDefault="00CE6A2D" w:rsidP="002B7031">
            <w:pPr>
              <w:spacing w:after="0" w:line="312" w:lineRule="auto"/>
              <w:jc w:val="center"/>
              <w:rPr>
                <w:rFonts w:ascii="Times New Roman" w:hAnsi="Times New Roman" w:cs="Times New Roman"/>
                <w:sz w:val="28"/>
                <w:szCs w:val="28"/>
              </w:rPr>
            </w:pPr>
            <w:r w:rsidRPr="001164DE">
              <w:rPr>
                <w:rFonts w:ascii="Times New Roman" w:hAnsi="Times New Roman" w:cs="Times New Roman"/>
                <w:sz w:val="28"/>
                <w:szCs w:val="28"/>
              </w:rPr>
              <w:t>2</w:t>
            </w:r>
          </w:p>
        </w:tc>
        <w:tc>
          <w:tcPr>
            <w:tcW w:w="1395" w:type="pct"/>
            <w:shd w:val="clear" w:color="auto" w:fill="auto"/>
          </w:tcPr>
          <w:p w14:paraId="2558D8B7" w14:textId="77777777" w:rsidR="00CE6A2D" w:rsidRPr="001164DE" w:rsidRDefault="00CE6A2D"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Hệ thống</w:t>
            </w:r>
          </w:p>
        </w:tc>
        <w:tc>
          <w:tcPr>
            <w:tcW w:w="3029" w:type="pct"/>
            <w:shd w:val="clear" w:color="auto" w:fill="auto"/>
          </w:tcPr>
          <w:p w14:paraId="5C7EB793" w14:textId="79B616F7" w:rsidR="00CE6A2D" w:rsidRPr="001164DE" w:rsidRDefault="00CE6A2D"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 xml:space="preserve">Hiển thị thư viện nội dung website </w:t>
            </w:r>
            <w:r w:rsidR="00E04DD9" w:rsidRPr="001164DE">
              <w:rPr>
                <w:rFonts w:ascii="Times New Roman" w:hAnsi="Times New Roman" w:cs="Times New Roman"/>
                <w:sz w:val="28"/>
                <w:szCs w:val="28"/>
              </w:rPr>
              <w:t>Tạp chí Thuế</w:t>
            </w:r>
          </w:p>
        </w:tc>
      </w:tr>
      <w:tr w:rsidR="00CE6A2D" w:rsidRPr="001164DE" w14:paraId="4C3ED957" w14:textId="77777777" w:rsidTr="00A84F88">
        <w:trPr>
          <w:trHeight w:val="510"/>
        </w:trPr>
        <w:tc>
          <w:tcPr>
            <w:tcW w:w="576" w:type="pct"/>
            <w:shd w:val="clear" w:color="auto" w:fill="auto"/>
          </w:tcPr>
          <w:p w14:paraId="5C474B18" w14:textId="77777777" w:rsidR="00CE6A2D" w:rsidRPr="001164DE" w:rsidRDefault="00CE6A2D" w:rsidP="002B7031">
            <w:pPr>
              <w:spacing w:after="0" w:line="312" w:lineRule="auto"/>
              <w:jc w:val="center"/>
              <w:rPr>
                <w:rFonts w:ascii="Times New Roman" w:hAnsi="Times New Roman" w:cs="Times New Roman"/>
                <w:sz w:val="28"/>
                <w:szCs w:val="28"/>
              </w:rPr>
            </w:pPr>
            <w:r w:rsidRPr="001164DE">
              <w:rPr>
                <w:rFonts w:ascii="Times New Roman" w:hAnsi="Times New Roman" w:cs="Times New Roman"/>
                <w:sz w:val="28"/>
                <w:szCs w:val="28"/>
                <w:lang w:val="vi-VN"/>
              </w:rPr>
              <w:t>3</w:t>
            </w:r>
          </w:p>
        </w:tc>
        <w:tc>
          <w:tcPr>
            <w:tcW w:w="1395" w:type="pct"/>
            <w:shd w:val="clear" w:color="auto" w:fill="auto"/>
          </w:tcPr>
          <w:p w14:paraId="3618D0F4" w14:textId="77777777" w:rsidR="00CE6A2D" w:rsidRPr="001164DE" w:rsidRDefault="00CE6A2D"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NSD</w:t>
            </w:r>
            <w:r w:rsidRPr="001164DE">
              <w:rPr>
                <w:rFonts w:ascii="Times New Roman" w:hAnsi="Times New Roman" w:cs="Times New Roman"/>
                <w:sz w:val="28"/>
                <w:szCs w:val="28"/>
              </w:rPr>
              <w:t xml:space="preserve"> (</w:t>
            </w:r>
            <w:r w:rsidRPr="001164DE">
              <w:rPr>
                <w:rFonts w:ascii="Times New Roman" w:eastAsia="Times New Roman" w:hAnsi="Times New Roman" w:cs="Times New Roman"/>
                <w:sz w:val="28"/>
                <w:szCs w:val="28"/>
              </w:rPr>
              <w:t>Người quản trị nội dung)</w:t>
            </w:r>
          </w:p>
        </w:tc>
        <w:tc>
          <w:tcPr>
            <w:tcW w:w="3029" w:type="pct"/>
            <w:shd w:val="clear" w:color="auto" w:fill="auto"/>
          </w:tcPr>
          <w:p w14:paraId="7114F66E" w14:textId="77777777" w:rsidR="00CE6A2D" w:rsidRPr="001164DE" w:rsidRDefault="00CE6A2D"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Chọn thư mục quản lý Tạp chí giấy</w:t>
            </w:r>
          </w:p>
        </w:tc>
      </w:tr>
      <w:tr w:rsidR="00CE6A2D" w:rsidRPr="001164DE" w14:paraId="71ECC5C9" w14:textId="77777777" w:rsidTr="00A84F88">
        <w:trPr>
          <w:trHeight w:val="510"/>
        </w:trPr>
        <w:tc>
          <w:tcPr>
            <w:tcW w:w="576" w:type="pct"/>
            <w:shd w:val="clear" w:color="auto" w:fill="auto"/>
          </w:tcPr>
          <w:p w14:paraId="2224B05B" w14:textId="77777777" w:rsidR="00CE6A2D" w:rsidRPr="001164DE" w:rsidRDefault="00CE6A2D"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lang w:val="vi-VN"/>
              </w:rPr>
              <w:t>4</w:t>
            </w:r>
          </w:p>
        </w:tc>
        <w:tc>
          <w:tcPr>
            <w:tcW w:w="1395" w:type="pct"/>
            <w:shd w:val="clear" w:color="auto" w:fill="auto"/>
          </w:tcPr>
          <w:p w14:paraId="748E4D0D" w14:textId="77777777" w:rsidR="00CE6A2D" w:rsidRPr="001164DE" w:rsidRDefault="00CE6A2D"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lang w:val="vi-VN"/>
              </w:rPr>
              <w:t>NSD</w:t>
            </w:r>
            <w:r w:rsidRPr="001164DE">
              <w:rPr>
                <w:rFonts w:ascii="Times New Roman" w:hAnsi="Times New Roman" w:cs="Times New Roman"/>
                <w:sz w:val="28"/>
                <w:szCs w:val="28"/>
              </w:rPr>
              <w:t xml:space="preserve"> (</w:t>
            </w:r>
            <w:r w:rsidRPr="001164DE">
              <w:rPr>
                <w:rFonts w:ascii="Times New Roman" w:eastAsia="Times New Roman" w:hAnsi="Times New Roman" w:cs="Times New Roman"/>
                <w:sz w:val="28"/>
                <w:szCs w:val="28"/>
              </w:rPr>
              <w:t>Người quản trị nội dung)</w:t>
            </w:r>
          </w:p>
        </w:tc>
        <w:tc>
          <w:tcPr>
            <w:tcW w:w="3029" w:type="pct"/>
            <w:shd w:val="clear" w:color="auto" w:fill="auto"/>
          </w:tcPr>
          <w:p w14:paraId="122EDC31" w14:textId="77777777" w:rsidR="00CE6A2D" w:rsidRPr="001164DE" w:rsidRDefault="00CE6A2D"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Trong thư mục Quản lý tạp chí giấy, kích vào</w:t>
            </w:r>
            <w:r w:rsidRPr="001164DE">
              <w:rPr>
                <w:rFonts w:ascii="Times New Roman" w:hAnsi="Times New Roman" w:cs="Times New Roman"/>
                <w:sz w:val="28"/>
                <w:szCs w:val="28"/>
              </w:rPr>
              <w:t xml:space="preserve"> t</w:t>
            </w:r>
            <w:r w:rsidRPr="001164DE">
              <w:rPr>
                <w:rFonts w:ascii="Times New Roman" w:hAnsi="Times New Roman" w:cs="Times New Roman"/>
                <w:sz w:val="28"/>
                <w:szCs w:val="28"/>
                <w:lang w:val="vi-VN"/>
              </w:rPr>
              <w:t>hêm mới</w:t>
            </w:r>
          </w:p>
          <w:p w14:paraId="2AC21001" w14:textId="77777777" w:rsidR="00CE6A2D" w:rsidRPr="001164DE" w:rsidRDefault="00CE6A2D"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rPr>
              <w:t>(New)/ chọn Biểu mẫu biên tập Tạp chí giấy</w:t>
            </w:r>
          </w:p>
        </w:tc>
      </w:tr>
      <w:tr w:rsidR="00CE6A2D" w:rsidRPr="001164DE" w14:paraId="299CE15B" w14:textId="77777777" w:rsidTr="00A84F88">
        <w:trPr>
          <w:trHeight w:val="510"/>
        </w:trPr>
        <w:tc>
          <w:tcPr>
            <w:tcW w:w="576" w:type="pct"/>
            <w:shd w:val="clear" w:color="auto" w:fill="auto"/>
          </w:tcPr>
          <w:p w14:paraId="236C9E8A" w14:textId="77777777" w:rsidR="00CE6A2D" w:rsidRPr="001164DE" w:rsidRDefault="00CE6A2D"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rPr>
              <w:t>5</w:t>
            </w:r>
          </w:p>
        </w:tc>
        <w:tc>
          <w:tcPr>
            <w:tcW w:w="1395" w:type="pct"/>
            <w:shd w:val="clear" w:color="auto" w:fill="auto"/>
          </w:tcPr>
          <w:p w14:paraId="190AEAFA" w14:textId="77777777" w:rsidR="00CE6A2D" w:rsidRPr="001164DE" w:rsidRDefault="00CE6A2D"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Hệ thống</w:t>
            </w:r>
          </w:p>
        </w:tc>
        <w:tc>
          <w:tcPr>
            <w:tcW w:w="3029" w:type="pct"/>
            <w:shd w:val="clear" w:color="auto" w:fill="auto"/>
          </w:tcPr>
          <w:p w14:paraId="58A71C6B" w14:textId="4696753D" w:rsidR="0041650B" w:rsidRPr="001164DE" w:rsidRDefault="00262B90"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Thêm mới</w:t>
            </w:r>
            <w:r w:rsidR="0041650B" w:rsidRPr="001164DE">
              <w:rPr>
                <w:rFonts w:ascii="Times New Roman" w:hAnsi="Times New Roman" w:cs="Times New Roman"/>
                <w:sz w:val="28"/>
                <w:szCs w:val="28"/>
              </w:rPr>
              <w:t xml:space="preserve"> thông tin trong CSDL của WCM, thư viện Tạp chí thuế</w:t>
            </w:r>
          </w:p>
          <w:p w14:paraId="3C00238B" w14:textId="5953B71C" w:rsidR="00CE6A2D" w:rsidRPr="001164DE" w:rsidRDefault="00CE6A2D"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lang w:val="vi-VN"/>
              </w:rPr>
              <w:t xml:space="preserve">Hiển thị </w:t>
            </w:r>
            <w:r w:rsidRPr="001164DE">
              <w:rPr>
                <w:rFonts w:ascii="Times New Roman" w:hAnsi="Times New Roman" w:cs="Times New Roman"/>
                <w:sz w:val="28"/>
                <w:szCs w:val="28"/>
              </w:rPr>
              <w:t xml:space="preserve">màn hình </w:t>
            </w:r>
            <w:r w:rsidRPr="001164DE">
              <w:rPr>
                <w:rFonts w:ascii="Times New Roman" w:hAnsi="Times New Roman" w:cs="Times New Roman"/>
                <w:sz w:val="28"/>
                <w:szCs w:val="28"/>
                <w:lang w:val="vi-VN"/>
              </w:rPr>
              <w:t>thêm mới tạp chí giấy gồm các trường</w:t>
            </w:r>
            <w:r w:rsidR="0016610A" w:rsidRPr="001164DE">
              <w:rPr>
                <w:rFonts w:ascii="Times New Roman" w:hAnsi="Times New Roman" w:cs="Times New Roman"/>
                <w:sz w:val="28"/>
                <w:szCs w:val="28"/>
              </w:rPr>
              <w:t xml:space="preserve">: </w:t>
            </w:r>
            <w:r w:rsidRPr="001164DE">
              <w:rPr>
                <w:rFonts w:ascii="Times New Roman" w:hAnsi="Times New Roman" w:cs="Times New Roman"/>
                <w:sz w:val="28"/>
                <w:szCs w:val="28"/>
              </w:rPr>
              <w:t>Alias, Thông tin Tạp chí, Mô tả nội dung, Vị trí lưu (Location), Bìa tạp chí Giấy, File đính kèm</w:t>
            </w:r>
          </w:p>
          <w:p w14:paraId="00D3B997" w14:textId="77777777" w:rsidR="003B1F86" w:rsidRPr="001164DE" w:rsidRDefault="003B1F86" w:rsidP="002B7031">
            <w:pPr>
              <w:spacing w:after="0" w:line="312" w:lineRule="auto"/>
              <w:rPr>
                <w:rFonts w:ascii="Times New Roman" w:hAnsi="Times New Roman" w:cs="Times New Roman"/>
                <w:sz w:val="28"/>
                <w:szCs w:val="28"/>
              </w:rPr>
            </w:pPr>
            <w:r w:rsidRPr="001164DE">
              <w:rPr>
                <w:rFonts w:ascii="Times New Roman" w:hAnsi="Times New Roman" w:cs="Times New Roman"/>
                <w:noProof/>
                <w:sz w:val="28"/>
                <w:szCs w:val="28"/>
              </w:rPr>
              <w:drawing>
                <wp:inline distT="0" distB="0" distL="0" distR="0" wp14:anchorId="351668FF" wp14:editId="2AB9D000">
                  <wp:extent cx="3897342" cy="3038475"/>
                  <wp:effectExtent l="0" t="0" r="825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900183" cy="3040690"/>
                          </a:xfrm>
                          <a:prstGeom prst="rect">
                            <a:avLst/>
                          </a:prstGeom>
                        </pic:spPr>
                      </pic:pic>
                    </a:graphicData>
                  </a:graphic>
                </wp:inline>
              </w:drawing>
            </w:r>
          </w:p>
          <w:p w14:paraId="3FE0AEC0" w14:textId="55838C07" w:rsidR="00262B90" w:rsidRPr="001164DE" w:rsidRDefault="00262B90"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lang w:val="vi-VN"/>
              </w:rPr>
              <w:lastRenderedPageBreak/>
              <w:t>Bằng tr</w:t>
            </w:r>
            <w:r w:rsidRPr="001164DE">
              <w:rPr>
                <w:rFonts w:ascii="Times New Roman" w:hAnsi="Times New Roman" w:cs="Times New Roman"/>
                <w:sz w:val="28"/>
                <w:szCs w:val="28"/>
              </w:rPr>
              <w:t>ình biên tập nội dung mặc định của WebSphere Portal</w:t>
            </w:r>
          </w:p>
        </w:tc>
      </w:tr>
      <w:tr w:rsidR="00CE6A2D" w:rsidRPr="001164DE" w14:paraId="6A529BE9" w14:textId="77777777" w:rsidTr="00A84F88">
        <w:trPr>
          <w:trHeight w:val="510"/>
        </w:trPr>
        <w:tc>
          <w:tcPr>
            <w:tcW w:w="576" w:type="pct"/>
            <w:shd w:val="clear" w:color="auto" w:fill="auto"/>
          </w:tcPr>
          <w:p w14:paraId="027E1F3A" w14:textId="77777777" w:rsidR="00CE6A2D" w:rsidRPr="001164DE" w:rsidRDefault="00CE6A2D"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rPr>
              <w:lastRenderedPageBreak/>
              <w:t>6</w:t>
            </w:r>
          </w:p>
        </w:tc>
        <w:tc>
          <w:tcPr>
            <w:tcW w:w="1395" w:type="pct"/>
            <w:shd w:val="clear" w:color="auto" w:fill="auto"/>
          </w:tcPr>
          <w:p w14:paraId="3B80AC44" w14:textId="77777777" w:rsidR="00CE6A2D" w:rsidRPr="001164DE" w:rsidRDefault="00CE6A2D"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lang w:val="vi-VN"/>
              </w:rPr>
              <w:t>NSD</w:t>
            </w:r>
            <w:r w:rsidRPr="001164DE">
              <w:rPr>
                <w:rFonts w:ascii="Times New Roman" w:hAnsi="Times New Roman" w:cs="Times New Roman"/>
                <w:sz w:val="28"/>
                <w:szCs w:val="28"/>
              </w:rPr>
              <w:t xml:space="preserve"> (</w:t>
            </w:r>
            <w:r w:rsidRPr="001164DE">
              <w:rPr>
                <w:rFonts w:ascii="Times New Roman" w:eastAsia="Times New Roman" w:hAnsi="Times New Roman" w:cs="Times New Roman"/>
                <w:sz w:val="28"/>
                <w:szCs w:val="28"/>
              </w:rPr>
              <w:t>Người quản trị nội dung)</w:t>
            </w:r>
          </w:p>
        </w:tc>
        <w:tc>
          <w:tcPr>
            <w:tcW w:w="3029" w:type="pct"/>
            <w:shd w:val="clear" w:color="auto" w:fill="auto"/>
          </w:tcPr>
          <w:p w14:paraId="525D8F63" w14:textId="77777777" w:rsidR="00CE6A2D" w:rsidRPr="001164DE" w:rsidRDefault="00CE6A2D"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lang w:val="vi-VN"/>
              </w:rPr>
              <w:t xml:space="preserve">Nhập thông tin theo yêu cầu và chọn </w:t>
            </w:r>
            <w:r w:rsidRPr="001164DE">
              <w:rPr>
                <w:rFonts w:ascii="Times New Roman" w:hAnsi="Times New Roman" w:cs="Times New Roman"/>
                <w:sz w:val="28"/>
                <w:szCs w:val="28"/>
              </w:rPr>
              <w:t>Lưu và Đóng (Save and close)</w:t>
            </w:r>
          </w:p>
        </w:tc>
      </w:tr>
      <w:tr w:rsidR="00CE6A2D" w:rsidRPr="001164DE" w14:paraId="3709905B" w14:textId="77777777" w:rsidTr="00A84F88">
        <w:trPr>
          <w:trHeight w:val="510"/>
        </w:trPr>
        <w:tc>
          <w:tcPr>
            <w:tcW w:w="576" w:type="pct"/>
            <w:shd w:val="clear" w:color="auto" w:fill="auto"/>
          </w:tcPr>
          <w:p w14:paraId="7E341667" w14:textId="77777777" w:rsidR="00CE6A2D" w:rsidRPr="001164DE" w:rsidRDefault="00CE6A2D"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rPr>
              <w:t>7</w:t>
            </w:r>
          </w:p>
        </w:tc>
        <w:tc>
          <w:tcPr>
            <w:tcW w:w="1395" w:type="pct"/>
            <w:shd w:val="clear" w:color="auto" w:fill="auto"/>
          </w:tcPr>
          <w:p w14:paraId="2F4C68AD" w14:textId="77777777" w:rsidR="00CE6A2D" w:rsidRPr="001164DE" w:rsidRDefault="00CE6A2D"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Hệ thống</w:t>
            </w:r>
          </w:p>
        </w:tc>
        <w:tc>
          <w:tcPr>
            <w:tcW w:w="3029" w:type="pct"/>
            <w:shd w:val="clear" w:color="auto" w:fill="auto"/>
          </w:tcPr>
          <w:p w14:paraId="2158870C" w14:textId="77777777" w:rsidR="00CE6A2D" w:rsidRPr="001164DE" w:rsidRDefault="00CE6A2D"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lang w:val="vi-VN"/>
              </w:rPr>
              <w:t>Hệ thống kiểm tra</w:t>
            </w:r>
            <w:r w:rsidRPr="001164DE">
              <w:rPr>
                <w:rFonts w:ascii="Times New Roman" w:hAnsi="Times New Roman" w:cs="Times New Roman"/>
                <w:sz w:val="28"/>
                <w:szCs w:val="28"/>
              </w:rPr>
              <w:t xml:space="preserve"> các trường</w:t>
            </w:r>
            <w:r w:rsidRPr="001164DE">
              <w:rPr>
                <w:rFonts w:ascii="Times New Roman" w:hAnsi="Times New Roman" w:cs="Times New Roman"/>
                <w:sz w:val="28"/>
                <w:szCs w:val="28"/>
                <w:lang w:val="vi-VN"/>
              </w:rPr>
              <w:t xml:space="preserve"> thông tin </w:t>
            </w:r>
            <w:r w:rsidRPr="001164DE">
              <w:rPr>
                <w:rFonts w:ascii="Times New Roman" w:hAnsi="Times New Roman" w:cs="Times New Roman"/>
                <w:sz w:val="28"/>
                <w:szCs w:val="28"/>
              </w:rPr>
              <w:t>Alias, Thông tin Tạp chí, Mô tả nội dung, Vị trí lưu (Location), Bìa tạp chí Giấy, File đính kèm</w:t>
            </w:r>
            <w:r w:rsidRPr="001164DE" w:rsidDel="00D20411">
              <w:rPr>
                <w:rFonts w:ascii="Times New Roman" w:hAnsi="Times New Roman" w:cs="Times New Roman"/>
                <w:sz w:val="28"/>
                <w:szCs w:val="28"/>
                <w:lang w:val="vi-VN"/>
              </w:rPr>
              <w:t xml:space="preserve"> </w:t>
            </w:r>
            <w:r w:rsidRPr="001164DE">
              <w:rPr>
                <w:rFonts w:ascii="Times New Roman" w:hAnsi="Times New Roman" w:cs="Times New Roman"/>
                <w:sz w:val="28"/>
                <w:szCs w:val="28"/>
              </w:rPr>
              <w:t>đảm bảo đúng yêu cầu ở bảng “Thiết kế trường dữ liệu” chức năng Tạo mới thông tin Tạp chí giấy:</w:t>
            </w:r>
          </w:p>
          <w:p w14:paraId="5C4194CD" w14:textId="580BAF5C" w:rsidR="00CE6A2D" w:rsidRPr="001164DE" w:rsidRDefault="000F0990"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 xml:space="preserve">+ </w:t>
            </w:r>
            <w:r w:rsidR="00CE6A2D" w:rsidRPr="001164DE">
              <w:rPr>
                <w:rFonts w:ascii="Times New Roman" w:hAnsi="Times New Roman" w:cs="Times New Roman"/>
                <w:sz w:val="28"/>
                <w:szCs w:val="28"/>
                <w:lang w:val="vi-VN"/>
              </w:rPr>
              <w:t>Nếu hợp lệ: Hệ thống lưu thông tin vào CSDL</w:t>
            </w:r>
            <w:r w:rsidR="0041650B" w:rsidRPr="001164DE">
              <w:rPr>
                <w:rFonts w:ascii="Times New Roman" w:hAnsi="Times New Roman" w:cs="Times New Roman"/>
                <w:sz w:val="28"/>
                <w:szCs w:val="28"/>
              </w:rPr>
              <w:t xml:space="preserve"> của WCM</w:t>
            </w:r>
            <w:r w:rsidR="00CE6A2D" w:rsidRPr="001164DE">
              <w:rPr>
                <w:rFonts w:ascii="Times New Roman" w:hAnsi="Times New Roman" w:cs="Times New Roman"/>
                <w:sz w:val="28"/>
                <w:szCs w:val="28"/>
                <w:lang w:val="vi-VN"/>
              </w:rPr>
              <w:t xml:space="preserve"> và hiển thị thông báo thêm mới thành công </w:t>
            </w:r>
          </w:p>
          <w:p w14:paraId="5AF65436" w14:textId="52ABA982" w:rsidR="00A65750" w:rsidRPr="001164DE" w:rsidRDefault="009E2D37"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w:t>
            </w:r>
            <w:r w:rsidR="000F0990" w:rsidRPr="001164DE">
              <w:rPr>
                <w:rFonts w:ascii="Times New Roman" w:hAnsi="Times New Roman" w:cs="Times New Roman"/>
                <w:sz w:val="28"/>
                <w:szCs w:val="28"/>
              </w:rPr>
              <w:t xml:space="preserve"> </w:t>
            </w:r>
            <w:r w:rsidR="00CE6A2D" w:rsidRPr="001164DE">
              <w:rPr>
                <w:rFonts w:ascii="Times New Roman" w:hAnsi="Times New Roman" w:cs="Times New Roman"/>
                <w:sz w:val="28"/>
                <w:szCs w:val="28"/>
                <w:lang w:val="vi-VN"/>
              </w:rPr>
              <w:t>Nếu không hợp lệ: Hệ thống hiển thị lỗi tương ứ</w:t>
            </w:r>
            <w:r w:rsidR="00E545D0" w:rsidRPr="001164DE">
              <w:rPr>
                <w:rFonts w:ascii="Times New Roman" w:hAnsi="Times New Roman" w:cs="Times New Roman"/>
                <w:sz w:val="28"/>
                <w:szCs w:val="28"/>
                <w:lang w:val="vi-VN"/>
              </w:rPr>
              <w:t>ng</w:t>
            </w:r>
          </w:p>
        </w:tc>
      </w:tr>
    </w:tbl>
    <w:p w14:paraId="04F3CCC0" w14:textId="3AEC0720" w:rsidR="002E606A" w:rsidRPr="001164DE" w:rsidRDefault="002E606A" w:rsidP="002B7031">
      <w:pPr>
        <w:pStyle w:val="ListParagraph"/>
        <w:spacing w:line="312" w:lineRule="auto"/>
      </w:pPr>
      <w:r w:rsidRPr="001164DE">
        <w:t>Sửa thông tin Tạp chí Giấy</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6"/>
        <w:gridCol w:w="2520"/>
        <w:gridCol w:w="5505"/>
      </w:tblGrid>
      <w:tr w:rsidR="002E606A" w:rsidRPr="001164DE" w14:paraId="554D71BB" w14:textId="77777777" w:rsidTr="00A84F88">
        <w:trPr>
          <w:trHeight w:val="510"/>
          <w:tblHeader/>
        </w:trPr>
        <w:tc>
          <w:tcPr>
            <w:tcW w:w="576" w:type="pct"/>
            <w:shd w:val="clear" w:color="auto" w:fill="E7E6E6" w:themeFill="background2"/>
            <w:vAlign w:val="center"/>
          </w:tcPr>
          <w:p w14:paraId="1802A57D" w14:textId="77777777" w:rsidR="002E606A" w:rsidRPr="001164DE" w:rsidRDefault="002E606A"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Bước thực hiện</w:t>
            </w:r>
          </w:p>
        </w:tc>
        <w:tc>
          <w:tcPr>
            <w:tcW w:w="1395" w:type="pct"/>
            <w:shd w:val="clear" w:color="auto" w:fill="E7E6E6" w:themeFill="background2"/>
            <w:vAlign w:val="center"/>
          </w:tcPr>
          <w:p w14:paraId="389367AE" w14:textId="77777777" w:rsidR="002E606A" w:rsidRPr="001164DE" w:rsidRDefault="002E606A"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Chủ thể thực hiện</w:t>
            </w:r>
          </w:p>
        </w:tc>
        <w:tc>
          <w:tcPr>
            <w:tcW w:w="3029" w:type="pct"/>
            <w:shd w:val="clear" w:color="auto" w:fill="E7E6E6" w:themeFill="background2"/>
            <w:vAlign w:val="center"/>
          </w:tcPr>
          <w:p w14:paraId="09FD4BB1" w14:textId="77777777" w:rsidR="002E606A" w:rsidRPr="001164DE" w:rsidRDefault="002E606A"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Nội dung</w:t>
            </w:r>
          </w:p>
        </w:tc>
      </w:tr>
      <w:tr w:rsidR="002E606A" w:rsidRPr="001164DE" w14:paraId="257CE57B" w14:textId="77777777" w:rsidTr="00A84F88">
        <w:trPr>
          <w:trHeight w:val="510"/>
        </w:trPr>
        <w:tc>
          <w:tcPr>
            <w:tcW w:w="576" w:type="pct"/>
            <w:shd w:val="clear" w:color="auto" w:fill="auto"/>
          </w:tcPr>
          <w:p w14:paraId="17110820" w14:textId="77777777" w:rsidR="002E606A" w:rsidRPr="001164DE" w:rsidRDefault="002E606A"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lang w:val="vi-VN"/>
              </w:rPr>
              <w:t>1</w:t>
            </w:r>
          </w:p>
        </w:tc>
        <w:tc>
          <w:tcPr>
            <w:tcW w:w="1395" w:type="pct"/>
            <w:shd w:val="clear" w:color="auto" w:fill="auto"/>
          </w:tcPr>
          <w:p w14:paraId="03716A67" w14:textId="77777777" w:rsidR="002E606A" w:rsidRPr="001164DE" w:rsidRDefault="002E606A"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lang w:val="vi-VN"/>
              </w:rPr>
              <w:t>NSD</w:t>
            </w:r>
            <w:r w:rsidRPr="001164DE">
              <w:rPr>
                <w:rFonts w:ascii="Times New Roman" w:hAnsi="Times New Roman" w:cs="Times New Roman"/>
                <w:sz w:val="28"/>
                <w:szCs w:val="28"/>
              </w:rPr>
              <w:t xml:space="preserve"> (</w:t>
            </w:r>
            <w:r w:rsidRPr="001164DE">
              <w:rPr>
                <w:rFonts w:ascii="Times New Roman" w:eastAsia="Times New Roman" w:hAnsi="Times New Roman" w:cs="Times New Roman"/>
                <w:sz w:val="28"/>
                <w:szCs w:val="28"/>
              </w:rPr>
              <w:t>Người quản trị nội dung)</w:t>
            </w:r>
          </w:p>
        </w:tc>
        <w:tc>
          <w:tcPr>
            <w:tcW w:w="3029" w:type="pct"/>
            <w:shd w:val="clear" w:color="auto" w:fill="auto"/>
          </w:tcPr>
          <w:p w14:paraId="310B9C6E" w14:textId="77777777" w:rsidR="002E606A" w:rsidRPr="001164DE" w:rsidRDefault="002E606A"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 xml:space="preserve">Trong thư mục Quản lý tạp chí giấy, </w:t>
            </w:r>
            <w:r w:rsidRPr="001164DE">
              <w:rPr>
                <w:rFonts w:ascii="Times New Roman" w:hAnsi="Times New Roman" w:cs="Times New Roman"/>
                <w:sz w:val="28"/>
                <w:szCs w:val="28"/>
              </w:rPr>
              <w:t xml:space="preserve">chọn tạp chí giấy cần sửa, </w:t>
            </w:r>
            <w:r w:rsidRPr="001164DE">
              <w:rPr>
                <w:rFonts w:ascii="Times New Roman" w:hAnsi="Times New Roman" w:cs="Times New Roman"/>
                <w:sz w:val="28"/>
                <w:szCs w:val="28"/>
                <w:lang w:val="vi-VN"/>
              </w:rPr>
              <w:t xml:space="preserve">kích vào nút </w:t>
            </w:r>
            <w:r w:rsidRPr="001164DE">
              <w:rPr>
                <w:rFonts w:ascii="Times New Roman" w:hAnsi="Times New Roman" w:cs="Times New Roman"/>
                <w:sz w:val="28"/>
                <w:szCs w:val="28"/>
              </w:rPr>
              <w:t>s</w:t>
            </w:r>
            <w:r w:rsidRPr="001164DE">
              <w:rPr>
                <w:rFonts w:ascii="Times New Roman" w:hAnsi="Times New Roman" w:cs="Times New Roman"/>
                <w:sz w:val="28"/>
                <w:szCs w:val="28"/>
                <w:lang w:val="vi-VN"/>
              </w:rPr>
              <w:t xml:space="preserve">ửa </w:t>
            </w:r>
            <w:r w:rsidRPr="001164DE">
              <w:rPr>
                <w:rFonts w:ascii="Times New Roman" w:hAnsi="Times New Roman" w:cs="Times New Roman"/>
                <w:sz w:val="28"/>
                <w:szCs w:val="28"/>
              </w:rPr>
              <w:t>(Edit)</w:t>
            </w:r>
          </w:p>
        </w:tc>
      </w:tr>
      <w:tr w:rsidR="002E606A" w:rsidRPr="001164DE" w14:paraId="3EC0613B" w14:textId="77777777" w:rsidTr="00A84F88">
        <w:trPr>
          <w:trHeight w:val="510"/>
        </w:trPr>
        <w:tc>
          <w:tcPr>
            <w:tcW w:w="576" w:type="pct"/>
            <w:shd w:val="clear" w:color="auto" w:fill="auto"/>
          </w:tcPr>
          <w:p w14:paraId="437C5808" w14:textId="77777777" w:rsidR="002E606A" w:rsidRPr="001164DE" w:rsidRDefault="002E606A"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lang w:val="vi-VN"/>
              </w:rPr>
              <w:t>2</w:t>
            </w:r>
          </w:p>
        </w:tc>
        <w:tc>
          <w:tcPr>
            <w:tcW w:w="1395" w:type="pct"/>
            <w:shd w:val="clear" w:color="auto" w:fill="auto"/>
          </w:tcPr>
          <w:p w14:paraId="1449F52A" w14:textId="77777777" w:rsidR="002E606A" w:rsidRPr="001164DE" w:rsidRDefault="002E606A"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Hệ thống</w:t>
            </w:r>
          </w:p>
        </w:tc>
        <w:tc>
          <w:tcPr>
            <w:tcW w:w="3029" w:type="pct"/>
            <w:shd w:val="clear" w:color="auto" w:fill="auto"/>
          </w:tcPr>
          <w:p w14:paraId="744EFFF5" w14:textId="77777777" w:rsidR="002E606A" w:rsidRPr="001164DE" w:rsidRDefault="002E606A"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lang w:val="vi-VN"/>
              </w:rPr>
              <w:t xml:space="preserve">Hiển thị </w:t>
            </w:r>
            <w:r w:rsidRPr="001164DE">
              <w:rPr>
                <w:rFonts w:ascii="Times New Roman" w:hAnsi="Times New Roman" w:cs="Times New Roman"/>
                <w:sz w:val="28"/>
                <w:szCs w:val="28"/>
              </w:rPr>
              <w:t>màn hình Sửa Tạp chí giấy gồm các trường:</w:t>
            </w:r>
          </w:p>
          <w:p w14:paraId="15BE4095" w14:textId="77777777" w:rsidR="002E606A" w:rsidRPr="001164DE" w:rsidRDefault="002E606A"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Alias, Thông tin Tạp chí, Mô tả nội dung, Bìa tạp chí Giấy, File đính kèm</w:t>
            </w:r>
          </w:p>
        </w:tc>
      </w:tr>
      <w:tr w:rsidR="002E606A" w:rsidRPr="001164DE" w14:paraId="5BE0B94E" w14:textId="77777777" w:rsidTr="00A84F88">
        <w:trPr>
          <w:trHeight w:val="510"/>
        </w:trPr>
        <w:tc>
          <w:tcPr>
            <w:tcW w:w="576" w:type="pct"/>
            <w:shd w:val="clear" w:color="auto" w:fill="auto"/>
          </w:tcPr>
          <w:p w14:paraId="755EEAC0" w14:textId="77777777" w:rsidR="002E606A" w:rsidRPr="001164DE" w:rsidRDefault="002E606A"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lang w:val="vi-VN"/>
              </w:rPr>
              <w:t>3</w:t>
            </w:r>
          </w:p>
        </w:tc>
        <w:tc>
          <w:tcPr>
            <w:tcW w:w="1395" w:type="pct"/>
            <w:shd w:val="clear" w:color="auto" w:fill="auto"/>
          </w:tcPr>
          <w:p w14:paraId="5560AB2E" w14:textId="77777777" w:rsidR="002E606A" w:rsidRPr="001164DE" w:rsidRDefault="002E606A"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lang w:val="vi-VN"/>
              </w:rPr>
              <w:t>NSD</w:t>
            </w:r>
            <w:r w:rsidRPr="001164DE">
              <w:rPr>
                <w:rFonts w:ascii="Times New Roman" w:hAnsi="Times New Roman" w:cs="Times New Roman"/>
                <w:sz w:val="28"/>
                <w:szCs w:val="28"/>
              </w:rPr>
              <w:t xml:space="preserve"> (</w:t>
            </w:r>
            <w:r w:rsidRPr="001164DE">
              <w:rPr>
                <w:rFonts w:ascii="Times New Roman" w:eastAsia="Times New Roman" w:hAnsi="Times New Roman" w:cs="Times New Roman"/>
                <w:sz w:val="28"/>
                <w:szCs w:val="28"/>
              </w:rPr>
              <w:t>Người quản trị nội dung)</w:t>
            </w:r>
          </w:p>
        </w:tc>
        <w:tc>
          <w:tcPr>
            <w:tcW w:w="3029" w:type="pct"/>
            <w:shd w:val="clear" w:color="auto" w:fill="auto"/>
          </w:tcPr>
          <w:p w14:paraId="7893DF0C" w14:textId="77777777" w:rsidR="002E606A" w:rsidRPr="001164DE" w:rsidRDefault="002E606A"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rPr>
              <w:t>Sửa các trường thông tin cần thay đổi và chọn Lưu và Đóng (Save and close)</w:t>
            </w:r>
          </w:p>
        </w:tc>
      </w:tr>
      <w:tr w:rsidR="002E606A" w:rsidRPr="001164DE" w14:paraId="28F5E540" w14:textId="77777777" w:rsidTr="00A84F88">
        <w:trPr>
          <w:trHeight w:val="510"/>
        </w:trPr>
        <w:tc>
          <w:tcPr>
            <w:tcW w:w="576" w:type="pct"/>
            <w:shd w:val="clear" w:color="auto" w:fill="auto"/>
          </w:tcPr>
          <w:p w14:paraId="5731DF8B" w14:textId="77777777" w:rsidR="002E606A" w:rsidRPr="001164DE" w:rsidRDefault="002E606A"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lang w:val="vi-VN"/>
              </w:rPr>
              <w:t>4</w:t>
            </w:r>
          </w:p>
        </w:tc>
        <w:tc>
          <w:tcPr>
            <w:tcW w:w="1395" w:type="pct"/>
            <w:shd w:val="clear" w:color="auto" w:fill="auto"/>
          </w:tcPr>
          <w:p w14:paraId="2F59BB27" w14:textId="77777777" w:rsidR="002E606A" w:rsidRPr="001164DE" w:rsidRDefault="002E606A"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Hệ thống</w:t>
            </w:r>
          </w:p>
        </w:tc>
        <w:tc>
          <w:tcPr>
            <w:tcW w:w="3029" w:type="pct"/>
            <w:shd w:val="clear" w:color="auto" w:fill="auto"/>
          </w:tcPr>
          <w:p w14:paraId="206D90F9" w14:textId="77777777" w:rsidR="00CE6A2D" w:rsidRPr="001164DE" w:rsidRDefault="00CE6A2D"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lang w:val="vi-VN"/>
              </w:rPr>
              <w:t>Hệ thống kiểm tra</w:t>
            </w:r>
            <w:r w:rsidRPr="001164DE">
              <w:rPr>
                <w:rFonts w:ascii="Times New Roman" w:hAnsi="Times New Roman" w:cs="Times New Roman"/>
                <w:sz w:val="28"/>
                <w:szCs w:val="28"/>
              </w:rPr>
              <w:t xml:space="preserve"> các trường</w:t>
            </w:r>
            <w:r w:rsidRPr="001164DE">
              <w:rPr>
                <w:rFonts w:ascii="Times New Roman" w:hAnsi="Times New Roman" w:cs="Times New Roman"/>
                <w:sz w:val="28"/>
                <w:szCs w:val="28"/>
                <w:lang w:val="vi-VN"/>
              </w:rPr>
              <w:t xml:space="preserve"> thông tin </w:t>
            </w:r>
            <w:r w:rsidRPr="001164DE">
              <w:rPr>
                <w:rFonts w:ascii="Times New Roman" w:hAnsi="Times New Roman" w:cs="Times New Roman"/>
                <w:sz w:val="28"/>
                <w:szCs w:val="28"/>
              </w:rPr>
              <w:t>Alias, Thông tin Tạp chí, Mô tả nội dung, Vị trí lưu (Location), Bìa tạp chí Giấy, File đính kèm</w:t>
            </w:r>
            <w:r w:rsidRPr="001164DE" w:rsidDel="00D20411">
              <w:rPr>
                <w:rFonts w:ascii="Times New Roman" w:hAnsi="Times New Roman" w:cs="Times New Roman"/>
                <w:sz w:val="28"/>
                <w:szCs w:val="28"/>
                <w:lang w:val="vi-VN"/>
              </w:rPr>
              <w:t xml:space="preserve"> </w:t>
            </w:r>
            <w:r w:rsidRPr="001164DE">
              <w:rPr>
                <w:rFonts w:ascii="Times New Roman" w:hAnsi="Times New Roman" w:cs="Times New Roman"/>
                <w:sz w:val="28"/>
                <w:szCs w:val="28"/>
              </w:rPr>
              <w:t xml:space="preserve">đảm bảo đúng yêu cầu ở bảng “Thiết kế </w:t>
            </w:r>
            <w:r w:rsidRPr="001164DE">
              <w:rPr>
                <w:rFonts w:ascii="Times New Roman" w:hAnsi="Times New Roman" w:cs="Times New Roman"/>
                <w:sz w:val="28"/>
                <w:szCs w:val="28"/>
              </w:rPr>
              <w:lastRenderedPageBreak/>
              <w:t>trường dữ liệu” chức năng Sửa thông tin Tạp chí giấy</w:t>
            </w:r>
          </w:p>
          <w:p w14:paraId="265F7713" w14:textId="1D9EFF1F" w:rsidR="00CE6A2D" w:rsidRPr="001164DE" w:rsidRDefault="00CE6A2D"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 xml:space="preserve"> </w:t>
            </w:r>
            <w:r w:rsidRPr="001164DE">
              <w:rPr>
                <w:rFonts w:ascii="Times New Roman" w:hAnsi="Times New Roman" w:cs="Times New Roman"/>
                <w:sz w:val="28"/>
                <w:szCs w:val="28"/>
              </w:rPr>
              <w:t>+</w:t>
            </w:r>
            <w:r w:rsidR="000F0990" w:rsidRPr="001164DE">
              <w:rPr>
                <w:rFonts w:ascii="Times New Roman" w:hAnsi="Times New Roman" w:cs="Times New Roman"/>
                <w:sz w:val="28"/>
                <w:szCs w:val="28"/>
              </w:rPr>
              <w:t xml:space="preserve"> </w:t>
            </w:r>
            <w:r w:rsidRPr="001164DE">
              <w:rPr>
                <w:rFonts w:ascii="Times New Roman" w:hAnsi="Times New Roman" w:cs="Times New Roman"/>
                <w:sz w:val="28"/>
                <w:szCs w:val="28"/>
                <w:lang w:val="vi-VN"/>
              </w:rPr>
              <w:t>Nếu hợp lệ: Hệ thống lưu thông tin vào CSDL</w:t>
            </w:r>
            <w:r w:rsidR="0041650B" w:rsidRPr="001164DE">
              <w:rPr>
                <w:rFonts w:ascii="Times New Roman" w:hAnsi="Times New Roman" w:cs="Times New Roman"/>
                <w:sz w:val="28"/>
                <w:szCs w:val="28"/>
              </w:rPr>
              <w:t xml:space="preserve"> của WCM</w:t>
            </w:r>
            <w:r w:rsidRPr="001164DE">
              <w:rPr>
                <w:rFonts w:ascii="Times New Roman" w:hAnsi="Times New Roman" w:cs="Times New Roman"/>
                <w:sz w:val="28"/>
                <w:szCs w:val="28"/>
                <w:lang w:val="vi-VN"/>
              </w:rPr>
              <w:t xml:space="preserve"> và hiển thị thông báo thông tin của Tạp chí Giấy đã được cập nhật</w:t>
            </w:r>
          </w:p>
          <w:p w14:paraId="4251C89D" w14:textId="60D5C968" w:rsidR="002E606A" w:rsidRPr="001164DE" w:rsidRDefault="00CE6A2D"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 Nếu không hợp lệ: Hệ thống hiển thị lỗi tương ứng</w:t>
            </w:r>
          </w:p>
          <w:p w14:paraId="447D4ECD" w14:textId="77777777" w:rsidR="00923016" w:rsidRPr="001164DE" w:rsidRDefault="00923016"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noProof/>
                <w:sz w:val="28"/>
                <w:szCs w:val="28"/>
              </w:rPr>
              <w:drawing>
                <wp:inline distT="0" distB="0" distL="0" distR="0" wp14:anchorId="689A4CF4" wp14:editId="7756E6F4">
                  <wp:extent cx="3358515" cy="3451078"/>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368452" cy="3461288"/>
                          </a:xfrm>
                          <a:prstGeom prst="rect">
                            <a:avLst/>
                          </a:prstGeom>
                        </pic:spPr>
                      </pic:pic>
                    </a:graphicData>
                  </a:graphic>
                </wp:inline>
              </w:drawing>
            </w:r>
          </w:p>
          <w:p w14:paraId="3767ECD8" w14:textId="1644F80D" w:rsidR="00D1138C" w:rsidRPr="001164DE" w:rsidRDefault="00D1138C"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Bằng tr</w:t>
            </w:r>
            <w:r w:rsidRPr="001164DE">
              <w:rPr>
                <w:rFonts w:ascii="Times New Roman" w:hAnsi="Times New Roman" w:cs="Times New Roman"/>
                <w:sz w:val="28"/>
                <w:szCs w:val="28"/>
              </w:rPr>
              <w:t>ình biên tập nội dung mặc định của WebSphere Portal</w:t>
            </w:r>
          </w:p>
        </w:tc>
      </w:tr>
    </w:tbl>
    <w:p w14:paraId="7C68865D" w14:textId="77777777" w:rsidR="002E606A" w:rsidRPr="001164DE" w:rsidRDefault="002E606A" w:rsidP="002B7031">
      <w:pPr>
        <w:pStyle w:val="ListParagraph"/>
        <w:spacing w:line="312" w:lineRule="auto"/>
      </w:pPr>
      <w:r w:rsidRPr="001164DE">
        <w:lastRenderedPageBreak/>
        <w:t>Xóa thông tin Tạp chí Giấy</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6"/>
        <w:gridCol w:w="2509"/>
        <w:gridCol w:w="5526"/>
      </w:tblGrid>
      <w:tr w:rsidR="002E606A" w:rsidRPr="001164DE" w14:paraId="2CE09DF3" w14:textId="77777777" w:rsidTr="00A84F88">
        <w:trPr>
          <w:trHeight w:val="510"/>
          <w:tblHeader/>
        </w:trPr>
        <w:tc>
          <w:tcPr>
            <w:tcW w:w="576" w:type="pct"/>
            <w:shd w:val="clear" w:color="auto" w:fill="E7E6E6" w:themeFill="background2"/>
            <w:vAlign w:val="center"/>
          </w:tcPr>
          <w:p w14:paraId="50F78DE1" w14:textId="77777777" w:rsidR="002E606A" w:rsidRPr="001164DE" w:rsidRDefault="002E606A"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Bước thực hiện</w:t>
            </w:r>
          </w:p>
        </w:tc>
        <w:tc>
          <w:tcPr>
            <w:tcW w:w="1394" w:type="pct"/>
            <w:shd w:val="clear" w:color="auto" w:fill="E7E6E6" w:themeFill="background2"/>
            <w:vAlign w:val="center"/>
          </w:tcPr>
          <w:p w14:paraId="440AC063" w14:textId="77777777" w:rsidR="002E606A" w:rsidRPr="001164DE" w:rsidRDefault="002E606A"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Chủ thể thực hiện</w:t>
            </w:r>
          </w:p>
        </w:tc>
        <w:tc>
          <w:tcPr>
            <w:tcW w:w="3029" w:type="pct"/>
            <w:shd w:val="clear" w:color="auto" w:fill="E7E6E6" w:themeFill="background2"/>
            <w:vAlign w:val="center"/>
          </w:tcPr>
          <w:p w14:paraId="6B837306" w14:textId="77777777" w:rsidR="002E606A" w:rsidRPr="001164DE" w:rsidRDefault="002E606A"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Nội dung</w:t>
            </w:r>
          </w:p>
        </w:tc>
      </w:tr>
      <w:tr w:rsidR="002E606A" w:rsidRPr="001164DE" w14:paraId="64A34BF8" w14:textId="77777777" w:rsidTr="00A84F88">
        <w:trPr>
          <w:trHeight w:val="510"/>
        </w:trPr>
        <w:tc>
          <w:tcPr>
            <w:tcW w:w="576" w:type="pct"/>
            <w:shd w:val="clear" w:color="auto" w:fill="auto"/>
          </w:tcPr>
          <w:p w14:paraId="401834FD" w14:textId="77777777" w:rsidR="002E606A" w:rsidRPr="001164DE" w:rsidRDefault="002E606A"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lang w:val="vi-VN"/>
              </w:rPr>
              <w:t>1</w:t>
            </w:r>
          </w:p>
        </w:tc>
        <w:tc>
          <w:tcPr>
            <w:tcW w:w="1394" w:type="pct"/>
            <w:shd w:val="clear" w:color="auto" w:fill="auto"/>
          </w:tcPr>
          <w:p w14:paraId="7BB5B336" w14:textId="77777777" w:rsidR="002E606A" w:rsidRPr="001164DE" w:rsidRDefault="002E606A"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lang w:val="vi-VN"/>
              </w:rPr>
              <w:t>NSD</w:t>
            </w:r>
            <w:r w:rsidRPr="001164DE">
              <w:rPr>
                <w:rFonts w:ascii="Times New Roman" w:hAnsi="Times New Roman" w:cs="Times New Roman"/>
                <w:sz w:val="28"/>
                <w:szCs w:val="28"/>
              </w:rPr>
              <w:t xml:space="preserve"> (</w:t>
            </w:r>
            <w:r w:rsidRPr="001164DE">
              <w:rPr>
                <w:rFonts w:ascii="Times New Roman" w:eastAsia="Times New Roman" w:hAnsi="Times New Roman" w:cs="Times New Roman"/>
                <w:sz w:val="28"/>
                <w:szCs w:val="28"/>
              </w:rPr>
              <w:t>Người quản trị nội dung)</w:t>
            </w:r>
          </w:p>
        </w:tc>
        <w:tc>
          <w:tcPr>
            <w:tcW w:w="3029" w:type="pct"/>
            <w:shd w:val="clear" w:color="auto" w:fill="auto"/>
          </w:tcPr>
          <w:p w14:paraId="04A90EA4" w14:textId="77777777" w:rsidR="002E606A" w:rsidRPr="001164DE" w:rsidRDefault="002E606A"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Trong thư mục Quản lý tạp chí giấy,</w:t>
            </w:r>
            <w:r w:rsidRPr="001164DE">
              <w:rPr>
                <w:rFonts w:ascii="Times New Roman" w:hAnsi="Times New Roman" w:cs="Times New Roman"/>
                <w:sz w:val="28"/>
                <w:szCs w:val="28"/>
              </w:rPr>
              <w:t xml:space="preserve"> chọn tạp chí giấy cần xóa và chọn</w:t>
            </w:r>
            <w:r w:rsidRPr="001164DE">
              <w:rPr>
                <w:rFonts w:ascii="Times New Roman" w:hAnsi="Times New Roman" w:cs="Times New Roman"/>
                <w:sz w:val="28"/>
                <w:szCs w:val="28"/>
                <w:lang w:val="vi-VN"/>
              </w:rPr>
              <w:t xml:space="preserve"> </w:t>
            </w:r>
            <w:r w:rsidRPr="001164DE">
              <w:rPr>
                <w:rFonts w:ascii="Times New Roman" w:hAnsi="Times New Roman" w:cs="Times New Roman"/>
                <w:sz w:val="28"/>
                <w:szCs w:val="28"/>
              </w:rPr>
              <w:t>x</w:t>
            </w:r>
            <w:r w:rsidRPr="001164DE">
              <w:rPr>
                <w:rFonts w:ascii="Times New Roman" w:hAnsi="Times New Roman" w:cs="Times New Roman"/>
                <w:sz w:val="28"/>
                <w:szCs w:val="28"/>
                <w:lang w:val="vi-VN"/>
              </w:rPr>
              <w:t>óa</w:t>
            </w:r>
            <w:r w:rsidRPr="001164DE">
              <w:rPr>
                <w:rFonts w:ascii="Times New Roman" w:hAnsi="Times New Roman" w:cs="Times New Roman"/>
                <w:sz w:val="28"/>
                <w:szCs w:val="28"/>
              </w:rPr>
              <w:t xml:space="preserve"> (Delete)</w:t>
            </w:r>
          </w:p>
        </w:tc>
      </w:tr>
      <w:tr w:rsidR="002E606A" w:rsidRPr="001164DE" w14:paraId="15A41900" w14:textId="77777777" w:rsidTr="00A84F88">
        <w:trPr>
          <w:trHeight w:val="510"/>
        </w:trPr>
        <w:tc>
          <w:tcPr>
            <w:tcW w:w="576" w:type="pct"/>
            <w:shd w:val="clear" w:color="auto" w:fill="auto"/>
          </w:tcPr>
          <w:p w14:paraId="67A6513E" w14:textId="77777777" w:rsidR="002E606A" w:rsidRPr="001164DE" w:rsidRDefault="002E606A"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lang w:val="vi-VN"/>
              </w:rPr>
              <w:t>2</w:t>
            </w:r>
          </w:p>
        </w:tc>
        <w:tc>
          <w:tcPr>
            <w:tcW w:w="1394" w:type="pct"/>
            <w:shd w:val="clear" w:color="auto" w:fill="auto"/>
          </w:tcPr>
          <w:p w14:paraId="7287A3CB" w14:textId="77777777" w:rsidR="002E606A" w:rsidRPr="001164DE" w:rsidRDefault="002E606A"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Hệ thống</w:t>
            </w:r>
          </w:p>
        </w:tc>
        <w:tc>
          <w:tcPr>
            <w:tcW w:w="3029" w:type="pct"/>
            <w:shd w:val="clear" w:color="auto" w:fill="auto"/>
          </w:tcPr>
          <w:p w14:paraId="58A38EA4" w14:textId="77777777" w:rsidR="002E606A" w:rsidRPr="001164DE" w:rsidRDefault="002E606A"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 xml:space="preserve">Hiển thị pop-up </w:t>
            </w:r>
            <w:r w:rsidRPr="001164DE">
              <w:rPr>
                <w:rFonts w:ascii="Times New Roman" w:hAnsi="Times New Roman" w:cs="Times New Roman"/>
                <w:sz w:val="28"/>
                <w:szCs w:val="28"/>
              </w:rPr>
              <w:t>x</w:t>
            </w:r>
            <w:r w:rsidRPr="001164DE">
              <w:rPr>
                <w:rFonts w:ascii="Times New Roman" w:hAnsi="Times New Roman" w:cs="Times New Roman"/>
                <w:sz w:val="28"/>
                <w:szCs w:val="28"/>
                <w:lang w:val="vi-VN"/>
              </w:rPr>
              <w:t xml:space="preserve">ác nhận yêu cầu </w:t>
            </w:r>
            <w:r w:rsidRPr="001164DE">
              <w:rPr>
                <w:rFonts w:ascii="Times New Roman" w:hAnsi="Times New Roman" w:cs="Times New Roman"/>
                <w:sz w:val="28"/>
                <w:szCs w:val="28"/>
              </w:rPr>
              <w:t>x</w:t>
            </w:r>
            <w:r w:rsidRPr="001164DE">
              <w:rPr>
                <w:rFonts w:ascii="Times New Roman" w:hAnsi="Times New Roman" w:cs="Times New Roman"/>
                <w:sz w:val="28"/>
                <w:szCs w:val="28"/>
                <w:lang w:val="vi-VN"/>
              </w:rPr>
              <w:t xml:space="preserve">óa </w:t>
            </w:r>
          </w:p>
        </w:tc>
      </w:tr>
      <w:tr w:rsidR="002E606A" w:rsidRPr="001164DE" w14:paraId="686D7052" w14:textId="77777777" w:rsidTr="00A84F88">
        <w:trPr>
          <w:trHeight w:val="510"/>
        </w:trPr>
        <w:tc>
          <w:tcPr>
            <w:tcW w:w="576" w:type="pct"/>
            <w:shd w:val="clear" w:color="auto" w:fill="auto"/>
          </w:tcPr>
          <w:p w14:paraId="535FCC4C" w14:textId="77777777" w:rsidR="002E606A" w:rsidRPr="001164DE" w:rsidRDefault="002E606A"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lang w:val="vi-VN"/>
              </w:rPr>
              <w:lastRenderedPageBreak/>
              <w:t>3</w:t>
            </w:r>
          </w:p>
        </w:tc>
        <w:tc>
          <w:tcPr>
            <w:tcW w:w="1394" w:type="pct"/>
            <w:shd w:val="clear" w:color="auto" w:fill="auto"/>
          </w:tcPr>
          <w:p w14:paraId="1D2D5B66" w14:textId="77777777" w:rsidR="002E606A" w:rsidRPr="001164DE" w:rsidRDefault="002E606A"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lang w:val="vi-VN"/>
              </w:rPr>
              <w:t>NSD</w:t>
            </w:r>
            <w:r w:rsidRPr="001164DE">
              <w:rPr>
                <w:rFonts w:ascii="Times New Roman" w:hAnsi="Times New Roman" w:cs="Times New Roman"/>
                <w:sz w:val="28"/>
                <w:szCs w:val="28"/>
              </w:rPr>
              <w:t xml:space="preserve"> (</w:t>
            </w:r>
            <w:r w:rsidRPr="001164DE">
              <w:rPr>
                <w:rFonts w:ascii="Times New Roman" w:eastAsia="Times New Roman" w:hAnsi="Times New Roman" w:cs="Times New Roman"/>
                <w:sz w:val="28"/>
                <w:szCs w:val="28"/>
              </w:rPr>
              <w:t>Người quản trị nội dung)</w:t>
            </w:r>
          </w:p>
        </w:tc>
        <w:tc>
          <w:tcPr>
            <w:tcW w:w="3029" w:type="pct"/>
            <w:shd w:val="clear" w:color="auto" w:fill="auto"/>
          </w:tcPr>
          <w:p w14:paraId="56AB6A46" w14:textId="77777777" w:rsidR="002E606A" w:rsidRPr="001164DE" w:rsidRDefault="002E606A"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Xác nhận yêu cầu Xóa tạp chí giấy</w:t>
            </w:r>
          </w:p>
          <w:p w14:paraId="70181F16" w14:textId="6315345A" w:rsidR="00EE26D8" w:rsidRPr="001164DE" w:rsidRDefault="00EE26D8"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noProof/>
                <w:sz w:val="28"/>
                <w:szCs w:val="28"/>
              </w:rPr>
              <w:drawing>
                <wp:inline distT="0" distB="0" distL="0" distR="0" wp14:anchorId="3F86410E" wp14:editId="63B35BE0">
                  <wp:extent cx="3371848" cy="608806"/>
                  <wp:effectExtent l="0" t="0" r="635" b="127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406025" cy="614977"/>
                          </a:xfrm>
                          <a:prstGeom prst="rect">
                            <a:avLst/>
                          </a:prstGeom>
                        </pic:spPr>
                      </pic:pic>
                    </a:graphicData>
                  </a:graphic>
                </wp:inline>
              </w:drawing>
            </w:r>
          </w:p>
        </w:tc>
      </w:tr>
      <w:tr w:rsidR="002E606A" w:rsidRPr="001164DE" w14:paraId="07FB6836" w14:textId="77777777" w:rsidTr="00A84F88">
        <w:trPr>
          <w:trHeight w:val="510"/>
        </w:trPr>
        <w:tc>
          <w:tcPr>
            <w:tcW w:w="576" w:type="pct"/>
            <w:shd w:val="clear" w:color="auto" w:fill="auto"/>
          </w:tcPr>
          <w:p w14:paraId="497AF831" w14:textId="77777777" w:rsidR="002E606A" w:rsidRPr="001164DE" w:rsidRDefault="002E606A"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lang w:val="vi-VN"/>
              </w:rPr>
              <w:t>4</w:t>
            </w:r>
          </w:p>
        </w:tc>
        <w:tc>
          <w:tcPr>
            <w:tcW w:w="1394" w:type="pct"/>
            <w:shd w:val="clear" w:color="auto" w:fill="auto"/>
          </w:tcPr>
          <w:p w14:paraId="0D905A0D" w14:textId="77777777" w:rsidR="002E606A" w:rsidRPr="001164DE" w:rsidRDefault="002E606A"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Hệ thống</w:t>
            </w:r>
          </w:p>
        </w:tc>
        <w:tc>
          <w:tcPr>
            <w:tcW w:w="3029" w:type="pct"/>
            <w:shd w:val="clear" w:color="auto" w:fill="auto"/>
          </w:tcPr>
          <w:p w14:paraId="75DB6DED" w14:textId="2AADDCF8" w:rsidR="002E606A" w:rsidRPr="001164DE" w:rsidRDefault="002E606A"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Xóa thông tin tạp chí giấy trên CSDL</w:t>
            </w:r>
            <w:r w:rsidR="0041650B" w:rsidRPr="001164DE">
              <w:rPr>
                <w:rFonts w:ascii="Times New Roman" w:hAnsi="Times New Roman" w:cs="Times New Roman"/>
                <w:sz w:val="28"/>
                <w:szCs w:val="28"/>
              </w:rPr>
              <w:t xml:space="preserve"> của WCM</w:t>
            </w:r>
            <w:r w:rsidRPr="001164DE">
              <w:rPr>
                <w:rFonts w:ascii="Times New Roman" w:hAnsi="Times New Roman" w:cs="Times New Roman"/>
                <w:sz w:val="28"/>
                <w:szCs w:val="28"/>
                <w:lang w:val="vi-VN"/>
              </w:rPr>
              <w:t xml:space="preserve"> và hiển thị thông báo xóa Tạp chí giấy thành công</w:t>
            </w:r>
          </w:p>
          <w:p w14:paraId="7E1508B1" w14:textId="5557D840" w:rsidR="00A65750" w:rsidRPr="001164DE" w:rsidRDefault="002E606A" w:rsidP="00177930">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rPr>
              <w:t>Ở bước 3 nếu người dùng chọn Hủy yêu cầu, hệ thống đóng pop-up xác nhận yêu cầu xóa thông tin Tạp chí Giấy</w:t>
            </w:r>
            <w:r w:rsidR="00067674" w:rsidRPr="001164DE">
              <w:rPr>
                <w:rFonts w:ascii="Times New Roman" w:hAnsi="Times New Roman" w:cs="Times New Roman"/>
                <w:sz w:val="28"/>
                <w:szCs w:val="28"/>
              </w:rPr>
              <w:t xml:space="preserve"> </w:t>
            </w:r>
            <w:r w:rsidR="00067674" w:rsidRPr="001164DE">
              <w:rPr>
                <w:rFonts w:ascii="Times New Roman" w:hAnsi="Times New Roman" w:cs="Times New Roman"/>
                <w:sz w:val="28"/>
                <w:szCs w:val="28"/>
                <w:lang w:val="vi-VN"/>
              </w:rPr>
              <w:t>Bằng tr</w:t>
            </w:r>
            <w:r w:rsidR="00067674" w:rsidRPr="001164DE">
              <w:rPr>
                <w:rFonts w:ascii="Times New Roman" w:hAnsi="Times New Roman" w:cs="Times New Roman"/>
                <w:sz w:val="28"/>
                <w:szCs w:val="28"/>
              </w:rPr>
              <w:t>ình biên tập nội dung mặc định của WebSphere Portal</w:t>
            </w:r>
          </w:p>
        </w:tc>
      </w:tr>
    </w:tbl>
    <w:p w14:paraId="52D9A779" w14:textId="77777777" w:rsidR="003E5211" w:rsidRPr="001164DE" w:rsidRDefault="003E5211" w:rsidP="0055188C">
      <w:pPr>
        <w:pStyle w:val="Heading3"/>
      </w:pPr>
      <w:bookmarkStart w:id="99" w:name="_Toc50105103"/>
      <w:bookmarkStart w:id="100" w:name="_Toc56522251"/>
      <w:bookmarkStart w:id="101" w:name="_Toc70073948"/>
      <w:r w:rsidRPr="001164DE">
        <w:t>(A1.3.5) Quản lý yêu cầu đặt mua sách, tạp chí</w:t>
      </w:r>
      <w:bookmarkEnd w:id="99"/>
      <w:bookmarkEnd w:id="100"/>
      <w:bookmarkEnd w:id="101"/>
    </w:p>
    <w:p w14:paraId="02FAAE38" w14:textId="77777777" w:rsidR="009D7060" w:rsidRPr="001164DE" w:rsidRDefault="009D7060" w:rsidP="0090566F">
      <w:pPr>
        <w:pStyle w:val="Heading4"/>
      </w:pPr>
      <w:r w:rsidRPr="001164DE">
        <w:t>Văn bản nghiệp vụ áp dụng</w:t>
      </w:r>
    </w:p>
    <w:p w14:paraId="65FA44FA" w14:textId="5DD5EDD9" w:rsidR="009D7060" w:rsidRPr="001164DE" w:rsidRDefault="009D7060" w:rsidP="002B7031">
      <w:pPr>
        <w:pStyle w:val="Style2"/>
        <w:spacing w:line="312" w:lineRule="auto"/>
      </w:pPr>
      <w:r w:rsidRPr="001164DE">
        <w:t xml:space="preserve">Tài liệu phân tích yêu </w:t>
      </w:r>
      <w:r w:rsidR="00A925E3" w:rsidRPr="001164DE">
        <w:t xml:space="preserve">cầu nghiệp vụ </w:t>
      </w:r>
    </w:p>
    <w:p w14:paraId="4D351239" w14:textId="77777777" w:rsidR="009D7060" w:rsidRPr="001164DE" w:rsidRDefault="009D7060" w:rsidP="0090566F">
      <w:pPr>
        <w:pStyle w:val="Heading4"/>
      </w:pPr>
      <w:r w:rsidRPr="001164DE">
        <w:t>Mô tả yêu cầu</w:t>
      </w:r>
    </w:p>
    <w:p w14:paraId="10F8FB53" w14:textId="705997F2" w:rsidR="000F0990" w:rsidRPr="001164DE" w:rsidRDefault="000F0990" w:rsidP="00F27326">
      <w:pPr>
        <w:pStyle w:val="Style2"/>
      </w:pPr>
      <w:r w:rsidRPr="001164DE">
        <w:t xml:space="preserve">Người quản trị nội dung có thể thêm mới, sửa, xóa nội dung yêu cầu mua sách pháp luật thuế, tạp chí thuế. Hệ thống thực hiện kiểm tra và lưu thông tin vào CSDL </w:t>
      </w:r>
    </w:p>
    <w:p w14:paraId="3ACE4F2F" w14:textId="3E078465" w:rsidR="000F0990" w:rsidRPr="001164DE" w:rsidRDefault="000F0990" w:rsidP="00F27326">
      <w:pPr>
        <w:pStyle w:val="Style2"/>
      </w:pPr>
      <w:r w:rsidRPr="001164DE">
        <w:t>Người quản trị nội dung có thể duyệt/hủy duyệt yêu cầu đặt mua sách, tạp chí. Hệ thống thực hiện kiểm tra và lưu thông tin vào CSDL.</w:t>
      </w:r>
    </w:p>
    <w:p w14:paraId="17C0821D" w14:textId="0FB14688" w:rsidR="000F0990" w:rsidRPr="001164DE" w:rsidRDefault="000F0990" w:rsidP="00F27326">
      <w:pPr>
        <w:pStyle w:val="Style2"/>
      </w:pPr>
      <w:r w:rsidRPr="001164DE">
        <w:t>Người quản trị nội dung có thể thống kê số lượng yêu cầu mua sách pháp luật, tạp chí thuế theo nhiều điều kiện tra cứu. Hệ thống thực hiện truy vấn dữ liệu và tổng hợp thông tin theo điều kiện tra cứu.</w:t>
      </w:r>
    </w:p>
    <w:p w14:paraId="128B5A66" w14:textId="77777777" w:rsidR="00F27326" w:rsidRPr="001164DE" w:rsidRDefault="00F27326">
      <w:pPr>
        <w:rPr>
          <w:rFonts w:ascii="Times New Roman" w:eastAsia="Calibri" w:hAnsi="Times New Roman" w:cs="Times New Roman"/>
          <w:sz w:val="28"/>
          <w:szCs w:val="28"/>
        </w:rPr>
      </w:pPr>
      <w:r w:rsidRPr="001164DE">
        <w:rPr>
          <w:rFonts w:ascii="Times New Roman" w:hAnsi="Times New Roman" w:cs="Times New Roman"/>
          <w:sz w:val="28"/>
          <w:szCs w:val="28"/>
        </w:rPr>
        <w:br w:type="page"/>
      </w:r>
    </w:p>
    <w:p w14:paraId="39E4E4FC" w14:textId="77777777" w:rsidR="009D7060" w:rsidRPr="001164DE" w:rsidRDefault="009D7060" w:rsidP="0090566F">
      <w:pPr>
        <w:pStyle w:val="Heading4"/>
      </w:pPr>
      <w:r w:rsidRPr="001164DE">
        <w:lastRenderedPageBreak/>
        <w:t>Thiết kế giao diện</w:t>
      </w:r>
    </w:p>
    <w:p w14:paraId="1D3168D9" w14:textId="3B55E298" w:rsidR="002E606A" w:rsidRPr="001164DE" w:rsidRDefault="00C96284" w:rsidP="002B7031">
      <w:pPr>
        <w:pStyle w:val="ListParagraph"/>
        <w:spacing w:line="312" w:lineRule="auto"/>
      </w:pPr>
      <w:r w:rsidRPr="001164DE">
        <w:rPr>
          <w:lang w:val="en-US"/>
        </w:rPr>
        <w:t xml:space="preserve">Thống kê theo điều kiện, xóa yêu cầu mua sách pháp luật, </w:t>
      </w:r>
      <w:r w:rsidR="00E04DD9" w:rsidRPr="001164DE">
        <w:rPr>
          <w:lang w:val="en-US"/>
        </w:rPr>
        <w:t>Tạp chí Thuế</w:t>
      </w:r>
    </w:p>
    <w:p w14:paraId="0B900362" w14:textId="77777777" w:rsidR="00C96284" w:rsidRPr="001164DE" w:rsidRDefault="00C96284" w:rsidP="002B7031">
      <w:pPr>
        <w:keepNext/>
        <w:spacing w:line="312" w:lineRule="auto"/>
        <w:jc w:val="center"/>
        <w:rPr>
          <w:rFonts w:ascii="Times New Roman" w:hAnsi="Times New Roman" w:cs="Times New Roman"/>
          <w:sz w:val="28"/>
          <w:szCs w:val="28"/>
        </w:rPr>
      </w:pPr>
      <w:r w:rsidRPr="001164DE">
        <w:rPr>
          <w:rFonts w:ascii="Times New Roman" w:hAnsi="Times New Roman" w:cs="Times New Roman"/>
          <w:noProof/>
          <w:sz w:val="28"/>
          <w:szCs w:val="28"/>
        </w:rPr>
        <w:drawing>
          <wp:inline distT="0" distB="0" distL="0" distR="0" wp14:anchorId="533A7415" wp14:editId="0484378D">
            <wp:extent cx="5315222" cy="3111335"/>
            <wp:effectExtent l="19050" t="19050" r="19050" b="1333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335129" cy="3122988"/>
                    </a:xfrm>
                    <a:prstGeom prst="rect">
                      <a:avLst/>
                    </a:prstGeom>
                    <a:ln>
                      <a:solidFill>
                        <a:schemeClr val="tx1"/>
                      </a:solidFill>
                    </a:ln>
                  </pic:spPr>
                </pic:pic>
              </a:graphicData>
            </a:graphic>
          </wp:inline>
        </w:drawing>
      </w:r>
    </w:p>
    <w:p w14:paraId="2EDE8312" w14:textId="6EF8F0C3" w:rsidR="00C96284" w:rsidRPr="001164DE" w:rsidRDefault="00C96284" w:rsidP="002B7031">
      <w:pPr>
        <w:pStyle w:val="Caption"/>
        <w:spacing w:line="312" w:lineRule="auto"/>
        <w:rPr>
          <w:sz w:val="28"/>
          <w:szCs w:val="28"/>
        </w:rPr>
      </w:pPr>
      <w:r w:rsidRPr="001164DE">
        <w:rPr>
          <w:sz w:val="28"/>
          <w:szCs w:val="28"/>
        </w:rPr>
        <w:t xml:space="preserve">Giao diện </w:t>
      </w:r>
      <w:r w:rsidRPr="001164DE">
        <w:rPr>
          <w:sz w:val="28"/>
          <w:szCs w:val="28"/>
        </w:rPr>
        <w:fldChar w:fldCharType="begin"/>
      </w:r>
      <w:r w:rsidRPr="001164DE">
        <w:rPr>
          <w:sz w:val="28"/>
          <w:szCs w:val="28"/>
        </w:rPr>
        <w:instrText xml:space="preserve"> SEQ Giao_diện \* ARABIC </w:instrText>
      </w:r>
      <w:r w:rsidRPr="001164DE">
        <w:rPr>
          <w:sz w:val="28"/>
          <w:szCs w:val="28"/>
        </w:rPr>
        <w:fldChar w:fldCharType="separate"/>
      </w:r>
      <w:r w:rsidR="0045178B">
        <w:rPr>
          <w:noProof/>
          <w:sz w:val="28"/>
          <w:szCs w:val="28"/>
        </w:rPr>
        <w:t>30</w:t>
      </w:r>
      <w:r w:rsidRPr="001164DE">
        <w:rPr>
          <w:noProof/>
          <w:sz w:val="28"/>
          <w:szCs w:val="28"/>
        </w:rPr>
        <w:fldChar w:fldCharType="end"/>
      </w:r>
      <w:r w:rsidR="00704121" w:rsidRPr="001164DE">
        <w:rPr>
          <w:sz w:val="28"/>
          <w:szCs w:val="28"/>
        </w:rPr>
        <w:t>: X</w:t>
      </w:r>
      <w:r w:rsidRPr="001164DE">
        <w:rPr>
          <w:sz w:val="28"/>
          <w:szCs w:val="28"/>
        </w:rPr>
        <w:t>em danh sách yêu cầu đặt</w:t>
      </w:r>
    </w:p>
    <w:p w14:paraId="2957136C" w14:textId="5B2C7745" w:rsidR="00C96284" w:rsidRPr="001164DE" w:rsidRDefault="00C96284" w:rsidP="002B7031">
      <w:pPr>
        <w:pStyle w:val="Caption"/>
        <w:spacing w:line="312" w:lineRule="auto"/>
        <w:rPr>
          <w:sz w:val="28"/>
          <w:szCs w:val="28"/>
        </w:rPr>
      </w:pPr>
      <w:r w:rsidRPr="001164DE">
        <w:rPr>
          <w:sz w:val="28"/>
          <w:szCs w:val="28"/>
        </w:rPr>
        <w:t xml:space="preserve">sách pháp luật, </w:t>
      </w:r>
      <w:r w:rsidR="00E04DD9" w:rsidRPr="001164DE">
        <w:rPr>
          <w:sz w:val="28"/>
          <w:szCs w:val="28"/>
        </w:rPr>
        <w:t>Tạp chí Thuế</w:t>
      </w:r>
    </w:p>
    <w:p w14:paraId="0C90CD76" w14:textId="77777777" w:rsidR="00C96284" w:rsidRPr="001164DE" w:rsidRDefault="00C96284" w:rsidP="002B7031">
      <w:pPr>
        <w:pStyle w:val="Style2"/>
        <w:spacing w:line="312" w:lineRule="auto"/>
      </w:pPr>
      <w:r w:rsidRPr="001164DE">
        <w:t xml:space="preserve">Thiết kế trường dữ liệu </w:t>
      </w:r>
    </w:p>
    <w:tbl>
      <w:tblPr>
        <w:tblStyle w:val="TableGrid"/>
        <w:tblW w:w="0" w:type="auto"/>
        <w:tblInd w:w="-5" w:type="dxa"/>
        <w:tblLook w:val="04A0" w:firstRow="1" w:lastRow="0" w:firstColumn="1" w:lastColumn="0" w:noHBand="0" w:noVBand="1"/>
      </w:tblPr>
      <w:tblGrid>
        <w:gridCol w:w="746"/>
        <w:gridCol w:w="1495"/>
        <w:gridCol w:w="1468"/>
        <w:gridCol w:w="792"/>
        <w:gridCol w:w="1203"/>
        <w:gridCol w:w="3362"/>
      </w:tblGrid>
      <w:tr w:rsidR="00C96284" w:rsidRPr="001164DE" w14:paraId="3A1FA97E" w14:textId="77777777" w:rsidTr="00A84F88">
        <w:trPr>
          <w:tblHeader/>
        </w:trPr>
        <w:tc>
          <w:tcPr>
            <w:tcW w:w="746" w:type="dxa"/>
            <w:shd w:val="clear" w:color="auto" w:fill="E7E6E6" w:themeFill="background2"/>
          </w:tcPr>
          <w:p w14:paraId="2A26D653" w14:textId="77777777" w:rsidR="00C96284" w:rsidRPr="001164DE" w:rsidRDefault="00C96284" w:rsidP="002B7031">
            <w:pPr>
              <w:spacing w:line="312" w:lineRule="auto"/>
              <w:jc w:val="center"/>
              <w:rPr>
                <w:rFonts w:ascii="Times New Roman" w:hAnsi="Times New Roman"/>
                <w:b/>
                <w:sz w:val="28"/>
                <w:szCs w:val="28"/>
              </w:rPr>
            </w:pPr>
            <w:r w:rsidRPr="001164DE">
              <w:rPr>
                <w:rFonts w:ascii="Times New Roman" w:hAnsi="Times New Roman"/>
                <w:b/>
                <w:sz w:val="28"/>
                <w:szCs w:val="28"/>
              </w:rPr>
              <w:t>STT</w:t>
            </w:r>
          </w:p>
        </w:tc>
        <w:tc>
          <w:tcPr>
            <w:tcW w:w="1543" w:type="dxa"/>
            <w:shd w:val="clear" w:color="auto" w:fill="E7E6E6" w:themeFill="background2"/>
          </w:tcPr>
          <w:p w14:paraId="2EF8F94F" w14:textId="77777777" w:rsidR="00C96284" w:rsidRPr="001164DE" w:rsidRDefault="00C96284"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Thông tin</w:t>
            </w:r>
          </w:p>
        </w:tc>
        <w:tc>
          <w:tcPr>
            <w:tcW w:w="1523" w:type="dxa"/>
            <w:shd w:val="clear" w:color="auto" w:fill="E7E6E6" w:themeFill="background2"/>
          </w:tcPr>
          <w:p w14:paraId="2081064C" w14:textId="77777777" w:rsidR="00C96284" w:rsidRPr="001164DE" w:rsidRDefault="00C96284"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Kiểu dữ liệu</w:t>
            </w:r>
          </w:p>
        </w:tc>
        <w:tc>
          <w:tcPr>
            <w:tcW w:w="792" w:type="dxa"/>
            <w:shd w:val="clear" w:color="auto" w:fill="E7E6E6" w:themeFill="background2"/>
          </w:tcPr>
          <w:p w14:paraId="10DB46BD" w14:textId="77777777" w:rsidR="00C96284" w:rsidRPr="001164DE" w:rsidRDefault="00C96284"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Bắt buộc</w:t>
            </w:r>
          </w:p>
        </w:tc>
        <w:tc>
          <w:tcPr>
            <w:tcW w:w="1246" w:type="dxa"/>
            <w:shd w:val="clear" w:color="auto" w:fill="E7E6E6" w:themeFill="background2"/>
          </w:tcPr>
          <w:p w14:paraId="47356BD2" w14:textId="77777777" w:rsidR="00C96284" w:rsidRPr="001164DE" w:rsidRDefault="00C96284"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Mặc định</w:t>
            </w:r>
          </w:p>
        </w:tc>
        <w:tc>
          <w:tcPr>
            <w:tcW w:w="3505" w:type="dxa"/>
            <w:shd w:val="clear" w:color="auto" w:fill="E7E6E6" w:themeFill="background2"/>
          </w:tcPr>
          <w:p w14:paraId="677622BD" w14:textId="77777777" w:rsidR="00C96284" w:rsidRPr="001164DE" w:rsidRDefault="00C96284" w:rsidP="002B7031">
            <w:pPr>
              <w:spacing w:line="312" w:lineRule="auto"/>
              <w:jc w:val="center"/>
              <w:rPr>
                <w:rFonts w:ascii="Times New Roman" w:hAnsi="Times New Roman"/>
                <w:b/>
                <w:sz w:val="28"/>
                <w:szCs w:val="28"/>
              </w:rPr>
            </w:pPr>
            <w:r w:rsidRPr="001164DE">
              <w:rPr>
                <w:rFonts w:ascii="Times New Roman" w:hAnsi="Times New Roman"/>
                <w:b/>
                <w:sz w:val="28"/>
                <w:szCs w:val="28"/>
              </w:rPr>
              <w:t>Ràng buộc</w:t>
            </w:r>
          </w:p>
        </w:tc>
      </w:tr>
      <w:tr w:rsidR="00C96284" w:rsidRPr="001164DE" w14:paraId="42D4D250" w14:textId="77777777" w:rsidTr="00A84F88">
        <w:tc>
          <w:tcPr>
            <w:tcW w:w="9355" w:type="dxa"/>
            <w:gridSpan w:val="6"/>
          </w:tcPr>
          <w:p w14:paraId="6BB611C6" w14:textId="77777777" w:rsidR="00C96284" w:rsidRPr="001164DE" w:rsidRDefault="00C96284" w:rsidP="002B7031">
            <w:pPr>
              <w:spacing w:line="312" w:lineRule="auto"/>
              <w:rPr>
                <w:rFonts w:ascii="Times New Roman" w:hAnsi="Times New Roman"/>
                <w:b/>
                <w:i/>
                <w:sz w:val="28"/>
                <w:szCs w:val="28"/>
              </w:rPr>
            </w:pPr>
            <w:r w:rsidRPr="001164DE">
              <w:rPr>
                <w:rFonts w:ascii="Times New Roman" w:hAnsi="Times New Roman"/>
                <w:b/>
                <w:i/>
                <w:sz w:val="28"/>
                <w:szCs w:val="28"/>
              </w:rPr>
              <w:t>Quản lý danh sách yêu cầu đặt mua sách báo/tạp chí</w:t>
            </w:r>
          </w:p>
        </w:tc>
      </w:tr>
      <w:tr w:rsidR="00CE6A2D" w:rsidRPr="001164DE" w14:paraId="0FB4D905" w14:textId="77777777" w:rsidTr="00A84F88">
        <w:tc>
          <w:tcPr>
            <w:tcW w:w="746" w:type="dxa"/>
          </w:tcPr>
          <w:p w14:paraId="79952ACA" w14:textId="77777777" w:rsidR="00CE6A2D" w:rsidRPr="001164DE" w:rsidRDefault="00CE6A2D" w:rsidP="002B7031">
            <w:pPr>
              <w:spacing w:line="312" w:lineRule="auto"/>
              <w:jc w:val="center"/>
              <w:rPr>
                <w:rFonts w:ascii="Times New Roman" w:hAnsi="Times New Roman"/>
                <w:sz w:val="28"/>
                <w:szCs w:val="28"/>
              </w:rPr>
            </w:pPr>
            <w:r w:rsidRPr="001164DE">
              <w:rPr>
                <w:rFonts w:ascii="Times New Roman" w:hAnsi="Times New Roman"/>
                <w:sz w:val="28"/>
                <w:szCs w:val="28"/>
              </w:rPr>
              <w:t>1</w:t>
            </w:r>
          </w:p>
        </w:tc>
        <w:tc>
          <w:tcPr>
            <w:tcW w:w="1543" w:type="dxa"/>
          </w:tcPr>
          <w:p w14:paraId="6A977E84" w14:textId="77777777" w:rsidR="00CE6A2D" w:rsidRPr="001164DE" w:rsidRDefault="00CE6A2D" w:rsidP="002B7031">
            <w:pPr>
              <w:spacing w:line="312" w:lineRule="auto"/>
              <w:rPr>
                <w:rFonts w:ascii="Times New Roman" w:hAnsi="Times New Roman"/>
                <w:sz w:val="28"/>
                <w:szCs w:val="28"/>
              </w:rPr>
            </w:pPr>
            <w:r w:rsidRPr="001164DE">
              <w:rPr>
                <w:rFonts w:ascii="Times New Roman" w:hAnsi="Times New Roman"/>
                <w:sz w:val="28"/>
                <w:szCs w:val="28"/>
              </w:rPr>
              <w:t>Nội dung yêu cầu</w:t>
            </w:r>
          </w:p>
        </w:tc>
        <w:tc>
          <w:tcPr>
            <w:tcW w:w="1523" w:type="dxa"/>
          </w:tcPr>
          <w:p w14:paraId="50DD86F6" w14:textId="77777777" w:rsidR="00CE6A2D" w:rsidRPr="001164DE" w:rsidRDefault="00CE6A2D" w:rsidP="002B7031">
            <w:pPr>
              <w:spacing w:line="312" w:lineRule="auto"/>
              <w:rPr>
                <w:rFonts w:ascii="Times New Roman" w:hAnsi="Times New Roman"/>
                <w:sz w:val="28"/>
                <w:szCs w:val="28"/>
              </w:rPr>
            </w:pPr>
            <w:r w:rsidRPr="001164DE">
              <w:rPr>
                <w:rFonts w:ascii="Times New Roman" w:hAnsi="Times New Roman"/>
                <w:sz w:val="28"/>
                <w:szCs w:val="28"/>
              </w:rPr>
              <w:t>Chuỗi ký tự (100)</w:t>
            </w:r>
          </w:p>
        </w:tc>
        <w:tc>
          <w:tcPr>
            <w:tcW w:w="792" w:type="dxa"/>
          </w:tcPr>
          <w:p w14:paraId="5D8F729E" w14:textId="77777777" w:rsidR="00CE6A2D" w:rsidRPr="001164DE" w:rsidRDefault="00CE6A2D" w:rsidP="002B7031">
            <w:pPr>
              <w:spacing w:line="312" w:lineRule="auto"/>
              <w:rPr>
                <w:rFonts w:ascii="Times New Roman" w:hAnsi="Times New Roman"/>
                <w:sz w:val="28"/>
                <w:szCs w:val="28"/>
                <w:lang w:val="vi-VN"/>
              </w:rPr>
            </w:pPr>
          </w:p>
        </w:tc>
        <w:tc>
          <w:tcPr>
            <w:tcW w:w="1246" w:type="dxa"/>
          </w:tcPr>
          <w:p w14:paraId="632CFCC6" w14:textId="77777777" w:rsidR="00CE6A2D" w:rsidRPr="001164DE" w:rsidRDefault="00CE6A2D" w:rsidP="002B7031">
            <w:pPr>
              <w:spacing w:line="312" w:lineRule="auto"/>
              <w:rPr>
                <w:rFonts w:ascii="Times New Roman" w:hAnsi="Times New Roman"/>
                <w:sz w:val="28"/>
                <w:szCs w:val="28"/>
                <w:lang w:val="vi-VN"/>
              </w:rPr>
            </w:pPr>
          </w:p>
        </w:tc>
        <w:tc>
          <w:tcPr>
            <w:tcW w:w="3505" w:type="dxa"/>
          </w:tcPr>
          <w:p w14:paraId="4FEA2EEA" w14:textId="77777777" w:rsidR="00CE6A2D" w:rsidRPr="001164DE" w:rsidRDefault="00CE6A2D" w:rsidP="00A44A2C">
            <w:pPr>
              <w:spacing w:line="312" w:lineRule="auto"/>
              <w:jc w:val="both"/>
              <w:rPr>
                <w:rFonts w:ascii="Times New Roman" w:hAnsi="Times New Roman"/>
                <w:sz w:val="28"/>
                <w:szCs w:val="28"/>
                <w:lang w:val="vi-VN"/>
              </w:rPr>
            </w:pPr>
            <w:r w:rsidRPr="001164DE">
              <w:rPr>
                <w:rFonts w:ascii="Times New Roman" w:hAnsi="Times New Roman"/>
                <w:sz w:val="28"/>
                <w:szCs w:val="28"/>
              </w:rPr>
              <w:t>Chỉ hiển thị, không cho phép sửa</w:t>
            </w:r>
          </w:p>
          <w:p w14:paraId="6616B1EE" w14:textId="77777777" w:rsidR="00CE6A2D" w:rsidRPr="001164DE" w:rsidRDefault="00CE6A2D" w:rsidP="00A44A2C">
            <w:pPr>
              <w:spacing w:line="312" w:lineRule="auto"/>
              <w:jc w:val="both"/>
              <w:rPr>
                <w:rFonts w:ascii="Times New Roman" w:hAnsi="Times New Roman"/>
                <w:sz w:val="28"/>
                <w:szCs w:val="28"/>
              </w:rPr>
            </w:pPr>
            <w:r w:rsidRPr="001164DE">
              <w:rPr>
                <w:rFonts w:ascii="Times New Roman" w:hAnsi="Times New Roman"/>
                <w:sz w:val="28"/>
                <w:szCs w:val="28"/>
              </w:rPr>
              <w:t>Hiển thị nội dung của yêu cầu đặt mua sách, nếu yêu cầu nhiều hơn 100 kí tự, hiển thị 100 kí tự và …</w:t>
            </w:r>
          </w:p>
        </w:tc>
      </w:tr>
      <w:tr w:rsidR="00CE6A2D" w:rsidRPr="001164DE" w14:paraId="4380D307" w14:textId="77777777" w:rsidTr="00A84F88">
        <w:tc>
          <w:tcPr>
            <w:tcW w:w="746" w:type="dxa"/>
          </w:tcPr>
          <w:p w14:paraId="27F65B53" w14:textId="77777777" w:rsidR="00CE6A2D" w:rsidRPr="001164DE" w:rsidRDefault="00CE6A2D" w:rsidP="002B7031">
            <w:pPr>
              <w:spacing w:line="312" w:lineRule="auto"/>
              <w:jc w:val="center"/>
              <w:rPr>
                <w:rFonts w:ascii="Times New Roman" w:hAnsi="Times New Roman"/>
                <w:sz w:val="28"/>
                <w:szCs w:val="28"/>
              </w:rPr>
            </w:pPr>
            <w:r w:rsidRPr="001164DE">
              <w:rPr>
                <w:rFonts w:ascii="Times New Roman" w:hAnsi="Times New Roman"/>
                <w:sz w:val="28"/>
                <w:szCs w:val="28"/>
              </w:rPr>
              <w:t>2</w:t>
            </w:r>
          </w:p>
        </w:tc>
        <w:tc>
          <w:tcPr>
            <w:tcW w:w="1543" w:type="dxa"/>
          </w:tcPr>
          <w:p w14:paraId="311A5612" w14:textId="77777777" w:rsidR="00CE6A2D" w:rsidRPr="001164DE" w:rsidRDefault="00CE6A2D" w:rsidP="002B7031">
            <w:pPr>
              <w:spacing w:line="312" w:lineRule="auto"/>
              <w:rPr>
                <w:rFonts w:ascii="Times New Roman" w:hAnsi="Times New Roman"/>
                <w:sz w:val="28"/>
                <w:szCs w:val="28"/>
              </w:rPr>
            </w:pPr>
            <w:r w:rsidRPr="001164DE">
              <w:rPr>
                <w:rFonts w:ascii="Times New Roman" w:hAnsi="Times New Roman"/>
                <w:sz w:val="28"/>
                <w:szCs w:val="28"/>
                <w:lang w:val="vi-VN"/>
              </w:rPr>
              <w:t>Người gửi</w:t>
            </w:r>
          </w:p>
        </w:tc>
        <w:tc>
          <w:tcPr>
            <w:tcW w:w="1523" w:type="dxa"/>
          </w:tcPr>
          <w:p w14:paraId="5A64BEFD" w14:textId="77777777" w:rsidR="00CE6A2D" w:rsidRPr="001164DE" w:rsidRDefault="00CE6A2D" w:rsidP="002B7031">
            <w:pPr>
              <w:spacing w:line="312" w:lineRule="auto"/>
              <w:rPr>
                <w:rFonts w:ascii="Times New Roman" w:hAnsi="Times New Roman"/>
                <w:sz w:val="28"/>
                <w:szCs w:val="28"/>
              </w:rPr>
            </w:pPr>
            <w:r w:rsidRPr="001164DE">
              <w:rPr>
                <w:rFonts w:ascii="Times New Roman" w:hAnsi="Times New Roman"/>
                <w:sz w:val="28"/>
                <w:szCs w:val="28"/>
              </w:rPr>
              <w:t>Chuỗi ký tự (50)</w:t>
            </w:r>
          </w:p>
        </w:tc>
        <w:tc>
          <w:tcPr>
            <w:tcW w:w="792" w:type="dxa"/>
          </w:tcPr>
          <w:p w14:paraId="65FFD091" w14:textId="77777777" w:rsidR="00CE6A2D" w:rsidRPr="001164DE" w:rsidRDefault="00CE6A2D" w:rsidP="002B7031">
            <w:pPr>
              <w:spacing w:line="312" w:lineRule="auto"/>
              <w:rPr>
                <w:rFonts w:ascii="Times New Roman" w:hAnsi="Times New Roman"/>
                <w:sz w:val="28"/>
                <w:szCs w:val="28"/>
                <w:lang w:val="vi-VN"/>
              </w:rPr>
            </w:pPr>
          </w:p>
        </w:tc>
        <w:tc>
          <w:tcPr>
            <w:tcW w:w="1246" w:type="dxa"/>
          </w:tcPr>
          <w:p w14:paraId="21F130A8" w14:textId="77777777" w:rsidR="00CE6A2D" w:rsidRPr="001164DE" w:rsidRDefault="00CE6A2D" w:rsidP="002B7031">
            <w:pPr>
              <w:spacing w:line="312" w:lineRule="auto"/>
              <w:rPr>
                <w:rFonts w:ascii="Times New Roman" w:hAnsi="Times New Roman"/>
                <w:sz w:val="28"/>
                <w:szCs w:val="28"/>
                <w:lang w:val="vi-VN"/>
              </w:rPr>
            </w:pPr>
          </w:p>
        </w:tc>
        <w:tc>
          <w:tcPr>
            <w:tcW w:w="3505" w:type="dxa"/>
          </w:tcPr>
          <w:p w14:paraId="3CE458AD" w14:textId="77777777" w:rsidR="00CE6A2D" w:rsidRPr="001164DE" w:rsidRDefault="00CE6A2D" w:rsidP="00A44A2C">
            <w:pPr>
              <w:spacing w:line="312" w:lineRule="auto"/>
              <w:jc w:val="both"/>
              <w:rPr>
                <w:rFonts w:ascii="Times New Roman" w:hAnsi="Times New Roman"/>
                <w:sz w:val="28"/>
                <w:szCs w:val="28"/>
                <w:lang w:val="vi-VN"/>
              </w:rPr>
            </w:pPr>
            <w:r w:rsidRPr="001164DE">
              <w:rPr>
                <w:rFonts w:ascii="Times New Roman" w:hAnsi="Times New Roman"/>
                <w:sz w:val="28"/>
                <w:szCs w:val="28"/>
              </w:rPr>
              <w:t>Chỉ hiển thị, không cho phép sửa</w:t>
            </w:r>
          </w:p>
          <w:p w14:paraId="1F2AAECE" w14:textId="77777777" w:rsidR="00CE6A2D" w:rsidRPr="001164DE" w:rsidRDefault="00CE6A2D" w:rsidP="00A44A2C">
            <w:pPr>
              <w:spacing w:line="312" w:lineRule="auto"/>
              <w:jc w:val="both"/>
              <w:rPr>
                <w:rFonts w:ascii="Times New Roman" w:hAnsi="Times New Roman"/>
                <w:sz w:val="28"/>
                <w:szCs w:val="28"/>
              </w:rPr>
            </w:pPr>
            <w:r w:rsidRPr="001164DE">
              <w:rPr>
                <w:rFonts w:ascii="Times New Roman" w:hAnsi="Times New Roman"/>
                <w:sz w:val="28"/>
                <w:szCs w:val="28"/>
                <w:lang w:val="vi-VN"/>
              </w:rPr>
              <w:t xml:space="preserve">Hiển thị </w:t>
            </w:r>
            <w:r w:rsidRPr="001164DE">
              <w:rPr>
                <w:rFonts w:ascii="Times New Roman" w:hAnsi="Times New Roman"/>
                <w:sz w:val="28"/>
                <w:szCs w:val="28"/>
              </w:rPr>
              <w:t>email người gửi yêu cầu</w:t>
            </w:r>
          </w:p>
        </w:tc>
      </w:tr>
      <w:tr w:rsidR="00CE6A2D" w:rsidRPr="001164DE" w14:paraId="5ABA9A67" w14:textId="77777777" w:rsidTr="00A84F88">
        <w:tc>
          <w:tcPr>
            <w:tcW w:w="746" w:type="dxa"/>
          </w:tcPr>
          <w:p w14:paraId="402C843E" w14:textId="77777777" w:rsidR="00CE6A2D" w:rsidRPr="001164DE" w:rsidRDefault="00CE6A2D" w:rsidP="002B7031">
            <w:pPr>
              <w:spacing w:line="312" w:lineRule="auto"/>
              <w:jc w:val="center"/>
              <w:rPr>
                <w:rFonts w:ascii="Times New Roman" w:hAnsi="Times New Roman"/>
                <w:sz w:val="28"/>
                <w:szCs w:val="28"/>
              </w:rPr>
            </w:pPr>
            <w:r w:rsidRPr="001164DE">
              <w:rPr>
                <w:rFonts w:ascii="Times New Roman" w:hAnsi="Times New Roman"/>
                <w:sz w:val="28"/>
                <w:szCs w:val="28"/>
              </w:rPr>
              <w:t>3</w:t>
            </w:r>
          </w:p>
        </w:tc>
        <w:tc>
          <w:tcPr>
            <w:tcW w:w="1543" w:type="dxa"/>
          </w:tcPr>
          <w:p w14:paraId="06DA0A0E" w14:textId="77777777" w:rsidR="00CE6A2D" w:rsidRPr="001164DE" w:rsidRDefault="00CE6A2D" w:rsidP="002B7031">
            <w:pPr>
              <w:spacing w:line="312" w:lineRule="auto"/>
              <w:rPr>
                <w:rFonts w:ascii="Times New Roman" w:hAnsi="Times New Roman"/>
                <w:sz w:val="28"/>
                <w:szCs w:val="28"/>
              </w:rPr>
            </w:pPr>
            <w:r w:rsidRPr="001164DE">
              <w:rPr>
                <w:rFonts w:ascii="Times New Roman" w:hAnsi="Times New Roman"/>
                <w:sz w:val="28"/>
                <w:szCs w:val="28"/>
              </w:rPr>
              <w:t>Cập nhật</w:t>
            </w:r>
          </w:p>
        </w:tc>
        <w:tc>
          <w:tcPr>
            <w:tcW w:w="1523" w:type="dxa"/>
          </w:tcPr>
          <w:p w14:paraId="75C07228" w14:textId="77777777" w:rsidR="00CE6A2D" w:rsidRPr="001164DE" w:rsidRDefault="00CE6A2D" w:rsidP="002B7031">
            <w:pPr>
              <w:spacing w:line="312" w:lineRule="auto"/>
              <w:rPr>
                <w:rFonts w:ascii="Times New Roman" w:hAnsi="Times New Roman"/>
                <w:sz w:val="28"/>
                <w:szCs w:val="28"/>
              </w:rPr>
            </w:pPr>
            <w:r w:rsidRPr="001164DE">
              <w:rPr>
                <w:rFonts w:ascii="Times New Roman" w:hAnsi="Times New Roman"/>
                <w:sz w:val="28"/>
                <w:szCs w:val="28"/>
              </w:rPr>
              <w:t>Ngày tháng</w:t>
            </w:r>
          </w:p>
        </w:tc>
        <w:tc>
          <w:tcPr>
            <w:tcW w:w="792" w:type="dxa"/>
          </w:tcPr>
          <w:p w14:paraId="72E855C6" w14:textId="77777777" w:rsidR="00CE6A2D" w:rsidRPr="001164DE" w:rsidRDefault="00CE6A2D" w:rsidP="002B7031">
            <w:pPr>
              <w:spacing w:line="312" w:lineRule="auto"/>
              <w:rPr>
                <w:rFonts w:ascii="Times New Roman" w:hAnsi="Times New Roman"/>
                <w:sz w:val="28"/>
                <w:szCs w:val="28"/>
                <w:lang w:val="vi-VN"/>
              </w:rPr>
            </w:pPr>
          </w:p>
        </w:tc>
        <w:tc>
          <w:tcPr>
            <w:tcW w:w="1246" w:type="dxa"/>
          </w:tcPr>
          <w:p w14:paraId="562F86D6" w14:textId="77777777" w:rsidR="00CE6A2D" w:rsidRPr="001164DE" w:rsidRDefault="00CE6A2D" w:rsidP="002B7031">
            <w:pPr>
              <w:spacing w:line="312" w:lineRule="auto"/>
              <w:rPr>
                <w:rFonts w:ascii="Times New Roman" w:hAnsi="Times New Roman"/>
                <w:sz w:val="28"/>
                <w:szCs w:val="28"/>
                <w:lang w:val="vi-VN"/>
              </w:rPr>
            </w:pPr>
          </w:p>
        </w:tc>
        <w:tc>
          <w:tcPr>
            <w:tcW w:w="3505" w:type="dxa"/>
          </w:tcPr>
          <w:p w14:paraId="7854ADF5" w14:textId="77777777" w:rsidR="00CE6A2D" w:rsidRPr="001164DE" w:rsidRDefault="00CE6A2D" w:rsidP="00A44A2C">
            <w:pPr>
              <w:spacing w:line="312" w:lineRule="auto"/>
              <w:jc w:val="both"/>
              <w:rPr>
                <w:rFonts w:ascii="Times New Roman" w:hAnsi="Times New Roman"/>
                <w:sz w:val="28"/>
                <w:szCs w:val="28"/>
                <w:lang w:val="vi-VN"/>
              </w:rPr>
            </w:pPr>
            <w:r w:rsidRPr="001164DE">
              <w:rPr>
                <w:rFonts w:ascii="Times New Roman" w:hAnsi="Times New Roman"/>
                <w:sz w:val="28"/>
                <w:szCs w:val="28"/>
              </w:rPr>
              <w:t>Chỉ hiển thị, không cho phép sửa</w:t>
            </w:r>
          </w:p>
          <w:p w14:paraId="63A2979F" w14:textId="77777777" w:rsidR="00CE6A2D" w:rsidRPr="001164DE" w:rsidRDefault="00CE6A2D" w:rsidP="00A44A2C">
            <w:pPr>
              <w:spacing w:line="312" w:lineRule="auto"/>
              <w:jc w:val="both"/>
              <w:rPr>
                <w:rFonts w:ascii="Times New Roman" w:hAnsi="Times New Roman"/>
                <w:sz w:val="28"/>
                <w:szCs w:val="28"/>
              </w:rPr>
            </w:pPr>
            <w:r w:rsidRPr="001164DE">
              <w:rPr>
                <w:rFonts w:ascii="Times New Roman" w:hAnsi="Times New Roman"/>
                <w:sz w:val="28"/>
                <w:szCs w:val="28"/>
              </w:rPr>
              <w:lastRenderedPageBreak/>
              <w:t>Hiển thị thời gian cập nhật trạng thái của yêu cầu</w:t>
            </w:r>
          </w:p>
          <w:p w14:paraId="6F9FA645" w14:textId="77777777" w:rsidR="00CE6A2D" w:rsidRPr="001164DE" w:rsidRDefault="00CE6A2D" w:rsidP="00A44A2C">
            <w:pPr>
              <w:spacing w:line="312" w:lineRule="auto"/>
              <w:jc w:val="both"/>
              <w:rPr>
                <w:rFonts w:ascii="Times New Roman" w:hAnsi="Times New Roman"/>
                <w:sz w:val="28"/>
                <w:szCs w:val="28"/>
              </w:rPr>
            </w:pPr>
            <w:r w:rsidRPr="001164DE">
              <w:rPr>
                <w:rFonts w:ascii="Times New Roman" w:hAnsi="Times New Roman"/>
                <w:sz w:val="28"/>
                <w:szCs w:val="28"/>
              </w:rPr>
              <w:t>Định dạng: DD/MM/YYY HH:MM</w:t>
            </w:r>
          </w:p>
        </w:tc>
      </w:tr>
      <w:tr w:rsidR="00CE6A2D" w:rsidRPr="001164DE" w14:paraId="125D1DFC" w14:textId="77777777" w:rsidTr="00A84F88">
        <w:tc>
          <w:tcPr>
            <w:tcW w:w="746" w:type="dxa"/>
          </w:tcPr>
          <w:p w14:paraId="43C24CA4" w14:textId="77777777" w:rsidR="00CE6A2D" w:rsidRPr="001164DE" w:rsidRDefault="00CE6A2D" w:rsidP="002B7031">
            <w:pPr>
              <w:spacing w:line="312" w:lineRule="auto"/>
              <w:jc w:val="center"/>
              <w:rPr>
                <w:rFonts w:ascii="Times New Roman" w:hAnsi="Times New Roman"/>
                <w:sz w:val="28"/>
                <w:szCs w:val="28"/>
              </w:rPr>
            </w:pPr>
            <w:r w:rsidRPr="001164DE">
              <w:rPr>
                <w:rFonts w:ascii="Times New Roman" w:hAnsi="Times New Roman"/>
                <w:sz w:val="28"/>
                <w:szCs w:val="28"/>
              </w:rPr>
              <w:lastRenderedPageBreak/>
              <w:t>4</w:t>
            </w:r>
          </w:p>
        </w:tc>
        <w:tc>
          <w:tcPr>
            <w:tcW w:w="1543" w:type="dxa"/>
          </w:tcPr>
          <w:p w14:paraId="100306A6" w14:textId="77777777" w:rsidR="00CE6A2D" w:rsidRPr="001164DE" w:rsidRDefault="00CE6A2D" w:rsidP="002B7031">
            <w:pPr>
              <w:spacing w:line="312" w:lineRule="auto"/>
              <w:rPr>
                <w:rFonts w:ascii="Times New Roman" w:hAnsi="Times New Roman"/>
                <w:sz w:val="28"/>
                <w:szCs w:val="28"/>
              </w:rPr>
            </w:pPr>
            <w:r w:rsidRPr="001164DE">
              <w:rPr>
                <w:rFonts w:ascii="Times New Roman" w:hAnsi="Times New Roman"/>
                <w:sz w:val="28"/>
                <w:szCs w:val="28"/>
                <w:lang w:val="vi-VN"/>
              </w:rPr>
              <w:t>Trạng thái</w:t>
            </w:r>
          </w:p>
        </w:tc>
        <w:tc>
          <w:tcPr>
            <w:tcW w:w="1523" w:type="dxa"/>
          </w:tcPr>
          <w:p w14:paraId="5F22C454" w14:textId="77777777" w:rsidR="00CE6A2D" w:rsidRPr="001164DE" w:rsidRDefault="00CE6A2D" w:rsidP="002B7031">
            <w:pPr>
              <w:spacing w:line="312" w:lineRule="auto"/>
              <w:rPr>
                <w:rFonts w:ascii="Times New Roman" w:hAnsi="Times New Roman"/>
                <w:sz w:val="28"/>
                <w:szCs w:val="28"/>
              </w:rPr>
            </w:pPr>
            <w:r w:rsidRPr="001164DE">
              <w:rPr>
                <w:rFonts w:ascii="Times New Roman" w:hAnsi="Times New Roman"/>
                <w:sz w:val="28"/>
                <w:szCs w:val="28"/>
              </w:rPr>
              <w:t>Chuỗi ký tự (50)</w:t>
            </w:r>
          </w:p>
        </w:tc>
        <w:tc>
          <w:tcPr>
            <w:tcW w:w="792" w:type="dxa"/>
          </w:tcPr>
          <w:p w14:paraId="53D2A2EE" w14:textId="77777777" w:rsidR="00CE6A2D" w:rsidRPr="001164DE" w:rsidRDefault="00CE6A2D" w:rsidP="002B7031">
            <w:pPr>
              <w:spacing w:line="312" w:lineRule="auto"/>
              <w:rPr>
                <w:rFonts w:ascii="Times New Roman" w:hAnsi="Times New Roman"/>
                <w:sz w:val="28"/>
                <w:szCs w:val="28"/>
                <w:lang w:val="vi-VN"/>
              </w:rPr>
            </w:pPr>
          </w:p>
        </w:tc>
        <w:tc>
          <w:tcPr>
            <w:tcW w:w="1246" w:type="dxa"/>
          </w:tcPr>
          <w:p w14:paraId="52C16B30" w14:textId="77777777" w:rsidR="00CE6A2D" w:rsidRPr="001164DE" w:rsidRDefault="00CE6A2D" w:rsidP="002B7031">
            <w:pPr>
              <w:spacing w:line="312" w:lineRule="auto"/>
              <w:rPr>
                <w:rFonts w:ascii="Times New Roman" w:hAnsi="Times New Roman"/>
                <w:sz w:val="28"/>
                <w:szCs w:val="28"/>
                <w:lang w:val="vi-VN"/>
              </w:rPr>
            </w:pPr>
          </w:p>
        </w:tc>
        <w:tc>
          <w:tcPr>
            <w:tcW w:w="3505" w:type="dxa"/>
          </w:tcPr>
          <w:p w14:paraId="6139EB66" w14:textId="77777777" w:rsidR="00CE6A2D" w:rsidRPr="001164DE" w:rsidRDefault="00CE6A2D" w:rsidP="00A44A2C">
            <w:pPr>
              <w:spacing w:line="312" w:lineRule="auto"/>
              <w:jc w:val="both"/>
              <w:rPr>
                <w:rFonts w:ascii="Times New Roman" w:hAnsi="Times New Roman"/>
                <w:sz w:val="28"/>
                <w:szCs w:val="28"/>
                <w:lang w:val="vi-VN"/>
              </w:rPr>
            </w:pPr>
            <w:r w:rsidRPr="001164DE">
              <w:rPr>
                <w:rFonts w:ascii="Times New Roman" w:hAnsi="Times New Roman"/>
                <w:sz w:val="28"/>
                <w:szCs w:val="28"/>
              </w:rPr>
              <w:t>Chỉ hiển thị, không cho phép sửa</w:t>
            </w:r>
          </w:p>
          <w:p w14:paraId="06089587" w14:textId="77777777" w:rsidR="00CE6A2D" w:rsidRPr="001164DE" w:rsidRDefault="00CE6A2D" w:rsidP="00A44A2C">
            <w:pPr>
              <w:spacing w:line="312" w:lineRule="auto"/>
              <w:jc w:val="both"/>
              <w:rPr>
                <w:rFonts w:ascii="Times New Roman" w:hAnsi="Times New Roman"/>
                <w:sz w:val="28"/>
                <w:szCs w:val="28"/>
              </w:rPr>
            </w:pPr>
            <w:r w:rsidRPr="001164DE">
              <w:rPr>
                <w:rFonts w:ascii="Times New Roman" w:hAnsi="Times New Roman"/>
                <w:sz w:val="28"/>
                <w:szCs w:val="28"/>
              </w:rPr>
              <w:t>Hiển thị trạng thái của yêu cầu đặt mua sách gồm 3 trạng thái (Mới, Đã duyệt, Từ chối duyệt)</w:t>
            </w:r>
          </w:p>
        </w:tc>
      </w:tr>
      <w:tr w:rsidR="00CE6A2D" w:rsidRPr="001164DE" w14:paraId="5DEFFE0C" w14:textId="77777777" w:rsidTr="00A84F88">
        <w:tc>
          <w:tcPr>
            <w:tcW w:w="746" w:type="dxa"/>
          </w:tcPr>
          <w:p w14:paraId="1953FA08" w14:textId="77777777" w:rsidR="00CE6A2D" w:rsidRPr="001164DE" w:rsidRDefault="00CE6A2D" w:rsidP="002B7031">
            <w:pPr>
              <w:spacing w:line="312" w:lineRule="auto"/>
              <w:jc w:val="center"/>
              <w:rPr>
                <w:rFonts w:ascii="Times New Roman" w:hAnsi="Times New Roman"/>
                <w:sz w:val="28"/>
                <w:szCs w:val="28"/>
              </w:rPr>
            </w:pPr>
            <w:r w:rsidRPr="001164DE">
              <w:rPr>
                <w:rFonts w:ascii="Times New Roman" w:hAnsi="Times New Roman"/>
                <w:sz w:val="28"/>
                <w:szCs w:val="28"/>
              </w:rPr>
              <w:t>5</w:t>
            </w:r>
          </w:p>
        </w:tc>
        <w:tc>
          <w:tcPr>
            <w:tcW w:w="1543" w:type="dxa"/>
          </w:tcPr>
          <w:p w14:paraId="45ABC233" w14:textId="77777777" w:rsidR="00CE6A2D" w:rsidRPr="001164DE" w:rsidRDefault="00CE6A2D" w:rsidP="002B7031">
            <w:pPr>
              <w:spacing w:line="312" w:lineRule="auto"/>
              <w:rPr>
                <w:rFonts w:ascii="Times New Roman" w:hAnsi="Times New Roman"/>
                <w:sz w:val="28"/>
                <w:szCs w:val="28"/>
              </w:rPr>
            </w:pPr>
            <w:r w:rsidRPr="001164DE">
              <w:rPr>
                <w:rFonts w:ascii="Times New Roman" w:hAnsi="Times New Roman"/>
                <w:sz w:val="28"/>
                <w:szCs w:val="28"/>
              </w:rPr>
              <w:t>Số lượng</w:t>
            </w:r>
          </w:p>
        </w:tc>
        <w:tc>
          <w:tcPr>
            <w:tcW w:w="1523" w:type="dxa"/>
          </w:tcPr>
          <w:p w14:paraId="6945E854" w14:textId="77777777" w:rsidR="00CE6A2D" w:rsidRPr="001164DE" w:rsidRDefault="00CE6A2D" w:rsidP="002B7031">
            <w:pPr>
              <w:spacing w:line="312" w:lineRule="auto"/>
              <w:rPr>
                <w:rFonts w:ascii="Times New Roman" w:hAnsi="Times New Roman"/>
                <w:sz w:val="28"/>
                <w:szCs w:val="28"/>
              </w:rPr>
            </w:pPr>
            <w:r w:rsidRPr="001164DE">
              <w:rPr>
                <w:rFonts w:ascii="Times New Roman" w:hAnsi="Times New Roman"/>
                <w:sz w:val="28"/>
                <w:szCs w:val="28"/>
              </w:rPr>
              <w:t>Số tự nhiên (10)</w:t>
            </w:r>
          </w:p>
        </w:tc>
        <w:tc>
          <w:tcPr>
            <w:tcW w:w="792" w:type="dxa"/>
          </w:tcPr>
          <w:p w14:paraId="39EEDB7F" w14:textId="77777777" w:rsidR="00CE6A2D" w:rsidRPr="001164DE" w:rsidRDefault="00CE6A2D" w:rsidP="002B7031">
            <w:pPr>
              <w:spacing w:line="312" w:lineRule="auto"/>
              <w:rPr>
                <w:rFonts w:ascii="Times New Roman" w:hAnsi="Times New Roman"/>
                <w:sz w:val="28"/>
                <w:szCs w:val="28"/>
                <w:lang w:val="vi-VN"/>
              </w:rPr>
            </w:pPr>
          </w:p>
        </w:tc>
        <w:tc>
          <w:tcPr>
            <w:tcW w:w="1246" w:type="dxa"/>
          </w:tcPr>
          <w:p w14:paraId="1B677014" w14:textId="77777777" w:rsidR="00CE6A2D" w:rsidRPr="001164DE" w:rsidRDefault="00CE6A2D" w:rsidP="002B7031">
            <w:pPr>
              <w:spacing w:line="312" w:lineRule="auto"/>
              <w:rPr>
                <w:rFonts w:ascii="Times New Roman" w:hAnsi="Times New Roman"/>
                <w:sz w:val="28"/>
                <w:szCs w:val="28"/>
                <w:lang w:val="vi-VN"/>
              </w:rPr>
            </w:pPr>
          </w:p>
        </w:tc>
        <w:tc>
          <w:tcPr>
            <w:tcW w:w="3505" w:type="dxa"/>
          </w:tcPr>
          <w:p w14:paraId="6A437A0B" w14:textId="77777777" w:rsidR="00CE6A2D" w:rsidRPr="001164DE" w:rsidRDefault="00CE6A2D" w:rsidP="00A44A2C">
            <w:pPr>
              <w:spacing w:line="312" w:lineRule="auto"/>
              <w:jc w:val="both"/>
              <w:rPr>
                <w:rFonts w:ascii="Times New Roman" w:hAnsi="Times New Roman"/>
                <w:sz w:val="28"/>
                <w:szCs w:val="28"/>
                <w:lang w:val="vi-VN"/>
              </w:rPr>
            </w:pPr>
            <w:r w:rsidRPr="001164DE">
              <w:rPr>
                <w:rFonts w:ascii="Times New Roman" w:hAnsi="Times New Roman"/>
                <w:sz w:val="28"/>
                <w:szCs w:val="28"/>
              </w:rPr>
              <w:t>Chỉ hiển thị, không cho phép sửa</w:t>
            </w:r>
          </w:p>
          <w:p w14:paraId="39ADDC7A" w14:textId="77777777" w:rsidR="00CE6A2D" w:rsidRPr="001164DE" w:rsidRDefault="00CE6A2D" w:rsidP="00A44A2C">
            <w:pPr>
              <w:spacing w:line="312" w:lineRule="auto"/>
              <w:jc w:val="both"/>
              <w:rPr>
                <w:rFonts w:ascii="Times New Roman" w:hAnsi="Times New Roman"/>
                <w:sz w:val="28"/>
                <w:szCs w:val="28"/>
              </w:rPr>
            </w:pPr>
            <w:r w:rsidRPr="001164DE">
              <w:rPr>
                <w:rFonts w:ascii="Times New Roman" w:hAnsi="Times New Roman"/>
                <w:sz w:val="28"/>
                <w:szCs w:val="28"/>
              </w:rPr>
              <w:t>Hiển thị số lượng ấn phẩm độc giả yêu cầu</w:t>
            </w:r>
          </w:p>
        </w:tc>
      </w:tr>
      <w:tr w:rsidR="00CE6A2D" w:rsidRPr="001164DE" w14:paraId="7B3245AC" w14:textId="77777777" w:rsidTr="00A84F88">
        <w:tc>
          <w:tcPr>
            <w:tcW w:w="746" w:type="dxa"/>
          </w:tcPr>
          <w:p w14:paraId="5AF2085F" w14:textId="77777777" w:rsidR="00CE6A2D" w:rsidRPr="001164DE" w:rsidRDefault="00CE6A2D" w:rsidP="002B7031">
            <w:pPr>
              <w:spacing w:line="312" w:lineRule="auto"/>
              <w:jc w:val="center"/>
              <w:rPr>
                <w:rFonts w:ascii="Times New Roman" w:hAnsi="Times New Roman"/>
                <w:sz w:val="28"/>
                <w:szCs w:val="28"/>
              </w:rPr>
            </w:pPr>
            <w:r w:rsidRPr="001164DE">
              <w:rPr>
                <w:rFonts w:ascii="Times New Roman" w:hAnsi="Times New Roman"/>
                <w:sz w:val="28"/>
                <w:szCs w:val="28"/>
              </w:rPr>
              <w:t>6</w:t>
            </w:r>
          </w:p>
        </w:tc>
        <w:tc>
          <w:tcPr>
            <w:tcW w:w="1543" w:type="dxa"/>
          </w:tcPr>
          <w:p w14:paraId="12380193" w14:textId="77777777" w:rsidR="00CE6A2D" w:rsidRPr="001164DE" w:rsidRDefault="00CE6A2D" w:rsidP="002B7031">
            <w:pPr>
              <w:spacing w:line="312" w:lineRule="auto"/>
              <w:rPr>
                <w:rFonts w:ascii="Times New Roman" w:hAnsi="Times New Roman"/>
                <w:sz w:val="28"/>
                <w:szCs w:val="28"/>
              </w:rPr>
            </w:pPr>
            <w:r w:rsidRPr="001164DE">
              <w:rPr>
                <w:rFonts w:ascii="Times New Roman" w:hAnsi="Times New Roman"/>
                <w:sz w:val="28"/>
                <w:szCs w:val="28"/>
              </w:rPr>
              <w:t>Số điện thoại</w:t>
            </w:r>
          </w:p>
        </w:tc>
        <w:tc>
          <w:tcPr>
            <w:tcW w:w="1523" w:type="dxa"/>
          </w:tcPr>
          <w:p w14:paraId="09A12ECF" w14:textId="77777777" w:rsidR="00CE6A2D" w:rsidRPr="001164DE" w:rsidRDefault="00CE6A2D" w:rsidP="002B7031">
            <w:pPr>
              <w:spacing w:line="312" w:lineRule="auto"/>
              <w:rPr>
                <w:rFonts w:ascii="Times New Roman" w:hAnsi="Times New Roman"/>
                <w:sz w:val="28"/>
                <w:szCs w:val="28"/>
              </w:rPr>
            </w:pPr>
            <w:r w:rsidRPr="001164DE">
              <w:rPr>
                <w:rFonts w:ascii="Times New Roman" w:hAnsi="Times New Roman"/>
                <w:sz w:val="28"/>
                <w:szCs w:val="28"/>
              </w:rPr>
              <w:t>Chuỗi ký tự (50)</w:t>
            </w:r>
          </w:p>
        </w:tc>
        <w:tc>
          <w:tcPr>
            <w:tcW w:w="792" w:type="dxa"/>
          </w:tcPr>
          <w:p w14:paraId="078D7CD7" w14:textId="77777777" w:rsidR="00CE6A2D" w:rsidRPr="001164DE" w:rsidRDefault="00CE6A2D" w:rsidP="002B7031">
            <w:pPr>
              <w:spacing w:line="312" w:lineRule="auto"/>
              <w:rPr>
                <w:rFonts w:ascii="Times New Roman" w:hAnsi="Times New Roman"/>
                <w:sz w:val="28"/>
                <w:szCs w:val="28"/>
                <w:lang w:val="vi-VN"/>
              </w:rPr>
            </w:pPr>
          </w:p>
        </w:tc>
        <w:tc>
          <w:tcPr>
            <w:tcW w:w="1246" w:type="dxa"/>
          </w:tcPr>
          <w:p w14:paraId="59FAFC13" w14:textId="77777777" w:rsidR="00CE6A2D" w:rsidRPr="001164DE" w:rsidRDefault="00CE6A2D" w:rsidP="002B7031">
            <w:pPr>
              <w:spacing w:line="312" w:lineRule="auto"/>
              <w:rPr>
                <w:rFonts w:ascii="Times New Roman" w:hAnsi="Times New Roman"/>
                <w:sz w:val="28"/>
                <w:szCs w:val="28"/>
                <w:lang w:val="vi-VN"/>
              </w:rPr>
            </w:pPr>
          </w:p>
        </w:tc>
        <w:tc>
          <w:tcPr>
            <w:tcW w:w="3505" w:type="dxa"/>
          </w:tcPr>
          <w:p w14:paraId="0CA5590B" w14:textId="77777777" w:rsidR="00CE6A2D" w:rsidRPr="001164DE" w:rsidRDefault="00CE6A2D" w:rsidP="00A44A2C">
            <w:pPr>
              <w:spacing w:line="312" w:lineRule="auto"/>
              <w:jc w:val="both"/>
              <w:rPr>
                <w:rFonts w:ascii="Times New Roman" w:hAnsi="Times New Roman"/>
                <w:sz w:val="28"/>
                <w:szCs w:val="28"/>
                <w:lang w:val="vi-VN"/>
              </w:rPr>
            </w:pPr>
            <w:r w:rsidRPr="001164DE">
              <w:rPr>
                <w:rFonts w:ascii="Times New Roman" w:hAnsi="Times New Roman"/>
                <w:sz w:val="28"/>
                <w:szCs w:val="28"/>
              </w:rPr>
              <w:t>Chỉ hiển thị, không cho phép sửa</w:t>
            </w:r>
          </w:p>
          <w:p w14:paraId="3E55C34D" w14:textId="77777777" w:rsidR="00CE6A2D" w:rsidRPr="001164DE" w:rsidRDefault="00CE6A2D" w:rsidP="00A44A2C">
            <w:pPr>
              <w:spacing w:line="312" w:lineRule="auto"/>
              <w:jc w:val="both"/>
              <w:rPr>
                <w:rFonts w:ascii="Times New Roman" w:hAnsi="Times New Roman"/>
                <w:sz w:val="28"/>
                <w:szCs w:val="28"/>
              </w:rPr>
            </w:pPr>
            <w:r w:rsidRPr="001164DE">
              <w:rPr>
                <w:rFonts w:ascii="Times New Roman" w:hAnsi="Times New Roman"/>
                <w:sz w:val="28"/>
                <w:szCs w:val="28"/>
              </w:rPr>
              <w:t>Hiển thị số điện thoại độc giả điền vào ở biểu mẫu đăng ký</w:t>
            </w:r>
          </w:p>
        </w:tc>
      </w:tr>
      <w:tr w:rsidR="00C96284" w:rsidRPr="001164DE" w14:paraId="0CC24469" w14:textId="77777777" w:rsidTr="00A84F88">
        <w:tc>
          <w:tcPr>
            <w:tcW w:w="9355" w:type="dxa"/>
            <w:gridSpan w:val="6"/>
          </w:tcPr>
          <w:p w14:paraId="52A7DC7B" w14:textId="77777777" w:rsidR="00C96284" w:rsidRPr="001164DE" w:rsidRDefault="00C96284" w:rsidP="00A44A2C">
            <w:pPr>
              <w:spacing w:line="312" w:lineRule="auto"/>
              <w:jc w:val="both"/>
              <w:rPr>
                <w:rFonts w:ascii="Times New Roman" w:hAnsi="Times New Roman"/>
                <w:b/>
                <w:i/>
                <w:sz w:val="28"/>
                <w:szCs w:val="28"/>
                <w:lang w:val="vi-VN"/>
              </w:rPr>
            </w:pPr>
            <w:r w:rsidRPr="001164DE">
              <w:rPr>
                <w:rFonts w:ascii="Times New Roman" w:hAnsi="Times New Roman"/>
                <w:b/>
                <w:i/>
                <w:sz w:val="28"/>
                <w:szCs w:val="28"/>
              </w:rPr>
              <w:t>Thống kê số lượng yêu cầu mua sách theo nhiều điều kiện tra cứu</w:t>
            </w:r>
          </w:p>
        </w:tc>
      </w:tr>
      <w:tr w:rsidR="00CE6A2D" w:rsidRPr="001164DE" w14:paraId="7A0609B4" w14:textId="77777777" w:rsidTr="00A84F88">
        <w:tc>
          <w:tcPr>
            <w:tcW w:w="746" w:type="dxa"/>
          </w:tcPr>
          <w:p w14:paraId="13C72EF0" w14:textId="77777777" w:rsidR="00CE6A2D" w:rsidRPr="001164DE" w:rsidRDefault="00CE6A2D" w:rsidP="002B7031">
            <w:pPr>
              <w:widowControl w:val="0"/>
              <w:spacing w:line="312" w:lineRule="auto"/>
              <w:contextualSpacing/>
              <w:jc w:val="center"/>
              <w:rPr>
                <w:rFonts w:ascii="Times New Roman" w:eastAsia="Times New Roman" w:hAnsi="Times New Roman"/>
                <w:sz w:val="28"/>
                <w:szCs w:val="28"/>
              </w:rPr>
            </w:pPr>
            <w:r w:rsidRPr="001164DE">
              <w:rPr>
                <w:rFonts w:ascii="Times New Roman" w:hAnsi="Times New Roman"/>
                <w:sz w:val="28"/>
                <w:szCs w:val="28"/>
              </w:rPr>
              <w:t>1</w:t>
            </w:r>
          </w:p>
        </w:tc>
        <w:tc>
          <w:tcPr>
            <w:tcW w:w="1543" w:type="dxa"/>
          </w:tcPr>
          <w:p w14:paraId="5B6068E7" w14:textId="77777777" w:rsidR="00CE6A2D" w:rsidRPr="001164DE" w:rsidRDefault="00CE6A2D" w:rsidP="002B7031">
            <w:pPr>
              <w:widowControl w:val="0"/>
              <w:spacing w:line="312" w:lineRule="auto"/>
              <w:contextualSpacing/>
              <w:rPr>
                <w:rFonts w:ascii="Times New Roman" w:eastAsia="Times New Roman" w:hAnsi="Times New Roman"/>
                <w:sz w:val="28"/>
                <w:szCs w:val="28"/>
              </w:rPr>
            </w:pPr>
            <w:r w:rsidRPr="001164DE">
              <w:rPr>
                <w:rFonts w:ascii="Times New Roman" w:hAnsi="Times New Roman"/>
                <w:sz w:val="28"/>
                <w:szCs w:val="28"/>
              </w:rPr>
              <w:t>Từ ngày</w:t>
            </w:r>
          </w:p>
        </w:tc>
        <w:tc>
          <w:tcPr>
            <w:tcW w:w="1523" w:type="dxa"/>
          </w:tcPr>
          <w:p w14:paraId="1CA55D35" w14:textId="77777777" w:rsidR="00CE6A2D" w:rsidRPr="001164DE" w:rsidRDefault="00CE6A2D" w:rsidP="002B7031">
            <w:pPr>
              <w:spacing w:line="312" w:lineRule="auto"/>
              <w:rPr>
                <w:rFonts w:ascii="Times New Roman" w:hAnsi="Times New Roman"/>
                <w:sz w:val="28"/>
                <w:szCs w:val="28"/>
              </w:rPr>
            </w:pPr>
            <w:r w:rsidRPr="001164DE">
              <w:rPr>
                <w:rFonts w:ascii="Times New Roman" w:hAnsi="Times New Roman"/>
                <w:sz w:val="28"/>
                <w:szCs w:val="28"/>
              </w:rPr>
              <w:t>Ngày tháng</w:t>
            </w:r>
          </w:p>
        </w:tc>
        <w:tc>
          <w:tcPr>
            <w:tcW w:w="792" w:type="dxa"/>
          </w:tcPr>
          <w:p w14:paraId="0EF57454" w14:textId="77777777" w:rsidR="00CE6A2D" w:rsidRPr="001164DE" w:rsidRDefault="00CE6A2D" w:rsidP="002B7031">
            <w:pPr>
              <w:spacing w:line="312" w:lineRule="auto"/>
              <w:rPr>
                <w:rFonts w:ascii="Times New Roman" w:hAnsi="Times New Roman"/>
                <w:sz w:val="28"/>
                <w:szCs w:val="28"/>
                <w:lang w:val="vi-VN"/>
              </w:rPr>
            </w:pPr>
          </w:p>
        </w:tc>
        <w:tc>
          <w:tcPr>
            <w:tcW w:w="1246" w:type="dxa"/>
          </w:tcPr>
          <w:p w14:paraId="797C6539" w14:textId="77777777" w:rsidR="00CE6A2D" w:rsidRPr="001164DE" w:rsidRDefault="00CE6A2D" w:rsidP="002B7031">
            <w:pPr>
              <w:spacing w:line="312" w:lineRule="auto"/>
              <w:rPr>
                <w:rFonts w:ascii="Times New Roman" w:hAnsi="Times New Roman"/>
                <w:sz w:val="28"/>
                <w:szCs w:val="28"/>
                <w:lang w:val="vi-VN"/>
              </w:rPr>
            </w:pPr>
          </w:p>
        </w:tc>
        <w:tc>
          <w:tcPr>
            <w:tcW w:w="3505" w:type="dxa"/>
          </w:tcPr>
          <w:p w14:paraId="34442A14" w14:textId="77777777" w:rsidR="00CE6A2D" w:rsidRPr="001164DE" w:rsidRDefault="00CE6A2D" w:rsidP="00A44A2C">
            <w:pPr>
              <w:spacing w:line="312" w:lineRule="auto"/>
              <w:jc w:val="both"/>
              <w:rPr>
                <w:rFonts w:ascii="Times New Roman" w:hAnsi="Times New Roman"/>
                <w:sz w:val="28"/>
                <w:szCs w:val="28"/>
              </w:rPr>
            </w:pPr>
            <w:r w:rsidRPr="001164DE">
              <w:rPr>
                <w:rFonts w:ascii="Times New Roman" w:hAnsi="Times New Roman"/>
                <w:sz w:val="28"/>
                <w:szCs w:val="28"/>
              </w:rPr>
              <w:t xml:space="preserve">Cho phép NSD chọn ngày tháng để tìm kiếm </w:t>
            </w:r>
          </w:p>
          <w:p w14:paraId="360F0A2C" w14:textId="77777777" w:rsidR="00CE6A2D" w:rsidRPr="001164DE" w:rsidRDefault="00CE6A2D" w:rsidP="00A44A2C">
            <w:pPr>
              <w:spacing w:line="312" w:lineRule="auto"/>
              <w:jc w:val="both"/>
              <w:rPr>
                <w:rFonts w:ascii="Times New Roman" w:hAnsi="Times New Roman"/>
                <w:sz w:val="28"/>
                <w:szCs w:val="28"/>
              </w:rPr>
            </w:pPr>
            <w:r w:rsidRPr="001164DE">
              <w:rPr>
                <w:rFonts w:ascii="Times New Roman" w:hAnsi="Times New Roman"/>
                <w:sz w:val="28"/>
                <w:szCs w:val="28"/>
              </w:rPr>
              <w:t>(Ngày tạo yêu cầu)</w:t>
            </w:r>
          </w:p>
        </w:tc>
      </w:tr>
      <w:tr w:rsidR="00CE6A2D" w:rsidRPr="001164DE" w14:paraId="635625C6" w14:textId="77777777" w:rsidTr="00A84F88">
        <w:tc>
          <w:tcPr>
            <w:tcW w:w="746" w:type="dxa"/>
          </w:tcPr>
          <w:p w14:paraId="54AF48C8" w14:textId="77777777" w:rsidR="00CE6A2D" w:rsidRPr="001164DE" w:rsidRDefault="00CE6A2D" w:rsidP="002B7031">
            <w:pPr>
              <w:widowControl w:val="0"/>
              <w:spacing w:line="312" w:lineRule="auto"/>
              <w:contextualSpacing/>
              <w:jc w:val="center"/>
              <w:rPr>
                <w:rFonts w:ascii="Times New Roman" w:eastAsia="Times New Roman" w:hAnsi="Times New Roman"/>
                <w:sz w:val="28"/>
                <w:szCs w:val="28"/>
              </w:rPr>
            </w:pPr>
            <w:r w:rsidRPr="001164DE">
              <w:rPr>
                <w:rFonts w:ascii="Times New Roman" w:hAnsi="Times New Roman"/>
                <w:sz w:val="28"/>
                <w:szCs w:val="28"/>
              </w:rPr>
              <w:t>2</w:t>
            </w:r>
          </w:p>
        </w:tc>
        <w:tc>
          <w:tcPr>
            <w:tcW w:w="1543" w:type="dxa"/>
          </w:tcPr>
          <w:p w14:paraId="63880D60" w14:textId="77777777" w:rsidR="00CE6A2D" w:rsidRPr="001164DE" w:rsidRDefault="00CE6A2D" w:rsidP="002B7031">
            <w:pPr>
              <w:widowControl w:val="0"/>
              <w:spacing w:line="312" w:lineRule="auto"/>
              <w:contextualSpacing/>
              <w:rPr>
                <w:rFonts w:ascii="Times New Roman" w:eastAsia="Times New Roman" w:hAnsi="Times New Roman"/>
                <w:sz w:val="28"/>
                <w:szCs w:val="28"/>
              </w:rPr>
            </w:pPr>
            <w:r w:rsidRPr="001164DE">
              <w:rPr>
                <w:rFonts w:ascii="Times New Roman" w:hAnsi="Times New Roman"/>
                <w:sz w:val="28"/>
                <w:szCs w:val="28"/>
              </w:rPr>
              <w:t>Đến ngày</w:t>
            </w:r>
          </w:p>
        </w:tc>
        <w:tc>
          <w:tcPr>
            <w:tcW w:w="1523" w:type="dxa"/>
          </w:tcPr>
          <w:p w14:paraId="75760B37" w14:textId="77777777" w:rsidR="00CE6A2D" w:rsidRPr="001164DE" w:rsidRDefault="00CE6A2D" w:rsidP="002B7031">
            <w:pPr>
              <w:spacing w:line="312" w:lineRule="auto"/>
              <w:rPr>
                <w:rFonts w:ascii="Times New Roman" w:hAnsi="Times New Roman"/>
                <w:sz w:val="28"/>
                <w:szCs w:val="28"/>
              </w:rPr>
            </w:pPr>
            <w:r w:rsidRPr="001164DE">
              <w:rPr>
                <w:rFonts w:ascii="Times New Roman" w:hAnsi="Times New Roman"/>
                <w:sz w:val="28"/>
                <w:szCs w:val="28"/>
              </w:rPr>
              <w:t>Ngày tháng</w:t>
            </w:r>
          </w:p>
        </w:tc>
        <w:tc>
          <w:tcPr>
            <w:tcW w:w="792" w:type="dxa"/>
          </w:tcPr>
          <w:p w14:paraId="4C993A09" w14:textId="77777777" w:rsidR="00CE6A2D" w:rsidRPr="001164DE" w:rsidRDefault="00CE6A2D" w:rsidP="002B7031">
            <w:pPr>
              <w:spacing w:line="312" w:lineRule="auto"/>
              <w:rPr>
                <w:rFonts w:ascii="Times New Roman" w:hAnsi="Times New Roman"/>
                <w:sz w:val="28"/>
                <w:szCs w:val="28"/>
                <w:lang w:val="vi-VN"/>
              </w:rPr>
            </w:pPr>
          </w:p>
        </w:tc>
        <w:tc>
          <w:tcPr>
            <w:tcW w:w="1246" w:type="dxa"/>
          </w:tcPr>
          <w:p w14:paraId="2D544B41" w14:textId="77777777" w:rsidR="00CE6A2D" w:rsidRPr="001164DE" w:rsidRDefault="00CE6A2D" w:rsidP="002B7031">
            <w:pPr>
              <w:spacing w:line="312" w:lineRule="auto"/>
              <w:rPr>
                <w:rFonts w:ascii="Times New Roman" w:hAnsi="Times New Roman"/>
                <w:sz w:val="28"/>
                <w:szCs w:val="28"/>
                <w:lang w:val="vi-VN"/>
              </w:rPr>
            </w:pPr>
          </w:p>
        </w:tc>
        <w:tc>
          <w:tcPr>
            <w:tcW w:w="3505" w:type="dxa"/>
          </w:tcPr>
          <w:p w14:paraId="15D7CA3E" w14:textId="77777777" w:rsidR="00CE6A2D" w:rsidRPr="001164DE" w:rsidRDefault="00CE6A2D" w:rsidP="00A44A2C">
            <w:pPr>
              <w:spacing w:line="312" w:lineRule="auto"/>
              <w:jc w:val="both"/>
              <w:rPr>
                <w:rFonts w:ascii="Times New Roman" w:hAnsi="Times New Roman"/>
                <w:sz w:val="28"/>
                <w:szCs w:val="28"/>
              </w:rPr>
            </w:pPr>
            <w:r w:rsidRPr="001164DE">
              <w:rPr>
                <w:rFonts w:ascii="Times New Roman" w:hAnsi="Times New Roman"/>
                <w:sz w:val="28"/>
                <w:szCs w:val="28"/>
              </w:rPr>
              <w:t xml:space="preserve">Cho phép NSD chọn ngày tháng để tìm kiếm </w:t>
            </w:r>
          </w:p>
          <w:p w14:paraId="127666E5" w14:textId="77777777" w:rsidR="00CE6A2D" w:rsidRPr="001164DE" w:rsidRDefault="00CE6A2D" w:rsidP="00A44A2C">
            <w:pPr>
              <w:spacing w:line="312" w:lineRule="auto"/>
              <w:jc w:val="both"/>
              <w:rPr>
                <w:rFonts w:ascii="Times New Roman" w:hAnsi="Times New Roman"/>
                <w:sz w:val="28"/>
                <w:szCs w:val="28"/>
              </w:rPr>
            </w:pPr>
            <w:r w:rsidRPr="001164DE">
              <w:rPr>
                <w:rFonts w:ascii="Times New Roman" w:hAnsi="Times New Roman"/>
                <w:sz w:val="28"/>
                <w:szCs w:val="28"/>
              </w:rPr>
              <w:t>(Ngày tạo yêu cầu)</w:t>
            </w:r>
          </w:p>
        </w:tc>
      </w:tr>
      <w:tr w:rsidR="00CE6A2D" w:rsidRPr="001164DE" w14:paraId="2B2AEA4F" w14:textId="77777777" w:rsidTr="00A84F88">
        <w:tc>
          <w:tcPr>
            <w:tcW w:w="746" w:type="dxa"/>
          </w:tcPr>
          <w:p w14:paraId="7AF3FAD0" w14:textId="77777777" w:rsidR="00CE6A2D" w:rsidRPr="001164DE" w:rsidRDefault="00CE6A2D" w:rsidP="002B7031">
            <w:pPr>
              <w:widowControl w:val="0"/>
              <w:spacing w:line="312" w:lineRule="auto"/>
              <w:contextualSpacing/>
              <w:jc w:val="center"/>
              <w:rPr>
                <w:rFonts w:ascii="Times New Roman" w:hAnsi="Times New Roman"/>
                <w:sz w:val="28"/>
                <w:szCs w:val="28"/>
              </w:rPr>
            </w:pPr>
            <w:r w:rsidRPr="001164DE">
              <w:rPr>
                <w:rFonts w:ascii="Times New Roman" w:hAnsi="Times New Roman"/>
                <w:sz w:val="28"/>
                <w:szCs w:val="28"/>
              </w:rPr>
              <w:t>3</w:t>
            </w:r>
          </w:p>
        </w:tc>
        <w:tc>
          <w:tcPr>
            <w:tcW w:w="1543" w:type="dxa"/>
          </w:tcPr>
          <w:p w14:paraId="7CE9EE40" w14:textId="77777777" w:rsidR="00CE6A2D" w:rsidRPr="001164DE" w:rsidRDefault="00CE6A2D" w:rsidP="002B7031">
            <w:pPr>
              <w:widowControl w:val="0"/>
              <w:spacing w:line="312" w:lineRule="auto"/>
              <w:contextualSpacing/>
              <w:rPr>
                <w:rFonts w:ascii="Times New Roman" w:eastAsia="Times New Roman" w:hAnsi="Times New Roman"/>
                <w:sz w:val="28"/>
                <w:szCs w:val="28"/>
              </w:rPr>
            </w:pPr>
            <w:r w:rsidRPr="001164DE">
              <w:rPr>
                <w:rFonts w:ascii="Times New Roman" w:hAnsi="Times New Roman"/>
                <w:sz w:val="28"/>
                <w:szCs w:val="28"/>
              </w:rPr>
              <w:t>Nội dung yêu cầu</w:t>
            </w:r>
          </w:p>
        </w:tc>
        <w:tc>
          <w:tcPr>
            <w:tcW w:w="1523" w:type="dxa"/>
          </w:tcPr>
          <w:p w14:paraId="356614A5" w14:textId="77777777" w:rsidR="00CE6A2D" w:rsidRPr="001164DE" w:rsidRDefault="00CE6A2D" w:rsidP="002B7031">
            <w:pPr>
              <w:spacing w:line="312" w:lineRule="auto"/>
              <w:rPr>
                <w:rFonts w:ascii="Times New Roman" w:hAnsi="Times New Roman"/>
                <w:sz w:val="28"/>
                <w:szCs w:val="28"/>
              </w:rPr>
            </w:pPr>
            <w:r w:rsidRPr="001164DE">
              <w:rPr>
                <w:rFonts w:ascii="Times New Roman" w:hAnsi="Times New Roman"/>
                <w:sz w:val="28"/>
                <w:szCs w:val="28"/>
              </w:rPr>
              <w:t>Chuỗi ký tự (50)</w:t>
            </w:r>
          </w:p>
        </w:tc>
        <w:tc>
          <w:tcPr>
            <w:tcW w:w="792" w:type="dxa"/>
          </w:tcPr>
          <w:p w14:paraId="2832E079" w14:textId="77777777" w:rsidR="00CE6A2D" w:rsidRPr="001164DE" w:rsidRDefault="00CE6A2D" w:rsidP="002B7031">
            <w:pPr>
              <w:spacing w:line="312" w:lineRule="auto"/>
              <w:rPr>
                <w:rFonts w:ascii="Times New Roman" w:hAnsi="Times New Roman"/>
                <w:sz w:val="28"/>
                <w:szCs w:val="28"/>
                <w:lang w:val="vi-VN"/>
              </w:rPr>
            </w:pPr>
          </w:p>
        </w:tc>
        <w:tc>
          <w:tcPr>
            <w:tcW w:w="1246" w:type="dxa"/>
          </w:tcPr>
          <w:p w14:paraId="42DA5654" w14:textId="77777777" w:rsidR="00CE6A2D" w:rsidRPr="001164DE" w:rsidRDefault="00CE6A2D" w:rsidP="002B7031">
            <w:pPr>
              <w:spacing w:line="312" w:lineRule="auto"/>
              <w:rPr>
                <w:rFonts w:ascii="Times New Roman" w:hAnsi="Times New Roman"/>
                <w:sz w:val="28"/>
                <w:szCs w:val="28"/>
                <w:lang w:val="vi-VN"/>
              </w:rPr>
            </w:pPr>
          </w:p>
        </w:tc>
        <w:tc>
          <w:tcPr>
            <w:tcW w:w="3505" w:type="dxa"/>
          </w:tcPr>
          <w:p w14:paraId="4D2E9C39" w14:textId="77777777" w:rsidR="00CE6A2D" w:rsidRPr="001164DE" w:rsidRDefault="00CE6A2D" w:rsidP="00A44A2C">
            <w:pPr>
              <w:spacing w:line="312" w:lineRule="auto"/>
              <w:jc w:val="both"/>
              <w:rPr>
                <w:rFonts w:ascii="Times New Roman" w:hAnsi="Times New Roman"/>
                <w:sz w:val="28"/>
                <w:szCs w:val="28"/>
              </w:rPr>
            </w:pPr>
            <w:r w:rsidRPr="001164DE">
              <w:rPr>
                <w:rFonts w:ascii="Times New Roman" w:hAnsi="Times New Roman"/>
                <w:sz w:val="28"/>
                <w:szCs w:val="28"/>
              </w:rPr>
              <w:t>Tìm kiếm tương đối</w:t>
            </w:r>
          </w:p>
          <w:p w14:paraId="102C0A08" w14:textId="77777777" w:rsidR="00CE6A2D" w:rsidRPr="001164DE" w:rsidRDefault="00CE6A2D" w:rsidP="00A44A2C">
            <w:pPr>
              <w:spacing w:line="312" w:lineRule="auto"/>
              <w:jc w:val="both"/>
              <w:rPr>
                <w:rFonts w:ascii="Times New Roman" w:hAnsi="Times New Roman"/>
                <w:sz w:val="28"/>
                <w:szCs w:val="28"/>
              </w:rPr>
            </w:pPr>
            <w:r w:rsidRPr="001164DE">
              <w:rPr>
                <w:rFonts w:ascii="Times New Roman" w:hAnsi="Times New Roman"/>
                <w:sz w:val="28"/>
                <w:szCs w:val="28"/>
              </w:rPr>
              <w:t>Cho phép NSD nhập từ khóa tìm kiếm</w:t>
            </w:r>
          </w:p>
          <w:p w14:paraId="048987C9" w14:textId="77777777" w:rsidR="00CE6A2D" w:rsidRPr="001164DE" w:rsidRDefault="00CE6A2D" w:rsidP="00A44A2C">
            <w:pPr>
              <w:spacing w:line="312" w:lineRule="auto"/>
              <w:jc w:val="both"/>
              <w:rPr>
                <w:rFonts w:ascii="Times New Roman" w:hAnsi="Times New Roman"/>
                <w:sz w:val="28"/>
                <w:szCs w:val="28"/>
              </w:rPr>
            </w:pPr>
            <w:r w:rsidRPr="001164DE">
              <w:rPr>
                <w:rFonts w:ascii="Times New Roman" w:hAnsi="Times New Roman"/>
                <w:sz w:val="28"/>
                <w:szCs w:val="28"/>
              </w:rPr>
              <w:t>Tìm kiếm trong cột nội dung yêu cầu</w:t>
            </w:r>
          </w:p>
        </w:tc>
      </w:tr>
      <w:tr w:rsidR="00CE6A2D" w:rsidRPr="001164DE" w14:paraId="6717B8B9" w14:textId="77777777" w:rsidTr="00A84F88">
        <w:tc>
          <w:tcPr>
            <w:tcW w:w="746" w:type="dxa"/>
          </w:tcPr>
          <w:p w14:paraId="286BACB2" w14:textId="77777777" w:rsidR="00CE6A2D" w:rsidRPr="001164DE" w:rsidRDefault="00CE6A2D" w:rsidP="002B7031">
            <w:pPr>
              <w:widowControl w:val="0"/>
              <w:spacing w:line="312" w:lineRule="auto"/>
              <w:contextualSpacing/>
              <w:jc w:val="center"/>
              <w:rPr>
                <w:rFonts w:ascii="Times New Roman" w:hAnsi="Times New Roman"/>
                <w:sz w:val="28"/>
                <w:szCs w:val="28"/>
              </w:rPr>
            </w:pPr>
            <w:r w:rsidRPr="001164DE">
              <w:rPr>
                <w:rFonts w:ascii="Times New Roman" w:hAnsi="Times New Roman"/>
                <w:sz w:val="28"/>
                <w:szCs w:val="28"/>
              </w:rPr>
              <w:lastRenderedPageBreak/>
              <w:t>4</w:t>
            </w:r>
          </w:p>
        </w:tc>
        <w:tc>
          <w:tcPr>
            <w:tcW w:w="1543" w:type="dxa"/>
          </w:tcPr>
          <w:p w14:paraId="45CCF3E4" w14:textId="77777777" w:rsidR="00CE6A2D" w:rsidRPr="001164DE" w:rsidRDefault="00CE6A2D" w:rsidP="002B7031">
            <w:pPr>
              <w:widowControl w:val="0"/>
              <w:spacing w:line="312" w:lineRule="auto"/>
              <w:contextualSpacing/>
              <w:rPr>
                <w:rFonts w:ascii="Times New Roman" w:eastAsia="Times New Roman" w:hAnsi="Times New Roman"/>
                <w:sz w:val="28"/>
                <w:szCs w:val="28"/>
              </w:rPr>
            </w:pPr>
            <w:r w:rsidRPr="001164DE">
              <w:rPr>
                <w:rFonts w:ascii="Times New Roman" w:hAnsi="Times New Roman"/>
                <w:sz w:val="28"/>
                <w:szCs w:val="28"/>
              </w:rPr>
              <w:t>Số điện thoại</w:t>
            </w:r>
          </w:p>
        </w:tc>
        <w:tc>
          <w:tcPr>
            <w:tcW w:w="1523" w:type="dxa"/>
          </w:tcPr>
          <w:p w14:paraId="62B559C0" w14:textId="77777777" w:rsidR="00CE6A2D" w:rsidRPr="001164DE" w:rsidRDefault="00CE6A2D" w:rsidP="002B7031">
            <w:pPr>
              <w:spacing w:line="312" w:lineRule="auto"/>
              <w:rPr>
                <w:rFonts w:ascii="Times New Roman" w:hAnsi="Times New Roman"/>
                <w:sz w:val="28"/>
                <w:szCs w:val="28"/>
              </w:rPr>
            </w:pPr>
            <w:r w:rsidRPr="001164DE">
              <w:rPr>
                <w:rFonts w:ascii="Times New Roman" w:hAnsi="Times New Roman"/>
                <w:sz w:val="28"/>
                <w:szCs w:val="28"/>
              </w:rPr>
              <w:t>Chuỗi ký tự (50)</w:t>
            </w:r>
          </w:p>
        </w:tc>
        <w:tc>
          <w:tcPr>
            <w:tcW w:w="792" w:type="dxa"/>
          </w:tcPr>
          <w:p w14:paraId="6241187A" w14:textId="77777777" w:rsidR="00CE6A2D" w:rsidRPr="001164DE" w:rsidRDefault="00CE6A2D" w:rsidP="002B7031">
            <w:pPr>
              <w:spacing w:line="312" w:lineRule="auto"/>
              <w:rPr>
                <w:rFonts w:ascii="Times New Roman" w:hAnsi="Times New Roman"/>
                <w:sz w:val="28"/>
                <w:szCs w:val="28"/>
                <w:lang w:val="vi-VN"/>
              </w:rPr>
            </w:pPr>
          </w:p>
        </w:tc>
        <w:tc>
          <w:tcPr>
            <w:tcW w:w="1246" w:type="dxa"/>
          </w:tcPr>
          <w:p w14:paraId="7654F894" w14:textId="77777777" w:rsidR="00CE6A2D" w:rsidRPr="001164DE" w:rsidRDefault="00CE6A2D" w:rsidP="002B7031">
            <w:pPr>
              <w:spacing w:line="312" w:lineRule="auto"/>
              <w:rPr>
                <w:rFonts w:ascii="Times New Roman" w:hAnsi="Times New Roman"/>
                <w:sz w:val="28"/>
                <w:szCs w:val="28"/>
                <w:lang w:val="vi-VN"/>
              </w:rPr>
            </w:pPr>
          </w:p>
        </w:tc>
        <w:tc>
          <w:tcPr>
            <w:tcW w:w="3505" w:type="dxa"/>
          </w:tcPr>
          <w:p w14:paraId="34D13410" w14:textId="77777777" w:rsidR="00CE6A2D" w:rsidRPr="001164DE" w:rsidRDefault="00CE6A2D" w:rsidP="00A44A2C">
            <w:pPr>
              <w:spacing w:line="312" w:lineRule="auto"/>
              <w:jc w:val="both"/>
              <w:rPr>
                <w:rFonts w:ascii="Times New Roman" w:hAnsi="Times New Roman"/>
                <w:sz w:val="28"/>
                <w:szCs w:val="28"/>
              </w:rPr>
            </w:pPr>
            <w:r w:rsidRPr="001164DE">
              <w:rPr>
                <w:rFonts w:ascii="Times New Roman" w:hAnsi="Times New Roman"/>
                <w:sz w:val="28"/>
                <w:szCs w:val="28"/>
              </w:rPr>
              <w:t>Cho phép NSD nhập từ khóa tìm kiếm</w:t>
            </w:r>
          </w:p>
          <w:p w14:paraId="58C70BAC" w14:textId="77777777" w:rsidR="00CE6A2D" w:rsidRPr="001164DE" w:rsidRDefault="00CE6A2D" w:rsidP="00A44A2C">
            <w:pPr>
              <w:spacing w:line="312" w:lineRule="auto"/>
              <w:jc w:val="both"/>
              <w:rPr>
                <w:rFonts w:ascii="Times New Roman" w:hAnsi="Times New Roman"/>
                <w:sz w:val="28"/>
                <w:szCs w:val="28"/>
              </w:rPr>
            </w:pPr>
            <w:r w:rsidRPr="001164DE">
              <w:rPr>
                <w:rFonts w:ascii="Times New Roman" w:hAnsi="Times New Roman"/>
                <w:sz w:val="28"/>
                <w:szCs w:val="28"/>
              </w:rPr>
              <w:t>Tìm kiếm tương đối trong cột số điện thoại</w:t>
            </w:r>
          </w:p>
        </w:tc>
      </w:tr>
      <w:tr w:rsidR="00CE6A2D" w:rsidRPr="001164DE" w:rsidDel="00151098" w14:paraId="5479B6FA" w14:textId="77777777" w:rsidTr="00A84F88">
        <w:tc>
          <w:tcPr>
            <w:tcW w:w="746" w:type="dxa"/>
          </w:tcPr>
          <w:p w14:paraId="141678FC" w14:textId="77777777" w:rsidR="00CE6A2D" w:rsidRPr="001164DE" w:rsidRDefault="00CE6A2D" w:rsidP="002B7031">
            <w:pPr>
              <w:widowControl w:val="0"/>
              <w:spacing w:line="312" w:lineRule="auto"/>
              <w:contextualSpacing/>
              <w:jc w:val="center"/>
              <w:rPr>
                <w:rFonts w:ascii="Times New Roman" w:hAnsi="Times New Roman"/>
                <w:sz w:val="28"/>
                <w:szCs w:val="28"/>
              </w:rPr>
            </w:pPr>
            <w:r w:rsidRPr="001164DE">
              <w:rPr>
                <w:rFonts w:ascii="Times New Roman" w:hAnsi="Times New Roman"/>
                <w:sz w:val="28"/>
                <w:szCs w:val="28"/>
              </w:rPr>
              <w:t>5</w:t>
            </w:r>
          </w:p>
        </w:tc>
        <w:tc>
          <w:tcPr>
            <w:tcW w:w="1543" w:type="dxa"/>
          </w:tcPr>
          <w:p w14:paraId="3D2C24FA" w14:textId="77777777" w:rsidR="00CE6A2D" w:rsidRPr="001164DE" w:rsidRDefault="00CE6A2D" w:rsidP="002B7031">
            <w:pPr>
              <w:widowControl w:val="0"/>
              <w:spacing w:line="312" w:lineRule="auto"/>
              <w:contextualSpacing/>
              <w:rPr>
                <w:rFonts w:ascii="Times New Roman" w:eastAsia="Times New Roman" w:hAnsi="Times New Roman"/>
                <w:sz w:val="28"/>
                <w:szCs w:val="28"/>
              </w:rPr>
            </w:pPr>
            <w:r w:rsidRPr="001164DE">
              <w:rPr>
                <w:rFonts w:ascii="Times New Roman" w:hAnsi="Times New Roman"/>
                <w:sz w:val="28"/>
                <w:szCs w:val="28"/>
              </w:rPr>
              <w:t>Người gửi</w:t>
            </w:r>
          </w:p>
        </w:tc>
        <w:tc>
          <w:tcPr>
            <w:tcW w:w="1523" w:type="dxa"/>
          </w:tcPr>
          <w:p w14:paraId="619364F5" w14:textId="77777777" w:rsidR="00CE6A2D" w:rsidRPr="001164DE" w:rsidRDefault="00CE6A2D" w:rsidP="002B7031">
            <w:pPr>
              <w:spacing w:line="312" w:lineRule="auto"/>
              <w:rPr>
                <w:rFonts w:ascii="Times New Roman" w:hAnsi="Times New Roman"/>
                <w:sz w:val="28"/>
                <w:szCs w:val="28"/>
              </w:rPr>
            </w:pPr>
            <w:r w:rsidRPr="001164DE">
              <w:rPr>
                <w:rFonts w:ascii="Times New Roman" w:hAnsi="Times New Roman"/>
                <w:sz w:val="28"/>
                <w:szCs w:val="28"/>
              </w:rPr>
              <w:t>Chuỗi ký tự (50)</w:t>
            </w:r>
          </w:p>
        </w:tc>
        <w:tc>
          <w:tcPr>
            <w:tcW w:w="792" w:type="dxa"/>
          </w:tcPr>
          <w:p w14:paraId="6E94F88C" w14:textId="77777777" w:rsidR="00CE6A2D" w:rsidRPr="001164DE" w:rsidRDefault="00CE6A2D" w:rsidP="002B7031">
            <w:pPr>
              <w:spacing w:line="312" w:lineRule="auto"/>
              <w:rPr>
                <w:rFonts w:ascii="Times New Roman" w:hAnsi="Times New Roman"/>
                <w:sz w:val="28"/>
                <w:szCs w:val="28"/>
                <w:lang w:val="vi-VN"/>
              </w:rPr>
            </w:pPr>
          </w:p>
        </w:tc>
        <w:tc>
          <w:tcPr>
            <w:tcW w:w="1246" w:type="dxa"/>
          </w:tcPr>
          <w:p w14:paraId="64100220" w14:textId="77777777" w:rsidR="00CE6A2D" w:rsidRPr="001164DE" w:rsidRDefault="00CE6A2D" w:rsidP="002B7031">
            <w:pPr>
              <w:spacing w:line="312" w:lineRule="auto"/>
              <w:rPr>
                <w:rFonts w:ascii="Times New Roman" w:hAnsi="Times New Roman"/>
                <w:sz w:val="28"/>
                <w:szCs w:val="28"/>
                <w:lang w:val="vi-VN"/>
              </w:rPr>
            </w:pPr>
          </w:p>
        </w:tc>
        <w:tc>
          <w:tcPr>
            <w:tcW w:w="3505" w:type="dxa"/>
          </w:tcPr>
          <w:p w14:paraId="552E7BC9" w14:textId="77777777" w:rsidR="00CE6A2D" w:rsidRPr="001164DE" w:rsidRDefault="00CE6A2D" w:rsidP="00A44A2C">
            <w:pPr>
              <w:spacing w:line="312" w:lineRule="auto"/>
              <w:jc w:val="both"/>
              <w:rPr>
                <w:rFonts w:ascii="Times New Roman" w:hAnsi="Times New Roman"/>
                <w:sz w:val="28"/>
                <w:szCs w:val="28"/>
              </w:rPr>
            </w:pPr>
            <w:r w:rsidRPr="001164DE">
              <w:rPr>
                <w:rFonts w:ascii="Times New Roman" w:hAnsi="Times New Roman"/>
                <w:sz w:val="28"/>
                <w:szCs w:val="28"/>
              </w:rPr>
              <w:t>Cho phép NSD nhập từ khóa tìm kiếm</w:t>
            </w:r>
          </w:p>
          <w:p w14:paraId="734FB904" w14:textId="77777777" w:rsidR="00CE6A2D" w:rsidRPr="001164DE" w:rsidRDefault="00CE6A2D" w:rsidP="00A44A2C">
            <w:pPr>
              <w:spacing w:line="312" w:lineRule="auto"/>
              <w:jc w:val="both"/>
              <w:rPr>
                <w:rFonts w:ascii="Times New Roman" w:hAnsi="Times New Roman"/>
                <w:sz w:val="28"/>
                <w:szCs w:val="28"/>
              </w:rPr>
            </w:pPr>
            <w:r w:rsidRPr="001164DE">
              <w:rPr>
                <w:rFonts w:ascii="Times New Roman" w:hAnsi="Times New Roman"/>
                <w:sz w:val="28"/>
                <w:szCs w:val="28"/>
              </w:rPr>
              <w:t>Tìm kiếm tương đối trong cột người gửi</w:t>
            </w:r>
          </w:p>
        </w:tc>
      </w:tr>
      <w:tr w:rsidR="00CE6A2D" w:rsidRPr="001164DE" w:rsidDel="00151098" w14:paraId="71BB95D7" w14:textId="77777777" w:rsidTr="00A84F88">
        <w:tc>
          <w:tcPr>
            <w:tcW w:w="746" w:type="dxa"/>
          </w:tcPr>
          <w:p w14:paraId="5C6D7DA5" w14:textId="77777777" w:rsidR="00CE6A2D" w:rsidRPr="001164DE" w:rsidRDefault="00CE6A2D" w:rsidP="002B7031">
            <w:pPr>
              <w:widowControl w:val="0"/>
              <w:spacing w:line="312" w:lineRule="auto"/>
              <w:contextualSpacing/>
              <w:jc w:val="center"/>
              <w:rPr>
                <w:rFonts w:ascii="Times New Roman" w:hAnsi="Times New Roman"/>
                <w:sz w:val="28"/>
                <w:szCs w:val="28"/>
              </w:rPr>
            </w:pPr>
            <w:r w:rsidRPr="001164DE">
              <w:rPr>
                <w:rFonts w:ascii="Times New Roman" w:hAnsi="Times New Roman"/>
                <w:sz w:val="28"/>
                <w:szCs w:val="28"/>
              </w:rPr>
              <w:t>6</w:t>
            </w:r>
          </w:p>
        </w:tc>
        <w:tc>
          <w:tcPr>
            <w:tcW w:w="1543" w:type="dxa"/>
          </w:tcPr>
          <w:p w14:paraId="6F7A0133" w14:textId="77777777" w:rsidR="00CE6A2D" w:rsidRPr="001164DE" w:rsidRDefault="00CE6A2D" w:rsidP="002B7031">
            <w:pPr>
              <w:widowControl w:val="0"/>
              <w:spacing w:line="312" w:lineRule="auto"/>
              <w:contextualSpacing/>
              <w:rPr>
                <w:rFonts w:ascii="Times New Roman" w:eastAsia="Times New Roman" w:hAnsi="Times New Roman"/>
                <w:sz w:val="28"/>
                <w:szCs w:val="28"/>
              </w:rPr>
            </w:pPr>
            <w:r w:rsidRPr="001164DE">
              <w:rPr>
                <w:rFonts w:ascii="Times New Roman" w:hAnsi="Times New Roman"/>
                <w:sz w:val="28"/>
                <w:szCs w:val="28"/>
              </w:rPr>
              <w:t>Trạng thái</w:t>
            </w:r>
          </w:p>
        </w:tc>
        <w:tc>
          <w:tcPr>
            <w:tcW w:w="1523" w:type="dxa"/>
          </w:tcPr>
          <w:p w14:paraId="368CEEB3" w14:textId="77777777" w:rsidR="00CE6A2D" w:rsidRPr="001164DE" w:rsidRDefault="00CE6A2D" w:rsidP="002B7031">
            <w:pPr>
              <w:spacing w:line="312" w:lineRule="auto"/>
              <w:rPr>
                <w:rFonts w:ascii="Times New Roman" w:hAnsi="Times New Roman"/>
                <w:sz w:val="28"/>
                <w:szCs w:val="28"/>
              </w:rPr>
            </w:pPr>
          </w:p>
        </w:tc>
        <w:tc>
          <w:tcPr>
            <w:tcW w:w="792" w:type="dxa"/>
          </w:tcPr>
          <w:p w14:paraId="57AE1587" w14:textId="77777777" w:rsidR="00CE6A2D" w:rsidRPr="001164DE" w:rsidRDefault="00CE6A2D" w:rsidP="002B7031">
            <w:pPr>
              <w:spacing w:line="312" w:lineRule="auto"/>
              <w:rPr>
                <w:rFonts w:ascii="Times New Roman" w:hAnsi="Times New Roman"/>
                <w:sz w:val="28"/>
                <w:szCs w:val="28"/>
                <w:lang w:val="vi-VN"/>
              </w:rPr>
            </w:pPr>
          </w:p>
        </w:tc>
        <w:tc>
          <w:tcPr>
            <w:tcW w:w="1246" w:type="dxa"/>
          </w:tcPr>
          <w:p w14:paraId="4C7CC757" w14:textId="77777777" w:rsidR="00CE6A2D" w:rsidRPr="001164DE" w:rsidRDefault="00CE6A2D" w:rsidP="002B7031">
            <w:pPr>
              <w:spacing w:line="312" w:lineRule="auto"/>
              <w:rPr>
                <w:rFonts w:ascii="Times New Roman" w:hAnsi="Times New Roman"/>
                <w:sz w:val="28"/>
                <w:szCs w:val="28"/>
                <w:lang w:val="vi-VN"/>
              </w:rPr>
            </w:pPr>
          </w:p>
        </w:tc>
        <w:tc>
          <w:tcPr>
            <w:tcW w:w="3505" w:type="dxa"/>
          </w:tcPr>
          <w:p w14:paraId="69F832A3" w14:textId="77777777" w:rsidR="00CE6A2D" w:rsidRPr="001164DE" w:rsidRDefault="00CE6A2D" w:rsidP="00A44A2C">
            <w:pPr>
              <w:spacing w:line="312" w:lineRule="auto"/>
              <w:jc w:val="both"/>
              <w:rPr>
                <w:rFonts w:ascii="Times New Roman" w:hAnsi="Times New Roman"/>
                <w:sz w:val="28"/>
                <w:szCs w:val="28"/>
              </w:rPr>
            </w:pPr>
            <w:r w:rsidRPr="001164DE">
              <w:rPr>
                <w:rFonts w:ascii="Times New Roman" w:hAnsi="Times New Roman"/>
                <w:sz w:val="28"/>
                <w:szCs w:val="28"/>
              </w:rPr>
              <w:t>Cho phép NSD Lựa chọn trạng thái tin bài để tìm kiếm: Mới tạo, Đã duyệt, Từ chối duyệt</w:t>
            </w:r>
          </w:p>
        </w:tc>
      </w:tr>
    </w:tbl>
    <w:p w14:paraId="0E37B448" w14:textId="77777777" w:rsidR="00341204" w:rsidRPr="001164DE" w:rsidRDefault="00341204" w:rsidP="00A44A2C">
      <w:pPr>
        <w:pStyle w:val="NormalTB"/>
        <w:keepNext w:val="0"/>
        <w:widowControl/>
        <w:tabs>
          <w:tab w:val="clear" w:pos="443"/>
        </w:tabs>
        <w:spacing w:before="0" w:after="160" w:line="259" w:lineRule="auto"/>
        <w:rPr>
          <w:rFonts w:eastAsiaTheme="minorHAnsi"/>
          <w:lang w:eastAsia="x-none"/>
        </w:rPr>
      </w:pPr>
      <w:r w:rsidRPr="001164DE">
        <w:rPr>
          <w:rFonts w:eastAsiaTheme="minorHAnsi"/>
        </w:rPr>
        <w:br w:type="page"/>
      </w:r>
    </w:p>
    <w:p w14:paraId="44705842" w14:textId="26185313" w:rsidR="00C96284" w:rsidRPr="001164DE" w:rsidRDefault="00C96284" w:rsidP="002B7031">
      <w:pPr>
        <w:pStyle w:val="ListParagraph"/>
        <w:spacing w:line="312" w:lineRule="auto"/>
      </w:pPr>
      <w:r w:rsidRPr="001164DE">
        <w:rPr>
          <w:lang w:val="en-US"/>
        </w:rPr>
        <w:lastRenderedPageBreak/>
        <w:t>Thêm mới yêu cầu</w:t>
      </w:r>
    </w:p>
    <w:p w14:paraId="24F6BF42" w14:textId="77777777" w:rsidR="00C96284" w:rsidRPr="001164DE" w:rsidRDefault="00C96284" w:rsidP="002B7031">
      <w:pPr>
        <w:pStyle w:val="ListParagraph"/>
        <w:keepNext/>
        <w:numPr>
          <w:ilvl w:val="0"/>
          <w:numId w:val="0"/>
        </w:numPr>
        <w:spacing w:line="312" w:lineRule="auto"/>
        <w:jc w:val="center"/>
      </w:pPr>
      <w:r w:rsidRPr="001164DE">
        <w:rPr>
          <w:noProof/>
          <w:lang w:val="en-US" w:eastAsia="en-US"/>
        </w:rPr>
        <w:drawing>
          <wp:inline distT="0" distB="0" distL="0" distR="0" wp14:anchorId="5F53E19B" wp14:editId="1005935B">
            <wp:extent cx="3895725" cy="4286250"/>
            <wp:effectExtent l="19050" t="19050" r="28575" b="1905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895725" cy="4286250"/>
                    </a:xfrm>
                    <a:prstGeom prst="rect">
                      <a:avLst/>
                    </a:prstGeom>
                    <a:ln>
                      <a:solidFill>
                        <a:schemeClr val="tx1"/>
                      </a:solidFill>
                    </a:ln>
                  </pic:spPr>
                </pic:pic>
              </a:graphicData>
            </a:graphic>
          </wp:inline>
        </w:drawing>
      </w:r>
    </w:p>
    <w:p w14:paraId="2914144E" w14:textId="43885B1E" w:rsidR="00C96284" w:rsidRPr="001164DE" w:rsidRDefault="00C96284" w:rsidP="002B7031">
      <w:pPr>
        <w:pStyle w:val="Caption"/>
        <w:spacing w:line="312" w:lineRule="auto"/>
        <w:rPr>
          <w:sz w:val="28"/>
          <w:szCs w:val="28"/>
        </w:rPr>
      </w:pPr>
      <w:r w:rsidRPr="001164DE">
        <w:rPr>
          <w:sz w:val="28"/>
          <w:szCs w:val="28"/>
        </w:rPr>
        <w:t xml:space="preserve">Giao diện </w:t>
      </w:r>
      <w:r w:rsidRPr="001164DE">
        <w:rPr>
          <w:sz w:val="28"/>
          <w:szCs w:val="28"/>
        </w:rPr>
        <w:fldChar w:fldCharType="begin"/>
      </w:r>
      <w:r w:rsidRPr="001164DE">
        <w:rPr>
          <w:sz w:val="28"/>
          <w:szCs w:val="28"/>
        </w:rPr>
        <w:instrText xml:space="preserve"> SEQ Giao_diện \* ARABIC </w:instrText>
      </w:r>
      <w:r w:rsidRPr="001164DE">
        <w:rPr>
          <w:sz w:val="28"/>
          <w:szCs w:val="28"/>
        </w:rPr>
        <w:fldChar w:fldCharType="separate"/>
      </w:r>
      <w:r w:rsidR="0045178B">
        <w:rPr>
          <w:noProof/>
          <w:sz w:val="28"/>
          <w:szCs w:val="28"/>
        </w:rPr>
        <w:t>31</w:t>
      </w:r>
      <w:r w:rsidRPr="001164DE">
        <w:rPr>
          <w:noProof/>
          <w:sz w:val="28"/>
          <w:szCs w:val="28"/>
        </w:rPr>
        <w:fldChar w:fldCharType="end"/>
      </w:r>
      <w:r w:rsidRPr="001164DE">
        <w:rPr>
          <w:sz w:val="28"/>
          <w:szCs w:val="28"/>
        </w:rPr>
        <w:t>: Thêm mới yêu cầu</w:t>
      </w:r>
    </w:p>
    <w:p w14:paraId="025BB933" w14:textId="77777777" w:rsidR="00C96284" w:rsidRPr="001164DE" w:rsidRDefault="00C96284" w:rsidP="002B7031">
      <w:pPr>
        <w:pStyle w:val="Style2"/>
        <w:spacing w:line="312" w:lineRule="auto"/>
      </w:pPr>
      <w:r w:rsidRPr="001164DE">
        <w:t>Thiết kế trường dữ liệu</w:t>
      </w:r>
    </w:p>
    <w:tbl>
      <w:tblPr>
        <w:tblStyle w:val="TableGrid"/>
        <w:tblW w:w="0" w:type="auto"/>
        <w:tblInd w:w="-5" w:type="dxa"/>
        <w:tblLook w:val="04A0" w:firstRow="1" w:lastRow="0" w:firstColumn="1" w:lastColumn="0" w:noHBand="0" w:noVBand="1"/>
      </w:tblPr>
      <w:tblGrid>
        <w:gridCol w:w="803"/>
        <w:gridCol w:w="2424"/>
        <w:gridCol w:w="1381"/>
        <w:gridCol w:w="792"/>
        <w:gridCol w:w="1049"/>
        <w:gridCol w:w="2617"/>
      </w:tblGrid>
      <w:tr w:rsidR="00C96284" w:rsidRPr="001164DE" w14:paraId="05551DEA" w14:textId="77777777" w:rsidTr="00A84F88">
        <w:trPr>
          <w:tblHeader/>
        </w:trPr>
        <w:tc>
          <w:tcPr>
            <w:tcW w:w="810" w:type="dxa"/>
            <w:shd w:val="clear" w:color="auto" w:fill="E7E6E6" w:themeFill="background2"/>
          </w:tcPr>
          <w:p w14:paraId="13DC8A3C" w14:textId="77777777" w:rsidR="00C96284" w:rsidRPr="001164DE" w:rsidRDefault="00C96284" w:rsidP="002B7031">
            <w:pPr>
              <w:spacing w:line="312" w:lineRule="auto"/>
              <w:jc w:val="center"/>
              <w:rPr>
                <w:rFonts w:ascii="Times New Roman" w:hAnsi="Times New Roman"/>
                <w:b/>
                <w:sz w:val="28"/>
                <w:szCs w:val="28"/>
              </w:rPr>
            </w:pPr>
            <w:r w:rsidRPr="001164DE">
              <w:rPr>
                <w:rFonts w:ascii="Times New Roman" w:hAnsi="Times New Roman"/>
                <w:b/>
                <w:sz w:val="28"/>
                <w:szCs w:val="28"/>
              </w:rPr>
              <w:t>STT</w:t>
            </w:r>
          </w:p>
        </w:tc>
        <w:tc>
          <w:tcPr>
            <w:tcW w:w="2575" w:type="dxa"/>
            <w:shd w:val="clear" w:color="auto" w:fill="E7E6E6" w:themeFill="background2"/>
          </w:tcPr>
          <w:p w14:paraId="0EAFD5D3" w14:textId="77777777" w:rsidR="00C96284" w:rsidRPr="001164DE" w:rsidRDefault="00C96284"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Thông tin</w:t>
            </w:r>
          </w:p>
        </w:tc>
        <w:tc>
          <w:tcPr>
            <w:tcW w:w="1432" w:type="dxa"/>
            <w:shd w:val="clear" w:color="auto" w:fill="E7E6E6" w:themeFill="background2"/>
          </w:tcPr>
          <w:p w14:paraId="0AAAC8B6" w14:textId="77777777" w:rsidR="00C96284" w:rsidRPr="001164DE" w:rsidRDefault="00C96284"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Kiểu dữ liệu</w:t>
            </w:r>
          </w:p>
        </w:tc>
        <w:tc>
          <w:tcPr>
            <w:tcW w:w="792" w:type="dxa"/>
            <w:shd w:val="clear" w:color="auto" w:fill="E7E6E6" w:themeFill="background2"/>
          </w:tcPr>
          <w:p w14:paraId="54E2A56A" w14:textId="77777777" w:rsidR="00C96284" w:rsidRPr="001164DE" w:rsidRDefault="00C96284"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Bắt buộc</w:t>
            </w:r>
          </w:p>
        </w:tc>
        <w:tc>
          <w:tcPr>
            <w:tcW w:w="1079" w:type="dxa"/>
            <w:shd w:val="clear" w:color="auto" w:fill="E7E6E6" w:themeFill="background2"/>
          </w:tcPr>
          <w:p w14:paraId="15F0AF4C" w14:textId="77777777" w:rsidR="00C96284" w:rsidRPr="001164DE" w:rsidRDefault="00C96284"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Mặc định</w:t>
            </w:r>
          </w:p>
        </w:tc>
        <w:tc>
          <w:tcPr>
            <w:tcW w:w="2667" w:type="dxa"/>
            <w:shd w:val="clear" w:color="auto" w:fill="E7E6E6" w:themeFill="background2"/>
          </w:tcPr>
          <w:p w14:paraId="4D81BDA4" w14:textId="77777777" w:rsidR="00C96284" w:rsidRPr="001164DE" w:rsidRDefault="00C96284" w:rsidP="002B7031">
            <w:pPr>
              <w:spacing w:line="312" w:lineRule="auto"/>
              <w:jc w:val="center"/>
              <w:rPr>
                <w:rFonts w:ascii="Times New Roman" w:hAnsi="Times New Roman"/>
                <w:b/>
                <w:sz w:val="28"/>
                <w:szCs w:val="28"/>
              </w:rPr>
            </w:pPr>
            <w:r w:rsidRPr="001164DE">
              <w:rPr>
                <w:rFonts w:ascii="Times New Roman" w:hAnsi="Times New Roman"/>
                <w:b/>
                <w:sz w:val="28"/>
                <w:szCs w:val="28"/>
              </w:rPr>
              <w:t>Ràng buộc</w:t>
            </w:r>
          </w:p>
        </w:tc>
      </w:tr>
      <w:tr w:rsidR="00C96284" w:rsidRPr="001164DE" w14:paraId="3B8682F4" w14:textId="77777777" w:rsidTr="00A84F88">
        <w:tc>
          <w:tcPr>
            <w:tcW w:w="9355" w:type="dxa"/>
            <w:gridSpan w:val="6"/>
          </w:tcPr>
          <w:p w14:paraId="2D694B9D" w14:textId="17BF869A" w:rsidR="00C96284" w:rsidRPr="001164DE" w:rsidRDefault="006B0F5F" w:rsidP="002B7031">
            <w:pPr>
              <w:spacing w:line="312" w:lineRule="auto"/>
              <w:rPr>
                <w:rFonts w:ascii="Times New Roman" w:hAnsi="Times New Roman"/>
                <w:b/>
                <w:i/>
                <w:sz w:val="28"/>
                <w:szCs w:val="28"/>
                <w:lang w:val="vi-VN"/>
              </w:rPr>
            </w:pPr>
            <w:r w:rsidRPr="001164DE">
              <w:rPr>
                <w:rFonts w:ascii="Times New Roman" w:hAnsi="Times New Roman"/>
                <w:b/>
                <w:i/>
                <w:sz w:val="28"/>
                <w:szCs w:val="28"/>
              </w:rPr>
              <w:t>T</w:t>
            </w:r>
            <w:r w:rsidR="00C96284" w:rsidRPr="001164DE">
              <w:rPr>
                <w:rFonts w:ascii="Times New Roman" w:hAnsi="Times New Roman"/>
                <w:b/>
                <w:i/>
                <w:sz w:val="28"/>
                <w:szCs w:val="28"/>
              </w:rPr>
              <w:t xml:space="preserve">hêm mới yêu cầu mua sách pháp luật, </w:t>
            </w:r>
            <w:r w:rsidR="00E04DD9" w:rsidRPr="001164DE">
              <w:rPr>
                <w:rFonts w:ascii="Times New Roman" w:hAnsi="Times New Roman"/>
                <w:b/>
                <w:i/>
                <w:sz w:val="28"/>
                <w:szCs w:val="28"/>
              </w:rPr>
              <w:t>Tạp chí Thuế</w:t>
            </w:r>
          </w:p>
        </w:tc>
      </w:tr>
      <w:tr w:rsidR="00CE6A2D" w:rsidRPr="001164DE" w14:paraId="57F5185A" w14:textId="77777777" w:rsidTr="00A84F88">
        <w:tc>
          <w:tcPr>
            <w:tcW w:w="810" w:type="dxa"/>
          </w:tcPr>
          <w:p w14:paraId="325A97F8" w14:textId="77777777" w:rsidR="00CE6A2D" w:rsidRPr="001164DE" w:rsidRDefault="00CE6A2D" w:rsidP="002B7031">
            <w:pPr>
              <w:spacing w:line="312" w:lineRule="auto"/>
              <w:jc w:val="center"/>
              <w:rPr>
                <w:rFonts w:ascii="Times New Roman" w:hAnsi="Times New Roman"/>
                <w:sz w:val="28"/>
                <w:szCs w:val="28"/>
              </w:rPr>
            </w:pPr>
            <w:r w:rsidRPr="001164DE">
              <w:rPr>
                <w:rFonts w:ascii="Times New Roman" w:hAnsi="Times New Roman"/>
                <w:sz w:val="28"/>
                <w:szCs w:val="28"/>
              </w:rPr>
              <w:t>1</w:t>
            </w:r>
          </w:p>
        </w:tc>
        <w:tc>
          <w:tcPr>
            <w:tcW w:w="2575" w:type="dxa"/>
          </w:tcPr>
          <w:p w14:paraId="5884C9F4" w14:textId="77777777" w:rsidR="00CE6A2D" w:rsidRPr="001164DE" w:rsidRDefault="00CE6A2D" w:rsidP="002B7031">
            <w:pPr>
              <w:spacing w:line="312" w:lineRule="auto"/>
              <w:rPr>
                <w:rFonts w:ascii="Times New Roman" w:hAnsi="Times New Roman"/>
                <w:sz w:val="28"/>
                <w:szCs w:val="28"/>
              </w:rPr>
            </w:pPr>
            <w:r w:rsidRPr="001164DE">
              <w:rPr>
                <w:rFonts w:ascii="Times New Roman" w:hAnsi="Times New Roman"/>
                <w:sz w:val="28"/>
                <w:szCs w:val="28"/>
              </w:rPr>
              <w:t>Họ và tên</w:t>
            </w:r>
          </w:p>
        </w:tc>
        <w:tc>
          <w:tcPr>
            <w:tcW w:w="1432" w:type="dxa"/>
          </w:tcPr>
          <w:p w14:paraId="79446CB4" w14:textId="77777777" w:rsidR="00CE6A2D" w:rsidRPr="001164DE" w:rsidRDefault="00CE6A2D" w:rsidP="002B7031">
            <w:pPr>
              <w:spacing w:line="312" w:lineRule="auto"/>
              <w:rPr>
                <w:rFonts w:ascii="Times New Roman" w:hAnsi="Times New Roman"/>
                <w:sz w:val="28"/>
                <w:szCs w:val="28"/>
              </w:rPr>
            </w:pPr>
            <w:r w:rsidRPr="001164DE">
              <w:rPr>
                <w:rFonts w:ascii="Times New Roman" w:hAnsi="Times New Roman"/>
                <w:sz w:val="28"/>
                <w:szCs w:val="28"/>
              </w:rPr>
              <w:t>Chuỗi ký tự (50)</w:t>
            </w:r>
          </w:p>
        </w:tc>
        <w:tc>
          <w:tcPr>
            <w:tcW w:w="792" w:type="dxa"/>
          </w:tcPr>
          <w:p w14:paraId="510B3824" w14:textId="77777777" w:rsidR="00CE6A2D" w:rsidRPr="001164DE" w:rsidRDefault="00CE6A2D" w:rsidP="002B7031">
            <w:pPr>
              <w:spacing w:line="312" w:lineRule="auto"/>
              <w:rPr>
                <w:rFonts w:ascii="Times New Roman" w:hAnsi="Times New Roman"/>
                <w:sz w:val="28"/>
                <w:szCs w:val="28"/>
                <w:lang w:val="vi-VN"/>
              </w:rPr>
            </w:pPr>
            <w:r w:rsidRPr="001164DE">
              <w:rPr>
                <w:rFonts w:ascii="Times New Roman" w:hAnsi="Times New Roman"/>
                <w:sz w:val="28"/>
                <w:szCs w:val="28"/>
                <w:lang w:val="vi-VN"/>
              </w:rPr>
              <w:t>Có</w:t>
            </w:r>
          </w:p>
        </w:tc>
        <w:tc>
          <w:tcPr>
            <w:tcW w:w="1079" w:type="dxa"/>
          </w:tcPr>
          <w:p w14:paraId="36759592" w14:textId="77777777" w:rsidR="00CE6A2D" w:rsidRPr="001164DE" w:rsidRDefault="00CE6A2D" w:rsidP="002B7031">
            <w:pPr>
              <w:spacing w:line="312" w:lineRule="auto"/>
              <w:rPr>
                <w:rFonts w:ascii="Times New Roman" w:hAnsi="Times New Roman"/>
                <w:sz w:val="28"/>
                <w:szCs w:val="28"/>
                <w:lang w:val="vi-VN"/>
              </w:rPr>
            </w:pPr>
          </w:p>
        </w:tc>
        <w:tc>
          <w:tcPr>
            <w:tcW w:w="2667" w:type="dxa"/>
          </w:tcPr>
          <w:p w14:paraId="57F7C95F" w14:textId="77777777" w:rsidR="00CE6A2D" w:rsidRPr="001164DE" w:rsidRDefault="00CE6A2D" w:rsidP="00A44A2C">
            <w:pPr>
              <w:spacing w:line="312" w:lineRule="auto"/>
              <w:jc w:val="both"/>
              <w:rPr>
                <w:rFonts w:ascii="Times New Roman" w:hAnsi="Times New Roman"/>
                <w:sz w:val="28"/>
                <w:szCs w:val="28"/>
              </w:rPr>
            </w:pPr>
            <w:r w:rsidRPr="001164DE">
              <w:rPr>
                <w:rFonts w:ascii="Times New Roman" w:hAnsi="Times New Roman"/>
                <w:sz w:val="28"/>
                <w:szCs w:val="28"/>
              </w:rPr>
              <w:t>Cho phép NSD nhập h</w:t>
            </w:r>
            <w:r w:rsidRPr="001164DE">
              <w:rPr>
                <w:rFonts w:ascii="Times New Roman" w:hAnsi="Times New Roman"/>
                <w:sz w:val="28"/>
                <w:szCs w:val="28"/>
                <w:lang w:val="vi-VN"/>
              </w:rPr>
              <w:t>ọ và tên người có yêu cầu đặt mua sách/tạp chí</w:t>
            </w:r>
          </w:p>
        </w:tc>
      </w:tr>
      <w:tr w:rsidR="00CE6A2D" w:rsidRPr="001164DE" w14:paraId="579BB580" w14:textId="77777777" w:rsidTr="00A84F88">
        <w:tc>
          <w:tcPr>
            <w:tcW w:w="810" w:type="dxa"/>
          </w:tcPr>
          <w:p w14:paraId="70B4228A" w14:textId="77777777" w:rsidR="00CE6A2D" w:rsidRPr="001164DE" w:rsidRDefault="00CE6A2D" w:rsidP="002B7031">
            <w:pPr>
              <w:spacing w:line="312" w:lineRule="auto"/>
              <w:jc w:val="center"/>
              <w:rPr>
                <w:rFonts w:ascii="Times New Roman" w:hAnsi="Times New Roman"/>
                <w:sz w:val="28"/>
                <w:szCs w:val="28"/>
              </w:rPr>
            </w:pPr>
            <w:r w:rsidRPr="001164DE">
              <w:rPr>
                <w:rFonts w:ascii="Times New Roman" w:hAnsi="Times New Roman"/>
                <w:sz w:val="28"/>
                <w:szCs w:val="28"/>
              </w:rPr>
              <w:t>2</w:t>
            </w:r>
          </w:p>
        </w:tc>
        <w:tc>
          <w:tcPr>
            <w:tcW w:w="2575" w:type="dxa"/>
          </w:tcPr>
          <w:p w14:paraId="499DECE9" w14:textId="77777777" w:rsidR="00CE6A2D" w:rsidRPr="001164DE" w:rsidRDefault="00CE6A2D" w:rsidP="002B7031">
            <w:pPr>
              <w:spacing w:line="312" w:lineRule="auto"/>
              <w:rPr>
                <w:rFonts w:ascii="Times New Roman" w:hAnsi="Times New Roman"/>
                <w:sz w:val="28"/>
                <w:szCs w:val="28"/>
              </w:rPr>
            </w:pPr>
            <w:r w:rsidRPr="001164DE">
              <w:rPr>
                <w:rFonts w:ascii="Times New Roman" w:hAnsi="Times New Roman"/>
                <w:sz w:val="28"/>
                <w:szCs w:val="28"/>
              </w:rPr>
              <w:t>Địa chỉ email</w:t>
            </w:r>
          </w:p>
        </w:tc>
        <w:tc>
          <w:tcPr>
            <w:tcW w:w="1432" w:type="dxa"/>
          </w:tcPr>
          <w:p w14:paraId="4A968C52" w14:textId="77777777" w:rsidR="00CE6A2D" w:rsidRPr="001164DE" w:rsidRDefault="00CE6A2D" w:rsidP="002B7031">
            <w:pPr>
              <w:spacing w:line="312" w:lineRule="auto"/>
              <w:rPr>
                <w:rFonts w:ascii="Times New Roman" w:hAnsi="Times New Roman"/>
                <w:sz w:val="28"/>
                <w:szCs w:val="28"/>
              </w:rPr>
            </w:pPr>
            <w:r w:rsidRPr="001164DE">
              <w:rPr>
                <w:rFonts w:ascii="Times New Roman" w:hAnsi="Times New Roman"/>
                <w:sz w:val="28"/>
                <w:szCs w:val="28"/>
              </w:rPr>
              <w:t>Chuỗi ký tự (50)</w:t>
            </w:r>
          </w:p>
        </w:tc>
        <w:tc>
          <w:tcPr>
            <w:tcW w:w="792" w:type="dxa"/>
          </w:tcPr>
          <w:p w14:paraId="0C92124A" w14:textId="77777777" w:rsidR="00CE6A2D" w:rsidRPr="001164DE" w:rsidRDefault="00CE6A2D" w:rsidP="002B7031">
            <w:pPr>
              <w:spacing w:line="312" w:lineRule="auto"/>
              <w:rPr>
                <w:rFonts w:ascii="Times New Roman" w:hAnsi="Times New Roman"/>
                <w:sz w:val="28"/>
                <w:szCs w:val="28"/>
                <w:lang w:val="vi-VN"/>
              </w:rPr>
            </w:pPr>
            <w:r w:rsidRPr="001164DE">
              <w:rPr>
                <w:rFonts w:ascii="Times New Roman" w:hAnsi="Times New Roman"/>
                <w:sz w:val="28"/>
                <w:szCs w:val="28"/>
                <w:lang w:val="vi-VN"/>
              </w:rPr>
              <w:t>Có</w:t>
            </w:r>
          </w:p>
        </w:tc>
        <w:tc>
          <w:tcPr>
            <w:tcW w:w="1079" w:type="dxa"/>
          </w:tcPr>
          <w:p w14:paraId="5AD454F5" w14:textId="77777777" w:rsidR="00CE6A2D" w:rsidRPr="001164DE" w:rsidRDefault="00CE6A2D" w:rsidP="002B7031">
            <w:pPr>
              <w:spacing w:line="312" w:lineRule="auto"/>
              <w:rPr>
                <w:rFonts w:ascii="Times New Roman" w:hAnsi="Times New Roman"/>
                <w:sz w:val="28"/>
                <w:szCs w:val="28"/>
                <w:lang w:val="vi-VN"/>
              </w:rPr>
            </w:pPr>
          </w:p>
        </w:tc>
        <w:tc>
          <w:tcPr>
            <w:tcW w:w="2667" w:type="dxa"/>
          </w:tcPr>
          <w:p w14:paraId="1ECC1E10" w14:textId="77777777" w:rsidR="00CE6A2D" w:rsidRPr="001164DE" w:rsidRDefault="00CE6A2D" w:rsidP="00A44A2C">
            <w:pPr>
              <w:spacing w:line="312" w:lineRule="auto"/>
              <w:jc w:val="both"/>
              <w:rPr>
                <w:rFonts w:ascii="Times New Roman" w:hAnsi="Times New Roman"/>
                <w:sz w:val="28"/>
                <w:szCs w:val="28"/>
                <w:lang w:val="vi-VN"/>
              </w:rPr>
            </w:pPr>
            <w:r w:rsidRPr="001164DE">
              <w:rPr>
                <w:rFonts w:ascii="Times New Roman" w:hAnsi="Times New Roman"/>
                <w:sz w:val="28"/>
                <w:szCs w:val="28"/>
              </w:rPr>
              <w:t xml:space="preserve">Cho phép NSD nhập </w:t>
            </w:r>
            <w:r w:rsidRPr="001164DE">
              <w:rPr>
                <w:rFonts w:ascii="Times New Roman" w:hAnsi="Times New Roman"/>
                <w:sz w:val="28"/>
                <w:szCs w:val="28"/>
                <w:lang w:val="vi-VN"/>
              </w:rPr>
              <w:t>Email của người có yêu cầu đặt mua sách/tạp chí</w:t>
            </w:r>
          </w:p>
          <w:p w14:paraId="17AA043C" w14:textId="77777777" w:rsidR="00CE6A2D" w:rsidRPr="001164DE" w:rsidRDefault="00CE6A2D" w:rsidP="00A44A2C">
            <w:pPr>
              <w:spacing w:line="312" w:lineRule="auto"/>
              <w:jc w:val="both"/>
              <w:rPr>
                <w:rFonts w:ascii="Times New Roman" w:hAnsi="Times New Roman"/>
                <w:sz w:val="28"/>
                <w:szCs w:val="28"/>
              </w:rPr>
            </w:pPr>
            <w:r w:rsidRPr="001164DE">
              <w:rPr>
                <w:rFonts w:ascii="Times New Roman" w:hAnsi="Times New Roman"/>
                <w:sz w:val="28"/>
                <w:szCs w:val="28"/>
              </w:rPr>
              <w:t>Yêu cầu điền email hợp lệ có định dạng</w:t>
            </w:r>
          </w:p>
          <w:p w14:paraId="70714304" w14:textId="77777777" w:rsidR="00CE6A2D" w:rsidRPr="001164DE" w:rsidRDefault="00CE6A2D" w:rsidP="00A44A2C">
            <w:pPr>
              <w:spacing w:line="312" w:lineRule="auto"/>
              <w:jc w:val="both"/>
              <w:rPr>
                <w:rFonts w:ascii="Times New Roman" w:hAnsi="Times New Roman"/>
                <w:sz w:val="28"/>
                <w:szCs w:val="28"/>
              </w:rPr>
            </w:pPr>
            <w:r w:rsidRPr="001164DE">
              <w:rPr>
                <w:rFonts w:ascii="Times New Roman" w:hAnsi="Times New Roman"/>
                <w:sz w:val="28"/>
                <w:szCs w:val="28"/>
              </w:rPr>
              <w:lastRenderedPageBreak/>
              <w:t>[localpart]@[tên miền]</w:t>
            </w:r>
          </w:p>
          <w:p w14:paraId="4424ECC2" w14:textId="77777777" w:rsidR="00CE6A2D" w:rsidRPr="001164DE" w:rsidRDefault="00CE6A2D" w:rsidP="00A44A2C">
            <w:pPr>
              <w:spacing w:line="312" w:lineRule="auto"/>
              <w:jc w:val="both"/>
              <w:rPr>
                <w:rFonts w:ascii="Times New Roman" w:hAnsi="Times New Roman"/>
                <w:sz w:val="28"/>
                <w:szCs w:val="28"/>
              </w:rPr>
            </w:pPr>
            <w:r w:rsidRPr="001164DE">
              <w:rPr>
                <w:rFonts w:ascii="Times New Roman" w:hAnsi="Times New Roman"/>
                <w:sz w:val="28"/>
                <w:szCs w:val="28"/>
              </w:rPr>
              <w:t>(Ví dụ: abc@gmail.com)</w:t>
            </w:r>
          </w:p>
        </w:tc>
      </w:tr>
      <w:tr w:rsidR="00CE6A2D" w:rsidRPr="001164DE" w14:paraId="3D334768" w14:textId="77777777" w:rsidTr="00A84F88">
        <w:tc>
          <w:tcPr>
            <w:tcW w:w="810" w:type="dxa"/>
          </w:tcPr>
          <w:p w14:paraId="0B8EE657" w14:textId="77777777" w:rsidR="00CE6A2D" w:rsidRPr="001164DE" w:rsidRDefault="00CE6A2D" w:rsidP="002B7031">
            <w:pPr>
              <w:spacing w:line="312" w:lineRule="auto"/>
              <w:jc w:val="center"/>
              <w:rPr>
                <w:rFonts w:ascii="Times New Roman" w:hAnsi="Times New Roman"/>
                <w:sz w:val="28"/>
                <w:szCs w:val="28"/>
              </w:rPr>
            </w:pPr>
            <w:r w:rsidRPr="001164DE">
              <w:rPr>
                <w:rFonts w:ascii="Times New Roman" w:hAnsi="Times New Roman"/>
                <w:sz w:val="28"/>
                <w:szCs w:val="28"/>
              </w:rPr>
              <w:lastRenderedPageBreak/>
              <w:t>3</w:t>
            </w:r>
          </w:p>
        </w:tc>
        <w:tc>
          <w:tcPr>
            <w:tcW w:w="2575" w:type="dxa"/>
          </w:tcPr>
          <w:p w14:paraId="04274E3B" w14:textId="77777777" w:rsidR="00CE6A2D" w:rsidRPr="001164DE" w:rsidRDefault="00CE6A2D" w:rsidP="002B7031">
            <w:pPr>
              <w:spacing w:line="312" w:lineRule="auto"/>
              <w:rPr>
                <w:rFonts w:ascii="Times New Roman" w:hAnsi="Times New Roman"/>
                <w:sz w:val="28"/>
                <w:szCs w:val="28"/>
              </w:rPr>
            </w:pPr>
            <w:r w:rsidRPr="001164DE">
              <w:rPr>
                <w:rFonts w:ascii="Times New Roman" w:hAnsi="Times New Roman"/>
                <w:sz w:val="28"/>
                <w:szCs w:val="28"/>
              </w:rPr>
              <w:t>Số điện thoại</w:t>
            </w:r>
          </w:p>
        </w:tc>
        <w:tc>
          <w:tcPr>
            <w:tcW w:w="1432" w:type="dxa"/>
          </w:tcPr>
          <w:p w14:paraId="72F0F0DE" w14:textId="77777777" w:rsidR="00CE6A2D" w:rsidRPr="001164DE" w:rsidRDefault="00CE6A2D" w:rsidP="002B7031">
            <w:pPr>
              <w:spacing w:line="312" w:lineRule="auto"/>
              <w:rPr>
                <w:rFonts w:ascii="Times New Roman" w:hAnsi="Times New Roman"/>
                <w:sz w:val="28"/>
                <w:szCs w:val="28"/>
              </w:rPr>
            </w:pPr>
            <w:r w:rsidRPr="001164DE">
              <w:rPr>
                <w:rFonts w:ascii="Times New Roman" w:hAnsi="Times New Roman"/>
                <w:sz w:val="28"/>
                <w:szCs w:val="28"/>
              </w:rPr>
              <w:t>Chuỗi ký tự (50)</w:t>
            </w:r>
          </w:p>
        </w:tc>
        <w:tc>
          <w:tcPr>
            <w:tcW w:w="792" w:type="dxa"/>
          </w:tcPr>
          <w:p w14:paraId="205560C6" w14:textId="77777777" w:rsidR="00CE6A2D" w:rsidRPr="001164DE" w:rsidRDefault="00CE6A2D" w:rsidP="002B7031">
            <w:pPr>
              <w:spacing w:line="312" w:lineRule="auto"/>
              <w:rPr>
                <w:rFonts w:ascii="Times New Roman" w:hAnsi="Times New Roman"/>
                <w:sz w:val="28"/>
                <w:szCs w:val="28"/>
              </w:rPr>
            </w:pPr>
            <w:r w:rsidRPr="001164DE">
              <w:rPr>
                <w:rFonts w:ascii="Times New Roman" w:hAnsi="Times New Roman"/>
                <w:sz w:val="28"/>
                <w:szCs w:val="28"/>
              </w:rPr>
              <w:t>Có</w:t>
            </w:r>
          </w:p>
        </w:tc>
        <w:tc>
          <w:tcPr>
            <w:tcW w:w="1079" w:type="dxa"/>
          </w:tcPr>
          <w:p w14:paraId="066E439B" w14:textId="77777777" w:rsidR="00CE6A2D" w:rsidRPr="001164DE" w:rsidRDefault="00CE6A2D" w:rsidP="002B7031">
            <w:pPr>
              <w:spacing w:line="312" w:lineRule="auto"/>
              <w:rPr>
                <w:rFonts w:ascii="Times New Roman" w:hAnsi="Times New Roman"/>
                <w:sz w:val="28"/>
                <w:szCs w:val="28"/>
                <w:lang w:val="vi-VN"/>
              </w:rPr>
            </w:pPr>
          </w:p>
        </w:tc>
        <w:tc>
          <w:tcPr>
            <w:tcW w:w="2667" w:type="dxa"/>
          </w:tcPr>
          <w:p w14:paraId="4F244336" w14:textId="77777777" w:rsidR="00CE6A2D" w:rsidRPr="001164DE" w:rsidRDefault="00CE6A2D" w:rsidP="00A44A2C">
            <w:pPr>
              <w:spacing w:line="312" w:lineRule="auto"/>
              <w:jc w:val="both"/>
              <w:rPr>
                <w:rFonts w:ascii="Times New Roman" w:hAnsi="Times New Roman"/>
                <w:sz w:val="28"/>
                <w:szCs w:val="28"/>
              </w:rPr>
            </w:pPr>
            <w:r w:rsidRPr="001164DE">
              <w:rPr>
                <w:rFonts w:ascii="Times New Roman" w:hAnsi="Times New Roman"/>
                <w:sz w:val="28"/>
                <w:szCs w:val="28"/>
              </w:rPr>
              <w:t>Cho phép NSD nhập số điện thoại</w:t>
            </w:r>
          </w:p>
        </w:tc>
      </w:tr>
      <w:tr w:rsidR="00CE6A2D" w:rsidRPr="001164DE" w14:paraId="15C69C74" w14:textId="77777777" w:rsidTr="00A84F88">
        <w:tc>
          <w:tcPr>
            <w:tcW w:w="810" w:type="dxa"/>
          </w:tcPr>
          <w:p w14:paraId="734743FC" w14:textId="77777777" w:rsidR="00CE6A2D" w:rsidRPr="001164DE" w:rsidRDefault="00CE6A2D" w:rsidP="002B7031">
            <w:pPr>
              <w:spacing w:line="312" w:lineRule="auto"/>
              <w:jc w:val="center"/>
              <w:rPr>
                <w:rFonts w:ascii="Times New Roman" w:hAnsi="Times New Roman"/>
                <w:sz w:val="28"/>
                <w:szCs w:val="28"/>
              </w:rPr>
            </w:pPr>
            <w:r w:rsidRPr="001164DE">
              <w:rPr>
                <w:rFonts w:ascii="Times New Roman" w:hAnsi="Times New Roman"/>
                <w:sz w:val="28"/>
                <w:szCs w:val="28"/>
              </w:rPr>
              <w:t>4</w:t>
            </w:r>
          </w:p>
        </w:tc>
        <w:tc>
          <w:tcPr>
            <w:tcW w:w="2575" w:type="dxa"/>
          </w:tcPr>
          <w:p w14:paraId="10080745" w14:textId="77777777" w:rsidR="00CE6A2D" w:rsidRPr="001164DE" w:rsidRDefault="00CE6A2D" w:rsidP="002B7031">
            <w:pPr>
              <w:spacing w:line="312" w:lineRule="auto"/>
              <w:rPr>
                <w:rFonts w:ascii="Times New Roman" w:hAnsi="Times New Roman"/>
                <w:sz w:val="28"/>
                <w:szCs w:val="28"/>
              </w:rPr>
            </w:pPr>
            <w:r w:rsidRPr="001164DE">
              <w:rPr>
                <w:rFonts w:ascii="Times New Roman" w:hAnsi="Times New Roman"/>
                <w:sz w:val="28"/>
                <w:szCs w:val="28"/>
                <w:lang w:val="vi-VN"/>
              </w:rPr>
              <w:t xml:space="preserve">Nội dung </w:t>
            </w:r>
            <w:r w:rsidRPr="001164DE">
              <w:rPr>
                <w:rFonts w:ascii="Times New Roman" w:hAnsi="Times New Roman"/>
                <w:sz w:val="28"/>
                <w:szCs w:val="28"/>
              </w:rPr>
              <w:t>yêu cầu</w:t>
            </w:r>
          </w:p>
        </w:tc>
        <w:tc>
          <w:tcPr>
            <w:tcW w:w="1432" w:type="dxa"/>
          </w:tcPr>
          <w:p w14:paraId="1F0BAB20" w14:textId="77777777" w:rsidR="00CE6A2D" w:rsidRPr="001164DE" w:rsidRDefault="00CE6A2D" w:rsidP="002B7031">
            <w:pPr>
              <w:spacing w:line="312" w:lineRule="auto"/>
              <w:rPr>
                <w:rFonts w:ascii="Times New Roman" w:hAnsi="Times New Roman"/>
                <w:sz w:val="28"/>
                <w:szCs w:val="28"/>
              </w:rPr>
            </w:pPr>
            <w:r w:rsidRPr="001164DE">
              <w:rPr>
                <w:rFonts w:ascii="Times New Roman" w:hAnsi="Times New Roman"/>
                <w:sz w:val="28"/>
                <w:szCs w:val="28"/>
              </w:rPr>
              <w:t>Chuỗi ký tự (500)</w:t>
            </w:r>
          </w:p>
        </w:tc>
        <w:tc>
          <w:tcPr>
            <w:tcW w:w="792" w:type="dxa"/>
          </w:tcPr>
          <w:p w14:paraId="1DB0A1ED" w14:textId="77777777" w:rsidR="00CE6A2D" w:rsidRPr="001164DE" w:rsidRDefault="00CE6A2D" w:rsidP="002B7031">
            <w:pPr>
              <w:spacing w:line="312" w:lineRule="auto"/>
              <w:rPr>
                <w:rFonts w:ascii="Times New Roman" w:hAnsi="Times New Roman"/>
                <w:sz w:val="28"/>
                <w:szCs w:val="28"/>
                <w:lang w:val="vi-VN"/>
              </w:rPr>
            </w:pPr>
            <w:r w:rsidRPr="001164DE">
              <w:rPr>
                <w:rFonts w:ascii="Times New Roman" w:hAnsi="Times New Roman"/>
                <w:sz w:val="28"/>
                <w:szCs w:val="28"/>
                <w:lang w:val="vi-VN"/>
              </w:rPr>
              <w:t>Có</w:t>
            </w:r>
          </w:p>
        </w:tc>
        <w:tc>
          <w:tcPr>
            <w:tcW w:w="1079" w:type="dxa"/>
          </w:tcPr>
          <w:p w14:paraId="1C40B686" w14:textId="77777777" w:rsidR="00CE6A2D" w:rsidRPr="001164DE" w:rsidRDefault="00CE6A2D" w:rsidP="002B7031">
            <w:pPr>
              <w:spacing w:line="312" w:lineRule="auto"/>
              <w:rPr>
                <w:rFonts w:ascii="Times New Roman" w:hAnsi="Times New Roman"/>
                <w:sz w:val="28"/>
                <w:szCs w:val="28"/>
                <w:lang w:val="vi-VN"/>
              </w:rPr>
            </w:pPr>
          </w:p>
        </w:tc>
        <w:tc>
          <w:tcPr>
            <w:tcW w:w="2667" w:type="dxa"/>
          </w:tcPr>
          <w:p w14:paraId="79A6F9B5" w14:textId="77777777" w:rsidR="00CE6A2D" w:rsidRPr="001164DE" w:rsidRDefault="00CE6A2D" w:rsidP="00A44A2C">
            <w:pPr>
              <w:spacing w:line="312" w:lineRule="auto"/>
              <w:jc w:val="both"/>
              <w:rPr>
                <w:rFonts w:ascii="Times New Roman" w:hAnsi="Times New Roman"/>
                <w:sz w:val="28"/>
                <w:szCs w:val="28"/>
              </w:rPr>
            </w:pPr>
            <w:r w:rsidRPr="001164DE">
              <w:rPr>
                <w:rFonts w:ascii="Times New Roman" w:hAnsi="Times New Roman"/>
                <w:sz w:val="28"/>
                <w:szCs w:val="28"/>
              </w:rPr>
              <w:t>Cho phép NSD</w:t>
            </w:r>
            <w:r w:rsidRPr="001164DE">
              <w:rPr>
                <w:rFonts w:ascii="Times New Roman" w:hAnsi="Times New Roman"/>
                <w:sz w:val="28"/>
                <w:szCs w:val="28"/>
                <w:lang w:val="vi-VN"/>
              </w:rPr>
              <w:t xml:space="preserve"> soạn thảo nội dung </w:t>
            </w:r>
            <w:r w:rsidRPr="001164DE">
              <w:rPr>
                <w:rFonts w:ascii="Times New Roman" w:hAnsi="Times New Roman"/>
                <w:sz w:val="28"/>
                <w:szCs w:val="28"/>
              </w:rPr>
              <w:t>yêu cầu</w:t>
            </w:r>
          </w:p>
        </w:tc>
      </w:tr>
      <w:tr w:rsidR="00CE6A2D" w:rsidRPr="001164DE" w14:paraId="7D2ADBA6" w14:textId="77777777" w:rsidTr="00A84F88">
        <w:tc>
          <w:tcPr>
            <w:tcW w:w="810" w:type="dxa"/>
          </w:tcPr>
          <w:p w14:paraId="7F6CBFD1" w14:textId="77777777" w:rsidR="00CE6A2D" w:rsidRPr="001164DE" w:rsidRDefault="00CE6A2D" w:rsidP="002B7031">
            <w:pPr>
              <w:spacing w:line="312" w:lineRule="auto"/>
              <w:jc w:val="center"/>
              <w:rPr>
                <w:rFonts w:ascii="Times New Roman" w:hAnsi="Times New Roman"/>
                <w:sz w:val="28"/>
                <w:szCs w:val="28"/>
              </w:rPr>
            </w:pPr>
            <w:r w:rsidRPr="001164DE">
              <w:rPr>
                <w:rFonts w:ascii="Times New Roman" w:hAnsi="Times New Roman"/>
                <w:sz w:val="28"/>
                <w:szCs w:val="28"/>
              </w:rPr>
              <w:t>5</w:t>
            </w:r>
          </w:p>
        </w:tc>
        <w:tc>
          <w:tcPr>
            <w:tcW w:w="2575" w:type="dxa"/>
          </w:tcPr>
          <w:p w14:paraId="0A079F2D" w14:textId="77777777" w:rsidR="00CE6A2D" w:rsidRPr="001164DE" w:rsidRDefault="00CE6A2D" w:rsidP="002B7031">
            <w:pPr>
              <w:spacing w:line="312" w:lineRule="auto"/>
              <w:rPr>
                <w:rFonts w:ascii="Times New Roman" w:hAnsi="Times New Roman"/>
                <w:sz w:val="28"/>
                <w:szCs w:val="28"/>
              </w:rPr>
            </w:pPr>
            <w:r w:rsidRPr="001164DE">
              <w:rPr>
                <w:rFonts w:ascii="Times New Roman" w:hAnsi="Times New Roman"/>
                <w:sz w:val="28"/>
                <w:szCs w:val="28"/>
              </w:rPr>
              <w:t>Số lượng</w:t>
            </w:r>
          </w:p>
        </w:tc>
        <w:tc>
          <w:tcPr>
            <w:tcW w:w="1432" w:type="dxa"/>
          </w:tcPr>
          <w:p w14:paraId="61724AB3" w14:textId="77777777" w:rsidR="00CE6A2D" w:rsidRPr="001164DE" w:rsidRDefault="00CE6A2D" w:rsidP="002B7031">
            <w:pPr>
              <w:spacing w:line="312" w:lineRule="auto"/>
              <w:rPr>
                <w:rFonts w:ascii="Times New Roman" w:hAnsi="Times New Roman"/>
                <w:sz w:val="28"/>
                <w:szCs w:val="28"/>
              </w:rPr>
            </w:pPr>
            <w:r w:rsidRPr="001164DE">
              <w:rPr>
                <w:rFonts w:ascii="Times New Roman" w:hAnsi="Times New Roman"/>
                <w:sz w:val="28"/>
                <w:szCs w:val="28"/>
              </w:rPr>
              <w:t>Số tự nhiên (10)</w:t>
            </w:r>
          </w:p>
        </w:tc>
        <w:tc>
          <w:tcPr>
            <w:tcW w:w="792" w:type="dxa"/>
          </w:tcPr>
          <w:p w14:paraId="78A8AE8F" w14:textId="77777777" w:rsidR="00CE6A2D" w:rsidRPr="001164DE" w:rsidRDefault="00CE6A2D" w:rsidP="002B7031">
            <w:pPr>
              <w:spacing w:line="312" w:lineRule="auto"/>
              <w:rPr>
                <w:rFonts w:ascii="Times New Roman" w:hAnsi="Times New Roman"/>
                <w:sz w:val="28"/>
                <w:szCs w:val="28"/>
                <w:lang w:val="vi-VN"/>
              </w:rPr>
            </w:pPr>
            <w:r w:rsidRPr="001164DE">
              <w:rPr>
                <w:rFonts w:ascii="Times New Roman" w:hAnsi="Times New Roman"/>
                <w:sz w:val="28"/>
                <w:szCs w:val="28"/>
              </w:rPr>
              <w:t>Có</w:t>
            </w:r>
          </w:p>
        </w:tc>
        <w:tc>
          <w:tcPr>
            <w:tcW w:w="1079" w:type="dxa"/>
          </w:tcPr>
          <w:p w14:paraId="7A3D959D" w14:textId="77777777" w:rsidR="00CE6A2D" w:rsidRPr="001164DE" w:rsidRDefault="00CE6A2D" w:rsidP="002B7031">
            <w:pPr>
              <w:spacing w:line="312" w:lineRule="auto"/>
              <w:rPr>
                <w:rFonts w:ascii="Times New Roman" w:hAnsi="Times New Roman"/>
                <w:sz w:val="28"/>
                <w:szCs w:val="28"/>
                <w:lang w:val="vi-VN"/>
              </w:rPr>
            </w:pPr>
          </w:p>
        </w:tc>
        <w:tc>
          <w:tcPr>
            <w:tcW w:w="2667" w:type="dxa"/>
          </w:tcPr>
          <w:p w14:paraId="27A19701" w14:textId="77777777" w:rsidR="00CE6A2D" w:rsidRPr="001164DE" w:rsidRDefault="00CE6A2D" w:rsidP="00A44A2C">
            <w:pPr>
              <w:spacing w:line="312" w:lineRule="auto"/>
              <w:jc w:val="both"/>
              <w:rPr>
                <w:rFonts w:ascii="Times New Roman" w:hAnsi="Times New Roman"/>
                <w:sz w:val="28"/>
                <w:szCs w:val="28"/>
              </w:rPr>
            </w:pPr>
            <w:r w:rsidRPr="001164DE">
              <w:rPr>
                <w:rFonts w:ascii="Times New Roman" w:hAnsi="Times New Roman"/>
                <w:sz w:val="28"/>
                <w:szCs w:val="28"/>
              </w:rPr>
              <w:t>Cho phép NSD điền số lượng ấn phẩm muốn đặt</w:t>
            </w:r>
          </w:p>
        </w:tc>
      </w:tr>
    </w:tbl>
    <w:p w14:paraId="65C2880B" w14:textId="77777777" w:rsidR="009E2D37" w:rsidRPr="001164DE" w:rsidRDefault="009E2D37" w:rsidP="002B7031">
      <w:pPr>
        <w:spacing w:line="312" w:lineRule="auto"/>
        <w:rPr>
          <w:rFonts w:ascii="Times New Roman" w:eastAsia="Calibri" w:hAnsi="Times New Roman" w:cs="Times New Roman"/>
          <w:i/>
          <w:sz w:val="28"/>
          <w:szCs w:val="28"/>
          <w:lang w:eastAsia="x-none"/>
        </w:rPr>
      </w:pPr>
      <w:r w:rsidRPr="001164DE">
        <w:rPr>
          <w:rFonts w:ascii="Times New Roman" w:hAnsi="Times New Roman" w:cs="Times New Roman"/>
          <w:sz w:val="28"/>
          <w:szCs w:val="28"/>
        </w:rPr>
        <w:br w:type="page"/>
      </w:r>
    </w:p>
    <w:p w14:paraId="72EA04E8" w14:textId="4C535DA3" w:rsidR="00C96284" w:rsidRPr="001164DE" w:rsidRDefault="00892BFF" w:rsidP="002B7031">
      <w:pPr>
        <w:pStyle w:val="ListParagraph"/>
        <w:spacing w:line="312" w:lineRule="auto"/>
      </w:pPr>
      <w:r w:rsidRPr="001164DE">
        <w:rPr>
          <w:lang w:val="en-US"/>
        </w:rPr>
        <w:lastRenderedPageBreak/>
        <w:t xml:space="preserve">Sửa yêu cầu mua sách pháp luật, </w:t>
      </w:r>
      <w:r w:rsidR="00E04DD9" w:rsidRPr="001164DE">
        <w:rPr>
          <w:lang w:val="en-US"/>
        </w:rPr>
        <w:t>Tạp chí Thuế</w:t>
      </w:r>
    </w:p>
    <w:p w14:paraId="16CB1C3D" w14:textId="77777777" w:rsidR="00892BFF" w:rsidRPr="001164DE" w:rsidRDefault="00892BFF" w:rsidP="002B7031">
      <w:pPr>
        <w:pStyle w:val="Style2"/>
        <w:numPr>
          <w:ilvl w:val="0"/>
          <w:numId w:val="0"/>
        </w:numPr>
        <w:spacing w:line="312" w:lineRule="auto"/>
        <w:jc w:val="center"/>
      </w:pPr>
      <w:r w:rsidRPr="001164DE">
        <w:rPr>
          <w:noProof/>
        </w:rPr>
        <w:drawing>
          <wp:inline distT="0" distB="0" distL="0" distR="0" wp14:anchorId="7843A348" wp14:editId="55DC028E">
            <wp:extent cx="3876675" cy="4286250"/>
            <wp:effectExtent l="19050" t="19050" r="28575" b="1905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876675" cy="4286250"/>
                    </a:xfrm>
                    <a:prstGeom prst="rect">
                      <a:avLst/>
                    </a:prstGeom>
                    <a:ln>
                      <a:solidFill>
                        <a:schemeClr val="tx1"/>
                      </a:solidFill>
                    </a:ln>
                  </pic:spPr>
                </pic:pic>
              </a:graphicData>
            </a:graphic>
          </wp:inline>
        </w:drawing>
      </w:r>
    </w:p>
    <w:p w14:paraId="09070FA1" w14:textId="77777777" w:rsidR="00892BFF" w:rsidRPr="001164DE" w:rsidRDefault="00892BFF" w:rsidP="002B7031">
      <w:pPr>
        <w:pStyle w:val="Style2"/>
        <w:numPr>
          <w:ilvl w:val="0"/>
          <w:numId w:val="0"/>
        </w:numPr>
        <w:spacing w:line="312" w:lineRule="auto"/>
      </w:pPr>
    </w:p>
    <w:p w14:paraId="6EEF4131" w14:textId="4D4F39BD" w:rsidR="00892BFF" w:rsidRPr="001164DE" w:rsidRDefault="00892BFF" w:rsidP="002B7031">
      <w:pPr>
        <w:pStyle w:val="Caption"/>
        <w:spacing w:after="0" w:line="312" w:lineRule="auto"/>
        <w:rPr>
          <w:sz w:val="28"/>
          <w:szCs w:val="28"/>
        </w:rPr>
      </w:pPr>
      <w:r w:rsidRPr="001164DE">
        <w:rPr>
          <w:sz w:val="28"/>
          <w:szCs w:val="28"/>
        </w:rPr>
        <w:t xml:space="preserve">Giao diện </w:t>
      </w:r>
      <w:r w:rsidRPr="001164DE">
        <w:rPr>
          <w:sz w:val="28"/>
          <w:szCs w:val="28"/>
        </w:rPr>
        <w:fldChar w:fldCharType="begin"/>
      </w:r>
      <w:r w:rsidRPr="001164DE">
        <w:rPr>
          <w:sz w:val="28"/>
          <w:szCs w:val="28"/>
        </w:rPr>
        <w:instrText xml:space="preserve"> SEQ Giao_diện \* ARABIC </w:instrText>
      </w:r>
      <w:r w:rsidRPr="001164DE">
        <w:rPr>
          <w:sz w:val="28"/>
          <w:szCs w:val="28"/>
        </w:rPr>
        <w:fldChar w:fldCharType="separate"/>
      </w:r>
      <w:r w:rsidR="0045178B">
        <w:rPr>
          <w:noProof/>
          <w:sz w:val="28"/>
          <w:szCs w:val="28"/>
        </w:rPr>
        <w:t>32</w:t>
      </w:r>
      <w:r w:rsidRPr="001164DE">
        <w:rPr>
          <w:noProof/>
          <w:sz w:val="28"/>
          <w:szCs w:val="28"/>
        </w:rPr>
        <w:fldChar w:fldCharType="end"/>
      </w:r>
      <w:r w:rsidRPr="001164DE">
        <w:rPr>
          <w:sz w:val="28"/>
          <w:szCs w:val="28"/>
        </w:rPr>
        <w:t xml:space="preserve">: Sửa yêu cầu đặt sách pháp luật, </w:t>
      </w:r>
      <w:r w:rsidR="00E04DD9" w:rsidRPr="001164DE">
        <w:rPr>
          <w:sz w:val="28"/>
          <w:szCs w:val="28"/>
        </w:rPr>
        <w:t>Tạp chí Thuế</w:t>
      </w:r>
    </w:p>
    <w:p w14:paraId="6BA4ED5C" w14:textId="77777777" w:rsidR="00892BFF" w:rsidRPr="001164DE" w:rsidRDefault="00892BFF" w:rsidP="002B7031">
      <w:pPr>
        <w:pStyle w:val="Style2"/>
        <w:spacing w:line="312" w:lineRule="auto"/>
      </w:pPr>
      <w:r w:rsidRPr="001164DE">
        <w:t>Thiết kế</w:t>
      </w:r>
      <w:r w:rsidR="00704121" w:rsidRPr="001164DE">
        <w:t xml:space="preserve"> trường dữ liệu</w:t>
      </w:r>
    </w:p>
    <w:tbl>
      <w:tblPr>
        <w:tblStyle w:val="TableGrid"/>
        <w:tblW w:w="0" w:type="auto"/>
        <w:tblInd w:w="-5" w:type="dxa"/>
        <w:tblLook w:val="04A0" w:firstRow="1" w:lastRow="0" w:firstColumn="1" w:lastColumn="0" w:noHBand="0" w:noVBand="1"/>
      </w:tblPr>
      <w:tblGrid>
        <w:gridCol w:w="890"/>
        <w:gridCol w:w="2080"/>
        <w:gridCol w:w="1800"/>
        <w:gridCol w:w="792"/>
        <w:gridCol w:w="1051"/>
        <w:gridCol w:w="2453"/>
      </w:tblGrid>
      <w:tr w:rsidR="00892BFF" w:rsidRPr="001164DE" w14:paraId="1ACFB265" w14:textId="77777777" w:rsidTr="00A84F88">
        <w:trPr>
          <w:tblHeader/>
        </w:trPr>
        <w:tc>
          <w:tcPr>
            <w:tcW w:w="900" w:type="dxa"/>
            <w:shd w:val="clear" w:color="auto" w:fill="E7E6E6" w:themeFill="background2"/>
          </w:tcPr>
          <w:p w14:paraId="3132C64D" w14:textId="77777777" w:rsidR="00892BFF" w:rsidRPr="001164DE" w:rsidRDefault="00892BFF" w:rsidP="002B7031">
            <w:pPr>
              <w:spacing w:line="312" w:lineRule="auto"/>
              <w:jc w:val="center"/>
              <w:rPr>
                <w:rFonts w:ascii="Times New Roman" w:hAnsi="Times New Roman"/>
                <w:b/>
                <w:sz w:val="28"/>
                <w:szCs w:val="28"/>
              </w:rPr>
            </w:pPr>
            <w:r w:rsidRPr="001164DE">
              <w:rPr>
                <w:rFonts w:ascii="Times New Roman" w:hAnsi="Times New Roman"/>
                <w:b/>
                <w:sz w:val="28"/>
                <w:szCs w:val="28"/>
              </w:rPr>
              <w:t>STT</w:t>
            </w:r>
          </w:p>
        </w:tc>
        <w:tc>
          <w:tcPr>
            <w:tcW w:w="2160" w:type="dxa"/>
            <w:shd w:val="clear" w:color="auto" w:fill="E7E6E6" w:themeFill="background2"/>
          </w:tcPr>
          <w:p w14:paraId="03EE56C3" w14:textId="77777777" w:rsidR="00892BFF" w:rsidRPr="001164DE" w:rsidRDefault="00892BFF"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Thông tin</w:t>
            </w:r>
          </w:p>
        </w:tc>
        <w:tc>
          <w:tcPr>
            <w:tcW w:w="1866" w:type="dxa"/>
            <w:shd w:val="clear" w:color="auto" w:fill="E7E6E6" w:themeFill="background2"/>
          </w:tcPr>
          <w:p w14:paraId="698321B2" w14:textId="77777777" w:rsidR="00892BFF" w:rsidRPr="001164DE" w:rsidRDefault="00892BFF"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Kiểu dữ liệu</w:t>
            </w:r>
          </w:p>
        </w:tc>
        <w:tc>
          <w:tcPr>
            <w:tcW w:w="792" w:type="dxa"/>
            <w:shd w:val="clear" w:color="auto" w:fill="E7E6E6" w:themeFill="background2"/>
          </w:tcPr>
          <w:p w14:paraId="66B0A5F8" w14:textId="77777777" w:rsidR="00892BFF" w:rsidRPr="001164DE" w:rsidRDefault="00892BFF"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Bắt buộc</w:t>
            </w:r>
          </w:p>
        </w:tc>
        <w:tc>
          <w:tcPr>
            <w:tcW w:w="1072" w:type="dxa"/>
            <w:shd w:val="clear" w:color="auto" w:fill="E7E6E6" w:themeFill="background2"/>
          </w:tcPr>
          <w:p w14:paraId="21DC020C" w14:textId="77777777" w:rsidR="00892BFF" w:rsidRPr="001164DE" w:rsidRDefault="00892BFF"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Mặc định</w:t>
            </w:r>
          </w:p>
        </w:tc>
        <w:tc>
          <w:tcPr>
            <w:tcW w:w="2565" w:type="dxa"/>
            <w:shd w:val="clear" w:color="auto" w:fill="E7E6E6" w:themeFill="background2"/>
          </w:tcPr>
          <w:p w14:paraId="10474FDE" w14:textId="77777777" w:rsidR="00892BFF" w:rsidRPr="001164DE" w:rsidRDefault="00892BFF" w:rsidP="002B7031">
            <w:pPr>
              <w:spacing w:line="312" w:lineRule="auto"/>
              <w:jc w:val="center"/>
              <w:rPr>
                <w:rFonts w:ascii="Times New Roman" w:hAnsi="Times New Roman"/>
                <w:b/>
                <w:sz w:val="28"/>
                <w:szCs w:val="28"/>
              </w:rPr>
            </w:pPr>
            <w:r w:rsidRPr="001164DE">
              <w:rPr>
                <w:rFonts w:ascii="Times New Roman" w:hAnsi="Times New Roman"/>
                <w:b/>
                <w:sz w:val="28"/>
                <w:szCs w:val="28"/>
              </w:rPr>
              <w:t>Ràng buộc</w:t>
            </w:r>
          </w:p>
        </w:tc>
      </w:tr>
      <w:tr w:rsidR="00892BFF" w:rsidRPr="001164DE" w14:paraId="49C6A865" w14:textId="77777777" w:rsidTr="00A84F88">
        <w:tc>
          <w:tcPr>
            <w:tcW w:w="9355" w:type="dxa"/>
            <w:gridSpan w:val="6"/>
          </w:tcPr>
          <w:p w14:paraId="2CFB8FC1" w14:textId="77777777" w:rsidR="00892BFF" w:rsidRPr="001164DE" w:rsidRDefault="00892BFF" w:rsidP="002B7031">
            <w:pPr>
              <w:spacing w:line="312" w:lineRule="auto"/>
              <w:rPr>
                <w:rFonts w:ascii="Times New Roman" w:hAnsi="Times New Roman"/>
                <w:b/>
                <w:i/>
                <w:sz w:val="28"/>
                <w:szCs w:val="28"/>
              </w:rPr>
            </w:pPr>
            <w:r w:rsidRPr="001164DE">
              <w:rPr>
                <w:rFonts w:ascii="Times New Roman" w:hAnsi="Times New Roman"/>
                <w:b/>
                <w:i/>
                <w:sz w:val="28"/>
                <w:szCs w:val="28"/>
              </w:rPr>
              <w:t>Sửa yêu cầu</w:t>
            </w:r>
          </w:p>
        </w:tc>
      </w:tr>
      <w:tr w:rsidR="00892BFF" w:rsidRPr="001164DE" w14:paraId="7BC85D6A" w14:textId="77777777" w:rsidTr="00A84F88">
        <w:tc>
          <w:tcPr>
            <w:tcW w:w="900" w:type="dxa"/>
          </w:tcPr>
          <w:p w14:paraId="6536F6E4" w14:textId="77777777" w:rsidR="00892BFF" w:rsidRPr="001164DE" w:rsidRDefault="00892BFF" w:rsidP="002B7031">
            <w:pPr>
              <w:spacing w:line="312" w:lineRule="auto"/>
              <w:jc w:val="center"/>
              <w:rPr>
                <w:rFonts w:ascii="Times New Roman" w:hAnsi="Times New Roman"/>
                <w:sz w:val="28"/>
                <w:szCs w:val="28"/>
              </w:rPr>
            </w:pPr>
            <w:r w:rsidRPr="001164DE">
              <w:rPr>
                <w:rFonts w:ascii="Times New Roman" w:hAnsi="Times New Roman"/>
                <w:sz w:val="28"/>
                <w:szCs w:val="28"/>
              </w:rPr>
              <w:t>1</w:t>
            </w:r>
          </w:p>
        </w:tc>
        <w:tc>
          <w:tcPr>
            <w:tcW w:w="2160" w:type="dxa"/>
          </w:tcPr>
          <w:p w14:paraId="08AA7E9E" w14:textId="77777777" w:rsidR="00892BFF" w:rsidRPr="001164DE" w:rsidRDefault="00892BFF" w:rsidP="002B7031">
            <w:pPr>
              <w:spacing w:line="312" w:lineRule="auto"/>
              <w:rPr>
                <w:rFonts w:ascii="Times New Roman" w:hAnsi="Times New Roman"/>
                <w:sz w:val="28"/>
                <w:szCs w:val="28"/>
              </w:rPr>
            </w:pPr>
            <w:r w:rsidRPr="001164DE">
              <w:rPr>
                <w:rFonts w:ascii="Times New Roman" w:hAnsi="Times New Roman"/>
                <w:sz w:val="28"/>
                <w:szCs w:val="28"/>
              </w:rPr>
              <w:t>Họ và tên</w:t>
            </w:r>
          </w:p>
        </w:tc>
        <w:tc>
          <w:tcPr>
            <w:tcW w:w="1866" w:type="dxa"/>
          </w:tcPr>
          <w:p w14:paraId="0FC83B8F" w14:textId="77777777" w:rsidR="00892BFF" w:rsidRPr="001164DE" w:rsidRDefault="00892BFF" w:rsidP="002B7031">
            <w:pPr>
              <w:spacing w:line="312" w:lineRule="auto"/>
              <w:rPr>
                <w:rFonts w:ascii="Times New Roman" w:hAnsi="Times New Roman"/>
                <w:sz w:val="28"/>
                <w:szCs w:val="28"/>
              </w:rPr>
            </w:pPr>
            <w:r w:rsidRPr="001164DE">
              <w:rPr>
                <w:rFonts w:ascii="Times New Roman" w:hAnsi="Times New Roman"/>
                <w:sz w:val="28"/>
                <w:szCs w:val="28"/>
              </w:rPr>
              <w:t>Chuỗi ký tự (50)</w:t>
            </w:r>
          </w:p>
        </w:tc>
        <w:tc>
          <w:tcPr>
            <w:tcW w:w="792" w:type="dxa"/>
          </w:tcPr>
          <w:p w14:paraId="0FA18D5B" w14:textId="77777777" w:rsidR="00892BFF" w:rsidRPr="001164DE" w:rsidRDefault="00892BFF" w:rsidP="002B7031">
            <w:pPr>
              <w:spacing w:line="312" w:lineRule="auto"/>
              <w:rPr>
                <w:rFonts w:ascii="Times New Roman" w:hAnsi="Times New Roman"/>
                <w:sz w:val="28"/>
                <w:szCs w:val="28"/>
              </w:rPr>
            </w:pPr>
            <w:r w:rsidRPr="001164DE">
              <w:rPr>
                <w:rFonts w:ascii="Times New Roman" w:hAnsi="Times New Roman"/>
                <w:sz w:val="28"/>
                <w:szCs w:val="28"/>
              </w:rPr>
              <w:t>Có</w:t>
            </w:r>
          </w:p>
        </w:tc>
        <w:tc>
          <w:tcPr>
            <w:tcW w:w="1072" w:type="dxa"/>
          </w:tcPr>
          <w:p w14:paraId="43B89C92" w14:textId="77777777" w:rsidR="00892BFF" w:rsidRPr="001164DE" w:rsidRDefault="00892BFF" w:rsidP="002B7031">
            <w:pPr>
              <w:spacing w:line="312" w:lineRule="auto"/>
              <w:rPr>
                <w:rFonts w:ascii="Times New Roman" w:hAnsi="Times New Roman"/>
                <w:sz w:val="28"/>
                <w:szCs w:val="28"/>
                <w:lang w:val="vi-VN"/>
              </w:rPr>
            </w:pPr>
          </w:p>
        </w:tc>
        <w:tc>
          <w:tcPr>
            <w:tcW w:w="2565" w:type="dxa"/>
          </w:tcPr>
          <w:p w14:paraId="1C5B75F1" w14:textId="77777777" w:rsidR="00892BFF" w:rsidRPr="001164DE" w:rsidRDefault="00892BFF" w:rsidP="00A44A2C">
            <w:pPr>
              <w:spacing w:line="312" w:lineRule="auto"/>
              <w:jc w:val="both"/>
              <w:rPr>
                <w:rFonts w:ascii="Times New Roman" w:hAnsi="Times New Roman"/>
                <w:sz w:val="28"/>
                <w:szCs w:val="28"/>
              </w:rPr>
            </w:pPr>
            <w:r w:rsidRPr="001164DE">
              <w:rPr>
                <w:rFonts w:ascii="Times New Roman" w:hAnsi="Times New Roman"/>
                <w:sz w:val="28"/>
                <w:szCs w:val="28"/>
              </w:rPr>
              <w:t>Cho phép NSD sửa Họ và tên người có yêu cầu đặt sách và tạp chí</w:t>
            </w:r>
          </w:p>
        </w:tc>
      </w:tr>
      <w:tr w:rsidR="00892BFF" w:rsidRPr="001164DE" w14:paraId="174A517E" w14:textId="77777777" w:rsidTr="00A84F88">
        <w:tc>
          <w:tcPr>
            <w:tcW w:w="900" w:type="dxa"/>
          </w:tcPr>
          <w:p w14:paraId="50B4948E" w14:textId="77777777" w:rsidR="00892BFF" w:rsidRPr="001164DE" w:rsidRDefault="00892BFF" w:rsidP="002B7031">
            <w:pPr>
              <w:spacing w:line="312" w:lineRule="auto"/>
              <w:jc w:val="center"/>
              <w:rPr>
                <w:rFonts w:ascii="Times New Roman" w:hAnsi="Times New Roman"/>
                <w:sz w:val="28"/>
                <w:szCs w:val="28"/>
              </w:rPr>
            </w:pPr>
            <w:r w:rsidRPr="001164DE">
              <w:rPr>
                <w:rFonts w:ascii="Times New Roman" w:hAnsi="Times New Roman"/>
                <w:sz w:val="28"/>
                <w:szCs w:val="28"/>
              </w:rPr>
              <w:t>2</w:t>
            </w:r>
          </w:p>
        </w:tc>
        <w:tc>
          <w:tcPr>
            <w:tcW w:w="2160" w:type="dxa"/>
          </w:tcPr>
          <w:p w14:paraId="3AB3FEE7" w14:textId="77777777" w:rsidR="00892BFF" w:rsidRPr="001164DE" w:rsidRDefault="00892BFF" w:rsidP="002B7031">
            <w:pPr>
              <w:spacing w:line="312" w:lineRule="auto"/>
              <w:rPr>
                <w:rFonts w:ascii="Times New Roman" w:hAnsi="Times New Roman"/>
                <w:sz w:val="28"/>
                <w:szCs w:val="28"/>
              </w:rPr>
            </w:pPr>
            <w:r w:rsidRPr="001164DE">
              <w:rPr>
                <w:rFonts w:ascii="Times New Roman" w:hAnsi="Times New Roman"/>
                <w:sz w:val="28"/>
                <w:szCs w:val="28"/>
              </w:rPr>
              <w:t>Địa chỉ email</w:t>
            </w:r>
          </w:p>
        </w:tc>
        <w:tc>
          <w:tcPr>
            <w:tcW w:w="1866" w:type="dxa"/>
          </w:tcPr>
          <w:p w14:paraId="2646AC4D" w14:textId="77777777" w:rsidR="00892BFF" w:rsidRPr="001164DE" w:rsidRDefault="00892BFF" w:rsidP="002B7031">
            <w:pPr>
              <w:spacing w:line="312" w:lineRule="auto"/>
              <w:rPr>
                <w:rFonts w:ascii="Times New Roman" w:hAnsi="Times New Roman"/>
                <w:sz w:val="28"/>
                <w:szCs w:val="28"/>
              </w:rPr>
            </w:pPr>
            <w:r w:rsidRPr="001164DE">
              <w:rPr>
                <w:rFonts w:ascii="Times New Roman" w:hAnsi="Times New Roman"/>
                <w:sz w:val="28"/>
                <w:szCs w:val="28"/>
              </w:rPr>
              <w:t>Chuỗi ký tự (50)</w:t>
            </w:r>
          </w:p>
        </w:tc>
        <w:tc>
          <w:tcPr>
            <w:tcW w:w="792" w:type="dxa"/>
          </w:tcPr>
          <w:p w14:paraId="004CCB49" w14:textId="77777777" w:rsidR="00892BFF" w:rsidRPr="001164DE" w:rsidRDefault="00892BFF" w:rsidP="002B7031">
            <w:pPr>
              <w:spacing w:line="312" w:lineRule="auto"/>
              <w:rPr>
                <w:rFonts w:ascii="Times New Roman" w:hAnsi="Times New Roman"/>
                <w:sz w:val="28"/>
                <w:szCs w:val="28"/>
              </w:rPr>
            </w:pPr>
            <w:r w:rsidRPr="001164DE">
              <w:rPr>
                <w:rFonts w:ascii="Times New Roman" w:hAnsi="Times New Roman"/>
                <w:sz w:val="28"/>
                <w:szCs w:val="28"/>
              </w:rPr>
              <w:t>Có</w:t>
            </w:r>
          </w:p>
        </w:tc>
        <w:tc>
          <w:tcPr>
            <w:tcW w:w="1072" w:type="dxa"/>
          </w:tcPr>
          <w:p w14:paraId="1D1F63AC" w14:textId="77777777" w:rsidR="00892BFF" w:rsidRPr="001164DE" w:rsidRDefault="00892BFF" w:rsidP="002B7031">
            <w:pPr>
              <w:spacing w:line="312" w:lineRule="auto"/>
              <w:rPr>
                <w:rFonts w:ascii="Times New Roman" w:hAnsi="Times New Roman"/>
                <w:sz w:val="28"/>
                <w:szCs w:val="28"/>
                <w:lang w:val="vi-VN"/>
              </w:rPr>
            </w:pPr>
          </w:p>
        </w:tc>
        <w:tc>
          <w:tcPr>
            <w:tcW w:w="2565" w:type="dxa"/>
          </w:tcPr>
          <w:p w14:paraId="583F8125" w14:textId="77777777" w:rsidR="00892BFF" w:rsidRPr="001164DE" w:rsidRDefault="00892BFF" w:rsidP="00A44A2C">
            <w:pPr>
              <w:spacing w:line="312" w:lineRule="auto"/>
              <w:jc w:val="both"/>
              <w:rPr>
                <w:rFonts w:ascii="Times New Roman" w:hAnsi="Times New Roman"/>
                <w:sz w:val="28"/>
                <w:szCs w:val="28"/>
              </w:rPr>
            </w:pPr>
            <w:r w:rsidRPr="001164DE">
              <w:rPr>
                <w:rFonts w:ascii="Times New Roman" w:hAnsi="Times New Roman"/>
                <w:sz w:val="28"/>
                <w:szCs w:val="28"/>
              </w:rPr>
              <w:t xml:space="preserve">Cho phép NSD sửa địa chỉ email </w:t>
            </w:r>
          </w:p>
        </w:tc>
      </w:tr>
      <w:tr w:rsidR="00892BFF" w:rsidRPr="001164DE" w14:paraId="3B79A85B" w14:textId="77777777" w:rsidTr="00A84F88">
        <w:tc>
          <w:tcPr>
            <w:tcW w:w="900" w:type="dxa"/>
          </w:tcPr>
          <w:p w14:paraId="19251B94" w14:textId="77777777" w:rsidR="00892BFF" w:rsidRPr="001164DE" w:rsidRDefault="00892BFF" w:rsidP="002B7031">
            <w:pPr>
              <w:spacing w:line="312" w:lineRule="auto"/>
              <w:jc w:val="center"/>
              <w:rPr>
                <w:rFonts w:ascii="Times New Roman" w:hAnsi="Times New Roman"/>
                <w:sz w:val="28"/>
                <w:szCs w:val="28"/>
              </w:rPr>
            </w:pPr>
            <w:r w:rsidRPr="001164DE">
              <w:rPr>
                <w:rFonts w:ascii="Times New Roman" w:hAnsi="Times New Roman"/>
                <w:sz w:val="28"/>
                <w:szCs w:val="28"/>
              </w:rPr>
              <w:t>3</w:t>
            </w:r>
          </w:p>
        </w:tc>
        <w:tc>
          <w:tcPr>
            <w:tcW w:w="2160" w:type="dxa"/>
          </w:tcPr>
          <w:p w14:paraId="3F9FB736" w14:textId="77777777" w:rsidR="00892BFF" w:rsidRPr="001164DE" w:rsidRDefault="00892BFF" w:rsidP="002B7031">
            <w:pPr>
              <w:spacing w:line="312" w:lineRule="auto"/>
              <w:rPr>
                <w:rFonts w:ascii="Times New Roman" w:hAnsi="Times New Roman"/>
                <w:sz w:val="28"/>
                <w:szCs w:val="28"/>
              </w:rPr>
            </w:pPr>
            <w:r w:rsidRPr="001164DE">
              <w:rPr>
                <w:rFonts w:ascii="Times New Roman" w:hAnsi="Times New Roman"/>
                <w:sz w:val="28"/>
                <w:szCs w:val="28"/>
              </w:rPr>
              <w:t>Số điện thoại</w:t>
            </w:r>
          </w:p>
        </w:tc>
        <w:tc>
          <w:tcPr>
            <w:tcW w:w="1866" w:type="dxa"/>
          </w:tcPr>
          <w:p w14:paraId="6D44602A" w14:textId="77777777" w:rsidR="00892BFF" w:rsidRPr="001164DE" w:rsidRDefault="00892BFF" w:rsidP="002B7031">
            <w:pPr>
              <w:spacing w:line="312" w:lineRule="auto"/>
              <w:rPr>
                <w:rFonts w:ascii="Times New Roman" w:hAnsi="Times New Roman"/>
                <w:sz w:val="28"/>
                <w:szCs w:val="28"/>
              </w:rPr>
            </w:pPr>
            <w:r w:rsidRPr="001164DE">
              <w:rPr>
                <w:rFonts w:ascii="Times New Roman" w:hAnsi="Times New Roman"/>
                <w:sz w:val="28"/>
                <w:szCs w:val="28"/>
              </w:rPr>
              <w:t>Chuỗi ký tự (50)</w:t>
            </w:r>
          </w:p>
        </w:tc>
        <w:tc>
          <w:tcPr>
            <w:tcW w:w="792" w:type="dxa"/>
          </w:tcPr>
          <w:p w14:paraId="732A2B62" w14:textId="77777777" w:rsidR="00892BFF" w:rsidRPr="001164DE" w:rsidRDefault="00892BFF" w:rsidP="002B7031">
            <w:pPr>
              <w:spacing w:line="312" w:lineRule="auto"/>
              <w:rPr>
                <w:rFonts w:ascii="Times New Roman" w:hAnsi="Times New Roman"/>
                <w:sz w:val="28"/>
                <w:szCs w:val="28"/>
              </w:rPr>
            </w:pPr>
            <w:r w:rsidRPr="001164DE">
              <w:rPr>
                <w:rFonts w:ascii="Times New Roman" w:hAnsi="Times New Roman"/>
                <w:sz w:val="28"/>
                <w:szCs w:val="28"/>
              </w:rPr>
              <w:t>Có</w:t>
            </w:r>
          </w:p>
        </w:tc>
        <w:tc>
          <w:tcPr>
            <w:tcW w:w="1072" w:type="dxa"/>
          </w:tcPr>
          <w:p w14:paraId="33CF3FD2" w14:textId="77777777" w:rsidR="00892BFF" w:rsidRPr="001164DE" w:rsidRDefault="00892BFF" w:rsidP="002B7031">
            <w:pPr>
              <w:spacing w:line="312" w:lineRule="auto"/>
              <w:rPr>
                <w:rFonts w:ascii="Times New Roman" w:hAnsi="Times New Roman"/>
                <w:sz w:val="28"/>
                <w:szCs w:val="28"/>
                <w:lang w:val="vi-VN"/>
              </w:rPr>
            </w:pPr>
          </w:p>
        </w:tc>
        <w:tc>
          <w:tcPr>
            <w:tcW w:w="2565" w:type="dxa"/>
          </w:tcPr>
          <w:p w14:paraId="30D02073" w14:textId="77777777" w:rsidR="00892BFF" w:rsidRPr="001164DE" w:rsidRDefault="00892BFF" w:rsidP="00A44A2C">
            <w:pPr>
              <w:spacing w:line="312" w:lineRule="auto"/>
              <w:jc w:val="both"/>
              <w:rPr>
                <w:rFonts w:ascii="Times New Roman" w:hAnsi="Times New Roman"/>
                <w:sz w:val="28"/>
                <w:szCs w:val="28"/>
              </w:rPr>
            </w:pPr>
            <w:r w:rsidRPr="001164DE">
              <w:rPr>
                <w:rFonts w:ascii="Times New Roman" w:hAnsi="Times New Roman"/>
                <w:sz w:val="28"/>
                <w:szCs w:val="28"/>
              </w:rPr>
              <w:t>Cho phép NSD sửa số điện thoại</w:t>
            </w:r>
          </w:p>
        </w:tc>
      </w:tr>
      <w:tr w:rsidR="00892BFF" w:rsidRPr="001164DE" w14:paraId="012145FB" w14:textId="77777777" w:rsidTr="00A84F88">
        <w:tc>
          <w:tcPr>
            <w:tcW w:w="900" w:type="dxa"/>
          </w:tcPr>
          <w:p w14:paraId="453C76F6" w14:textId="77777777" w:rsidR="00892BFF" w:rsidRPr="001164DE" w:rsidRDefault="00892BFF" w:rsidP="002B7031">
            <w:pPr>
              <w:spacing w:line="312" w:lineRule="auto"/>
              <w:jc w:val="center"/>
              <w:rPr>
                <w:rFonts w:ascii="Times New Roman" w:hAnsi="Times New Roman"/>
                <w:sz w:val="28"/>
                <w:szCs w:val="28"/>
              </w:rPr>
            </w:pPr>
            <w:r w:rsidRPr="001164DE">
              <w:rPr>
                <w:rFonts w:ascii="Times New Roman" w:hAnsi="Times New Roman"/>
                <w:sz w:val="28"/>
                <w:szCs w:val="28"/>
              </w:rPr>
              <w:lastRenderedPageBreak/>
              <w:t>4</w:t>
            </w:r>
          </w:p>
        </w:tc>
        <w:tc>
          <w:tcPr>
            <w:tcW w:w="2160" w:type="dxa"/>
          </w:tcPr>
          <w:p w14:paraId="3BAC9548" w14:textId="77777777" w:rsidR="00892BFF" w:rsidRPr="001164DE" w:rsidRDefault="00892BFF" w:rsidP="002B7031">
            <w:pPr>
              <w:spacing w:line="312" w:lineRule="auto"/>
              <w:rPr>
                <w:rFonts w:ascii="Times New Roman" w:hAnsi="Times New Roman"/>
                <w:sz w:val="28"/>
                <w:szCs w:val="28"/>
              </w:rPr>
            </w:pPr>
            <w:r w:rsidRPr="001164DE">
              <w:rPr>
                <w:rFonts w:ascii="Times New Roman" w:hAnsi="Times New Roman"/>
                <w:sz w:val="28"/>
                <w:szCs w:val="28"/>
                <w:lang w:val="vi-VN"/>
              </w:rPr>
              <w:t xml:space="preserve">Nội dung </w:t>
            </w:r>
            <w:r w:rsidRPr="001164DE">
              <w:rPr>
                <w:rFonts w:ascii="Times New Roman" w:hAnsi="Times New Roman"/>
                <w:sz w:val="28"/>
                <w:szCs w:val="28"/>
              </w:rPr>
              <w:t>yêu cầu</w:t>
            </w:r>
          </w:p>
        </w:tc>
        <w:tc>
          <w:tcPr>
            <w:tcW w:w="1866" w:type="dxa"/>
          </w:tcPr>
          <w:p w14:paraId="66E7C3CB" w14:textId="77777777" w:rsidR="00892BFF" w:rsidRPr="001164DE" w:rsidRDefault="00892BFF" w:rsidP="002B7031">
            <w:pPr>
              <w:spacing w:line="312" w:lineRule="auto"/>
              <w:rPr>
                <w:rFonts w:ascii="Times New Roman" w:hAnsi="Times New Roman"/>
                <w:sz w:val="28"/>
                <w:szCs w:val="28"/>
              </w:rPr>
            </w:pPr>
            <w:r w:rsidRPr="001164DE">
              <w:rPr>
                <w:rFonts w:ascii="Times New Roman" w:hAnsi="Times New Roman"/>
                <w:sz w:val="28"/>
                <w:szCs w:val="28"/>
              </w:rPr>
              <w:t>Chuỗi ký tự (500)</w:t>
            </w:r>
          </w:p>
        </w:tc>
        <w:tc>
          <w:tcPr>
            <w:tcW w:w="792" w:type="dxa"/>
          </w:tcPr>
          <w:p w14:paraId="644F3E60" w14:textId="77777777" w:rsidR="00892BFF" w:rsidRPr="001164DE" w:rsidRDefault="00892BFF" w:rsidP="002B7031">
            <w:pPr>
              <w:spacing w:line="312" w:lineRule="auto"/>
              <w:rPr>
                <w:rFonts w:ascii="Times New Roman" w:hAnsi="Times New Roman"/>
                <w:sz w:val="28"/>
                <w:szCs w:val="28"/>
              </w:rPr>
            </w:pPr>
            <w:r w:rsidRPr="001164DE">
              <w:rPr>
                <w:rFonts w:ascii="Times New Roman" w:hAnsi="Times New Roman"/>
                <w:sz w:val="28"/>
                <w:szCs w:val="28"/>
              </w:rPr>
              <w:t>Có</w:t>
            </w:r>
          </w:p>
        </w:tc>
        <w:tc>
          <w:tcPr>
            <w:tcW w:w="1072" w:type="dxa"/>
          </w:tcPr>
          <w:p w14:paraId="4F18DDD6" w14:textId="77777777" w:rsidR="00892BFF" w:rsidRPr="001164DE" w:rsidRDefault="00892BFF" w:rsidP="002B7031">
            <w:pPr>
              <w:spacing w:line="312" w:lineRule="auto"/>
              <w:rPr>
                <w:rFonts w:ascii="Times New Roman" w:hAnsi="Times New Roman"/>
                <w:sz w:val="28"/>
                <w:szCs w:val="28"/>
                <w:lang w:val="vi-VN"/>
              </w:rPr>
            </w:pPr>
          </w:p>
        </w:tc>
        <w:tc>
          <w:tcPr>
            <w:tcW w:w="2565" w:type="dxa"/>
          </w:tcPr>
          <w:p w14:paraId="08034957" w14:textId="77777777" w:rsidR="00892BFF" w:rsidRPr="001164DE" w:rsidRDefault="00892BFF" w:rsidP="00A44A2C">
            <w:pPr>
              <w:spacing w:line="312" w:lineRule="auto"/>
              <w:jc w:val="both"/>
              <w:rPr>
                <w:rFonts w:ascii="Times New Roman" w:hAnsi="Times New Roman"/>
                <w:sz w:val="28"/>
                <w:szCs w:val="28"/>
              </w:rPr>
            </w:pPr>
            <w:r w:rsidRPr="001164DE">
              <w:rPr>
                <w:rFonts w:ascii="Times New Roman" w:hAnsi="Times New Roman"/>
                <w:sz w:val="28"/>
                <w:szCs w:val="28"/>
              </w:rPr>
              <w:t>Cho phép NSD sửa nội dung yêu cầu</w:t>
            </w:r>
          </w:p>
        </w:tc>
      </w:tr>
      <w:tr w:rsidR="00892BFF" w:rsidRPr="001164DE" w14:paraId="3BAD6E1B" w14:textId="77777777" w:rsidTr="00A84F88">
        <w:tc>
          <w:tcPr>
            <w:tcW w:w="900" w:type="dxa"/>
          </w:tcPr>
          <w:p w14:paraId="74866A93" w14:textId="77777777" w:rsidR="00892BFF" w:rsidRPr="001164DE" w:rsidRDefault="00892BFF" w:rsidP="002B7031">
            <w:pPr>
              <w:spacing w:line="312" w:lineRule="auto"/>
              <w:jc w:val="center"/>
              <w:rPr>
                <w:rFonts w:ascii="Times New Roman" w:hAnsi="Times New Roman"/>
                <w:sz w:val="28"/>
                <w:szCs w:val="28"/>
              </w:rPr>
            </w:pPr>
            <w:r w:rsidRPr="001164DE">
              <w:rPr>
                <w:rFonts w:ascii="Times New Roman" w:hAnsi="Times New Roman"/>
                <w:sz w:val="28"/>
                <w:szCs w:val="28"/>
              </w:rPr>
              <w:t>5</w:t>
            </w:r>
          </w:p>
        </w:tc>
        <w:tc>
          <w:tcPr>
            <w:tcW w:w="2160" w:type="dxa"/>
          </w:tcPr>
          <w:p w14:paraId="63B372AD" w14:textId="77777777" w:rsidR="00892BFF" w:rsidRPr="001164DE" w:rsidRDefault="00892BFF" w:rsidP="002B7031">
            <w:pPr>
              <w:spacing w:line="312" w:lineRule="auto"/>
              <w:rPr>
                <w:rFonts w:ascii="Times New Roman" w:hAnsi="Times New Roman"/>
                <w:sz w:val="28"/>
                <w:szCs w:val="28"/>
              </w:rPr>
            </w:pPr>
            <w:r w:rsidRPr="001164DE">
              <w:rPr>
                <w:rFonts w:ascii="Times New Roman" w:hAnsi="Times New Roman"/>
                <w:sz w:val="28"/>
                <w:szCs w:val="28"/>
              </w:rPr>
              <w:t>Số lượng</w:t>
            </w:r>
          </w:p>
        </w:tc>
        <w:tc>
          <w:tcPr>
            <w:tcW w:w="1866" w:type="dxa"/>
          </w:tcPr>
          <w:p w14:paraId="7643442A" w14:textId="77777777" w:rsidR="00892BFF" w:rsidRPr="001164DE" w:rsidRDefault="00892BFF" w:rsidP="002B7031">
            <w:pPr>
              <w:spacing w:line="312" w:lineRule="auto"/>
              <w:rPr>
                <w:rFonts w:ascii="Times New Roman" w:hAnsi="Times New Roman"/>
                <w:sz w:val="28"/>
                <w:szCs w:val="28"/>
              </w:rPr>
            </w:pPr>
            <w:r w:rsidRPr="001164DE">
              <w:rPr>
                <w:rFonts w:ascii="Times New Roman" w:hAnsi="Times New Roman"/>
                <w:sz w:val="28"/>
                <w:szCs w:val="28"/>
              </w:rPr>
              <w:t>Số tự nhiên (10)</w:t>
            </w:r>
          </w:p>
        </w:tc>
        <w:tc>
          <w:tcPr>
            <w:tcW w:w="792" w:type="dxa"/>
          </w:tcPr>
          <w:p w14:paraId="0D9AFFFD" w14:textId="77777777" w:rsidR="00892BFF" w:rsidRPr="001164DE" w:rsidRDefault="00892BFF" w:rsidP="002B7031">
            <w:pPr>
              <w:spacing w:line="312" w:lineRule="auto"/>
              <w:rPr>
                <w:rFonts w:ascii="Times New Roman" w:hAnsi="Times New Roman"/>
                <w:sz w:val="28"/>
                <w:szCs w:val="28"/>
              </w:rPr>
            </w:pPr>
            <w:r w:rsidRPr="001164DE">
              <w:rPr>
                <w:rFonts w:ascii="Times New Roman" w:hAnsi="Times New Roman"/>
                <w:sz w:val="28"/>
                <w:szCs w:val="28"/>
              </w:rPr>
              <w:t>Có</w:t>
            </w:r>
          </w:p>
        </w:tc>
        <w:tc>
          <w:tcPr>
            <w:tcW w:w="1072" w:type="dxa"/>
          </w:tcPr>
          <w:p w14:paraId="0E5B42C9" w14:textId="77777777" w:rsidR="00892BFF" w:rsidRPr="001164DE" w:rsidRDefault="00892BFF" w:rsidP="002B7031">
            <w:pPr>
              <w:spacing w:line="312" w:lineRule="auto"/>
              <w:rPr>
                <w:rFonts w:ascii="Times New Roman" w:hAnsi="Times New Roman"/>
                <w:sz w:val="28"/>
                <w:szCs w:val="28"/>
                <w:lang w:val="vi-VN"/>
              </w:rPr>
            </w:pPr>
          </w:p>
        </w:tc>
        <w:tc>
          <w:tcPr>
            <w:tcW w:w="2565" w:type="dxa"/>
          </w:tcPr>
          <w:p w14:paraId="5E1DE37F" w14:textId="77777777" w:rsidR="00892BFF" w:rsidRPr="001164DE" w:rsidRDefault="00892BFF" w:rsidP="00A44A2C">
            <w:pPr>
              <w:spacing w:line="312" w:lineRule="auto"/>
              <w:jc w:val="both"/>
              <w:rPr>
                <w:rFonts w:ascii="Times New Roman" w:hAnsi="Times New Roman"/>
                <w:sz w:val="28"/>
                <w:szCs w:val="28"/>
              </w:rPr>
            </w:pPr>
            <w:r w:rsidRPr="001164DE">
              <w:rPr>
                <w:rFonts w:ascii="Times New Roman" w:hAnsi="Times New Roman"/>
                <w:sz w:val="28"/>
                <w:szCs w:val="28"/>
              </w:rPr>
              <w:t>Cho phép NSD sửa số lượng sách và tạp chí</w:t>
            </w:r>
          </w:p>
        </w:tc>
      </w:tr>
      <w:tr w:rsidR="00892BFF" w:rsidRPr="001164DE" w14:paraId="4461CCA3" w14:textId="77777777" w:rsidTr="00A84F88">
        <w:tc>
          <w:tcPr>
            <w:tcW w:w="900" w:type="dxa"/>
          </w:tcPr>
          <w:p w14:paraId="0765DC07" w14:textId="77777777" w:rsidR="00892BFF" w:rsidRPr="001164DE" w:rsidRDefault="00892BFF" w:rsidP="002B7031">
            <w:pPr>
              <w:spacing w:line="312" w:lineRule="auto"/>
              <w:jc w:val="center"/>
              <w:rPr>
                <w:rFonts w:ascii="Times New Roman" w:hAnsi="Times New Roman"/>
                <w:sz w:val="28"/>
                <w:szCs w:val="28"/>
              </w:rPr>
            </w:pPr>
            <w:r w:rsidRPr="001164DE">
              <w:rPr>
                <w:rFonts w:ascii="Times New Roman" w:hAnsi="Times New Roman"/>
                <w:sz w:val="28"/>
                <w:szCs w:val="28"/>
              </w:rPr>
              <w:t>6</w:t>
            </w:r>
          </w:p>
        </w:tc>
        <w:tc>
          <w:tcPr>
            <w:tcW w:w="2160" w:type="dxa"/>
          </w:tcPr>
          <w:p w14:paraId="69B6A054" w14:textId="77777777" w:rsidR="00892BFF" w:rsidRPr="001164DE" w:rsidRDefault="00892BFF" w:rsidP="002B7031">
            <w:pPr>
              <w:spacing w:line="312" w:lineRule="auto"/>
              <w:rPr>
                <w:rFonts w:ascii="Times New Roman" w:hAnsi="Times New Roman"/>
                <w:sz w:val="28"/>
                <w:szCs w:val="28"/>
              </w:rPr>
            </w:pPr>
            <w:r w:rsidRPr="001164DE">
              <w:rPr>
                <w:rFonts w:ascii="Times New Roman" w:hAnsi="Times New Roman"/>
                <w:sz w:val="28"/>
                <w:szCs w:val="28"/>
              </w:rPr>
              <w:t>Trạng thái</w:t>
            </w:r>
          </w:p>
        </w:tc>
        <w:tc>
          <w:tcPr>
            <w:tcW w:w="1866" w:type="dxa"/>
          </w:tcPr>
          <w:p w14:paraId="1E31A1AA" w14:textId="77777777" w:rsidR="00892BFF" w:rsidRPr="001164DE" w:rsidRDefault="00892BFF" w:rsidP="002B7031">
            <w:pPr>
              <w:spacing w:line="312" w:lineRule="auto"/>
              <w:rPr>
                <w:rFonts w:ascii="Times New Roman" w:hAnsi="Times New Roman"/>
                <w:sz w:val="28"/>
                <w:szCs w:val="28"/>
              </w:rPr>
            </w:pPr>
          </w:p>
        </w:tc>
        <w:tc>
          <w:tcPr>
            <w:tcW w:w="792" w:type="dxa"/>
          </w:tcPr>
          <w:p w14:paraId="7113C6DA" w14:textId="77777777" w:rsidR="00892BFF" w:rsidRPr="001164DE" w:rsidRDefault="00892BFF" w:rsidP="002B7031">
            <w:pPr>
              <w:spacing w:line="312" w:lineRule="auto"/>
              <w:rPr>
                <w:rFonts w:ascii="Times New Roman" w:hAnsi="Times New Roman"/>
                <w:sz w:val="28"/>
                <w:szCs w:val="28"/>
              </w:rPr>
            </w:pPr>
          </w:p>
        </w:tc>
        <w:tc>
          <w:tcPr>
            <w:tcW w:w="1072" w:type="dxa"/>
          </w:tcPr>
          <w:p w14:paraId="1EC0A012" w14:textId="77777777" w:rsidR="00892BFF" w:rsidRPr="001164DE" w:rsidRDefault="00892BFF" w:rsidP="002B7031">
            <w:pPr>
              <w:spacing w:line="312" w:lineRule="auto"/>
              <w:rPr>
                <w:rFonts w:ascii="Times New Roman" w:hAnsi="Times New Roman"/>
                <w:sz w:val="28"/>
                <w:szCs w:val="28"/>
                <w:lang w:val="vi-VN"/>
              </w:rPr>
            </w:pPr>
          </w:p>
        </w:tc>
        <w:tc>
          <w:tcPr>
            <w:tcW w:w="2565" w:type="dxa"/>
          </w:tcPr>
          <w:p w14:paraId="5EC98437" w14:textId="77777777" w:rsidR="00892BFF" w:rsidRPr="001164DE" w:rsidRDefault="00892BFF" w:rsidP="00A44A2C">
            <w:pPr>
              <w:spacing w:line="312" w:lineRule="auto"/>
              <w:jc w:val="both"/>
              <w:rPr>
                <w:rFonts w:ascii="Times New Roman" w:hAnsi="Times New Roman"/>
                <w:sz w:val="28"/>
                <w:szCs w:val="28"/>
              </w:rPr>
            </w:pPr>
            <w:r w:rsidRPr="001164DE">
              <w:rPr>
                <w:rFonts w:ascii="Times New Roman" w:hAnsi="Times New Roman"/>
                <w:sz w:val="28"/>
                <w:szCs w:val="28"/>
              </w:rPr>
              <w:t>Hiển thị trạng thái của yêu cầu đặt mua sách và tạp chí (Mới, Đã duyệt, Từ chối duyệt)</w:t>
            </w:r>
          </w:p>
          <w:p w14:paraId="73E21C3A" w14:textId="1D1999E7" w:rsidR="00892BFF" w:rsidRPr="001164DE" w:rsidRDefault="00892BFF" w:rsidP="00A44A2C">
            <w:pPr>
              <w:spacing w:line="312" w:lineRule="auto"/>
              <w:jc w:val="both"/>
              <w:rPr>
                <w:rFonts w:ascii="Times New Roman" w:hAnsi="Times New Roman"/>
                <w:sz w:val="28"/>
                <w:szCs w:val="28"/>
              </w:rPr>
            </w:pPr>
            <w:r w:rsidRPr="001164DE">
              <w:rPr>
                <w:rFonts w:ascii="Times New Roman" w:hAnsi="Times New Roman"/>
                <w:sz w:val="28"/>
                <w:szCs w:val="28"/>
              </w:rPr>
              <w:t xml:space="preserve">Cho phép người dùng thay đổi trạng thái của yêu cầu đặt sách pháp luật, </w:t>
            </w:r>
            <w:r w:rsidR="00E04DD9" w:rsidRPr="001164DE">
              <w:rPr>
                <w:rFonts w:ascii="Times New Roman" w:hAnsi="Times New Roman"/>
                <w:sz w:val="28"/>
                <w:szCs w:val="28"/>
              </w:rPr>
              <w:t>Tạp chí Thuế</w:t>
            </w:r>
          </w:p>
        </w:tc>
      </w:tr>
    </w:tbl>
    <w:p w14:paraId="4092E6AB" w14:textId="77777777" w:rsidR="00341204" w:rsidRPr="001164DE" w:rsidRDefault="00341204">
      <w:pPr>
        <w:rPr>
          <w:rFonts w:ascii="Times New Roman" w:eastAsia="Calibri" w:hAnsi="Times New Roman" w:cs="Times New Roman"/>
          <w:sz w:val="28"/>
          <w:szCs w:val="28"/>
          <w:lang w:eastAsia="x-none"/>
        </w:rPr>
      </w:pPr>
      <w:r w:rsidRPr="001164DE">
        <w:rPr>
          <w:rFonts w:ascii="Times New Roman" w:hAnsi="Times New Roman" w:cs="Times New Roman"/>
          <w:sz w:val="28"/>
          <w:szCs w:val="28"/>
        </w:rPr>
        <w:br w:type="page"/>
      </w:r>
    </w:p>
    <w:p w14:paraId="76F474E2" w14:textId="6DE9E213" w:rsidR="00892BFF" w:rsidRPr="001164DE" w:rsidRDefault="00892BFF" w:rsidP="002B7031">
      <w:pPr>
        <w:pStyle w:val="ListParagraph"/>
        <w:spacing w:line="312" w:lineRule="auto"/>
      </w:pPr>
      <w:r w:rsidRPr="001164DE">
        <w:rPr>
          <w:lang w:val="en-US"/>
        </w:rPr>
        <w:lastRenderedPageBreak/>
        <w:t xml:space="preserve">Duyệt/ Hủy duyệt yêu cầu đặt sách pháp luật, </w:t>
      </w:r>
      <w:r w:rsidR="00E04DD9" w:rsidRPr="001164DE">
        <w:rPr>
          <w:lang w:val="en-US"/>
        </w:rPr>
        <w:t>Tạp chí Thuế</w:t>
      </w:r>
    </w:p>
    <w:p w14:paraId="1B3502FB" w14:textId="77777777" w:rsidR="00892BFF" w:rsidRPr="001164DE" w:rsidRDefault="00892BFF" w:rsidP="002B7031">
      <w:pPr>
        <w:pStyle w:val="Style2"/>
        <w:numPr>
          <w:ilvl w:val="0"/>
          <w:numId w:val="0"/>
        </w:numPr>
        <w:spacing w:line="312" w:lineRule="auto"/>
        <w:jc w:val="center"/>
      </w:pPr>
      <w:r w:rsidRPr="001164DE">
        <w:rPr>
          <w:noProof/>
        </w:rPr>
        <w:drawing>
          <wp:inline distT="0" distB="0" distL="0" distR="0" wp14:anchorId="745AF619" wp14:editId="60A0083A">
            <wp:extent cx="3971925" cy="3714750"/>
            <wp:effectExtent l="19050" t="19050" r="28575" b="1905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971925" cy="3714750"/>
                    </a:xfrm>
                    <a:prstGeom prst="rect">
                      <a:avLst/>
                    </a:prstGeom>
                    <a:ln>
                      <a:solidFill>
                        <a:schemeClr val="tx1"/>
                      </a:solidFill>
                    </a:ln>
                  </pic:spPr>
                </pic:pic>
              </a:graphicData>
            </a:graphic>
          </wp:inline>
        </w:drawing>
      </w:r>
    </w:p>
    <w:p w14:paraId="5BC01AD8" w14:textId="5BBA7310" w:rsidR="00892BFF" w:rsidRPr="001164DE" w:rsidRDefault="00892BFF" w:rsidP="002B7031">
      <w:pPr>
        <w:pStyle w:val="Caption"/>
        <w:spacing w:after="0" w:line="312" w:lineRule="auto"/>
        <w:rPr>
          <w:sz w:val="28"/>
          <w:szCs w:val="28"/>
        </w:rPr>
      </w:pPr>
      <w:r w:rsidRPr="001164DE">
        <w:rPr>
          <w:sz w:val="28"/>
          <w:szCs w:val="28"/>
        </w:rPr>
        <w:t xml:space="preserve">Giao diện </w:t>
      </w:r>
      <w:r w:rsidRPr="001164DE">
        <w:rPr>
          <w:sz w:val="28"/>
          <w:szCs w:val="28"/>
        </w:rPr>
        <w:fldChar w:fldCharType="begin"/>
      </w:r>
      <w:r w:rsidRPr="001164DE">
        <w:rPr>
          <w:sz w:val="28"/>
          <w:szCs w:val="28"/>
        </w:rPr>
        <w:instrText xml:space="preserve"> SEQ Giao_diện \* ARABIC </w:instrText>
      </w:r>
      <w:r w:rsidRPr="001164DE">
        <w:rPr>
          <w:sz w:val="28"/>
          <w:szCs w:val="28"/>
        </w:rPr>
        <w:fldChar w:fldCharType="separate"/>
      </w:r>
      <w:r w:rsidR="0045178B">
        <w:rPr>
          <w:noProof/>
          <w:sz w:val="28"/>
          <w:szCs w:val="28"/>
        </w:rPr>
        <w:t>33</w:t>
      </w:r>
      <w:r w:rsidRPr="001164DE">
        <w:rPr>
          <w:noProof/>
          <w:sz w:val="28"/>
          <w:szCs w:val="28"/>
        </w:rPr>
        <w:fldChar w:fldCharType="end"/>
      </w:r>
      <w:r w:rsidRPr="001164DE">
        <w:rPr>
          <w:sz w:val="28"/>
          <w:szCs w:val="28"/>
        </w:rPr>
        <w:t xml:space="preserve">: Duyêt/Hủy duyệt yêu cầu đặt sách pháp luật, </w:t>
      </w:r>
      <w:r w:rsidR="00E04DD9" w:rsidRPr="001164DE">
        <w:rPr>
          <w:sz w:val="28"/>
          <w:szCs w:val="28"/>
        </w:rPr>
        <w:t>Tạp chí Thuế</w:t>
      </w:r>
    </w:p>
    <w:p w14:paraId="73D2AB21" w14:textId="77777777" w:rsidR="00892BFF" w:rsidRPr="001164DE" w:rsidRDefault="00892BFF" w:rsidP="002B7031">
      <w:pPr>
        <w:pStyle w:val="Style2"/>
        <w:spacing w:line="312" w:lineRule="auto"/>
      </w:pPr>
      <w:r w:rsidRPr="001164DE">
        <w:t>Thiết kế trường dữ liệu</w:t>
      </w:r>
    </w:p>
    <w:tbl>
      <w:tblPr>
        <w:tblStyle w:val="TableGrid"/>
        <w:tblW w:w="0" w:type="auto"/>
        <w:tblInd w:w="85" w:type="dxa"/>
        <w:tblLook w:val="04A0" w:firstRow="1" w:lastRow="0" w:firstColumn="1" w:lastColumn="0" w:noHBand="0" w:noVBand="1"/>
      </w:tblPr>
      <w:tblGrid>
        <w:gridCol w:w="881"/>
        <w:gridCol w:w="1696"/>
        <w:gridCol w:w="1325"/>
        <w:gridCol w:w="945"/>
        <w:gridCol w:w="761"/>
        <w:gridCol w:w="3368"/>
      </w:tblGrid>
      <w:tr w:rsidR="00892BFF" w:rsidRPr="001164DE" w14:paraId="33FA2652" w14:textId="77777777" w:rsidTr="00CE6A2D">
        <w:trPr>
          <w:tblHeader/>
        </w:trPr>
        <w:tc>
          <w:tcPr>
            <w:tcW w:w="891" w:type="dxa"/>
            <w:shd w:val="clear" w:color="auto" w:fill="E7E6E6" w:themeFill="background2"/>
          </w:tcPr>
          <w:p w14:paraId="73FC08F2" w14:textId="77777777" w:rsidR="00892BFF" w:rsidRPr="001164DE" w:rsidRDefault="00892BFF" w:rsidP="002B7031">
            <w:pPr>
              <w:spacing w:line="312" w:lineRule="auto"/>
              <w:jc w:val="center"/>
              <w:rPr>
                <w:rFonts w:ascii="Times New Roman" w:hAnsi="Times New Roman"/>
                <w:b/>
                <w:sz w:val="28"/>
                <w:szCs w:val="28"/>
              </w:rPr>
            </w:pPr>
            <w:r w:rsidRPr="001164DE">
              <w:rPr>
                <w:rFonts w:ascii="Times New Roman" w:hAnsi="Times New Roman"/>
                <w:b/>
                <w:sz w:val="28"/>
                <w:szCs w:val="28"/>
              </w:rPr>
              <w:t>STT</w:t>
            </w:r>
          </w:p>
        </w:tc>
        <w:tc>
          <w:tcPr>
            <w:tcW w:w="1752" w:type="dxa"/>
            <w:shd w:val="clear" w:color="auto" w:fill="E7E6E6" w:themeFill="background2"/>
          </w:tcPr>
          <w:p w14:paraId="26F024C6" w14:textId="77777777" w:rsidR="00892BFF" w:rsidRPr="001164DE" w:rsidRDefault="00892BFF"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Thông tin</w:t>
            </w:r>
          </w:p>
        </w:tc>
        <w:tc>
          <w:tcPr>
            <w:tcW w:w="1359" w:type="dxa"/>
            <w:shd w:val="clear" w:color="auto" w:fill="E7E6E6" w:themeFill="background2"/>
          </w:tcPr>
          <w:p w14:paraId="65BF9951" w14:textId="77777777" w:rsidR="00892BFF" w:rsidRPr="001164DE" w:rsidRDefault="00892BFF"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Kiểu dữ liệu</w:t>
            </w:r>
          </w:p>
        </w:tc>
        <w:tc>
          <w:tcPr>
            <w:tcW w:w="957" w:type="dxa"/>
            <w:shd w:val="clear" w:color="auto" w:fill="E7E6E6" w:themeFill="background2"/>
          </w:tcPr>
          <w:p w14:paraId="0269AD05" w14:textId="77777777" w:rsidR="00892BFF" w:rsidRPr="001164DE" w:rsidRDefault="00892BFF"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Bắt buộc</w:t>
            </w:r>
          </w:p>
        </w:tc>
        <w:tc>
          <w:tcPr>
            <w:tcW w:w="761" w:type="dxa"/>
            <w:shd w:val="clear" w:color="auto" w:fill="E7E6E6" w:themeFill="background2"/>
          </w:tcPr>
          <w:p w14:paraId="2B1F3E35" w14:textId="77777777" w:rsidR="00892BFF" w:rsidRPr="001164DE" w:rsidRDefault="00892BFF"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Mặc định</w:t>
            </w:r>
          </w:p>
        </w:tc>
        <w:tc>
          <w:tcPr>
            <w:tcW w:w="3545" w:type="dxa"/>
            <w:shd w:val="clear" w:color="auto" w:fill="E7E6E6" w:themeFill="background2"/>
          </w:tcPr>
          <w:p w14:paraId="68A2433B" w14:textId="77777777" w:rsidR="00892BFF" w:rsidRPr="001164DE" w:rsidRDefault="00892BFF" w:rsidP="002B7031">
            <w:pPr>
              <w:spacing w:line="312" w:lineRule="auto"/>
              <w:jc w:val="center"/>
              <w:rPr>
                <w:rFonts w:ascii="Times New Roman" w:hAnsi="Times New Roman"/>
                <w:b/>
                <w:sz w:val="28"/>
                <w:szCs w:val="28"/>
              </w:rPr>
            </w:pPr>
            <w:r w:rsidRPr="001164DE">
              <w:rPr>
                <w:rFonts w:ascii="Times New Roman" w:hAnsi="Times New Roman"/>
                <w:b/>
                <w:sz w:val="28"/>
                <w:szCs w:val="28"/>
              </w:rPr>
              <w:t>Ràng buộc</w:t>
            </w:r>
          </w:p>
        </w:tc>
      </w:tr>
      <w:tr w:rsidR="00892BFF" w:rsidRPr="001164DE" w14:paraId="03C697FF" w14:textId="77777777" w:rsidTr="00A84F88">
        <w:tc>
          <w:tcPr>
            <w:tcW w:w="9265" w:type="dxa"/>
            <w:gridSpan w:val="6"/>
          </w:tcPr>
          <w:p w14:paraId="1E9CE33F" w14:textId="77777777" w:rsidR="00892BFF" w:rsidRPr="001164DE" w:rsidRDefault="006B0F5F" w:rsidP="002B7031">
            <w:pPr>
              <w:spacing w:line="312" w:lineRule="auto"/>
              <w:rPr>
                <w:rFonts w:ascii="Times New Roman" w:hAnsi="Times New Roman"/>
                <w:b/>
                <w:i/>
                <w:sz w:val="28"/>
                <w:szCs w:val="28"/>
              </w:rPr>
            </w:pPr>
            <w:r w:rsidRPr="001164DE">
              <w:rPr>
                <w:rFonts w:ascii="Times New Roman" w:hAnsi="Times New Roman"/>
                <w:b/>
                <w:i/>
                <w:sz w:val="28"/>
                <w:szCs w:val="28"/>
              </w:rPr>
              <w:t>D</w:t>
            </w:r>
            <w:r w:rsidR="00892BFF" w:rsidRPr="001164DE">
              <w:rPr>
                <w:rFonts w:ascii="Times New Roman" w:hAnsi="Times New Roman"/>
                <w:b/>
                <w:i/>
                <w:sz w:val="28"/>
                <w:szCs w:val="28"/>
              </w:rPr>
              <w:t>uyệt/Hủy duyệt yêu cầu đặt mua sách và tạp chí</w:t>
            </w:r>
          </w:p>
        </w:tc>
      </w:tr>
      <w:tr w:rsidR="00CE6A2D" w:rsidRPr="001164DE" w14:paraId="5F098D02" w14:textId="77777777" w:rsidTr="00CE6A2D">
        <w:tc>
          <w:tcPr>
            <w:tcW w:w="891" w:type="dxa"/>
          </w:tcPr>
          <w:p w14:paraId="74C1B646" w14:textId="77777777" w:rsidR="00CE6A2D" w:rsidRPr="001164DE" w:rsidRDefault="00CE6A2D" w:rsidP="002B7031">
            <w:pPr>
              <w:spacing w:line="312" w:lineRule="auto"/>
              <w:jc w:val="center"/>
              <w:rPr>
                <w:rFonts w:ascii="Times New Roman" w:hAnsi="Times New Roman"/>
                <w:sz w:val="28"/>
                <w:szCs w:val="28"/>
              </w:rPr>
            </w:pPr>
            <w:r w:rsidRPr="001164DE">
              <w:rPr>
                <w:rFonts w:ascii="Times New Roman" w:hAnsi="Times New Roman"/>
                <w:sz w:val="28"/>
                <w:szCs w:val="28"/>
              </w:rPr>
              <w:t>1</w:t>
            </w:r>
          </w:p>
        </w:tc>
        <w:tc>
          <w:tcPr>
            <w:tcW w:w="1752" w:type="dxa"/>
          </w:tcPr>
          <w:p w14:paraId="467A94D0" w14:textId="77777777" w:rsidR="00CE6A2D" w:rsidRPr="001164DE" w:rsidRDefault="00CE6A2D" w:rsidP="002B7031">
            <w:pPr>
              <w:spacing w:line="312" w:lineRule="auto"/>
              <w:rPr>
                <w:rFonts w:ascii="Times New Roman" w:hAnsi="Times New Roman"/>
                <w:sz w:val="28"/>
                <w:szCs w:val="28"/>
              </w:rPr>
            </w:pPr>
            <w:r w:rsidRPr="001164DE">
              <w:rPr>
                <w:rFonts w:ascii="Times New Roman" w:hAnsi="Times New Roman"/>
                <w:sz w:val="28"/>
                <w:szCs w:val="28"/>
              </w:rPr>
              <w:t>Họ và tên</w:t>
            </w:r>
          </w:p>
        </w:tc>
        <w:tc>
          <w:tcPr>
            <w:tcW w:w="1359" w:type="dxa"/>
          </w:tcPr>
          <w:p w14:paraId="67ABD34A" w14:textId="77777777" w:rsidR="00CE6A2D" w:rsidRPr="001164DE" w:rsidRDefault="00CE6A2D" w:rsidP="002B7031">
            <w:pPr>
              <w:spacing w:line="312" w:lineRule="auto"/>
              <w:rPr>
                <w:rFonts w:ascii="Times New Roman" w:hAnsi="Times New Roman"/>
                <w:sz w:val="28"/>
                <w:szCs w:val="28"/>
              </w:rPr>
            </w:pPr>
            <w:r w:rsidRPr="001164DE">
              <w:rPr>
                <w:rFonts w:ascii="Times New Roman" w:hAnsi="Times New Roman"/>
                <w:sz w:val="28"/>
                <w:szCs w:val="28"/>
              </w:rPr>
              <w:t>Chuỗi ký tự (50)</w:t>
            </w:r>
          </w:p>
        </w:tc>
        <w:tc>
          <w:tcPr>
            <w:tcW w:w="957" w:type="dxa"/>
          </w:tcPr>
          <w:p w14:paraId="45D5B505" w14:textId="77777777" w:rsidR="00CE6A2D" w:rsidRPr="001164DE" w:rsidRDefault="00CE6A2D" w:rsidP="002B7031">
            <w:pPr>
              <w:spacing w:line="312" w:lineRule="auto"/>
              <w:rPr>
                <w:rFonts w:ascii="Times New Roman" w:hAnsi="Times New Roman"/>
                <w:sz w:val="28"/>
                <w:szCs w:val="28"/>
              </w:rPr>
            </w:pPr>
          </w:p>
        </w:tc>
        <w:tc>
          <w:tcPr>
            <w:tcW w:w="761" w:type="dxa"/>
          </w:tcPr>
          <w:p w14:paraId="328E5350" w14:textId="77777777" w:rsidR="00CE6A2D" w:rsidRPr="001164DE" w:rsidRDefault="00CE6A2D" w:rsidP="002B7031">
            <w:pPr>
              <w:spacing w:line="312" w:lineRule="auto"/>
              <w:rPr>
                <w:rFonts w:ascii="Times New Roman" w:hAnsi="Times New Roman"/>
                <w:sz w:val="28"/>
                <w:szCs w:val="28"/>
                <w:lang w:val="vi-VN"/>
              </w:rPr>
            </w:pPr>
          </w:p>
        </w:tc>
        <w:tc>
          <w:tcPr>
            <w:tcW w:w="3545" w:type="dxa"/>
          </w:tcPr>
          <w:p w14:paraId="191EFD61" w14:textId="77777777" w:rsidR="00CE6A2D" w:rsidRPr="001164DE" w:rsidRDefault="00CE6A2D" w:rsidP="00A44A2C">
            <w:pPr>
              <w:spacing w:line="312" w:lineRule="auto"/>
              <w:jc w:val="both"/>
              <w:rPr>
                <w:rFonts w:ascii="Times New Roman" w:hAnsi="Times New Roman"/>
                <w:sz w:val="28"/>
                <w:szCs w:val="28"/>
              </w:rPr>
            </w:pPr>
            <w:r w:rsidRPr="001164DE">
              <w:rPr>
                <w:rFonts w:ascii="Times New Roman" w:hAnsi="Times New Roman"/>
                <w:sz w:val="28"/>
                <w:szCs w:val="28"/>
              </w:rPr>
              <w:t>Chỉ hiển thị không cho phép sửa</w:t>
            </w:r>
          </w:p>
          <w:p w14:paraId="54EB397E" w14:textId="77777777" w:rsidR="00CE6A2D" w:rsidRPr="001164DE" w:rsidRDefault="00CE6A2D" w:rsidP="00A44A2C">
            <w:pPr>
              <w:spacing w:line="312" w:lineRule="auto"/>
              <w:jc w:val="both"/>
              <w:rPr>
                <w:rFonts w:ascii="Times New Roman" w:hAnsi="Times New Roman"/>
                <w:sz w:val="28"/>
                <w:szCs w:val="28"/>
              </w:rPr>
            </w:pPr>
            <w:r w:rsidRPr="001164DE">
              <w:rPr>
                <w:rFonts w:ascii="Times New Roman" w:hAnsi="Times New Roman"/>
                <w:sz w:val="28"/>
                <w:szCs w:val="28"/>
              </w:rPr>
              <w:t>Hiển thị h</w:t>
            </w:r>
            <w:r w:rsidRPr="001164DE">
              <w:rPr>
                <w:rFonts w:ascii="Times New Roman" w:hAnsi="Times New Roman"/>
                <w:sz w:val="28"/>
                <w:szCs w:val="28"/>
                <w:lang w:val="vi-VN"/>
              </w:rPr>
              <w:t>ọ và tên người có yêu cầu đặt mua sách/tạp chí</w:t>
            </w:r>
          </w:p>
        </w:tc>
      </w:tr>
      <w:tr w:rsidR="00CE6A2D" w:rsidRPr="001164DE" w14:paraId="5362AE6E" w14:textId="77777777" w:rsidTr="00CE6A2D">
        <w:tc>
          <w:tcPr>
            <w:tcW w:w="891" w:type="dxa"/>
          </w:tcPr>
          <w:p w14:paraId="0C7377B2" w14:textId="77777777" w:rsidR="00CE6A2D" w:rsidRPr="001164DE" w:rsidRDefault="00CE6A2D" w:rsidP="002B7031">
            <w:pPr>
              <w:spacing w:line="312" w:lineRule="auto"/>
              <w:jc w:val="center"/>
              <w:rPr>
                <w:rFonts w:ascii="Times New Roman" w:hAnsi="Times New Roman"/>
                <w:sz w:val="28"/>
                <w:szCs w:val="28"/>
              </w:rPr>
            </w:pPr>
            <w:r w:rsidRPr="001164DE">
              <w:rPr>
                <w:rFonts w:ascii="Times New Roman" w:hAnsi="Times New Roman"/>
                <w:sz w:val="28"/>
                <w:szCs w:val="28"/>
              </w:rPr>
              <w:t>2</w:t>
            </w:r>
          </w:p>
        </w:tc>
        <w:tc>
          <w:tcPr>
            <w:tcW w:w="1752" w:type="dxa"/>
          </w:tcPr>
          <w:p w14:paraId="44C3A5B4" w14:textId="77777777" w:rsidR="00CE6A2D" w:rsidRPr="001164DE" w:rsidRDefault="00CE6A2D" w:rsidP="002B7031">
            <w:pPr>
              <w:spacing w:line="312" w:lineRule="auto"/>
              <w:rPr>
                <w:rFonts w:ascii="Times New Roman" w:hAnsi="Times New Roman"/>
                <w:sz w:val="28"/>
                <w:szCs w:val="28"/>
              </w:rPr>
            </w:pPr>
            <w:r w:rsidRPr="001164DE">
              <w:rPr>
                <w:rFonts w:ascii="Times New Roman" w:hAnsi="Times New Roman"/>
                <w:sz w:val="28"/>
                <w:szCs w:val="28"/>
              </w:rPr>
              <w:t>Địa chỉ email</w:t>
            </w:r>
          </w:p>
        </w:tc>
        <w:tc>
          <w:tcPr>
            <w:tcW w:w="1359" w:type="dxa"/>
          </w:tcPr>
          <w:p w14:paraId="20B8D384" w14:textId="77777777" w:rsidR="00CE6A2D" w:rsidRPr="001164DE" w:rsidRDefault="00CE6A2D" w:rsidP="002B7031">
            <w:pPr>
              <w:spacing w:line="312" w:lineRule="auto"/>
              <w:rPr>
                <w:rFonts w:ascii="Times New Roman" w:hAnsi="Times New Roman"/>
                <w:sz w:val="28"/>
                <w:szCs w:val="28"/>
              </w:rPr>
            </w:pPr>
            <w:r w:rsidRPr="001164DE">
              <w:rPr>
                <w:rFonts w:ascii="Times New Roman" w:hAnsi="Times New Roman"/>
                <w:sz w:val="28"/>
                <w:szCs w:val="28"/>
              </w:rPr>
              <w:t>Chuỗi ký tự (50)</w:t>
            </w:r>
          </w:p>
        </w:tc>
        <w:tc>
          <w:tcPr>
            <w:tcW w:w="957" w:type="dxa"/>
          </w:tcPr>
          <w:p w14:paraId="6D9742B8" w14:textId="77777777" w:rsidR="00CE6A2D" w:rsidRPr="001164DE" w:rsidRDefault="00CE6A2D" w:rsidP="002B7031">
            <w:pPr>
              <w:spacing w:line="312" w:lineRule="auto"/>
              <w:rPr>
                <w:rFonts w:ascii="Times New Roman" w:hAnsi="Times New Roman"/>
                <w:sz w:val="28"/>
                <w:szCs w:val="28"/>
              </w:rPr>
            </w:pPr>
          </w:p>
        </w:tc>
        <w:tc>
          <w:tcPr>
            <w:tcW w:w="761" w:type="dxa"/>
          </w:tcPr>
          <w:p w14:paraId="5EE78FE4" w14:textId="77777777" w:rsidR="00CE6A2D" w:rsidRPr="001164DE" w:rsidRDefault="00CE6A2D" w:rsidP="002B7031">
            <w:pPr>
              <w:spacing w:line="312" w:lineRule="auto"/>
              <w:rPr>
                <w:rFonts w:ascii="Times New Roman" w:hAnsi="Times New Roman"/>
                <w:sz w:val="28"/>
                <w:szCs w:val="28"/>
                <w:lang w:val="vi-VN"/>
              </w:rPr>
            </w:pPr>
          </w:p>
        </w:tc>
        <w:tc>
          <w:tcPr>
            <w:tcW w:w="3545" w:type="dxa"/>
          </w:tcPr>
          <w:p w14:paraId="74881230" w14:textId="77777777" w:rsidR="00CE6A2D" w:rsidRPr="001164DE" w:rsidRDefault="00CE6A2D" w:rsidP="00A44A2C">
            <w:pPr>
              <w:spacing w:line="312" w:lineRule="auto"/>
              <w:jc w:val="both"/>
              <w:rPr>
                <w:rFonts w:ascii="Times New Roman" w:hAnsi="Times New Roman"/>
                <w:sz w:val="28"/>
                <w:szCs w:val="28"/>
                <w:lang w:val="vi-VN"/>
              </w:rPr>
            </w:pPr>
            <w:r w:rsidRPr="001164DE">
              <w:rPr>
                <w:rFonts w:ascii="Times New Roman" w:hAnsi="Times New Roman"/>
                <w:sz w:val="28"/>
                <w:szCs w:val="28"/>
              </w:rPr>
              <w:t>Chỉ hiển thị không cho phép sửa</w:t>
            </w:r>
          </w:p>
          <w:p w14:paraId="232EBF03" w14:textId="77777777" w:rsidR="00CE6A2D" w:rsidRPr="001164DE" w:rsidRDefault="00CE6A2D" w:rsidP="00A44A2C">
            <w:pPr>
              <w:spacing w:line="312" w:lineRule="auto"/>
              <w:jc w:val="both"/>
              <w:rPr>
                <w:rFonts w:ascii="Times New Roman" w:hAnsi="Times New Roman"/>
                <w:sz w:val="28"/>
                <w:szCs w:val="28"/>
              </w:rPr>
            </w:pPr>
            <w:r w:rsidRPr="001164DE">
              <w:rPr>
                <w:rFonts w:ascii="Times New Roman" w:hAnsi="Times New Roman"/>
                <w:sz w:val="28"/>
                <w:szCs w:val="28"/>
              </w:rPr>
              <w:t>Hiển thị e</w:t>
            </w:r>
            <w:r w:rsidRPr="001164DE">
              <w:rPr>
                <w:rFonts w:ascii="Times New Roman" w:hAnsi="Times New Roman"/>
                <w:sz w:val="28"/>
                <w:szCs w:val="28"/>
                <w:lang w:val="vi-VN"/>
              </w:rPr>
              <w:t>mail của người có yêu cầu đặt mua sách/tạp chí</w:t>
            </w:r>
          </w:p>
        </w:tc>
      </w:tr>
      <w:tr w:rsidR="00CE6A2D" w:rsidRPr="001164DE" w14:paraId="3B54956D" w14:textId="77777777" w:rsidTr="00CE6A2D">
        <w:tc>
          <w:tcPr>
            <w:tcW w:w="891" w:type="dxa"/>
          </w:tcPr>
          <w:p w14:paraId="0BCA91B9" w14:textId="77777777" w:rsidR="00CE6A2D" w:rsidRPr="001164DE" w:rsidRDefault="00CE6A2D" w:rsidP="002B7031">
            <w:pPr>
              <w:spacing w:line="312" w:lineRule="auto"/>
              <w:jc w:val="center"/>
              <w:rPr>
                <w:rFonts w:ascii="Times New Roman" w:hAnsi="Times New Roman"/>
                <w:sz w:val="28"/>
                <w:szCs w:val="28"/>
              </w:rPr>
            </w:pPr>
            <w:r w:rsidRPr="001164DE">
              <w:rPr>
                <w:rFonts w:ascii="Times New Roman" w:hAnsi="Times New Roman"/>
                <w:sz w:val="28"/>
                <w:szCs w:val="28"/>
              </w:rPr>
              <w:t>3</w:t>
            </w:r>
          </w:p>
        </w:tc>
        <w:tc>
          <w:tcPr>
            <w:tcW w:w="1752" w:type="dxa"/>
          </w:tcPr>
          <w:p w14:paraId="75451EED" w14:textId="77777777" w:rsidR="00CE6A2D" w:rsidRPr="001164DE" w:rsidRDefault="00CE6A2D" w:rsidP="002B7031">
            <w:pPr>
              <w:spacing w:line="312" w:lineRule="auto"/>
              <w:rPr>
                <w:rFonts w:ascii="Times New Roman" w:hAnsi="Times New Roman"/>
                <w:sz w:val="28"/>
                <w:szCs w:val="28"/>
              </w:rPr>
            </w:pPr>
            <w:r w:rsidRPr="001164DE">
              <w:rPr>
                <w:rFonts w:ascii="Times New Roman" w:hAnsi="Times New Roman"/>
                <w:sz w:val="28"/>
                <w:szCs w:val="28"/>
              </w:rPr>
              <w:t>Số điện thoại</w:t>
            </w:r>
          </w:p>
        </w:tc>
        <w:tc>
          <w:tcPr>
            <w:tcW w:w="1359" w:type="dxa"/>
          </w:tcPr>
          <w:p w14:paraId="77C05731" w14:textId="77777777" w:rsidR="00CE6A2D" w:rsidRPr="001164DE" w:rsidRDefault="00CE6A2D" w:rsidP="002B7031">
            <w:pPr>
              <w:spacing w:line="312" w:lineRule="auto"/>
              <w:rPr>
                <w:rFonts w:ascii="Times New Roman" w:hAnsi="Times New Roman"/>
                <w:sz w:val="28"/>
                <w:szCs w:val="28"/>
              </w:rPr>
            </w:pPr>
            <w:r w:rsidRPr="001164DE">
              <w:rPr>
                <w:rFonts w:ascii="Times New Roman" w:hAnsi="Times New Roman"/>
                <w:sz w:val="28"/>
                <w:szCs w:val="28"/>
              </w:rPr>
              <w:t>Chuỗi ký tự (50)</w:t>
            </w:r>
          </w:p>
        </w:tc>
        <w:tc>
          <w:tcPr>
            <w:tcW w:w="957" w:type="dxa"/>
          </w:tcPr>
          <w:p w14:paraId="28DDDEA0" w14:textId="77777777" w:rsidR="00CE6A2D" w:rsidRPr="001164DE" w:rsidRDefault="00CE6A2D" w:rsidP="002B7031">
            <w:pPr>
              <w:spacing w:line="312" w:lineRule="auto"/>
              <w:rPr>
                <w:rFonts w:ascii="Times New Roman" w:hAnsi="Times New Roman"/>
                <w:sz w:val="28"/>
                <w:szCs w:val="28"/>
              </w:rPr>
            </w:pPr>
          </w:p>
        </w:tc>
        <w:tc>
          <w:tcPr>
            <w:tcW w:w="761" w:type="dxa"/>
          </w:tcPr>
          <w:p w14:paraId="62B26249" w14:textId="77777777" w:rsidR="00CE6A2D" w:rsidRPr="001164DE" w:rsidRDefault="00CE6A2D" w:rsidP="002B7031">
            <w:pPr>
              <w:spacing w:line="312" w:lineRule="auto"/>
              <w:rPr>
                <w:rFonts w:ascii="Times New Roman" w:hAnsi="Times New Roman"/>
                <w:sz w:val="28"/>
                <w:szCs w:val="28"/>
                <w:lang w:val="vi-VN"/>
              </w:rPr>
            </w:pPr>
          </w:p>
        </w:tc>
        <w:tc>
          <w:tcPr>
            <w:tcW w:w="3545" w:type="dxa"/>
          </w:tcPr>
          <w:p w14:paraId="70717344" w14:textId="77777777" w:rsidR="00CE6A2D" w:rsidRPr="001164DE" w:rsidRDefault="00CE6A2D" w:rsidP="00A44A2C">
            <w:pPr>
              <w:spacing w:line="312" w:lineRule="auto"/>
              <w:jc w:val="both"/>
              <w:rPr>
                <w:rFonts w:ascii="Times New Roman" w:hAnsi="Times New Roman"/>
                <w:sz w:val="28"/>
                <w:szCs w:val="28"/>
                <w:lang w:val="vi-VN"/>
              </w:rPr>
            </w:pPr>
            <w:r w:rsidRPr="001164DE">
              <w:rPr>
                <w:rFonts w:ascii="Times New Roman" w:hAnsi="Times New Roman"/>
                <w:sz w:val="28"/>
                <w:szCs w:val="28"/>
              </w:rPr>
              <w:t>Chỉ hiển thị không cho phép sửa</w:t>
            </w:r>
          </w:p>
          <w:p w14:paraId="4B5FF55C" w14:textId="77777777" w:rsidR="00CE6A2D" w:rsidRPr="001164DE" w:rsidRDefault="00CE6A2D" w:rsidP="00A44A2C">
            <w:pPr>
              <w:spacing w:line="312" w:lineRule="auto"/>
              <w:jc w:val="both"/>
              <w:rPr>
                <w:rFonts w:ascii="Times New Roman" w:hAnsi="Times New Roman"/>
                <w:sz w:val="28"/>
                <w:szCs w:val="28"/>
              </w:rPr>
            </w:pPr>
            <w:r w:rsidRPr="001164DE">
              <w:rPr>
                <w:rFonts w:ascii="Times New Roman" w:hAnsi="Times New Roman"/>
                <w:sz w:val="28"/>
                <w:szCs w:val="28"/>
              </w:rPr>
              <w:t>Hiển thị số điện thoại</w:t>
            </w:r>
          </w:p>
        </w:tc>
      </w:tr>
      <w:tr w:rsidR="00CE6A2D" w:rsidRPr="001164DE" w14:paraId="731E611C" w14:textId="77777777" w:rsidTr="00CE6A2D">
        <w:tc>
          <w:tcPr>
            <w:tcW w:w="891" w:type="dxa"/>
          </w:tcPr>
          <w:p w14:paraId="36F5499E" w14:textId="77777777" w:rsidR="00CE6A2D" w:rsidRPr="001164DE" w:rsidRDefault="00CE6A2D" w:rsidP="002B7031">
            <w:pPr>
              <w:spacing w:line="312" w:lineRule="auto"/>
              <w:jc w:val="center"/>
              <w:rPr>
                <w:rFonts w:ascii="Times New Roman" w:hAnsi="Times New Roman"/>
                <w:sz w:val="28"/>
                <w:szCs w:val="28"/>
              </w:rPr>
            </w:pPr>
            <w:r w:rsidRPr="001164DE">
              <w:rPr>
                <w:rFonts w:ascii="Times New Roman" w:hAnsi="Times New Roman"/>
                <w:sz w:val="28"/>
                <w:szCs w:val="28"/>
              </w:rPr>
              <w:t>4</w:t>
            </w:r>
          </w:p>
        </w:tc>
        <w:tc>
          <w:tcPr>
            <w:tcW w:w="1752" w:type="dxa"/>
          </w:tcPr>
          <w:p w14:paraId="7B161620" w14:textId="77777777" w:rsidR="00CE6A2D" w:rsidRPr="001164DE" w:rsidRDefault="00CE6A2D" w:rsidP="002B7031">
            <w:pPr>
              <w:spacing w:line="312" w:lineRule="auto"/>
              <w:rPr>
                <w:rFonts w:ascii="Times New Roman" w:hAnsi="Times New Roman"/>
                <w:sz w:val="28"/>
                <w:szCs w:val="28"/>
              </w:rPr>
            </w:pPr>
            <w:r w:rsidRPr="001164DE">
              <w:rPr>
                <w:rFonts w:ascii="Times New Roman" w:hAnsi="Times New Roman"/>
                <w:sz w:val="28"/>
                <w:szCs w:val="28"/>
                <w:lang w:val="vi-VN"/>
              </w:rPr>
              <w:t xml:space="preserve">Nội dung </w:t>
            </w:r>
            <w:r w:rsidRPr="001164DE">
              <w:rPr>
                <w:rFonts w:ascii="Times New Roman" w:hAnsi="Times New Roman"/>
                <w:sz w:val="28"/>
                <w:szCs w:val="28"/>
              </w:rPr>
              <w:t>yêu cầu</w:t>
            </w:r>
          </w:p>
        </w:tc>
        <w:tc>
          <w:tcPr>
            <w:tcW w:w="1359" w:type="dxa"/>
          </w:tcPr>
          <w:p w14:paraId="195BC0C4" w14:textId="77777777" w:rsidR="00CE6A2D" w:rsidRPr="001164DE" w:rsidRDefault="00CE6A2D" w:rsidP="002B7031">
            <w:pPr>
              <w:spacing w:line="312" w:lineRule="auto"/>
              <w:rPr>
                <w:rFonts w:ascii="Times New Roman" w:hAnsi="Times New Roman"/>
                <w:sz w:val="28"/>
                <w:szCs w:val="28"/>
              </w:rPr>
            </w:pPr>
            <w:r w:rsidRPr="001164DE">
              <w:rPr>
                <w:rFonts w:ascii="Times New Roman" w:hAnsi="Times New Roman"/>
                <w:sz w:val="28"/>
                <w:szCs w:val="28"/>
              </w:rPr>
              <w:t>Chuỗi ký tự (500)</w:t>
            </w:r>
          </w:p>
        </w:tc>
        <w:tc>
          <w:tcPr>
            <w:tcW w:w="957" w:type="dxa"/>
          </w:tcPr>
          <w:p w14:paraId="6FFECB7C" w14:textId="77777777" w:rsidR="00CE6A2D" w:rsidRPr="001164DE" w:rsidRDefault="00CE6A2D" w:rsidP="002B7031">
            <w:pPr>
              <w:spacing w:line="312" w:lineRule="auto"/>
              <w:rPr>
                <w:rFonts w:ascii="Times New Roman" w:hAnsi="Times New Roman"/>
                <w:sz w:val="28"/>
                <w:szCs w:val="28"/>
              </w:rPr>
            </w:pPr>
          </w:p>
        </w:tc>
        <w:tc>
          <w:tcPr>
            <w:tcW w:w="761" w:type="dxa"/>
          </w:tcPr>
          <w:p w14:paraId="1CD13B4D" w14:textId="77777777" w:rsidR="00CE6A2D" w:rsidRPr="001164DE" w:rsidRDefault="00CE6A2D" w:rsidP="002B7031">
            <w:pPr>
              <w:spacing w:line="312" w:lineRule="auto"/>
              <w:rPr>
                <w:rFonts w:ascii="Times New Roman" w:hAnsi="Times New Roman"/>
                <w:sz w:val="28"/>
                <w:szCs w:val="28"/>
                <w:lang w:val="vi-VN"/>
              </w:rPr>
            </w:pPr>
          </w:p>
        </w:tc>
        <w:tc>
          <w:tcPr>
            <w:tcW w:w="3545" w:type="dxa"/>
          </w:tcPr>
          <w:p w14:paraId="21DCB824" w14:textId="77777777" w:rsidR="00CE6A2D" w:rsidRPr="001164DE" w:rsidRDefault="00CE6A2D" w:rsidP="00A44A2C">
            <w:pPr>
              <w:spacing w:line="312" w:lineRule="auto"/>
              <w:jc w:val="both"/>
              <w:rPr>
                <w:rFonts w:ascii="Times New Roman" w:hAnsi="Times New Roman"/>
                <w:sz w:val="28"/>
                <w:szCs w:val="28"/>
                <w:lang w:val="vi-VN"/>
              </w:rPr>
            </w:pPr>
            <w:r w:rsidRPr="001164DE">
              <w:rPr>
                <w:rFonts w:ascii="Times New Roman" w:hAnsi="Times New Roman"/>
                <w:sz w:val="28"/>
                <w:szCs w:val="28"/>
              </w:rPr>
              <w:t>Chỉ hiển thị không cho phép sửa</w:t>
            </w:r>
          </w:p>
          <w:p w14:paraId="2B90F547" w14:textId="77777777" w:rsidR="00CE6A2D" w:rsidRPr="001164DE" w:rsidRDefault="00CE6A2D" w:rsidP="00A44A2C">
            <w:pPr>
              <w:spacing w:line="312" w:lineRule="auto"/>
              <w:jc w:val="both"/>
              <w:rPr>
                <w:rFonts w:ascii="Times New Roman" w:hAnsi="Times New Roman"/>
                <w:sz w:val="28"/>
                <w:szCs w:val="28"/>
              </w:rPr>
            </w:pPr>
            <w:r w:rsidRPr="001164DE">
              <w:rPr>
                <w:rFonts w:ascii="Times New Roman" w:hAnsi="Times New Roman"/>
                <w:sz w:val="28"/>
                <w:szCs w:val="28"/>
              </w:rPr>
              <w:lastRenderedPageBreak/>
              <w:t xml:space="preserve">Hiển thị </w:t>
            </w:r>
            <w:r w:rsidRPr="001164DE">
              <w:rPr>
                <w:rFonts w:ascii="Times New Roman" w:hAnsi="Times New Roman"/>
                <w:sz w:val="28"/>
                <w:szCs w:val="28"/>
                <w:lang w:val="vi-VN"/>
              </w:rPr>
              <w:t xml:space="preserve">nội dung </w:t>
            </w:r>
            <w:r w:rsidRPr="001164DE">
              <w:rPr>
                <w:rFonts w:ascii="Times New Roman" w:hAnsi="Times New Roman"/>
                <w:sz w:val="28"/>
                <w:szCs w:val="28"/>
              </w:rPr>
              <w:t>yêu cầu</w:t>
            </w:r>
          </w:p>
        </w:tc>
      </w:tr>
      <w:tr w:rsidR="00CE6A2D" w:rsidRPr="001164DE" w14:paraId="0041CB32" w14:textId="77777777" w:rsidTr="00CE6A2D">
        <w:tc>
          <w:tcPr>
            <w:tcW w:w="891" w:type="dxa"/>
          </w:tcPr>
          <w:p w14:paraId="6F80517A" w14:textId="77777777" w:rsidR="00CE6A2D" w:rsidRPr="001164DE" w:rsidRDefault="00CE6A2D" w:rsidP="002B7031">
            <w:pPr>
              <w:spacing w:line="312" w:lineRule="auto"/>
              <w:jc w:val="center"/>
              <w:rPr>
                <w:rFonts w:ascii="Times New Roman" w:hAnsi="Times New Roman"/>
                <w:sz w:val="28"/>
                <w:szCs w:val="28"/>
              </w:rPr>
            </w:pPr>
            <w:r w:rsidRPr="001164DE">
              <w:rPr>
                <w:rFonts w:ascii="Times New Roman" w:hAnsi="Times New Roman"/>
                <w:sz w:val="28"/>
                <w:szCs w:val="28"/>
              </w:rPr>
              <w:lastRenderedPageBreak/>
              <w:t>5</w:t>
            </w:r>
          </w:p>
        </w:tc>
        <w:tc>
          <w:tcPr>
            <w:tcW w:w="1752" w:type="dxa"/>
          </w:tcPr>
          <w:p w14:paraId="28C29B26" w14:textId="77777777" w:rsidR="00CE6A2D" w:rsidRPr="001164DE" w:rsidRDefault="00CE6A2D" w:rsidP="002B7031">
            <w:pPr>
              <w:spacing w:line="312" w:lineRule="auto"/>
              <w:rPr>
                <w:rFonts w:ascii="Times New Roman" w:hAnsi="Times New Roman"/>
                <w:sz w:val="28"/>
                <w:szCs w:val="28"/>
              </w:rPr>
            </w:pPr>
            <w:r w:rsidRPr="001164DE">
              <w:rPr>
                <w:rFonts w:ascii="Times New Roman" w:hAnsi="Times New Roman"/>
                <w:sz w:val="28"/>
                <w:szCs w:val="28"/>
              </w:rPr>
              <w:t>Số lượng</w:t>
            </w:r>
          </w:p>
        </w:tc>
        <w:tc>
          <w:tcPr>
            <w:tcW w:w="1359" w:type="dxa"/>
          </w:tcPr>
          <w:p w14:paraId="4CC6D4F3" w14:textId="77777777" w:rsidR="00CE6A2D" w:rsidRPr="001164DE" w:rsidRDefault="00CE6A2D" w:rsidP="002B7031">
            <w:pPr>
              <w:spacing w:line="312" w:lineRule="auto"/>
              <w:rPr>
                <w:rFonts w:ascii="Times New Roman" w:hAnsi="Times New Roman"/>
                <w:sz w:val="28"/>
                <w:szCs w:val="28"/>
              </w:rPr>
            </w:pPr>
            <w:r w:rsidRPr="001164DE">
              <w:rPr>
                <w:rFonts w:ascii="Times New Roman" w:hAnsi="Times New Roman"/>
                <w:sz w:val="28"/>
                <w:szCs w:val="28"/>
              </w:rPr>
              <w:t>Số tự nhiên (10)</w:t>
            </w:r>
          </w:p>
        </w:tc>
        <w:tc>
          <w:tcPr>
            <w:tcW w:w="957" w:type="dxa"/>
          </w:tcPr>
          <w:p w14:paraId="02E44772" w14:textId="77777777" w:rsidR="00CE6A2D" w:rsidRPr="001164DE" w:rsidRDefault="00CE6A2D" w:rsidP="002B7031">
            <w:pPr>
              <w:spacing w:line="312" w:lineRule="auto"/>
              <w:rPr>
                <w:rFonts w:ascii="Times New Roman" w:hAnsi="Times New Roman"/>
                <w:sz w:val="28"/>
                <w:szCs w:val="28"/>
              </w:rPr>
            </w:pPr>
          </w:p>
        </w:tc>
        <w:tc>
          <w:tcPr>
            <w:tcW w:w="761" w:type="dxa"/>
          </w:tcPr>
          <w:p w14:paraId="0A9599BD" w14:textId="77777777" w:rsidR="00CE6A2D" w:rsidRPr="001164DE" w:rsidRDefault="00CE6A2D" w:rsidP="002B7031">
            <w:pPr>
              <w:spacing w:line="312" w:lineRule="auto"/>
              <w:rPr>
                <w:rFonts w:ascii="Times New Roman" w:hAnsi="Times New Roman"/>
                <w:sz w:val="28"/>
                <w:szCs w:val="28"/>
                <w:lang w:val="vi-VN"/>
              </w:rPr>
            </w:pPr>
          </w:p>
        </w:tc>
        <w:tc>
          <w:tcPr>
            <w:tcW w:w="3545" w:type="dxa"/>
          </w:tcPr>
          <w:p w14:paraId="2837996B" w14:textId="77777777" w:rsidR="00CE6A2D" w:rsidRPr="001164DE" w:rsidRDefault="00CE6A2D" w:rsidP="00A44A2C">
            <w:pPr>
              <w:spacing w:line="312" w:lineRule="auto"/>
              <w:jc w:val="both"/>
              <w:rPr>
                <w:rFonts w:ascii="Times New Roman" w:hAnsi="Times New Roman"/>
                <w:sz w:val="28"/>
                <w:szCs w:val="28"/>
                <w:lang w:val="vi-VN"/>
              </w:rPr>
            </w:pPr>
            <w:r w:rsidRPr="001164DE">
              <w:rPr>
                <w:rFonts w:ascii="Times New Roman" w:hAnsi="Times New Roman"/>
                <w:sz w:val="28"/>
                <w:szCs w:val="28"/>
              </w:rPr>
              <w:t>Chỉ hiển thị không cho phép sửa</w:t>
            </w:r>
          </w:p>
          <w:p w14:paraId="7805595A" w14:textId="77777777" w:rsidR="00CE6A2D" w:rsidRPr="001164DE" w:rsidRDefault="00CE6A2D" w:rsidP="00A44A2C">
            <w:pPr>
              <w:spacing w:line="312" w:lineRule="auto"/>
              <w:jc w:val="both"/>
              <w:rPr>
                <w:rFonts w:ascii="Times New Roman" w:hAnsi="Times New Roman"/>
                <w:sz w:val="28"/>
                <w:szCs w:val="28"/>
              </w:rPr>
            </w:pPr>
            <w:r w:rsidRPr="001164DE">
              <w:rPr>
                <w:rFonts w:ascii="Times New Roman" w:hAnsi="Times New Roman"/>
                <w:sz w:val="28"/>
                <w:szCs w:val="28"/>
              </w:rPr>
              <w:t>Hiển thị số lượng ấn phẩm muốn đặt</w:t>
            </w:r>
          </w:p>
        </w:tc>
      </w:tr>
    </w:tbl>
    <w:p w14:paraId="771CF1D6" w14:textId="77777777" w:rsidR="009D7060" w:rsidRPr="001164DE" w:rsidRDefault="009D7060" w:rsidP="0090566F">
      <w:pPr>
        <w:pStyle w:val="Heading4"/>
      </w:pPr>
      <w:r w:rsidRPr="001164DE">
        <w:t>Điều kiện thực hiện</w:t>
      </w:r>
    </w:p>
    <w:p w14:paraId="2C76932F" w14:textId="5C237B9A" w:rsidR="00892BFF" w:rsidRPr="001164DE" w:rsidRDefault="00704121" w:rsidP="002B7031">
      <w:pPr>
        <w:pStyle w:val="Style2"/>
        <w:spacing w:line="312" w:lineRule="auto"/>
      </w:pPr>
      <w:r w:rsidRPr="001164DE">
        <w:t xml:space="preserve">NSD đã đăng nhập vào trang quản trị website </w:t>
      </w:r>
      <w:r w:rsidR="00E04DD9" w:rsidRPr="001164DE">
        <w:t>Tạp chí Thuế</w:t>
      </w:r>
      <w:r w:rsidRPr="001164DE">
        <w:t xml:space="preserve"> và truy cập vào chức năng quản lý yêu cầu đặt mua sách báo, tạp chí</w:t>
      </w:r>
    </w:p>
    <w:p w14:paraId="5BF93E46" w14:textId="77777777" w:rsidR="009D7060" w:rsidRPr="001164DE" w:rsidRDefault="009D7060" w:rsidP="0090566F">
      <w:pPr>
        <w:pStyle w:val="Heading4"/>
      </w:pPr>
      <w:r w:rsidRPr="001164DE">
        <w:t>Yêu cầu đặc biệt/ Ràng buộc</w:t>
      </w:r>
    </w:p>
    <w:p w14:paraId="03D6F939" w14:textId="77777777" w:rsidR="00704121" w:rsidRPr="001164DE" w:rsidRDefault="00704121" w:rsidP="002B7031">
      <w:pPr>
        <w:pStyle w:val="Style2"/>
        <w:spacing w:line="312" w:lineRule="auto"/>
      </w:pPr>
      <w:r w:rsidRPr="001164DE">
        <w:t>NSD được phân quyền quản lý yêu cầu đặt mua sách báo, tạp chí</w:t>
      </w:r>
    </w:p>
    <w:p w14:paraId="6923A17F" w14:textId="5D59DFA3" w:rsidR="009D7060" w:rsidRPr="001164DE" w:rsidRDefault="00BA4386" w:rsidP="0090566F">
      <w:pPr>
        <w:pStyle w:val="Heading4"/>
      </w:pPr>
      <w:r>
        <w:t>Luồng xử lý dữ liệu</w:t>
      </w:r>
    </w:p>
    <w:p w14:paraId="16F78245" w14:textId="4477309C" w:rsidR="00892BFF" w:rsidRDefault="00892BFF" w:rsidP="002B7031">
      <w:pPr>
        <w:pStyle w:val="ListParagraph"/>
        <w:spacing w:line="312" w:lineRule="auto"/>
      </w:pPr>
      <w:r w:rsidRPr="001164DE">
        <w:t xml:space="preserve">Thêm mới yêu cầu đặt sách pháp luật, </w:t>
      </w:r>
      <w:r w:rsidR="00E04DD9" w:rsidRPr="001164DE">
        <w:t>Tạp chí Thuế</w:t>
      </w:r>
    </w:p>
    <w:p w14:paraId="2B90AD96" w14:textId="2C9B23BE" w:rsidR="004B137E" w:rsidRPr="001164DE" w:rsidRDefault="00024974" w:rsidP="004B137E">
      <w:pPr>
        <w:pStyle w:val="ListParagraph"/>
        <w:numPr>
          <w:ilvl w:val="0"/>
          <w:numId w:val="0"/>
        </w:numPr>
        <w:spacing w:line="312" w:lineRule="auto"/>
        <w:ind w:left="90"/>
      </w:pPr>
      <w:r>
        <w:rPr>
          <w:noProof/>
          <w:lang w:val="en-US" w:eastAsia="en-US"/>
        </w:rPr>
        <w:drawing>
          <wp:inline distT="0" distB="0" distL="0" distR="0" wp14:anchorId="56B6F8A1" wp14:editId="7D4E2215">
            <wp:extent cx="5760085" cy="2025015"/>
            <wp:effectExtent l="19050" t="19050" r="12065" b="133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60085" cy="2025015"/>
                    </a:xfrm>
                    <a:prstGeom prst="rect">
                      <a:avLst/>
                    </a:prstGeom>
                    <a:ln>
                      <a:solidFill>
                        <a:schemeClr val="tx1"/>
                      </a:solidFill>
                    </a:ln>
                  </pic:spPr>
                </pic:pic>
              </a:graphicData>
            </a:graphic>
          </wp:inline>
        </w:drawing>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44"/>
        <w:gridCol w:w="2265"/>
        <w:gridCol w:w="5752"/>
      </w:tblGrid>
      <w:tr w:rsidR="00892BFF" w:rsidRPr="001164DE" w14:paraId="65ABAD98" w14:textId="77777777" w:rsidTr="00A84F88">
        <w:trPr>
          <w:trHeight w:val="510"/>
          <w:tblHeader/>
        </w:trPr>
        <w:tc>
          <w:tcPr>
            <w:tcW w:w="576" w:type="pct"/>
            <w:shd w:val="clear" w:color="auto" w:fill="E7E6E6" w:themeFill="background2"/>
            <w:vAlign w:val="center"/>
          </w:tcPr>
          <w:p w14:paraId="304D5195" w14:textId="77777777" w:rsidR="00892BFF" w:rsidRPr="001164DE" w:rsidRDefault="00892BFF"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Bước thực hiện</w:t>
            </w:r>
          </w:p>
        </w:tc>
        <w:tc>
          <w:tcPr>
            <w:tcW w:w="1250" w:type="pct"/>
            <w:shd w:val="clear" w:color="auto" w:fill="E7E6E6" w:themeFill="background2"/>
            <w:vAlign w:val="center"/>
          </w:tcPr>
          <w:p w14:paraId="213F83AB" w14:textId="77777777" w:rsidR="00892BFF" w:rsidRPr="001164DE" w:rsidRDefault="00892BFF"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Chủ thể thực hiện</w:t>
            </w:r>
          </w:p>
        </w:tc>
        <w:tc>
          <w:tcPr>
            <w:tcW w:w="3174" w:type="pct"/>
            <w:shd w:val="clear" w:color="auto" w:fill="E7E6E6" w:themeFill="background2"/>
            <w:vAlign w:val="center"/>
          </w:tcPr>
          <w:p w14:paraId="1CAAF5FD" w14:textId="77777777" w:rsidR="00892BFF" w:rsidRPr="001164DE" w:rsidRDefault="00892BFF"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Nội dung</w:t>
            </w:r>
          </w:p>
        </w:tc>
      </w:tr>
      <w:tr w:rsidR="00892BFF" w:rsidRPr="001164DE" w14:paraId="35953A6E" w14:textId="77777777" w:rsidTr="00A84F88">
        <w:trPr>
          <w:trHeight w:val="510"/>
        </w:trPr>
        <w:tc>
          <w:tcPr>
            <w:tcW w:w="576" w:type="pct"/>
            <w:shd w:val="clear" w:color="auto" w:fill="auto"/>
          </w:tcPr>
          <w:p w14:paraId="062F9363" w14:textId="77777777" w:rsidR="00892BFF" w:rsidRPr="001164DE" w:rsidRDefault="00892BFF"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lang w:val="vi-VN"/>
              </w:rPr>
              <w:t>1</w:t>
            </w:r>
          </w:p>
        </w:tc>
        <w:tc>
          <w:tcPr>
            <w:tcW w:w="1250" w:type="pct"/>
            <w:shd w:val="clear" w:color="auto" w:fill="auto"/>
          </w:tcPr>
          <w:p w14:paraId="6A35F768" w14:textId="77777777" w:rsidR="00892BFF" w:rsidRPr="001164DE" w:rsidRDefault="00892BFF"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lang w:val="vi-VN"/>
              </w:rPr>
              <w:t>NSD</w:t>
            </w:r>
            <w:r w:rsidRPr="001164DE">
              <w:rPr>
                <w:rFonts w:ascii="Times New Roman" w:hAnsi="Times New Roman" w:cs="Times New Roman"/>
                <w:sz w:val="28"/>
                <w:szCs w:val="28"/>
              </w:rPr>
              <w:t xml:space="preserve"> (Người quản trị nội dung)</w:t>
            </w:r>
          </w:p>
        </w:tc>
        <w:tc>
          <w:tcPr>
            <w:tcW w:w="3174" w:type="pct"/>
            <w:shd w:val="clear" w:color="auto" w:fill="auto"/>
          </w:tcPr>
          <w:p w14:paraId="336144B2" w14:textId="609985C6" w:rsidR="00892BFF" w:rsidRPr="001164DE" w:rsidRDefault="00892BFF"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Trong thư mục Quản lý yêu cầu</w:t>
            </w:r>
            <w:r w:rsidRPr="001164DE">
              <w:rPr>
                <w:rFonts w:ascii="Times New Roman" w:hAnsi="Times New Roman" w:cs="Times New Roman"/>
                <w:sz w:val="28"/>
                <w:szCs w:val="28"/>
              </w:rPr>
              <w:t xml:space="preserve"> mua</w:t>
            </w:r>
            <w:r w:rsidRPr="001164DE">
              <w:rPr>
                <w:rFonts w:ascii="Times New Roman" w:hAnsi="Times New Roman" w:cs="Times New Roman"/>
                <w:sz w:val="28"/>
                <w:szCs w:val="28"/>
                <w:lang w:val="vi-VN"/>
              </w:rPr>
              <w:t xml:space="preserve"> </w:t>
            </w:r>
            <w:r w:rsidRPr="001164DE">
              <w:rPr>
                <w:rFonts w:ascii="Times New Roman" w:hAnsi="Times New Roman" w:cs="Times New Roman"/>
                <w:sz w:val="28"/>
                <w:szCs w:val="28"/>
              </w:rPr>
              <w:t xml:space="preserve">sách pháp luật, </w:t>
            </w:r>
            <w:r w:rsidR="00E04DD9" w:rsidRPr="001164DE">
              <w:rPr>
                <w:rFonts w:ascii="Times New Roman" w:hAnsi="Times New Roman" w:cs="Times New Roman"/>
                <w:sz w:val="28"/>
                <w:szCs w:val="28"/>
              </w:rPr>
              <w:t>Tạp chí Thuế</w:t>
            </w:r>
            <w:r w:rsidRPr="001164DE">
              <w:rPr>
                <w:rFonts w:ascii="Times New Roman" w:hAnsi="Times New Roman" w:cs="Times New Roman"/>
                <w:sz w:val="28"/>
                <w:szCs w:val="28"/>
                <w:lang w:val="vi-VN"/>
              </w:rPr>
              <w:t>, kích vào nút (Thêm mới)</w:t>
            </w:r>
          </w:p>
        </w:tc>
      </w:tr>
      <w:tr w:rsidR="00892BFF" w:rsidRPr="001164DE" w14:paraId="0BB221A6" w14:textId="77777777" w:rsidTr="00A84F88">
        <w:trPr>
          <w:trHeight w:val="510"/>
        </w:trPr>
        <w:tc>
          <w:tcPr>
            <w:tcW w:w="576" w:type="pct"/>
            <w:shd w:val="clear" w:color="auto" w:fill="auto"/>
          </w:tcPr>
          <w:p w14:paraId="38EF58AA" w14:textId="77777777" w:rsidR="00892BFF" w:rsidRPr="001164DE" w:rsidRDefault="00892BFF"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lang w:val="vi-VN"/>
              </w:rPr>
              <w:t>2</w:t>
            </w:r>
          </w:p>
        </w:tc>
        <w:tc>
          <w:tcPr>
            <w:tcW w:w="1250" w:type="pct"/>
            <w:shd w:val="clear" w:color="auto" w:fill="auto"/>
          </w:tcPr>
          <w:p w14:paraId="51294F45" w14:textId="77777777" w:rsidR="00892BFF" w:rsidRPr="001164DE" w:rsidRDefault="00892BFF"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Hệ thống</w:t>
            </w:r>
          </w:p>
        </w:tc>
        <w:tc>
          <w:tcPr>
            <w:tcW w:w="3174" w:type="pct"/>
            <w:shd w:val="clear" w:color="auto" w:fill="auto"/>
          </w:tcPr>
          <w:p w14:paraId="31B0C9BC" w14:textId="77777777" w:rsidR="00892BFF" w:rsidRPr="001164DE" w:rsidRDefault="00892BFF"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lang w:val="vi-VN"/>
              </w:rPr>
              <w:t xml:space="preserve">Hiển thị pop-up thêm mới yêu cầu gồm các trường: Thông tin người gửi đặt </w:t>
            </w:r>
            <w:r w:rsidRPr="001164DE">
              <w:rPr>
                <w:rFonts w:ascii="Times New Roman" w:hAnsi="Times New Roman" w:cs="Times New Roman"/>
                <w:sz w:val="28"/>
                <w:szCs w:val="28"/>
              </w:rPr>
              <w:t>(Họ tên, Số điện thoại, email), Nội dung yêu cầu, Số lượng</w:t>
            </w:r>
          </w:p>
          <w:p w14:paraId="38D2D7EB" w14:textId="3A287742" w:rsidR="00913633" w:rsidRPr="001164DE" w:rsidRDefault="00913633" w:rsidP="002B7031">
            <w:pPr>
              <w:spacing w:after="0" w:line="312" w:lineRule="auto"/>
              <w:rPr>
                <w:rFonts w:ascii="Times New Roman" w:hAnsi="Times New Roman" w:cs="Times New Roman"/>
                <w:sz w:val="28"/>
                <w:szCs w:val="28"/>
              </w:rPr>
            </w:pPr>
          </w:p>
        </w:tc>
      </w:tr>
      <w:tr w:rsidR="00892BFF" w:rsidRPr="001164DE" w14:paraId="67BD81C1" w14:textId="77777777" w:rsidTr="00A84F88">
        <w:trPr>
          <w:trHeight w:val="510"/>
        </w:trPr>
        <w:tc>
          <w:tcPr>
            <w:tcW w:w="576" w:type="pct"/>
            <w:shd w:val="clear" w:color="auto" w:fill="auto"/>
          </w:tcPr>
          <w:p w14:paraId="4BC19786" w14:textId="77777777" w:rsidR="00892BFF" w:rsidRPr="001164DE" w:rsidRDefault="00892BFF"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lang w:val="vi-VN"/>
              </w:rPr>
              <w:t>3</w:t>
            </w:r>
          </w:p>
        </w:tc>
        <w:tc>
          <w:tcPr>
            <w:tcW w:w="1250" w:type="pct"/>
            <w:shd w:val="clear" w:color="auto" w:fill="auto"/>
          </w:tcPr>
          <w:p w14:paraId="5CDECEB0" w14:textId="77777777" w:rsidR="00892BFF" w:rsidRPr="001164DE" w:rsidRDefault="00892BFF"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lang w:val="vi-VN"/>
              </w:rPr>
              <w:t>NSD</w:t>
            </w:r>
            <w:r w:rsidRPr="001164DE">
              <w:rPr>
                <w:rFonts w:ascii="Times New Roman" w:hAnsi="Times New Roman" w:cs="Times New Roman"/>
                <w:sz w:val="28"/>
                <w:szCs w:val="28"/>
              </w:rPr>
              <w:t xml:space="preserve"> (Người quản trị nội dung)</w:t>
            </w:r>
          </w:p>
        </w:tc>
        <w:tc>
          <w:tcPr>
            <w:tcW w:w="3174" w:type="pct"/>
            <w:shd w:val="clear" w:color="auto" w:fill="auto"/>
          </w:tcPr>
          <w:p w14:paraId="6AAC1C10" w14:textId="72B268C2" w:rsidR="00913633" w:rsidRPr="001164DE" w:rsidRDefault="00892BFF"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lang w:val="vi-VN"/>
              </w:rPr>
              <w:t xml:space="preserve">Nhập thông tin theo yêu cầu và chọn </w:t>
            </w:r>
            <w:r w:rsidRPr="001164DE">
              <w:rPr>
                <w:rFonts w:ascii="Times New Roman" w:hAnsi="Times New Roman" w:cs="Times New Roman"/>
                <w:sz w:val="28"/>
                <w:szCs w:val="28"/>
              </w:rPr>
              <w:t>(</w:t>
            </w:r>
            <w:r w:rsidRPr="001164DE">
              <w:rPr>
                <w:rFonts w:ascii="Times New Roman" w:hAnsi="Times New Roman" w:cs="Times New Roman"/>
                <w:sz w:val="28"/>
                <w:szCs w:val="28"/>
                <w:lang w:val="vi-VN"/>
              </w:rPr>
              <w:t>Thêm mới</w:t>
            </w:r>
            <w:r w:rsidRPr="001164DE">
              <w:rPr>
                <w:rFonts w:ascii="Times New Roman" w:hAnsi="Times New Roman" w:cs="Times New Roman"/>
                <w:sz w:val="28"/>
                <w:szCs w:val="28"/>
              </w:rPr>
              <w:t>)</w:t>
            </w:r>
          </w:p>
        </w:tc>
      </w:tr>
      <w:tr w:rsidR="00F43D14" w:rsidRPr="001164DE" w14:paraId="0B76A91F" w14:textId="77777777" w:rsidTr="00A84F88">
        <w:trPr>
          <w:trHeight w:val="510"/>
        </w:trPr>
        <w:tc>
          <w:tcPr>
            <w:tcW w:w="576" w:type="pct"/>
            <w:shd w:val="clear" w:color="auto" w:fill="auto"/>
          </w:tcPr>
          <w:p w14:paraId="6C27B130" w14:textId="77777777" w:rsidR="00F43D14" w:rsidRPr="001164DE" w:rsidRDefault="00F43D14"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lang w:val="vi-VN"/>
              </w:rPr>
              <w:lastRenderedPageBreak/>
              <w:t>4</w:t>
            </w:r>
          </w:p>
        </w:tc>
        <w:tc>
          <w:tcPr>
            <w:tcW w:w="1250" w:type="pct"/>
            <w:shd w:val="clear" w:color="auto" w:fill="auto"/>
          </w:tcPr>
          <w:p w14:paraId="49C563BE" w14:textId="77777777" w:rsidR="00F43D14" w:rsidRPr="001164DE" w:rsidRDefault="00F43D14"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Hệ thống</w:t>
            </w:r>
          </w:p>
        </w:tc>
        <w:tc>
          <w:tcPr>
            <w:tcW w:w="3174" w:type="pct"/>
            <w:shd w:val="clear" w:color="auto" w:fill="auto"/>
          </w:tcPr>
          <w:p w14:paraId="349039AE" w14:textId="77777777" w:rsidR="00F43D14" w:rsidRPr="001164DE" w:rsidRDefault="00F43D14"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Hệ thống</w:t>
            </w:r>
            <w:r w:rsidRPr="001164DE">
              <w:rPr>
                <w:rFonts w:ascii="Times New Roman" w:hAnsi="Times New Roman" w:cs="Times New Roman"/>
                <w:sz w:val="28"/>
                <w:szCs w:val="28"/>
              </w:rPr>
              <w:t xml:space="preserve"> kiểm tra</w:t>
            </w:r>
            <w:r w:rsidRPr="001164DE">
              <w:rPr>
                <w:rFonts w:ascii="Times New Roman" w:hAnsi="Times New Roman" w:cs="Times New Roman"/>
                <w:sz w:val="28"/>
                <w:szCs w:val="28"/>
                <w:lang w:val="vi-VN"/>
              </w:rPr>
              <w:t xml:space="preserve"> các trường thông tin nhập</w:t>
            </w:r>
            <w:r w:rsidRPr="001164DE">
              <w:rPr>
                <w:rFonts w:ascii="Times New Roman" w:hAnsi="Times New Roman" w:cs="Times New Roman"/>
                <w:sz w:val="28"/>
                <w:szCs w:val="28"/>
              </w:rPr>
              <w:t xml:space="preserve"> vào bao gồm Họ tên, Số điện thoại, email, Nội dung yêu cầu, Số lượng đảm bảo yêu cầu bảng “Thiết kế trường dữ liệu”- chức năng Thêm mới yêu cầu đặt sách pháp luật, Tạp chí</w:t>
            </w:r>
          </w:p>
          <w:p w14:paraId="1C0190E5" w14:textId="33D1992D" w:rsidR="00F43D14" w:rsidRPr="001164DE" w:rsidRDefault="00F43D14"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 Nếu hợp lệ: Hệ thống lưu thông tin vào CSDL</w:t>
            </w:r>
            <w:r w:rsidR="0041650B" w:rsidRPr="001164DE">
              <w:rPr>
                <w:rFonts w:ascii="Times New Roman" w:hAnsi="Times New Roman" w:cs="Times New Roman"/>
                <w:sz w:val="28"/>
                <w:szCs w:val="28"/>
              </w:rPr>
              <w:t xml:space="preserve"> bảng TPS_REQUEST</w:t>
            </w:r>
            <w:r w:rsidR="00BC416E" w:rsidRPr="001164DE">
              <w:rPr>
                <w:rFonts w:ascii="Times New Roman" w:hAnsi="Times New Roman" w:cs="Times New Roman"/>
                <w:sz w:val="28"/>
                <w:szCs w:val="28"/>
              </w:rPr>
              <w:t xml:space="preserve"> </w:t>
            </w:r>
            <w:r w:rsidRPr="001164DE">
              <w:rPr>
                <w:rFonts w:ascii="Times New Roman" w:hAnsi="Times New Roman" w:cs="Times New Roman"/>
                <w:sz w:val="28"/>
                <w:szCs w:val="28"/>
                <w:lang w:val="vi-VN"/>
              </w:rPr>
              <w:t xml:space="preserve">và hiển thị thông báo thêm mới thành công </w:t>
            </w:r>
          </w:p>
          <w:p w14:paraId="299FEC47" w14:textId="77777777" w:rsidR="00F43D14" w:rsidRPr="001164DE" w:rsidRDefault="00F43D14"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 Nếu không hợp lệ: Hệ thống hiển thị lỗi tương ứng</w:t>
            </w:r>
          </w:p>
          <w:p w14:paraId="405ED915" w14:textId="77777777" w:rsidR="00F6605E" w:rsidRPr="001164DE" w:rsidRDefault="00F6605E" w:rsidP="00F6605E">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Chi tiết tại mục:</w:t>
            </w:r>
          </w:p>
          <w:p w14:paraId="49E9AEA3" w14:textId="4FD7EB33" w:rsidR="00F6605E" w:rsidRPr="001164DE" w:rsidRDefault="00A84D61" w:rsidP="00F6605E">
            <w:pPr>
              <w:spacing w:after="0" w:line="312" w:lineRule="auto"/>
              <w:rPr>
                <w:rFonts w:ascii="Times New Roman" w:hAnsi="Times New Roman" w:cs="Times New Roman"/>
                <w:b/>
                <w:sz w:val="28"/>
                <w:szCs w:val="28"/>
                <w:lang w:val="vi-VN"/>
              </w:rPr>
            </w:pPr>
            <w:r w:rsidRPr="00A84D61">
              <w:rPr>
                <w:rFonts w:ascii="Times New Roman" w:hAnsi="Times New Roman" w:cs="Times New Roman"/>
                <w:b/>
                <w:sz w:val="28"/>
                <w:szCs w:val="28"/>
                <w:lang w:val="vi-VN"/>
              </w:rPr>
              <w:t>V. PHỤ LỤC DANH SÁCH CÁC HÀM THỦ TỤC VÀ THUẬT TOÁN SỬ DỤNG</w:t>
            </w:r>
          </w:p>
          <w:p w14:paraId="03205C04" w14:textId="1CFD4477" w:rsidR="00F6605E" w:rsidRPr="001164DE" w:rsidRDefault="00446DC2" w:rsidP="00F6605E">
            <w:pPr>
              <w:spacing w:after="0" w:line="312" w:lineRule="auto"/>
              <w:rPr>
                <w:rFonts w:ascii="Times New Roman" w:hAnsi="Times New Roman" w:cs="Times New Roman"/>
                <w:sz w:val="28"/>
                <w:szCs w:val="28"/>
                <w:lang w:val="vi-VN"/>
              </w:rPr>
            </w:pPr>
            <w:hyperlink w:anchor="_8._Thêm_mới" w:history="1">
              <w:r w:rsidR="00D94E2B" w:rsidRPr="001164DE">
                <w:rPr>
                  <w:rStyle w:val="Hyperlink"/>
                  <w:rFonts w:ascii="Times New Roman" w:hAnsi="Times New Roman" w:cs="Times New Roman"/>
                  <w:b/>
                  <w:sz w:val="28"/>
                  <w:szCs w:val="28"/>
                  <w:lang w:val="vi-VN"/>
                </w:rPr>
                <w:t>8</w:t>
              </w:r>
              <w:r w:rsidR="00F6605E" w:rsidRPr="001164DE">
                <w:rPr>
                  <w:rStyle w:val="Hyperlink"/>
                  <w:rFonts w:ascii="Times New Roman" w:hAnsi="Times New Roman" w:cs="Times New Roman"/>
                  <w:b/>
                  <w:sz w:val="28"/>
                  <w:szCs w:val="28"/>
                  <w:lang w:val="vi-VN"/>
                </w:rPr>
                <w:t>. Thêm mới yêu cầu đặt sách pháp luật, Tạp chí Thuế</w:t>
              </w:r>
            </w:hyperlink>
          </w:p>
        </w:tc>
      </w:tr>
    </w:tbl>
    <w:p w14:paraId="6242CF6C" w14:textId="303C0CAE" w:rsidR="00892BFF" w:rsidRDefault="00892BFF" w:rsidP="002B7031">
      <w:pPr>
        <w:pStyle w:val="ListParagraph"/>
        <w:spacing w:line="312" w:lineRule="auto"/>
      </w:pPr>
      <w:r w:rsidRPr="001164DE">
        <w:t xml:space="preserve">Sửa yêu cầu đặt sách pháp luật, </w:t>
      </w:r>
      <w:r w:rsidR="00E04DD9" w:rsidRPr="001164DE">
        <w:t>Tạp chí Thuế</w:t>
      </w:r>
    </w:p>
    <w:p w14:paraId="0ABF3E7D" w14:textId="73DA7C9E" w:rsidR="00667FB7" w:rsidRPr="001164DE" w:rsidRDefault="00667FB7" w:rsidP="00667FB7">
      <w:pPr>
        <w:spacing w:line="312" w:lineRule="auto"/>
        <w:ind w:left="90"/>
      </w:pPr>
      <w:r>
        <w:rPr>
          <w:noProof/>
        </w:rPr>
        <w:drawing>
          <wp:inline distT="0" distB="0" distL="0" distR="0" wp14:anchorId="1FEBAB11" wp14:editId="72B983FD">
            <wp:extent cx="5676900" cy="1865598"/>
            <wp:effectExtent l="19050" t="19050" r="19050" b="209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686653" cy="1868803"/>
                    </a:xfrm>
                    <a:prstGeom prst="rect">
                      <a:avLst/>
                    </a:prstGeom>
                    <a:ln>
                      <a:solidFill>
                        <a:schemeClr val="tx1"/>
                      </a:solidFill>
                    </a:ln>
                  </pic:spPr>
                </pic:pic>
              </a:graphicData>
            </a:graphic>
          </wp:inline>
        </w:drawing>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44"/>
        <w:gridCol w:w="2265"/>
        <w:gridCol w:w="5752"/>
      </w:tblGrid>
      <w:tr w:rsidR="00892BFF" w:rsidRPr="001164DE" w14:paraId="184F0899" w14:textId="77777777" w:rsidTr="00A84F88">
        <w:trPr>
          <w:trHeight w:val="510"/>
          <w:tblHeader/>
        </w:trPr>
        <w:tc>
          <w:tcPr>
            <w:tcW w:w="576" w:type="pct"/>
            <w:shd w:val="clear" w:color="auto" w:fill="E7E6E6" w:themeFill="background2"/>
            <w:vAlign w:val="center"/>
          </w:tcPr>
          <w:p w14:paraId="381C45CE" w14:textId="77777777" w:rsidR="00892BFF" w:rsidRPr="001164DE" w:rsidRDefault="00892BFF"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Bước thực hiện</w:t>
            </w:r>
          </w:p>
        </w:tc>
        <w:tc>
          <w:tcPr>
            <w:tcW w:w="1250" w:type="pct"/>
            <w:shd w:val="clear" w:color="auto" w:fill="E7E6E6" w:themeFill="background2"/>
            <w:vAlign w:val="center"/>
          </w:tcPr>
          <w:p w14:paraId="2FAEC9C0" w14:textId="77777777" w:rsidR="00892BFF" w:rsidRPr="001164DE" w:rsidRDefault="00892BFF"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Chủ thể thực hiện</w:t>
            </w:r>
          </w:p>
        </w:tc>
        <w:tc>
          <w:tcPr>
            <w:tcW w:w="3174" w:type="pct"/>
            <w:shd w:val="clear" w:color="auto" w:fill="E7E6E6" w:themeFill="background2"/>
            <w:vAlign w:val="center"/>
          </w:tcPr>
          <w:p w14:paraId="5F7EA363" w14:textId="77777777" w:rsidR="00892BFF" w:rsidRPr="001164DE" w:rsidRDefault="00892BFF"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Nội dung</w:t>
            </w:r>
          </w:p>
        </w:tc>
      </w:tr>
      <w:tr w:rsidR="00892BFF" w:rsidRPr="001164DE" w14:paraId="75B70A4B" w14:textId="77777777" w:rsidTr="00A84F88">
        <w:trPr>
          <w:trHeight w:val="510"/>
        </w:trPr>
        <w:tc>
          <w:tcPr>
            <w:tcW w:w="576" w:type="pct"/>
            <w:shd w:val="clear" w:color="auto" w:fill="auto"/>
          </w:tcPr>
          <w:p w14:paraId="2B09A42F" w14:textId="77777777" w:rsidR="00892BFF" w:rsidRPr="001164DE" w:rsidRDefault="00892BFF"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lang w:val="vi-VN"/>
              </w:rPr>
              <w:t>1</w:t>
            </w:r>
          </w:p>
        </w:tc>
        <w:tc>
          <w:tcPr>
            <w:tcW w:w="1250" w:type="pct"/>
            <w:shd w:val="clear" w:color="auto" w:fill="auto"/>
          </w:tcPr>
          <w:p w14:paraId="2BEC674F" w14:textId="77777777" w:rsidR="00892BFF" w:rsidRPr="001164DE" w:rsidRDefault="00892BFF"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lang w:val="vi-VN"/>
              </w:rPr>
              <w:t>NSD</w:t>
            </w:r>
            <w:r w:rsidRPr="001164DE">
              <w:rPr>
                <w:rFonts w:ascii="Times New Roman" w:hAnsi="Times New Roman" w:cs="Times New Roman"/>
                <w:sz w:val="28"/>
                <w:szCs w:val="28"/>
              </w:rPr>
              <w:t xml:space="preserve"> (Người quản trị nội dung)</w:t>
            </w:r>
          </w:p>
        </w:tc>
        <w:tc>
          <w:tcPr>
            <w:tcW w:w="3174" w:type="pct"/>
            <w:shd w:val="clear" w:color="auto" w:fill="auto"/>
          </w:tcPr>
          <w:p w14:paraId="2743F913" w14:textId="485EDBF9" w:rsidR="00892BFF" w:rsidRPr="001164DE" w:rsidRDefault="00892BFF"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 xml:space="preserve">Trong thư mục Quản lý yêu cầu đặt </w:t>
            </w:r>
            <w:r w:rsidRPr="001164DE">
              <w:rPr>
                <w:rFonts w:ascii="Times New Roman" w:hAnsi="Times New Roman" w:cs="Times New Roman"/>
                <w:sz w:val="28"/>
                <w:szCs w:val="28"/>
              </w:rPr>
              <w:t xml:space="preserve">sách pháp luật, </w:t>
            </w:r>
            <w:r w:rsidR="00E04DD9" w:rsidRPr="001164DE">
              <w:rPr>
                <w:rFonts w:ascii="Times New Roman" w:hAnsi="Times New Roman" w:cs="Times New Roman"/>
                <w:sz w:val="28"/>
                <w:szCs w:val="28"/>
              </w:rPr>
              <w:t>Tạp chí Thuế</w:t>
            </w:r>
            <w:r w:rsidRPr="001164DE">
              <w:rPr>
                <w:rFonts w:ascii="Times New Roman" w:hAnsi="Times New Roman" w:cs="Times New Roman"/>
                <w:sz w:val="28"/>
                <w:szCs w:val="28"/>
                <w:lang w:val="vi-VN"/>
              </w:rPr>
              <w:t>, kích vào nút (</w:t>
            </w:r>
            <w:r w:rsidRPr="001164DE">
              <w:rPr>
                <w:rFonts w:ascii="Times New Roman" w:hAnsi="Times New Roman" w:cs="Times New Roman"/>
                <w:sz w:val="28"/>
                <w:szCs w:val="28"/>
              </w:rPr>
              <w:t>Sửa yêu cầu</w:t>
            </w:r>
            <w:r w:rsidRPr="001164DE">
              <w:rPr>
                <w:rFonts w:ascii="Times New Roman" w:hAnsi="Times New Roman" w:cs="Times New Roman"/>
                <w:sz w:val="28"/>
                <w:szCs w:val="28"/>
                <w:lang w:val="vi-VN"/>
              </w:rPr>
              <w:t xml:space="preserve"> )</w:t>
            </w:r>
          </w:p>
        </w:tc>
      </w:tr>
      <w:tr w:rsidR="00892BFF" w:rsidRPr="001164DE" w14:paraId="53F4FCB1" w14:textId="77777777" w:rsidTr="00A84F88">
        <w:trPr>
          <w:trHeight w:val="510"/>
        </w:trPr>
        <w:tc>
          <w:tcPr>
            <w:tcW w:w="576" w:type="pct"/>
            <w:shd w:val="clear" w:color="auto" w:fill="auto"/>
          </w:tcPr>
          <w:p w14:paraId="0A12C886" w14:textId="77777777" w:rsidR="00892BFF" w:rsidRPr="001164DE" w:rsidRDefault="00892BFF"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lang w:val="vi-VN"/>
              </w:rPr>
              <w:lastRenderedPageBreak/>
              <w:t>2</w:t>
            </w:r>
          </w:p>
        </w:tc>
        <w:tc>
          <w:tcPr>
            <w:tcW w:w="1250" w:type="pct"/>
            <w:shd w:val="clear" w:color="auto" w:fill="auto"/>
          </w:tcPr>
          <w:p w14:paraId="0DA3781A" w14:textId="77777777" w:rsidR="00892BFF" w:rsidRPr="001164DE" w:rsidRDefault="00892BFF"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Hệ thống</w:t>
            </w:r>
          </w:p>
        </w:tc>
        <w:tc>
          <w:tcPr>
            <w:tcW w:w="3174" w:type="pct"/>
            <w:shd w:val="clear" w:color="auto" w:fill="auto"/>
          </w:tcPr>
          <w:p w14:paraId="5343327E" w14:textId="6E9287B6" w:rsidR="0018502C" w:rsidRPr="001164DE" w:rsidRDefault="00892BFF"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lang w:val="vi-VN"/>
              </w:rPr>
              <w:t xml:space="preserve">Hiển thị pop-up </w:t>
            </w:r>
            <w:r w:rsidRPr="001164DE">
              <w:rPr>
                <w:rFonts w:ascii="Times New Roman" w:hAnsi="Times New Roman" w:cs="Times New Roman"/>
                <w:sz w:val="28"/>
                <w:szCs w:val="28"/>
              </w:rPr>
              <w:t>“Sửa</w:t>
            </w:r>
            <w:r w:rsidRPr="001164DE">
              <w:rPr>
                <w:rFonts w:ascii="Times New Roman" w:hAnsi="Times New Roman" w:cs="Times New Roman"/>
                <w:sz w:val="28"/>
                <w:szCs w:val="28"/>
                <w:lang w:val="vi-VN"/>
              </w:rPr>
              <w:t xml:space="preserve"> yêu cầu</w:t>
            </w:r>
            <w:r w:rsidRPr="001164DE">
              <w:rPr>
                <w:rFonts w:ascii="Times New Roman" w:hAnsi="Times New Roman" w:cs="Times New Roman"/>
                <w:sz w:val="28"/>
                <w:szCs w:val="28"/>
              </w:rPr>
              <w:t>”</w:t>
            </w:r>
            <w:r w:rsidRPr="001164DE">
              <w:rPr>
                <w:rFonts w:ascii="Times New Roman" w:hAnsi="Times New Roman" w:cs="Times New Roman"/>
                <w:sz w:val="28"/>
                <w:szCs w:val="28"/>
                <w:lang w:val="vi-VN"/>
              </w:rPr>
              <w:t xml:space="preserve"> gồm các trường: Thông tin người gửi đặt </w:t>
            </w:r>
            <w:r w:rsidRPr="001164DE">
              <w:rPr>
                <w:rFonts w:ascii="Times New Roman" w:hAnsi="Times New Roman" w:cs="Times New Roman"/>
                <w:sz w:val="28"/>
                <w:szCs w:val="28"/>
              </w:rPr>
              <w:t>(Họ tên, Số điện thoại, Email), Nội dung yêu cầu, Số lượng, Trạng thái của yêu cầu</w:t>
            </w:r>
          </w:p>
        </w:tc>
      </w:tr>
      <w:tr w:rsidR="00892BFF" w:rsidRPr="001164DE" w14:paraId="674BEC65" w14:textId="77777777" w:rsidTr="00A84F88">
        <w:trPr>
          <w:trHeight w:val="510"/>
        </w:trPr>
        <w:tc>
          <w:tcPr>
            <w:tcW w:w="576" w:type="pct"/>
            <w:shd w:val="clear" w:color="auto" w:fill="auto"/>
          </w:tcPr>
          <w:p w14:paraId="788EE1DF" w14:textId="77777777" w:rsidR="00892BFF" w:rsidRPr="001164DE" w:rsidRDefault="00892BFF"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lang w:val="vi-VN"/>
              </w:rPr>
              <w:t>3</w:t>
            </w:r>
          </w:p>
        </w:tc>
        <w:tc>
          <w:tcPr>
            <w:tcW w:w="1250" w:type="pct"/>
            <w:shd w:val="clear" w:color="auto" w:fill="auto"/>
          </w:tcPr>
          <w:p w14:paraId="1C7C2478" w14:textId="77777777" w:rsidR="00892BFF" w:rsidRPr="001164DE" w:rsidRDefault="00892BFF"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lang w:val="vi-VN"/>
              </w:rPr>
              <w:t>NSD</w:t>
            </w:r>
            <w:r w:rsidRPr="001164DE">
              <w:rPr>
                <w:rFonts w:ascii="Times New Roman" w:hAnsi="Times New Roman" w:cs="Times New Roman"/>
                <w:sz w:val="28"/>
                <w:szCs w:val="28"/>
              </w:rPr>
              <w:t xml:space="preserve"> (Người quản trị nội dung)</w:t>
            </w:r>
          </w:p>
        </w:tc>
        <w:tc>
          <w:tcPr>
            <w:tcW w:w="3174" w:type="pct"/>
            <w:shd w:val="clear" w:color="auto" w:fill="auto"/>
          </w:tcPr>
          <w:p w14:paraId="618FDE31" w14:textId="77777777" w:rsidR="00892BFF" w:rsidRPr="001164DE" w:rsidRDefault="00892BFF"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Sửa các trường thông tin muốn sửa và chọn (Lưu)</w:t>
            </w:r>
          </w:p>
        </w:tc>
      </w:tr>
      <w:tr w:rsidR="00892BFF" w:rsidRPr="001164DE" w14:paraId="4718420C" w14:textId="77777777" w:rsidTr="00A84F88">
        <w:trPr>
          <w:trHeight w:val="510"/>
        </w:trPr>
        <w:tc>
          <w:tcPr>
            <w:tcW w:w="576" w:type="pct"/>
            <w:shd w:val="clear" w:color="auto" w:fill="auto"/>
          </w:tcPr>
          <w:p w14:paraId="66B8BC6D" w14:textId="77777777" w:rsidR="00892BFF" w:rsidRPr="001164DE" w:rsidRDefault="00892BFF"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lang w:val="vi-VN"/>
              </w:rPr>
              <w:t>4</w:t>
            </w:r>
          </w:p>
        </w:tc>
        <w:tc>
          <w:tcPr>
            <w:tcW w:w="1250" w:type="pct"/>
            <w:shd w:val="clear" w:color="auto" w:fill="auto"/>
          </w:tcPr>
          <w:p w14:paraId="5821845A" w14:textId="77777777" w:rsidR="00892BFF" w:rsidRPr="001164DE" w:rsidRDefault="00892BFF"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Hệ thống</w:t>
            </w:r>
          </w:p>
        </w:tc>
        <w:tc>
          <w:tcPr>
            <w:tcW w:w="3174" w:type="pct"/>
            <w:shd w:val="clear" w:color="auto" w:fill="auto"/>
          </w:tcPr>
          <w:p w14:paraId="18DF59F9" w14:textId="77777777" w:rsidR="00F43D14" w:rsidRPr="001164DE" w:rsidRDefault="00F43D14"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Hệ thống</w:t>
            </w:r>
            <w:r w:rsidRPr="001164DE">
              <w:rPr>
                <w:rFonts w:ascii="Times New Roman" w:hAnsi="Times New Roman" w:cs="Times New Roman"/>
                <w:sz w:val="28"/>
                <w:szCs w:val="28"/>
              </w:rPr>
              <w:t xml:space="preserve"> kiểm tra</w:t>
            </w:r>
            <w:r w:rsidRPr="001164DE">
              <w:rPr>
                <w:rFonts w:ascii="Times New Roman" w:hAnsi="Times New Roman" w:cs="Times New Roman"/>
                <w:sz w:val="28"/>
                <w:szCs w:val="28"/>
                <w:lang w:val="vi-VN"/>
              </w:rPr>
              <w:t xml:space="preserve"> các trường thông tin nhập</w:t>
            </w:r>
            <w:r w:rsidRPr="001164DE">
              <w:rPr>
                <w:rFonts w:ascii="Times New Roman" w:hAnsi="Times New Roman" w:cs="Times New Roman"/>
                <w:sz w:val="28"/>
                <w:szCs w:val="28"/>
              </w:rPr>
              <w:t xml:space="preserve"> vào bao gồm Họ tên, Số điện thoại, email, Nội dung yêu cầu, Số lượng đảm bảo yêu cầu bảng “Thiết kế trường dữ liệu”- chức năng Sửa yêu cầu đặt sách pháp luật, Tạp chí</w:t>
            </w:r>
          </w:p>
          <w:p w14:paraId="4B8B60CD" w14:textId="0DDB9F36" w:rsidR="00892BFF" w:rsidRPr="001164DE" w:rsidRDefault="00892BFF"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lang w:val="vi-VN"/>
              </w:rPr>
              <w:t xml:space="preserve">+ Nếu hợp lệ: Hệ thống </w:t>
            </w:r>
            <w:r w:rsidRPr="001164DE">
              <w:rPr>
                <w:rFonts w:ascii="Times New Roman" w:hAnsi="Times New Roman" w:cs="Times New Roman"/>
                <w:sz w:val="28"/>
                <w:szCs w:val="28"/>
              </w:rPr>
              <w:t>cập nhật thông tin trên CSDL</w:t>
            </w:r>
            <w:r w:rsidR="0041650B" w:rsidRPr="001164DE">
              <w:rPr>
                <w:rFonts w:ascii="Times New Roman" w:hAnsi="Times New Roman" w:cs="Times New Roman"/>
                <w:sz w:val="28"/>
                <w:szCs w:val="28"/>
              </w:rPr>
              <w:t xml:space="preserve"> bảng TPS_REQUEST</w:t>
            </w:r>
            <w:r w:rsidRPr="001164DE">
              <w:rPr>
                <w:rFonts w:ascii="Times New Roman" w:hAnsi="Times New Roman" w:cs="Times New Roman"/>
                <w:sz w:val="28"/>
                <w:szCs w:val="28"/>
              </w:rPr>
              <w:t xml:space="preserve">, hiển thị thông báo: </w:t>
            </w:r>
            <w:r w:rsidRPr="001164DE">
              <w:rPr>
                <w:rFonts w:ascii="Times New Roman" w:hAnsi="Times New Roman" w:cs="Times New Roman"/>
                <w:i/>
                <w:sz w:val="28"/>
                <w:szCs w:val="28"/>
              </w:rPr>
              <w:t xml:space="preserve">“Yêu cầu đặt sách pháp luật, </w:t>
            </w:r>
            <w:r w:rsidR="00E04DD9" w:rsidRPr="001164DE">
              <w:rPr>
                <w:rFonts w:ascii="Times New Roman" w:hAnsi="Times New Roman" w:cs="Times New Roman"/>
                <w:i/>
                <w:sz w:val="28"/>
                <w:szCs w:val="28"/>
              </w:rPr>
              <w:t>Tạp chí Thuế</w:t>
            </w:r>
            <w:r w:rsidRPr="001164DE">
              <w:rPr>
                <w:rFonts w:ascii="Times New Roman" w:hAnsi="Times New Roman" w:cs="Times New Roman"/>
                <w:i/>
                <w:sz w:val="28"/>
                <w:szCs w:val="28"/>
              </w:rPr>
              <w:t xml:space="preserve"> đã được cập nhật thành công”</w:t>
            </w:r>
          </w:p>
          <w:p w14:paraId="4459EABF" w14:textId="77777777" w:rsidR="00B053FD" w:rsidRPr="001164DE" w:rsidRDefault="00892BFF"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 Nếu không hợp lệ: Hệ thống hiển thị lỗi tương ứng</w:t>
            </w:r>
          </w:p>
          <w:p w14:paraId="52B514EF" w14:textId="77777777" w:rsidR="00E55F2C" w:rsidRPr="001164DE" w:rsidRDefault="00E55F2C" w:rsidP="00E55F2C">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Chi tiết tại mục:</w:t>
            </w:r>
          </w:p>
          <w:p w14:paraId="60899879" w14:textId="6CEAB26D" w:rsidR="00E55F2C" w:rsidRPr="001164DE" w:rsidRDefault="00A84D61" w:rsidP="00E55F2C">
            <w:pPr>
              <w:spacing w:after="0" w:line="312" w:lineRule="auto"/>
              <w:rPr>
                <w:rFonts w:ascii="Times New Roman" w:hAnsi="Times New Roman" w:cs="Times New Roman"/>
                <w:b/>
                <w:sz w:val="28"/>
                <w:szCs w:val="28"/>
                <w:lang w:val="vi-VN"/>
              </w:rPr>
            </w:pPr>
            <w:r w:rsidRPr="00A84D61">
              <w:rPr>
                <w:rFonts w:ascii="Times New Roman" w:hAnsi="Times New Roman" w:cs="Times New Roman"/>
                <w:b/>
                <w:sz w:val="28"/>
                <w:szCs w:val="28"/>
                <w:lang w:val="vi-VN"/>
              </w:rPr>
              <w:t>V. PHỤ LỤC DANH SÁCH CÁC HÀM THỦ TỤC VÀ THUẬT TOÁN SỬ DỤNG</w:t>
            </w:r>
          </w:p>
          <w:p w14:paraId="3D0D6CEB" w14:textId="1F3A03CB" w:rsidR="00E55F2C" w:rsidRPr="001164DE" w:rsidRDefault="00446DC2" w:rsidP="00E55F2C">
            <w:pPr>
              <w:spacing w:after="0" w:line="312" w:lineRule="auto"/>
              <w:rPr>
                <w:rFonts w:ascii="Times New Roman" w:hAnsi="Times New Roman" w:cs="Times New Roman"/>
                <w:sz w:val="28"/>
                <w:szCs w:val="28"/>
                <w:lang w:val="vi-VN"/>
              </w:rPr>
            </w:pPr>
            <w:hyperlink w:anchor="_9._Sửa_yêu" w:history="1">
              <w:r w:rsidR="00D94E2B" w:rsidRPr="001164DE">
                <w:rPr>
                  <w:rStyle w:val="Hyperlink"/>
                  <w:rFonts w:ascii="Times New Roman" w:hAnsi="Times New Roman" w:cs="Times New Roman"/>
                  <w:b/>
                  <w:sz w:val="28"/>
                  <w:szCs w:val="28"/>
                  <w:lang w:val="vi-VN"/>
                </w:rPr>
                <w:t>9</w:t>
              </w:r>
              <w:r w:rsidR="00E55F2C" w:rsidRPr="001164DE">
                <w:rPr>
                  <w:rStyle w:val="Hyperlink"/>
                  <w:rFonts w:ascii="Times New Roman" w:hAnsi="Times New Roman" w:cs="Times New Roman"/>
                  <w:b/>
                  <w:sz w:val="28"/>
                  <w:szCs w:val="28"/>
                  <w:lang w:val="vi-VN"/>
                </w:rPr>
                <w:t>. Sửa yêu cầu đặt sách pháp luật, Tạp chí Thuế</w:t>
              </w:r>
            </w:hyperlink>
          </w:p>
        </w:tc>
      </w:tr>
    </w:tbl>
    <w:p w14:paraId="08AA9590" w14:textId="08C79617" w:rsidR="00704121" w:rsidRDefault="00704121" w:rsidP="002B7031">
      <w:pPr>
        <w:pStyle w:val="ListParagraph"/>
        <w:spacing w:line="312" w:lineRule="auto"/>
      </w:pPr>
      <w:r w:rsidRPr="001164DE">
        <w:t xml:space="preserve">Xóa yêu cầu yêu cầu mua sách pháp luật, </w:t>
      </w:r>
      <w:r w:rsidR="00E04DD9" w:rsidRPr="001164DE">
        <w:t>Tạp chí Thuế</w:t>
      </w:r>
      <w:r w:rsidRPr="001164DE" w:rsidDel="00124B34">
        <w:t xml:space="preserve"> </w:t>
      </w:r>
    </w:p>
    <w:p w14:paraId="6BD5A879" w14:textId="1183C9AA" w:rsidR="00667FB7" w:rsidRPr="001164DE" w:rsidRDefault="00667FB7" w:rsidP="00667FB7">
      <w:pPr>
        <w:pStyle w:val="ListParagraph"/>
        <w:numPr>
          <w:ilvl w:val="0"/>
          <w:numId w:val="0"/>
        </w:numPr>
        <w:spacing w:line="312" w:lineRule="auto"/>
        <w:ind w:left="90"/>
      </w:pPr>
      <w:r>
        <w:rPr>
          <w:noProof/>
          <w:lang w:val="en-US" w:eastAsia="en-US"/>
        </w:rPr>
        <w:lastRenderedPageBreak/>
        <w:drawing>
          <wp:inline distT="0" distB="0" distL="0" distR="0" wp14:anchorId="07DC4AD0" wp14:editId="675AD06C">
            <wp:extent cx="5760085" cy="3016885"/>
            <wp:effectExtent l="19050" t="19050" r="12065" b="1206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60085" cy="3016885"/>
                    </a:xfrm>
                    <a:prstGeom prst="rect">
                      <a:avLst/>
                    </a:prstGeom>
                    <a:ln>
                      <a:solidFill>
                        <a:schemeClr val="tx1"/>
                      </a:solidFill>
                    </a:ln>
                  </pic:spPr>
                </pic:pic>
              </a:graphicData>
            </a:graphic>
          </wp:inline>
        </w:drawing>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44"/>
        <w:gridCol w:w="2265"/>
        <w:gridCol w:w="5752"/>
      </w:tblGrid>
      <w:tr w:rsidR="00704121" w:rsidRPr="001164DE" w14:paraId="14BE2717" w14:textId="77777777" w:rsidTr="00834554">
        <w:trPr>
          <w:trHeight w:val="510"/>
          <w:tblHeader/>
        </w:trPr>
        <w:tc>
          <w:tcPr>
            <w:tcW w:w="576" w:type="pct"/>
            <w:shd w:val="clear" w:color="auto" w:fill="E7E6E6" w:themeFill="background2"/>
            <w:vAlign w:val="center"/>
          </w:tcPr>
          <w:p w14:paraId="13386891" w14:textId="77777777" w:rsidR="00704121" w:rsidRPr="001164DE" w:rsidRDefault="00704121"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Bước thực hiện</w:t>
            </w:r>
          </w:p>
        </w:tc>
        <w:tc>
          <w:tcPr>
            <w:tcW w:w="1250" w:type="pct"/>
            <w:shd w:val="clear" w:color="auto" w:fill="E7E6E6" w:themeFill="background2"/>
            <w:vAlign w:val="center"/>
          </w:tcPr>
          <w:p w14:paraId="76103F71" w14:textId="77777777" w:rsidR="00704121" w:rsidRPr="001164DE" w:rsidRDefault="00704121"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Chủ thể thực hiện</w:t>
            </w:r>
          </w:p>
        </w:tc>
        <w:tc>
          <w:tcPr>
            <w:tcW w:w="3174" w:type="pct"/>
            <w:shd w:val="clear" w:color="auto" w:fill="E7E6E6" w:themeFill="background2"/>
            <w:vAlign w:val="center"/>
          </w:tcPr>
          <w:p w14:paraId="685EB7CD" w14:textId="77777777" w:rsidR="00704121" w:rsidRPr="001164DE" w:rsidRDefault="00704121"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Nội dung</w:t>
            </w:r>
          </w:p>
        </w:tc>
      </w:tr>
      <w:tr w:rsidR="00704121" w:rsidRPr="001164DE" w14:paraId="40F9C3F2" w14:textId="77777777" w:rsidTr="00834554">
        <w:trPr>
          <w:trHeight w:val="510"/>
        </w:trPr>
        <w:tc>
          <w:tcPr>
            <w:tcW w:w="576" w:type="pct"/>
            <w:shd w:val="clear" w:color="auto" w:fill="auto"/>
          </w:tcPr>
          <w:p w14:paraId="5DEE5B3F" w14:textId="77777777" w:rsidR="00704121" w:rsidRPr="001164DE" w:rsidRDefault="00704121"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lang w:val="vi-VN"/>
              </w:rPr>
              <w:t>1</w:t>
            </w:r>
          </w:p>
        </w:tc>
        <w:tc>
          <w:tcPr>
            <w:tcW w:w="1250" w:type="pct"/>
            <w:shd w:val="clear" w:color="auto" w:fill="auto"/>
          </w:tcPr>
          <w:p w14:paraId="1C2F5B14" w14:textId="77777777" w:rsidR="00704121" w:rsidRPr="001164DE" w:rsidRDefault="00704121"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lang w:val="vi-VN"/>
              </w:rPr>
              <w:t>NSD</w:t>
            </w:r>
            <w:r w:rsidRPr="001164DE">
              <w:rPr>
                <w:rFonts w:ascii="Times New Roman" w:hAnsi="Times New Roman" w:cs="Times New Roman"/>
                <w:sz w:val="28"/>
                <w:szCs w:val="28"/>
              </w:rPr>
              <w:t xml:space="preserve"> (Người quản trị nội dung)</w:t>
            </w:r>
          </w:p>
        </w:tc>
        <w:tc>
          <w:tcPr>
            <w:tcW w:w="3174" w:type="pct"/>
            <w:shd w:val="clear" w:color="auto" w:fill="auto"/>
          </w:tcPr>
          <w:p w14:paraId="5FC5C3EA" w14:textId="077F8B0D" w:rsidR="00704121" w:rsidRPr="001164DE" w:rsidRDefault="00704121"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lang w:val="vi-VN"/>
              </w:rPr>
              <w:t xml:space="preserve">Trong thư mục Quản lý yêu cầu </w:t>
            </w:r>
            <w:r w:rsidRPr="001164DE">
              <w:rPr>
                <w:rFonts w:ascii="Times New Roman" w:hAnsi="Times New Roman" w:cs="Times New Roman"/>
                <w:sz w:val="28"/>
                <w:szCs w:val="28"/>
              </w:rPr>
              <w:t xml:space="preserve">mua sách pháp luật, </w:t>
            </w:r>
            <w:r w:rsidR="00E04DD9" w:rsidRPr="001164DE">
              <w:rPr>
                <w:rFonts w:ascii="Times New Roman" w:hAnsi="Times New Roman" w:cs="Times New Roman"/>
                <w:sz w:val="28"/>
                <w:szCs w:val="28"/>
              </w:rPr>
              <w:t>Tạp chí Thuế</w:t>
            </w:r>
            <w:r w:rsidRPr="001164DE">
              <w:rPr>
                <w:rFonts w:ascii="Times New Roman" w:hAnsi="Times New Roman" w:cs="Times New Roman"/>
                <w:sz w:val="28"/>
                <w:szCs w:val="28"/>
                <w:lang w:val="vi-VN"/>
              </w:rPr>
              <w:t>, kích vào nút (</w:t>
            </w:r>
            <w:r w:rsidRPr="001164DE">
              <w:rPr>
                <w:rFonts w:ascii="Times New Roman" w:hAnsi="Times New Roman" w:cs="Times New Roman"/>
                <w:sz w:val="28"/>
                <w:szCs w:val="28"/>
              </w:rPr>
              <w:t>Xóa</w:t>
            </w:r>
            <w:r w:rsidRPr="001164DE">
              <w:rPr>
                <w:rFonts w:ascii="Times New Roman" w:hAnsi="Times New Roman" w:cs="Times New Roman"/>
                <w:sz w:val="28"/>
                <w:szCs w:val="28"/>
                <w:lang w:val="vi-VN"/>
              </w:rPr>
              <w:t>)</w:t>
            </w:r>
            <w:r w:rsidRPr="001164DE">
              <w:rPr>
                <w:rFonts w:ascii="Times New Roman" w:hAnsi="Times New Roman" w:cs="Times New Roman"/>
                <w:sz w:val="28"/>
                <w:szCs w:val="28"/>
              </w:rPr>
              <w:t xml:space="preserve"> ở yêu cầu muốn xóa</w:t>
            </w:r>
          </w:p>
        </w:tc>
      </w:tr>
      <w:tr w:rsidR="00704121" w:rsidRPr="001164DE" w14:paraId="62716E30" w14:textId="77777777" w:rsidTr="00834554">
        <w:trPr>
          <w:trHeight w:val="510"/>
        </w:trPr>
        <w:tc>
          <w:tcPr>
            <w:tcW w:w="576" w:type="pct"/>
            <w:shd w:val="clear" w:color="auto" w:fill="auto"/>
          </w:tcPr>
          <w:p w14:paraId="48DEEFE2" w14:textId="77777777" w:rsidR="00704121" w:rsidRPr="001164DE" w:rsidRDefault="00704121"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lang w:val="vi-VN"/>
              </w:rPr>
              <w:t>2</w:t>
            </w:r>
          </w:p>
        </w:tc>
        <w:tc>
          <w:tcPr>
            <w:tcW w:w="1250" w:type="pct"/>
            <w:shd w:val="clear" w:color="auto" w:fill="auto"/>
          </w:tcPr>
          <w:p w14:paraId="2BA58A31" w14:textId="77777777" w:rsidR="00704121" w:rsidRPr="001164DE" w:rsidRDefault="00704121"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Hệ thống</w:t>
            </w:r>
          </w:p>
        </w:tc>
        <w:tc>
          <w:tcPr>
            <w:tcW w:w="3174" w:type="pct"/>
            <w:shd w:val="clear" w:color="auto" w:fill="auto"/>
          </w:tcPr>
          <w:p w14:paraId="127BF1CC" w14:textId="77777777" w:rsidR="00704121" w:rsidRPr="001164DE" w:rsidRDefault="00704121"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lang w:val="vi-VN"/>
              </w:rPr>
              <w:t xml:space="preserve">Hiển thị pop-up </w:t>
            </w:r>
            <w:r w:rsidRPr="001164DE">
              <w:rPr>
                <w:rFonts w:ascii="Times New Roman" w:hAnsi="Times New Roman" w:cs="Times New Roman"/>
                <w:sz w:val="28"/>
                <w:szCs w:val="28"/>
              </w:rPr>
              <w:t>yêu cầu xác nhận xóa yêu cầu</w:t>
            </w:r>
          </w:p>
          <w:p w14:paraId="08B35285" w14:textId="7DA0D8BF" w:rsidR="0018502C" w:rsidRPr="001164DE" w:rsidRDefault="0018502C" w:rsidP="002B7031">
            <w:pPr>
              <w:spacing w:after="0" w:line="312" w:lineRule="auto"/>
              <w:rPr>
                <w:rFonts w:ascii="Times New Roman" w:hAnsi="Times New Roman" w:cs="Times New Roman"/>
                <w:sz w:val="28"/>
                <w:szCs w:val="28"/>
              </w:rPr>
            </w:pPr>
            <w:r w:rsidRPr="001164DE">
              <w:rPr>
                <w:rFonts w:ascii="Times New Roman" w:hAnsi="Times New Roman" w:cs="Times New Roman"/>
                <w:noProof/>
                <w:sz w:val="28"/>
                <w:szCs w:val="28"/>
              </w:rPr>
              <w:drawing>
                <wp:inline distT="0" distB="0" distL="0" distR="0" wp14:anchorId="1EA81844" wp14:editId="31B7AC5D">
                  <wp:extent cx="2819794" cy="1343212"/>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819794" cy="1343212"/>
                          </a:xfrm>
                          <a:prstGeom prst="rect">
                            <a:avLst/>
                          </a:prstGeom>
                        </pic:spPr>
                      </pic:pic>
                    </a:graphicData>
                  </a:graphic>
                </wp:inline>
              </w:drawing>
            </w:r>
          </w:p>
        </w:tc>
      </w:tr>
      <w:tr w:rsidR="00704121" w:rsidRPr="001164DE" w14:paraId="5C46E83C" w14:textId="77777777" w:rsidTr="00834554">
        <w:trPr>
          <w:trHeight w:val="510"/>
        </w:trPr>
        <w:tc>
          <w:tcPr>
            <w:tcW w:w="576" w:type="pct"/>
            <w:shd w:val="clear" w:color="auto" w:fill="auto"/>
          </w:tcPr>
          <w:p w14:paraId="349D1848" w14:textId="77777777" w:rsidR="00704121" w:rsidRPr="001164DE" w:rsidRDefault="00704121"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lang w:val="vi-VN"/>
              </w:rPr>
              <w:t>3</w:t>
            </w:r>
          </w:p>
        </w:tc>
        <w:tc>
          <w:tcPr>
            <w:tcW w:w="1250" w:type="pct"/>
            <w:shd w:val="clear" w:color="auto" w:fill="auto"/>
          </w:tcPr>
          <w:p w14:paraId="09B94AC4" w14:textId="77777777" w:rsidR="00704121" w:rsidRPr="001164DE" w:rsidRDefault="00704121"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lang w:val="vi-VN"/>
              </w:rPr>
              <w:t>NSD</w:t>
            </w:r>
            <w:r w:rsidRPr="001164DE">
              <w:rPr>
                <w:rFonts w:ascii="Times New Roman" w:hAnsi="Times New Roman" w:cs="Times New Roman"/>
                <w:sz w:val="28"/>
                <w:szCs w:val="28"/>
              </w:rPr>
              <w:t xml:space="preserve"> (Người quản trị nội dung)</w:t>
            </w:r>
          </w:p>
        </w:tc>
        <w:tc>
          <w:tcPr>
            <w:tcW w:w="3174" w:type="pct"/>
            <w:shd w:val="clear" w:color="auto" w:fill="auto"/>
          </w:tcPr>
          <w:p w14:paraId="2475F50E" w14:textId="77777777" w:rsidR="00704121" w:rsidRPr="001164DE" w:rsidRDefault="00704121"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Xác nhận xóa yêu cầu</w:t>
            </w:r>
          </w:p>
        </w:tc>
      </w:tr>
      <w:tr w:rsidR="00704121" w:rsidRPr="001164DE" w14:paraId="3FF30E03" w14:textId="77777777" w:rsidTr="00834554">
        <w:trPr>
          <w:trHeight w:val="510"/>
        </w:trPr>
        <w:tc>
          <w:tcPr>
            <w:tcW w:w="576" w:type="pct"/>
            <w:shd w:val="clear" w:color="auto" w:fill="auto"/>
          </w:tcPr>
          <w:p w14:paraId="274830F2" w14:textId="77777777" w:rsidR="00704121" w:rsidRPr="001164DE" w:rsidRDefault="00704121"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lang w:val="vi-VN"/>
              </w:rPr>
              <w:t>4</w:t>
            </w:r>
          </w:p>
        </w:tc>
        <w:tc>
          <w:tcPr>
            <w:tcW w:w="1250" w:type="pct"/>
            <w:shd w:val="clear" w:color="auto" w:fill="auto"/>
          </w:tcPr>
          <w:p w14:paraId="178A8404" w14:textId="77777777" w:rsidR="00704121" w:rsidRPr="001164DE" w:rsidRDefault="00704121"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Hệ thống</w:t>
            </w:r>
          </w:p>
        </w:tc>
        <w:tc>
          <w:tcPr>
            <w:tcW w:w="3174" w:type="pct"/>
            <w:shd w:val="clear" w:color="auto" w:fill="auto"/>
          </w:tcPr>
          <w:p w14:paraId="37F74799" w14:textId="19955EBC" w:rsidR="00704121" w:rsidRPr="001164DE" w:rsidRDefault="00704121" w:rsidP="002B7031">
            <w:pPr>
              <w:spacing w:after="0" w:line="312" w:lineRule="auto"/>
              <w:rPr>
                <w:rFonts w:ascii="Times New Roman" w:hAnsi="Times New Roman" w:cs="Times New Roman"/>
                <w:i/>
                <w:sz w:val="28"/>
                <w:szCs w:val="28"/>
              </w:rPr>
            </w:pPr>
            <w:r w:rsidRPr="001164DE">
              <w:rPr>
                <w:rFonts w:ascii="Times New Roman" w:hAnsi="Times New Roman" w:cs="Times New Roman"/>
                <w:sz w:val="28"/>
                <w:szCs w:val="28"/>
              </w:rPr>
              <w:t>Xóa yêu cầu đặ</w:t>
            </w:r>
            <w:r w:rsidR="0041650B" w:rsidRPr="001164DE">
              <w:rPr>
                <w:rFonts w:ascii="Times New Roman" w:hAnsi="Times New Roman" w:cs="Times New Roman"/>
                <w:sz w:val="28"/>
                <w:szCs w:val="28"/>
              </w:rPr>
              <w:t xml:space="preserve">t mua sách ở </w:t>
            </w:r>
            <w:r w:rsidR="00CD143F" w:rsidRPr="001164DE">
              <w:rPr>
                <w:rFonts w:ascii="Times New Roman" w:hAnsi="Times New Roman" w:cs="Times New Roman"/>
                <w:sz w:val="28"/>
                <w:szCs w:val="28"/>
              </w:rPr>
              <w:t>CSDL</w:t>
            </w:r>
            <w:r w:rsidR="009F6E5F" w:rsidRPr="001164DE">
              <w:rPr>
                <w:rFonts w:ascii="Times New Roman" w:hAnsi="Times New Roman" w:cs="Times New Roman"/>
                <w:sz w:val="28"/>
                <w:szCs w:val="28"/>
              </w:rPr>
              <w:t xml:space="preserve">, </w:t>
            </w:r>
            <w:r w:rsidRPr="001164DE">
              <w:rPr>
                <w:rFonts w:ascii="Times New Roman" w:hAnsi="Times New Roman" w:cs="Times New Roman"/>
                <w:sz w:val="28"/>
                <w:szCs w:val="28"/>
              </w:rPr>
              <w:t xml:space="preserve">hiển thị thông báo xóa yêu cầu thành công: </w:t>
            </w:r>
            <w:r w:rsidRPr="001164DE">
              <w:rPr>
                <w:rFonts w:ascii="Times New Roman" w:hAnsi="Times New Roman" w:cs="Times New Roman"/>
                <w:i/>
                <w:sz w:val="28"/>
                <w:szCs w:val="28"/>
              </w:rPr>
              <w:t xml:space="preserve">“Yêu cầu </w:t>
            </w:r>
            <w:r w:rsidRPr="001164DE">
              <w:rPr>
                <w:rFonts w:ascii="Times New Roman" w:hAnsi="Times New Roman" w:cs="Times New Roman"/>
                <w:sz w:val="28"/>
                <w:szCs w:val="28"/>
              </w:rPr>
              <w:t xml:space="preserve">mua </w:t>
            </w:r>
            <w:r w:rsidRPr="001164DE">
              <w:rPr>
                <w:rFonts w:ascii="Times New Roman" w:hAnsi="Times New Roman" w:cs="Times New Roman"/>
                <w:i/>
                <w:sz w:val="28"/>
                <w:szCs w:val="28"/>
              </w:rPr>
              <w:t xml:space="preserve">sách pháp luật, </w:t>
            </w:r>
            <w:r w:rsidR="00E04DD9" w:rsidRPr="001164DE">
              <w:rPr>
                <w:rFonts w:ascii="Times New Roman" w:hAnsi="Times New Roman" w:cs="Times New Roman"/>
                <w:i/>
                <w:sz w:val="28"/>
                <w:szCs w:val="28"/>
              </w:rPr>
              <w:t>Tạp chí Thuế</w:t>
            </w:r>
            <w:r w:rsidRPr="001164DE">
              <w:rPr>
                <w:rFonts w:ascii="Times New Roman" w:hAnsi="Times New Roman" w:cs="Times New Roman"/>
                <w:i/>
                <w:sz w:val="28"/>
                <w:szCs w:val="28"/>
              </w:rPr>
              <w:t xml:space="preserve"> đã được xóa thành công”</w:t>
            </w:r>
          </w:p>
          <w:p w14:paraId="63740917" w14:textId="77777777" w:rsidR="00B053FD" w:rsidRPr="001164DE" w:rsidRDefault="00704121"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Ở bước 3 nếu NSD chọn Hủy yêu cầu, hệ thống đóng pop-up xác nhận xóa yêu cầu đặt mua sách báo, tạp chí</w:t>
            </w:r>
          </w:p>
          <w:p w14:paraId="56A61EA0" w14:textId="77777777" w:rsidR="009F6E5F" w:rsidRPr="001164DE" w:rsidRDefault="009F6E5F" w:rsidP="009F6E5F">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lastRenderedPageBreak/>
              <w:t>Chi tiết tại mục:</w:t>
            </w:r>
          </w:p>
          <w:p w14:paraId="73CCBD43" w14:textId="65A89E16" w:rsidR="009F6E5F" w:rsidRPr="001164DE" w:rsidRDefault="00A84D61" w:rsidP="009F6E5F">
            <w:pPr>
              <w:spacing w:after="0" w:line="312" w:lineRule="auto"/>
              <w:rPr>
                <w:rFonts w:ascii="Times New Roman" w:hAnsi="Times New Roman" w:cs="Times New Roman"/>
                <w:b/>
                <w:bCs/>
                <w:sz w:val="28"/>
                <w:szCs w:val="28"/>
              </w:rPr>
            </w:pPr>
            <w:r w:rsidRPr="00A84D61">
              <w:rPr>
                <w:rFonts w:ascii="Times New Roman" w:hAnsi="Times New Roman" w:cs="Times New Roman"/>
                <w:b/>
                <w:bCs/>
                <w:sz w:val="28"/>
                <w:szCs w:val="28"/>
              </w:rPr>
              <w:t>V. PHỤ LỤC DANH SÁCH CÁC HÀM THỦ TỤC VÀ THUẬT TOÁN SỬ DỤNG</w:t>
            </w:r>
          </w:p>
          <w:p w14:paraId="248290A0" w14:textId="3765DC61" w:rsidR="009F6E5F" w:rsidRPr="001164DE" w:rsidRDefault="00446DC2" w:rsidP="009F6E5F">
            <w:pPr>
              <w:spacing w:after="0" w:line="312" w:lineRule="auto"/>
              <w:rPr>
                <w:rFonts w:ascii="Times New Roman" w:hAnsi="Times New Roman" w:cs="Times New Roman"/>
                <w:sz w:val="28"/>
                <w:szCs w:val="28"/>
              </w:rPr>
            </w:pPr>
            <w:hyperlink w:anchor="_10._Xóa_yêu" w:history="1">
              <w:r w:rsidR="004826C7" w:rsidRPr="001164DE">
                <w:rPr>
                  <w:rStyle w:val="Hyperlink"/>
                  <w:rFonts w:ascii="Times New Roman" w:hAnsi="Times New Roman" w:cs="Times New Roman"/>
                  <w:b/>
                  <w:bCs/>
                  <w:sz w:val="28"/>
                  <w:szCs w:val="28"/>
                </w:rPr>
                <w:t>10</w:t>
              </w:r>
              <w:r w:rsidR="009F6E5F" w:rsidRPr="001164DE">
                <w:rPr>
                  <w:rStyle w:val="Hyperlink"/>
                  <w:rFonts w:ascii="Times New Roman" w:hAnsi="Times New Roman" w:cs="Times New Roman"/>
                  <w:b/>
                  <w:bCs/>
                  <w:sz w:val="28"/>
                  <w:szCs w:val="28"/>
                </w:rPr>
                <w:t>. Xóa yêu cầu mua sách pháp luật, Tạp chí Thuế</w:t>
              </w:r>
            </w:hyperlink>
          </w:p>
        </w:tc>
      </w:tr>
    </w:tbl>
    <w:p w14:paraId="6A6D524B" w14:textId="153E93D0" w:rsidR="00892BFF" w:rsidRDefault="00892BFF" w:rsidP="002B7031">
      <w:pPr>
        <w:pStyle w:val="ListParagraph"/>
        <w:spacing w:line="312" w:lineRule="auto"/>
      </w:pPr>
      <w:r w:rsidRPr="001164DE">
        <w:lastRenderedPageBreak/>
        <w:t>Hủy duyệt</w:t>
      </w:r>
    </w:p>
    <w:p w14:paraId="1CB94C8F" w14:textId="6782D39B" w:rsidR="00667FB7" w:rsidRPr="001164DE" w:rsidRDefault="00667FB7" w:rsidP="00667FB7">
      <w:pPr>
        <w:pStyle w:val="ListParagraph"/>
        <w:numPr>
          <w:ilvl w:val="0"/>
          <w:numId w:val="0"/>
        </w:numPr>
        <w:spacing w:line="312" w:lineRule="auto"/>
        <w:ind w:left="90"/>
      </w:pPr>
      <w:r>
        <w:rPr>
          <w:noProof/>
          <w:lang w:val="en-US" w:eastAsia="en-US"/>
        </w:rPr>
        <w:drawing>
          <wp:inline distT="0" distB="0" distL="0" distR="0" wp14:anchorId="20FCDBBE" wp14:editId="2966A116">
            <wp:extent cx="5760085" cy="2365375"/>
            <wp:effectExtent l="19050" t="19050" r="12065" b="158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60085" cy="2365375"/>
                    </a:xfrm>
                    <a:prstGeom prst="rect">
                      <a:avLst/>
                    </a:prstGeom>
                    <a:ln>
                      <a:solidFill>
                        <a:schemeClr val="tx1"/>
                      </a:solidFill>
                    </a:ln>
                  </pic:spPr>
                </pic:pic>
              </a:graphicData>
            </a:graphic>
          </wp:inline>
        </w:drawing>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44"/>
        <w:gridCol w:w="2265"/>
        <w:gridCol w:w="5752"/>
      </w:tblGrid>
      <w:tr w:rsidR="00892BFF" w:rsidRPr="001164DE" w14:paraId="6BB7F107" w14:textId="77777777" w:rsidTr="00A84F88">
        <w:trPr>
          <w:trHeight w:val="510"/>
          <w:tblHeader/>
        </w:trPr>
        <w:tc>
          <w:tcPr>
            <w:tcW w:w="576" w:type="pct"/>
            <w:shd w:val="clear" w:color="auto" w:fill="E7E6E6" w:themeFill="background2"/>
            <w:vAlign w:val="center"/>
          </w:tcPr>
          <w:p w14:paraId="7EFAF2D7" w14:textId="77777777" w:rsidR="00892BFF" w:rsidRPr="001164DE" w:rsidRDefault="00892BFF"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Bước thực hiện</w:t>
            </w:r>
          </w:p>
        </w:tc>
        <w:tc>
          <w:tcPr>
            <w:tcW w:w="1250" w:type="pct"/>
            <w:shd w:val="clear" w:color="auto" w:fill="E7E6E6" w:themeFill="background2"/>
            <w:vAlign w:val="center"/>
          </w:tcPr>
          <w:p w14:paraId="7C431C03" w14:textId="77777777" w:rsidR="00892BFF" w:rsidRPr="001164DE" w:rsidRDefault="00892BFF"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Chủ thể thực hiện</w:t>
            </w:r>
          </w:p>
        </w:tc>
        <w:tc>
          <w:tcPr>
            <w:tcW w:w="3174" w:type="pct"/>
            <w:shd w:val="clear" w:color="auto" w:fill="E7E6E6" w:themeFill="background2"/>
            <w:vAlign w:val="center"/>
          </w:tcPr>
          <w:p w14:paraId="35968D4F" w14:textId="77777777" w:rsidR="00892BFF" w:rsidRPr="001164DE" w:rsidRDefault="00892BFF"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Nội dung</w:t>
            </w:r>
          </w:p>
        </w:tc>
      </w:tr>
      <w:tr w:rsidR="00F43D14" w:rsidRPr="001164DE" w14:paraId="6A11730A" w14:textId="77777777" w:rsidTr="00A84F88">
        <w:trPr>
          <w:trHeight w:val="510"/>
        </w:trPr>
        <w:tc>
          <w:tcPr>
            <w:tcW w:w="576" w:type="pct"/>
            <w:shd w:val="clear" w:color="auto" w:fill="auto"/>
          </w:tcPr>
          <w:p w14:paraId="0AA697E0" w14:textId="77777777" w:rsidR="00F43D14" w:rsidRPr="001164DE" w:rsidRDefault="00F43D14"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lang w:val="vi-VN"/>
              </w:rPr>
              <w:t>1</w:t>
            </w:r>
          </w:p>
        </w:tc>
        <w:tc>
          <w:tcPr>
            <w:tcW w:w="1250" w:type="pct"/>
            <w:shd w:val="clear" w:color="auto" w:fill="auto"/>
          </w:tcPr>
          <w:p w14:paraId="341D2971" w14:textId="77777777" w:rsidR="00F43D14" w:rsidRPr="001164DE" w:rsidRDefault="00F43D14"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lang w:val="vi-VN"/>
              </w:rPr>
              <w:t>NSD</w:t>
            </w:r>
            <w:r w:rsidRPr="001164DE">
              <w:rPr>
                <w:rFonts w:ascii="Times New Roman" w:hAnsi="Times New Roman" w:cs="Times New Roman"/>
                <w:sz w:val="28"/>
                <w:szCs w:val="28"/>
              </w:rPr>
              <w:t xml:space="preserve"> (Người quản trị nội dung)</w:t>
            </w:r>
          </w:p>
        </w:tc>
        <w:tc>
          <w:tcPr>
            <w:tcW w:w="3174" w:type="pct"/>
            <w:shd w:val="clear" w:color="auto" w:fill="auto"/>
          </w:tcPr>
          <w:p w14:paraId="5DCBAF50" w14:textId="7E8FA19C" w:rsidR="00F43D14" w:rsidRPr="001164DE" w:rsidRDefault="00F43D14" w:rsidP="009D3897">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 xml:space="preserve">Trong thư mục Quản lý yêu cầu đặt mua tạp chí sách/tạp chí, </w:t>
            </w:r>
            <w:r w:rsidRPr="001164DE">
              <w:rPr>
                <w:rFonts w:ascii="Times New Roman" w:hAnsi="Times New Roman" w:cs="Times New Roman"/>
                <w:sz w:val="28"/>
                <w:szCs w:val="28"/>
              </w:rPr>
              <w:t xml:space="preserve"> </w:t>
            </w:r>
            <w:r w:rsidRPr="001164DE">
              <w:rPr>
                <w:rFonts w:ascii="Times New Roman" w:hAnsi="Times New Roman" w:cs="Times New Roman"/>
                <w:sz w:val="28"/>
                <w:szCs w:val="28"/>
                <w:lang w:val="vi-VN"/>
              </w:rPr>
              <w:t>kích vào nút</w:t>
            </w:r>
            <w:r w:rsidRPr="001164DE">
              <w:rPr>
                <w:rFonts w:ascii="Times New Roman" w:hAnsi="Times New Roman" w:cs="Times New Roman"/>
                <w:sz w:val="28"/>
                <w:szCs w:val="28"/>
              </w:rPr>
              <w:t xml:space="preserve"> (Duyệt) </w:t>
            </w:r>
          </w:p>
        </w:tc>
      </w:tr>
      <w:tr w:rsidR="00F43D14" w:rsidRPr="001164DE" w14:paraId="3B2E584E" w14:textId="77777777" w:rsidTr="00A84F88">
        <w:trPr>
          <w:trHeight w:val="510"/>
        </w:trPr>
        <w:tc>
          <w:tcPr>
            <w:tcW w:w="576" w:type="pct"/>
            <w:shd w:val="clear" w:color="auto" w:fill="auto"/>
          </w:tcPr>
          <w:p w14:paraId="3A7744D0" w14:textId="77777777" w:rsidR="00F43D14" w:rsidRPr="001164DE" w:rsidRDefault="00F43D14"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rPr>
              <w:t>2</w:t>
            </w:r>
          </w:p>
        </w:tc>
        <w:tc>
          <w:tcPr>
            <w:tcW w:w="1250" w:type="pct"/>
            <w:shd w:val="clear" w:color="auto" w:fill="auto"/>
          </w:tcPr>
          <w:p w14:paraId="0C97B4E9" w14:textId="77777777" w:rsidR="00F43D14" w:rsidRPr="001164DE" w:rsidRDefault="00F43D14"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Hệ thống</w:t>
            </w:r>
          </w:p>
        </w:tc>
        <w:tc>
          <w:tcPr>
            <w:tcW w:w="3174" w:type="pct"/>
            <w:shd w:val="clear" w:color="auto" w:fill="auto"/>
          </w:tcPr>
          <w:p w14:paraId="51E051A1" w14:textId="77777777" w:rsidR="00F43D14" w:rsidRPr="001164DE" w:rsidRDefault="00F43D14"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Hiển thị màn hình chi tiết yêu cầu</w:t>
            </w:r>
          </w:p>
          <w:p w14:paraId="3303FDDA" w14:textId="2E286EDE" w:rsidR="00DF0D6A" w:rsidRPr="001164DE" w:rsidRDefault="00DF0D6A" w:rsidP="002B7031">
            <w:pPr>
              <w:spacing w:after="0" w:line="312" w:lineRule="auto"/>
              <w:rPr>
                <w:rFonts w:ascii="Times New Roman" w:hAnsi="Times New Roman" w:cs="Times New Roman"/>
                <w:sz w:val="28"/>
                <w:szCs w:val="28"/>
                <w:lang w:val="vi-VN"/>
              </w:rPr>
            </w:pPr>
          </w:p>
        </w:tc>
      </w:tr>
      <w:tr w:rsidR="00F43D14" w:rsidRPr="001164DE" w14:paraId="3AF0A9FC" w14:textId="77777777" w:rsidTr="00A84F88">
        <w:trPr>
          <w:trHeight w:val="510"/>
        </w:trPr>
        <w:tc>
          <w:tcPr>
            <w:tcW w:w="576" w:type="pct"/>
            <w:shd w:val="clear" w:color="auto" w:fill="auto"/>
          </w:tcPr>
          <w:p w14:paraId="7BFE8671" w14:textId="77777777" w:rsidR="00F43D14" w:rsidRPr="001164DE" w:rsidRDefault="00F43D14"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rPr>
              <w:t>3</w:t>
            </w:r>
          </w:p>
        </w:tc>
        <w:tc>
          <w:tcPr>
            <w:tcW w:w="1250" w:type="pct"/>
            <w:shd w:val="clear" w:color="auto" w:fill="auto"/>
          </w:tcPr>
          <w:p w14:paraId="6E78A2A5" w14:textId="77777777" w:rsidR="00F43D14" w:rsidRPr="001164DE" w:rsidRDefault="00F43D14"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NSD</w:t>
            </w:r>
            <w:r w:rsidRPr="001164DE">
              <w:rPr>
                <w:rFonts w:ascii="Times New Roman" w:hAnsi="Times New Roman" w:cs="Times New Roman"/>
                <w:sz w:val="28"/>
                <w:szCs w:val="28"/>
              </w:rPr>
              <w:t xml:space="preserve"> (Người quản trị nội dung)</w:t>
            </w:r>
          </w:p>
        </w:tc>
        <w:tc>
          <w:tcPr>
            <w:tcW w:w="3174" w:type="pct"/>
            <w:shd w:val="clear" w:color="auto" w:fill="auto"/>
          </w:tcPr>
          <w:p w14:paraId="25048F0D" w14:textId="77777777" w:rsidR="00F43D14" w:rsidRPr="001164DE" w:rsidRDefault="00F43D14"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rPr>
              <w:t>Chọn Từ chối yêu cầu</w:t>
            </w:r>
          </w:p>
        </w:tc>
      </w:tr>
      <w:tr w:rsidR="00F43D14" w:rsidRPr="001164DE" w14:paraId="57729F36" w14:textId="77777777" w:rsidTr="00A84F88">
        <w:trPr>
          <w:trHeight w:val="510"/>
        </w:trPr>
        <w:tc>
          <w:tcPr>
            <w:tcW w:w="576" w:type="pct"/>
            <w:shd w:val="clear" w:color="auto" w:fill="auto"/>
          </w:tcPr>
          <w:p w14:paraId="3DB5EE3B" w14:textId="77777777" w:rsidR="00F43D14" w:rsidRPr="001164DE" w:rsidRDefault="00F43D14"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lang w:val="vi-VN"/>
              </w:rPr>
              <w:t>4</w:t>
            </w:r>
          </w:p>
        </w:tc>
        <w:tc>
          <w:tcPr>
            <w:tcW w:w="1250" w:type="pct"/>
            <w:shd w:val="clear" w:color="auto" w:fill="auto"/>
          </w:tcPr>
          <w:p w14:paraId="0781246E" w14:textId="77777777" w:rsidR="00F43D14" w:rsidRPr="001164DE" w:rsidRDefault="00F43D14"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Hệ thống</w:t>
            </w:r>
          </w:p>
        </w:tc>
        <w:tc>
          <w:tcPr>
            <w:tcW w:w="3174" w:type="pct"/>
            <w:shd w:val="clear" w:color="auto" w:fill="auto"/>
          </w:tcPr>
          <w:p w14:paraId="005F3F05" w14:textId="77777777" w:rsidR="00F43D14" w:rsidRPr="001164DE" w:rsidRDefault="00F43D14"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Hệ thống kiểm tra kiểu dữ liệu của các trường thông tin đảm bảo đúng yêu cầu bảng “Thiết kế trường dữ liệu” chức năng thêm mới yêu cầu</w:t>
            </w:r>
            <w:r w:rsidR="00D8052F" w:rsidRPr="001164DE">
              <w:rPr>
                <w:rFonts w:ascii="Times New Roman" w:hAnsi="Times New Roman" w:cs="Times New Roman"/>
                <w:sz w:val="28"/>
                <w:szCs w:val="28"/>
              </w:rPr>
              <w:t>:</w:t>
            </w:r>
          </w:p>
          <w:p w14:paraId="610158FD" w14:textId="7FC7E658" w:rsidR="00F43D14" w:rsidRPr="001164DE" w:rsidRDefault="00F43D14"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 Nếu hợp lệ, cập nhật trạng thái của yêu cầu</w:t>
            </w:r>
            <w:r w:rsidR="0041650B" w:rsidRPr="001164DE">
              <w:rPr>
                <w:rFonts w:ascii="Times New Roman" w:hAnsi="Times New Roman" w:cs="Times New Roman"/>
                <w:sz w:val="28"/>
                <w:szCs w:val="28"/>
              </w:rPr>
              <w:t xml:space="preserve"> trong </w:t>
            </w:r>
            <w:r w:rsidR="00AD2756" w:rsidRPr="001164DE">
              <w:rPr>
                <w:rFonts w:ascii="Times New Roman" w:hAnsi="Times New Roman" w:cs="Times New Roman"/>
                <w:sz w:val="28"/>
                <w:szCs w:val="28"/>
              </w:rPr>
              <w:t>CSDL</w:t>
            </w:r>
            <w:r w:rsidRPr="001164DE">
              <w:rPr>
                <w:rFonts w:ascii="Times New Roman" w:hAnsi="Times New Roman" w:cs="Times New Roman"/>
                <w:sz w:val="28"/>
                <w:szCs w:val="28"/>
              </w:rPr>
              <w:t xml:space="preserve"> thành “Từ chối duyệt”</w:t>
            </w:r>
            <w:r w:rsidR="002D5602" w:rsidRPr="001164DE">
              <w:rPr>
                <w:rFonts w:ascii="Times New Roman" w:hAnsi="Times New Roman" w:cs="Times New Roman"/>
                <w:sz w:val="28"/>
                <w:szCs w:val="28"/>
              </w:rPr>
              <w:t xml:space="preserve">, </w:t>
            </w:r>
            <w:r w:rsidRPr="001164DE">
              <w:rPr>
                <w:rFonts w:ascii="Times New Roman" w:hAnsi="Times New Roman" w:cs="Times New Roman"/>
                <w:sz w:val="28"/>
                <w:szCs w:val="28"/>
              </w:rPr>
              <w:t xml:space="preserve">hiển thị </w:t>
            </w:r>
            <w:r w:rsidRPr="001164DE">
              <w:rPr>
                <w:rFonts w:ascii="Times New Roman" w:hAnsi="Times New Roman" w:cs="Times New Roman"/>
                <w:sz w:val="28"/>
                <w:szCs w:val="28"/>
              </w:rPr>
              <w:lastRenderedPageBreak/>
              <w:t>thông báo: “</w:t>
            </w:r>
            <w:r w:rsidRPr="001164DE">
              <w:rPr>
                <w:rFonts w:ascii="Times New Roman" w:hAnsi="Times New Roman" w:cs="Times New Roman"/>
                <w:i/>
                <w:sz w:val="28"/>
                <w:szCs w:val="28"/>
              </w:rPr>
              <w:t>Yêu cầu đặt sách</w:t>
            </w:r>
            <w:r w:rsidRPr="001164DE">
              <w:rPr>
                <w:rFonts w:ascii="Times New Roman" w:hAnsi="Times New Roman" w:cs="Times New Roman"/>
                <w:sz w:val="28"/>
                <w:szCs w:val="28"/>
              </w:rPr>
              <w:t xml:space="preserve"> </w:t>
            </w:r>
            <w:r w:rsidRPr="001164DE">
              <w:rPr>
                <w:rFonts w:ascii="Times New Roman" w:hAnsi="Times New Roman" w:cs="Times New Roman"/>
                <w:i/>
                <w:sz w:val="28"/>
                <w:szCs w:val="28"/>
              </w:rPr>
              <w:t xml:space="preserve">pháp luật, </w:t>
            </w:r>
            <w:r w:rsidR="00E04DD9" w:rsidRPr="001164DE">
              <w:rPr>
                <w:rFonts w:ascii="Times New Roman" w:hAnsi="Times New Roman" w:cs="Times New Roman"/>
                <w:i/>
                <w:sz w:val="28"/>
                <w:szCs w:val="28"/>
              </w:rPr>
              <w:t>Tạp chí Thuế</w:t>
            </w:r>
            <w:r w:rsidRPr="001164DE">
              <w:rPr>
                <w:rFonts w:ascii="Times New Roman" w:hAnsi="Times New Roman" w:cs="Times New Roman"/>
                <w:i/>
                <w:sz w:val="28"/>
                <w:szCs w:val="28"/>
              </w:rPr>
              <w:t xml:space="preserve"> đã đượ</w:t>
            </w:r>
            <w:r w:rsidR="00D8052F" w:rsidRPr="001164DE">
              <w:rPr>
                <w:rFonts w:ascii="Times New Roman" w:hAnsi="Times New Roman" w:cs="Times New Roman"/>
                <w:i/>
                <w:sz w:val="28"/>
                <w:szCs w:val="28"/>
              </w:rPr>
              <w:t>c từ chối duyệt”</w:t>
            </w:r>
          </w:p>
          <w:p w14:paraId="4B367C64" w14:textId="77777777" w:rsidR="00B053FD" w:rsidRPr="001164DE" w:rsidRDefault="00F43D14" w:rsidP="00003DD7">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 Nếu không hợp lệ, hệ thống hiển thị thông báo lỗi tương ứng</w:t>
            </w:r>
          </w:p>
          <w:p w14:paraId="7A1229D4" w14:textId="77777777" w:rsidR="002D5602" w:rsidRPr="001164DE" w:rsidRDefault="002D5602" w:rsidP="002D5602">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Chi tiết tại mục:</w:t>
            </w:r>
          </w:p>
          <w:p w14:paraId="4DEECDA6" w14:textId="05EB6F0C" w:rsidR="002D5602" w:rsidRPr="001164DE" w:rsidRDefault="00A84D61" w:rsidP="002D5602">
            <w:pPr>
              <w:spacing w:after="0" w:line="312" w:lineRule="auto"/>
              <w:rPr>
                <w:rFonts w:ascii="Times New Roman" w:hAnsi="Times New Roman" w:cs="Times New Roman"/>
                <w:b/>
                <w:bCs/>
                <w:sz w:val="28"/>
                <w:szCs w:val="28"/>
              </w:rPr>
            </w:pPr>
            <w:r w:rsidRPr="00A84D61">
              <w:rPr>
                <w:rFonts w:ascii="Times New Roman" w:hAnsi="Times New Roman" w:cs="Times New Roman"/>
                <w:b/>
                <w:bCs/>
                <w:sz w:val="28"/>
                <w:szCs w:val="28"/>
              </w:rPr>
              <w:t>V. PHỤ LỤC DANH SÁCH CÁC HÀM THỦ TỤC VÀ THUẬT TOÁN SỬ DỤNG</w:t>
            </w:r>
          </w:p>
          <w:p w14:paraId="0BBFC844" w14:textId="6C6DD348" w:rsidR="002D5602" w:rsidRPr="001164DE" w:rsidRDefault="00446DC2" w:rsidP="002D5602">
            <w:pPr>
              <w:spacing w:after="0" w:line="312" w:lineRule="auto"/>
              <w:rPr>
                <w:rFonts w:ascii="Times New Roman" w:hAnsi="Times New Roman" w:cs="Times New Roman"/>
                <w:sz w:val="28"/>
                <w:szCs w:val="28"/>
              </w:rPr>
            </w:pPr>
            <w:hyperlink w:anchor="_11._Hủy_duyệt" w:history="1">
              <w:r w:rsidR="002B27D0" w:rsidRPr="001164DE">
                <w:rPr>
                  <w:rStyle w:val="Hyperlink"/>
                  <w:rFonts w:ascii="Times New Roman" w:hAnsi="Times New Roman" w:cs="Times New Roman"/>
                  <w:b/>
                  <w:bCs/>
                  <w:sz w:val="28"/>
                  <w:szCs w:val="28"/>
                </w:rPr>
                <w:t>11</w:t>
              </w:r>
              <w:r w:rsidR="002D5602" w:rsidRPr="001164DE">
                <w:rPr>
                  <w:rStyle w:val="Hyperlink"/>
                  <w:rFonts w:ascii="Times New Roman" w:hAnsi="Times New Roman" w:cs="Times New Roman"/>
                  <w:b/>
                  <w:bCs/>
                  <w:sz w:val="28"/>
                  <w:szCs w:val="28"/>
                </w:rPr>
                <w:t>. Hủy duyệt yêu cầu mua sách pháp luật, Tạp chí Thuế</w:t>
              </w:r>
            </w:hyperlink>
          </w:p>
        </w:tc>
      </w:tr>
    </w:tbl>
    <w:p w14:paraId="6352B188" w14:textId="508D0BB6" w:rsidR="00892BFF" w:rsidRDefault="00892BFF" w:rsidP="002B7031">
      <w:pPr>
        <w:pStyle w:val="ListParagraph"/>
        <w:spacing w:line="312" w:lineRule="auto"/>
      </w:pPr>
      <w:r w:rsidRPr="001164DE">
        <w:lastRenderedPageBreak/>
        <w:t>Duyệt yêu cầu</w:t>
      </w:r>
    </w:p>
    <w:p w14:paraId="4E072B65" w14:textId="6ACDD6AA" w:rsidR="00667FB7" w:rsidRPr="001164DE" w:rsidRDefault="00667FB7" w:rsidP="00667FB7">
      <w:pPr>
        <w:pStyle w:val="ListParagraph"/>
        <w:numPr>
          <w:ilvl w:val="0"/>
          <w:numId w:val="0"/>
        </w:numPr>
        <w:spacing w:line="312" w:lineRule="auto"/>
        <w:ind w:left="90"/>
      </w:pPr>
      <w:r>
        <w:rPr>
          <w:noProof/>
          <w:lang w:val="en-US" w:eastAsia="en-US"/>
        </w:rPr>
        <w:drawing>
          <wp:inline distT="0" distB="0" distL="0" distR="0" wp14:anchorId="75B11604" wp14:editId="7D662A74">
            <wp:extent cx="5760085" cy="2543175"/>
            <wp:effectExtent l="19050" t="19050" r="12065" b="285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60085" cy="2543175"/>
                    </a:xfrm>
                    <a:prstGeom prst="rect">
                      <a:avLst/>
                    </a:prstGeom>
                    <a:ln>
                      <a:solidFill>
                        <a:schemeClr val="tx1"/>
                      </a:solidFill>
                    </a:ln>
                  </pic:spPr>
                </pic:pic>
              </a:graphicData>
            </a:graphic>
          </wp:inline>
        </w:drawing>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44"/>
        <w:gridCol w:w="1569"/>
        <w:gridCol w:w="6448"/>
      </w:tblGrid>
      <w:tr w:rsidR="00892BFF" w:rsidRPr="001164DE" w14:paraId="3C19A592" w14:textId="77777777" w:rsidTr="00A84F88">
        <w:trPr>
          <w:trHeight w:val="510"/>
          <w:tblHeader/>
        </w:trPr>
        <w:tc>
          <w:tcPr>
            <w:tcW w:w="576" w:type="pct"/>
            <w:shd w:val="clear" w:color="auto" w:fill="E7E6E6" w:themeFill="background2"/>
            <w:vAlign w:val="center"/>
          </w:tcPr>
          <w:p w14:paraId="7671A337" w14:textId="77777777" w:rsidR="00892BFF" w:rsidRPr="001164DE" w:rsidRDefault="00892BFF"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Bước thực hiện</w:t>
            </w:r>
          </w:p>
        </w:tc>
        <w:tc>
          <w:tcPr>
            <w:tcW w:w="866" w:type="pct"/>
            <w:shd w:val="clear" w:color="auto" w:fill="E7E6E6" w:themeFill="background2"/>
            <w:vAlign w:val="center"/>
          </w:tcPr>
          <w:p w14:paraId="008F7C01" w14:textId="77777777" w:rsidR="00892BFF" w:rsidRPr="001164DE" w:rsidRDefault="00892BFF"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Chủ thể thực hiện</w:t>
            </w:r>
          </w:p>
        </w:tc>
        <w:tc>
          <w:tcPr>
            <w:tcW w:w="3558" w:type="pct"/>
            <w:shd w:val="clear" w:color="auto" w:fill="E7E6E6" w:themeFill="background2"/>
            <w:vAlign w:val="center"/>
          </w:tcPr>
          <w:p w14:paraId="1B94F221" w14:textId="77777777" w:rsidR="00892BFF" w:rsidRPr="001164DE" w:rsidRDefault="00892BFF"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Nội dung</w:t>
            </w:r>
          </w:p>
        </w:tc>
      </w:tr>
      <w:tr w:rsidR="00F43D14" w:rsidRPr="001164DE" w14:paraId="6108C9C6" w14:textId="77777777" w:rsidTr="00A84F88">
        <w:trPr>
          <w:trHeight w:val="510"/>
        </w:trPr>
        <w:tc>
          <w:tcPr>
            <w:tcW w:w="576" w:type="pct"/>
            <w:shd w:val="clear" w:color="auto" w:fill="auto"/>
          </w:tcPr>
          <w:p w14:paraId="3EF19F41" w14:textId="77777777" w:rsidR="00F43D14" w:rsidRPr="001164DE" w:rsidRDefault="00F43D14"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lang w:val="vi-VN"/>
              </w:rPr>
              <w:t>1</w:t>
            </w:r>
          </w:p>
        </w:tc>
        <w:tc>
          <w:tcPr>
            <w:tcW w:w="866" w:type="pct"/>
            <w:shd w:val="clear" w:color="auto" w:fill="auto"/>
          </w:tcPr>
          <w:p w14:paraId="56774E3D" w14:textId="77777777" w:rsidR="00F43D14" w:rsidRPr="001164DE" w:rsidRDefault="00F43D14"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lang w:val="vi-VN"/>
              </w:rPr>
              <w:t>NSD</w:t>
            </w:r>
            <w:r w:rsidRPr="001164DE">
              <w:rPr>
                <w:rFonts w:ascii="Times New Roman" w:hAnsi="Times New Roman" w:cs="Times New Roman"/>
                <w:sz w:val="28"/>
                <w:szCs w:val="28"/>
              </w:rPr>
              <w:t xml:space="preserve"> (Người quản trị nội dung)</w:t>
            </w:r>
          </w:p>
        </w:tc>
        <w:tc>
          <w:tcPr>
            <w:tcW w:w="3558" w:type="pct"/>
            <w:shd w:val="clear" w:color="auto" w:fill="auto"/>
          </w:tcPr>
          <w:p w14:paraId="3A015AE5" w14:textId="34BD0145" w:rsidR="00F43D14" w:rsidRPr="001164DE" w:rsidRDefault="00F43D14" w:rsidP="009D3897">
            <w:pPr>
              <w:spacing w:after="0" w:line="312" w:lineRule="auto"/>
              <w:rPr>
                <w:rFonts w:ascii="Times New Roman" w:hAnsi="Times New Roman" w:cs="Times New Roman"/>
                <w:sz w:val="28"/>
                <w:szCs w:val="28"/>
              </w:rPr>
            </w:pPr>
            <w:r w:rsidRPr="001164DE">
              <w:rPr>
                <w:rFonts w:ascii="Times New Roman" w:hAnsi="Times New Roman" w:cs="Times New Roman"/>
                <w:sz w:val="28"/>
                <w:szCs w:val="28"/>
                <w:lang w:val="vi-VN"/>
              </w:rPr>
              <w:t xml:space="preserve">Trong thư mục Quản lý yêu cầu đặt mua tạp chí sách/tạp chí, </w:t>
            </w:r>
            <w:r w:rsidRPr="001164DE">
              <w:rPr>
                <w:rFonts w:ascii="Times New Roman" w:hAnsi="Times New Roman" w:cs="Times New Roman"/>
                <w:sz w:val="28"/>
                <w:szCs w:val="28"/>
              </w:rPr>
              <w:t xml:space="preserve">ở yêu cầu có trạng thái Mới, </w:t>
            </w:r>
            <w:r w:rsidRPr="001164DE">
              <w:rPr>
                <w:rFonts w:ascii="Times New Roman" w:hAnsi="Times New Roman" w:cs="Times New Roman"/>
                <w:sz w:val="28"/>
                <w:szCs w:val="28"/>
                <w:lang w:val="vi-VN"/>
              </w:rPr>
              <w:t>kích vào nút (</w:t>
            </w:r>
            <w:r w:rsidRPr="001164DE">
              <w:rPr>
                <w:rFonts w:ascii="Times New Roman" w:hAnsi="Times New Roman" w:cs="Times New Roman"/>
                <w:sz w:val="28"/>
                <w:szCs w:val="28"/>
              </w:rPr>
              <w:t>Duyệt</w:t>
            </w:r>
            <w:r w:rsidRPr="001164DE">
              <w:rPr>
                <w:rFonts w:ascii="Times New Roman" w:hAnsi="Times New Roman" w:cs="Times New Roman"/>
                <w:sz w:val="28"/>
                <w:szCs w:val="28"/>
                <w:lang w:val="vi-VN"/>
              </w:rPr>
              <w:t>)</w:t>
            </w:r>
          </w:p>
        </w:tc>
      </w:tr>
      <w:tr w:rsidR="00F43D14" w:rsidRPr="001164DE" w14:paraId="2706C479" w14:textId="77777777" w:rsidTr="00A84F88">
        <w:trPr>
          <w:trHeight w:val="510"/>
        </w:trPr>
        <w:tc>
          <w:tcPr>
            <w:tcW w:w="576" w:type="pct"/>
            <w:shd w:val="clear" w:color="auto" w:fill="auto"/>
          </w:tcPr>
          <w:p w14:paraId="29318ED1" w14:textId="77777777" w:rsidR="00F43D14" w:rsidRPr="001164DE" w:rsidRDefault="00F43D14" w:rsidP="002B7031">
            <w:pPr>
              <w:spacing w:after="0" w:line="312" w:lineRule="auto"/>
              <w:jc w:val="center"/>
              <w:rPr>
                <w:rFonts w:ascii="Times New Roman" w:hAnsi="Times New Roman" w:cs="Times New Roman"/>
                <w:sz w:val="28"/>
                <w:szCs w:val="28"/>
              </w:rPr>
            </w:pPr>
            <w:r w:rsidRPr="001164DE">
              <w:rPr>
                <w:rFonts w:ascii="Times New Roman" w:hAnsi="Times New Roman" w:cs="Times New Roman"/>
                <w:sz w:val="28"/>
                <w:szCs w:val="28"/>
              </w:rPr>
              <w:t>2</w:t>
            </w:r>
          </w:p>
        </w:tc>
        <w:tc>
          <w:tcPr>
            <w:tcW w:w="866" w:type="pct"/>
            <w:shd w:val="clear" w:color="auto" w:fill="auto"/>
          </w:tcPr>
          <w:p w14:paraId="6D40B241" w14:textId="77777777" w:rsidR="00F43D14" w:rsidRPr="001164DE" w:rsidRDefault="00F43D14"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Hệ thống</w:t>
            </w:r>
          </w:p>
        </w:tc>
        <w:tc>
          <w:tcPr>
            <w:tcW w:w="3558" w:type="pct"/>
            <w:shd w:val="clear" w:color="auto" w:fill="auto"/>
          </w:tcPr>
          <w:p w14:paraId="660348A5" w14:textId="102CA6E5" w:rsidR="00DF0D6A" w:rsidRPr="001164DE" w:rsidRDefault="00F43D14" w:rsidP="00003DD7">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Hiển thị màn hình chi tiết yêu cầu</w:t>
            </w:r>
          </w:p>
        </w:tc>
      </w:tr>
      <w:tr w:rsidR="00F43D14" w:rsidRPr="001164DE" w14:paraId="5042ABC8" w14:textId="77777777" w:rsidTr="00A84F88">
        <w:trPr>
          <w:trHeight w:val="510"/>
        </w:trPr>
        <w:tc>
          <w:tcPr>
            <w:tcW w:w="576" w:type="pct"/>
            <w:shd w:val="clear" w:color="auto" w:fill="auto"/>
          </w:tcPr>
          <w:p w14:paraId="49AC2A53" w14:textId="77777777" w:rsidR="00F43D14" w:rsidRPr="001164DE" w:rsidRDefault="00F43D14" w:rsidP="002B7031">
            <w:pPr>
              <w:spacing w:after="0" w:line="312" w:lineRule="auto"/>
              <w:jc w:val="center"/>
              <w:rPr>
                <w:rFonts w:ascii="Times New Roman" w:hAnsi="Times New Roman" w:cs="Times New Roman"/>
                <w:sz w:val="28"/>
                <w:szCs w:val="28"/>
              </w:rPr>
            </w:pPr>
            <w:r w:rsidRPr="001164DE">
              <w:rPr>
                <w:rFonts w:ascii="Times New Roman" w:hAnsi="Times New Roman" w:cs="Times New Roman"/>
                <w:sz w:val="28"/>
                <w:szCs w:val="28"/>
              </w:rPr>
              <w:t>3</w:t>
            </w:r>
          </w:p>
        </w:tc>
        <w:tc>
          <w:tcPr>
            <w:tcW w:w="866" w:type="pct"/>
            <w:shd w:val="clear" w:color="auto" w:fill="auto"/>
          </w:tcPr>
          <w:p w14:paraId="6CE0A038" w14:textId="77777777" w:rsidR="00F43D14" w:rsidRPr="001164DE" w:rsidRDefault="00F43D14"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NSD</w:t>
            </w:r>
            <w:r w:rsidRPr="001164DE">
              <w:rPr>
                <w:rFonts w:ascii="Times New Roman" w:hAnsi="Times New Roman" w:cs="Times New Roman"/>
                <w:sz w:val="28"/>
                <w:szCs w:val="28"/>
              </w:rPr>
              <w:t xml:space="preserve"> (Người </w:t>
            </w:r>
            <w:r w:rsidRPr="001164DE">
              <w:rPr>
                <w:rFonts w:ascii="Times New Roman" w:hAnsi="Times New Roman" w:cs="Times New Roman"/>
                <w:sz w:val="28"/>
                <w:szCs w:val="28"/>
              </w:rPr>
              <w:lastRenderedPageBreak/>
              <w:t>quản trị nội dung)</w:t>
            </w:r>
          </w:p>
        </w:tc>
        <w:tc>
          <w:tcPr>
            <w:tcW w:w="3558" w:type="pct"/>
            <w:shd w:val="clear" w:color="auto" w:fill="auto"/>
          </w:tcPr>
          <w:p w14:paraId="006F7E08" w14:textId="77777777" w:rsidR="00F43D14" w:rsidRPr="001164DE" w:rsidRDefault="00F43D14"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lastRenderedPageBreak/>
              <w:t>Chọn Phê duyệt yêu cầu</w:t>
            </w:r>
          </w:p>
        </w:tc>
      </w:tr>
      <w:tr w:rsidR="00F43D14" w:rsidRPr="001164DE" w14:paraId="72CA3409" w14:textId="77777777" w:rsidTr="00A84F88">
        <w:trPr>
          <w:trHeight w:val="510"/>
        </w:trPr>
        <w:tc>
          <w:tcPr>
            <w:tcW w:w="576" w:type="pct"/>
            <w:shd w:val="clear" w:color="auto" w:fill="auto"/>
          </w:tcPr>
          <w:p w14:paraId="28C4FE50" w14:textId="77777777" w:rsidR="00F43D14" w:rsidRPr="001164DE" w:rsidRDefault="00F43D14"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rPr>
              <w:t>4</w:t>
            </w:r>
          </w:p>
        </w:tc>
        <w:tc>
          <w:tcPr>
            <w:tcW w:w="866" w:type="pct"/>
            <w:shd w:val="clear" w:color="auto" w:fill="auto"/>
          </w:tcPr>
          <w:p w14:paraId="285CFC29" w14:textId="77777777" w:rsidR="00F43D14" w:rsidRPr="001164DE" w:rsidRDefault="00F43D14"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Hệ thống</w:t>
            </w:r>
          </w:p>
        </w:tc>
        <w:tc>
          <w:tcPr>
            <w:tcW w:w="3558" w:type="pct"/>
            <w:shd w:val="clear" w:color="auto" w:fill="auto"/>
          </w:tcPr>
          <w:p w14:paraId="1242741C" w14:textId="77777777" w:rsidR="00D8052F" w:rsidRPr="001164DE" w:rsidRDefault="00D8052F"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 xml:space="preserve">Hệ thống kiểm tra kiểu dữ liệu của các trường thông tin đảm bảo đúng yêu cầu bảng “Thiết kế trường dữ liệu” chức năng thêm mới yêu cầu </w:t>
            </w:r>
          </w:p>
          <w:p w14:paraId="1A6D0707" w14:textId="65683701" w:rsidR="00F43D14" w:rsidRPr="001164DE" w:rsidRDefault="00F43D14"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 Nếu hợp lệ, cập nhật trạng thái của yêu cầu</w:t>
            </w:r>
            <w:r w:rsidR="0041650B" w:rsidRPr="001164DE">
              <w:rPr>
                <w:rFonts w:ascii="Times New Roman" w:hAnsi="Times New Roman" w:cs="Times New Roman"/>
                <w:sz w:val="28"/>
                <w:szCs w:val="28"/>
              </w:rPr>
              <w:t xml:space="preserve"> trong CSDL</w:t>
            </w:r>
            <w:r w:rsidRPr="001164DE">
              <w:rPr>
                <w:rFonts w:ascii="Times New Roman" w:hAnsi="Times New Roman" w:cs="Times New Roman"/>
                <w:sz w:val="28"/>
                <w:szCs w:val="28"/>
              </w:rPr>
              <w:t xml:space="preserve"> thành “Đã duyệt</w:t>
            </w:r>
            <w:r w:rsidR="002D5602" w:rsidRPr="001164DE">
              <w:rPr>
                <w:rFonts w:ascii="Times New Roman" w:hAnsi="Times New Roman" w:cs="Times New Roman"/>
                <w:sz w:val="28"/>
                <w:szCs w:val="28"/>
              </w:rPr>
              <w:t xml:space="preserve">”, </w:t>
            </w:r>
            <w:r w:rsidRPr="001164DE">
              <w:rPr>
                <w:rFonts w:ascii="Times New Roman" w:hAnsi="Times New Roman" w:cs="Times New Roman"/>
                <w:sz w:val="28"/>
                <w:szCs w:val="28"/>
              </w:rPr>
              <w:t>hiển thị thông báo: “</w:t>
            </w:r>
            <w:r w:rsidRPr="001164DE">
              <w:rPr>
                <w:rFonts w:ascii="Times New Roman" w:hAnsi="Times New Roman" w:cs="Times New Roman"/>
                <w:i/>
                <w:sz w:val="28"/>
                <w:szCs w:val="28"/>
              </w:rPr>
              <w:t>Yêu cầu đặt sách</w:t>
            </w:r>
            <w:r w:rsidRPr="001164DE">
              <w:rPr>
                <w:rFonts w:ascii="Times New Roman" w:hAnsi="Times New Roman" w:cs="Times New Roman"/>
                <w:sz w:val="28"/>
                <w:szCs w:val="28"/>
              </w:rPr>
              <w:t xml:space="preserve"> </w:t>
            </w:r>
            <w:r w:rsidRPr="001164DE">
              <w:rPr>
                <w:rFonts w:ascii="Times New Roman" w:hAnsi="Times New Roman" w:cs="Times New Roman"/>
                <w:i/>
                <w:sz w:val="28"/>
                <w:szCs w:val="28"/>
              </w:rPr>
              <w:t xml:space="preserve">pháp luật, </w:t>
            </w:r>
            <w:r w:rsidR="00E04DD9" w:rsidRPr="001164DE">
              <w:rPr>
                <w:rFonts w:ascii="Times New Roman" w:hAnsi="Times New Roman" w:cs="Times New Roman"/>
                <w:i/>
                <w:sz w:val="28"/>
                <w:szCs w:val="28"/>
              </w:rPr>
              <w:t>Tạp chí Thuế</w:t>
            </w:r>
            <w:r w:rsidRPr="001164DE">
              <w:rPr>
                <w:rFonts w:ascii="Times New Roman" w:hAnsi="Times New Roman" w:cs="Times New Roman"/>
                <w:i/>
                <w:sz w:val="28"/>
                <w:szCs w:val="28"/>
              </w:rPr>
              <w:t xml:space="preserve"> đã được duyệt”</w:t>
            </w:r>
          </w:p>
          <w:p w14:paraId="7C1C0380" w14:textId="77777777" w:rsidR="00B053FD" w:rsidRPr="001164DE" w:rsidRDefault="00F43D14" w:rsidP="00B053FD">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 Nếu không hợp lệ, hệ thống hiển thị thông báo lỗi tương ứng</w:t>
            </w:r>
          </w:p>
          <w:p w14:paraId="12D92B17" w14:textId="77777777" w:rsidR="002D5602" w:rsidRPr="001164DE" w:rsidRDefault="002D5602" w:rsidP="002D5602">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Chi tiết tại mục:</w:t>
            </w:r>
          </w:p>
          <w:p w14:paraId="225BFC31" w14:textId="6085117A" w:rsidR="002D5602" w:rsidRPr="001164DE" w:rsidRDefault="00A84D61" w:rsidP="002D5602">
            <w:pPr>
              <w:spacing w:after="0" w:line="312" w:lineRule="auto"/>
              <w:rPr>
                <w:rFonts w:ascii="Times New Roman" w:hAnsi="Times New Roman" w:cs="Times New Roman"/>
                <w:b/>
                <w:bCs/>
                <w:sz w:val="28"/>
                <w:szCs w:val="28"/>
              </w:rPr>
            </w:pPr>
            <w:r w:rsidRPr="00A84D61">
              <w:rPr>
                <w:rFonts w:ascii="Times New Roman" w:hAnsi="Times New Roman" w:cs="Times New Roman"/>
                <w:b/>
                <w:bCs/>
                <w:sz w:val="28"/>
                <w:szCs w:val="28"/>
              </w:rPr>
              <w:t>V. PHỤ LỤC DANH SÁCH CÁC HÀM THỦ TỤC VÀ THUẬT TOÁN SỬ DỤNG</w:t>
            </w:r>
          </w:p>
          <w:p w14:paraId="63B35B80" w14:textId="0750823F" w:rsidR="002D5602" w:rsidRPr="001164DE" w:rsidRDefault="00446DC2" w:rsidP="002D5602">
            <w:pPr>
              <w:spacing w:after="0" w:line="312" w:lineRule="auto"/>
              <w:rPr>
                <w:rFonts w:ascii="Times New Roman" w:hAnsi="Times New Roman" w:cs="Times New Roman"/>
                <w:sz w:val="28"/>
                <w:szCs w:val="28"/>
              </w:rPr>
            </w:pPr>
            <w:hyperlink w:anchor="_12._Duyệt_yêu" w:history="1">
              <w:r w:rsidR="00772A1B" w:rsidRPr="001164DE">
                <w:rPr>
                  <w:rStyle w:val="Hyperlink"/>
                  <w:rFonts w:ascii="Times New Roman" w:hAnsi="Times New Roman" w:cs="Times New Roman"/>
                  <w:b/>
                  <w:bCs/>
                  <w:sz w:val="28"/>
                  <w:szCs w:val="28"/>
                </w:rPr>
                <w:t>12</w:t>
              </w:r>
              <w:r w:rsidR="002D5602" w:rsidRPr="001164DE">
                <w:rPr>
                  <w:rStyle w:val="Hyperlink"/>
                  <w:rFonts w:ascii="Times New Roman" w:hAnsi="Times New Roman" w:cs="Times New Roman"/>
                  <w:b/>
                  <w:bCs/>
                  <w:sz w:val="28"/>
                  <w:szCs w:val="28"/>
                </w:rPr>
                <w:t>. Duyệt yêu cầu mua sách pháp luật, Tạp chí Thuế</w:t>
              </w:r>
            </w:hyperlink>
          </w:p>
        </w:tc>
      </w:tr>
    </w:tbl>
    <w:p w14:paraId="523B24BF" w14:textId="79A44A05" w:rsidR="00704121" w:rsidRDefault="00704121" w:rsidP="002B7031">
      <w:pPr>
        <w:pStyle w:val="ListParagraph"/>
        <w:spacing w:line="312" w:lineRule="auto"/>
      </w:pPr>
      <w:r w:rsidRPr="001164DE">
        <w:t xml:space="preserve">Thống kê số lượng yêu cầu mua sách pháp luật, </w:t>
      </w:r>
      <w:r w:rsidR="00E04DD9" w:rsidRPr="001164DE">
        <w:t>Tạp chí Thuế</w:t>
      </w:r>
      <w:r w:rsidRPr="001164DE">
        <w:t xml:space="preserve"> theo nhiều điều kiện tra cứu</w:t>
      </w:r>
    </w:p>
    <w:p w14:paraId="2EB8A850" w14:textId="2FBB8B9A" w:rsidR="00BD2B08" w:rsidRPr="001164DE" w:rsidRDefault="00BD2B08" w:rsidP="00BD2B08">
      <w:pPr>
        <w:pStyle w:val="ListParagraph"/>
        <w:numPr>
          <w:ilvl w:val="0"/>
          <w:numId w:val="0"/>
        </w:numPr>
        <w:spacing w:line="312" w:lineRule="auto"/>
        <w:ind w:left="90"/>
      </w:pPr>
      <w:r>
        <w:rPr>
          <w:noProof/>
          <w:lang w:val="en-US" w:eastAsia="en-US"/>
        </w:rPr>
        <w:drawing>
          <wp:inline distT="0" distB="0" distL="0" distR="0" wp14:anchorId="48E74ED0" wp14:editId="7388C6BF">
            <wp:extent cx="5760085" cy="2167255"/>
            <wp:effectExtent l="19050" t="19050" r="12065" b="2349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60085" cy="2167255"/>
                    </a:xfrm>
                    <a:prstGeom prst="rect">
                      <a:avLst/>
                    </a:prstGeom>
                    <a:ln>
                      <a:solidFill>
                        <a:schemeClr val="tx1"/>
                      </a:solidFill>
                    </a:ln>
                  </pic:spPr>
                </pic:pic>
              </a:graphicData>
            </a:graphic>
          </wp:inline>
        </w:drawing>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1874"/>
        <w:gridCol w:w="6336"/>
      </w:tblGrid>
      <w:tr w:rsidR="00704121" w:rsidRPr="001164DE" w14:paraId="5403DDEB" w14:textId="77777777" w:rsidTr="00834554">
        <w:trPr>
          <w:trHeight w:val="510"/>
          <w:tblHeader/>
        </w:trPr>
        <w:tc>
          <w:tcPr>
            <w:tcW w:w="576" w:type="pct"/>
            <w:shd w:val="clear" w:color="auto" w:fill="E7E6E6" w:themeFill="background2"/>
            <w:vAlign w:val="center"/>
          </w:tcPr>
          <w:p w14:paraId="41FD8762" w14:textId="77777777" w:rsidR="00704121" w:rsidRPr="001164DE" w:rsidRDefault="00704121"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lastRenderedPageBreak/>
              <w:t>Bước thực hiện</w:t>
            </w:r>
          </w:p>
        </w:tc>
        <w:tc>
          <w:tcPr>
            <w:tcW w:w="1346" w:type="pct"/>
            <w:shd w:val="clear" w:color="auto" w:fill="E7E6E6" w:themeFill="background2"/>
            <w:vAlign w:val="center"/>
          </w:tcPr>
          <w:p w14:paraId="363F85D5" w14:textId="77777777" w:rsidR="00704121" w:rsidRPr="001164DE" w:rsidRDefault="00704121"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Chủ thể thực hiện</w:t>
            </w:r>
          </w:p>
        </w:tc>
        <w:tc>
          <w:tcPr>
            <w:tcW w:w="3078" w:type="pct"/>
            <w:shd w:val="clear" w:color="auto" w:fill="E7E6E6" w:themeFill="background2"/>
            <w:vAlign w:val="center"/>
          </w:tcPr>
          <w:p w14:paraId="3DFDFDF1" w14:textId="77777777" w:rsidR="00704121" w:rsidRPr="001164DE" w:rsidRDefault="00704121"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Nội dung</w:t>
            </w:r>
          </w:p>
        </w:tc>
      </w:tr>
      <w:tr w:rsidR="00704121" w:rsidRPr="001164DE" w14:paraId="0A8AF92A" w14:textId="77777777" w:rsidTr="00834554">
        <w:trPr>
          <w:trHeight w:val="510"/>
        </w:trPr>
        <w:tc>
          <w:tcPr>
            <w:tcW w:w="576" w:type="pct"/>
            <w:shd w:val="clear" w:color="auto" w:fill="auto"/>
          </w:tcPr>
          <w:p w14:paraId="33655245" w14:textId="77777777" w:rsidR="00704121" w:rsidRPr="001164DE" w:rsidRDefault="00704121"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lang w:val="vi-VN"/>
              </w:rPr>
              <w:t>1</w:t>
            </w:r>
          </w:p>
        </w:tc>
        <w:tc>
          <w:tcPr>
            <w:tcW w:w="1346" w:type="pct"/>
            <w:shd w:val="clear" w:color="auto" w:fill="auto"/>
          </w:tcPr>
          <w:p w14:paraId="5111E8FF" w14:textId="77777777" w:rsidR="00704121" w:rsidRPr="001164DE" w:rsidRDefault="00704121"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lang w:val="vi-VN"/>
              </w:rPr>
              <w:t>NSD</w:t>
            </w:r>
            <w:r w:rsidRPr="001164DE">
              <w:rPr>
                <w:rFonts w:ascii="Times New Roman" w:hAnsi="Times New Roman" w:cs="Times New Roman"/>
                <w:sz w:val="28"/>
                <w:szCs w:val="28"/>
              </w:rPr>
              <w:t xml:space="preserve"> (Người quản trị nội dung)</w:t>
            </w:r>
          </w:p>
        </w:tc>
        <w:tc>
          <w:tcPr>
            <w:tcW w:w="3078" w:type="pct"/>
            <w:shd w:val="clear" w:color="auto" w:fill="auto"/>
          </w:tcPr>
          <w:p w14:paraId="372466DD" w14:textId="6288E2E1" w:rsidR="00704121" w:rsidRPr="001164DE" w:rsidRDefault="00704121"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lang w:val="vi-VN"/>
              </w:rPr>
              <w:t xml:space="preserve">Trong thư mục Quản lý yêu cầu đặt mua tạp chí sách/tạp chí, </w:t>
            </w:r>
            <w:r w:rsidRPr="001164DE">
              <w:rPr>
                <w:rFonts w:ascii="Times New Roman" w:hAnsi="Times New Roman" w:cs="Times New Roman"/>
                <w:sz w:val="28"/>
                <w:szCs w:val="28"/>
              </w:rPr>
              <w:t>chọn các tiêu chí muốn tìm kiếm bao gồm (thông tin người gửi yêu cầu, ngày tạo yêu cầu, nội dung yêu cầu, số lượng đặt), gõ từ khóa tìm kiếm</w:t>
            </w:r>
            <w:r w:rsidR="000F0990" w:rsidRPr="001164DE">
              <w:rPr>
                <w:rFonts w:ascii="Times New Roman" w:hAnsi="Times New Roman" w:cs="Times New Roman"/>
                <w:sz w:val="28"/>
                <w:szCs w:val="28"/>
              </w:rPr>
              <w:t xml:space="preserve"> và chọn Enter</w:t>
            </w:r>
          </w:p>
        </w:tc>
      </w:tr>
      <w:tr w:rsidR="00704121" w:rsidRPr="001164DE" w14:paraId="0499A411" w14:textId="77777777" w:rsidTr="00834554">
        <w:trPr>
          <w:trHeight w:val="510"/>
        </w:trPr>
        <w:tc>
          <w:tcPr>
            <w:tcW w:w="576" w:type="pct"/>
            <w:shd w:val="clear" w:color="auto" w:fill="auto"/>
          </w:tcPr>
          <w:p w14:paraId="108581AC" w14:textId="77777777" w:rsidR="00704121" w:rsidRPr="001164DE" w:rsidRDefault="00704121"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lang w:val="vi-VN"/>
              </w:rPr>
              <w:t>2</w:t>
            </w:r>
          </w:p>
        </w:tc>
        <w:tc>
          <w:tcPr>
            <w:tcW w:w="1346" w:type="pct"/>
            <w:shd w:val="clear" w:color="auto" w:fill="auto"/>
          </w:tcPr>
          <w:p w14:paraId="6CCC6CE9" w14:textId="77777777" w:rsidR="00704121" w:rsidRPr="001164DE" w:rsidRDefault="00704121"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Hệ thống</w:t>
            </w:r>
          </w:p>
        </w:tc>
        <w:tc>
          <w:tcPr>
            <w:tcW w:w="3078" w:type="pct"/>
            <w:shd w:val="clear" w:color="auto" w:fill="auto"/>
          </w:tcPr>
          <w:p w14:paraId="6AE81999" w14:textId="001C107B" w:rsidR="00B053FD" w:rsidRPr="001164DE" w:rsidRDefault="0041650B"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 xml:space="preserve">Truy vấn trong CSDL theo các điều kiện tra cứu </w:t>
            </w:r>
            <w:r w:rsidR="00704121" w:rsidRPr="001164DE">
              <w:rPr>
                <w:rFonts w:ascii="Times New Roman" w:hAnsi="Times New Roman" w:cs="Times New Roman"/>
                <w:sz w:val="28"/>
                <w:szCs w:val="28"/>
              </w:rPr>
              <w:t>và hiển thị các kết quả thỏa mãn tất cả các tiêu chí tìm kiếm</w:t>
            </w:r>
            <w:r w:rsidR="00003DD7" w:rsidRPr="001164DE">
              <w:rPr>
                <w:rFonts w:ascii="Times New Roman" w:hAnsi="Times New Roman" w:cs="Times New Roman"/>
                <w:sz w:val="28"/>
                <w:szCs w:val="28"/>
              </w:rPr>
              <w:t xml:space="preserve"> </w:t>
            </w:r>
          </w:p>
          <w:p w14:paraId="0200242F" w14:textId="77777777" w:rsidR="00DF0D6A" w:rsidRPr="001164DE" w:rsidRDefault="00DF0D6A" w:rsidP="002B7031">
            <w:pPr>
              <w:spacing w:after="0" w:line="312" w:lineRule="auto"/>
              <w:rPr>
                <w:rFonts w:ascii="Times New Roman" w:hAnsi="Times New Roman" w:cs="Times New Roman"/>
                <w:sz w:val="28"/>
                <w:szCs w:val="28"/>
              </w:rPr>
            </w:pPr>
            <w:r w:rsidRPr="001164DE">
              <w:rPr>
                <w:rFonts w:ascii="Times New Roman" w:hAnsi="Times New Roman" w:cs="Times New Roman"/>
                <w:noProof/>
                <w:sz w:val="28"/>
                <w:szCs w:val="28"/>
              </w:rPr>
              <w:drawing>
                <wp:inline distT="0" distB="0" distL="0" distR="0" wp14:anchorId="0567CB47" wp14:editId="20791845">
                  <wp:extent cx="3852562" cy="1695450"/>
                  <wp:effectExtent l="19050" t="19050" r="14605" b="1905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859140" cy="1698345"/>
                          </a:xfrm>
                          <a:prstGeom prst="rect">
                            <a:avLst/>
                          </a:prstGeom>
                          <a:ln>
                            <a:solidFill>
                              <a:schemeClr val="tx1"/>
                            </a:solidFill>
                          </a:ln>
                        </pic:spPr>
                      </pic:pic>
                    </a:graphicData>
                  </a:graphic>
                </wp:inline>
              </w:drawing>
            </w:r>
          </w:p>
          <w:p w14:paraId="236BDA36" w14:textId="77777777" w:rsidR="00E0114F" w:rsidRPr="001164DE" w:rsidRDefault="00E0114F" w:rsidP="00E0114F">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Chi tiết tại mục:</w:t>
            </w:r>
          </w:p>
          <w:p w14:paraId="53585FE8" w14:textId="4DF93594" w:rsidR="00E0114F" w:rsidRPr="001164DE" w:rsidRDefault="00A84D61" w:rsidP="00E0114F">
            <w:pPr>
              <w:spacing w:after="0" w:line="312" w:lineRule="auto"/>
              <w:rPr>
                <w:rFonts w:ascii="Times New Roman" w:hAnsi="Times New Roman" w:cs="Times New Roman"/>
                <w:b/>
                <w:bCs/>
                <w:sz w:val="28"/>
                <w:szCs w:val="28"/>
              </w:rPr>
            </w:pPr>
            <w:r w:rsidRPr="00A84D61">
              <w:rPr>
                <w:rFonts w:ascii="Times New Roman" w:hAnsi="Times New Roman" w:cs="Times New Roman"/>
                <w:b/>
                <w:bCs/>
                <w:sz w:val="28"/>
                <w:szCs w:val="28"/>
              </w:rPr>
              <w:t>V. PHỤ LỤC DANH SÁCH CÁC HÀM THỦ TỤC VÀ THUẬT TOÁN SỬ DỤNG</w:t>
            </w:r>
          </w:p>
          <w:p w14:paraId="797B2725" w14:textId="62E21514" w:rsidR="00E0114F" w:rsidRPr="001164DE" w:rsidRDefault="0036191B" w:rsidP="00E0114F">
            <w:pPr>
              <w:spacing w:after="0" w:line="312" w:lineRule="auto"/>
              <w:rPr>
                <w:rFonts w:ascii="Times New Roman" w:hAnsi="Times New Roman" w:cs="Times New Roman"/>
                <w:sz w:val="28"/>
                <w:szCs w:val="28"/>
              </w:rPr>
            </w:pPr>
            <w:r w:rsidRPr="001164DE">
              <w:rPr>
                <w:rFonts w:ascii="Times New Roman" w:hAnsi="Times New Roman" w:cs="Times New Roman"/>
                <w:b/>
                <w:bCs/>
                <w:sz w:val="28"/>
                <w:szCs w:val="28"/>
              </w:rPr>
              <w:t>13</w:t>
            </w:r>
            <w:r w:rsidR="00E0114F" w:rsidRPr="001164DE">
              <w:rPr>
                <w:rFonts w:ascii="Times New Roman" w:hAnsi="Times New Roman" w:cs="Times New Roman"/>
                <w:b/>
                <w:bCs/>
                <w:sz w:val="28"/>
                <w:szCs w:val="28"/>
              </w:rPr>
              <w:t>. Thống kê số lượng yêu cầu mua sách pháp luật, Tạp chí Thuế theo nhiều điều kiện tra cứu</w:t>
            </w:r>
          </w:p>
        </w:tc>
      </w:tr>
    </w:tbl>
    <w:p w14:paraId="1537C9C4" w14:textId="77777777" w:rsidR="003E5211" w:rsidRPr="001164DE" w:rsidRDefault="003E5211" w:rsidP="0055188C">
      <w:pPr>
        <w:pStyle w:val="Heading3"/>
      </w:pPr>
      <w:bookmarkStart w:id="102" w:name="_Toc50105104"/>
      <w:bookmarkStart w:id="103" w:name="_Toc56522252"/>
      <w:bookmarkStart w:id="104" w:name="_Toc70073949"/>
      <w:r w:rsidRPr="001164DE">
        <w:t>(A1.3.6) Quản lý thông tin quảng cáo</w:t>
      </w:r>
      <w:bookmarkEnd w:id="102"/>
      <w:bookmarkEnd w:id="103"/>
      <w:bookmarkEnd w:id="104"/>
    </w:p>
    <w:p w14:paraId="1844106A" w14:textId="77777777" w:rsidR="009D7060" w:rsidRPr="001164DE" w:rsidRDefault="009D7060" w:rsidP="0090566F">
      <w:pPr>
        <w:pStyle w:val="Heading4"/>
      </w:pPr>
      <w:r w:rsidRPr="001164DE">
        <w:t>Văn bản nghiệp vụ áp dụng</w:t>
      </w:r>
    </w:p>
    <w:p w14:paraId="06366C6E" w14:textId="3EC18FD9" w:rsidR="009D7060" w:rsidRPr="001164DE" w:rsidRDefault="009D7060" w:rsidP="002B7031">
      <w:pPr>
        <w:pStyle w:val="Style2"/>
        <w:spacing w:line="312" w:lineRule="auto"/>
      </w:pPr>
      <w:r w:rsidRPr="001164DE">
        <w:t xml:space="preserve">Tài liệu phân tích yêu </w:t>
      </w:r>
      <w:r w:rsidR="00A925E3" w:rsidRPr="001164DE">
        <w:t xml:space="preserve">cầu nghiệp vụ </w:t>
      </w:r>
    </w:p>
    <w:p w14:paraId="70EA7B18" w14:textId="77777777" w:rsidR="009D7060" w:rsidRPr="001164DE" w:rsidRDefault="009D7060" w:rsidP="0090566F">
      <w:pPr>
        <w:pStyle w:val="Heading4"/>
      </w:pPr>
      <w:r w:rsidRPr="001164DE">
        <w:t>Mô tả yêu cầu</w:t>
      </w:r>
    </w:p>
    <w:p w14:paraId="6E813E54" w14:textId="77777777" w:rsidR="00D8052F" w:rsidRPr="001164DE" w:rsidRDefault="00D8052F" w:rsidP="002B7031">
      <w:pPr>
        <w:pStyle w:val="Style2"/>
        <w:spacing w:line="312" w:lineRule="auto"/>
      </w:pPr>
      <w:r w:rsidRPr="001164DE">
        <w:t>Người quản trị nội dung có thể hủy yêu cầu quảng cáo. Hệ thống thực hiện kiểm tra và lưu thông tin vào CSDL.</w:t>
      </w:r>
    </w:p>
    <w:p w14:paraId="6F410B08" w14:textId="074CB3F4" w:rsidR="00D8052F" w:rsidRPr="001164DE" w:rsidRDefault="00D8052F" w:rsidP="002B7031">
      <w:pPr>
        <w:pStyle w:val="Style2"/>
        <w:spacing w:line="312" w:lineRule="auto"/>
      </w:pPr>
      <w:r w:rsidRPr="001164DE">
        <w:t xml:space="preserve">Người quản trị nội dung có thể phê duyệt/ thiết lập thông tin hiển thị quảng cáo trên trang thông tin của </w:t>
      </w:r>
      <w:r w:rsidR="00E04DD9" w:rsidRPr="001164DE">
        <w:t>Tạp chí Thuế</w:t>
      </w:r>
      <w:r w:rsidRPr="001164DE">
        <w:t>. Hệ thống thực hiện kiểm tra, lưu thông tin vào CSDL.</w:t>
      </w:r>
    </w:p>
    <w:p w14:paraId="2D512F1D" w14:textId="2EF371A5" w:rsidR="00D8052F" w:rsidRPr="001164DE" w:rsidRDefault="00D8052F" w:rsidP="002B7031">
      <w:pPr>
        <w:pStyle w:val="Style2"/>
        <w:spacing w:line="312" w:lineRule="auto"/>
      </w:pPr>
      <w:r w:rsidRPr="001164DE">
        <w:t xml:space="preserve">Người quản trị nội dung có thể gỡ bỏ thông tin quảng cáo trên trang thông tin </w:t>
      </w:r>
      <w:r w:rsidRPr="001164DE">
        <w:lastRenderedPageBreak/>
        <w:t xml:space="preserve">của </w:t>
      </w:r>
      <w:r w:rsidR="00E04DD9" w:rsidRPr="001164DE">
        <w:t>Tạp chí Thuế</w:t>
      </w:r>
      <w:r w:rsidRPr="001164DE">
        <w:t>. Hệ thống kiểm tra và lưu thông tin vào CSDL</w:t>
      </w:r>
      <w:r w:rsidRPr="001164DE" w:rsidDel="007B5D05">
        <w:t xml:space="preserve"> </w:t>
      </w:r>
    </w:p>
    <w:p w14:paraId="3492029C" w14:textId="69A8DFE3" w:rsidR="000F0990" w:rsidRPr="001164DE" w:rsidRDefault="000F0990" w:rsidP="0090566F">
      <w:pPr>
        <w:pStyle w:val="Style2"/>
        <w:numPr>
          <w:ilvl w:val="0"/>
          <w:numId w:val="0"/>
        </w:numPr>
        <w:spacing w:line="312" w:lineRule="auto"/>
        <w:ind w:left="91"/>
      </w:pPr>
    </w:p>
    <w:p w14:paraId="54C0A85C" w14:textId="5271EF61" w:rsidR="00341204" w:rsidRPr="001164DE" w:rsidRDefault="00341204">
      <w:pPr>
        <w:rPr>
          <w:rFonts w:ascii="Times New Roman" w:eastAsia="Calibri" w:hAnsi="Times New Roman" w:cs="Times New Roman"/>
          <w:sz w:val="28"/>
          <w:szCs w:val="28"/>
        </w:rPr>
      </w:pPr>
      <w:r w:rsidRPr="001164DE">
        <w:rPr>
          <w:rFonts w:ascii="Times New Roman" w:hAnsi="Times New Roman" w:cs="Times New Roman"/>
          <w:sz w:val="28"/>
          <w:szCs w:val="28"/>
        </w:rPr>
        <w:br w:type="page"/>
      </w:r>
    </w:p>
    <w:p w14:paraId="772BE9B4" w14:textId="77777777" w:rsidR="009D7060" w:rsidRPr="001164DE" w:rsidRDefault="009D7060" w:rsidP="0090566F">
      <w:pPr>
        <w:pStyle w:val="Heading4"/>
      </w:pPr>
      <w:r w:rsidRPr="001164DE">
        <w:lastRenderedPageBreak/>
        <w:t>Thiết kế giao diện</w:t>
      </w:r>
    </w:p>
    <w:p w14:paraId="6AB1A8EE" w14:textId="77777777" w:rsidR="00A84F88" w:rsidRPr="001164DE" w:rsidRDefault="00A84F88" w:rsidP="002B7031">
      <w:pPr>
        <w:pStyle w:val="ListParagraph"/>
        <w:spacing w:line="312" w:lineRule="auto"/>
      </w:pPr>
      <w:r w:rsidRPr="001164DE">
        <w:rPr>
          <w:lang w:val="en-US"/>
        </w:rPr>
        <w:t>Quản lý yêu cầu quảng cáo</w:t>
      </w:r>
    </w:p>
    <w:p w14:paraId="3CAAAD1E" w14:textId="77777777" w:rsidR="00A84F88" w:rsidRPr="001164DE" w:rsidRDefault="00A84F88" w:rsidP="002B7031">
      <w:pPr>
        <w:pStyle w:val="Style2"/>
        <w:numPr>
          <w:ilvl w:val="0"/>
          <w:numId w:val="0"/>
        </w:numPr>
        <w:spacing w:line="312" w:lineRule="auto"/>
      </w:pPr>
      <w:r w:rsidRPr="001164DE">
        <w:rPr>
          <w:noProof/>
        </w:rPr>
        <w:drawing>
          <wp:inline distT="0" distB="0" distL="0" distR="0" wp14:anchorId="76688FAE" wp14:editId="56CAC00E">
            <wp:extent cx="5753100" cy="3596640"/>
            <wp:effectExtent l="19050" t="19050" r="19050" b="2286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53100" cy="3596640"/>
                    </a:xfrm>
                    <a:prstGeom prst="rect">
                      <a:avLst/>
                    </a:prstGeom>
                    <a:ln>
                      <a:solidFill>
                        <a:schemeClr val="tx1"/>
                      </a:solidFill>
                    </a:ln>
                  </pic:spPr>
                </pic:pic>
              </a:graphicData>
            </a:graphic>
          </wp:inline>
        </w:drawing>
      </w:r>
    </w:p>
    <w:p w14:paraId="7AC03EFF" w14:textId="56A9BC91" w:rsidR="00A84F88" w:rsidRPr="001164DE" w:rsidRDefault="00A84F88" w:rsidP="002B7031">
      <w:pPr>
        <w:pStyle w:val="Caption"/>
        <w:spacing w:after="0" w:line="312" w:lineRule="auto"/>
        <w:rPr>
          <w:sz w:val="28"/>
          <w:szCs w:val="28"/>
        </w:rPr>
      </w:pPr>
      <w:r w:rsidRPr="001164DE">
        <w:rPr>
          <w:sz w:val="28"/>
          <w:szCs w:val="28"/>
        </w:rPr>
        <w:t xml:space="preserve">Giao diện </w:t>
      </w:r>
      <w:r w:rsidRPr="001164DE">
        <w:rPr>
          <w:sz w:val="28"/>
          <w:szCs w:val="28"/>
        </w:rPr>
        <w:fldChar w:fldCharType="begin"/>
      </w:r>
      <w:r w:rsidRPr="001164DE">
        <w:rPr>
          <w:sz w:val="28"/>
          <w:szCs w:val="28"/>
        </w:rPr>
        <w:instrText xml:space="preserve"> SEQ Giao_diện \* ARABIC </w:instrText>
      </w:r>
      <w:r w:rsidRPr="001164DE">
        <w:rPr>
          <w:sz w:val="28"/>
          <w:szCs w:val="28"/>
        </w:rPr>
        <w:fldChar w:fldCharType="separate"/>
      </w:r>
      <w:r w:rsidR="0045178B">
        <w:rPr>
          <w:noProof/>
          <w:sz w:val="28"/>
          <w:szCs w:val="28"/>
        </w:rPr>
        <w:t>34</w:t>
      </w:r>
      <w:r w:rsidRPr="001164DE">
        <w:rPr>
          <w:noProof/>
          <w:sz w:val="28"/>
          <w:szCs w:val="28"/>
        </w:rPr>
        <w:fldChar w:fldCharType="end"/>
      </w:r>
      <w:r w:rsidRPr="001164DE">
        <w:rPr>
          <w:sz w:val="28"/>
          <w:szCs w:val="28"/>
        </w:rPr>
        <w:t>: Quản lý yêu cầu quảng cáo</w:t>
      </w:r>
    </w:p>
    <w:p w14:paraId="3C3DBA71" w14:textId="77777777" w:rsidR="00A84F88" w:rsidRPr="001164DE" w:rsidRDefault="00A84F88" w:rsidP="002B7031">
      <w:pPr>
        <w:pStyle w:val="Style2"/>
        <w:spacing w:line="312" w:lineRule="auto"/>
      </w:pPr>
      <w:r w:rsidRPr="001164DE">
        <w:t>Thiết kế trường dữ liệu</w:t>
      </w:r>
    </w:p>
    <w:tbl>
      <w:tblPr>
        <w:tblStyle w:val="TableGrid"/>
        <w:tblW w:w="0" w:type="auto"/>
        <w:tblInd w:w="-5" w:type="dxa"/>
        <w:tblLook w:val="04A0" w:firstRow="1" w:lastRow="0" w:firstColumn="1" w:lastColumn="0" w:noHBand="0" w:noVBand="1"/>
      </w:tblPr>
      <w:tblGrid>
        <w:gridCol w:w="890"/>
        <w:gridCol w:w="2080"/>
        <w:gridCol w:w="1350"/>
        <w:gridCol w:w="1114"/>
        <w:gridCol w:w="807"/>
        <w:gridCol w:w="2825"/>
      </w:tblGrid>
      <w:tr w:rsidR="00A84F88" w:rsidRPr="001164DE" w14:paraId="4BE63DA9" w14:textId="77777777" w:rsidTr="00A84F88">
        <w:trPr>
          <w:tblHeader/>
        </w:trPr>
        <w:tc>
          <w:tcPr>
            <w:tcW w:w="900" w:type="dxa"/>
            <w:shd w:val="clear" w:color="auto" w:fill="E7E6E6" w:themeFill="background2"/>
          </w:tcPr>
          <w:p w14:paraId="272659FE" w14:textId="77777777" w:rsidR="00A84F88" w:rsidRPr="001164DE" w:rsidRDefault="00A84F88" w:rsidP="002B7031">
            <w:pPr>
              <w:spacing w:line="312" w:lineRule="auto"/>
              <w:jc w:val="center"/>
              <w:rPr>
                <w:rFonts w:ascii="Times New Roman" w:hAnsi="Times New Roman"/>
                <w:b/>
                <w:sz w:val="28"/>
                <w:szCs w:val="28"/>
              </w:rPr>
            </w:pPr>
            <w:r w:rsidRPr="001164DE">
              <w:rPr>
                <w:rFonts w:ascii="Times New Roman" w:hAnsi="Times New Roman"/>
                <w:b/>
                <w:sz w:val="28"/>
                <w:szCs w:val="28"/>
              </w:rPr>
              <w:t>STT</w:t>
            </w:r>
          </w:p>
        </w:tc>
        <w:tc>
          <w:tcPr>
            <w:tcW w:w="2159" w:type="dxa"/>
            <w:shd w:val="clear" w:color="auto" w:fill="E7E6E6" w:themeFill="background2"/>
          </w:tcPr>
          <w:p w14:paraId="0557300E" w14:textId="77777777" w:rsidR="00A84F88" w:rsidRPr="001164DE" w:rsidRDefault="00A84F88"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Thông tin</w:t>
            </w:r>
          </w:p>
        </w:tc>
        <w:tc>
          <w:tcPr>
            <w:tcW w:w="1383" w:type="dxa"/>
            <w:shd w:val="clear" w:color="auto" w:fill="E7E6E6" w:themeFill="background2"/>
          </w:tcPr>
          <w:p w14:paraId="7CDB4733" w14:textId="77777777" w:rsidR="00A84F88" w:rsidRPr="001164DE" w:rsidRDefault="00A84F88"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Kiểu dữ liệu</w:t>
            </w:r>
          </w:p>
        </w:tc>
        <w:tc>
          <w:tcPr>
            <w:tcW w:w="1138" w:type="dxa"/>
            <w:shd w:val="clear" w:color="auto" w:fill="E7E6E6" w:themeFill="background2"/>
          </w:tcPr>
          <w:p w14:paraId="03475FA0" w14:textId="77777777" w:rsidR="00A84F88" w:rsidRPr="001164DE" w:rsidRDefault="00A84F88"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Bắt buộc</w:t>
            </w:r>
          </w:p>
        </w:tc>
        <w:tc>
          <w:tcPr>
            <w:tcW w:w="810" w:type="dxa"/>
            <w:shd w:val="clear" w:color="auto" w:fill="E7E6E6" w:themeFill="background2"/>
          </w:tcPr>
          <w:p w14:paraId="642C2669" w14:textId="77777777" w:rsidR="00A84F88" w:rsidRPr="001164DE" w:rsidRDefault="00A84F88"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Mặc định</w:t>
            </w:r>
          </w:p>
        </w:tc>
        <w:tc>
          <w:tcPr>
            <w:tcW w:w="2965" w:type="dxa"/>
            <w:shd w:val="clear" w:color="auto" w:fill="E7E6E6" w:themeFill="background2"/>
          </w:tcPr>
          <w:p w14:paraId="0CCA6736" w14:textId="77777777" w:rsidR="00A84F88" w:rsidRPr="001164DE" w:rsidRDefault="00A84F88" w:rsidP="002B7031">
            <w:pPr>
              <w:spacing w:line="312" w:lineRule="auto"/>
              <w:jc w:val="center"/>
              <w:rPr>
                <w:rFonts w:ascii="Times New Roman" w:hAnsi="Times New Roman"/>
                <w:b/>
                <w:sz w:val="28"/>
                <w:szCs w:val="28"/>
              </w:rPr>
            </w:pPr>
            <w:r w:rsidRPr="001164DE">
              <w:rPr>
                <w:rFonts w:ascii="Times New Roman" w:hAnsi="Times New Roman"/>
                <w:b/>
                <w:sz w:val="28"/>
                <w:szCs w:val="28"/>
              </w:rPr>
              <w:t>Ràng buộc</w:t>
            </w:r>
          </w:p>
        </w:tc>
      </w:tr>
      <w:tr w:rsidR="00A84F88" w:rsidRPr="001164DE" w14:paraId="393484AD" w14:textId="77777777" w:rsidTr="00A84F88">
        <w:tc>
          <w:tcPr>
            <w:tcW w:w="9355" w:type="dxa"/>
            <w:gridSpan w:val="6"/>
          </w:tcPr>
          <w:p w14:paraId="5AD85B54" w14:textId="77777777" w:rsidR="00A84F88" w:rsidRPr="001164DE" w:rsidRDefault="00A84F88" w:rsidP="002B7031">
            <w:pPr>
              <w:spacing w:line="312" w:lineRule="auto"/>
              <w:rPr>
                <w:rFonts w:ascii="Times New Roman" w:hAnsi="Times New Roman"/>
                <w:b/>
                <w:i/>
                <w:sz w:val="28"/>
                <w:szCs w:val="28"/>
              </w:rPr>
            </w:pPr>
            <w:r w:rsidRPr="001164DE">
              <w:rPr>
                <w:rFonts w:ascii="Times New Roman" w:hAnsi="Times New Roman"/>
                <w:b/>
                <w:i/>
                <w:sz w:val="28"/>
                <w:szCs w:val="28"/>
              </w:rPr>
              <w:t>Quản lý danh sách yêu cầu quảng cáo</w:t>
            </w:r>
          </w:p>
        </w:tc>
      </w:tr>
      <w:tr w:rsidR="00D8052F" w:rsidRPr="001164DE" w14:paraId="7DC99210" w14:textId="77777777" w:rsidTr="00A84F88">
        <w:tc>
          <w:tcPr>
            <w:tcW w:w="900" w:type="dxa"/>
          </w:tcPr>
          <w:p w14:paraId="2ED2AE8D" w14:textId="77777777" w:rsidR="00D8052F" w:rsidRPr="001164DE" w:rsidRDefault="00D8052F" w:rsidP="002B7031">
            <w:pPr>
              <w:spacing w:line="312" w:lineRule="auto"/>
              <w:jc w:val="center"/>
              <w:rPr>
                <w:rFonts w:ascii="Times New Roman" w:hAnsi="Times New Roman"/>
                <w:sz w:val="28"/>
                <w:szCs w:val="28"/>
              </w:rPr>
            </w:pPr>
            <w:r w:rsidRPr="001164DE">
              <w:rPr>
                <w:rFonts w:ascii="Times New Roman" w:hAnsi="Times New Roman"/>
                <w:sz w:val="28"/>
                <w:szCs w:val="28"/>
              </w:rPr>
              <w:t>1</w:t>
            </w:r>
          </w:p>
        </w:tc>
        <w:tc>
          <w:tcPr>
            <w:tcW w:w="2159" w:type="dxa"/>
          </w:tcPr>
          <w:p w14:paraId="637F188F" w14:textId="77777777" w:rsidR="00D8052F" w:rsidRPr="001164DE" w:rsidRDefault="00D8052F" w:rsidP="002B7031">
            <w:pPr>
              <w:spacing w:line="312" w:lineRule="auto"/>
              <w:rPr>
                <w:rFonts w:ascii="Times New Roman" w:hAnsi="Times New Roman"/>
                <w:sz w:val="28"/>
                <w:szCs w:val="28"/>
              </w:rPr>
            </w:pPr>
            <w:r w:rsidRPr="001164DE">
              <w:rPr>
                <w:rFonts w:ascii="Times New Roman" w:hAnsi="Times New Roman"/>
                <w:sz w:val="28"/>
                <w:szCs w:val="28"/>
              </w:rPr>
              <w:t>Nội dung yêu cầu</w:t>
            </w:r>
          </w:p>
        </w:tc>
        <w:tc>
          <w:tcPr>
            <w:tcW w:w="1383" w:type="dxa"/>
          </w:tcPr>
          <w:p w14:paraId="1DDE0EC7" w14:textId="77777777" w:rsidR="00D8052F" w:rsidRPr="001164DE" w:rsidRDefault="00D8052F" w:rsidP="002B7031">
            <w:pPr>
              <w:spacing w:line="312" w:lineRule="auto"/>
              <w:rPr>
                <w:rFonts w:ascii="Times New Roman" w:hAnsi="Times New Roman"/>
                <w:sz w:val="28"/>
                <w:szCs w:val="28"/>
              </w:rPr>
            </w:pPr>
            <w:r w:rsidRPr="001164DE">
              <w:rPr>
                <w:rFonts w:ascii="Times New Roman" w:hAnsi="Times New Roman"/>
                <w:sz w:val="28"/>
                <w:szCs w:val="28"/>
              </w:rPr>
              <w:t>Chuỗi ký tự (500)</w:t>
            </w:r>
          </w:p>
        </w:tc>
        <w:tc>
          <w:tcPr>
            <w:tcW w:w="1138" w:type="dxa"/>
          </w:tcPr>
          <w:p w14:paraId="6AE9A030" w14:textId="77777777" w:rsidR="00D8052F" w:rsidRPr="001164DE" w:rsidRDefault="00D8052F" w:rsidP="002B7031">
            <w:pPr>
              <w:spacing w:line="312" w:lineRule="auto"/>
              <w:rPr>
                <w:rFonts w:ascii="Times New Roman" w:hAnsi="Times New Roman"/>
                <w:sz w:val="28"/>
                <w:szCs w:val="28"/>
                <w:lang w:val="vi-VN"/>
              </w:rPr>
            </w:pPr>
          </w:p>
        </w:tc>
        <w:tc>
          <w:tcPr>
            <w:tcW w:w="810" w:type="dxa"/>
          </w:tcPr>
          <w:p w14:paraId="1FB33E9C" w14:textId="77777777" w:rsidR="00D8052F" w:rsidRPr="001164DE" w:rsidRDefault="00D8052F" w:rsidP="002B7031">
            <w:pPr>
              <w:spacing w:line="312" w:lineRule="auto"/>
              <w:rPr>
                <w:rFonts w:ascii="Times New Roman" w:hAnsi="Times New Roman"/>
                <w:sz w:val="28"/>
                <w:szCs w:val="28"/>
                <w:lang w:val="vi-VN"/>
              </w:rPr>
            </w:pPr>
          </w:p>
        </w:tc>
        <w:tc>
          <w:tcPr>
            <w:tcW w:w="2965" w:type="dxa"/>
          </w:tcPr>
          <w:p w14:paraId="3A75B32D" w14:textId="77777777" w:rsidR="00D8052F" w:rsidRPr="001164DE" w:rsidRDefault="00D8052F" w:rsidP="00A44A2C">
            <w:pPr>
              <w:spacing w:line="312" w:lineRule="auto"/>
              <w:jc w:val="both"/>
              <w:rPr>
                <w:rFonts w:ascii="Times New Roman" w:hAnsi="Times New Roman"/>
                <w:sz w:val="28"/>
                <w:szCs w:val="28"/>
              </w:rPr>
            </w:pPr>
            <w:r w:rsidRPr="001164DE">
              <w:rPr>
                <w:rFonts w:ascii="Times New Roman" w:hAnsi="Times New Roman"/>
                <w:sz w:val="28"/>
                <w:szCs w:val="28"/>
              </w:rPr>
              <w:t>Chỉ hiển thị, không cho phép sửa</w:t>
            </w:r>
          </w:p>
          <w:p w14:paraId="50678A48" w14:textId="77777777" w:rsidR="00D8052F" w:rsidRPr="001164DE" w:rsidRDefault="00D8052F" w:rsidP="00A44A2C">
            <w:pPr>
              <w:spacing w:line="312" w:lineRule="auto"/>
              <w:jc w:val="both"/>
              <w:rPr>
                <w:rFonts w:ascii="Times New Roman" w:hAnsi="Times New Roman"/>
                <w:sz w:val="28"/>
                <w:szCs w:val="28"/>
              </w:rPr>
            </w:pPr>
            <w:r w:rsidRPr="001164DE">
              <w:rPr>
                <w:rFonts w:ascii="Times New Roman" w:hAnsi="Times New Roman"/>
                <w:sz w:val="28"/>
                <w:szCs w:val="28"/>
              </w:rPr>
              <w:t>Hiển thị nội dung yêu cầu đặt quảng cáo</w:t>
            </w:r>
          </w:p>
          <w:p w14:paraId="2F30CA31" w14:textId="77777777" w:rsidR="00D8052F" w:rsidRPr="001164DE" w:rsidRDefault="00D8052F" w:rsidP="00A44A2C">
            <w:pPr>
              <w:spacing w:line="312" w:lineRule="auto"/>
              <w:jc w:val="both"/>
              <w:rPr>
                <w:rFonts w:ascii="Times New Roman" w:hAnsi="Times New Roman"/>
                <w:sz w:val="28"/>
                <w:szCs w:val="28"/>
              </w:rPr>
            </w:pPr>
            <w:r w:rsidRPr="001164DE">
              <w:rPr>
                <w:rFonts w:ascii="Times New Roman" w:hAnsi="Times New Roman"/>
                <w:sz w:val="28"/>
                <w:szCs w:val="28"/>
              </w:rPr>
              <w:t>Hiển thị 200 ký tự còn lại hiển thị dạng …</w:t>
            </w:r>
          </w:p>
        </w:tc>
      </w:tr>
      <w:tr w:rsidR="00D8052F" w:rsidRPr="001164DE" w14:paraId="2669B8C0" w14:textId="77777777" w:rsidTr="00A84F88">
        <w:tc>
          <w:tcPr>
            <w:tcW w:w="900" w:type="dxa"/>
          </w:tcPr>
          <w:p w14:paraId="38F56EF7" w14:textId="77777777" w:rsidR="00D8052F" w:rsidRPr="001164DE" w:rsidRDefault="00D8052F" w:rsidP="002B7031">
            <w:pPr>
              <w:spacing w:line="312" w:lineRule="auto"/>
              <w:jc w:val="center"/>
              <w:rPr>
                <w:rFonts w:ascii="Times New Roman" w:hAnsi="Times New Roman"/>
                <w:sz w:val="28"/>
                <w:szCs w:val="28"/>
              </w:rPr>
            </w:pPr>
            <w:r w:rsidRPr="001164DE">
              <w:rPr>
                <w:rFonts w:ascii="Times New Roman" w:hAnsi="Times New Roman"/>
                <w:sz w:val="28"/>
                <w:szCs w:val="28"/>
              </w:rPr>
              <w:t>2</w:t>
            </w:r>
          </w:p>
        </w:tc>
        <w:tc>
          <w:tcPr>
            <w:tcW w:w="2159" w:type="dxa"/>
          </w:tcPr>
          <w:p w14:paraId="3AAEDD03" w14:textId="77777777" w:rsidR="00D8052F" w:rsidRPr="001164DE" w:rsidRDefault="00D8052F" w:rsidP="002B7031">
            <w:pPr>
              <w:spacing w:line="312" w:lineRule="auto"/>
              <w:rPr>
                <w:rFonts w:ascii="Times New Roman" w:hAnsi="Times New Roman"/>
                <w:sz w:val="28"/>
                <w:szCs w:val="28"/>
              </w:rPr>
            </w:pPr>
            <w:r w:rsidRPr="001164DE">
              <w:rPr>
                <w:rFonts w:ascii="Times New Roman" w:hAnsi="Times New Roman"/>
                <w:sz w:val="28"/>
                <w:szCs w:val="28"/>
                <w:lang w:val="vi-VN"/>
              </w:rPr>
              <w:t>Người gửi</w:t>
            </w:r>
          </w:p>
        </w:tc>
        <w:tc>
          <w:tcPr>
            <w:tcW w:w="1383" w:type="dxa"/>
          </w:tcPr>
          <w:p w14:paraId="6161896A" w14:textId="77777777" w:rsidR="00D8052F" w:rsidRPr="001164DE" w:rsidRDefault="00D8052F" w:rsidP="002B7031">
            <w:pPr>
              <w:spacing w:line="312" w:lineRule="auto"/>
              <w:rPr>
                <w:rFonts w:ascii="Times New Roman" w:hAnsi="Times New Roman"/>
                <w:sz w:val="28"/>
                <w:szCs w:val="28"/>
              </w:rPr>
            </w:pPr>
            <w:r w:rsidRPr="001164DE">
              <w:rPr>
                <w:rFonts w:ascii="Times New Roman" w:hAnsi="Times New Roman"/>
                <w:sz w:val="28"/>
                <w:szCs w:val="28"/>
              </w:rPr>
              <w:t>Chuỗi ký tự (50)</w:t>
            </w:r>
          </w:p>
        </w:tc>
        <w:tc>
          <w:tcPr>
            <w:tcW w:w="1138" w:type="dxa"/>
          </w:tcPr>
          <w:p w14:paraId="75E192BA" w14:textId="77777777" w:rsidR="00D8052F" w:rsidRPr="001164DE" w:rsidRDefault="00D8052F" w:rsidP="002B7031">
            <w:pPr>
              <w:spacing w:line="312" w:lineRule="auto"/>
              <w:rPr>
                <w:rFonts w:ascii="Times New Roman" w:hAnsi="Times New Roman"/>
                <w:sz w:val="28"/>
                <w:szCs w:val="28"/>
                <w:lang w:val="vi-VN"/>
              </w:rPr>
            </w:pPr>
          </w:p>
        </w:tc>
        <w:tc>
          <w:tcPr>
            <w:tcW w:w="810" w:type="dxa"/>
          </w:tcPr>
          <w:p w14:paraId="69C6E700" w14:textId="77777777" w:rsidR="00D8052F" w:rsidRPr="001164DE" w:rsidRDefault="00D8052F" w:rsidP="002B7031">
            <w:pPr>
              <w:spacing w:line="312" w:lineRule="auto"/>
              <w:rPr>
                <w:rFonts w:ascii="Times New Roman" w:hAnsi="Times New Roman"/>
                <w:sz w:val="28"/>
                <w:szCs w:val="28"/>
                <w:lang w:val="vi-VN"/>
              </w:rPr>
            </w:pPr>
          </w:p>
        </w:tc>
        <w:tc>
          <w:tcPr>
            <w:tcW w:w="2965" w:type="dxa"/>
          </w:tcPr>
          <w:p w14:paraId="0E98C78A" w14:textId="77777777" w:rsidR="00D8052F" w:rsidRPr="001164DE" w:rsidRDefault="00D8052F" w:rsidP="00A44A2C">
            <w:pPr>
              <w:spacing w:line="312" w:lineRule="auto"/>
              <w:jc w:val="both"/>
              <w:rPr>
                <w:rFonts w:ascii="Times New Roman" w:hAnsi="Times New Roman"/>
                <w:sz w:val="28"/>
                <w:szCs w:val="28"/>
              </w:rPr>
            </w:pPr>
            <w:r w:rsidRPr="001164DE">
              <w:rPr>
                <w:rFonts w:ascii="Times New Roman" w:hAnsi="Times New Roman"/>
                <w:sz w:val="28"/>
                <w:szCs w:val="28"/>
              </w:rPr>
              <w:t>Chỉ hiển thị, không cho phép sửa</w:t>
            </w:r>
          </w:p>
          <w:p w14:paraId="162BB920" w14:textId="77777777" w:rsidR="00D8052F" w:rsidRPr="001164DE" w:rsidRDefault="00D8052F" w:rsidP="00A44A2C">
            <w:pPr>
              <w:spacing w:line="312" w:lineRule="auto"/>
              <w:jc w:val="both"/>
              <w:rPr>
                <w:rFonts w:ascii="Times New Roman" w:hAnsi="Times New Roman"/>
                <w:sz w:val="28"/>
                <w:szCs w:val="28"/>
              </w:rPr>
            </w:pPr>
            <w:r w:rsidRPr="001164DE">
              <w:rPr>
                <w:rFonts w:ascii="Times New Roman" w:hAnsi="Times New Roman"/>
                <w:sz w:val="28"/>
                <w:szCs w:val="28"/>
              </w:rPr>
              <w:t>Hiển thị email của người gửi yêu cầu quảng cáo</w:t>
            </w:r>
          </w:p>
        </w:tc>
      </w:tr>
      <w:tr w:rsidR="00D8052F" w:rsidRPr="001164DE" w14:paraId="7004A03D" w14:textId="77777777" w:rsidTr="00A84F88">
        <w:tc>
          <w:tcPr>
            <w:tcW w:w="900" w:type="dxa"/>
          </w:tcPr>
          <w:p w14:paraId="40E15319" w14:textId="77777777" w:rsidR="00D8052F" w:rsidRPr="001164DE" w:rsidRDefault="00D8052F" w:rsidP="002B7031">
            <w:pPr>
              <w:spacing w:line="312" w:lineRule="auto"/>
              <w:jc w:val="center"/>
              <w:rPr>
                <w:rFonts w:ascii="Times New Roman" w:hAnsi="Times New Roman"/>
                <w:sz w:val="28"/>
                <w:szCs w:val="28"/>
              </w:rPr>
            </w:pPr>
            <w:r w:rsidRPr="001164DE">
              <w:rPr>
                <w:rFonts w:ascii="Times New Roman" w:hAnsi="Times New Roman"/>
                <w:sz w:val="28"/>
                <w:szCs w:val="28"/>
              </w:rPr>
              <w:lastRenderedPageBreak/>
              <w:t>3</w:t>
            </w:r>
          </w:p>
        </w:tc>
        <w:tc>
          <w:tcPr>
            <w:tcW w:w="2159" w:type="dxa"/>
          </w:tcPr>
          <w:p w14:paraId="1F3DCC83" w14:textId="77777777" w:rsidR="00D8052F" w:rsidRPr="001164DE" w:rsidRDefault="00D8052F" w:rsidP="002B7031">
            <w:pPr>
              <w:spacing w:line="312" w:lineRule="auto"/>
              <w:rPr>
                <w:rFonts w:ascii="Times New Roman" w:hAnsi="Times New Roman"/>
                <w:sz w:val="28"/>
                <w:szCs w:val="28"/>
              </w:rPr>
            </w:pPr>
            <w:r w:rsidRPr="001164DE">
              <w:rPr>
                <w:rFonts w:ascii="Times New Roman" w:hAnsi="Times New Roman"/>
                <w:sz w:val="28"/>
                <w:szCs w:val="28"/>
              </w:rPr>
              <w:t>Số điện thoại</w:t>
            </w:r>
          </w:p>
        </w:tc>
        <w:tc>
          <w:tcPr>
            <w:tcW w:w="1383" w:type="dxa"/>
          </w:tcPr>
          <w:p w14:paraId="20DB7CAF" w14:textId="77777777" w:rsidR="00D8052F" w:rsidRPr="001164DE" w:rsidRDefault="00D8052F" w:rsidP="002B7031">
            <w:pPr>
              <w:spacing w:line="312" w:lineRule="auto"/>
              <w:rPr>
                <w:rFonts w:ascii="Times New Roman" w:hAnsi="Times New Roman"/>
                <w:sz w:val="28"/>
                <w:szCs w:val="28"/>
              </w:rPr>
            </w:pPr>
            <w:r w:rsidRPr="001164DE">
              <w:rPr>
                <w:rFonts w:ascii="Times New Roman" w:hAnsi="Times New Roman"/>
                <w:sz w:val="28"/>
                <w:szCs w:val="28"/>
              </w:rPr>
              <w:t>Chuỗi ký tự (50)</w:t>
            </w:r>
          </w:p>
        </w:tc>
        <w:tc>
          <w:tcPr>
            <w:tcW w:w="1138" w:type="dxa"/>
          </w:tcPr>
          <w:p w14:paraId="1F4AF6CE" w14:textId="77777777" w:rsidR="00D8052F" w:rsidRPr="001164DE" w:rsidRDefault="00D8052F" w:rsidP="002B7031">
            <w:pPr>
              <w:spacing w:line="312" w:lineRule="auto"/>
              <w:rPr>
                <w:rFonts w:ascii="Times New Roman" w:hAnsi="Times New Roman"/>
                <w:sz w:val="28"/>
                <w:szCs w:val="28"/>
                <w:lang w:val="vi-VN"/>
              </w:rPr>
            </w:pPr>
          </w:p>
        </w:tc>
        <w:tc>
          <w:tcPr>
            <w:tcW w:w="810" w:type="dxa"/>
          </w:tcPr>
          <w:p w14:paraId="19EAFD47" w14:textId="77777777" w:rsidR="00D8052F" w:rsidRPr="001164DE" w:rsidRDefault="00D8052F" w:rsidP="002B7031">
            <w:pPr>
              <w:spacing w:line="312" w:lineRule="auto"/>
              <w:rPr>
                <w:rFonts w:ascii="Times New Roman" w:hAnsi="Times New Roman"/>
                <w:sz w:val="28"/>
                <w:szCs w:val="28"/>
                <w:lang w:val="vi-VN"/>
              </w:rPr>
            </w:pPr>
          </w:p>
        </w:tc>
        <w:tc>
          <w:tcPr>
            <w:tcW w:w="2965" w:type="dxa"/>
          </w:tcPr>
          <w:p w14:paraId="6703485C" w14:textId="77777777" w:rsidR="00D8052F" w:rsidRPr="001164DE" w:rsidRDefault="00D8052F" w:rsidP="00A44A2C">
            <w:pPr>
              <w:spacing w:line="312" w:lineRule="auto"/>
              <w:jc w:val="both"/>
              <w:rPr>
                <w:rFonts w:ascii="Times New Roman" w:hAnsi="Times New Roman"/>
                <w:sz w:val="28"/>
                <w:szCs w:val="28"/>
              </w:rPr>
            </w:pPr>
            <w:r w:rsidRPr="001164DE">
              <w:rPr>
                <w:rFonts w:ascii="Times New Roman" w:hAnsi="Times New Roman"/>
                <w:sz w:val="28"/>
                <w:szCs w:val="28"/>
              </w:rPr>
              <w:t>Chỉ hiển thị, không cho phép sửa</w:t>
            </w:r>
          </w:p>
          <w:p w14:paraId="03FBDAC6" w14:textId="77777777" w:rsidR="00D8052F" w:rsidRPr="001164DE" w:rsidRDefault="00D8052F" w:rsidP="00A44A2C">
            <w:pPr>
              <w:spacing w:line="312" w:lineRule="auto"/>
              <w:jc w:val="both"/>
              <w:rPr>
                <w:rFonts w:ascii="Times New Roman" w:hAnsi="Times New Roman"/>
                <w:sz w:val="28"/>
                <w:szCs w:val="28"/>
              </w:rPr>
            </w:pPr>
            <w:r w:rsidRPr="001164DE">
              <w:rPr>
                <w:rFonts w:ascii="Times New Roman" w:hAnsi="Times New Roman"/>
                <w:sz w:val="28"/>
                <w:szCs w:val="28"/>
              </w:rPr>
              <w:t>Hiển thị số điện thoại của người đặt quảng cáo</w:t>
            </w:r>
          </w:p>
        </w:tc>
      </w:tr>
      <w:tr w:rsidR="00D8052F" w:rsidRPr="001164DE" w14:paraId="07A2CD14" w14:textId="77777777" w:rsidTr="00A84F88">
        <w:tc>
          <w:tcPr>
            <w:tcW w:w="900" w:type="dxa"/>
          </w:tcPr>
          <w:p w14:paraId="7C843AD8" w14:textId="77777777" w:rsidR="00D8052F" w:rsidRPr="001164DE" w:rsidRDefault="00D8052F" w:rsidP="002B7031">
            <w:pPr>
              <w:spacing w:line="312" w:lineRule="auto"/>
              <w:jc w:val="center"/>
              <w:rPr>
                <w:rFonts w:ascii="Times New Roman" w:hAnsi="Times New Roman"/>
                <w:sz w:val="28"/>
                <w:szCs w:val="28"/>
              </w:rPr>
            </w:pPr>
            <w:r w:rsidRPr="001164DE">
              <w:rPr>
                <w:rFonts w:ascii="Times New Roman" w:hAnsi="Times New Roman"/>
                <w:sz w:val="28"/>
                <w:szCs w:val="28"/>
              </w:rPr>
              <w:t>4</w:t>
            </w:r>
          </w:p>
        </w:tc>
        <w:tc>
          <w:tcPr>
            <w:tcW w:w="2159" w:type="dxa"/>
          </w:tcPr>
          <w:p w14:paraId="77D265E1" w14:textId="77777777" w:rsidR="00D8052F" w:rsidRPr="001164DE" w:rsidRDefault="00D8052F" w:rsidP="002B7031">
            <w:pPr>
              <w:spacing w:line="312" w:lineRule="auto"/>
              <w:rPr>
                <w:rFonts w:ascii="Times New Roman" w:hAnsi="Times New Roman"/>
                <w:sz w:val="28"/>
                <w:szCs w:val="28"/>
              </w:rPr>
            </w:pPr>
            <w:r w:rsidRPr="001164DE">
              <w:rPr>
                <w:rFonts w:ascii="Times New Roman" w:hAnsi="Times New Roman"/>
                <w:sz w:val="28"/>
                <w:szCs w:val="28"/>
              </w:rPr>
              <w:t>Ngày tạo</w:t>
            </w:r>
          </w:p>
        </w:tc>
        <w:tc>
          <w:tcPr>
            <w:tcW w:w="1383" w:type="dxa"/>
          </w:tcPr>
          <w:p w14:paraId="5D9B5ADA" w14:textId="77777777" w:rsidR="00D8052F" w:rsidRPr="001164DE" w:rsidRDefault="00D8052F" w:rsidP="002B7031">
            <w:pPr>
              <w:spacing w:line="312" w:lineRule="auto"/>
              <w:rPr>
                <w:rFonts w:ascii="Times New Roman" w:hAnsi="Times New Roman"/>
                <w:sz w:val="28"/>
                <w:szCs w:val="28"/>
              </w:rPr>
            </w:pPr>
            <w:r w:rsidRPr="001164DE">
              <w:rPr>
                <w:rFonts w:ascii="Times New Roman" w:hAnsi="Times New Roman"/>
                <w:sz w:val="28"/>
                <w:szCs w:val="28"/>
              </w:rPr>
              <w:t>Ngày tháng</w:t>
            </w:r>
          </w:p>
        </w:tc>
        <w:tc>
          <w:tcPr>
            <w:tcW w:w="1138" w:type="dxa"/>
          </w:tcPr>
          <w:p w14:paraId="2BF94F9D" w14:textId="77777777" w:rsidR="00D8052F" w:rsidRPr="001164DE" w:rsidRDefault="00D8052F" w:rsidP="002B7031">
            <w:pPr>
              <w:spacing w:line="312" w:lineRule="auto"/>
              <w:rPr>
                <w:rFonts w:ascii="Times New Roman" w:hAnsi="Times New Roman"/>
                <w:sz w:val="28"/>
                <w:szCs w:val="28"/>
                <w:lang w:val="vi-VN"/>
              </w:rPr>
            </w:pPr>
          </w:p>
        </w:tc>
        <w:tc>
          <w:tcPr>
            <w:tcW w:w="810" w:type="dxa"/>
          </w:tcPr>
          <w:p w14:paraId="166FFB86" w14:textId="77777777" w:rsidR="00D8052F" w:rsidRPr="001164DE" w:rsidRDefault="00D8052F" w:rsidP="002B7031">
            <w:pPr>
              <w:spacing w:line="312" w:lineRule="auto"/>
              <w:rPr>
                <w:rFonts w:ascii="Times New Roman" w:hAnsi="Times New Roman"/>
                <w:sz w:val="28"/>
                <w:szCs w:val="28"/>
                <w:lang w:val="vi-VN"/>
              </w:rPr>
            </w:pPr>
          </w:p>
        </w:tc>
        <w:tc>
          <w:tcPr>
            <w:tcW w:w="2965" w:type="dxa"/>
          </w:tcPr>
          <w:p w14:paraId="61111413" w14:textId="77777777" w:rsidR="00D8052F" w:rsidRPr="001164DE" w:rsidRDefault="00D8052F" w:rsidP="00A44A2C">
            <w:pPr>
              <w:spacing w:line="312" w:lineRule="auto"/>
              <w:jc w:val="both"/>
              <w:rPr>
                <w:rFonts w:ascii="Times New Roman" w:hAnsi="Times New Roman"/>
                <w:sz w:val="28"/>
                <w:szCs w:val="28"/>
              </w:rPr>
            </w:pPr>
            <w:r w:rsidRPr="001164DE">
              <w:rPr>
                <w:rFonts w:ascii="Times New Roman" w:hAnsi="Times New Roman"/>
                <w:sz w:val="28"/>
                <w:szCs w:val="28"/>
              </w:rPr>
              <w:t>Chỉ hiển thị, không cho phép sửa</w:t>
            </w:r>
          </w:p>
          <w:p w14:paraId="673C1948" w14:textId="77777777" w:rsidR="00D8052F" w:rsidRPr="001164DE" w:rsidRDefault="00D8052F" w:rsidP="00A44A2C">
            <w:pPr>
              <w:spacing w:line="312" w:lineRule="auto"/>
              <w:jc w:val="both"/>
              <w:rPr>
                <w:rFonts w:ascii="Times New Roman" w:hAnsi="Times New Roman"/>
                <w:sz w:val="28"/>
                <w:szCs w:val="28"/>
              </w:rPr>
            </w:pPr>
            <w:r w:rsidRPr="001164DE">
              <w:rPr>
                <w:rFonts w:ascii="Times New Roman" w:hAnsi="Times New Roman"/>
                <w:sz w:val="28"/>
                <w:szCs w:val="28"/>
              </w:rPr>
              <w:t>Hiển thị thời gian tạo yêu cầu đặt quảng cáo</w:t>
            </w:r>
          </w:p>
        </w:tc>
      </w:tr>
      <w:tr w:rsidR="00D8052F" w:rsidRPr="001164DE" w14:paraId="70816E63" w14:textId="77777777" w:rsidTr="00A84F88">
        <w:tc>
          <w:tcPr>
            <w:tcW w:w="900" w:type="dxa"/>
          </w:tcPr>
          <w:p w14:paraId="0BA23DA7" w14:textId="77777777" w:rsidR="00D8052F" w:rsidRPr="001164DE" w:rsidRDefault="00D8052F" w:rsidP="002B7031">
            <w:pPr>
              <w:spacing w:line="312" w:lineRule="auto"/>
              <w:jc w:val="center"/>
              <w:rPr>
                <w:rFonts w:ascii="Times New Roman" w:hAnsi="Times New Roman"/>
                <w:sz w:val="28"/>
                <w:szCs w:val="28"/>
              </w:rPr>
            </w:pPr>
            <w:r w:rsidRPr="001164DE">
              <w:rPr>
                <w:rFonts w:ascii="Times New Roman" w:hAnsi="Times New Roman"/>
                <w:sz w:val="28"/>
                <w:szCs w:val="28"/>
              </w:rPr>
              <w:t>5</w:t>
            </w:r>
          </w:p>
        </w:tc>
        <w:tc>
          <w:tcPr>
            <w:tcW w:w="2159" w:type="dxa"/>
          </w:tcPr>
          <w:p w14:paraId="6A23EAC9" w14:textId="77777777" w:rsidR="00D8052F" w:rsidRPr="001164DE" w:rsidRDefault="00D8052F" w:rsidP="002B7031">
            <w:pPr>
              <w:spacing w:line="312" w:lineRule="auto"/>
              <w:rPr>
                <w:rFonts w:ascii="Times New Roman" w:hAnsi="Times New Roman"/>
                <w:sz w:val="28"/>
                <w:szCs w:val="28"/>
              </w:rPr>
            </w:pPr>
            <w:r w:rsidRPr="001164DE">
              <w:rPr>
                <w:rFonts w:ascii="Times New Roman" w:hAnsi="Times New Roman"/>
                <w:sz w:val="28"/>
                <w:szCs w:val="28"/>
              </w:rPr>
              <w:t>Trạng thái</w:t>
            </w:r>
          </w:p>
        </w:tc>
        <w:tc>
          <w:tcPr>
            <w:tcW w:w="1383" w:type="dxa"/>
          </w:tcPr>
          <w:p w14:paraId="7EF306EB" w14:textId="77777777" w:rsidR="00D8052F" w:rsidRPr="001164DE" w:rsidRDefault="00D8052F" w:rsidP="002B7031">
            <w:pPr>
              <w:spacing w:line="312" w:lineRule="auto"/>
              <w:rPr>
                <w:rFonts w:ascii="Times New Roman" w:hAnsi="Times New Roman"/>
                <w:sz w:val="28"/>
                <w:szCs w:val="28"/>
              </w:rPr>
            </w:pPr>
            <w:r w:rsidRPr="001164DE">
              <w:rPr>
                <w:rFonts w:ascii="Times New Roman" w:hAnsi="Times New Roman"/>
                <w:sz w:val="28"/>
                <w:szCs w:val="28"/>
              </w:rPr>
              <w:t>Chuỗi ký tự (50)</w:t>
            </w:r>
          </w:p>
        </w:tc>
        <w:tc>
          <w:tcPr>
            <w:tcW w:w="1138" w:type="dxa"/>
          </w:tcPr>
          <w:p w14:paraId="4C5D66C6" w14:textId="77777777" w:rsidR="00D8052F" w:rsidRPr="001164DE" w:rsidRDefault="00D8052F" w:rsidP="002B7031">
            <w:pPr>
              <w:spacing w:line="312" w:lineRule="auto"/>
              <w:rPr>
                <w:rFonts w:ascii="Times New Roman" w:hAnsi="Times New Roman"/>
                <w:sz w:val="28"/>
                <w:szCs w:val="28"/>
                <w:lang w:val="vi-VN"/>
              </w:rPr>
            </w:pPr>
          </w:p>
        </w:tc>
        <w:tc>
          <w:tcPr>
            <w:tcW w:w="810" w:type="dxa"/>
          </w:tcPr>
          <w:p w14:paraId="363C8815" w14:textId="77777777" w:rsidR="00D8052F" w:rsidRPr="001164DE" w:rsidRDefault="00D8052F" w:rsidP="002B7031">
            <w:pPr>
              <w:spacing w:line="312" w:lineRule="auto"/>
              <w:rPr>
                <w:rFonts w:ascii="Times New Roman" w:hAnsi="Times New Roman"/>
                <w:sz w:val="28"/>
                <w:szCs w:val="28"/>
                <w:lang w:val="vi-VN"/>
              </w:rPr>
            </w:pPr>
          </w:p>
        </w:tc>
        <w:tc>
          <w:tcPr>
            <w:tcW w:w="2965" w:type="dxa"/>
          </w:tcPr>
          <w:p w14:paraId="4B3D526A" w14:textId="77777777" w:rsidR="00D8052F" w:rsidRPr="001164DE" w:rsidRDefault="00D8052F" w:rsidP="00A44A2C">
            <w:pPr>
              <w:spacing w:line="312" w:lineRule="auto"/>
              <w:jc w:val="both"/>
              <w:rPr>
                <w:rFonts w:ascii="Times New Roman" w:hAnsi="Times New Roman"/>
                <w:sz w:val="28"/>
                <w:szCs w:val="28"/>
              </w:rPr>
            </w:pPr>
            <w:r w:rsidRPr="001164DE">
              <w:rPr>
                <w:rFonts w:ascii="Times New Roman" w:hAnsi="Times New Roman"/>
                <w:sz w:val="28"/>
                <w:szCs w:val="28"/>
              </w:rPr>
              <w:t>Chỉ hiển thị, không cho phép sửa</w:t>
            </w:r>
          </w:p>
          <w:p w14:paraId="0A8F7C9C" w14:textId="77777777" w:rsidR="00D8052F" w:rsidRPr="001164DE" w:rsidRDefault="00D8052F" w:rsidP="00A44A2C">
            <w:pPr>
              <w:spacing w:line="312" w:lineRule="auto"/>
              <w:jc w:val="both"/>
              <w:rPr>
                <w:rFonts w:ascii="Times New Roman" w:hAnsi="Times New Roman"/>
                <w:sz w:val="28"/>
                <w:szCs w:val="28"/>
              </w:rPr>
            </w:pPr>
            <w:r w:rsidRPr="001164DE">
              <w:rPr>
                <w:rFonts w:ascii="Times New Roman" w:hAnsi="Times New Roman"/>
                <w:sz w:val="28"/>
                <w:szCs w:val="28"/>
              </w:rPr>
              <w:t xml:space="preserve">Hiển thị trạng thái của yêu cầu đặt quảng cáo </w:t>
            </w:r>
          </w:p>
          <w:p w14:paraId="3DAC26D1" w14:textId="77777777" w:rsidR="00D8052F" w:rsidRPr="001164DE" w:rsidRDefault="00D8052F" w:rsidP="00A44A2C">
            <w:pPr>
              <w:spacing w:line="312" w:lineRule="auto"/>
              <w:jc w:val="both"/>
              <w:rPr>
                <w:rFonts w:ascii="Times New Roman" w:hAnsi="Times New Roman"/>
                <w:sz w:val="28"/>
                <w:szCs w:val="28"/>
              </w:rPr>
            </w:pPr>
            <w:r w:rsidRPr="001164DE">
              <w:rPr>
                <w:rFonts w:ascii="Times New Roman" w:hAnsi="Times New Roman"/>
                <w:sz w:val="28"/>
                <w:szCs w:val="28"/>
              </w:rPr>
              <w:t>+ Mới: Yêu cầu mới được tạo</w:t>
            </w:r>
          </w:p>
          <w:p w14:paraId="1059F7F8" w14:textId="77777777" w:rsidR="00D8052F" w:rsidRPr="001164DE" w:rsidRDefault="00D8052F" w:rsidP="00A44A2C">
            <w:pPr>
              <w:spacing w:line="312" w:lineRule="auto"/>
              <w:jc w:val="both"/>
              <w:rPr>
                <w:rFonts w:ascii="Times New Roman" w:hAnsi="Times New Roman"/>
                <w:sz w:val="28"/>
                <w:szCs w:val="28"/>
              </w:rPr>
            </w:pPr>
            <w:r w:rsidRPr="001164DE">
              <w:rPr>
                <w:rFonts w:ascii="Times New Roman" w:hAnsi="Times New Roman"/>
                <w:sz w:val="28"/>
                <w:szCs w:val="28"/>
              </w:rPr>
              <w:t>+ Đã duyệt: Yêu cầu đã được duyệt</w:t>
            </w:r>
          </w:p>
          <w:p w14:paraId="668AA8FA" w14:textId="77777777" w:rsidR="00D8052F" w:rsidRPr="001164DE" w:rsidRDefault="00D8052F" w:rsidP="00A44A2C">
            <w:pPr>
              <w:spacing w:line="312" w:lineRule="auto"/>
              <w:jc w:val="both"/>
              <w:rPr>
                <w:rFonts w:ascii="Times New Roman" w:hAnsi="Times New Roman"/>
                <w:sz w:val="28"/>
                <w:szCs w:val="28"/>
              </w:rPr>
            </w:pPr>
            <w:r w:rsidRPr="001164DE">
              <w:rPr>
                <w:rFonts w:ascii="Times New Roman" w:hAnsi="Times New Roman"/>
                <w:sz w:val="28"/>
                <w:szCs w:val="28"/>
              </w:rPr>
              <w:t>+ Từ chối duyệt: Yêu cầu bị từ chối duyệt</w:t>
            </w:r>
          </w:p>
        </w:tc>
      </w:tr>
    </w:tbl>
    <w:p w14:paraId="4FFE4B26" w14:textId="77777777" w:rsidR="00341204" w:rsidRPr="001164DE" w:rsidRDefault="00341204">
      <w:pPr>
        <w:rPr>
          <w:rFonts w:ascii="Times New Roman" w:eastAsia="Calibri" w:hAnsi="Times New Roman" w:cs="Times New Roman"/>
          <w:sz w:val="28"/>
          <w:szCs w:val="28"/>
          <w:lang w:eastAsia="x-none"/>
        </w:rPr>
      </w:pPr>
      <w:r w:rsidRPr="001164DE">
        <w:rPr>
          <w:rFonts w:ascii="Times New Roman" w:hAnsi="Times New Roman" w:cs="Times New Roman"/>
          <w:sz w:val="28"/>
          <w:szCs w:val="28"/>
        </w:rPr>
        <w:br w:type="page"/>
      </w:r>
    </w:p>
    <w:p w14:paraId="390D8794" w14:textId="701E2855" w:rsidR="00A84F88" w:rsidRPr="001164DE" w:rsidRDefault="00A84F88" w:rsidP="002B7031">
      <w:pPr>
        <w:pStyle w:val="ListParagraph"/>
        <w:spacing w:line="312" w:lineRule="auto"/>
      </w:pPr>
      <w:r w:rsidRPr="001164DE">
        <w:rPr>
          <w:lang w:val="en-US"/>
        </w:rPr>
        <w:lastRenderedPageBreak/>
        <w:t>Thiết lậ</w:t>
      </w:r>
      <w:r w:rsidR="00D8052F" w:rsidRPr="001164DE">
        <w:rPr>
          <w:lang w:val="en-US"/>
        </w:rPr>
        <w:t>p/</w:t>
      </w:r>
      <w:r w:rsidRPr="001164DE">
        <w:rPr>
          <w:lang w:val="en-US"/>
        </w:rPr>
        <w:t>Phê duyệt/ Gỡ thông tin quảng cáo</w:t>
      </w:r>
    </w:p>
    <w:p w14:paraId="57170A5D" w14:textId="77777777" w:rsidR="00A84F88" w:rsidRPr="001164DE" w:rsidRDefault="00A84F88" w:rsidP="002B7031">
      <w:pPr>
        <w:pStyle w:val="Style2"/>
        <w:numPr>
          <w:ilvl w:val="0"/>
          <w:numId w:val="0"/>
        </w:numPr>
        <w:spacing w:line="312" w:lineRule="auto"/>
        <w:jc w:val="center"/>
      </w:pPr>
      <w:r w:rsidRPr="001164DE">
        <w:rPr>
          <w:noProof/>
        </w:rPr>
        <w:drawing>
          <wp:inline distT="0" distB="0" distL="0" distR="0" wp14:anchorId="3232D3A3" wp14:editId="0326ACC7">
            <wp:extent cx="4281079" cy="5840083"/>
            <wp:effectExtent l="0" t="0" r="5715" b="889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318225" cy="5890756"/>
                    </a:xfrm>
                    <a:prstGeom prst="rect">
                      <a:avLst/>
                    </a:prstGeom>
                  </pic:spPr>
                </pic:pic>
              </a:graphicData>
            </a:graphic>
          </wp:inline>
        </w:drawing>
      </w:r>
    </w:p>
    <w:p w14:paraId="29F56435" w14:textId="79F2ED2E" w:rsidR="00A84F88" w:rsidRPr="001164DE" w:rsidRDefault="00A84F88" w:rsidP="002B7031">
      <w:pPr>
        <w:pStyle w:val="Caption"/>
        <w:spacing w:after="0" w:line="312" w:lineRule="auto"/>
        <w:rPr>
          <w:sz w:val="28"/>
          <w:szCs w:val="28"/>
        </w:rPr>
      </w:pPr>
      <w:r w:rsidRPr="001164DE">
        <w:rPr>
          <w:sz w:val="28"/>
          <w:szCs w:val="28"/>
        </w:rPr>
        <w:t xml:space="preserve">Giao diện </w:t>
      </w:r>
      <w:r w:rsidRPr="001164DE">
        <w:rPr>
          <w:sz w:val="28"/>
          <w:szCs w:val="28"/>
        </w:rPr>
        <w:fldChar w:fldCharType="begin"/>
      </w:r>
      <w:r w:rsidRPr="001164DE">
        <w:rPr>
          <w:sz w:val="28"/>
          <w:szCs w:val="28"/>
        </w:rPr>
        <w:instrText xml:space="preserve"> SEQ Giao_diện \* ARABIC </w:instrText>
      </w:r>
      <w:r w:rsidRPr="001164DE">
        <w:rPr>
          <w:sz w:val="28"/>
          <w:szCs w:val="28"/>
        </w:rPr>
        <w:fldChar w:fldCharType="separate"/>
      </w:r>
      <w:r w:rsidR="0045178B">
        <w:rPr>
          <w:noProof/>
          <w:sz w:val="28"/>
          <w:szCs w:val="28"/>
        </w:rPr>
        <w:t>35</w:t>
      </w:r>
      <w:r w:rsidRPr="001164DE">
        <w:rPr>
          <w:noProof/>
          <w:sz w:val="28"/>
          <w:szCs w:val="28"/>
        </w:rPr>
        <w:fldChar w:fldCharType="end"/>
      </w:r>
      <w:r w:rsidRPr="001164DE">
        <w:rPr>
          <w:sz w:val="28"/>
          <w:szCs w:val="28"/>
        </w:rPr>
        <w:t>: Thiết lập thông tin quảng cáo</w:t>
      </w:r>
    </w:p>
    <w:p w14:paraId="4612179A" w14:textId="77777777" w:rsidR="00A84F88" w:rsidRPr="001164DE" w:rsidRDefault="00A84F88" w:rsidP="002B7031">
      <w:pPr>
        <w:keepNext/>
        <w:spacing w:line="312" w:lineRule="auto"/>
        <w:jc w:val="center"/>
        <w:rPr>
          <w:rFonts w:ascii="Times New Roman" w:hAnsi="Times New Roman" w:cs="Times New Roman"/>
          <w:sz w:val="28"/>
          <w:szCs w:val="28"/>
        </w:rPr>
      </w:pPr>
      <w:r w:rsidRPr="001164DE">
        <w:rPr>
          <w:rFonts w:ascii="Times New Roman" w:hAnsi="Times New Roman" w:cs="Times New Roman"/>
          <w:noProof/>
          <w:sz w:val="28"/>
          <w:szCs w:val="28"/>
        </w:rPr>
        <w:lastRenderedPageBreak/>
        <w:drawing>
          <wp:inline distT="0" distB="0" distL="0" distR="0" wp14:anchorId="59A4E55B" wp14:editId="5E5F3D94">
            <wp:extent cx="3963983" cy="5469147"/>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967059" cy="5473391"/>
                    </a:xfrm>
                    <a:prstGeom prst="rect">
                      <a:avLst/>
                    </a:prstGeom>
                  </pic:spPr>
                </pic:pic>
              </a:graphicData>
            </a:graphic>
          </wp:inline>
        </w:drawing>
      </w:r>
    </w:p>
    <w:p w14:paraId="3F203A53" w14:textId="59CB9A4E" w:rsidR="00A84F88" w:rsidRPr="001164DE" w:rsidRDefault="00A84F88" w:rsidP="002B7031">
      <w:pPr>
        <w:pStyle w:val="Caption"/>
        <w:spacing w:line="312" w:lineRule="auto"/>
        <w:rPr>
          <w:sz w:val="28"/>
          <w:szCs w:val="28"/>
        </w:rPr>
      </w:pPr>
      <w:r w:rsidRPr="001164DE">
        <w:rPr>
          <w:sz w:val="28"/>
          <w:szCs w:val="28"/>
        </w:rPr>
        <w:t xml:space="preserve">Giao diện </w:t>
      </w:r>
      <w:r w:rsidRPr="001164DE">
        <w:rPr>
          <w:sz w:val="28"/>
          <w:szCs w:val="28"/>
        </w:rPr>
        <w:fldChar w:fldCharType="begin"/>
      </w:r>
      <w:r w:rsidRPr="001164DE">
        <w:rPr>
          <w:sz w:val="28"/>
          <w:szCs w:val="28"/>
        </w:rPr>
        <w:instrText xml:space="preserve"> SEQ Giao_diện \* ARABIC </w:instrText>
      </w:r>
      <w:r w:rsidRPr="001164DE">
        <w:rPr>
          <w:sz w:val="28"/>
          <w:szCs w:val="28"/>
        </w:rPr>
        <w:fldChar w:fldCharType="separate"/>
      </w:r>
      <w:r w:rsidR="0045178B">
        <w:rPr>
          <w:noProof/>
          <w:sz w:val="28"/>
          <w:szCs w:val="28"/>
        </w:rPr>
        <w:t>36</w:t>
      </w:r>
      <w:r w:rsidRPr="001164DE">
        <w:rPr>
          <w:sz w:val="28"/>
          <w:szCs w:val="28"/>
        </w:rPr>
        <w:fldChar w:fldCharType="end"/>
      </w:r>
      <w:r w:rsidRPr="001164DE">
        <w:rPr>
          <w:sz w:val="28"/>
          <w:szCs w:val="28"/>
        </w:rPr>
        <w:t>: Phê duyệt thông tin quảng cáo</w:t>
      </w:r>
    </w:p>
    <w:p w14:paraId="526A51A7" w14:textId="77777777" w:rsidR="00A84F88" w:rsidRPr="001164DE" w:rsidRDefault="00A84F88" w:rsidP="002B7031">
      <w:pPr>
        <w:keepNext/>
        <w:spacing w:line="312" w:lineRule="auto"/>
        <w:jc w:val="center"/>
        <w:rPr>
          <w:rFonts w:ascii="Times New Roman" w:hAnsi="Times New Roman" w:cs="Times New Roman"/>
          <w:sz w:val="28"/>
          <w:szCs w:val="28"/>
        </w:rPr>
      </w:pPr>
      <w:r w:rsidRPr="001164DE">
        <w:rPr>
          <w:rFonts w:ascii="Times New Roman" w:hAnsi="Times New Roman" w:cs="Times New Roman"/>
          <w:noProof/>
          <w:sz w:val="28"/>
          <w:szCs w:val="28"/>
        </w:rPr>
        <w:lastRenderedPageBreak/>
        <w:drawing>
          <wp:inline distT="0" distB="0" distL="0" distR="0" wp14:anchorId="5EFB287D" wp14:editId="644D34B3">
            <wp:extent cx="3305175" cy="4505325"/>
            <wp:effectExtent l="0" t="0" r="9525" b="952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305175" cy="4505325"/>
                    </a:xfrm>
                    <a:prstGeom prst="rect">
                      <a:avLst/>
                    </a:prstGeom>
                  </pic:spPr>
                </pic:pic>
              </a:graphicData>
            </a:graphic>
          </wp:inline>
        </w:drawing>
      </w:r>
    </w:p>
    <w:p w14:paraId="53CB42CB" w14:textId="6C7096B5" w:rsidR="00A84F88" w:rsidRPr="001164DE" w:rsidRDefault="00A84F88" w:rsidP="002B7031">
      <w:pPr>
        <w:pStyle w:val="Caption"/>
        <w:spacing w:line="312" w:lineRule="auto"/>
        <w:rPr>
          <w:sz w:val="28"/>
          <w:szCs w:val="28"/>
        </w:rPr>
      </w:pPr>
      <w:r w:rsidRPr="001164DE">
        <w:rPr>
          <w:sz w:val="28"/>
          <w:szCs w:val="28"/>
        </w:rPr>
        <w:t xml:space="preserve">Giao diện </w:t>
      </w:r>
      <w:r w:rsidRPr="001164DE">
        <w:rPr>
          <w:sz w:val="28"/>
          <w:szCs w:val="28"/>
        </w:rPr>
        <w:fldChar w:fldCharType="begin"/>
      </w:r>
      <w:r w:rsidRPr="001164DE">
        <w:rPr>
          <w:sz w:val="28"/>
          <w:szCs w:val="28"/>
        </w:rPr>
        <w:instrText xml:space="preserve"> SEQ Giao_diện \* ARABIC </w:instrText>
      </w:r>
      <w:r w:rsidRPr="001164DE">
        <w:rPr>
          <w:sz w:val="28"/>
          <w:szCs w:val="28"/>
        </w:rPr>
        <w:fldChar w:fldCharType="separate"/>
      </w:r>
      <w:r w:rsidR="0045178B">
        <w:rPr>
          <w:noProof/>
          <w:sz w:val="28"/>
          <w:szCs w:val="28"/>
        </w:rPr>
        <w:t>37</w:t>
      </w:r>
      <w:r w:rsidRPr="001164DE">
        <w:rPr>
          <w:sz w:val="28"/>
          <w:szCs w:val="28"/>
        </w:rPr>
        <w:fldChar w:fldCharType="end"/>
      </w:r>
      <w:r w:rsidRPr="001164DE">
        <w:rPr>
          <w:sz w:val="28"/>
          <w:szCs w:val="28"/>
        </w:rPr>
        <w:t>: Gỡ thông tin quảng cáo</w:t>
      </w:r>
    </w:p>
    <w:p w14:paraId="37CE3865" w14:textId="77777777" w:rsidR="00A84F88" w:rsidRPr="001164DE" w:rsidRDefault="00A84F88" w:rsidP="002B7031">
      <w:pPr>
        <w:pStyle w:val="Style2"/>
        <w:spacing w:line="312" w:lineRule="auto"/>
      </w:pPr>
      <w:r w:rsidRPr="001164DE">
        <w:t>Thiết kế trường dữ liệu</w:t>
      </w:r>
    </w:p>
    <w:tbl>
      <w:tblPr>
        <w:tblStyle w:val="TableGrid"/>
        <w:tblW w:w="0" w:type="auto"/>
        <w:tblInd w:w="85" w:type="dxa"/>
        <w:tblLook w:val="04A0" w:firstRow="1" w:lastRow="0" w:firstColumn="1" w:lastColumn="0" w:noHBand="0" w:noVBand="1"/>
      </w:tblPr>
      <w:tblGrid>
        <w:gridCol w:w="759"/>
        <w:gridCol w:w="1678"/>
        <w:gridCol w:w="1688"/>
        <w:gridCol w:w="969"/>
        <w:gridCol w:w="979"/>
        <w:gridCol w:w="2903"/>
      </w:tblGrid>
      <w:tr w:rsidR="00A84F88" w:rsidRPr="001164DE" w14:paraId="4886FDAA" w14:textId="77777777" w:rsidTr="00447D9F">
        <w:trPr>
          <w:trHeight w:val="1052"/>
          <w:tblHeader/>
        </w:trPr>
        <w:tc>
          <w:tcPr>
            <w:tcW w:w="759" w:type="dxa"/>
            <w:shd w:val="clear" w:color="auto" w:fill="E7E6E6" w:themeFill="background2"/>
          </w:tcPr>
          <w:p w14:paraId="7D563B93" w14:textId="77777777" w:rsidR="00A84F88" w:rsidRPr="001164DE" w:rsidRDefault="00A84F88" w:rsidP="002B7031">
            <w:pPr>
              <w:spacing w:line="312" w:lineRule="auto"/>
              <w:jc w:val="center"/>
              <w:rPr>
                <w:rFonts w:ascii="Times New Roman" w:hAnsi="Times New Roman"/>
                <w:b/>
                <w:sz w:val="28"/>
                <w:szCs w:val="28"/>
              </w:rPr>
            </w:pPr>
            <w:r w:rsidRPr="001164DE">
              <w:rPr>
                <w:rFonts w:ascii="Times New Roman" w:hAnsi="Times New Roman"/>
                <w:b/>
                <w:sz w:val="28"/>
                <w:szCs w:val="28"/>
              </w:rPr>
              <w:t>STT</w:t>
            </w:r>
          </w:p>
        </w:tc>
        <w:tc>
          <w:tcPr>
            <w:tcW w:w="1678" w:type="dxa"/>
            <w:shd w:val="clear" w:color="auto" w:fill="E7E6E6" w:themeFill="background2"/>
          </w:tcPr>
          <w:p w14:paraId="70388224" w14:textId="77777777" w:rsidR="00A84F88" w:rsidRPr="001164DE" w:rsidRDefault="00A84F88"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Thông tin</w:t>
            </w:r>
          </w:p>
        </w:tc>
        <w:tc>
          <w:tcPr>
            <w:tcW w:w="1688" w:type="dxa"/>
            <w:shd w:val="clear" w:color="auto" w:fill="E7E6E6" w:themeFill="background2"/>
          </w:tcPr>
          <w:p w14:paraId="42E59624" w14:textId="77777777" w:rsidR="00A84F88" w:rsidRPr="001164DE" w:rsidRDefault="00A84F88"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Kiểu dữ liệu</w:t>
            </w:r>
          </w:p>
        </w:tc>
        <w:tc>
          <w:tcPr>
            <w:tcW w:w="969" w:type="dxa"/>
            <w:shd w:val="clear" w:color="auto" w:fill="E7E6E6" w:themeFill="background2"/>
          </w:tcPr>
          <w:p w14:paraId="7CBDAEAD" w14:textId="77777777" w:rsidR="00A84F88" w:rsidRPr="001164DE" w:rsidRDefault="00A84F88"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Bắt buộc</w:t>
            </w:r>
          </w:p>
        </w:tc>
        <w:tc>
          <w:tcPr>
            <w:tcW w:w="979" w:type="dxa"/>
            <w:shd w:val="clear" w:color="auto" w:fill="E7E6E6" w:themeFill="background2"/>
          </w:tcPr>
          <w:p w14:paraId="13E32D9E" w14:textId="77777777" w:rsidR="00A84F88" w:rsidRPr="001164DE" w:rsidRDefault="00A84F88"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Mặc định</w:t>
            </w:r>
          </w:p>
        </w:tc>
        <w:tc>
          <w:tcPr>
            <w:tcW w:w="2903" w:type="dxa"/>
            <w:shd w:val="clear" w:color="auto" w:fill="E7E6E6" w:themeFill="background2"/>
          </w:tcPr>
          <w:p w14:paraId="0D59C92A" w14:textId="77777777" w:rsidR="00A84F88" w:rsidRPr="001164DE" w:rsidRDefault="000F75C5" w:rsidP="002B7031">
            <w:pPr>
              <w:spacing w:line="312" w:lineRule="auto"/>
              <w:jc w:val="center"/>
              <w:rPr>
                <w:rFonts w:ascii="Times New Roman" w:hAnsi="Times New Roman"/>
                <w:b/>
                <w:sz w:val="28"/>
                <w:szCs w:val="28"/>
              </w:rPr>
            </w:pPr>
            <w:r w:rsidRPr="001164DE">
              <w:rPr>
                <w:rFonts w:ascii="Times New Roman" w:hAnsi="Times New Roman"/>
                <w:b/>
                <w:sz w:val="28"/>
                <w:szCs w:val="28"/>
                <w:lang w:val="vi-VN"/>
              </w:rPr>
              <w:t xml:space="preserve">Ràng </w:t>
            </w:r>
            <w:r w:rsidRPr="001164DE">
              <w:rPr>
                <w:rFonts w:ascii="Times New Roman" w:hAnsi="Times New Roman"/>
                <w:b/>
                <w:sz w:val="28"/>
                <w:szCs w:val="28"/>
              </w:rPr>
              <w:t>buộc</w:t>
            </w:r>
          </w:p>
        </w:tc>
      </w:tr>
      <w:tr w:rsidR="00A84F88" w:rsidRPr="001164DE" w14:paraId="0694C658" w14:textId="77777777" w:rsidTr="00155DC4">
        <w:tc>
          <w:tcPr>
            <w:tcW w:w="8976" w:type="dxa"/>
            <w:gridSpan w:val="6"/>
          </w:tcPr>
          <w:p w14:paraId="7DBE3F71" w14:textId="77777777" w:rsidR="00A84F88" w:rsidRPr="001164DE" w:rsidRDefault="00A84F88" w:rsidP="002B7031">
            <w:pPr>
              <w:pStyle w:val="Style2"/>
              <w:numPr>
                <w:ilvl w:val="0"/>
                <w:numId w:val="0"/>
              </w:numPr>
              <w:spacing w:line="312" w:lineRule="auto"/>
            </w:pPr>
            <w:r w:rsidRPr="001164DE">
              <w:t>Thiết lập thông tin quảng cáo, phê duyệt, gỡ thông tin quảng cáo</w:t>
            </w:r>
          </w:p>
        </w:tc>
      </w:tr>
      <w:tr w:rsidR="00447D9F" w:rsidRPr="001164DE" w14:paraId="78F01D72" w14:textId="77777777" w:rsidTr="00447D9F">
        <w:tc>
          <w:tcPr>
            <w:tcW w:w="759" w:type="dxa"/>
          </w:tcPr>
          <w:p w14:paraId="1489CDDA" w14:textId="794CCC81" w:rsidR="00447D9F" w:rsidRPr="001164DE" w:rsidRDefault="00447D9F" w:rsidP="00447D9F">
            <w:pPr>
              <w:spacing w:line="312" w:lineRule="auto"/>
              <w:jc w:val="center"/>
              <w:rPr>
                <w:rFonts w:ascii="Times New Roman" w:hAnsi="Times New Roman"/>
                <w:sz w:val="28"/>
                <w:szCs w:val="28"/>
              </w:rPr>
            </w:pPr>
            <w:r w:rsidRPr="001164DE">
              <w:rPr>
                <w:rFonts w:ascii="Times New Roman" w:hAnsi="Times New Roman"/>
                <w:sz w:val="28"/>
                <w:szCs w:val="28"/>
              </w:rPr>
              <w:t>1</w:t>
            </w:r>
          </w:p>
        </w:tc>
        <w:tc>
          <w:tcPr>
            <w:tcW w:w="1678" w:type="dxa"/>
          </w:tcPr>
          <w:p w14:paraId="05AADA4C" w14:textId="679EFC1F" w:rsidR="00447D9F" w:rsidRPr="001164DE" w:rsidRDefault="00447D9F" w:rsidP="00447D9F">
            <w:pPr>
              <w:spacing w:line="312" w:lineRule="auto"/>
              <w:rPr>
                <w:rFonts w:ascii="Times New Roman" w:hAnsi="Times New Roman"/>
                <w:sz w:val="28"/>
                <w:szCs w:val="28"/>
              </w:rPr>
            </w:pPr>
            <w:r w:rsidRPr="001164DE">
              <w:rPr>
                <w:rFonts w:ascii="Times New Roman" w:hAnsi="Times New Roman"/>
                <w:sz w:val="28"/>
                <w:szCs w:val="28"/>
              </w:rPr>
              <w:t>Alias</w:t>
            </w:r>
          </w:p>
        </w:tc>
        <w:tc>
          <w:tcPr>
            <w:tcW w:w="1688" w:type="dxa"/>
          </w:tcPr>
          <w:p w14:paraId="06854EA2" w14:textId="564DBA7B" w:rsidR="00447D9F" w:rsidRPr="001164DE" w:rsidRDefault="00447D9F" w:rsidP="00447D9F">
            <w:pPr>
              <w:spacing w:line="312" w:lineRule="auto"/>
              <w:rPr>
                <w:rFonts w:ascii="Times New Roman" w:hAnsi="Times New Roman"/>
                <w:sz w:val="28"/>
                <w:szCs w:val="28"/>
              </w:rPr>
            </w:pPr>
            <w:r w:rsidRPr="001164DE">
              <w:rPr>
                <w:rFonts w:ascii="Times New Roman" w:hAnsi="Times New Roman"/>
                <w:sz w:val="28"/>
                <w:szCs w:val="28"/>
              </w:rPr>
              <w:t>Chuỗi ký tự (50)</w:t>
            </w:r>
          </w:p>
        </w:tc>
        <w:tc>
          <w:tcPr>
            <w:tcW w:w="969" w:type="dxa"/>
          </w:tcPr>
          <w:p w14:paraId="43265918" w14:textId="7EF7E143" w:rsidR="00447D9F" w:rsidRPr="001164DE" w:rsidRDefault="00447D9F" w:rsidP="00447D9F">
            <w:pPr>
              <w:spacing w:line="312" w:lineRule="auto"/>
              <w:rPr>
                <w:rFonts w:ascii="Times New Roman" w:hAnsi="Times New Roman"/>
                <w:sz w:val="28"/>
                <w:szCs w:val="28"/>
                <w:lang w:val="vi-VN"/>
              </w:rPr>
            </w:pPr>
            <w:r w:rsidRPr="001164DE">
              <w:rPr>
                <w:rFonts w:ascii="Times New Roman" w:hAnsi="Times New Roman"/>
                <w:sz w:val="28"/>
                <w:szCs w:val="28"/>
              </w:rPr>
              <w:t>Có</w:t>
            </w:r>
          </w:p>
        </w:tc>
        <w:tc>
          <w:tcPr>
            <w:tcW w:w="979" w:type="dxa"/>
          </w:tcPr>
          <w:p w14:paraId="3134C90F" w14:textId="77777777" w:rsidR="00447D9F" w:rsidRPr="001164DE" w:rsidRDefault="00447D9F" w:rsidP="00447D9F">
            <w:pPr>
              <w:spacing w:line="312" w:lineRule="auto"/>
              <w:rPr>
                <w:rFonts w:ascii="Times New Roman" w:hAnsi="Times New Roman"/>
                <w:sz w:val="28"/>
                <w:szCs w:val="28"/>
                <w:lang w:val="vi-VN"/>
              </w:rPr>
            </w:pPr>
          </w:p>
        </w:tc>
        <w:tc>
          <w:tcPr>
            <w:tcW w:w="2903" w:type="dxa"/>
          </w:tcPr>
          <w:p w14:paraId="6BB7393E" w14:textId="77777777" w:rsidR="00447D9F" w:rsidRPr="001164DE" w:rsidRDefault="00447D9F" w:rsidP="00A44A2C">
            <w:pPr>
              <w:spacing w:line="312" w:lineRule="auto"/>
              <w:jc w:val="both"/>
              <w:rPr>
                <w:rFonts w:ascii="Times New Roman" w:hAnsi="Times New Roman"/>
                <w:sz w:val="28"/>
                <w:szCs w:val="28"/>
              </w:rPr>
            </w:pPr>
            <w:r w:rsidRPr="001164DE">
              <w:rPr>
                <w:rFonts w:ascii="Times New Roman" w:hAnsi="Times New Roman"/>
                <w:sz w:val="28"/>
                <w:szCs w:val="28"/>
              </w:rPr>
              <w:t>Cho phép NSD nhập định danh quảng cáo trên hệ thống</w:t>
            </w:r>
          </w:p>
          <w:p w14:paraId="3BCB14F7" w14:textId="1BFAC107" w:rsidR="00447D9F" w:rsidRPr="001164DE" w:rsidRDefault="00447D9F" w:rsidP="00A44A2C">
            <w:pPr>
              <w:spacing w:line="312" w:lineRule="auto"/>
              <w:jc w:val="both"/>
              <w:rPr>
                <w:rFonts w:ascii="Times New Roman" w:hAnsi="Times New Roman"/>
                <w:sz w:val="28"/>
                <w:szCs w:val="28"/>
              </w:rPr>
            </w:pPr>
            <w:r w:rsidRPr="001164DE">
              <w:rPr>
                <w:rFonts w:ascii="Times New Roman" w:hAnsi="Times New Roman"/>
                <w:sz w:val="28"/>
                <w:szCs w:val="28"/>
              </w:rPr>
              <w:t>Cho phép nhập số và chữ (a-z, A-Z, 0-9), khoảng trống và các ký tự $, -. ! ()</w:t>
            </w:r>
          </w:p>
        </w:tc>
      </w:tr>
      <w:tr w:rsidR="00447D9F" w:rsidRPr="001164DE" w14:paraId="33071885" w14:textId="77777777" w:rsidTr="00447D9F">
        <w:tc>
          <w:tcPr>
            <w:tcW w:w="759" w:type="dxa"/>
          </w:tcPr>
          <w:p w14:paraId="2EA696D3" w14:textId="7DCBFBF6" w:rsidR="00447D9F" w:rsidRPr="001164DE" w:rsidRDefault="00447D9F" w:rsidP="00447D9F">
            <w:pPr>
              <w:spacing w:line="312" w:lineRule="auto"/>
              <w:jc w:val="center"/>
              <w:rPr>
                <w:rFonts w:ascii="Times New Roman" w:hAnsi="Times New Roman"/>
                <w:sz w:val="28"/>
                <w:szCs w:val="28"/>
              </w:rPr>
            </w:pPr>
            <w:r w:rsidRPr="001164DE">
              <w:rPr>
                <w:rFonts w:ascii="Times New Roman" w:hAnsi="Times New Roman"/>
                <w:sz w:val="28"/>
                <w:szCs w:val="28"/>
              </w:rPr>
              <w:t>2</w:t>
            </w:r>
          </w:p>
        </w:tc>
        <w:tc>
          <w:tcPr>
            <w:tcW w:w="1678" w:type="dxa"/>
          </w:tcPr>
          <w:p w14:paraId="47F4F298" w14:textId="04659BB9" w:rsidR="00447D9F" w:rsidRPr="001164DE" w:rsidRDefault="00447D9F" w:rsidP="00447D9F">
            <w:pPr>
              <w:spacing w:line="312" w:lineRule="auto"/>
              <w:rPr>
                <w:rFonts w:ascii="Times New Roman" w:hAnsi="Times New Roman"/>
                <w:sz w:val="28"/>
                <w:szCs w:val="28"/>
              </w:rPr>
            </w:pPr>
            <w:r w:rsidRPr="001164DE">
              <w:rPr>
                <w:rFonts w:ascii="Times New Roman" w:hAnsi="Times New Roman"/>
                <w:sz w:val="28"/>
                <w:szCs w:val="28"/>
              </w:rPr>
              <w:t>Tiêu đề</w:t>
            </w:r>
          </w:p>
        </w:tc>
        <w:tc>
          <w:tcPr>
            <w:tcW w:w="1688" w:type="dxa"/>
          </w:tcPr>
          <w:p w14:paraId="1B0B982C" w14:textId="450E15F7" w:rsidR="00447D9F" w:rsidRPr="001164DE" w:rsidRDefault="00447D9F" w:rsidP="00447D9F">
            <w:pPr>
              <w:spacing w:line="312" w:lineRule="auto"/>
              <w:rPr>
                <w:rFonts w:ascii="Times New Roman" w:hAnsi="Times New Roman"/>
                <w:sz w:val="28"/>
                <w:szCs w:val="28"/>
              </w:rPr>
            </w:pPr>
            <w:r w:rsidRPr="001164DE">
              <w:rPr>
                <w:rFonts w:ascii="Times New Roman" w:hAnsi="Times New Roman"/>
                <w:sz w:val="28"/>
                <w:szCs w:val="28"/>
              </w:rPr>
              <w:t>Chuỗi ký tự (200)</w:t>
            </w:r>
          </w:p>
        </w:tc>
        <w:tc>
          <w:tcPr>
            <w:tcW w:w="969" w:type="dxa"/>
          </w:tcPr>
          <w:p w14:paraId="26D9997E" w14:textId="486D7760" w:rsidR="00447D9F" w:rsidRPr="001164DE" w:rsidRDefault="00447D9F" w:rsidP="00447D9F">
            <w:pPr>
              <w:spacing w:line="312" w:lineRule="auto"/>
              <w:rPr>
                <w:rFonts w:ascii="Times New Roman" w:hAnsi="Times New Roman"/>
                <w:sz w:val="28"/>
                <w:szCs w:val="28"/>
                <w:lang w:val="vi-VN"/>
              </w:rPr>
            </w:pPr>
            <w:r w:rsidRPr="001164DE">
              <w:rPr>
                <w:rFonts w:ascii="Times New Roman" w:hAnsi="Times New Roman"/>
                <w:sz w:val="28"/>
                <w:szCs w:val="28"/>
              </w:rPr>
              <w:t>Có</w:t>
            </w:r>
          </w:p>
        </w:tc>
        <w:tc>
          <w:tcPr>
            <w:tcW w:w="979" w:type="dxa"/>
          </w:tcPr>
          <w:p w14:paraId="04E23185" w14:textId="77777777" w:rsidR="00447D9F" w:rsidRPr="001164DE" w:rsidRDefault="00447D9F" w:rsidP="00447D9F">
            <w:pPr>
              <w:spacing w:line="312" w:lineRule="auto"/>
              <w:rPr>
                <w:rFonts w:ascii="Times New Roman" w:hAnsi="Times New Roman"/>
                <w:sz w:val="28"/>
                <w:szCs w:val="28"/>
                <w:lang w:val="vi-VN"/>
              </w:rPr>
            </w:pPr>
          </w:p>
        </w:tc>
        <w:tc>
          <w:tcPr>
            <w:tcW w:w="2903" w:type="dxa"/>
          </w:tcPr>
          <w:p w14:paraId="74927E60" w14:textId="276CF5AD" w:rsidR="00447D9F" w:rsidRPr="001164DE" w:rsidRDefault="00447D9F" w:rsidP="00A44A2C">
            <w:pPr>
              <w:spacing w:line="312" w:lineRule="auto"/>
              <w:jc w:val="both"/>
              <w:rPr>
                <w:rFonts w:ascii="Times New Roman" w:hAnsi="Times New Roman"/>
                <w:sz w:val="28"/>
                <w:szCs w:val="28"/>
              </w:rPr>
            </w:pPr>
            <w:r w:rsidRPr="001164DE">
              <w:rPr>
                <w:rFonts w:ascii="Times New Roman" w:hAnsi="Times New Roman"/>
                <w:sz w:val="28"/>
                <w:szCs w:val="28"/>
              </w:rPr>
              <w:t>Cho phép điền nội dung tiêu đề</w:t>
            </w:r>
          </w:p>
        </w:tc>
      </w:tr>
      <w:tr w:rsidR="00447D9F" w:rsidRPr="001164DE" w14:paraId="26D4F05A" w14:textId="77777777" w:rsidTr="00447D9F">
        <w:tc>
          <w:tcPr>
            <w:tcW w:w="759" w:type="dxa"/>
          </w:tcPr>
          <w:p w14:paraId="324472AB" w14:textId="1A19C4C4" w:rsidR="00447D9F" w:rsidRPr="001164DE" w:rsidRDefault="00447D9F" w:rsidP="00447D9F">
            <w:pPr>
              <w:spacing w:line="312" w:lineRule="auto"/>
              <w:jc w:val="center"/>
              <w:rPr>
                <w:rFonts w:ascii="Times New Roman" w:hAnsi="Times New Roman"/>
                <w:sz w:val="28"/>
                <w:szCs w:val="28"/>
              </w:rPr>
            </w:pPr>
            <w:r w:rsidRPr="001164DE">
              <w:rPr>
                <w:rFonts w:ascii="Times New Roman" w:hAnsi="Times New Roman"/>
                <w:sz w:val="28"/>
                <w:szCs w:val="28"/>
              </w:rPr>
              <w:lastRenderedPageBreak/>
              <w:t>3</w:t>
            </w:r>
          </w:p>
        </w:tc>
        <w:tc>
          <w:tcPr>
            <w:tcW w:w="1678" w:type="dxa"/>
          </w:tcPr>
          <w:p w14:paraId="06EFE77C" w14:textId="57EDC176" w:rsidR="00447D9F" w:rsidRPr="001164DE" w:rsidRDefault="00447D9F" w:rsidP="00447D9F">
            <w:pPr>
              <w:spacing w:line="312" w:lineRule="auto"/>
              <w:rPr>
                <w:rFonts w:ascii="Times New Roman" w:hAnsi="Times New Roman"/>
                <w:sz w:val="28"/>
                <w:szCs w:val="28"/>
              </w:rPr>
            </w:pPr>
            <w:r w:rsidRPr="001164DE">
              <w:rPr>
                <w:rFonts w:ascii="Times New Roman" w:hAnsi="Times New Roman"/>
                <w:sz w:val="28"/>
                <w:szCs w:val="28"/>
              </w:rPr>
              <w:t>Vị trí lưu quảng cáo</w:t>
            </w:r>
            <w:r w:rsidRPr="001164DE">
              <w:rPr>
                <w:rFonts w:ascii="Times New Roman" w:hAnsi="Times New Roman"/>
                <w:sz w:val="28"/>
                <w:szCs w:val="28"/>
              </w:rPr>
              <w:br/>
              <w:t>(Location)</w:t>
            </w:r>
          </w:p>
        </w:tc>
        <w:tc>
          <w:tcPr>
            <w:tcW w:w="1688" w:type="dxa"/>
          </w:tcPr>
          <w:p w14:paraId="3C903FF6" w14:textId="6C8472F0" w:rsidR="00447D9F" w:rsidRPr="001164DE" w:rsidRDefault="00447D9F" w:rsidP="00447D9F">
            <w:pPr>
              <w:spacing w:line="312" w:lineRule="auto"/>
              <w:rPr>
                <w:rFonts w:ascii="Times New Roman" w:hAnsi="Times New Roman"/>
                <w:sz w:val="28"/>
                <w:szCs w:val="28"/>
              </w:rPr>
            </w:pPr>
          </w:p>
        </w:tc>
        <w:tc>
          <w:tcPr>
            <w:tcW w:w="969" w:type="dxa"/>
          </w:tcPr>
          <w:p w14:paraId="04F297E3" w14:textId="5B199A50" w:rsidR="00447D9F" w:rsidRPr="001164DE" w:rsidRDefault="00447D9F" w:rsidP="00447D9F">
            <w:pPr>
              <w:spacing w:line="312" w:lineRule="auto"/>
              <w:rPr>
                <w:rFonts w:ascii="Times New Roman" w:hAnsi="Times New Roman"/>
                <w:sz w:val="28"/>
                <w:szCs w:val="28"/>
              </w:rPr>
            </w:pPr>
            <w:r w:rsidRPr="001164DE">
              <w:rPr>
                <w:rFonts w:ascii="Times New Roman" w:hAnsi="Times New Roman"/>
                <w:sz w:val="28"/>
                <w:szCs w:val="28"/>
              </w:rPr>
              <w:t>Có</w:t>
            </w:r>
          </w:p>
        </w:tc>
        <w:tc>
          <w:tcPr>
            <w:tcW w:w="979" w:type="dxa"/>
          </w:tcPr>
          <w:p w14:paraId="69B998EF" w14:textId="77777777" w:rsidR="00447D9F" w:rsidRPr="001164DE" w:rsidRDefault="00447D9F" w:rsidP="00447D9F">
            <w:pPr>
              <w:spacing w:line="312" w:lineRule="auto"/>
              <w:rPr>
                <w:rFonts w:ascii="Times New Roman" w:hAnsi="Times New Roman"/>
                <w:sz w:val="28"/>
                <w:szCs w:val="28"/>
              </w:rPr>
            </w:pPr>
          </w:p>
        </w:tc>
        <w:tc>
          <w:tcPr>
            <w:tcW w:w="2903" w:type="dxa"/>
          </w:tcPr>
          <w:p w14:paraId="102CEEE1" w14:textId="55635F51" w:rsidR="00447D9F" w:rsidRPr="001164DE" w:rsidRDefault="00447D9F" w:rsidP="00A44A2C">
            <w:pPr>
              <w:spacing w:line="312" w:lineRule="auto"/>
              <w:jc w:val="both"/>
              <w:rPr>
                <w:rFonts w:ascii="Times New Roman" w:hAnsi="Times New Roman"/>
                <w:sz w:val="28"/>
                <w:szCs w:val="28"/>
              </w:rPr>
            </w:pPr>
            <w:r w:rsidRPr="001164DE">
              <w:rPr>
                <w:rFonts w:ascii="Times New Roman" w:hAnsi="Times New Roman"/>
                <w:sz w:val="28"/>
                <w:szCs w:val="28"/>
              </w:rPr>
              <w:t>Cho phép chọn vị trí lưu quảng cáo</w:t>
            </w:r>
          </w:p>
        </w:tc>
      </w:tr>
      <w:tr w:rsidR="00447D9F" w:rsidRPr="001164DE" w14:paraId="5FC51262" w14:textId="77777777" w:rsidTr="00447D9F">
        <w:tc>
          <w:tcPr>
            <w:tcW w:w="759" w:type="dxa"/>
          </w:tcPr>
          <w:p w14:paraId="52157287" w14:textId="604C9279" w:rsidR="00447D9F" w:rsidRPr="001164DE" w:rsidRDefault="00447D9F" w:rsidP="00447D9F">
            <w:pPr>
              <w:spacing w:line="312" w:lineRule="auto"/>
              <w:jc w:val="center"/>
              <w:rPr>
                <w:rFonts w:ascii="Times New Roman" w:hAnsi="Times New Roman"/>
                <w:sz w:val="28"/>
                <w:szCs w:val="28"/>
              </w:rPr>
            </w:pPr>
            <w:r w:rsidRPr="001164DE">
              <w:rPr>
                <w:rFonts w:ascii="Times New Roman" w:hAnsi="Times New Roman"/>
                <w:sz w:val="28"/>
                <w:szCs w:val="28"/>
              </w:rPr>
              <w:t>4</w:t>
            </w:r>
          </w:p>
        </w:tc>
        <w:tc>
          <w:tcPr>
            <w:tcW w:w="1678" w:type="dxa"/>
          </w:tcPr>
          <w:p w14:paraId="719779FE" w14:textId="77777777" w:rsidR="00447D9F" w:rsidRPr="001164DE" w:rsidRDefault="00447D9F" w:rsidP="00447D9F">
            <w:pPr>
              <w:spacing w:line="312" w:lineRule="auto"/>
              <w:rPr>
                <w:rFonts w:ascii="Times New Roman" w:hAnsi="Times New Roman"/>
                <w:sz w:val="28"/>
                <w:szCs w:val="28"/>
              </w:rPr>
            </w:pPr>
            <w:r w:rsidRPr="001164DE">
              <w:rPr>
                <w:rFonts w:ascii="Times New Roman" w:hAnsi="Times New Roman"/>
                <w:sz w:val="28"/>
                <w:szCs w:val="28"/>
              </w:rPr>
              <w:t>File đính kèm</w:t>
            </w:r>
          </w:p>
          <w:p w14:paraId="1BD789F9" w14:textId="5DAA2639" w:rsidR="00447D9F" w:rsidRPr="001164DE" w:rsidRDefault="00447D9F" w:rsidP="00447D9F">
            <w:pPr>
              <w:spacing w:line="312" w:lineRule="auto"/>
              <w:rPr>
                <w:rFonts w:ascii="Times New Roman" w:hAnsi="Times New Roman"/>
                <w:sz w:val="28"/>
                <w:szCs w:val="28"/>
              </w:rPr>
            </w:pPr>
            <w:r w:rsidRPr="001164DE">
              <w:rPr>
                <w:rFonts w:ascii="Times New Roman" w:hAnsi="Times New Roman"/>
                <w:sz w:val="28"/>
                <w:szCs w:val="28"/>
              </w:rPr>
              <w:t>(Ảnh quảng cáo)</w:t>
            </w:r>
          </w:p>
        </w:tc>
        <w:tc>
          <w:tcPr>
            <w:tcW w:w="1688" w:type="dxa"/>
          </w:tcPr>
          <w:p w14:paraId="36D4E2A2" w14:textId="5B40B739" w:rsidR="00447D9F" w:rsidRPr="001164DE" w:rsidRDefault="00447D9F" w:rsidP="00447D9F">
            <w:pPr>
              <w:spacing w:line="312" w:lineRule="auto"/>
              <w:rPr>
                <w:rFonts w:ascii="Times New Roman" w:hAnsi="Times New Roman"/>
                <w:sz w:val="28"/>
                <w:szCs w:val="28"/>
              </w:rPr>
            </w:pPr>
            <w:r w:rsidRPr="001164DE">
              <w:rPr>
                <w:rFonts w:ascii="Times New Roman" w:hAnsi="Times New Roman"/>
                <w:sz w:val="28"/>
                <w:szCs w:val="28"/>
              </w:rPr>
              <w:t>File</w:t>
            </w:r>
          </w:p>
        </w:tc>
        <w:tc>
          <w:tcPr>
            <w:tcW w:w="969" w:type="dxa"/>
          </w:tcPr>
          <w:p w14:paraId="20073E24" w14:textId="6389346B" w:rsidR="00447D9F" w:rsidRPr="001164DE" w:rsidRDefault="00447D9F" w:rsidP="00447D9F">
            <w:pPr>
              <w:spacing w:line="312" w:lineRule="auto"/>
              <w:rPr>
                <w:rFonts w:ascii="Times New Roman" w:hAnsi="Times New Roman"/>
                <w:sz w:val="28"/>
                <w:szCs w:val="28"/>
              </w:rPr>
            </w:pPr>
          </w:p>
        </w:tc>
        <w:tc>
          <w:tcPr>
            <w:tcW w:w="979" w:type="dxa"/>
          </w:tcPr>
          <w:p w14:paraId="50E7A406" w14:textId="77777777" w:rsidR="00447D9F" w:rsidRPr="001164DE" w:rsidRDefault="00447D9F" w:rsidP="00447D9F">
            <w:pPr>
              <w:spacing w:line="312" w:lineRule="auto"/>
              <w:rPr>
                <w:rFonts w:ascii="Times New Roman" w:hAnsi="Times New Roman"/>
                <w:sz w:val="28"/>
                <w:szCs w:val="28"/>
                <w:lang w:val="vi-VN"/>
              </w:rPr>
            </w:pPr>
          </w:p>
        </w:tc>
        <w:tc>
          <w:tcPr>
            <w:tcW w:w="2903" w:type="dxa"/>
          </w:tcPr>
          <w:p w14:paraId="618C55D1" w14:textId="68141256" w:rsidR="00447D9F" w:rsidRPr="001164DE" w:rsidRDefault="00447D9F" w:rsidP="00A44A2C">
            <w:pPr>
              <w:spacing w:line="312" w:lineRule="auto"/>
              <w:jc w:val="both"/>
              <w:rPr>
                <w:rFonts w:ascii="Times New Roman" w:hAnsi="Times New Roman"/>
                <w:sz w:val="28"/>
                <w:szCs w:val="28"/>
              </w:rPr>
            </w:pPr>
            <w:r w:rsidRPr="001164DE">
              <w:rPr>
                <w:rFonts w:ascii="Times New Roman" w:hAnsi="Times New Roman"/>
                <w:sz w:val="28"/>
                <w:szCs w:val="28"/>
              </w:rPr>
              <w:t xml:space="preserve">Cho phép tải lên tệp quảng cáo ở định dạng png, jpg, gif, mp4, jpeg </w:t>
            </w:r>
          </w:p>
        </w:tc>
      </w:tr>
      <w:tr w:rsidR="00447D9F" w:rsidRPr="001164DE" w14:paraId="47A25EB7" w14:textId="77777777" w:rsidTr="00447D9F">
        <w:tc>
          <w:tcPr>
            <w:tcW w:w="759" w:type="dxa"/>
          </w:tcPr>
          <w:p w14:paraId="265F232D" w14:textId="65105D1C" w:rsidR="00447D9F" w:rsidRPr="001164DE" w:rsidRDefault="00447D9F" w:rsidP="00447D9F">
            <w:pPr>
              <w:spacing w:line="312" w:lineRule="auto"/>
              <w:jc w:val="center"/>
              <w:rPr>
                <w:rFonts w:ascii="Times New Roman" w:hAnsi="Times New Roman"/>
                <w:sz w:val="28"/>
                <w:szCs w:val="28"/>
              </w:rPr>
            </w:pPr>
            <w:r w:rsidRPr="001164DE">
              <w:rPr>
                <w:rFonts w:ascii="Times New Roman" w:hAnsi="Times New Roman"/>
                <w:sz w:val="28"/>
                <w:szCs w:val="28"/>
              </w:rPr>
              <w:t>5</w:t>
            </w:r>
          </w:p>
        </w:tc>
        <w:tc>
          <w:tcPr>
            <w:tcW w:w="1678" w:type="dxa"/>
          </w:tcPr>
          <w:p w14:paraId="2AD54C91" w14:textId="45B61485" w:rsidR="00447D9F" w:rsidRPr="001164DE" w:rsidRDefault="00447D9F" w:rsidP="00447D9F">
            <w:pPr>
              <w:spacing w:line="312" w:lineRule="auto"/>
              <w:rPr>
                <w:rFonts w:ascii="Times New Roman" w:hAnsi="Times New Roman"/>
                <w:sz w:val="28"/>
                <w:szCs w:val="28"/>
              </w:rPr>
            </w:pPr>
            <w:r w:rsidRPr="001164DE">
              <w:rPr>
                <w:rFonts w:ascii="Times New Roman" w:hAnsi="Times New Roman"/>
                <w:sz w:val="28"/>
                <w:szCs w:val="28"/>
              </w:rPr>
              <w:t>Liên kết quảng cáo</w:t>
            </w:r>
          </w:p>
        </w:tc>
        <w:tc>
          <w:tcPr>
            <w:tcW w:w="1688" w:type="dxa"/>
          </w:tcPr>
          <w:p w14:paraId="53E71AA3" w14:textId="753E1931" w:rsidR="00447D9F" w:rsidRPr="001164DE" w:rsidRDefault="00447D9F" w:rsidP="00447D9F">
            <w:pPr>
              <w:spacing w:line="312" w:lineRule="auto"/>
              <w:rPr>
                <w:rFonts w:ascii="Times New Roman" w:hAnsi="Times New Roman"/>
                <w:sz w:val="28"/>
                <w:szCs w:val="28"/>
              </w:rPr>
            </w:pPr>
            <w:r w:rsidRPr="001164DE">
              <w:rPr>
                <w:rFonts w:ascii="Times New Roman" w:hAnsi="Times New Roman"/>
                <w:sz w:val="28"/>
                <w:szCs w:val="28"/>
              </w:rPr>
              <w:t>Chuỗi ký tự (200)</w:t>
            </w:r>
          </w:p>
        </w:tc>
        <w:tc>
          <w:tcPr>
            <w:tcW w:w="969" w:type="dxa"/>
          </w:tcPr>
          <w:p w14:paraId="63F5AF63" w14:textId="5D22BF71" w:rsidR="00447D9F" w:rsidRPr="001164DE" w:rsidRDefault="00447D9F" w:rsidP="00447D9F">
            <w:pPr>
              <w:spacing w:line="312" w:lineRule="auto"/>
              <w:rPr>
                <w:rFonts w:ascii="Times New Roman" w:hAnsi="Times New Roman"/>
                <w:sz w:val="28"/>
                <w:szCs w:val="28"/>
              </w:rPr>
            </w:pPr>
            <w:r w:rsidRPr="001164DE">
              <w:rPr>
                <w:rFonts w:ascii="Times New Roman" w:hAnsi="Times New Roman"/>
                <w:sz w:val="28"/>
                <w:szCs w:val="28"/>
              </w:rPr>
              <w:t>Có</w:t>
            </w:r>
          </w:p>
        </w:tc>
        <w:tc>
          <w:tcPr>
            <w:tcW w:w="979" w:type="dxa"/>
          </w:tcPr>
          <w:p w14:paraId="63565070" w14:textId="77777777" w:rsidR="00447D9F" w:rsidRPr="001164DE" w:rsidRDefault="00447D9F" w:rsidP="00447D9F">
            <w:pPr>
              <w:spacing w:line="312" w:lineRule="auto"/>
              <w:rPr>
                <w:rFonts w:ascii="Times New Roman" w:hAnsi="Times New Roman"/>
                <w:sz w:val="28"/>
                <w:szCs w:val="28"/>
                <w:lang w:val="vi-VN"/>
              </w:rPr>
            </w:pPr>
          </w:p>
        </w:tc>
        <w:tc>
          <w:tcPr>
            <w:tcW w:w="2903" w:type="dxa"/>
          </w:tcPr>
          <w:p w14:paraId="0158D2FA" w14:textId="360C8FEC" w:rsidR="00447D9F" w:rsidRPr="001164DE" w:rsidRDefault="00447D9F" w:rsidP="00A44A2C">
            <w:pPr>
              <w:spacing w:line="312" w:lineRule="auto"/>
              <w:jc w:val="both"/>
              <w:rPr>
                <w:rFonts w:ascii="Times New Roman" w:hAnsi="Times New Roman"/>
                <w:sz w:val="28"/>
                <w:szCs w:val="28"/>
              </w:rPr>
            </w:pPr>
            <w:r w:rsidRPr="001164DE">
              <w:rPr>
                <w:rFonts w:ascii="Times New Roman" w:hAnsi="Times New Roman"/>
                <w:sz w:val="28"/>
                <w:szCs w:val="28"/>
              </w:rPr>
              <w:t>Cho phép điền liên kết quảng cáo</w:t>
            </w:r>
          </w:p>
        </w:tc>
      </w:tr>
      <w:tr w:rsidR="00447D9F" w:rsidRPr="001164DE" w14:paraId="01A29E7A" w14:textId="77777777" w:rsidTr="00447D9F">
        <w:tc>
          <w:tcPr>
            <w:tcW w:w="759" w:type="dxa"/>
          </w:tcPr>
          <w:p w14:paraId="3B187E87" w14:textId="1AFA12AD" w:rsidR="00447D9F" w:rsidRPr="001164DE" w:rsidRDefault="00447D9F" w:rsidP="00447D9F">
            <w:pPr>
              <w:spacing w:line="312" w:lineRule="auto"/>
              <w:jc w:val="center"/>
              <w:rPr>
                <w:rFonts w:ascii="Times New Roman" w:hAnsi="Times New Roman"/>
                <w:sz w:val="28"/>
                <w:szCs w:val="28"/>
              </w:rPr>
            </w:pPr>
            <w:r w:rsidRPr="001164DE">
              <w:rPr>
                <w:rFonts w:ascii="Times New Roman" w:hAnsi="Times New Roman"/>
                <w:sz w:val="28"/>
                <w:szCs w:val="28"/>
              </w:rPr>
              <w:t>6</w:t>
            </w:r>
          </w:p>
        </w:tc>
        <w:tc>
          <w:tcPr>
            <w:tcW w:w="1678" w:type="dxa"/>
          </w:tcPr>
          <w:p w14:paraId="35BAE380" w14:textId="19B8D3D0" w:rsidR="00447D9F" w:rsidRPr="001164DE" w:rsidRDefault="00447D9F" w:rsidP="00447D9F">
            <w:pPr>
              <w:spacing w:line="312" w:lineRule="auto"/>
              <w:rPr>
                <w:rFonts w:ascii="Times New Roman" w:hAnsi="Times New Roman"/>
                <w:sz w:val="28"/>
                <w:szCs w:val="28"/>
              </w:rPr>
            </w:pPr>
            <w:r w:rsidRPr="001164DE">
              <w:rPr>
                <w:rFonts w:ascii="Times New Roman" w:hAnsi="Times New Roman"/>
                <w:sz w:val="28"/>
                <w:szCs w:val="28"/>
              </w:rPr>
              <w:t>Vị trí đặt quảng cáo</w:t>
            </w:r>
          </w:p>
        </w:tc>
        <w:tc>
          <w:tcPr>
            <w:tcW w:w="1688" w:type="dxa"/>
          </w:tcPr>
          <w:p w14:paraId="5DB672E6" w14:textId="62092153" w:rsidR="00447D9F" w:rsidRPr="001164DE" w:rsidRDefault="00447D9F" w:rsidP="00447D9F">
            <w:pPr>
              <w:spacing w:line="312" w:lineRule="auto"/>
              <w:rPr>
                <w:rFonts w:ascii="Times New Roman" w:hAnsi="Times New Roman"/>
                <w:sz w:val="28"/>
                <w:szCs w:val="28"/>
              </w:rPr>
            </w:pPr>
          </w:p>
        </w:tc>
        <w:tc>
          <w:tcPr>
            <w:tcW w:w="969" w:type="dxa"/>
          </w:tcPr>
          <w:p w14:paraId="3B62D3BF" w14:textId="13504C64" w:rsidR="00447D9F" w:rsidRPr="001164DE" w:rsidRDefault="00447D9F" w:rsidP="00447D9F">
            <w:pPr>
              <w:spacing w:line="312" w:lineRule="auto"/>
              <w:rPr>
                <w:rFonts w:ascii="Times New Roman" w:hAnsi="Times New Roman"/>
                <w:sz w:val="28"/>
                <w:szCs w:val="28"/>
              </w:rPr>
            </w:pPr>
            <w:r w:rsidRPr="001164DE">
              <w:rPr>
                <w:rFonts w:ascii="Times New Roman" w:hAnsi="Times New Roman"/>
                <w:sz w:val="28"/>
                <w:szCs w:val="28"/>
              </w:rPr>
              <w:t>Có</w:t>
            </w:r>
          </w:p>
        </w:tc>
        <w:tc>
          <w:tcPr>
            <w:tcW w:w="979" w:type="dxa"/>
          </w:tcPr>
          <w:p w14:paraId="59621955" w14:textId="77777777" w:rsidR="00447D9F" w:rsidRPr="001164DE" w:rsidRDefault="00447D9F" w:rsidP="00447D9F">
            <w:pPr>
              <w:spacing w:line="312" w:lineRule="auto"/>
              <w:rPr>
                <w:rFonts w:ascii="Times New Roman" w:hAnsi="Times New Roman"/>
                <w:sz w:val="28"/>
                <w:szCs w:val="28"/>
                <w:lang w:val="vi-VN"/>
              </w:rPr>
            </w:pPr>
          </w:p>
        </w:tc>
        <w:tc>
          <w:tcPr>
            <w:tcW w:w="2903" w:type="dxa"/>
          </w:tcPr>
          <w:p w14:paraId="459B3A1B" w14:textId="77777777" w:rsidR="00447D9F" w:rsidRPr="001164DE" w:rsidRDefault="00447D9F" w:rsidP="00A44A2C">
            <w:pPr>
              <w:spacing w:line="312" w:lineRule="auto"/>
              <w:jc w:val="both"/>
              <w:rPr>
                <w:rFonts w:ascii="Times New Roman" w:hAnsi="Times New Roman"/>
                <w:sz w:val="28"/>
                <w:szCs w:val="28"/>
              </w:rPr>
            </w:pPr>
            <w:r w:rsidRPr="001164DE">
              <w:rPr>
                <w:rFonts w:ascii="Times New Roman" w:hAnsi="Times New Roman"/>
                <w:sz w:val="28"/>
                <w:szCs w:val="28"/>
              </w:rPr>
              <w:t xml:space="preserve">Cho phép chọn vị trí đặt quảng cáo </w:t>
            </w:r>
          </w:p>
          <w:p w14:paraId="6F10E5F6" w14:textId="77777777" w:rsidR="00447D9F" w:rsidRPr="001164DE" w:rsidRDefault="00447D9F" w:rsidP="00A44A2C">
            <w:pPr>
              <w:spacing w:line="312" w:lineRule="auto"/>
              <w:jc w:val="both"/>
              <w:rPr>
                <w:rFonts w:ascii="Times New Roman" w:hAnsi="Times New Roman"/>
                <w:sz w:val="28"/>
                <w:szCs w:val="28"/>
                <w:lang w:eastAsia="x-none"/>
              </w:rPr>
            </w:pPr>
            <w:r w:rsidRPr="001164DE">
              <w:rPr>
                <w:rFonts w:ascii="Times New Roman" w:hAnsi="Times New Roman"/>
                <w:sz w:val="28"/>
                <w:szCs w:val="28"/>
                <w:lang w:eastAsia="x-none"/>
              </w:rPr>
              <w:t>+ bên phải</w:t>
            </w:r>
          </w:p>
          <w:p w14:paraId="76530B7F" w14:textId="77777777" w:rsidR="00447D9F" w:rsidRPr="001164DE" w:rsidRDefault="00447D9F" w:rsidP="00A44A2C">
            <w:pPr>
              <w:spacing w:line="312" w:lineRule="auto"/>
              <w:jc w:val="both"/>
              <w:rPr>
                <w:rFonts w:ascii="Times New Roman" w:hAnsi="Times New Roman"/>
                <w:sz w:val="28"/>
                <w:szCs w:val="28"/>
                <w:lang w:eastAsia="x-none"/>
              </w:rPr>
            </w:pPr>
            <w:r w:rsidRPr="001164DE">
              <w:rPr>
                <w:rFonts w:ascii="Times New Roman" w:hAnsi="Times New Roman"/>
                <w:sz w:val="28"/>
                <w:szCs w:val="28"/>
                <w:lang w:eastAsia="x-none"/>
              </w:rPr>
              <w:t>+ bên phải trên trang chủ</w:t>
            </w:r>
          </w:p>
          <w:p w14:paraId="6AECEE29" w14:textId="77777777" w:rsidR="00447D9F" w:rsidRPr="001164DE" w:rsidRDefault="00447D9F" w:rsidP="00A44A2C">
            <w:pPr>
              <w:spacing w:line="312" w:lineRule="auto"/>
              <w:jc w:val="both"/>
              <w:rPr>
                <w:rFonts w:ascii="Times New Roman" w:hAnsi="Times New Roman"/>
                <w:sz w:val="28"/>
                <w:szCs w:val="28"/>
                <w:lang w:eastAsia="x-none"/>
              </w:rPr>
            </w:pPr>
            <w:r w:rsidRPr="001164DE">
              <w:rPr>
                <w:rFonts w:ascii="Times New Roman" w:hAnsi="Times New Roman"/>
                <w:sz w:val="28"/>
                <w:szCs w:val="28"/>
                <w:lang w:eastAsia="x-none"/>
              </w:rPr>
              <w:t>+ Dưới menu chính</w:t>
            </w:r>
          </w:p>
          <w:p w14:paraId="1E7991CF" w14:textId="77777777" w:rsidR="00447D9F" w:rsidRPr="001164DE" w:rsidRDefault="00447D9F" w:rsidP="00A44A2C">
            <w:pPr>
              <w:spacing w:line="312" w:lineRule="auto"/>
              <w:jc w:val="both"/>
              <w:rPr>
                <w:rFonts w:ascii="Times New Roman" w:hAnsi="Times New Roman"/>
                <w:sz w:val="28"/>
                <w:szCs w:val="28"/>
                <w:lang w:eastAsia="x-none"/>
              </w:rPr>
            </w:pPr>
            <w:r w:rsidRPr="001164DE">
              <w:rPr>
                <w:rFonts w:ascii="Times New Roman" w:hAnsi="Times New Roman"/>
                <w:sz w:val="28"/>
                <w:szCs w:val="28"/>
                <w:lang w:eastAsia="x-none"/>
              </w:rPr>
              <w:t>+ Giữa trang chủ</w:t>
            </w:r>
          </w:p>
          <w:p w14:paraId="2372AEA4" w14:textId="7ED704B4" w:rsidR="00447D9F" w:rsidRPr="001164DE" w:rsidRDefault="00447D9F" w:rsidP="00A44A2C">
            <w:pPr>
              <w:spacing w:line="312" w:lineRule="auto"/>
              <w:jc w:val="both"/>
              <w:rPr>
                <w:rFonts w:ascii="Times New Roman" w:hAnsi="Times New Roman"/>
                <w:sz w:val="28"/>
                <w:szCs w:val="28"/>
              </w:rPr>
            </w:pPr>
            <w:r w:rsidRPr="001164DE">
              <w:rPr>
                <w:rFonts w:ascii="Times New Roman" w:hAnsi="Times New Roman"/>
                <w:sz w:val="28"/>
                <w:szCs w:val="28"/>
                <w:lang w:eastAsia="x-none"/>
              </w:rPr>
              <w:t>+ Trên chân trang</w:t>
            </w:r>
          </w:p>
        </w:tc>
      </w:tr>
    </w:tbl>
    <w:p w14:paraId="4524C82D" w14:textId="77777777" w:rsidR="009D7060" w:rsidRPr="001164DE" w:rsidRDefault="009D7060" w:rsidP="0090566F">
      <w:pPr>
        <w:pStyle w:val="Heading4"/>
      </w:pPr>
      <w:r w:rsidRPr="001164DE">
        <w:t>Điều kiện thực hiện</w:t>
      </w:r>
    </w:p>
    <w:p w14:paraId="2F2049A1" w14:textId="77777777" w:rsidR="00704121" w:rsidRPr="001164DE" w:rsidRDefault="00704121" w:rsidP="002B7031">
      <w:pPr>
        <w:pStyle w:val="Style2"/>
        <w:spacing w:line="312" w:lineRule="auto"/>
      </w:pPr>
      <w:r w:rsidRPr="001164DE">
        <w:t xml:space="preserve">NSD đã đăng nhập thành công và truy cập vào chức năng quản lý thông tin quảng cáo </w:t>
      </w:r>
    </w:p>
    <w:p w14:paraId="04B572D1" w14:textId="77777777" w:rsidR="009D7060" w:rsidRPr="001164DE" w:rsidRDefault="009D7060" w:rsidP="0090566F">
      <w:pPr>
        <w:pStyle w:val="Heading4"/>
      </w:pPr>
      <w:r w:rsidRPr="001164DE">
        <w:t>Yêu cầu đặc biệt/ Ràng buộc</w:t>
      </w:r>
    </w:p>
    <w:p w14:paraId="400280C9" w14:textId="77777777" w:rsidR="009E2D37" w:rsidRPr="001164DE" w:rsidRDefault="00704121" w:rsidP="002B7031">
      <w:pPr>
        <w:pStyle w:val="Style2"/>
        <w:spacing w:line="312" w:lineRule="auto"/>
      </w:pPr>
      <w:r w:rsidRPr="001164DE">
        <w:t>NSD đã được phân quyền quản lý thông tin quảng cáo</w:t>
      </w:r>
    </w:p>
    <w:p w14:paraId="74A60660" w14:textId="08F1AEC2" w:rsidR="009D7060" w:rsidRPr="001164DE" w:rsidRDefault="00BA4386" w:rsidP="0090566F">
      <w:pPr>
        <w:pStyle w:val="Heading4"/>
      </w:pPr>
      <w:r>
        <w:t>Luồng xử lý dữ liệu</w:t>
      </w:r>
    </w:p>
    <w:p w14:paraId="204F8FA8" w14:textId="0D85BBFA" w:rsidR="00A84F88" w:rsidRDefault="00A84F88" w:rsidP="002B7031">
      <w:pPr>
        <w:pStyle w:val="ListParagraph"/>
        <w:spacing w:line="312" w:lineRule="auto"/>
      </w:pPr>
      <w:r w:rsidRPr="001164DE">
        <w:t>Hủy (từ chối) yêu cầu quảng cáo</w:t>
      </w:r>
    </w:p>
    <w:p w14:paraId="5E8921FC" w14:textId="21435284" w:rsidR="00BD2B08" w:rsidRPr="001164DE" w:rsidRDefault="00BD2B08" w:rsidP="00BD2B08">
      <w:pPr>
        <w:pStyle w:val="ListParagraph"/>
        <w:numPr>
          <w:ilvl w:val="0"/>
          <w:numId w:val="0"/>
        </w:numPr>
        <w:spacing w:line="312" w:lineRule="auto"/>
        <w:ind w:left="90"/>
      </w:pPr>
      <w:r>
        <w:rPr>
          <w:noProof/>
          <w:lang w:val="en-US" w:eastAsia="en-US"/>
        </w:rPr>
        <w:lastRenderedPageBreak/>
        <w:drawing>
          <wp:inline distT="0" distB="0" distL="0" distR="0" wp14:anchorId="2EC165A6" wp14:editId="2BE51601">
            <wp:extent cx="5760085" cy="2408555"/>
            <wp:effectExtent l="19050" t="19050" r="12065" b="1079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60085" cy="2408555"/>
                    </a:xfrm>
                    <a:prstGeom prst="rect">
                      <a:avLst/>
                    </a:prstGeom>
                    <a:ln>
                      <a:solidFill>
                        <a:schemeClr val="tx1"/>
                      </a:solidFill>
                    </a:ln>
                  </pic:spPr>
                </pic:pic>
              </a:graphicData>
            </a:graphic>
          </wp:inline>
        </w:drawing>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44"/>
        <w:gridCol w:w="2660"/>
        <w:gridCol w:w="5357"/>
      </w:tblGrid>
      <w:tr w:rsidR="00A84F88" w:rsidRPr="001164DE" w14:paraId="1338D005" w14:textId="77777777" w:rsidTr="00D8052F">
        <w:trPr>
          <w:trHeight w:val="510"/>
          <w:tblHeader/>
        </w:trPr>
        <w:tc>
          <w:tcPr>
            <w:tcW w:w="576" w:type="pct"/>
            <w:shd w:val="clear" w:color="auto" w:fill="E7E6E6" w:themeFill="background2"/>
            <w:vAlign w:val="center"/>
          </w:tcPr>
          <w:p w14:paraId="2746E066" w14:textId="77777777" w:rsidR="00A84F88" w:rsidRPr="001164DE" w:rsidRDefault="00A84F88"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Bước thực hiện</w:t>
            </w:r>
          </w:p>
        </w:tc>
        <w:tc>
          <w:tcPr>
            <w:tcW w:w="1468" w:type="pct"/>
            <w:shd w:val="clear" w:color="auto" w:fill="E7E6E6" w:themeFill="background2"/>
            <w:vAlign w:val="center"/>
          </w:tcPr>
          <w:p w14:paraId="651B5DA7" w14:textId="77777777" w:rsidR="00A84F88" w:rsidRPr="001164DE" w:rsidRDefault="00A84F88"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Chủ thể thực hiện</w:t>
            </w:r>
          </w:p>
        </w:tc>
        <w:tc>
          <w:tcPr>
            <w:tcW w:w="2956" w:type="pct"/>
            <w:shd w:val="clear" w:color="auto" w:fill="E7E6E6" w:themeFill="background2"/>
            <w:vAlign w:val="center"/>
          </w:tcPr>
          <w:p w14:paraId="65E4BD23" w14:textId="77777777" w:rsidR="00A84F88" w:rsidRPr="001164DE" w:rsidRDefault="00A84F88"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Nội dung</w:t>
            </w:r>
          </w:p>
        </w:tc>
      </w:tr>
      <w:tr w:rsidR="00D8052F" w:rsidRPr="001164DE" w14:paraId="6F8CD3D7" w14:textId="77777777" w:rsidTr="00D8052F">
        <w:trPr>
          <w:trHeight w:val="510"/>
        </w:trPr>
        <w:tc>
          <w:tcPr>
            <w:tcW w:w="576" w:type="pct"/>
            <w:shd w:val="clear" w:color="auto" w:fill="auto"/>
          </w:tcPr>
          <w:p w14:paraId="0590FD4D" w14:textId="77777777" w:rsidR="00D8052F" w:rsidRPr="001164DE" w:rsidRDefault="00D8052F"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lang w:val="vi-VN"/>
              </w:rPr>
              <w:t>1</w:t>
            </w:r>
          </w:p>
        </w:tc>
        <w:tc>
          <w:tcPr>
            <w:tcW w:w="1468" w:type="pct"/>
            <w:shd w:val="clear" w:color="auto" w:fill="auto"/>
          </w:tcPr>
          <w:p w14:paraId="26523044" w14:textId="77777777" w:rsidR="00D8052F" w:rsidRPr="001164DE" w:rsidRDefault="00D8052F"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lang w:val="vi-VN"/>
              </w:rPr>
              <w:t>NSD</w:t>
            </w:r>
            <w:r w:rsidRPr="001164DE">
              <w:rPr>
                <w:rFonts w:ascii="Times New Roman" w:hAnsi="Times New Roman" w:cs="Times New Roman"/>
                <w:sz w:val="28"/>
                <w:szCs w:val="28"/>
              </w:rPr>
              <w:t xml:space="preserve"> (Người quản trị nội dung)</w:t>
            </w:r>
          </w:p>
        </w:tc>
        <w:tc>
          <w:tcPr>
            <w:tcW w:w="2956" w:type="pct"/>
            <w:shd w:val="clear" w:color="auto" w:fill="auto"/>
          </w:tcPr>
          <w:p w14:paraId="3A126A82" w14:textId="77777777" w:rsidR="00D8052F" w:rsidRPr="001164DE" w:rsidRDefault="00D8052F"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Truy cập vào mục Quản lý yêu cầu Quảng cáo, kích chọn (Duyệt) ở yêu cầu cần từ chối</w:t>
            </w:r>
          </w:p>
        </w:tc>
      </w:tr>
      <w:tr w:rsidR="00D8052F" w:rsidRPr="001164DE" w14:paraId="30B9F79A" w14:textId="77777777" w:rsidTr="00D8052F">
        <w:trPr>
          <w:trHeight w:val="510"/>
        </w:trPr>
        <w:tc>
          <w:tcPr>
            <w:tcW w:w="576" w:type="pct"/>
            <w:shd w:val="clear" w:color="auto" w:fill="auto"/>
          </w:tcPr>
          <w:p w14:paraId="08A7DE6A" w14:textId="77777777" w:rsidR="00D8052F" w:rsidRPr="001164DE" w:rsidRDefault="00D8052F" w:rsidP="002B7031">
            <w:pPr>
              <w:spacing w:after="0" w:line="312" w:lineRule="auto"/>
              <w:jc w:val="center"/>
              <w:rPr>
                <w:rFonts w:ascii="Times New Roman" w:hAnsi="Times New Roman" w:cs="Times New Roman"/>
                <w:sz w:val="28"/>
                <w:szCs w:val="28"/>
              </w:rPr>
            </w:pPr>
            <w:r w:rsidRPr="001164DE">
              <w:rPr>
                <w:rFonts w:ascii="Times New Roman" w:hAnsi="Times New Roman" w:cs="Times New Roman"/>
                <w:sz w:val="28"/>
                <w:szCs w:val="28"/>
              </w:rPr>
              <w:t>2</w:t>
            </w:r>
          </w:p>
        </w:tc>
        <w:tc>
          <w:tcPr>
            <w:tcW w:w="1468" w:type="pct"/>
            <w:shd w:val="clear" w:color="auto" w:fill="auto"/>
          </w:tcPr>
          <w:p w14:paraId="2B0C2D00" w14:textId="77777777" w:rsidR="00D8052F" w:rsidRPr="001164DE" w:rsidRDefault="00D8052F"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Hệ thống</w:t>
            </w:r>
          </w:p>
        </w:tc>
        <w:tc>
          <w:tcPr>
            <w:tcW w:w="2956" w:type="pct"/>
            <w:shd w:val="clear" w:color="auto" w:fill="auto"/>
          </w:tcPr>
          <w:p w14:paraId="7408C875" w14:textId="77777777" w:rsidR="00D8052F" w:rsidRPr="001164DE" w:rsidRDefault="00D8052F"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Hiển thị màn hình chi tiết yêu cầu quảng cáo</w:t>
            </w:r>
          </w:p>
          <w:p w14:paraId="0D271E16" w14:textId="6A5FF25D" w:rsidR="00D476DA" w:rsidRPr="001164DE" w:rsidRDefault="00D476DA" w:rsidP="002B7031">
            <w:pPr>
              <w:spacing w:after="0" w:line="312" w:lineRule="auto"/>
              <w:rPr>
                <w:rFonts w:ascii="Times New Roman" w:hAnsi="Times New Roman" w:cs="Times New Roman"/>
                <w:sz w:val="28"/>
                <w:szCs w:val="28"/>
              </w:rPr>
            </w:pPr>
          </w:p>
        </w:tc>
      </w:tr>
      <w:tr w:rsidR="00D8052F" w:rsidRPr="001164DE" w14:paraId="227784F7" w14:textId="77777777" w:rsidTr="00D8052F">
        <w:trPr>
          <w:trHeight w:val="510"/>
        </w:trPr>
        <w:tc>
          <w:tcPr>
            <w:tcW w:w="576" w:type="pct"/>
            <w:shd w:val="clear" w:color="auto" w:fill="auto"/>
          </w:tcPr>
          <w:p w14:paraId="695C9EF7" w14:textId="77777777" w:rsidR="00D8052F" w:rsidRPr="001164DE" w:rsidRDefault="00D8052F" w:rsidP="002B7031">
            <w:pPr>
              <w:spacing w:after="0" w:line="312" w:lineRule="auto"/>
              <w:jc w:val="center"/>
              <w:rPr>
                <w:rFonts w:ascii="Times New Roman" w:hAnsi="Times New Roman" w:cs="Times New Roman"/>
                <w:sz w:val="28"/>
                <w:szCs w:val="28"/>
              </w:rPr>
            </w:pPr>
            <w:r w:rsidRPr="001164DE">
              <w:rPr>
                <w:rFonts w:ascii="Times New Roman" w:hAnsi="Times New Roman" w:cs="Times New Roman"/>
                <w:sz w:val="28"/>
                <w:szCs w:val="28"/>
              </w:rPr>
              <w:t>3</w:t>
            </w:r>
          </w:p>
        </w:tc>
        <w:tc>
          <w:tcPr>
            <w:tcW w:w="1468" w:type="pct"/>
            <w:shd w:val="clear" w:color="auto" w:fill="auto"/>
          </w:tcPr>
          <w:p w14:paraId="214B69A3" w14:textId="77777777" w:rsidR="00D8052F" w:rsidRPr="001164DE" w:rsidRDefault="00D8052F"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NSD</w:t>
            </w:r>
            <w:r w:rsidRPr="001164DE">
              <w:rPr>
                <w:rFonts w:ascii="Times New Roman" w:hAnsi="Times New Roman" w:cs="Times New Roman"/>
                <w:sz w:val="28"/>
                <w:szCs w:val="28"/>
              </w:rPr>
              <w:t xml:space="preserve"> (Người quản trị nội dung)</w:t>
            </w:r>
          </w:p>
        </w:tc>
        <w:tc>
          <w:tcPr>
            <w:tcW w:w="2956" w:type="pct"/>
            <w:shd w:val="clear" w:color="auto" w:fill="auto"/>
          </w:tcPr>
          <w:p w14:paraId="65204803" w14:textId="77777777" w:rsidR="00D8052F" w:rsidRPr="001164DE" w:rsidRDefault="00D8052F"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Chọn “Từ chối”</w:t>
            </w:r>
          </w:p>
        </w:tc>
      </w:tr>
      <w:tr w:rsidR="00D8052F" w:rsidRPr="001164DE" w14:paraId="637D748A" w14:textId="77777777" w:rsidTr="00D8052F">
        <w:trPr>
          <w:trHeight w:val="510"/>
        </w:trPr>
        <w:tc>
          <w:tcPr>
            <w:tcW w:w="576" w:type="pct"/>
            <w:shd w:val="clear" w:color="auto" w:fill="auto"/>
          </w:tcPr>
          <w:p w14:paraId="5E34C475" w14:textId="77777777" w:rsidR="00D8052F" w:rsidRPr="001164DE" w:rsidRDefault="00D8052F"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rPr>
              <w:t>4</w:t>
            </w:r>
          </w:p>
        </w:tc>
        <w:tc>
          <w:tcPr>
            <w:tcW w:w="1468" w:type="pct"/>
            <w:shd w:val="clear" w:color="auto" w:fill="auto"/>
          </w:tcPr>
          <w:p w14:paraId="29619658" w14:textId="77777777" w:rsidR="00D8052F" w:rsidRPr="001164DE" w:rsidRDefault="00D8052F"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Hệ thống</w:t>
            </w:r>
          </w:p>
        </w:tc>
        <w:tc>
          <w:tcPr>
            <w:tcW w:w="2956" w:type="pct"/>
            <w:shd w:val="clear" w:color="auto" w:fill="auto"/>
          </w:tcPr>
          <w:p w14:paraId="1FD17FA5" w14:textId="77777777" w:rsidR="00D8052F" w:rsidRPr="001164DE" w:rsidRDefault="00D8052F"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Hệ thống kiểm tra kiểu dữ liệu của các trường thông tin đảm bảo đúng yêu cầu bảng “Thiết kế trường dữ liệu” chức năng Hủy yêu cầu quảng cáo</w:t>
            </w:r>
          </w:p>
          <w:p w14:paraId="431A8FF8" w14:textId="1A62286B" w:rsidR="00D8052F" w:rsidRPr="001164DE" w:rsidRDefault="00D8052F"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 Nếu hợp lệ, cập nhật trạng thái của yêu cầu thành “Từ chối duyệt”</w:t>
            </w:r>
            <w:r w:rsidR="00AF77F8" w:rsidRPr="001164DE">
              <w:rPr>
                <w:rFonts w:ascii="Times New Roman" w:hAnsi="Times New Roman" w:cs="Times New Roman"/>
                <w:sz w:val="28"/>
                <w:szCs w:val="28"/>
              </w:rPr>
              <w:t xml:space="preserve"> trong CSDL</w:t>
            </w:r>
            <w:r w:rsidRPr="001164DE">
              <w:rPr>
                <w:rFonts w:ascii="Times New Roman" w:hAnsi="Times New Roman" w:cs="Times New Roman"/>
                <w:sz w:val="28"/>
                <w:szCs w:val="28"/>
              </w:rPr>
              <w:t>, hiển thị thông báo yêu cầu đã bị từ chối</w:t>
            </w:r>
          </w:p>
          <w:p w14:paraId="31D30A7C" w14:textId="77777777" w:rsidR="00D8052F" w:rsidRPr="001164DE" w:rsidRDefault="00D8052F"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 Nếu không hợp lệ, hệ thống hiển thị thông báo lỗi tương ứng</w:t>
            </w:r>
          </w:p>
          <w:p w14:paraId="5B9D7EC5" w14:textId="77777777" w:rsidR="00A24D20" w:rsidRPr="001164DE" w:rsidRDefault="00A24D20" w:rsidP="00A24D20">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Chi tiết tại mục:</w:t>
            </w:r>
          </w:p>
          <w:p w14:paraId="0AD7F547" w14:textId="6893C0E9" w:rsidR="00A24D20" w:rsidRPr="001164DE" w:rsidRDefault="00A84D61" w:rsidP="00A24D20">
            <w:pPr>
              <w:spacing w:after="0" w:line="312" w:lineRule="auto"/>
              <w:rPr>
                <w:rFonts w:ascii="Times New Roman" w:hAnsi="Times New Roman" w:cs="Times New Roman"/>
                <w:b/>
                <w:bCs/>
                <w:sz w:val="28"/>
                <w:szCs w:val="28"/>
              </w:rPr>
            </w:pPr>
            <w:r w:rsidRPr="00A84D61">
              <w:rPr>
                <w:rFonts w:ascii="Times New Roman" w:hAnsi="Times New Roman" w:cs="Times New Roman"/>
                <w:b/>
                <w:bCs/>
                <w:sz w:val="28"/>
                <w:szCs w:val="28"/>
              </w:rPr>
              <w:t>V. PHỤ LỤC DANH SÁCH CÁC HÀM THỦ TỤC VÀ THUẬT TOÁN SỬ DỤNG</w:t>
            </w:r>
          </w:p>
          <w:p w14:paraId="6D11EB51" w14:textId="04476162" w:rsidR="00A24D20" w:rsidRPr="001164DE" w:rsidRDefault="00446DC2" w:rsidP="00A24D20">
            <w:pPr>
              <w:spacing w:after="0" w:line="312" w:lineRule="auto"/>
              <w:rPr>
                <w:rFonts w:ascii="Times New Roman" w:hAnsi="Times New Roman" w:cs="Times New Roman"/>
                <w:sz w:val="28"/>
                <w:szCs w:val="28"/>
              </w:rPr>
            </w:pPr>
            <w:hyperlink w:anchor="_14._Hủy_(từ" w:history="1">
              <w:r w:rsidR="00E27970" w:rsidRPr="001164DE">
                <w:rPr>
                  <w:rStyle w:val="Hyperlink"/>
                  <w:rFonts w:ascii="Times New Roman" w:hAnsi="Times New Roman" w:cs="Times New Roman"/>
                  <w:b/>
                  <w:bCs/>
                  <w:sz w:val="28"/>
                  <w:szCs w:val="28"/>
                </w:rPr>
                <w:t>14</w:t>
              </w:r>
              <w:r w:rsidR="00A24D20" w:rsidRPr="001164DE">
                <w:rPr>
                  <w:rStyle w:val="Hyperlink"/>
                  <w:rFonts w:ascii="Times New Roman" w:hAnsi="Times New Roman" w:cs="Times New Roman"/>
                  <w:b/>
                  <w:bCs/>
                  <w:sz w:val="28"/>
                  <w:szCs w:val="28"/>
                </w:rPr>
                <w:t>. Hủy (từ chối) yêu cầu quảng cáo</w:t>
              </w:r>
            </w:hyperlink>
          </w:p>
        </w:tc>
      </w:tr>
    </w:tbl>
    <w:p w14:paraId="5EECC48C" w14:textId="77777777" w:rsidR="00A84F88" w:rsidRPr="001164DE" w:rsidRDefault="00A84F88" w:rsidP="002B7031">
      <w:pPr>
        <w:pStyle w:val="ListParagraph"/>
        <w:spacing w:line="312" w:lineRule="auto"/>
      </w:pPr>
      <w:r w:rsidRPr="001164DE">
        <w:t>Thiết lập thông tin quảng cáo</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44"/>
        <w:gridCol w:w="2178"/>
        <w:gridCol w:w="5839"/>
      </w:tblGrid>
      <w:tr w:rsidR="00A84F88" w:rsidRPr="001164DE" w14:paraId="2A71D504" w14:textId="77777777" w:rsidTr="00A84F88">
        <w:trPr>
          <w:trHeight w:val="510"/>
          <w:tblHeader/>
        </w:trPr>
        <w:tc>
          <w:tcPr>
            <w:tcW w:w="576" w:type="pct"/>
            <w:shd w:val="clear" w:color="auto" w:fill="E7E6E6" w:themeFill="background2"/>
            <w:vAlign w:val="center"/>
          </w:tcPr>
          <w:p w14:paraId="3C3D16B6" w14:textId="77777777" w:rsidR="00A84F88" w:rsidRPr="001164DE" w:rsidRDefault="00A84F88"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lastRenderedPageBreak/>
              <w:t>Bước thực hiện</w:t>
            </w:r>
          </w:p>
        </w:tc>
        <w:tc>
          <w:tcPr>
            <w:tcW w:w="1202" w:type="pct"/>
            <w:shd w:val="clear" w:color="auto" w:fill="E7E6E6" w:themeFill="background2"/>
            <w:vAlign w:val="center"/>
          </w:tcPr>
          <w:p w14:paraId="0E9D1485" w14:textId="77777777" w:rsidR="00A84F88" w:rsidRPr="001164DE" w:rsidRDefault="00A84F88"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Chủ thể thực hiện</w:t>
            </w:r>
          </w:p>
        </w:tc>
        <w:tc>
          <w:tcPr>
            <w:tcW w:w="3222" w:type="pct"/>
            <w:shd w:val="clear" w:color="auto" w:fill="E7E6E6" w:themeFill="background2"/>
            <w:vAlign w:val="center"/>
          </w:tcPr>
          <w:p w14:paraId="3B28E1F9" w14:textId="77777777" w:rsidR="00A84F88" w:rsidRPr="001164DE" w:rsidRDefault="00A84F88"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Nội dung</w:t>
            </w:r>
          </w:p>
        </w:tc>
      </w:tr>
      <w:tr w:rsidR="00C6235B" w:rsidRPr="001164DE" w14:paraId="79975194" w14:textId="77777777" w:rsidTr="00A84F88">
        <w:trPr>
          <w:trHeight w:val="510"/>
        </w:trPr>
        <w:tc>
          <w:tcPr>
            <w:tcW w:w="576" w:type="pct"/>
            <w:shd w:val="clear" w:color="auto" w:fill="auto"/>
          </w:tcPr>
          <w:p w14:paraId="6C05BFD6" w14:textId="77777777" w:rsidR="00C6235B" w:rsidRPr="001164DE" w:rsidRDefault="00C6235B"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lang w:val="vi-VN"/>
              </w:rPr>
              <w:t>1</w:t>
            </w:r>
          </w:p>
        </w:tc>
        <w:tc>
          <w:tcPr>
            <w:tcW w:w="1202" w:type="pct"/>
            <w:shd w:val="clear" w:color="auto" w:fill="auto"/>
          </w:tcPr>
          <w:p w14:paraId="339D563A" w14:textId="77777777" w:rsidR="00C6235B" w:rsidRPr="001164DE" w:rsidRDefault="00C6235B"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lang w:val="vi-VN"/>
              </w:rPr>
              <w:t>NSD</w:t>
            </w:r>
            <w:r w:rsidRPr="001164DE">
              <w:rPr>
                <w:rFonts w:ascii="Times New Roman" w:hAnsi="Times New Roman" w:cs="Times New Roman"/>
                <w:sz w:val="28"/>
                <w:szCs w:val="28"/>
              </w:rPr>
              <w:t xml:space="preserve"> (Người quản trị nội dung)</w:t>
            </w:r>
          </w:p>
        </w:tc>
        <w:tc>
          <w:tcPr>
            <w:tcW w:w="3222" w:type="pct"/>
            <w:shd w:val="clear" w:color="auto" w:fill="auto"/>
          </w:tcPr>
          <w:p w14:paraId="3601AEAF" w14:textId="47394A26" w:rsidR="00D476DA" w:rsidRPr="001164DE" w:rsidRDefault="00C6235B"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Truy cập vào thư mục Quảng cáo, kích chọn nút mới (New) và chọn biểu mẫu biên tập quả</w:t>
            </w:r>
            <w:r w:rsidR="00916B4B" w:rsidRPr="001164DE">
              <w:rPr>
                <w:rFonts w:ascii="Times New Roman" w:hAnsi="Times New Roman" w:cs="Times New Roman"/>
                <w:sz w:val="28"/>
                <w:szCs w:val="28"/>
              </w:rPr>
              <w:t>ng cáo</w:t>
            </w:r>
          </w:p>
        </w:tc>
      </w:tr>
      <w:tr w:rsidR="00C6235B" w:rsidRPr="001164DE" w14:paraId="56630159" w14:textId="77777777" w:rsidTr="00A84F88">
        <w:trPr>
          <w:trHeight w:val="510"/>
        </w:trPr>
        <w:tc>
          <w:tcPr>
            <w:tcW w:w="576" w:type="pct"/>
            <w:shd w:val="clear" w:color="auto" w:fill="auto"/>
          </w:tcPr>
          <w:p w14:paraId="3D218B15" w14:textId="77777777" w:rsidR="00C6235B" w:rsidRPr="001164DE" w:rsidRDefault="00C6235B"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lang w:val="vi-VN"/>
              </w:rPr>
              <w:t>2</w:t>
            </w:r>
          </w:p>
        </w:tc>
        <w:tc>
          <w:tcPr>
            <w:tcW w:w="1202" w:type="pct"/>
            <w:shd w:val="clear" w:color="auto" w:fill="auto"/>
          </w:tcPr>
          <w:p w14:paraId="4AE18942" w14:textId="77777777" w:rsidR="00C6235B" w:rsidRPr="001164DE" w:rsidRDefault="00C6235B"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Hệ thống</w:t>
            </w:r>
          </w:p>
        </w:tc>
        <w:tc>
          <w:tcPr>
            <w:tcW w:w="3222" w:type="pct"/>
            <w:shd w:val="clear" w:color="auto" w:fill="auto"/>
          </w:tcPr>
          <w:p w14:paraId="10D3EEFF" w14:textId="77777777" w:rsidR="00C6235B" w:rsidRPr="001164DE" w:rsidRDefault="00C6235B"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Hiển thị biểu mẫu biên tập quảng cáo</w:t>
            </w:r>
          </w:p>
          <w:p w14:paraId="495B80A4" w14:textId="7456F15E" w:rsidR="00D476DA" w:rsidRPr="001164DE" w:rsidRDefault="00D476DA" w:rsidP="002B7031">
            <w:pPr>
              <w:spacing w:after="0" w:line="312" w:lineRule="auto"/>
              <w:rPr>
                <w:rFonts w:ascii="Times New Roman" w:hAnsi="Times New Roman" w:cs="Times New Roman"/>
                <w:sz w:val="28"/>
                <w:szCs w:val="28"/>
              </w:rPr>
            </w:pPr>
          </w:p>
        </w:tc>
      </w:tr>
      <w:tr w:rsidR="00C6235B" w:rsidRPr="001164DE" w14:paraId="429DF835" w14:textId="77777777" w:rsidTr="00A84F88">
        <w:trPr>
          <w:trHeight w:val="510"/>
        </w:trPr>
        <w:tc>
          <w:tcPr>
            <w:tcW w:w="576" w:type="pct"/>
            <w:shd w:val="clear" w:color="auto" w:fill="auto"/>
          </w:tcPr>
          <w:p w14:paraId="2F379125" w14:textId="77777777" w:rsidR="00C6235B" w:rsidRPr="001164DE" w:rsidRDefault="00C6235B" w:rsidP="002B7031">
            <w:pPr>
              <w:spacing w:after="0" w:line="312" w:lineRule="auto"/>
              <w:jc w:val="center"/>
              <w:rPr>
                <w:rFonts w:ascii="Times New Roman" w:hAnsi="Times New Roman" w:cs="Times New Roman"/>
                <w:sz w:val="28"/>
                <w:szCs w:val="28"/>
              </w:rPr>
            </w:pPr>
            <w:r w:rsidRPr="001164DE">
              <w:rPr>
                <w:rFonts w:ascii="Times New Roman" w:hAnsi="Times New Roman" w:cs="Times New Roman"/>
                <w:sz w:val="28"/>
                <w:szCs w:val="28"/>
              </w:rPr>
              <w:t>3</w:t>
            </w:r>
          </w:p>
        </w:tc>
        <w:tc>
          <w:tcPr>
            <w:tcW w:w="1202" w:type="pct"/>
            <w:shd w:val="clear" w:color="auto" w:fill="auto"/>
          </w:tcPr>
          <w:p w14:paraId="01C7FBCE" w14:textId="77777777" w:rsidR="00C6235B" w:rsidRPr="001164DE" w:rsidRDefault="00C6235B"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NSD (Người quản trị nội dung)</w:t>
            </w:r>
          </w:p>
        </w:tc>
        <w:tc>
          <w:tcPr>
            <w:tcW w:w="3222" w:type="pct"/>
            <w:shd w:val="clear" w:color="auto" w:fill="auto"/>
          </w:tcPr>
          <w:p w14:paraId="7013CCA0" w14:textId="1A7FE685" w:rsidR="00C6235B" w:rsidRPr="001164DE" w:rsidRDefault="00916B4B"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Thiết lập thông tin của quảng cáo: Alias, Tiêu đề, Vị trí lưu quảng cáo (Location), File đính kèm, Liên kết quảng cáo,Vị trí đặt quảng cáo và Chọn Lưu và đóng (Save and Close) để lưu quảng cáo</w:t>
            </w:r>
          </w:p>
        </w:tc>
      </w:tr>
      <w:tr w:rsidR="00C6235B" w:rsidRPr="001164DE" w14:paraId="235E5E87" w14:textId="77777777" w:rsidTr="00A84F88">
        <w:trPr>
          <w:trHeight w:val="510"/>
        </w:trPr>
        <w:tc>
          <w:tcPr>
            <w:tcW w:w="576" w:type="pct"/>
            <w:shd w:val="clear" w:color="auto" w:fill="auto"/>
          </w:tcPr>
          <w:p w14:paraId="4147F12E" w14:textId="77777777" w:rsidR="00C6235B" w:rsidRPr="001164DE" w:rsidRDefault="00C6235B" w:rsidP="002B7031">
            <w:pPr>
              <w:spacing w:after="0" w:line="312" w:lineRule="auto"/>
              <w:jc w:val="center"/>
              <w:rPr>
                <w:rFonts w:ascii="Times New Roman" w:hAnsi="Times New Roman" w:cs="Times New Roman"/>
                <w:sz w:val="28"/>
                <w:szCs w:val="28"/>
              </w:rPr>
            </w:pPr>
            <w:r w:rsidRPr="001164DE">
              <w:rPr>
                <w:rFonts w:ascii="Times New Roman" w:hAnsi="Times New Roman" w:cs="Times New Roman"/>
                <w:sz w:val="28"/>
                <w:szCs w:val="28"/>
              </w:rPr>
              <w:t>4</w:t>
            </w:r>
          </w:p>
        </w:tc>
        <w:tc>
          <w:tcPr>
            <w:tcW w:w="1202" w:type="pct"/>
            <w:shd w:val="clear" w:color="auto" w:fill="auto"/>
          </w:tcPr>
          <w:p w14:paraId="7FFC4913" w14:textId="77777777" w:rsidR="00C6235B" w:rsidRPr="001164DE" w:rsidRDefault="00C6235B"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Hệ thống</w:t>
            </w:r>
          </w:p>
        </w:tc>
        <w:tc>
          <w:tcPr>
            <w:tcW w:w="3222" w:type="pct"/>
            <w:shd w:val="clear" w:color="auto" w:fill="auto"/>
          </w:tcPr>
          <w:p w14:paraId="0C8C562A" w14:textId="77777777" w:rsidR="00C6235B" w:rsidRPr="001164DE" w:rsidRDefault="00C6235B"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Kiểm tra thông tin nhập vào bao gồm ảnh/file quảng cáo, liên kết, vị trí hiển thị quảng cáo, thời gian hiển thị đảm bảo đúng yêu cầu ở bảng “Thiết kế trường dữ liệu”- chức năng thiết lập thông tin quảng cáo:</w:t>
            </w:r>
          </w:p>
          <w:p w14:paraId="7ED25143" w14:textId="0724EB1E" w:rsidR="00C6235B" w:rsidRPr="001164DE" w:rsidRDefault="00C6235B"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 Nếu thông tin nhập vào hợp lệ, hệ thống lưu thông tin</w:t>
            </w:r>
            <w:r w:rsidR="00AF77F8" w:rsidRPr="001164DE">
              <w:rPr>
                <w:rFonts w:ascii="Times New Roman" w:hAnsi="Times New Roman" w:cs="Times New Roman"/>
                <w:sz w:val="28"/>
                <w:szCs w:val="28"/>
              </w:rPr>
              <w:t xml:space="preserve"> vào CSDL của WCM thư viện Tạp chí Thuế</w:t>
            </w:r>
          </w:p>
          <w:p w14:paraId="65846688" w14:textId="538BED6B" w:rsidR="00193F41" w:rsidRPr="001164DE" w:rsidRDefault="00C6235B" w:rsidP="00003DD7">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 Nếu thông tin nhập vào không hợp lệ, hệ thống hiển thị thông báo lỗi tương ứng</w:t>
            </w:r>
          </w:p>
        </w:tc>
      </w:tr>
    </w:tbl>
    <w:p w14:paraId="765D22D4" w14:textId="77777777" w:rsidR="00A84F88" w:rsidRPr="001164DE" w:rsidRDefault="00A84F88" w:rsidP="002B7031">
      <w:pPr>
        <w:pStyle w:val="ListParagraph"/>
        <w:spacing w:line="312" w:lineRule="auto"/>
      </w:pPr>
      <w:r w:rsidRPr="001164DE">
        <w:t>Phê duyệt thông tin quảng cáo</w:t>
      </w:r>
    </w:p>
    <w:tbl>
      <w:tblPr>
        <w:tblStyle w:val="TableGrid"/>
        <w:tblW w:w="0" w:type="auto"/>
        <w:tblInd w:w="85" w:type="dxa"/>
        <w:tblLook w:val="04A0" w:firstRow="1" w:lastRow="0" w:firstColumn="1" w:lastColumn="0" w:noHBand="0" w:noVBand="1"/>
      </w:tblPr>
      <w:tblGrid>
        <w:gridCol w:w="1112"/>
        <w:gridCol w:w="2307"/>
        <w:gridCol w:w="5557"/>
      </w:tblGrid>
      <w:tr w:rsidR="00A84F88" w:rsidRPr="001164DE" w14:paraId="60FD8B85" w14:textId="77777777" w:rsidTr="00A84F88">
        <w:trPr>
          <w:tblHeader/>
        </w:trPr>
        <w:tc>
          <w:tcPr>
            <w:tcW w:w="1126" w:type="dxa"/>
            <w:shd w:val="clear" w:color="auto" w:fill="E7E6E6" w:themeFill="background2"/>
            <w:vAlign w:val="center"/>
          </w:tcPr>
          <w:p w14:paraId="6E0E0B49" w14:textId="77777777" w:rsidR="00A84F88" w:rsidRPr="001164DE" w:rsidRDefault="00A84F88"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rPr>
              <w:t>Bước thực hiện</w:t>
            </w:r>
          </w:p>
        </w:tc>
        <w:tc>
          <w:tcPr>
            <w:tcW w:w="2374" w:type="dxa"/>
            <w:shd w:val="clear" w:color="auto" w:fill="E7E6E6" w:themeFill="background2"/>
            <w:vAlign w:val="center"/>
          </w:tcPr>
          <w:p w14:paraId="2BD3DB7E" w14:textId="77777777" w:rsidR="00A84F88" w:rsidRPr="001164DE" w:rsidRDefault="00A84F88"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rPr>
              <w:t>Chủ thể thực hiện</w:t>
            </w:r>
          </w:p>
        </w:tc>
        <w:tc>
          <w:tcPr>
            <w:tcW w:w="5765" w:type="dxa"/>
            <w:shd w:val="clear" w:color="auto" w:fill="E7E6E6" w:themeFill="background2"/>
            <w:vAlign w:val="center"/>
          </w:tcPr>
          <w:p w14:paraId="799840DE" w14:textId="77777777" w:rsidR="00A84F88" w:rsidRPr="001164DE" w:rsidRDefault="00A84F88"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rPr>
              <w:t>Nội dung</w:t>
            </w:r>
          </w:p>
        </w:tc>
      </w:tr>
      <w:tr w:rsidR="00A84F88" w:rsidRPr="001164DE" w14:paraId="15F21A42" w14:textId="77777777" w:rsidTr="00A84F88">
        <w:tc>
          <w:tcPr>
            <w:tcW w:w="1126" w:type="dxa"/>
          </w:tcPr>
          <w:p w14:paraId="79DE455B" w14:textId="77777777" w:rsidR="00A84F88" w:rsidRPr="001164DE" w:rsidRDefault="00A84F88" w:rsidP="002B7031">
            <w:pPr>
              <w:spacing w:line="312" w:lineRule="auto"/>
              <w:jc w:val="center"/>
              <w:rPr>
                <w:rFonts w:ascii="Times New Roman" w:hAnsi="Times New Roman"/>
                <w:sz w:val="28"/>
                <w:szCs w:val="28"/>
                <w:lang w:val="vi-VN"/>
              </w:rPr>
            </w:pPr>
            <w:r w:rsidRPr="001164DE">
              <w:rPr>
                <w:rFonts w:ascii="Times New Roman" w:hAnsi="Times New Roman"/>
                <w:sz w:val="28"/>
                <w:szCs w:val="28"/>
                <w:lang w:val="vi-VN"/>
              </w:rPr>
              <w:t>1</w:t>
            </w:r>
          </w:p>
        </w:tc>
        <w:tc>
          <w:tcPr>
            <w:tcW w:w="2374" w:type="dxa"/>
          </w:tcPr>
          <w:p w14:paraId="5F179E4E" w14:textId="77777777" w:rsidR="00A84F88" w:rsidRPr="001164DE" w:rsidRDefault="00A84F88" w:rsidP="002B7031">
            <w:pPr>
              <w:spacing w:line="312" w:lineRule="auto"/>
              <w:rPr>
                <w:rFonts w:ascii="Times New Roman" w:hAnsi="Times New Roman"/>
                <w:sz w:val="28"/>
                <w:szCs w:val="28"/>
              </w:rPr>
            </w:pPr>
            <w:r w:rsidRPr="001164DE">
              <w:rPr>
                <w:rFonts w:ascii="Times New Roman" w:hAnsi="Times New Roman"/>
                <w:sz w:val="28"/>
                <w:szCs w:val="28"/>
                <w:lang w:val="vi-VN"/>
              </w:rPr>
              <w:t>NSD</w:t>
            </w:r>
            <w:r w:rsidRPr="001164DE">
              <w:rPr>
                <w:rFonts w:ascii="Times New Roman" w:hAnsi="Times New Roman"/>
                <w:sz w:val="28"/>
                <w:szCs w:val="28"/>
              </w:rPr>
              <w:t xml:space="preserve"> (Người quản trị nội dung)</w:t>
            </w:r>
          </w:p>
        </w:tc>
        <w:tc>
          <w:tcPr>
            <w:tcW w:w="5765" w:type="dxa"/>
          </w:tcPr>
          <w:p w14:paraId="2821060E" w14:textId="77777777" w:rsidR="00A84F88" w:rsidRPr="001164DE" w:rsidRDefault="00A84F88" w:rsidP="002B7031">
            <w:pPr>
              <w:spacing w:line="312" w:lineRule="auto"/>
              <w:rPr>
                <w:rFonts w:ascii="Times New Roman" w:hAnsi="Times New Roman"/>
                <w:sz w:val="28"/>
                <w:szCs w:val="28"/>
              </w:rPr>
            </w:pPr>
            <w:r w:rsidRPr="001164DE">
              <w:rPr>
                <w:rFonts w:ascii="Times New Roman" w:hAnsi="Times New Roman"/>
                <w:sz w:val="28"/>
                <w:szCs w:val="28"/>
              </w:rPr>
              <w:t>Truy cập vào thư mục Quảng cáo, kích chọn tiêu đề quảng cáo cần phê duyệt</w:t>
            </w:r>
          </w:p>
        </w:tc>
      </w:tr>
      <w:tr w:rsidR="00A84F88" w:rsidRPr="001164DE" w14:paraId="7475AB58" w14:textId="77777777" w:rsidTr="00A84F88">
        <w:tc>
          <w:tcPr>
            <w:tcW w:w="1126" w:type="dxa"/>
          </w:tcPr>
          <w:p w14:paraId="03E62149" w14:textId="77777777" w:rsidR="00A84F88" w:rsidRPr="001164DE" w:rsidRDefault="00A84F88" w:rsidP="002B7031">
            <w:pPr>
              <w:spacing w:line="312" w:lineRule="auto"/>
              <w:jc w:val="center"/>
              <w:rPr>
                <w:rFonts w:ascii="Times New Roman" w:hAnsi="Times New Roman"/>
                <w:sz w:val="28"/>
                <w:szCs w:val="28"/>
                <w:lang w:val="vi-VN"/>
              </w:rPr>
            </w:pPr>
            <w:r w:rsidRPr="001164DE">
              <w:rPr>
                <w:rFonts w:ascii="Times New Roman" w:hAnsi="Times New Roman"/>
                <w:sz w:val="28"/>
                <w:szCs w:val="28"/>
                <w:lang w:val="vi-VN"/>
              </w:rPr>
              <w:t>2</w:t>
            </w:r>
          </w:p>
        </w:tc>
        <w:tc>
          <w:tcPr>
            <w:tcW w:w="2374" w:type="dxa"/>
          </w:tcPr>
          <w:p w14:paraId="2E978FB0" w14:textId="77777777" w:rsidR="00A84F88" w:rsidRPr="001164DE" w:rsidRDefault="00A84F88" w:rsidP="002B7031">
            <w:pPr>
              <w:spacing w:line="312" w:lineRule="auto"/>
              <w:rPr>
                <w:rFonts w:ascii="Times New Roman" w:hAnsi="Times New Roman"/>
                <w:sz w:val="28"/>
                <w:szCs w:val="28"/>
                <w:lang w:val="vi-VN"/>
              </w:rPr>
            </w:pPr>
            <w:r w:rsidRPr="001164DE">
              <w:rPr>
                <w:rFonts w:ascii="Times New Roman" w:hAnsi="Times New Roman"/>
                <w:sz w:val="28"/>
                <w:szCs w:val="28"/>
                <w:lang w:val="vi-VN"/>
              </w:rPr>
              <w:t>Hệ thống</w:t>
            </w:r>
          </w:p>
        </w:tc>
        <w:tc>
          <w:tcPr>
            <w:tcW w:w="5765" w:type="dxa"/>
          </w:tcPr>
          <w:p w14:paraId="64B157C5" w14:textId="77777777" w:rsidR="00A84F88" w:rsidRPr="001164DE" w:rsidRDefault="00A84F88" w:rsidP="002B7031">
            <w:pPr>
              <w:spacing w:line="312" w:lineRule="auto"/>
              <w:rPr>
                <w:rFonts w:ascii="Times New Roman" w:hAnsi="Times New Roman"/>
                <w:sz w:val="28"/>
                <w:szCs w:val="28"/>
              </w:rPr>
            </w:pPr>
            <w:r w:rsidRPr="001164DE">
              <w:rPr>
                <w:rFonts w:ascii="Times New Roman" w:hAnsi="Times New Roman"/>
                <w:sz w:val="28"/>
                <w:szCs w:val="28"/>
              </w:rPr>
              <w:t>Hiển thị thông tin quảng cáo</w:t>
            </w:r>
          </w:p>
          <w:p w14:paraId="07702630" w14:textId="13B7EC81" w:rsidR="00D476DA" w:rsidRPr="001164DE" w:rsidRDefault="00D476DA" w:rsidP="002B7031">
            <w:pPr>
              <w:spacing w:line="312" w:lineRule="auto"/>
              <w:rPr>
                <w:rFonts w:ascii="Times New Roman" w:hAnsi="Times New Roman"/>
                <w:sz w:val="28"/>
                <w:szCs w:val="28"/>
              </w:rPr>
            </w:pPr>
          </w:p>
        </w:tc>
      </w:tr>
      <w:tr w:rsidR="00A84F88" w:rsidRPr="001164DE" w14:paraId="2278F75C" w14:textId="77777777" w:rsidTr="00A84F88">
        <w:tc>
          <w:tcPr>
            <w:tcW w:w="1126" w:type="dxa"/>
          </w:tcPr>
          <w:p w14:paraId="613B39BD" w14:textId="77777777" w:rsidR="00A84F88" w:rsidRPr="001164DE" w:rsidRDefault="00A84F88" w:rsidP="002B7031">
            <w:pPr>
              <w:spacing w:line="312" w:lineRule="auto"/>
              <w:jc w:val="center"/>
              <w:rPr>
                <w:rFonts w:ascii="Times New Roman" w:hAnsi="Times New Roman"/>
                <w:sz w:val="28"/>
                <w:szCs w:val="28"/>
              </w:rPr>
            </w:pPr>
            <w:r w:rsidRPr="001164DE">
              <w:rPr>
                <w:rFonts w:ascii="Times New Roman" w:hAnsi="Times New Roman"/>
                <w:sz w:val="28"/>
                <w:szCs w:val="28"/>
              </w:rPr>
              <w:t>3</w:t>
            </w:r>
          </w:p>
        </w:tc>
        <w:tc>
          <w:tcPr>
            <w:tcW w:w="2374" w:type="dxa"/>
          </w:tcPr>
          <w:p w14:paraId="382301B8" w14:textId="77777777" w:rsidR="00A84F88" w:rsidRPr="001164DE" w:rsidRDefault="00A84F88" w:rsidP="002B7031">
            <w:pPr>
              <w:spacing w:line="312" w:lineRule="auto"/>
              <w:rPr>
                <w:rFonts w:ascii="Times New Roman" w:hAnsi="Times New Roman"/>
                <w:sz w:val="28"/>
                <w:szCs w:val="28"/>
              </w:rPr>
            </w:pPr>
            <w:r w:rsidRPr="001164DE">
              <w:rPr>
                <w:rFonts w:ascii="Times New Roman" w:hAnsi="Times New Roman"/>
                <w:sz w:val="28"/>
                <w:szCs w:val="28"/>
              </w:rPr>
              <w:t>NSD (Người quản trị nội dung)</w:t>
            </w:r>
          </w:p>
        </w:tc>
        <w:tc>
          <w:tcPr>
            <w:tcW w:w="5765" w:type="dxa"/>
          </w:tcPr>
          <w:p w14:paraId="3205C590" w14:textId="77777777" w:rsidR="00A84F88" w:rsidRPr="001164DE" w:rsidRDefault="00A84F88" w:rsidP="002B7031">
            <w:pPr>
              <w:spacing w:line="312" w:lineRule="auto"/>
              <w:rPr>
                <w:rFonts w:ascii="Times New Roman" w:hAnsi="Times New Roman"/>
                <w:sz w:val="28"/>
                <w:szCs w:val="28"/>
              </w:rPr>
            </w:pPr>
            <w:r w:rsidRPr="001164DE">
              <w:rPr>
                <w:rFonts w:ascii="Times New Roman" w:hAnsi="Times New Roman"/>
                <w:sz w:val="28"/>
                <w:szCs w:val="28"/>
              </w:rPr>
              <w:t>Chọn xuất bản quảng cáo (Publish)</w:t>
            </w:r>
          </w:p>
        </w:tc>
      </w:tr>
      <w:tr w:rsidR="00A84F88" w:rsidRPr="001164DE" w14:paraId="7BC892FD" w14:textId="77777777" w:rsidTr="00A84F88">
        <w:tc>
          <w:tcPr>
            <w:tcW w:w="1126" w:type="dxa"/>
          </w:tcPr>
          <w:p w14:paraId="15B65A4B" w14:textId="77777777" w:rsidR="00A84F88" w:rsidRPr="001164DE" w:rsidRDefault="00A84F88" w:rsidP="002B7031">
            <w:pPr>
              <w:spacing w:line="312" w:lineRule="auto"/>
              <w:jc w:val="center"/>
              <w:rPr>
                <w:rFonts w:ascii="Times New Roman" w:hAnsi="Times New Roman"/>
                <w:sz w:val="28"/>
                <w:szCs w:val="28"/>
              </w:rPr>
            </w:pPr>
            <w:r w:rsidRPr="001164DE">
              <w:rPr>
                <w:rFonts w:ascii="Times New Roman" w:hAnsi="Times New Roman"/>
                <w:sz w:val="28"/>
                <w:szCs w:val="28"/>
              </w:rPr>
              <w:lastRenderedPageBreak/>
              <w:t>4</w:t>
            </w:r>
          </w:p>
        </w:tc>
        <w:tc>
          <w:tcPr>
            <w:tcW w:w="2374" w:type="dxa"/>
          </w:tcPr>
          <w:p w14:paraId="0FB2A8DF" w14:textId="77777777" w:rsidR="00A84F88" w:rsidRPr="001164DE" w:rsidRDefault="00A84F88" w:rsidP="002B7031">
            <w:pPr>
              <w:spacing w:line="312" w:lineRule="auto"/>
              <w:rPr>
                <w:rFonts w:ascii="Times New Roman" w:hAnsi="Times New Roman"/>
                <w:sz w:val="28"/>
                <w:szCs w:val="28"/>
              </w:rPr>
            </w:pPr>
            <w:r w:rsidRPr="001164DE">
              <w:rPr>
                <w:rFonts w:ascii="Times New Roman" w:hAnsi="Times New Roman"/>
                <w:sz w:val="28"/>
                <w:szCs w:val="28"/>
              </w:rPr>
              <w:t>Hệ thống</w:t>
            </w:r>
          </w:p>
        </w:tc>
        <w:tc>
          <w:tcPr>
            <w:tcW w:w="5765" w:type="dxa"/>
          </w:tcPr>
          <w:p w14:paraId="54051A46" w14:textId="000A2820" w:rsidR="00A84F88" w:rsidRPr="001164DE" w:rsidRDefault="00A84F88" w:rsidP="002B7031">
            <w:pPr>
              <w:spacing w:line="312" w:lineRule="auto"/>
              <w:rPr>
                <w:rFonts w:ascii="Times New Roman" w:hAnsi="Times New Roman"/>
                <w:sz w:val="28"/>
                <w:szCs w:val="28"/>
              </w:rPr>
            </w:pPr>
            <w:r w:rsidRPr="001164DE">
              <w:rPr>
                <w:rFonts w:ascii="Times New Roman" w:hAnsi="Times New Roman"/>
                <w:sz w:val="28"/>
                <w:szCs w:val="28"/>
              </w:rPr>
              <w:t xml:space="preserve">Chuyển trạng thái quảng cáo </w:t>
            </w:r>
            <w:r w:rsidR="00AF77F8" w:rsidRPr="001164DE">
              <w:rPr>
                <w:rFonts w:ascii="Times New Roman" w:hAnsi="Times New Roman"/>
                <w:sz w:val="28"/>
                <w:szCs w:val="28"/>
              </w:rPr>
              <w:t xml:space="preserve">trong CSDL của WCM, thư viện website Tạp chí Thuế (Tapchi) </w:t>
            </w:r>
            <w:r w:rsidRPr="001164DE">
              <w:rPr>
                <w:rFonts w:ascii="Times New Roman" w:hAnsi="Times New Roman"/>
                <w:sz w:val="28"/>
                <w:szCs w:val="28"/>
              </w:rPr>
              <w:t xml:space="preserve">sang đã xuất bản (Published), hiển thị thông tin quảng cáo trên website </w:t>
            </w:r>
            <w:r w:rsidR="00E04DD9" w:rsidRPr="001164DE">
              <w:rPr>
                <w:rFonts w:ascii="Times New Roman" w:hAnsi="Times New Roman"/>
                <w:sz w:val="28"/>
                <w:szCs w:val="28"/>
              </w:rPr>
              <w:t>Tạp chí Thuế</w:t>
            </w:r>
          </w:p>
          <w:p w14:paraId="62CDD029" w14:textId="77777777" w:rsidR="00A84F88" w:rsidRPr="001164DE" w:rsidRDefault="00A84F88" w:rsidP="002B7031">
            <w:pPr>
              <w:spacing w:line="312" w:lineRule="auto"/>
              <w:rPr>
                <w:rFonts w:ascii="Times New Roman" w:hAnsi="Times New Roman"/>
                <w:sz w:val="28"/>
                <w:szCs w:val="28"/>
              </w:rPr>
            </w:pPr>
            <w:r w:rsidRPr="001164DE">
              <w:rPr>
                <w:rFonts w:ascii="Times New Roman" w:hAnsi="Times New Roman"/>
                <w:sz w:val="28"/>
                <w:szCs w:val="28"/>
              </w:rPr>
              <w:t>Hiển thị thông báo Quảng cáo đã được xuất bản</w:t>
            </w:r>
          </w:p>
          <w:p w14:paraId="0CB7A1D8" w14:textId="235C1027" w:rsidR="00193F41" w:rsidRPr="001164DE" w:rsidRDefault="00A84F88" w:rsidP="00003DD7">
            <w:pPr>
              <w:spacing w:line="312" w:lineRule="auto"/>
              <w:rPr>
                <w:rFonts w:ascii="Times New Roman" w:hAnsi="Times New Roman"/>
                <w:sz w:val="28"/>
                <w:szCs w:val="28"/>
              </w:rPr>
            </w:pPr>
            <w:r w:rsidRPr="001164DE">
              <w:rPr>
                <w:rFonts w:ascii="Times New Roman" w:hAnsi="Times New Roman"/>
                <w:sz w:val="28"/>
                <w:szCs w:val="28"/>
              </w:rPr>
              <w:t xml:space="preserve">Quảng cáo được hiển thị trên website </w:t>
            </w:r>
            <w:r w:rsidR="00E04DD9" w:rsidRPr="001164DE">
              <w:rPr>
                <w:rFonts w:ascii="Times New Roman" w:hAnsi="Times New Roman"/>
                <w:sz w:val="28"/>
                <w:szCs w:val="28"/>
              </w:rPr>
              <w:t>Tạp chí Thuế</w:t>
            </w:r>
          </w:p>
        </w:tc>
      </w:tr>
    </w:tbl>
    <w:p w14:paraId="3B3DC8FA" w14:textId="1A774707" w:rsidR="00A84F88" w:rsidRPr="001164DE" w:rsidRDefault="00102496" w:rsidP="00DC4CB5">
      <w:pPr>
        <w:ind w:left="90"/>
        <w:rPr>
          <w:rFonts w:ascii="Times New Roman" w:hAnsi="Times New Roman" w:cs="Times New Roman"/>
          <w:sz w:val="28"/>
          <w:szCs w:val="28"/>
        </w:rPr>
      </w:pPr>
      <w:r w:rsidRPr="001164DE">
        <w:rPr>
          <w:rFonts w:ascii="Times New Roman" w:hAnsi="Times New Roman" w:cs="Times New Roman"/>
          <w:sz w:val="28"/>
          <w:szCs w:val="28"/>
        </w:rPr>
        <w:t xml:space="preserve">d. </w:t>
      </w:r>
      <w:r w:rsidR="00A84F88" w:rsidRPr="001164DE">
        <w:rPr>
          <w:rFonts w:ascii="Times New Roman" w:hAnsi="Times New Roman" w:cs="Times New Roman"/>
          <w:sz w:val="28"/>
          <w:szCs w:val="28"/>
        </w:rPr>
        <w:t>Gỡ (Hạ xuất bản) thông tin quảng cáo</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8"/>
        <w:gridCol w:w="2133"/>
        <w:gridCol w:w="5930"/>
      </w:tblGrid>
      <w:tr w:rsidR="00A84F88" w:rsidRPr="001164DE" w14:paraId="48A82638" w14:textId="77777777" w:rsidTr="00A84F88">
        <w:trPr>
          <w:trHeight w:val="510"/>
          <w:tblHeader/>
        </w:trPr>
        <w:tc>
          <w:tcPr>
            <w:tcW w:w="576" w:type="pct"/>
            <w:shd w:val="clear" w:color="auto" w:fill="E7E6E6" w:themeFill="background2"/>
            <w:vAlign w:val="center"/>
          </w:tcPr>
          <w:p w14:paraId="4C540147" w14:textId="77777777" w:rsidR="00A84F88" w:rsidRPr="001164DE" w:rsidRDefault="00A84F88"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Bước thực hiện</w:t>
            </w:r>
          </w:p>
        </w:tc>
        <w:tc>
          <w:tcPr>
            <w:tcW w:w="1202" w:type="pct"/>
            <w:shd w:val="clear" w:color="auto" w:fill="E7E6E6" w:themeFill="background2"/>
            <w:vAlign w:val="center"/>
          </w:tcPr>
          <w:p w14:paraId="4DC1CE32" w14:textId="77777777" w:rsidR="00A84F88" w:rsidRPr="001164DE" w:rsidRDefault="00A84F88"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Chủ thể thực hiện</w:t>
            </w:r>
          </w:p>
        </w:tc>
        <w:tc>
          <w:tcPr>
            <w:tcW w:w="3222" w:type="pct"/>
            <w:shd w:val="clear" w:color="auto" w:fill="E7E6E6" w:themeFill="background2"/>
            <w:vAlign w:val="center"/>
          </w:tcPr>
          <w:p w14:paraId="1F101FFE" w14:textId="77777777" w:rsidR="00A84F88" w:rsidRPr="001164DE" w:rsidRDefault="00A84F88"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Nội dung</w:t>
            </w:r>
          </w:p>
        </w:tc>
      </w:tr>
      <w:tr w:rsidR="00A84F88" w:rsidRPr="001164DE" w14:paraId="241D484C" w14:textId="77777777" w:rsidTr="00A84F88">
        <w:trPr>
          <w:trHeight w:val="510"/>
        </w:trPr>
        <w:tc>
          <w:tcPr>
            <w:tcW w:w="576" w:type="pct"/>
            <w:shd w:val="clear" w:color="auto" w:fill="auto"/>
          </w:tcPr>
          <w:p w14:paraId="75CF0F1A" w14:textId="77777777" w:rsidR="00A84F88" w:rsidRPr="001164DE" w:rsidRDefault="00A84F88"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lang w:val="vi-VN"/>
              </w:rPr>
              <w:t>1</w:t>
            </w:r>
          </w:p>
        </w:tc>
        <w:tc>
          <w:tcPr>
            <w:tcW w:w="1202" w:type="pct"/>
            <w:shd w:val="clear" w:color="auto" w:fill="auto"/>
          </w:tcPr>
          <w:p w14:paraId="238353B4" w14:textId="77777777" w:rsidR="00A84F88" w:rsidRPr="001164DE" w:rsidRDefault="00A84F88"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lang w:val="vi-VN"/>
              </w:rPr>
              <w:t>NSD</w:t>
            </w:r>
            <w:r w:rsidRPr="001164DE">
              <w:rPr>
                <w:rFonts w:ascii="Times New Roman" w:hAnsi="Times New Roman" w:cs="Times New Roman"/>
                <w:sz w:val="28"/>
                <w:szCs w:val="28"/>
              </w:rPr>
              <w:t xml:space="preserve"> (Người quản trị nội dung)</w:t>
            </w:r>
          </w:p>
        </w:tc>
        <w:tc>
          <w:tcPr>
            <w:tcW w:w="3222" w:type="pct"/>
            <w:shd w:val="clear" w:color="auto" w:fill="auto"/>
          </w:tcPr>
          <w:p w14:paraId="002EF297" w14:textId="583FCC90" w:rsidR="00A84F88" w:rsidRPr="001164DE" w:rsidRDefault="00A84F88"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 xml:space="preserve">Đối với các quảng cáo đã được hiển thị trên trang thông tin của </w:t>
            </w:r>
            <w:r w:rsidR="00E04DD9" w:rsidRPr="001164DE">
              <w:rPr>
                <w:rFonts w:ascii="Times New Roman" w:hAnsi="Times New Roman" w:cs="Times New Roman"/>
                <w:sz w:val="28"/>
                <w:szCs w:val="28"/>
              </w:rPr>
              <w:t>Tạp chí Thuế</w:t>
            </w:r>
            <w:r w:rsidRPr="001164DE">
              <w:rPr>
                <w:rFonts w:ascii="Times New Roman" w:hAnsi="Times New Roman" w:cs="Times New Roman"/>
                <w:sz w:val="28"/>
                <w:szCs w:val="28"/>
              </w:rPr>
              <w:t>, trong thư mục chứa tin quảng cáo, người dùng kích chọn tiêu đề của quảng cáo</w:t>
            </w:r>
          </w:p>
        </w:tc>
      </w:tr>
      <w:tr w:rsidR="00A84F88" w:rsidRPr="001164DE" w14:paraId="73C7B42C" w14:textId="77777777" w:rsidTr="00A84F88">
        <w:trPr>
          <w:trHeight w:val="510"/>
        </w:trPr>
        <w:tc>
          <w:tcPr>
            <w:tcW w:w="576" w:type="pct"/>
            <w:shd w:val="clear" w:color="auto" w:fill="auto"/>
          </w:tcPr>
          <w:p w14:paraId="126B635B" w14:textId="77777777" w:rsidR="00A84F88" w:rsidRPr="001164DE" w:rsidRDefault="00A84F88"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lang w:val="vi-VN"/>
              </w:rPr>
              <w:t>2</w:t>
            </w:r>
          </w:p>
        </w:tc>
        <w:tc>
          <w:tcPr>
            <w:tcW w:w="1202" w:type="pct"/>
            <w:shd w:val="clear" w:color="auto" w:fill="auto"/>
          </w:tcPr>
          <w:p w14:paraId="3CCF5075" w14:textId="77777777" w:rsidR="00A84F88" w:rsidRPr="001164DE" w:rsidRDefault="00A84F88"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Hệ thống</w:t>
            </w:r>
          </w:p>
        </w:tc>
        <w:tc>
          <w:tcPr>
            <w:tcW w:w="3222" w:type="pct"/>
            <w:shd w:val="clear" w:color="auto" w:fill="auto"/>
          </w:tcPr>
          <w:p w14:paraId="5B296FF3" w14:textId="65E7227C" w:rsidR="00D476DA" w:rsidRPr="001164DE" w:rsidRDefault="00A84F88"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Hiển thị biểu mẫu biên tập quảng cáo đã được xuất bản</w:t>
            </w:r>
            <w:r w:rsidR="00D476DA" w:rsidRPr="001164DE">
              <w:rPr>
                <w:rFonts w:ascii="Times New Roman" w:hAnsi="Times New Roman" w:cs="Times New Roman"/>
                <w:sz w:val="28"/>
                <w:szCs w:val="28"/>
              </w:rPr>
              <w:t>. Thông qua component của Websphere Portal trong Web Content Management</w:t>
            </w:r>
          </w:p>
          <w:p w14:paraId="784E6D65" w14:textId="4FBE8555" w:rsidR="00D476DA" w:rsidRPr="001164DE" w:rsidRDefault="00D476DA" w:rsidP="002B7031">
            <w:pPr>
              <w:spacing w:after="0" w:line="312" w:lineRule="auto"/>
              <w:rPr>
                <w:rFonts w:ascii="Times New Roman" w:hAnsi="Times New Roman" w:cs="Times New Roman"/>
                <w:sz w:val="28"/>
                <w:szCs w:val="28"/>
              </w:rPr>
            </w:pPr>
            <w:r w:rsidRPr="001164DE">
              <w:rPr>
                <w:rFonts w:ascii="Times New Roman" w:hAnsi="Times New Roman" w:cs="Times New Roman"/>
                <w:noProof/>
                <w:sz w:val="28"/>
                <w:szCs w:val="28"/>
              </w:rPr>
              <w:drawing>
                <wp:inline distT="0" distB="0" distL="0" distR="0" wp14:anchorId="5B0DE10C" wp14:editId="694239EA">
                  <wp:extent cx="3628390" cy="1827155"/>
                  <wp:effectExtent l="0" t="0" r="0" b="190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644885" cy="1835461"/>
                          </a:xfrm>
                          <a:prstGeom prst="rect">
                            <a:avLst/>
                          </a:prstGeom>
                        </pic:spPr>
                      </pic:pic>
                    </a:graphicData>
                  </a:graphic>
                </wp:inline>
              </w:drawing>
            </w:r>
          </w:p>
        </w:tc>
      </w:tr>
      <w:tr w:rsidR="00A84F88" w:rsidRPr="001164DE" w14:paraId="2DAD9AB1" w14:textId="77777777" w:rsidTr="00A84F88">
        <w:trPr>
          <w:trHeight w:val="510"/>
        </w:trPr>
        <w:tc>
          <w:tcPr>
            <w:tcW w:w="576" w:type="pct"/>
            <w:shd w:val="clear" w:color="auto" w:fill="auto"/>
          </w:tcPr>
          <w:p w14:paraId="4F57FF2F" w14:textId="77777777" w:rsidR="00A84F88" w:rsidRPr="001164DE" w:rsidRDefault="00A84F88" w:rsidP="002B7031">
            <w:pPr>
              <w:spacing w:after="0" w:line="312" w:lineRule="auto"/>
              <w:jc w:val="center"/>
              <w:rPr>
                <w:rFonts w:ascii="Times New Roman" w:hAnsi="Times New Roman" w:cs="Times New Roman"/>
                <w:sz w:val="28"/>
                <w:szCs w:val="28"/>
              </w:rPr>
            </w:pPr>
            <w:r w:rsidRPr="001164DE">
              <w:rPr>
                <w:rFonts w:ascii="Times New Roman" w:hAnsi="Times New Roman" w:cs="Times New Roman"/>
                <w:sz w:val="28"/>
                <w:szCs w:val="28"/>
              </w:rPr>
              <w:t>3</w:t>
            </w:r>
          </w:p>
        </w:tc>
        <w:tc>
          <w:tcPr>
            <w:tcW w:w="1202" w:type="pct"/>
            <w:shd w:val="clear" w:color="auto" w:fill="auto"/>
          </w:tcPr>
          <w:p w14:paraId="7DE58A02" w14:textId="77777777" w:rsidR="00A84F88" w:rsidRPr="001164DE" w:rsidRDefault="00A84F88"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NSD (Người quản trị nội dung)</w:t>
            </w:r>
          </w:p>
        </w:tc>
        <w:tc>
          <w:tcPr>
            <w:tcW w:w="3222" w:type="pct"/>
            <w:shd w:val="clear" w:color="auto" w:fill="auto"/>
          </w:tcPr>
          <w:p w14:paraId="69EC6A0E" w14:textId="77777777" w:rsidR="00A84F88" w:rsidRPr="001164DE" w:rsidRDefault="00A84F88"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Chọn hạ xuất bản (Expire)</w:t>
            </w:r>
          </w:p>
        </w:tc>
      </w:tr>
      <w:tr w:rsidR="00A84F88" w:rsidRPr="001164DE" w14:paraId="267F6327" w14:textId="77777777" w:rsidTr="00A84F88">
        <w:trPr>
          <w:trHeight w:val="510"/>
        </w:trPr>
        <w:tc>
          <w:tcPr>
            <w:tcW w:w="576" w:type="pct"/>
            <w:shd w:val="clear" w:color="auto" w:fill="auto"/>
          </w:tcPr>
          <w:p w14:paraId="78143896" w14:textId="77777777" w:rsidR="00A84F88" w:rsidRPr="001164DE" w:rsidRDefault="00A84F88" w:rsidP="002B7031">
            <w:pPr>
              <w:spacing w:after="0" w:line="312" w:lineRule="auto"/>
              <w:jc w:val="center"/>
              <w:rPr>
                <w:rFonts w:ascii="Times New Roman" w:hAnsi="Times New Roman" w:cs="Times New Roman"/>
                <w:sz w:val="28"/>
                <w:szCs w:val="28"/>
              </w:rPr>
            </w:pPr>
            <w:r w:rsidRPr="001164DE">
              <w:rPr>
                <w:rFonts w:ascii="Times New Roman" w:hAnsi="Times New Roman" w:cs="Times New Roman"/>
                <w:sz w:val="28"/>
                <w:szCs w:val="28"/>
              </w:rPr>
              <w:lastRenderedPageBreak/>
              <w:t>4</w:t>
            </w:r>
          </w:p>
        </w:tc>
        <w:tc>
          <w:tcPr>
            <w:tcW w:w="1202" w:type="pct"/>
            <w:shd w:val="clear" w:color="auto" w:fill="auto"/>
          </w:tcPr>
          <w:p w14:paraId="3ACBCCDA" w14:textId="77777777" w:rsidR="00A84F88" w:rsidRPr="001164DE" w:rsidRDefault="00A84F88"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 xml:space="preserve">Hệ thống </w:t>
            </w:r>
          </w:p>
        </w:tc>
        <w:tc>
          <w:tcPr>
            <w:tcW w:w="3222" w:type="pct"/>
            <w:shd w:val="clear" w:color="auto" w:fill="auto"/>
          </w:tcPr>
          <w:p w14:paraId="377E9280" w14:textId="19FC6785" w:rsidR="00A84F88" w:rsidRPr="001164DE" w:rsidRDefault="00AF77F8"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 xml:space="preserve">Chuyển trạng thái quảng cáo trong CSDL của WCM, thư viện website Tạp chí Thuế (Tapchi) </w:t>
            </w:r>
            <w:r w:rsidR="00A84F88" w:rsidRPr="001164DE">
              <w:rPr>
                <w:rFonts w:ascii="Times New Roman" w:hAnsi="Times New Roman" w:cs="Times New Roman"/>
                <w:sz w:val="28"/>
                <w:szCs w:val="28"/>
              </w:rPr>
              <w:t>thành Hạ xuất bản (Expired), hiển thị thông báo quảng cáo đã được hạ xuất bản</w:t>
            </w:r>
          </w:p>
          <w:p w14:paraId="0DC70109" w14:textId="1B4A2BEC" w:rsidR="00193F41" w:rsidRPr="001164DE" w:rsidRDefault="00A84F88" w:rsidP="00003DD7">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 xml:space="preserve">Ẩn hiển thị của quảng cáo trên trang thông tin </w:t>
            </w:r>
            <w:r w:rsidR="00E04DD9" w:rsidRPr="001164DE">
              <w:rPr>
                <w:rFonts w:ascii="Times New Roman" w:hAnsi="Times New Roman" w:cs="Times New Roman"/>
                <w:sz w:val="28"/>
                <w:szCs w:val="28"/>
              </w:rPr>
              <w:t>Tạp chí Thuế</w:t>
            </w:r>
            <w:r w:rsidR="00AA17DC" w:rsidRPr="001164DE">
              <w:rPr>
                <w:rFonts w:ascii="Times New Roman" w:hAnsi="Times New Roman" w:cs="Times New Roman"/>
                <w:sz w:val="28"/>
                <w:szCs w:val="28"/>
              </w:rPr>
              <w:t xml:space="preserve"> b</w:t>
            </w:r>
            <w:r w:rsidR="00AA17DC" w:rsidRPr="001164DE">
              <w:rPr>
                <w:rFonts w:ascii="Times New Roman" w:hAnsi="Times New Roman" w:cs="Times New Roman"/>
                <w:sz w:val="28"/>
                <w:szCs w:val="28"/>
                <w:lang w:val="vi-VN"/>
              </w:rPr>
              <w:t>ằng tr</w:t>
            </w:r>
            <w:r w:rsidR="00AA17DC" w:rsidRPr="001164DE">
              <w:rPr>
                <w:rFonts w:ascii="Times New Roman" w:hAnsi="Times New Roman" w:cs="Times New Roman"/>
                <w:sz w:val="28"/>
                <w:szCs w:val="28"/>
              </w:rPr>
              <w:t>ình biên tập nội dung mặc định của WebSphere Portal</w:t>
            </w:r>
          </w:p>
        </w:tc>
      </w:tr>
    </w:tbl>
    <w:p w14:paraId="000BA172" w14:textId="7B63E9E2" w:rsidR="003E5211" w:rsidRPr="001164DE" w:rsidRDefault="009D3897" w:rsidP="0090566F">
      <w:pPr>
        <w:pStyle w:val="Heading2"/>
      </w:pPr>
      <w:bookmarkStart w:id="105" w:name="_Toc50105105"/>
      <w:bookmarkStart w:id="106" w:name="_Toc56522253"/>
      <w:r w:rsidRPr="001164DE">
        <w:t xml:space="preserve"> </w:t>
      </w:r>
      <w:bookmarkStart w:id="107" w:name="_Toc70073950"/>
      <w:r w:rsidR="003E5211" w:rsidRPr="001164DE">
        <w:t>(A1.4) Nhóm chức năng quản lý các dịch vụ tương tác với độc giả</w:t>
      </w:r>
      <w:bookmarkEnd w:id="105"/>
      <w:bookmarkEnd w:id="106"/>
      <w:bookmarkEnd w:id="107"/>
    </w:p>
    <w:p w14:paraId="593D3076" w14:textId="77777777" w:rsidR="003E5211" w:rsidRPr="001164DE" w:rsidRDefault="003E5211" w:rsidP="0055188C">
      <w:pPr>
        <w:pStyle w:val="Heading3"/>
      </w:pPr>
      <w:bookmarkStart w:id="108" w:name="_Toc56522254"/>
      <w:bookmarkStart w:id="109" w:name="_Toc70073951"/>
      <w:r w:rsidRPr="001164DE">
        <w:t>(A1.4.1) Quản lý chủ đề giao lưu trực tuyến</w:t>
      </w:r>
      <w:bookmarkEnd w:id="108"/>
      <w:bookmarkEnd w:id="109"/>
    </w:p>
    <w:p w14:paraId="1B78F27E" w14:textId="77777777" w:rsidR="009D7060" w:rsidRPr="001164DE" w:rsidRDefault="009D7060" w:rsidP="0090566F">
      <w:pPr>
        <w:pStyle w:val="Heading4"/>
      </w:pPr>
      <w:r w:rsidRPr="001164DE">
        <w:t>Văn bản nghiệp vụ áp dụng</w:t>
      </w:r>
    </w:p>
    <w:p w14:paraId="09FB81CD" w14:textId="061A1AB4" w:rsidR="009D7060" w:rsidRPr="001164DE" w:rsidRDefault="009D7060" w:rsidP="002B7031">
      <w:pPr>
        <w:pStyle w:val="Style2"/>
        <w:spacing w:line="312" w:lineRule="auto"/>
      </w:pPr>
      <w:r w:rsidRPr="001164DE">
        <w:t xml:space="preserve">Tài liệu phân tích yêu </w:t>
      </w:r>
      <w:r w:rsidR="00A925E3" w:rsidRPr="001164DE">
        <w:t xml:space="preserve">cầu nghiệp vụ </w:t>
      </w:r>
    </w:p>
    <w:p w14:paraId="10AF4787" w14:textId="77777777" w:rsidR="009D7060" w:rsidRPr="001164DE" w:rsidRDefault="009D7060" w:rsidP="0090566F">
      <w:pPr>
        <w:pStyle w:val="Heading4"/>
      </w:pPr>
      <w:r w:rsidRPr="001164DE">
        <w:t>Mô tả yêu cầu</w:t>
      </w:r>
    </w:p>
    <w:p w14:paraId="2F57C668" w14:textId="4C0FB88A" w:rsidR="00434641" w:rsidRPr="001164DE" w:rsidRDefault="00434641" w:rsidP="002B7031">
      <w:pPr>
        <w:pStyle w:val="Style2"/>
        <w:spacing w:line="312" w:lineRule="auto"/>
      </w:pPr>
      <w:r w:rsidRPr="001164DE">
        <w:t xml:space="preserve">Người quản trị nội dung </w:t>
      </w:r>
      <w:r w:rsidRPr="001164DE">
        <w:rPr>
          <w:lang w:val="vi-VN"/>
        </w:rPr>
        <w:t xml:space="preserve">có thể sắp xếp thứ tự ưu tiên cho các câu hỏi trong danh sách câu hỏi tham gia trực tuyến của từng tin bài. Hệ thống thực hiện sắp xếp và hiển thị trên </w:t>
      </w:r>
      <w:r w:rsidR="00E04DD9" w:rsidRPr="001164DE">
        <w:rPr>
          <w:lang w:val="vi-VN"/>
        </w:rPr>
        <w:t>Tạp chí Thuế</w:t>
      </w:r>
      <w:r w:rsidRPr="001164DE">
        <w:rPr>
          <w:lang w:val="vi-VN"/>
        </w:rPr>
        <w:t xml:space="preserve"> theo thứ tự ưu tiên của câu hỏi trực </w:t>
      </w:r>
    </w:p>
    <w:p w14:paraId="55635EBE" w14:textId="0BE461C5" w:rsidR="00434641" w:rsidRPr="001164DE" w:rsidRDefault="00434641" w:rsidP="002B7031">
      <w:pPr>
        <w:pStyle w:val="Style2"/>
        <w:spacing w:line="312" w:lineRule="auto"/>
        <w:rPr>
          <w:lang w:val="vi-VN"/>
        </w:rPr>
      </w:pPr>
      <w:r w:rsidRPr="001164DE">
        <w:t xml:space="preserve">Người </w:t>
      </w:r>
      <w:r w:rsidRPr="001164DE">
        <w:rPr>
          <w:lang w:val="vi-VN"/>
        </w:rPr>
        <w:t xml:space="preserve">Quản trị hệ thống có thể thêm câu trả lời cho từng câu hỏi trong danh sách câu hỏi tham gia trực tuyến. Hệ thống kiểm tra, lưu thông tin trả lời và hiển thị trên </w:t>
      </w:r>
      <w:r w:rsidR="00E04DD9" w:rsidRPr="001164DE">
        <w:rPr>
          <w:lang w:val="vi-VN"/>
        </w:rPr>
        <w:t>Tạp chí Thuế</w:t>
      </w:r>
      <w:r w:rsidRPr="001164DE">
        <w:rPr>
          <w:lang w:val="vi-VN"/>
        </w:rPr>
        <w:t>.</w:t>
      </w:r>
    </w:p>
    <w:p w14:paraId="27B8A613" w14:textId="77777777" w:rsidR="009D7060" w:rsidRPr="001164DE" w:rsidRDefault="009D7060" w:rsidP="0090566F">
      <w:pPr>
        <w:pStyle w:val="Heading4"/>
      </w:pPr>
      <w:r w:rsidRPr="001164DE">
        <w:t>Thiết kế giao diện</w:t>
      </w:r>
    </w:p>
    <w:p w14:paraId="71C7FABF" w14:textId="77777777" w:rsidR="002050D5" w:rsidRPr="001164DE" w:rsidRDefault="002050D5" w:rsidP="002B7031">
      <w:pPr>
        <w:pStyle w:val="ListParagraph"/>
        <w:spacing w:line="312" w:lineRule="auto"/>
      </w:pPr>
      <w:r w:rsidRPr="001164DE">
        <w:rPr>
          <w:lang w:val="en-US"/>
        </w:rPr>
        <w:t>Sắp xếp vị trí ưu tiên/ thêm câu trả lời cho câu hỏi</w:t>
      </w:r>
    </w:p>
    <w:p w14:paraId="1FEB550B" w14:textId="77777777" w:rsidR="002050D5" w:rsidRPr="001164DE" w:rsidRDefault="002050D5" w:rsidP="002B7031">
      <w:pPr>
        <w:pStyle w:val="Style2"/>
        <w:numPr>
          <w:ilvl w:val="0"/>
          <w:numId w:val="0"/>
        </w:numPr>
        <w:spacing w:line="312" w:lineRule="auto"/>
        <w:jc w:val="center"/>
      </w:pPr>
      <w:r w:rsidRPr="001164DE">
        <w:rPr>
          <w:noProof/>
        </w:rPr>
        <w:lastRenderedPageBreak/>
        <w:drawing>
          <wp:inline distT="0" distB="0" distL="0" distR="0" wp14:anchorId="00EBA972" wp14:editId="1FBFCF2E">
            <wp:extent cx="3183147" cy="5311257"/>
            <wp:effectExtent l="0" t="0" r="0" b="381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185602" cy="5315354"/>
                    </a:xfrm>
                    <a:prstGeom prst="rect">
                      <a:avLst/>
                    </a:prstGeom>
                  </pic:spPr>
                </pic:pic>
              </a:graphicData>
            </a:graphic>
          </wp:inline>
        </w:drawing>
      </w:r>
    </w:p>
    <w:p w14:paraId="222A50F4" w14:textId="1F1BCD58" w:rsidR="002050D5" w:rsidRPr="001164DE" w:rsidRDefault="002050D5" w:rsidP="002B7031">
      <w:pPr>
        <w:pStyle w:val="Caption"/>
        <w:spacing w:after="0" w:line="312" w:lineRule="auto"/>
        <w:rPr>
          <w:sz w:val="28"/>
          <w:szCs w:val="28"/>
        </w:rPr>
      </w:pPr>
      <w:r w:rsidRPr="001164DE">
        <w:rPr>
          <w:sz w:val="28"/>
          <w:szCs w:val="28"/>
        </w:rPr>
        <w:t xml:space="preserve">Giao diện </w:t>
      </w:r>
      <w:r w:rsidRPr="001164DE">
        <w:rPr>
          <w:sz w:val="28"/>
          <w:szCs w:val="28"/>
        </w:rPr>
        <w:fldChar w:fldCharType="begin"/>
      </w:r>
      <w:r w:rsidRPr="001164DE">
        <w:rPr>
          <w:sz w:val="28"/>
          <w:szCs w:val="28"/>
        </w:rPr>
        <w:instrText xml:space="preserve"> SEQ Giao_diện \* ARABIC </w:instrText>
      </w:r>
      <w:r w:rsidRPr="001164DE">
        <w:rPr>
          <w:sz w:val="28"/>
          <w:szCs w:val="28"/>
        </w:rPr>
        <w:fldChar w:fldCharType="separate"/>
      </w:r>
      <w:r w:rsidR="0045178B">
        <w:rPr>
          <w:noProof/>
          <w:sz w:val="28"/>
          <w:szCs w:val="28"/>
        </w:rPr>
        <w:t>38</w:t>
      </w:r>
      <w:r w:rsidRPr="001164DE">
        <w:rPr>
          <w:noProof/>
          <w:sz w:val="28"/>
          <w:szCs w:val="28"/>
        </w:rPr>
        <w:fldChar w:fldCharType="end"/>
      </w:r>
      <w:r w:rsidRPr="001164DE">
        <w:rPr>
          <w:sz w:val="28"/>
          <w:szCs w:val="28"/>
        </w:rPr>
        <w:t xml:space="preserve">: Sắp xếp vị trí ưu tiên/thêm câu trả lời cho câu hỏi </w:t>
      </w:r>
    </w:p>
    <w:p w14:paraId="4C705ED5" w14:textId="77777777" w:rsidR="002050D5" w:rsidRPr="001164DE" w:rsidRDefault="002050D5" w:rsidP="002B7031">
      <w:pPr>
        <w:pStyle w:val="Caption"/>
        <w:spacing w:after="0" w:line="312" w:lineRule="auto"/>
        <w:jc w:val="left"/>
        <w:rPr>
          <w:sz w:val="28"/>
          <w:szCs w:val="28"/>
        </w:rPr>
      </w:pPr>
      <w:r w:rsidRPr="001164DE">
        <w:rPr>
          <w:sz w:val="28"/>
          <w:szCs w:val="28"/>
        </w:rPr>
        <w:t xml:space="preserve"> </w:t>
      </w:r>
      <w:r w:rsidRPr="001164DE">
        <w:rPr>
          <w:sz w:val="28"/>
          <w:szCs w:val="28"/>
        </w:rPr>
        <w:tab/>
      </w:r>
      <w:r w:rsidRPr="001164DE">
        <w:rPr>
          <w:sz w:val="28"/>
          <w:szCs w:val="28"/>
        </w:rPr>
        <w:tab/>
      </w:r>
      <w:r w:rsidRPr="001164DE">
        <w:rPr>
          <w:sz w:val="28"/>
          <w:szCs w:val="28"/>
        </w:rPr>
        <w:tab/>
      </w:r>
      <w:r w:rsidRPr="001164DE">
        <w:rPr>
          <w:sz w:val="28"/>
          <w:szCs w:val="28"/>
        </w:rPr>
        <w:tab/>
      </w:r>
      <w:r w:rsidRPr="001164DE">
        <w:rPr>
          <w:sz w:val="28"/>
          <w:szCs w:val="28"/>
        </w:rPr>
        <w:tab/>
      </w:r>
      <w:r w:rsidRPr="001164DE">
        <w:rPr>
          <w:sz w:val="28"/>
          <w:szCs w:val="28"/>
        </w:rPr>
        <w:tab/>
        <w:t>giao lưu trực tuyến</w:t>
      </w:r>
    </w:p>
    <w:p w14:paraId="0DF2E214" w14:textId="77777777" w:rsidR="002050D5" w:rsidRPr="001164DE" w:rsidRDefault="002050D5" w:rsidP="002B7031">
      <w:pPr>
        <w:pStyle w:val="Style2"/>
        <w:spacing w:line="312" w:lineRule="auto"/>
      </w:pPr>
      <w:r w:rsidRPr="001164DE">
        <w:t>Thiết kế trường dữ liệu</w:t>
      </w:r>
    </w:p>
    <w:tbl>
      <w:tblPr>
        <w:tblStyle w:val="TableGrid"/>
        <w:tblW w:w="0" w:type="auto"/>
        <w:tblInd w:w="360" w:type="dxa"/>
        <w:tblLook w:val="04A0" w:firstRow="1" w:lastRow="0" w:firstColumn="1" w:lastColumn="0" w:noHBand="0" w:noVBand="1"/>
      </w:tblPr>
      <w:tblGrid>
        <w:gridCol w:w="871"/>
        <w:gridCol w:w="1375"/>
        <w:gridCol w:w="1603"/>
        <w:gridCol w:w="1086"/>
        <w:gridCol w:w="990"/>
        <w:gridCol w:w="2776"/>
      </w:tblGrid>
      <w:tr w:rsidR="002050D5" w:rsidRPr="001164DE" w14:paraId="43FB5862" w14:textId="77777777" w:rsidTr="006779F9">
        <w:trPr>
          <w:tblHeader/>
        </w:trPr>
        <w:tc>
          <w:tcPr>
            <w:tcW w:w="892" w:type="dxa"/>
            <w:shd w:val="clear" w:color="auto" w:fill="E7E6E6" w:themeFill="background2"/>
          </w:tcPr>
          <w:p w14:paraId="39D7E4CB" w14:textId="77777777" w:rsidR="002050D5" w:rsidRPr="001164DE" w:rsidRDefault="002050D5" w:rsidP="002B7031">
            <w:pPr>
              <w:spacing w:line="312" w:lineRule="auto"/>
              <w:jc w:val="center"/>
              <w:rPr>
                <w:rFonts w:ascii="Times New Roman" w:hAnsi="Times New Roman"/>
                <w:b/>
                <w:sz w:val="28"/>
                <w:szCs w:val="28"/>
              </w:rPr>
            </w:pPr>
            <w:r w:rsidRPr="001164DE">
              <w:rPr>
                <w:rFonts w:ascii="Times New Roman" w:hAnsi="Times New Roman"/>
                <w:b/>
                <w:sz w:val="28"/>
                <w:szCs w:val="28"/>
              </w:rPr>
              <w:t>STT</w:t>
            </w:r>
          </w:p>
        </w:tc>
        <w:tc>
          <w:tcPr>
            <w:tcW w:w="1437" w:type="dxa"/>
            <w:shd w:val="clear" w:color="auto" w:fill="E7E6E6" w:themeFill="background2"/>
          </w:tcPr>
          <w:p w14:paraId="2A711D2F" w14:textId="77777777" w:rsidR="002050D5" w:rsidRPr="001164DE" w:rsidRDefault="002050D5"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Thông tin</w:t>
            </w:r>
          </w:p>
        </w:tc>
        <w:tc>
          <w:tcPr>
            <w:tcW w:w="1701" w:type="dxa"/>
            <w:shd w:val="clear" w:color="auto" w:fill="E7E6E6" w:themeFill="background2"/>
          </w:tcPr>
          <w:p w14:paraId="50795AF5" w14:textId="77777777" w:rsidR="002050D5" w:rsidRPr="001164DE" w:rsidRDefault="002050D5"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Kiểu dữ liệu</w:t>
            </w:r>
          </w:p>
        </w:tc>
        <w:tc>
          <w:tcPr>
            <w:tcW w:w="1134" w:type="dxa"/>
            <w:shd w:val="clear" w:color="auto" w:fill="E7E6E6" w:themeFill="background2"/>
          </w:tcPr>
          <w:p w14:paraId="5AA33C66" w14:textId="77777777" w:rsidR="002050D5" w:rsidRPr="001164DE" w:rsidRDefault="002050D5"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Bắt buộc</w:t>
            </w:r>
          </w:p>
        </w:tc>
        <w:tc>
          <w:tcPr>
            <w:tcW w:w="992" w:type="dxa"/>
            <w:shd w:val="clear" w:color="auto" w:fill="E7E6E6" w:themeFill="background2"/>
          </w:tcPr>
          <w:p w14:paraId="4350F543" w14:textId="77777777" w:rsidR="002050D5" w:rsidRPr="001164DE" w:rsidRDefault="002050D5"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Mặc định</w:t>
            </w:r>
          </w:p>
        </w:tc>
        <w:tc>
          <w:tcPr>
            <w:tcW w:w="2879" w:type="dxa"/>
            <w:shd w:val="clear" w:color="auto" w:fill="E7E6E6" w:themeFill="background2"/>
          </w:tcPr>
          <w:p w14:paraId="13DDEDE0" w14:textId="77777777" w:rsidR="002050D5" w:rsidRPr="001164DE" w:rsidRDefault="002050D5" w:rsidP="002B7031">
            <w:pPr>
              <w:spacing w:line="312" w:lineRule="auto"/>
              <w:jc w:val="center"/>
              <w:rPr>
                <w:rFonts w:ascii="Times New Roman" w:hAnsi="Times New Roman"/>
                <w:b/>
                <w:sz w:val="28"/>
                <w:szCs w:val="28"/>
              </w:rPr>
            </w:pPr>
            <w:r w:rsidRPr="001164DE">
              <w:rPr>
                <w:rFonts w:ascii="Times New Roman" w:hAnsi="Times New Roman"/>
                <w:b/>
                <w:sz w:val="28"/>
                <w:szCs w:val="28"/>
              </w:rPr>
              <w:t>Ràng buộc</w:t>
            </w:r>
          </w:p>
        </w:tc>
      </w:tr>
      <w:tr w:rsidR="002050D5" w:rsidRPr="001164DE" w14:paraId="200CFD06" w14:textId="77777777" w:rsidTr="006779F9">
        <w:tc>
          <w:tcPr>
            <w:tcW w:w="9035" w:type="dxa"/>
            <w:gridSpan w:val="6"/>
            <w:shd w:val="clear" w:color="auto" w:fill="FFFFFF" w:themeFill="background1"/>
          </w:tcPr>
          <w:p w14:paraId="1C7A6F4F" w14:textId="77777777" w:rsidR="002050D5" w:rsidRPr="001164DE" w:rsidRDefault="002050D5" w:rsidP="002B7031">
            <w:pPr>
              <w:pStyle w:val="Style2"/>
              <w:numPr>
                <w:ilvl w:val="0"/>
                <w:numId w:val="0"/>
              </w:numPr>
              <w:spacing w:line="312" w:lineRule="auto"/>
              <w:rPr>
                <w:b/>
                <w:i/>
              </w:rPr>
            </w:pPr>
            <w:r w:rsidRPr="001164DE">
              <w:rPr>
                <w:b/>
                <w:i/>
              </w:rPr>
              <w:t>Giao diện sắp xếp thứ tự ưu tiên/thêm câu trả lời cho câu hỏi</w:t>
            </w:r>
          </w:p>
        </w:tc>
      </w:tr>
      <w:tr w:rsidR="00C6235B" w:rsidRPr="001164DE" w14:paraId="41420D0B" w14:textId="77777777" w:rsidTr="006779F9">
        <w:tc>
          <w:tcPr>
            <w:tcW w:w="892" w:type="dxa"/>
            <w:shd w:val="clear" w:color="auto" w:fill="FFFFFF" w:themeFill="background1"/>
          </w:tcPr>
          <w:p w14:paraId="2D53820F" w14:textId="77777777" w:rsidR="00C6235B" w:rsidRPr="001164DE" w:rsidRDefault="00C6235B" w:rsidP="002B7031">
            <w:pPr>
              <w:pStyle w:val="Style2"/>
              <w:numPr>
                <w:ilvl w:val="0"/>
                <w:numId w:val="0"/>
              </w:numPr>
              <w:spacing w:line="312" w:lineRule="auto"/>
              <w:jc w:val="center"/>
            </w:pPr>
            <w:r w:rsidRPr="001164DE">
              <w:t>1</w:t>
            </w:r>
          </w:p>
        </w:tc>
        <w:tc>
          <w:tcPr>
            <w:tcW w:w="1437" w:type="dxa"/>
            <w:shd w:val="clear" w:color="auto" w:fill="FFFFFF" w:themeFill="background1"/>
          </w:tcPr>
          <w:p w14:paraId="77B139BC" w14:textId="77777777" w:rsidR="00C6235B" w:rsidRPr="001164DE" w:rsidRDefault="00C6235B" w:rsidP="002B7031">
            <w:pPr>
              <w:pStyle w:val="Style2"/>
              <w:numPr>
                <w:ilvl w:val="0"/>
                <w:numId w:val="0"/>
              </w:numPr>
              <w:spacing w:line="312" w:lineRule="auto"/>
            </w:pPr>
            <w:r w:rsidRPr="001164DE">
              <w:t>Alias</w:t>
            </w:r>
          </w:p>
        </w:tc>
        <w:tc>
          <w:tcPr>
            <w:tcW w:w="1701" w:type="dxa"/>
            <w:shd w:val="clear" w:color="auto" w:fill="FFFFFF" w:themeFill="background1"/>
          </w:tcPr>
          <w:p w14:paraId="6500DBA7" w14:textId="5B3A05B0" w:rsidR="00C6235B" w:rsidRPr="001164DE" w:rsidRDefault="00C6235B" w:rsidP="002B7031">
            <w:pPr>
              <w:spacing w:line="312" w:lineRule="auto"/>
              <w:rPr>
                <w:rFonts w:ascii="Times New Roman" w:hAnsi="Times New Roman"/>
                <w:sz w:val="28"/>
                <w:szCs w:val="28"/>
              </w:rPr>
            </w:pPr>
            <w:r w:rsidRPr="001164DE">
              <w:rPr>
                <w:rFonts w:ascii="Times New Roman" w:hAnsi="Times New Roman"/>
                <w:sz w:val="28"/>
                <w:szCs w:val="28"/>
              </w:rPr>
              <w:t>Chuỗi ký tự (</w:t>
            </w:r>
            <w:r w:rsidR="007B5CA3" w:rsidRPr="001164DE">
              <w:rPr>
                <w:rFonts w:ascii="Times New Roman" w:hAnsi="Times New Roman"/>
                <w:sz w:val="28"/>
                <w:szCs w:val="28"/>
              </w:rPr>
              <w:t>250</w:t>
            </w:r>
            <w:r w:rsidRPr="001164DE">
              <w:rPr>
                <w:rFonts w:ascii="Times New Roman" w:hAnsi="Times New Roman"/>
                <w:sz w:val="28"/>
                <w:szCs w:val="28"/>
              </w:rPr>
              <w:t>)</w:t>
            </w:r>
          </w:p>
        </w:tc>
        <w:tc>
          <w:tcPr>
            <w:tcW w:w="1134" w:type="dxa"/>
            <w:shd w:val="clear" w:color="auto" w:fill="FFFFFF" w:themeFill="background1"/>
          </w:tcPr>
          <w:p w14:paraId="6CF78755" w14:textId="77777777" w:rsidR="00C6235B" w:rsidRPr="001164DE" w:rsidRDefault="00C6235B" w:rsidP="002B7031">
            <w:pPr>
              <w:spacing w:line="312" w:lineRule="auto"/>
              <w:rPr>
                <w:rFonts w:ascii="Times New Roman" w:hAnsi="Times New Roman"/>
                <w:sz w:val="28"/>
                <w:szCs w:val="28"/>
              </w:rPr>
            </w:pPr>
            <w:r w:rsidRPr="001164DE">
              <w:rPr>
                <w:rFonts w:ascii="Times New Roman" w:hAnsi="Times New Roman"/>
                <w:sz w:val="28"/>
                <w:szCs w:val="28"/>
              </w:rPr>
              <w:t>Có</w:t>
            </w:r>
          </w:p>
        </w:tc>
        <w:tc>
          <w:tcPr>
            <w:tcW w:w="992" w:type="dxa"/>
            <w:shd w:val="clear" w:color="auto" w:fill="FFFFFF" w:themeFill="background1"/>
          </w:tcPr>
          <w:p w14:paraId="6F0FB6C5" w14:textId="77777777" w:rsidR="00C6235B" w:rsidRPr="001164DE" w:rsidRDefault="00C6235B" w:rsidP="002B7031">
            <w:pPr>
              <w:spacing w:line="312" w:lineRule="auto"/>
              <w:rPr>
                <w:rFonts w:ascii="Times New Roman" w:hAnsi="Times New Roman"/>
                <w:sz w:val="28"/>
                <w:szCs w:val="28"/>
                <w:lang w:val="vi-VN"/>
              </w:rPr>
            </w:pPr>
          </w:p>
        </w:tc>
        <w:tc>
          <w:tcPr>
            <w:tcW w:w="2879" w:type="dxa"/>
            <w:shd w:val="clear" w:color="auto" w:fill="FFFFFF" w:themeFill="background1"/>
          </w:tcPr>
          <w:p w14:paraId="48E39D2D" w14:textId="77777777" w:rsidR="00C6235B" w:rsidRPr="001164DE" w:rsidRDefault="00C6235B" w:rsidP="002B7031">
            <w:pPr>
              <w:spacing w:line="312" w:lineRule="auto"/>
              <w:rPr>
                <w:rFonts w:ascii="Times New Roman" w:hAnsi="Times New Roman"/>
                <w:sz w:val="28"/>
                <w:szCs w:val="28"/>
              </w:rPr>
            </w:pPr>
            <w:r w:rsidRPr="001164DE">
              <w:rPr>
                <w:rFonts w:ascii="Times New Roman" w:hAnsi="Times New Roman"/>
                <w:sz w:val="28"/>
                <w:szCs w:val="28"/>
              </w:rPr>
              <w:t>Cho phép NSD nhập định danh câu hỏi giao lưu trực tuyến</w:t>
            </w:r>
          </w:p>
          <w:p w14:paraId="5F1199B1" w14:textId="77777777" w:rsidR="00C6235B" w:rsidRPr="001164DE" w:rsidRDefault="00C6235B" w:rsidP="002B7031">
            <w:pPr>
              <w:spacing w:line="312" w:lineRule="auto"/>
              <w:rPr>
                <w:rFonts w:ascii="Times New Roman" w:hAnsi="Times New Roman"/>
                <w:sz w:val="28"/>
                <w:szCs w:val="28"/>
              </w:rPr>
            </w:pPr>
            <w:r w:rsidRPr="001164DE">
              <w:rPr>
                <w:rFonts w:ascii="Times New Roman" w:hAnsi="Times New Roman"/>
                <w:sz w:val="28"/>
                <w:szCs w:val="28"/>
              </w:rPr>
              <w:t>Cho phép nhập số và chữ (a-z, A-Z, 0-9), khoảng trống và các ký tự $, -. ! ()</w:t>
            </w:r>
          </w:p>
        </w:tc>
      </w:tr>
      <w:tr w:rsidR="00C6235B" w:rsidRPr="001164DE" w14:paraId="4A14B39C" w14:textId="77777777" w:rsidTr="006779F9">
        <w:tc>
          <w:tcPr>
            <w:tcW w:w="892" w:type="dxa"/>
            <w:shd w:val="clear" w:color="auto" w:fill="FFFFFF" w:themeFill="background1"/>
          </w:tcPr>
          <w:p w14:paraId="1DFB2E7F" w14:textId="77777777" w:rsidR="00C6235B" w:rsidRPr="001164DE" w:rsidRDefault="00C6235B" w:rsidP="002B7031">
            <w:pPr>
              <w:pStyle w:val="Style2"/>
              <w:numPr>
                <w:ilvl w:val="0"/>
                <w:numId w:val="0"/>
              </w:numPr>
              <w:spacing w:line="312" w:lineRule="auto"/>
              <w:jc w:val="center"/>
            </w:pPr>
            <w:r w:rsidRPr="001164DE">
              <w:lastRenderedPageBreak/>
              <w:t>2</w:t>
            </w:r>
          </w:p>
        </w:tc>
        <w:tc>
          <w:tcPr>
            <w:tcW w:w="1437" w:type="dxa"/>
            <w:shd w:val="clear" w:color="auto" w:fill="FFFFFF" w:themeFill="background1"/>
          </w:tcPr>
          <w:p w14:paraId="48338D43" w14:textId="77777777" w:rsidR="00C6235B" w:rsidRPr="001164DE" w:rsidRDefault="00C6235B" w:rsidP="002B7031">
            <w:pPr>
              <w:pStyle w:val="Style2"/>
              <w:numPr>
                <w:ilvl w:val="0"/>
                <w:numId w:val="0"/>
              </w:numPr>
              <w:spacing w:line="312" w:lineRule="auto"/>
              <w:ind w:left="90"/>
            </w:pPr>
            <w:r w:rsidRPr="001164DE">
              <w:t>Tiêu đề câu hỏi</w:t>
            </w:r>
          </w:p>
        </w:tc>
        <w:tc>
          <w:tcPr>
            <w:tcW w:w="1701" w:type="dxa"/>
            <w:shd w:val="clear" w:color="auto" w:fill="FFFFFF" w:themeFill="background1"/>
          </w:tcPr>
          <w:p w14:paraId="7CBF15FB" w14:textId="77777777" w:rsidR="00C6235B" w:rsidRPr="001164DE" w:rsidRDefault="00C6235B" w:rsidP="002B7031">
            <w:pPr>
              <w:spacing w:line="312" w:lineRule="auto"/>
              <w:rPr>
                <w:rFonts w:ascii="Times New Roman" w:hAnsi="Times New Roman"/>
                <w:sz w:val="28"/>
                <w:szCs w:val="28"/>
              </w:rPr>
            </w:pPr>
            <w:r w:rsidRPr="001164DE">
              <w:rPr>
                <w:rFonts w:ascii="Times New Roman" w:hAnsi="Times New Roman"/>
                <w:sz w:val="28"/>
                <w:szCs w:val="28"/>
              </w:rPr>
              <w:t>Chuỗi ký tự (200)</w:t>
            </w:r>
          </w:p>
        </w:tc>
        <w:tc>
          <w:tcPr>
            <w:tcW w:w="1134" w:type="dxa"/>
            <w:shd w:val="clear" w:color="auto" w:fill="FFFFFF" w:themeFill="background1"/>
          </w:tcPr>
          <w:p w14:paraId="49BB4BCC" w14:textId="77777777" w:rsidR="00C6235B" w:rsidRPr="001164DE" w:rsidRDefault="00C6235B" w:rsidP="002B7031">
            <w:pPr>
              <w:spacing w:line="312" w:lineRule="auto"/>
              <w:rPr>
                <w:rFonts w:ascii="Times New Roman" w:hAnsi="Times New Roman"/>
                <w:sz w:val="28"/>
                <w:szCs w:val="28"/>
                <w:lang w:val="vi-VN"/>
              </w:rPr>
            </w:pPr>
            <w:r w:rsidRPr="001164DE">
              <w:rPr>
                <w:rFonts w:ascii="Times New Roman" w:hAnsi="Times New Roman"/>
                <w:sz w:val="28"/>
                <w:szCs w:val="28"/>
                <w:lang w:val="vi-VN"/>
              </w:rPr>
              <w:t>Có</w:t>
            </w:r>
          </w:p>
        </w:tc>
        <w:tc>
          <w:tcPr>
            <w:tcW w:w="992" w:type="dxa"/>
            <w:shd w:val="clear" w:color="auto" w:fill="FFFFFF" w:themeFill="background1"/>
          </w:tcPr>
          <w:p w14:paraId="3157B6A3" w14:textId="77777777" w:rsidR="00C6235B" w:rsidRPr="001164DE" w:rsidRDefault="00C6235B" w:rsidP="002B7031">
            <w:pPr>
              <w:spacing w:line="312" w:lineRule="auto"/>
              <w:rPr>
                <w:rFonts w:ascii="Times New Roman" w:hAnsi="Times New Roman"/>
                <w:sz w:val="28"/>
                <w:szCs w:val="28"/>
                <w:lang w:val="vi-VN"/>
              </w:rPr>
            </w:pPr>
          </w:p>
        </w:tc>
        <w:tc>
          <w:tcPr>
            <w:tcW w:w="2879" w:type="dxa"/>
            <w:shd w:val="clear" w:color="auto" w:fill="FFFFFF" w:themeFill="background1"/>
          </w:tcPr>
          <w:p w14:paraId="0D0669C7" w14:textId="77777777" w:rsidR="00C6235B" w:rsidRPr="001164DE" w:rsidRDefault="00C6235B" w:rsidP="002B7031">
            <w:pPr>
              <w:spacing w:line="312" w:lineRule="auto"/>
              <w:rPr>
                <w:rFonts w:ascii="Times New Roman" w:hAnsi="Times New Roman"/>
                <w:sz w:val="28"/>
                <w:szCs w:val="28"/>
              </w:rPr>
            </w:pPr>
            <w:r w:rsidRPr="001164DE">
              <w:rPr>
                <w:rFonts w:ascii="Times New Roman" w:hAnsi="Times New Roman"/>
                <w:sz w:val="28"/>
                <w:szCs w:val="28"/>
              </w:rPr>
              <w:t>Cho phép NSD nhập tiêu đề câu hỏi giao lưu trực tuyến</w:t>
            </w:r>
          </w:p>
        </w:tc>
      </w:tr>
      <w:tr w:rsidR="00C6235B" w:rsidRPr="001164DE" w14:paraId="45551962" w14:textId="77777777" w:rsidTr="006779F9">
        <w:tc>
          <w:tcPr>
            <w:tcW w:w="892" w:type="dxa"/>
            <w:shd w:val="clear" w:color="auto" w:fill="FFFFFF" w:themeFill="background1"/>
          </w:tcPr>
          <w:p w14:paraId="173B49FB" w14:textId="77777777" w:rsidR="00C6235B" w:rsidRPr="001164DE" w:rsidRDefault="00C6235B" w:rsidP="002B7031">
            <w:pPr>
              <w:pStyle w:val="Style2"/>
              <w:numPr>
                <w:ilvl w:val="0"/>
                <w:numId w:val="0"/>
              </w:numPr>
              <w:spacing w:line="312" w:lineRule="auto"/>
              <w:jc w:val="center"/>
            </w:pPr>
            <w:r w:rsidRPr="001164DE">
              <w:t>3</w:t>
            </w:r>
          </w:p>
        </w:tc>
        <w:tc>
          <w:tcPr>
            <w:tcW w:w="1437" w:type="dxa"/>
            <w:shd w:val="clear" w:color="auto" w:fill="FFFFFF" w:themeFill="background1"/>
          </w:tcPr>
          <w:p w14:paraId="5891E1A6" w14:textId="77777777" w:rsidR="00C6235B" w:rsidRPr="001164DE" w:rsidRDefault="00C6235B" w:rsidP="002B7031">
            <w:pPr>
              <w:pStyle w:val="Style2"/>
              <w:numPr>
                <w:ilvl w:val="0"/>
                <w:numId w:val="0"/>
              </w:numPr>
              <w:spacing w:line="312" w:lineRule="auto"/>
            </w:pPr>
            <w:r w:rsidRPr="001164DE">
              <w:t>Họ và tên</w:t>
            </w:r>
          </w:p>
        </w:tc>
        <w:tc>
          <w:tcPr>
            <w:tcW w:w="1701" w:type="dxa"/>
            <w:shd w:val="clear" w:color="auto" w:fill="FFFFFF" w:themeFill="background1"/>
          </w:tcPr>
          <w:p w14:paraId="6F8A715F" w14:textId="77777777" w:rsidR="00C6235B" w:rsidRPr="001164DE" w:rsidRDefault="00C6235B" w:rsidP="002B7031">
            <w:pPr>
              <w:spacing w:line="312" w:lineRule="auto"/>
              <w:rPr>
                <w:rFonts w:ascii="Times New Roman" w:hAnsi="Times New Roman"/>
                <w:sz w:val="28"/>
                <w:szCs w:val="28"/>
              </w:rPr>
            </w:pPr>
            <w:r w:rsidRPr="001164DE">
              <w:rPr>
                <w:rFonts w:ascii="Times New Roman" w:hAnsi="Times New Roman"/>
                <w:sz w:val="28"/>
                <w:szCs w:val="28"/>
              </w:rPr>
              <w:t>Chuỗi ký tự (50)</w:t>
            </w:r>
          </w:p>
        </w:tc>
        <w:tc>
          <w:tcPr>
            <w:tcW w:w="1134" w:type="dxa"/>
            <w:shd w:val="clear" w:color="auto" w:fill="FFFFFF" w:themeFill="background1"/>
          </w:tcPr>
          <w:p w14:paraId="2D2C4213" w14:textId="77777777" w:rsidR="00C6235B" w:rsidRPr="001164DE" w:rsidRDefault="00C6235B" w:rsidP="002B7031">
            <w:pPr>
              <w:spacing w:line="312" w:lineRule="auto"/>
              <w:rPr>
                <w:rFonts w:ascii="Times New Roman" w:hAnsi="Times New Roman"/>
                <w:sz w:val="28"/>
                <w:szCs w:val="28"/>
                <w:lang w:val="vi-VN"/>
              </w:rPr>
            </w:pPr>
            <w:r w:rsidRPr="001164DE">
              <w:rPr>
                <w:rFonts w:ascii="Times New Roman" w:hAnsi="Times New Roman"/>
                <w:sz w:val="28"/>
                <w:szCs w:val="28"/>
                <w:lang w:val="vi-VN"/>
              </w:rPr>
              <w:t>Có</w:t>
            </w:r>
          </w:p>
        </w:tc>
        <w:tc>
          <w:tcPr>
            <w:tcW w:w="992" w:type="dxa"/>
            <w:shd w:val="clear" w:color="auto" w:fill="FFFFFF" w:themeFill="background1"/>
          </w:tcPr>
          <w:p w14:paraId="15EF906C" w14:textId="77777777" w:rsidR="00C6235B" w:rsidRPr="001164DE" w:rsidRDefault="00C6235B" w:rsidP="002B7031">
            <w:pPr>
              <w:spacing w:line="312" w:lineRule="auto"/>
              <w:rPr>
                <w:rFonts w:ascii="Times New Roman" w:hAnsi="Times New Roman"/>
                <w:sz w:val="28"/>
                <w:szCs w:val="28"/>
                <w:lang w:val="vi-VN"/>
              </w:rPr>
            </w:pPr>
          </w:p>
        </w:tc>
        <w:tc>
          <w:tcPr>
            <w:tcW w:w="2879" w:type="dxa"/>
            <w:shd w:val="clear" w:color="auto" w:fill="FFFFFF" w:themeFill="background1"/>
          </w:tcPr>
          <w:p w14:paraId="22843795" w14:textId="77777777" w:rsidR="00C6235B" w:rsidRPr="001164DE" w:rsidRDefault="00C6235B" w:rsidP="002B7031">
            <w:pPr>
              <w:spacing w:line="312" w:lineRule="auto"/>
              <w:rPr>
                <w:rFonts w:ascii="Times New Roman" w:hAnsi="Times New Roman"/>
                <w:sz w:val="28"/>
                <w:szCs w:val="28"/>
              </w:rPr>
            </w:pPr>
            <w:r w:rsidRPr="001164DE">
              <w:rPr>
                <w:rFonts w:ascii="Times New Roman" w:hAnsi="Times New Roman"/>
                <w:sz w:val="28"/>
                <w:szCs w:val="28"/>
              </w:rPr>
              <w:t>Cho phép NSD nhập Họ và tên người gửi câu hỏi</w:t>
            </w:r>
          </w:p>
        </w:tc>
      </w:tr>
      <w:tr w:rsidR="00C6235B" w:rsidRPr="001164DE" w14:paraId="010B0315" w14:textId="77777777" w:rsidTr="006779F9">
        <w:tc>
          <w:tcPr>
            <w:tcW w:w="892" w:type="dxa"/>
            <w:shd w:val="clear" w:color="auto" w:fill="FFFFFF" w:themeFill="background1"/>
          </w:tcPr>
          <w:p w14:paraId="6CBB9EAA" w14:textId="77777777" w:rsidR="00C6235B" w:rsidRPr="001164DE" w:rsidRDefault="00C6235B" w:rsidP="002B7031">
            <w:pPr>
              <w:pStyle w:val="Style2"/>
              <w:numPr>
                <w:ilvl w:val="0"/>
                <w:numId w:val="0"/>
              </w:numPr>
              <w:spacing w:line="312" w:lineRule="auto"/>
              <w:jc w:val="center"/>
            </w:pPr>
            <w:r w:rsidRPr="001164DE">
              <w:t>4</w:t>
            </w:r>
          </w:p>
        </w:tc>
        <w:tc>
          <w:tcPr>
            <w:tcW w:w="1437" w:type="dxa"/>
            <w:shd w:val="clear" w:color="auto" w:fill="FFFFFF" w:themeFill="background1"/>
          </w:tcPr>
          <w:p w14:paraId="74C2C655" w14:textId="77777777" w:rsidR="00C6235B" w:rsidRPr="001164DE" w:rsidRDefault="00C6235B" w:rsidP="002B7031">
            <w:pPr>
              <w:pStyle w:val="Style2"/>
              <w:numPr>
                <w:ilvl w:val="0"/>
                <w:numId w:val="0"/>
              </w:numPr>
              <w:spacing w:line="312" w:lineRule="auto"/>
            </w:pPr>
            <w:r w:rsidRPr="001164DE">
              <w:t>Địa chỉ</w:t>
            </w:r>
          </w:p>
        </w:tc>
        <w:tc>
          <w:tcPr>
            <w:tcW w:w="1701" w:type="dxa"/>
            <w:shd w:val="clear" w:color="auto" w:fill="FFFFFF" w:themeFill="background1"/>
          </w:tcPr>
          <w:p w14:paraId="6F3F9E57" w14:textId="77777777" w:rsidR="00C6235B" w:rsidRPr="001164DE" w:rsidRDefault="00C6235B" w:rsidP="002B7031">
            <w:pPr>
              <w:spacing w:line="312" w:lineRule="auto"/>
              <w:rPr>
                <w:rFonts w:ascii="Times New Roman" w:hAnsi="Times New Roman"/>
                <w:sz w:val="28"/>
                <w:szCs w:val="28"/>
              </w:rPr>
            </w:pPr>
            <w:r w:rsidRPr="001164DE">
              <w:rPr>
                <w:rFonts w:ascii="Times New Roman" w:hAnsi="Times New Roman"/>
                <w:sz w:val="28"/>
                <w:szCs w:val="28"/>
              </w:rPr>
              <w:t>Chuỗi ký tự (200)</w:t>
            </w:r>
          </w:p>
        </w:tc>
        <w:tc>
          <w:tcPr>
            <w:tcW w:w="1134" w:type="dxa"/>
            <w:shd w:val="clear" w:color="auto" w:fill="FFFFFF" w:themeFill="background1"/>
          </w:tcPr>
          <w:p w14:paraId="76AA6C5C" w14:textId="77777777" w:rsidR="00C6235B" w:rsidRPr="001164DE" w:rsidRDefault="00C6235B" w:rsidP="002B7031">
            <w:pPr>
              <w:spacing w:line="312" w:lineRule="auto"/>
              <w:rPr>
                <w:rFonts w:ascii="Times New Roman" w:hAnsi="Times New Roman"/>
                <w:sz w:val="28"/>
                <w:szCs w:val="28"/>
                <w:lang w:val="vi-VN"/>
              </w:rPr>
            </w:pPr>
            <w:r w:rsidRPr="001164DE">
              <w:rPr>
                <w:rFonts w:ascii="Times New Roman" w:hAnsi="Times New Roman"/>
                <w:sz w:val="28"/>
                <w:szCs w:val="28"/>
                <w:lang w:val="vi-VN"/>
              </w:rPr>
              <w:t>Có</w:t>
            </w:r>
          </w:p>
        </w:tc>
        <w:tc>
          <w:tcPr>
            <w:tcW w:w="992" w:type="dxa"/>
            <w:shd w:val="clear" w:color="auto" w:fill="FFFFFF" w:themeFill="background1"/>
          </w:tcPr>
          <w:p w14:paraId="030BEFE6" w14:textId="77777777" w:rsidR="00C6235B" w:rsidRPr="001164DE" w:rsidRDefault="00C6235B" w:rsidP="002B7031">
            <w:pPr>
              <w:spacing w:line="312" w:lineRule="auto"/>
              <w:rPr>
                <w:rFonts w:ascii="Times New Roman" w:hAnsi="Times New Roman"/>
                <w:sz w:val="28"/>
                <w:szCs w:val="28"/>
                <w:lang w:val="vi-VN"/>
              </w:rPr>
            </w:pPr>
          </w:p>
        </w:tc>
        <w:tc>
          <w:tcPr>
            <w:tcW w:w="2879" w:type="dxa"/>
            <w:shd w:val="clear" w:color="auto" w:fill="FFFFFF" w:themeFill="background1"/>
          </w:tcPr>
          <w:p w14:paraId="7BFF025F" w14:textId="77777777" w:rsidR="00C6235B" w:rsidRPr="001164DE" w:rsidRDefault="00C6235B" w:rsidP="002B7031">
            <w:pPr>
              <w:spacing w:line="312" w:lineRule="auto"/>
              <w:rPr>
                <w:rFonts w:ascii="Times New Roman" w:hAnsi="Times New Roman"/>
                <w:sz w:val="28"/>
                <w:szCs w:val="28"/>
              </w:rPr>
            </w:pPr>
            <w:r w:rsidRPr="001164DE">
              <w:rPr>
                <w:rFonts w:ascii="Times New Roman" w:hAnsi="Times New Roman"/>
                <w:sz w:val="28"/>
                <w:szCs w:val="28"/>
              </w:rPr>
              <w:t>Cho phép NSD nhập địa chỉ người gửi câu hỏi</w:t>
            </w:r>
          </w:p>
        </w:tc>
      </w:tr>
      <w:tr w:rsidR="00C6235B" w:rsidRPr="001164DE" w14:paraId="3F96B50B" w14:textId="77777777" w:rsidTr="006779F9">
        <w:tc>
          <w:tcPr>
            <w:tcW w:w="892" w:type="dxa"/>
            <w:shd w:val="clear" w:color="auto" w:fill="FFFFFF" w:themeFill="background1"/>
          </w:tcPr>
          <w:p w14:paraId="1E81FDE5" w14:textId="77777777" w:rsidR="00C6235B" w:rsidRPr="001164DE" w:rsidRDefault="00C6235B" w:rsidP="002B7031">
            <w:pPr>
              <w:pStyle w:val="Style2"/>
              <w:numPr>
                <w:ilvl w:val="0"/>
                <w:numId w:val="0"/>
              </w:numPr>
              <w:spacing w:line="312" w:lineRule="auto"/>
              <w:jc w:val="center"/>
            </w:pPr>
            <w:r w:rsidRPr="001164DE">
              <w:t>5</w:t>
            </w:r>
          </w:p>
        </w:tc>
        <w:tc>
          <w:tcPr>
            <w:tcW w:w="1437" w:type="dxa"/>
            <w:shd w:val="clear" w:color="auto" w:fill="FFFFFF" w:themeFill="background1"/>
          </w:tcPr>
          <w:p w14:paraId="7BF5F5AF" w14:textId="77777777" w:rsidR="00C6235B" w:rsidRPr="001164DE" w:rsidRDefault="00C6235B" w:rsidP="002B7031">
            <w:pPr>
              <w:pStyle w:val="Style2"/>
              <w:numPr>
                <w:ilvl w:val="0"/>
                <w:numId w:val="0"/>
              </w:numPr>
              <w:spacing w:line="312" w:lineRule="auto"/>
            </w:pPr>
            <w:r w:rsidRPr="001164DE">
              <w:t>Email</w:t>
            </w:r>
          </w:p>
        </w:tc>
        <w:tc>
          <w:tcPr>
            <w:tcW w:w="1701" w:type="dxa"/>
            <w:shd w:val="clear" w:color="auto" w:fill="FFFFFF" w:themeFill="background1"/>
          </w:tcPr>
          <w:p w14:paraId="25DF2875" w14:textId="77777777" w:rsidR="00C6235B" w:rsidRPr="001164DE" w:rsidRDefault="00C6235B" w:rsidP="002B7031">
            <w:pPr>
              <w:spacing w:line="312" w:lineRule="auto"/>
              <w:rPr>
                <w:rFonts w:ascii="Times New Roman" w:hAnsi="Times New Roman"/>
                <w:sz w:val="28"/>
                <w:szCs w:val="28"/>
              </w:rPr>
            </w:pPr>
            <w:r w:rsidRPr="001164DE">
              <w:rPr>
                <w:rFonts w:ascii="Times New Roman" w:hAnsi="Times New Roman"/>
                <w:sz w:val="28"/>
                <w:szCs w:val="28"/>
              </w:rPr>
              <w:t>Chuỗi ký tự (50)</w:t>
            </w:r>
          </w:p>
        </w:tc>
        <w:tc>
          <w:tcPr>
            <w:tcW w:w="1134" w:type="dxa"/>
            <w:shd w:val="clear" w:color="auto" w:fill="FFFFFF" w:themeFill="background1"/>
          </w:tcPr>
          <w:p w14:paraId="7D1FE5B2" w14:textId="77777777" w:rsidR="00C6235B" w:rsidRPr="001164DE" w:rsidRDefault="00C6235B" w:rsidP="002B7031">
            <w:pPr>
              <w:spacing w:line="312" w:lineRule="auto"/>
              <w:rPr>
                <w:rFonts w:ascii="Times New Roman" w:hAnsi="Times New Roman"/>
                <w:sz w:val="28"/>
                <w:szCs w:val="28"/>
                <w:lang w:val="vi-VN"/>
              </w:rPr>
            </w:pPr>
            <w:r w:rsidRPr="001164DE">
              <w:rPr>
                <w:rFonts w:ascii="Times New Roman" w:hAnsi="Times New Roman"/>
                <w:sz w:val="28"/>
                <w:szCs w:val="28"/>
                <w:lang w:val="vi-VN"/>
              </w:rPr>
              <w:t>Có</w:t>
            </w:r>
          </w:p>
        </w:tc>
        <w:tc>
          <w:tcPr>
            <w:tcW w:w="992" w:type="dxa"/>
            <w:shd w:val="clear" w:color="auto" w:fill="FFFFFF" w:themeFill="background1"/>
          </w:tcPr>
          <w:p w14:paraId="4BBBCBA9" w14:textId="77777777" w:rsidR="00C6235B" w:rsidRPr="001164DE" w:rsidRDefault="00C6235B" w:rsidP="002B7031">
            <w:pPr>
              <w:spacing w:line="312" w:lineRule="auto"/>
              <w:rPr>
                <w:rFonts w:ascii="Times New Roman" w:hAnsi="Times New Roman"/>
                <w:sz w:val="28"/>
                <w:szCs w:val="28"/>
                <w:lang w:val="vi-VN"/>
              </w:rPr>
            </w:pPr>
          </w:p>
        </w:tc>
        <w:tc>
          <w:tcPr>
            <w:tcW w:w="2879" w:type="dxa"/>
            <w:shd w:val="clear" w:color="auto" w:fill="FFFFFF" w:themeFill="background1"/>
          </w:tcPr>
          <w:p w14:paraId="7E80DEBE" w14:textId="77777777" w:rsidR="00C6235B" w:rsidRPr="001164DE" w:rsidRDefault="00C6235B" w:rsidP="002B7031">
            <w:pPr>
              <w:spacing w:line="312" w:lineRule="auto"/>
              <w:rPr>
                <w:rFonts w:ascii="Times New Roman" w:hAnsi="Times New Roman"/>
                <w:sz w:val="28"/>
                <w:szCs w:val="28"/>
              </w:rPr>
            </w:pPr>
            <w:r w:rsidRPr="001164DE">
              <w:rPr>
                <w:rFonts w:ascii="Times New Roman" w:hAnsi="Times New Roman"/>
                <w:sz w:val="28"/>
                <w:szCs w:val="28"/>
              </w:rPr>
              <w:t>Cho phép NSD nhập email người gửi câu hỏi</w:t>
            </w:r>
          </w:p>
          <w:p w14:paraId="30EE22C0" w14:textId="77777777" w:rsidR="00C6235B" w:rsidRPr="001164DE" w:rsidRDefault="00C6235B" w:rsidP="002B7031">
            <w:pPr>
              <w:spacing w:line="312" w:lineRule="auto"/>
              <w:rPr>
                <w:rFonts w:ascii="Times New Roman" w:hAnsi="Times New Roman"/>
                <w:sz w:val="28"/>
                <w:szCs w:val="28"/>
              </w:rPr>
            </w:pPr>
            <w:r w:rsidRPr="001164DE">
              <w:rPr>
                <w:rFonts w:ascii="Times New Roman" w:hAnsi="Times New Roman"/>
                <w:sz w:val="28"/>
                <w:szCs w:val="28"/>
              </w:rPr>
              <w:t>Yêu cầu điền email hợp lệ có định dạng</w:t>
            </w:r>
          </w:p>
          <w:p w14:paraId="3AB7DFD0" w14:textId="77777777" w:rsidR="00C6235B" w:rsidRPr="001164DE" w:rsidRDefault="00C6235B" w:rsidP="002B7031">
            <w:pPr>
              <w:spacing w:line="312" w:lineRule="auto"/>
              <w:rPr>
                <w:rFonts w:ascii="Times New Roman" w:hAnsi="Times New Roman"/>
                <w:sz w:val="28"/>
                <w:szCs w:val="28"/>
              </w:rPr>
            </w:pPr>
            <w:r w:rsidRPr="001164DE">
              <w:rPr>
                <w:rFonts w:ascii="Times New Roman" w:hAnsi="Times New Roman"/>
                <w:sz w:val="28"/>
                <w:szCs w:val="28"/>
              </w:rPr>
              <w:t>[localpart]@[tên miền]</w:t>
            </w:r>
          </w:p>
          <w:p w14:paraId="3B121404" w14:textId="77777777" w:rsidR="00C6235B" w:rsidRPr="001164DE" w:rsidRDefault="00C6235B" w:rsidP="002B7031">
            <w:pPr>
              <w:spacing w:line="312" w:lineRule="auto"/>
              <w:rPr>
                <w:rFonts w:ascii="Times New Roman" w:hAnsi="Times New Roman"/>
                <w:sz w:val="28"/>
                <w:szCs w:val="28"/>
              </w:rPr>
            </w:pPr>
            <w:r w:rsidRPr="001164DE">
              <w:rPr>
                <w:rFonts w:ascii="Times New Roman" w:hAnsi="Times New Roman"/>
                <w:sz w:val="28"/>
                <w:szCs w:val="28"/>
              </w:rPr>
              <w:t>(Ví dụ: abc@gmail.com)</w:t>
            </w:r>
          </w:p>
        </w:tc>
      </w:tr>
      <w:tr w:rsidR="00C6235B" w:rsidRPr="001164DE" w14:paraId="708717DD" w14:textId="77777777" w:rsidTr="006779F9">
        <w:tc>
          <w:tcPr>
            <w:tcW w:w="892" w:type="dxa"/>
            <w:shd w:val="clear" w:color="auto" w:fill="FFFFFF" w:themeFill="background1"/>
          </w:tcPr>
          <w:p w14:paraId="13AC4DCD" w14:textId="77777777" w:rsidR="00C6235B" w:rsidRPr="001164DE" w:rsidRDefault="00C6235B" w:rsidP="002B7031">
            <w:pPr>
              <w:pStyle w:val="Style2"/>
              <w:numPr>
                <w:ilvl w:val="0"/>
                <w:numId w:val="0"/>
              </w:numPr>
              <w:spacing w:line="312" w:lineRule="auto"/>
              <w:jc w:val="center"/>
            </w:pPr>
            <w:r w:rsidRPr="001164DE">
              <w:t>6</w:t>
            </w:r>
          </w:p>
        </w:tc>
        <w:tc>
          <w:tcPr>
            <w:tcW w:w="1437" w:type="dxa"/>
            <w:shd w:val="clear" w:color="auto" w:fill="FFFFFF" w:themeFill="background1"/>
          </w:tcPr>
          <w:p w14:paraId="54316D0A" w14:textId="77777777" w:rsidR="00C6235B" w:rsidRPr="001164DE" w:rsidRDefault="00C6235B" w:rsidP="002B7031">
            <w:pPr>
              <w:pStyle w:val="Style2"/>
              <w:numPr>
                <w:ilvl w:val="0"/>
                <w:numId w:val="0"/>
              </w:numPr>
              <w:spacing w:line="312" w:lineRule="auto"/>
            </w:pPr>
            <w:r w:rsidRPr="001164DE">
              <w:t>Câu hỏi</w:t>
            </w:r>
          </w:p>
        </w:tc>
        <w:tc>
          <w:tcPr>
            <w:tcW w:w="1701" w:type="dxa"/>
            <w:shd w:val="clear" w:color="auto" w:fill="FFFFFF" w:themeFill="background1"/>
          </w:tcPr>
          <w:p w14:paraId="073101FC" w14:textId="77777777" w:rsidR="00C6235B" w:rsidRPr="001164DE" w:rsidRDefault="00C6235B" w:rsidP="002B7031">
            <w:pPr>
              <w:spacing w:line="312" w:lineRule="auto"/>
              <w:rPr>
                <w:rFonts w:ascii="Times New Roman" w:hAnsi="Times New Roman"/>
                <w:sz w:val="28"/>
                <w:szCs w:val="28"/>
              </w:rPr>
            </w:pPr>
            <w:r w:rsidRPr="001164DE">
              <w:rPr>
                <w:rFonts w:ascii="Times New Roman" w:hAnsi="Times New Roman"/>
                <w:sz w:val="28"/>
                <w:szCs w:val="28"/>
              </w:rPr>
              <w:t>Chuỗi ký tự (không giới hạn)</w:t>
            </w:r>
          </w:p>
        </w:tc>
        <w:tc>
          <w:tcPr>
            <w:tcW w:w="1134" w:type="dxa"/>
            <w:shd w:val="clear" w:color="auto" w:fill="FFFFFF" w:themeFill="background1"/>
          </w:tcPr>
          <w:p w14:paraId="7E25E2DB" w14:textId="77777777" w:rsidR="00C6235B" w:rsidRPr="001164DE" w:rsidRDefault="00C6235B" w:rsidP="002B7031">
            <w:pPr>
              <w:spacing w:line="312" w:lineRule="auto"/>
              <w:rPr>
                <w:rFonts w:ascii="Times New Roman" w:hAnsi="Times New Roman"/>
                <w:sz w:val="28"/>
                <w:szCs w:val="28"/>
                <w:lang w:val="vi-VN"/>
              </w:rPr>
            </w:pPr>
            <w:r w:rsidRPr="001164DE">
              <w:rPr>
                <w:rFonts w:ascii="Times New Roman" w:hAnsi="Times New Roman"/>
                <w:sz w:val="28"/>
                <w:szCs w:val="28"/>
                <w:lang w:val="vi-VN"/>
              </w:rPr>
              <w:t>Có</w:t>
            </w:r>
          </w:p>
        </w:tc>
        <w:tc>
          <w:tcPr>
            <w:tcW w:w="992" w:type="dxa"/>
            <w:shd w:val="clear" w:color="auto" w:fill="FFFFFF" w:themeFill="background1"/>
          </w:tcPr>
          <w:p w14:paraId="0E7CE240" w14:textId="77777777" w:rsidR="00C6235B" w:rsidRPr="001164DE" w:rsidRDefault="00C6235B" w:rsidP="002B7031">
            <w:pPr>
              <w:spacing w:line="312" w:lineRule="auto"/>
              <w:rPr>
                <w:rFonts w:ascii="Times New Roman" w:hAnsi="Times New Roman"/>
                <w:sz w:val="28"/>
                <w:szCs w:val="28"/>
                <w:lang w:val="vi-VN"/>
              </w:rPr>
            </w:pPr>
          </w:p>
        </w:tc>
        <w:tc>
          <w:tcPr>
            <w:tcW w:w="2879" w:type="dxa"/>
            <w:shd w:val="clear" w:color="auto" w:fill="FFFFFF" w:themeFill="background1"/>
          </w:tcPr>
          <w:p w14:paraId="680059EF" w14:textId="77777777" w:rsidR="00C6235B" w:rsidRPr="001164DE" w:rsidRDefault="00C6235B" w:rsidP="002B7031">
            <w:pPr>
              <w:spacing w:line="312" w:lineRule="auto"/>
              <w:rPr>
                <w:rFonts w:ascii="Times New Roman" w:hAnsi="Times New Roman"/>
                <w:sz w:val="28"/>
                <w:szCs w:val="28"/>
              </w:rPr>
            </w:pPr>
            <w:r w:rsidRPr="001164DE">
              <w:rPr>
                <w:rFonts w:ascii="Times New Roman" w:hAnsi="Times New Roman"/>
                <w:sz w:val="28"/>
                <w:szCs w:val="28"/>
              </w:rPr>
              <w:t>Cho phép NSD nhập nội dung câu hỏi</w:t>
            </w:r>
          </w:p>
        </w:tc>
      </w:tr>
      <w:tr w:rsidR="00C6235B" w:rsidRPr="001164DE" w14:paraId="4A160D7F" w14:textId="77777777" w:rsidTr="006779F9">
        <w:tc>
          <w:tcPr>
            <w:tcW w:w="892" w:type="dxa"/>
            <w:shd w:val="clear" w:color="auto" w:fill="FFFFFF" w:themeFill="background1"/>
          </w:tcPr>
          <w:p w14:paraId="09AB64A9" w14:textId="77777777" w:rsidR="00C6235B" w:rsidRPr="001164DE" w:rsidRDefault="00C6235B" w:rsidP="002B7031">
            <w:pPr>
              <w:pStyle w:val="Style2"/>
              <w:numPr>
                <w:ilvl w:val="0"/>
                <w:numId w:val="0"/>
              </w:numPr>
              <w:spacing w:line="312" w:lineRule="auto"/>
              <w:jc w:val="center"/>
            </w:pPr>
            <w:r w:rsidRPr="001164DE">
              <w:t>7</w:t>
            </w:r>
          </w:p>
        </w:tc>
        <w:tc>
          <w:tcPr>
            <w:tcW w:w="1437" w:type="dxa"/>
            <w:shd w:val="clear" w:color="auto" w:fill="FFFFFF" w:themeFill="background1"/>
          </w:tcPr>
          <w:p w14:paraId="0F41661D" w14:textId="77777777" w:rsidR="00C6235B" w:rsidRPr="001164DE" w:rsidRDefault="00C6235B" w:rsidP="002B7031">
            <w:pPr>
              <w:pStyle w:val="Style2"/>
              <w:numPr>
                <w:ilvl w:val="0"/>
                <w:numId w:val="0"/>
              </w:numPr>
              <w:spacing w:line="312" w:lineRule="auto"/>
            </w:pPr>
            <w:r w:rsidRPr="001164DE">
              <w:t>Câu trả lời</w:t>
            </w:r>
          </w:p>
        </w:tc>
        <w:tc>
          <w:tcPr>
            <w:tcW w:w="1701" w:type="dxa"/>
            <w:shd w:val="clear" w:color="auto" w:fill="FFFFFF" w:themeFill="background1"/>
          </w:tcPr>
          <w:p w14:paraId="5AF71B49" w14:textId="77777777" w:rsidR="00C6235B" w:rsidRPr="001164DE" w:rsidRDefault="00C6235B" w:rsidP="002B7031">
            <w:pPr>
              <w:spacing w:line="312" w:lineRule="auto"/>
              <w:rPr>
                <w:rFonts w:ascii="Times New Roman" w:hAnsi="Times New Roman"/>
                <w:sz w:val="28"/>
                <w:szCs w:val="28"/>
              </w:rPr>
            </w:pPr>
            <w:r w:rsidRPr="001164DE">
              <w:rPr>
                <w:rFonts w:ascii="Times New Roman" w:hAnsi="Times New Roman"/>
                <w:sz w:val="28"/>
                <w:szCs w:val="28"/>
              </w:rPr>
              <w:t>Chuỗi ký tự (không giới hạn)</w:t>
            </w:r>
          </w:p>
        </w:tc>
        <w:tc>
          <w:tcPr>
            <w:tcW w:w="1134" w:type="dxa"/>
            <w:shd w:val="clear" w:color="auto" w:fill="FFFFFF" w:themeFill="background1"/>
          </w:tcPr>
          <w:p w14:paraId="54DE9490" w14:textId="77777777" w:rsidR="00C6235B" w:rsidRPr="001164DE" w:rsidRDefault="00C6235B" w:rsidP="002B7031">
            <w:pPr>
              <w:spacing w:line="312" w:lineRule="auto"/>
              <w:rPr>
                <w:rFonts w:ascii="Times New Roman" w:hAnsi="Times New Roman"/>
                <w:sz w:val="28"/>
                <w:szCs w:val="28"/>
                <w:lang w:val="vi-VN"/>
              </w:rPr>
            </w:pPr>
          </w:p>
        </w:tc>
        <w:tc>
          <w:tcPr>
            <w:tcW w:w="992" w:type="dxa"/>
            <w:shd w:val="clear" w:color="auto" w:fill="FFFFFF" w:themeFill="background1"/>
          </w:tcPr>
          <w:p w14:paraId="79F6385E" w14:textId="77777777" w:rsidR="00C6235B" w:rsidRPr="001164DE" w:rsidRDefault="00C6235B" w:rsidP="002B7031">
            <w:pPr>
              <w:spacing w:line="312" w:lineRule="auto"/>
              <w:rPr>
                <w:rFonts w:ascii="Times New Roman" w:hAnsi="Times New Roman"/>
                <w:sz w:val="28"/>
                <w:szCs w:val="28"/>
                <w:lang w:val="vi-VN"/>
              </w:rPr>
            </w:pPr>
          </w:p>
        </w:tc>
        <w:tc>
          <w:tcPr>
            <w:tcW w:w="2879" w:type="dxa"/>
            <w:shd w:val="clear" w:color="auto" w:fill="FFFFFF" w:themeFill="background1"/>
          </w:tcPr>
          <w:p w14:paraId="75DD691A" w14:textId="77777777" w:rsidR="00C6235B" w:rsidRPr="001164DE" w:rsidRDefault="00C6235B" w:rsidP="002B7031">
            <w:pPr>
              <w:spacing w:line="312" w:lineRule="auto"/>
              <w:rPr>
                <w:rFonts w:ascii="Times New Roman" w:hAnsi="Times New Roman"/>
                <w:sz w:val="28"/>
                <w:szCs w:val="28"/>
              </w:rPr>
            </w:pPr>
            <w:r w:rsidRPr="001164DE">
              <w:rPr>
                <w:rFonts w:ascii="Times New Roman" w:hAnsi="Times New Roman"/>
                <w:sz w:val="28"/>
                <w:szCs w:val="28"/>
              </w:rPr>
              <w:t>Cho phép NSD nhập nội dung câu trả lời</w:t>
            </w:r>
          </w:p>
        </w:tc>
      </w:tr>
      <w:tr w:rsidR="00C6235B" w:rsidRPr="001164DE" w14:paraId="5C0BF078" w14:textId="77777777" w:rsidTr="006779F9">
        <w:tc>
          <w:tcPr>
            <w:tcW w:w="892" w:type="dxa"/>
            <w:shd w:val="clear" w:color="auto" w:fill="FFFFFF" w:themeFill="background1"/>
          </w:tcPr>
          <w:p w14:paraId="4B108F23" w14:textId="77777777" w:rsidR="00C6235B" w:rsidRPr="001164DE" w:rsidRDefault="00C6235B" w:rsidP="002B7031">
            <w:pPr>
              <w:pStyle w:val="Style2"/>
              <w:numPr>
                <w:ilvl w:val="0"/>
                <w:numId w:val="0"/>
              </w:numPr>
              <w:spacing w:line="312" w:lineRule="auto"/>
              <w:jc w:val="center"/>
            </w:pPr>
            <w:r w:rsidRPr="001164DE">
              <w:t>8</w:t>
            </w:r>
          </w:p>
        </w:tc>
        <w:tc>
          <w:tcPr>
            <w:tcW w:w="1437" w:type="dxa"/>
            <w:shd w:val="clear" w:color="auto" w:fill="FFFFFF" w:themeFill="background1"/>
          </w:tcPr>
          <w:p w14:paraId="55500EED" w14:textId="77777777" w:rsidR="00C6235B" w:rsidRPr="001164DE" w:rsidRDefault="00C6235B" w:rsidP="002B7031">
            <w:pPr>
              <w:pStyle w:val="Style2"/>
              <w:numPr>
                <w:ilvl w:val="0"/>
                <w:numId w:val="0"/>
              </w:numPr>
              <w:spacing w:line="312" w:lineRule="auto"/>
            </w:pPr>
            <w:r w:rsidRPr="001164DE">
              <w:t>Vị trí câu hỏi</w:t>
            </w:r>
          </w:p>
        </w:tc>
        <w:tc>
          <w:tcPr>
            <w:tcW w:w="1701" w:type="dxa"/>
            <w:shd w:val="clear" w:color="auto" w:fill="FFFFFF" w:themeFill="background1"/>
          </w:tcPr>
          <w:p w14:paraId="7B59726F" w14:textId="77777777" w:rsidR="00C6235B" w:rsidRPr="001164DE" w:rsidRDefault="00C6235B" w:rsidP="002B7031">
            <w:pPr>
              <w:spacing w:line="312" w:lineRule="auto"/>
              <w:rPr>
                <w:rFonts w:ascii="Times New Roman" w:hAnsi="Times New Roman"/>
                <w:sz w:val="28"/>
                <w:szCs w:val="28"/>
              </w:rPr>
            </w:pPr>
          </w:p>
        </w:tc>
        <w:tc>
          <w:tcPr>
            <w:tcW w:w="1134" w:type="dxa"/>
            <w:shd w:val="clear" w:color="auto" w:fill="FFFFFF" w:themeFill="background1"/>
          </w:tcPr>
          <w:p w14:paraId="31881272" w14:textId="77777777" w:rsidR="00C6235B" w:rsidRPr="001164DE" w:rsidRDefault="00C6235B" w:rsidP="002B7031">
            <w:pPr>
              <w:spacing w:line="312" w:lineRule="auto"/>
              <w:rPr>
                <w:rFonts w:ascii="Times New Roman" w:hAnsi="Times New Roman"/>
                <w:sz w:val="28"/>
                <w:szCs w:val="28"/>
                <w:lang w:val="vi-VN"/>
              </w:rPr>
            </w:pPr>
          </w:p>
        </w:tc>
        <w:tc>
          <w:tcPr>
            <w:tcW w:w="992" w:type="dxa"/>
            <w:shd w:val="clear" w:color="auto" w:fill="FFFFFF" w:themeFill="background1"/>
          </w:tcPr>
          <w:p w14:paraId="4C387EA6" w14:textId="77777777" w:rsidR="00C6235B" w:rsidRPr="001164DE" w:rsidRDefault="00C6235B" w:rsidP="002B7031">
            <w:pPr>
              <w:spacing w:line="312" w:lineRule="auto"/>
              <w:rPr>
                <w:rFonts w:ascii="Times New Roman" w:hAnsi="Times New Roman"/>
                <w:sz w:val="28"/>
                <w:szCs w:val="28"/>
              </w:rPr>
            </w:pPr>
            <w:r w:rsidRPr="001164DE">
              <w:rPr>
                <w:rFonts w:ascii="Times New Roman" w:hAnsi="Times New Roman"/>
                <w:sz w:val="28"/>
                <w:szCs w:val="28"/>
              </w:rPr>
              <w:t>Không chọn</w:t>
            </w:r>
          </w:p>
        </w:tc>
        <w:tc>
          <w:tcPr>
            <w:tcW w:w="2879" w:type="dxa"/>
            <w:shd w:val="clear" w:color="auto" w:fill="FFFFFF" w:themeFill="background1"/>
          </w:tcPr>
          <w:p w14:paraId="2E5F7AFA" w14:textId="77777777" w:rsidR="00C6235B" w:rsidRPr="001164DE" w:rsidRDefault="00C6235B" w:rsidP="002B7031">
            <w:pPr>
              <w:spacing w:line="312" w:lineRule="auto"/>
              <w:rPr>
                <w:rFonts w:ascii="Times New Roman" w:hAnsi="Times New Roman"/>
                <w:sz w:val="28"/>
                <w:szCs w:val="28"/>
              </w:rPr>
            </w:pPr>
            <w:r w:rsidRPr="001164DE">
              <w:rPr>
                <w:rFonts w:ascii="Times New Roman" w:hAnsi="Times New Roman"/>
                <w:sz w:val="28"/>
                <w:szCs w:val="28"/>
              </w:rPr>
              <w:t>Cho phép NSD lựa chọn vị trí hiển thị câu hỏi: vị trí từ 1-10</w:t>
            </w:r>
          </w:p>
          <w:p w14:paraId="1FFD860A" w14:textId="77777777" w:rsidR="00C6235B" w:rsidRPr="001164DE" w:rsidRDefault="00C6235B" w:rsidP="002B7031">
            <w:pPr>
              <w:spacing w:line="312" w:lineRule="auto"/>
              <w:rPr>
                <w:rFonts w:ascii="Times New Roman" w:hAnsi="Times New Roman"/>
                <w:sz w:val="28"/>
                <w:szCs w:val="28"/>
              </w:rPr>
            </w:pPr>
            <w:r w:rsidRPr="001164DE">
              <w:rPr>
                <w:rFonts w:ascii="Times New Roman" w:hAnsi="Times New Roman"/>
                <w:sz w:val="28"/>
                <w:szCs w:val="28"/>
              </w:rPr>
              <w:t>Các câu hỏi không được lựa chọn vị trí sẽ hiển thị theo thời gian xuất bản</w:t>
            </w:r>
          </w:p>
        </w:tc>
      </w:tr>
    </w:tbl>
    <w:p w14:paraId="51150655" w14:textId="77777777" w:rsidR="009D7060" w:rsidRPr="001164DE" w:rsidRDefault="009D7060" w:rsidP="0090566F">
      <w:pPr>
        <w:pStyle w:val="Heading4"/>
      </w:pPr>
      <w:r w:rsidRPr="001164DE">
        <w:lastRenderedPageBreak/>
        <w:t>Điều kiện thực hiện</w:t>
      </w:r>
    </w:p>
    <w:p w14:paraId="2EA0C372" w14:textId="77777777" w:rsidR="00834554" w:rsidRPr="001164DE" w:rsidRDefault="00834554" w:rsidP="002B7031">
      <w:pPr>
        <w:pStyle w:val="Style2"/>
        <w:spacing w:line="312" w:lineRule="auto"/>
      </w:pPr>
      <w:r w:rsidRPr="001164DE">
        <w:t>NSD đã đăng nhập thành công vào hệ thống và truy cập vào chức năng quản lý chủ đề giao lưu trực tuyến</w:t>
      </w:r>
    </w:p>
    <w:p w14:paraId="6876BAB6" w14:textId="77777777" w:rsidR="009D7060" w:rsidRPr="001164DE" w:rsidRDefault="009D7060" w:rsidP="0090566F">
      <w:pPr>
        <w:pStyle w:val="Heading4"/>
      </w:pPr>
      <w:r w:rsidRPr="001164DE">
        <w:t>Yêu cầu đặc biệt/ Ràng buộc</w:t>
      </w:r>
    </w:p>
    <w:p w14:paraId="2DE5D134" w14:textId="77777777" w:rsidR="00834554" w:rsidRPr="001164DE" w:rsidRDefault="00834554" w:rsidP="002B7031">
      <w:pPr>
        <w:pStyle w:val="Style2"/>
        <w:spacing w:line="312" w:lineRule="auto"/>
      </w:pPr>
      <w:r w:rsidRPr="001164DE">
        <w:t>NSD đã được phân quyền quản lý chủ đề giao lưu trực tuyến</w:t>
      </w:r>
    </w:p>
    <w:p w14:paraId="64977FBF" w14:textId="72354CEA" w:rsidR="009D7060" w:rsidRPr="001164DE" w:rsidRDefault="00BA4386" w:rsidP="0090566F">
      <w:pPr>
        <w:pStyle w:val="Heading4"/>
      </w:pPr>
      <w:r>
        <w:t>Luồng xử lý dữ liệu</w:t>
      </w:r>
    </w:p>
    <w:p w14:paraId="230CA3A5" w14:textId="77777777" w:rsidR="002050D5" w:rsidRPr="001164DE" w:rsidRDefault="002050D5" w:rsidP="002B7031">
      <w:pPr>
        <w:pStyle w:val="ListParagraph"/>
        <w:spacing w:line="312" w:lineRule="auto"/>
      </w:pPr>
      <w:r w:rsidRPr="001164DE">
        <w:t>Sắp xếp thứ tự câu hỏi theo tin bài</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6"/>
        <w:gridCol w:w="2479"/>
        <w:gridCol w:w="5586"/>
      </w:tblGrid>
      <w:tr w:rsidR="002050D5" w:rsidRPr="001164DE" w14:paraId="74EE7994" w14:textId="77777777" w:rsidTr="0043524D">
        <w:trPr>
          <w:trHeight w:val="510"/>
          <w:tblHeader/>
        </w:trPr>
        <w:tc>
          <w:tcPr>
            <w:tcW w:w="576" w:type="pct"/>
            <w:shd w:val="clear" w:color="auto" w:fill="E7E6E6" w:themeFill="background2"/>
            <w:vAlign w:val="center"/>
          </w:tcPr>
          <w:p w14:paraId="36EEC1F1" w14:textId="77777777" w:rsidR="002050D5" w:rsidRPr="001164DE" w:rsidRDefault="002050D5"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Bước thực hiện</w:t>
            </w:r>
          </w:p>
        </w:tc>
        <w:tc>
          <w:tcPr>
            <w:tcW w:w="1394" w:type="pct"/>
            <w:shd w:val="clear" w:color="auto" w:fill="E7E6E6" w:themeFill="background2"/>
            <w:vAlign w:val="center"/>
          </w:tcPr>
          <w:p w14:paraId="0092FB98" w14:textId="77777777" w:rsidR="002050D5" w:rsidRPr="001164DE" w:rsidRDefault="002050D5"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Chủ thể thực hiện</w:t>
            </w:r>
          </w:p>
        </w:tc>
        <w:tc>
          <w:tcPr>
            <w:tcW w:w="3029" w:type="pct"/>
            <w:shd w:val="clear" w:color="auto" w:fill="E7E6E6" w:themeFill="background2"/>
            <w:vAlign w:val="center"/>
          </w:tcPr>
          <w:p w14:paraId="21CA9CCF" w14:textId="77777777" w:rsidR="002050D5" w:rsidRPr="001164DE" w:rsidRDefault="002050D5"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Nội dung</w:t>
            </w:r>
          </w:p>
        </w:tc>
      </w:tr>
      <w:tr w:rsidR="002050D5" w:rsidRPr="001164DE" w14:paraId="3E8F68B8" w14:textId="77777777" w:rsidTr="0043524D">
        <w:trPr>
          <w:trHeight w:val="510"/>
        </w:trPr>
        <w:tc>
          <w:tcPr>
            <w:tcW w:w="576" w:type="pct"/>
            <w:shd w:val="clear" w:color="auto" w:fill="auto"/>
          </w:tcPr>
          <w:p w14:paraId="7BBB19F0" w14:textId="77777777" w:rsidR="002050D5" w:rsidRPr="001164DE" w:rsidRDefault="002050D5"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lang w:val="vi-VN"/>
              </w:rPr>
              <w:t>1</w:t>
            </w:r>
          </w:p>
        </w:tc>
        <w:tc>
          <w:tcPr>
            <w:tcW w:w="1394" w:type="pct"/>
            <w:shd w:val="clear" w:color="auto" w:fill="auto"/>
          </w:tcPr>
          <w:p w14:paraId="53DEF576" w14:textId="77777777" w:rsidR="002050D5" w:rsidRPr="001164DE" w:rsidRDefault="002050D5"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lang w:val="vi-VN"/>
              </w:rPr>
              <w:t>NSD</w:t>
            </w:r>
            <w:r w:rsidRPr="001164DE">
              <w:rPr>
                <w:rFonts w:ascii="Times New Roman" w:hAnsi="Times New Roman" w:cs="Times New Roman"/>
                <w:sz w:val="28"/>
                <w:szCs w:val="28"/>
              </w:rPr>
              <w:t xml:space="preserve"> (Quản trị nội dung)</w:t>
            </w:r>
          </w:p>
        </w:tc>
        <w:tc>
          <w:tcPr>
            <w:tcW w:w="3029" w:type="pct"/>
            <w:shd w:val="clear" w:color="auto" w:fill="auto"/>
          </w:tcPr>
          <w:p w14:paraId="2B7B91A6" w14:textId="77777777" w:rsidR="002050D5" w:rsidRPr="001164DE" w:rsidRDefault="002050D5"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lang w:val="vi-VN"/>
              </w:rPr>
              <w:t xml:space="preserve">Trong thư mục quản lý giao lưu trực tuyến, </w:t>
            </w:r>
            <w:r w:rsidRPr="001164DE">
              <w:rPr>
                <w:rFonts w:ascii="Times New Roman" w:hAnsi="Times New Roman" w:cs="Times New Roman"/>
                <w:sz w:val="28"/>
                <w:szCs w:val="28"/>
              </w:rPr>
              <w:t>kích chọn câu hỏi muốn sắp xếp thứ tự câu hỏi</w:t>
            </w:r>
          </w:p>
        </w:tc>
      </w:tr>
      <w:tr w:rsidR="002050D5" w:rsidRPr="001164DE" w14:paraId="603911A7" w14:textId="77777777" w:rsidTr="0043524D">
        <w:trPr>
          <w:trHeight w:val="510"/>
        </w:trPr>
        <w:tc>
          <w:tcPr>
            <w:tcW w:w="576" w:type="pct"/>
            <w:shd w:val="clear" w:color="auto" w:fill="auto"/>
          </w:tcPr>
          <w:p w14:paraId="1EB12566" w14:textId="77777777" w:rsidR="002050D5" w:rsidRPr="001164DE" w:rsidRDefault="002050D5"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lang w:val="vi-VN"/>
              </w:rPr>
              <w:t>2</w:t>
            </w:r>
          </w:p>
        </w:tc>
        <w:tc>
          <w:tcPr>
            <w:tcW w:w="1394" w:type="pct"/>
            <w:shd w:val="clear" w:color="auto" w:fill="auto"/>
          </w:tcPr>
          <w:p w14:paraId="0CF489A2" w14:textId="77777777" w:rsidR="002050D5" w:rsidRPr="001164DE" w:rsidRDefault="002050D5"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Hệ thống</w:t>
            </w:r>
          </w:p>
        </w:tc>
        <w:tc>
          <w:tcPr>
            <w:tcW w:w="3029" w:type="pct"/>
            <w:shd w:val="clear" w:color="auto" w:fill="auto"/>
          </w:tcPr>
          <w:p w14:paraId="1C50BB95" w14:textId="77777777" w:rsidR="002050D5" w:rsidRPr="001164DE" w:rsidRDefault="002050D5"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Hiển thị chi tiết của câu hỏi và câu trả lời liên quan</w:t>
            </w:r>
          </w:p>
        </w:tc>
      </w:tr>
      <w:tr w:rsidR="002050D5" w:rsidRPr="001164DE" w14:paraId="1BBDB487" w14:textId="77777777" w:rsidTr="0043524D">
        <w:trPr>
          <w:trHeight w:val="510"/>
        </w:trPr>
        <w:tc>
          <w:tcPr>
            <w:tcW w:w="576" w:type="pct"/>
            <w:shd w:val="clear" w:color="auto" w:fill="auto"/>
          </w:tcPr>
          <w:p w14:paraId="08671B4C" w14:textId="77777777" w:rsidR="002050D5" w:rsidRPr="001164DE" w:rsidRDefault="002050D5" w:rsidP="002B7031">
            <w:pPr>
              <w:spacing w:after="0" w:line="312" w:lineRule="auto"/>
              <w:jc w:val="center"/>
              <w:rPr>
                <w:rFonts w:ascii="Times New Roman" w:hAnsi="Times New Roman" w:cs="Times New Roman"/>
                <w:sz w:val="28"/>
                <w:szCs w:val="28"/>
              </w:rPr>
            </w:pPr>
            <w:r w:rsidRPr="001164DE">
              <w:rPr>
                <w:rFonts w:ascii="Times New Roman" w:hAnsi="Times New Roman" w:cs="Times New Roman"/>
                <w:sz w:val="28"/>
                <w:szCs w:val="28"/>
              </w:rPr>
              <w:t>3</w:t>
            </w:r>
          </w:p>
        </w:tc>
        <w:tc>
          <w:tcPr>
            <w:tcW w:w="1394" w:type="pct"/>
            <w:shd w:val="clear" w:color="auto" w:fill="auto"/>
          </w:tcPr>
          <w:p w14:paraId="768EEE19" w14:textId="77777777" w:rsidR="002050D5" w:rsidRPr="001164DE" w:rsidRDefault="002050D5"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lang w:val="vi-VN"/>
              </w:rPr>
              <w:t>NSD</w:t>
            </w:r>
            <w:r w:rsidRPr="001164DE">
              <w:rPr>
                <w:rFonts w:ascii="Times New Roman" w:hAnsi="Times New Roman" w:cs="Times New Roman"/>
                <w:sz w:val="28"/>
                <w:szCs w:val="28"/>
              </w:rPr>
              <w:t xml:space="preserve"> (Quản trị nội dung)</w:t>
            </w:r>
          </w:p>
        </w:tc>
        <w:tc>
          <w:tcPr>
            <w:tcW w:w="3029" w:type="pct"/>
            <w:shd w:val="clear" w:color="auto" w:fill="auto"/>
          </w:tcPr>
          <w:p w14:paraId="57A509E3" w14:textId="77777777" w:rsidR="002050D5" w:rsidRPr="001164DE" w:rsidRDefault="002050D5"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Ở trường vị trí, chọn vị trí câu hỏi và chọn lưu thay đổi (Save and Close)</w:t>
            </w:r>
          </w:p>
          <w:p w14:paraId="64513DD3" w14:textId="7AB166C0" w:rsidR="00857C48" w:rsidRPr="001164DE" w:rsidRDefault="00857C48" w:rsidP="002B7031">
            <w:pPr>
              <w:spacing w:after="0" w:line="312" w:lineRule="auto"/>
              <w:rPr>
                <w:rFonts w:ascii="Times New Roman" w:hAnsi="Times New Roman" w:cs="Times New Roman"/>
                <w:sz w:val="28"/>
                <w:szCs w:val="28"/>
              </w:rPr>
            </w:pPr>
            <w:r w:rsidRPr="001164DE">
              <w:rPr>
                <w:rFonts w:ascii="Times New Roman" w:hAnsi="Times New Roman" w:cs="Times New Roman"/>
                <w:noProof/>
                <w:sz w:val="28"/>
                <w:szCs w:val="28"/>
              </w:rPr>
              <w:drawing>
                <wp:inline distT="0" distB="0" distL="0" distR="0" wp14:anchorId="02BFBCCE" wp14:editId="10BAD16D">
                  <wp:extent cx="3410426" cy="2495898"/>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410426" cy="2495898"/>
                          </a:xfrm>
                          <a:prstGeom prst="rect">
                            <a:avLst/>
                          </a:prstGeom>
                        </pic:spPr>
                      </pic:pic>
                    </a:graphicData>
                  </a:graphic>
                </wp:inline>
              </w:drawing>
            </w:r>
          </w:p>
        </w:tc>
      </w:tr>
      <w:tr w:rsidR="002050D5" w:rsidRPr="001164DE" w14:paraId="3E27A890" w14:textId="77777777" w:rsidTr="0043524D">
        <w:trPr>
          <w:trHeight w:val="510"/>
        </w:trPr>
        <w:tc>
          <w:tcPr>
            <w:tcW w:w="576" w:type="pct"/>
            <w:shd w:val="clear" w:color="auto" w:fill="auto"/>
          </w:tcPr>
          <w:p w14:paraId="57C34F98" w14:textId="77777777" w:rsidR="002050D5" w:rsidRPr="001164DE" w:rsidRDefault="002050D5" w:rsidP="002B7031">
            <w:pPr>
              <w:spacing w:after="0" w:line="312" w:lineRule="auto"/>
              <w:jc w:val="center"/>
              <w:rPr>
                <w:rFonts w:ascii="Times New Roman" w:hAnsi="Times New Roman" w:cs="Times New Roman"/>
                <w:sz w:val="28"/>
                <w:szCs w:val="28"/>
              </w:rPr>
            </w:pPr>
            <w:r w:rsidRPr="001164DE">
              <w:rPr>
                <w:rFonts w:ascii="Times New Roman" w:hAnsi="Times New Roman" w:cs="Times New Roman"/>
                <w:sz w:val="28"/>
                <w:szCs w:val="28"/>
              </w:rPr>
              <w:t>4</w:t>
            </w:r>
          </w:p>
        </w:tc>
        <w:tc>
          <w:tcPr>
            <w:tcW w:w="1394" w:type="pct"/>
            <w:shd w:val="clear" w:color="auto" w:fill="auto"/>
          </w:tcPr>
          <w:p w14:paraId="7AD16F07" w14:textId="77777777" w:rsidR="002050D5" w:rsidRPr="001164DE" w:rsidRDefault="002050D5"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 xml:space="preserve">Hệ thống </w:t>
            </w:r>
          </w:p>
        </w:tc>
        <w:tc>
          <w:tcPr>
            <w:tcW w:w="3029" w:type="pct"/>
            <w:shd w:val="clear" w:color="auto" w:fill="auto"/>
          </w:tcPr>
          <w:p w14:paraId="4F9D6690" w14:textId="62DB1F2D" w:rsidR="002050D5" w:rsidRPr="001164DE" w:rsidRDefault="002050D5"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Cập nhật thay đổi về vị trí câu hỏi</w:t>
            </w:r>
            <w:r w:rsidR="00AF77F8" w:rsidRPr="001164DE">
              <w:rPr>
                <w:rFonts w:ascii="Times New Roman" w:hAnsi="Times New Roman" w:cs="Times New Roman"/>
                <w:sz w:val="28"/>
                <w:szCs w:val="28"/>
              </w:rPr>
              <w:t xml:space="preserve"> trong cơ sở dữ liệu của WCM</w:t>
            </w:r>
            <w:r w:rsidRPr="001164DE">
              <w:rPr>
                <w:rFonts w:ascii="Times New Roman" w:hAnsi="Times New Roman" w:cs="Times New Roman"/>
                <w:sz w:val="28"/>
                <w:szCs w:val="28"/>
              </w:rPr>
              <w:t xml:space="preserve"> và hiển thị thứ tự sắp xếp câu hỏi mới trên website</w:t>
            </w:r>
          </w:p>
          <w:p w14:paraId="64748870" w14:textId="77777777" w:rsidR="002050D5" w:rsidRPr="001164DE" w:rsidRDefault="002050D5"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Nếu 2 câu hỏi được lựa chọn cùng một vị trí, câu hỏi được chọn sau sẽ được hiển thị ở vị trí đã chọn (dựa vào thời gian cập nhật câu hỏi)</w:t>
            </w:r>
          </w:p>
          <w:p w14:paraId="65A320A1" w14:textId="77777777" w:rsidR="002050D5" w:rsidRPr="001164DE" w:rsidRDefault="002050D5"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lastRenderedPageBreak/>
              <w:t>Các câu hỏi không được chọn vị trí sẽ hiển thị theo thời gian xuất bản, thứ tự giảm dần (câu hỏi mới xuất bản sẽ hiển thị trên đầu)</w:t>
            </w:r>
          </w:p>
        </w:tc>
      </w:tr>
      <w:tr w:rsidR="00C6235B" w:rsidRPr="001164DE" w14:paraId="0DA0F164" w14:textId="77777777" w:rsidTr="0043524D">
        <w:trPr>
          <w:trHeight w:val="510"/>
        </w:trPr>
        <w:tc>
          <w:tcPr>
            <w:tcW w:w="576" w:type="pct"/>
            <w:shd w:val="clear" w:color="auto" w:fill="auto"/>
          </w:tcPr>
          <w:p w14:paraId="127A819E" w14:textId="77777777" w:rsidR="00C6235B" w:rsidRPr="001164DE" w:rsidRDefault="00C6235B" w:rsidP="002B7031">
            <w:pPr>
              <w:spacing w:after="0" w:line="312" w:lineRule="auto"/>
              <w:jc w:val="center"/>
              <w:rPr>
                <w:rFonts w:ascii="Times New Roman" w:hAnsi="Times New Roman" w:cs="Times New Roman"/>
                <w:sz w:val="28"/>
                <w:szCs w:val="28"/>
              </w:rPr>
            </w:pPr>
            <w:r w:rsidRPr="001164DE">
              <w:rPr>
                <w:rFonts w:ascii="Times New Roman" w:hAnsi="Times New Roman" w:cs="Times New Roman"/>
                <w:sz w:val="28"/>
                <w:szCs w:val="28"/>
              </w:rPr>
              <w:lastRenderedPageBreak/>
              <w:t>5</w:t>
            </w:r>
          </w:p>
        </w:tc>
        <w:tc>
          <w:tcPr>
            <w:tcW w:w="1394" w:type="pct"/>
            <w:shd w:val="clear" w:color="auto" w:fill="auto"/>
          </w:tcPr>
          <w:p w14:paraId="00CB540F" w14:textId="77777777" w:rsidR="00C6235B" w:rsidRPr="001164DE" w:rsidRDefault="00C6235B"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Hệ thống</w:t>
            </w:r>
          </w:p>
        </w:tc>
        <w:tc>
          <w:tcPr>
            <w:tcW w:w="3029" w:type="pct"/>
            <w:shd w:val="clear" w:color="auto" w:fill="auto"/>
          </w:tcPr>
          <w:p w14:paraId="136465C5" w14:textId="77777777" w:rsidR="00C6235B" w:rsidRPr="001164DE" w:rsidRDefault="00C6235B"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Hiển thị thứ tự sắp xếp câu hỏi mới trên website</w:t>
            </w:r>
          </w:p>
        </w:tc>
      </w:tr>
    </w:tbl>
    <w:p w14:paraId="12B5BA8C" w14:textId="77777777" w:rsidR="00595DD9" w:rsidRPr="001164DE" w:rsidRDefault="00595DD9">
      <w:pPr>
        <w:rPr>
          <w:rFonts w:ascii="Times New Roman" w:eastAsia="Calibri" w:hAnsi="Times New Roman" w:cs="Times New Roman"/>
          <w:sz w:val="28"/>
          <w:szCs w:val="28"/>
          <w:lang w:val="x-none" w:eastAsia="x-none"/>
        </w:rPr>
      </w:pPr>
      <w:r w:rsidRPr="001164DE">
        <w:rPr>
          <w:rFonts w:ascii="Times New Roman" w:hAnsi="Times New Roman" w:cs="Times New Roman"/>
          <w:sz w:val="28"/>
          <w:szCs w:val="28"/>
        </w:rPr>
        <w:br w:type="page"/>
      </w:r>
    </w:p>
    <w:p w14:paraId="7259387E" w14:textId="3D9831A7" w:rsidR="002050D5" w:rsidRPr="001164DE" w:rsidRDefault="002050D5" w:rsidP="002B7031">
      <w:pPr>
        <w:pStyle w:val="ListParagraph"/>
        <w:spacing w:line="312" w:lineRule="auto"/>
      </w:pPr>
      <w:r w:rsidRPr="001164DE">
        <w:lastRenderedPageBreak/>
        <w:t>Thêm câu trả lời cho câu hỏi</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44"/>
        <w:gridCol w:w="2700"/>
        <w:gridCol w:w="5317"/>
      </w:tblGrid>
      <w:tr w:rsidR="002050D5" w:rsidRPr="001164DE" w14:paraId="5BAF13FF" w14:textId="77777777" w:rsidTr="00C6235B">
        <w:trPr>
          <w:trHeight w:val="510"/>
          <w:tblHeader/>
        </w:trPr>
        <w:tc>
          <w:tcPr>
            <w:tcW w:w="576" w:type="pct"/>
            <w:shd w:val="clear" w:color="auto" w:fill="E7E6E6" w:themeFill="background2"/>
            <w:vAlign w:val="center"/>
          </w:tcPr>
          <w:p w14:paraId="63D933F1" w14:textId="77777777" w:rsidR="002050D5" w:rsidRPr="001164DE" w:rsidRDefault="002050D5"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Bước thực hiện</w:t>
            </w:r>
          </w:p>
        </w:tc>
        <w:tc>
          <w:tcPr>
            <w:tcW w:w="1490" w:type="pct"/>
            <w:shd w:val="clear" w:color="auto" w:fill="E7E6E6" w:themeFill="background2"/>
            <w:vAlign w:val="center"/>
          </w:tcPr>
          <w:p w14:paraId="1EAA9805" w14:textId="77777777" w:rsidR="002050D5" w:rsidRPr="001164DE" w:rsidRDefault="002050D5"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Chủ thể thực hiện</w:t>
            </w:r>
          </w:p>
        </w:tc>
        <w:tc>
          <w:tcPr>
            <w:tcW w:w="2934" w:type="pct"/>
            <w:shd w:val="clear" w:color="auto" w:fill="E7E6E6" w:themeFill="background2"/>
            <w:vAlign w:val="center"/>
          </w:tcPr>
          <w:p w14:paraId="1196A7C6" w14:textId="77777777" w:rsidR="002050D5" w:rsidRPr="001164DE" w:rsidRDefault="002050D5"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Nội dung</w:t>
            </w:r>
          </w:p>
        </w:tc>
      </w:tr>
      <w:tr w:rsidR="00C6235B" w:rsidRPr="001164DE" w14:paraId="78D754D5" w14:textId="77777777" w:rsidTr="00C6235B">
        <w:trPr>
          <w:trHeight w:val="510"/>
        </w:trPr>
        <w:tc>
          <w:tcPr>
            <w:tcW w:w="576" w:type="pct"/>
            <w:shd w:val="clear" w:color="auto" w:fill="auto"/>
          </w:tcPr>
          <w:p w14:paraId="669EF8E6" w14:textId="77777777" w:rsidR="00C6235B" w:rsidRPr="001164DE" w:rsidRDefault="00C6235B"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lang w:val="vi-VN"/>
              </w:rPr>
              <w:t>1</w:t>
            </w:r>
          </w:p>
        </w:tc>
        <w:tc>
          <w:tcPr>
            <w:tcW w:w="1490" w:type="pct"/>
            <w:shd w:val="clear" w:color="auto" w:fill="auto"/>
          </w:tcPr>
          <w:p w14:paraId="7BBF7288" w14:textId="77777777" w:rsidR="00C6235B" w:rsidRPr="001164DE" w:rsidRDefault="00C6235B"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lang w:val="vi-VN"/>
              </w:rPr>
              <w:t>NSD</w:t>
            </w:r>
            <w:r w:rsidRPr="001164DE">
              <w:rPr>
                <w:rFonts w:ascii="Times New Roman" w:hAnsi="Times New Roman" w:cs="Times New Roman"/>
                <w:sz w:val="28"/>
                <w:szCs w:val="28"/>
              </w:rPr>
              <w:t xml:space="preserve"> (Người quản trị hệ thống)</w:t>
            </w:r>
          </w:p>
        </w:tc>
        <w:tc>
          <w:tcPr>
            <w:tcW w:w="2934" w:type="pct"/>
            <w:shd w:val="clear" w:color="auto" w:fill="auto"/>
          </w:tcPr>
          <w:p w14:paraId="7A99C995" w14:textId="77777777" w:rsidR="00C6235B" w:rsidRPr="001164DE" w:rsidRDefault="00C6235B"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lang w:val="vi-VN"/>
              </w:rPr>
              <w:t xml:space="preserve">Trong thư mục quản lý giao lưu trực tuyến, </w:t>
            </w:r>
            <w:r w:rsidRPr="001164DE">
              <w:rPr>
                <w:rFonts w:ascii="Times New Roman" w:hAnsi="Times New Roman" w:cs="Times New Roman"/>
                <w:sz w:val="28"/>
                <w:szCs w:val="28"/>
              </w:rPr>
              <w:t>kích chọn câu hỏi cần thêm câu trả lời</w:t>
            </w:r>
          </w:p>
        </w:tc>
      </w:tr>
      <w:tr w:rsidR="00C6235B" w:rsidRPr="001164DE" w14:paraId="2F55F7C6" w14:textId="77777777" w:rsidTr="00C6235B">
        <w:trPr>
          <w:trHeight w:val="510"/>
        </w:trPr>
        <w:tc>
          <w:tcPr>
            <w:tcW w:w="576" w:type="pct"/>
            <w:shd w:val="clear" w:color="auto" w:fill="auto"/>
          </w:tcPr>
          <w:p w14:paraId="77DE6B62" w14:textId="77777777" w:rsidR="00C6235B" w:rsidRPr="001164DE" w:rsidRDefault="00C6235B"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lang w:val="vi-VN"/>
              </w:rPr>
              <w:t>2</w:t>
            </w:r>
          </w:p>
        </w:tc>
        <w:tc>
          <w:tcPr>
            <w:tcW w:w="1490" w:type="pct"/>
            <w:shd w:val="clear" w:color="auto" w:fill="auto"/>
          </w:tcPr>
          <w:p w14:paraId="2ACA801F" w14:textId="77777777" w:rsidR="00C6235B" w:rsidRPr="001164DE" w:rsidRDefault="00C6235B"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Hệ thống</w:t>
            </w:r>
          </w:p>
        </w:tc>
        <w:tc>
          <w:tcPr>
            <w:tcW w:w="2934" w:type="pct"/>
            <w:shd w:val="clear" w:color="auto" w:fill="auto"/>
          </w:tcPr>
          <w:p w14:paraId="35A1DFEE" w14:textId="77777777" w:rsidR="00C6235B" w:rsidRPr="001164DE" w:rsidRDefault="00C6235B"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Hiển thị màn hình chi tiết của câu hỏi gồm các trường thông tin:</w:t>
            </w:r>
          </w:p>
          <w:p w14:paraId="1E188FEB" w14:textId="4CA4E508" w:rsidR="00E24D72" w:rsidRPr="001164DE" w:rsidRDefault="00C6235B" w:rsidP="004E3EA6">
            <w:pPr>
              <w:spacing w:after="0" w:line="312" w:lineRule="auto"/>
              <w:rPr>
                <w:rFonts w:ascii="Times New Roman" w:hAnsi="Times New Roman" w:cs="Times New Roman"/>
                <w:sz w:val="28"/>
                <w:szCs w:val="28"/>
              </w:rPr>
            </w:pPr>
            <w:r w:rsidRPr="001164DE">
              <w:rPr>
                <w:rFonts w:ascii="Times New Roman" w:hAnsi="Times New Roman" w:cs="Times New Roman"/>
                <w:sz w:val="28"/>
                <w:szCs w:val="28"/>
                <w:lang w:val="vi-VN"/>
              </w:rPr>
              <w:t>Alias</w:t>
            </w:r>
            <w:r w:rsidRPr="001164DE">
              <w:rPr>
                <w:rFonts w:ascii="Times New Roman" w:hAnsi="Times New Roman" w:cs="Times New Roman"/>
                <w:sz w:val="28"/>
                <w:szCs w:val="28"/>
              </w:rPr>
              <w:t xml:space="preserve">, </w:t>
            </w:r>
            <w:r w:rsidRPr="001164DE">
              <w:rPr>
                <w:rFonts w:ascii="Times New Roman" w:hAnsi="Times New Roman" w:cs="Times New Roman"/>
                <w:sz w:val="28"/>
                <w:szCs w:val="28"/>
                <w:lang w:val="vi-VN"/>
              </w:rPr>
              <w:t>Tiêu đề câu hỏi</w:t>
            </w:r>
            <w:r w:rsidRPr="001164DE">
              <w:rPr>
                <w:rFonts w:ascii="Times New Roman" w:hAnsi="Times New Roman" w:cs="Times New Roman"/>
                <w:sz w:val="28"/>
                <w:szCs w:val="28"/>
              </w:rPr>
              <w:t xml:space="preserve">, </w:t>
            </w:r>
            <w:r w:rsidRPr="001164DE">
              <w:rPr>
                <w:rFonts w:ascii="Times New Roman" w:hAnsi="Times New Roman" w:cs="Times New Roman"/>
                <w:sz w:val="28"/>
                <w:szCs w:val="28"/>
                <w:lang w:val="vi-VN"/>
              </w:rPr>
              <w:t>Họ và tên</w:t>
            </w:r>
            <w:r w:rsidRPr="001164DE">
              <w:rPr>
                <w:rFonts w:ascii="Times New Roman" w:hAnsi="Times New Roman" w:cs="Times New Roman"/>
                <w:sz w:val="28"/>
                <w:szCs w:val="28"/>
              </w:rPr>
              <w:t xml:space="preserve">, </w:t>
            </w:r>
            <w:r w:rsidRPr="001164DE">
              <w:rPr>
                <w:rFonts w:ascii="Times New Roman" w:hAnsi="Times New Roman" w:cs="Times New Roman"/>
                <w:sz w:val="28"/>
                <w:szCs w:val="28"/>
                <w:lang w:val="vi-VN"/>
              </w:rPr>
              <w:t>Địa chỉ</w:t>
            </w:r>
            <w:r w:rsidRPr="001164DE">
              <w:rPr>
                <w:rFonts w:ascii="Times New Roman" w:hAnsi="Times New Roman" w:cs="Times New Roman"/>
                <w:sz w:val="28"/>
                <w:szCs w:val="28"/>
              </w:rPr>
              <w:t xml:space="preserve">, </w:t>
            </w:r>
            <w:r w:rsidRPr="001164DE">
              <w:rPr>
                <w:rFonts w:ascii="Times New Roman" w:hAnsi="Times New Roman" w:cs="Times New Roman"/>
                <w:sz w:val="28"/>
                <w:szCs w:val="28"/>
                <w:lang w:val="vi-VN"/>
              </w:rPr>
              <w:t>Email</w:t>
            </w:r>
            <w:r w:rsidRPr="001164DE">
              <w:rPr>
                <w:rFonts w:ascii="Times New Roman" w:hAnsi="Times New Roman" w:cs="Times New Roman"/>
                <w:sz w:val="28"/>
                <w:szCs w:val="28"/>
              </w:rPr>
              <w:t xml:space="preserve">, </w:t>
            </w:r>
            <w:r w:rsidRPr="001164DE">
              <w:rPr>
                <w:rFonts w:ascii="Times New Roman" w:hAnsi="Times New Roman" w:cs="Times New Roman"/>
                <w:sz w:val="28"/>
                <w:szCs w:val="28"/>
                <w:lang w:val="vi-VN"/>
              </w:rPr>
              <w:t>Câu hỏi</w:t>
            </w:r>
            <w:r w:rsidRPr="001164DE">
              <w:rPr>
                <w:rFonts w:ascii="Times New Roman" w:hAnsi="Times New Roman" w:cs="Times New Roman"/>
                <w:sz w:val="28"/>
                <w:szCs w:val="28"/>
              </w:rPr>
              <w:t xml:space="preserve">, </w:t>
            </w:r>
            <w:r w:rsidRPr="001164DE">
              <w:rPr>
                <w:rFonts w:ascii="Times New Roman" w:hAnsi="Times New Roman" w:cs="Times New Roman"/>
                <w:sz w:val="28"/>
                <w:szCs w:val="28"/>
                <w:lang w:val="vi-VN"/>
              </w:rPr>
              <w:t>Câu trả lời</w:t>
            </w:r>
            <w:r w:rsidRPr="001164DE">
              <w:rPr>
                <w:rFonts w:ascii="Times New Roman" w:hAnsi="Times New Roman" w:cs="Times New Roman"/>
                <w:sz w:val="28"/>
                <w:szCs w:val="28"/>
              </w:rPr>
              <w:t xml:space="preserve">, </w:t>
            </w:r>
            <w:r w:rsidRPr="001164DE">
              <w:rPr>
                <w:rFonts w:ascii="Times New Roman" w:hAnsi="Times New Roman" w:cs="Times New Roman"/>
                <w:sz w:val="28"/>
                <w:szCs w:val="28"/>
                <w:lang w:val="vi-VN"/>
              </w:rPr>
              <w:t>Vị trí câu hỏi</w:t>
            </w:r>
          </w:p>
        </w:tc>
      </w:tr>
      <w:tr w:rsidR="00C6235B" w:rsidRPr="001164DE" w14:paraId="46B3D188" w14:textId="77777777" w:rsidTr="00C6235B">
        <w:trPr>
          <w:trHeight w:val="510"/>
        </w:trPr>
        <w:tc>
          <w:tcPr>
            <w:tcW w:w="576" w:type="pct"/>
            <w:shd w:val="clear" w:color="auto" w:fill="auto"/>
          </w:tcPr>
          <w:p w14:paraId="100F32C3" w14:textId="77777777" w:rsidR="00C6235B" w:rsidRPr="001164DE" w:rsidRDefault="00C6235B" w:rsidP="002B7031">
            <w:pPr>
              <w:spacing w:after="0" w:line="312" w:lineRule="auto"/>
              <w:jc w:val="center"/>
              <w:rPr>
                <w:rFonts w:ascii="Times New Roman" w:hAnsi="Times New Roman" w:cs="Times New Roman"/>
                <w:sz w:val="28"/>
                <w:szCs w:val="28"/>
              </w:rPr>
            </w:pPr>
            <w:r w:rsidRPr="001164DE">
              <w:rPr>
                <w:rFonts w:ascii="Times New Roman" w:hAnsi="Times New Roman" w:cs="Times New Roman"/>
                <w:sz w:val="28"/>
                <w:szCs w:val="28"/>
              </w:rPr>
              <w:t>3</w:t>
            </w:r>
          </w:p>
        </w:tc>
        <w:tc>
          <w:tcPr>
            <w:tcW w:w="1490" w:type="pct"/>
            <w:shd w:val="clear" w:color="auto" w:fill="auto"/>
          </w:tcPr>
          <w:p w14:paraId="321B0F6C" w14:textId="77777777" w:rsidR="00C6235B" w:rsidRPr="001164DE" w:rsidRDefault="00C6235B"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NSD (Người quản trị hệ thống)</w:t>
            </w:r>
          </w:p>
        </w:tc>
        <w:tc>
          <w:tcPr>
            <w:tcW w:w="2934" w:type="pct"/>
            <w:shd w:val="clear" w:color="auto" w:fill="auto"/>
          </w:tcPr>
          <w:p w14:paraId="532B7EFF" w14:textId="77777777" w:rsidR="00C6235B" w:rsidRPr="001164DE" w:rsidRDefault="00C6235B"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Điền câu trả lời và lưu câu trả lời (Save and Close)</w:t>
            </w:r>
          </w:p>
        </w:tc>
      </w:tr>
      <w:tr w:rsidR="00C6235B" w:rsidRPr="001164DE" w14:paraId="1EFAE03F" w14:textId="77777777" w:rsidTr="00C6235B">
        <w:trPr>
          <w:trHeight w:val="510"/>
        </w:trPr>
        <w:tc>
          <w:tcPr>
            <w:tcW w:w="576" w:type="pct"/>
            <w:shd w:val="clear" w:color="auto" w:fill="auto"/>
          </w:tcPr>
          <w:p w14:paraId="7B7A2086" w14:textId="77777777" w:rsidR="00C6235B" w:rsidRPr="001164DE" w:rsidRDefault="00C6235B" w:rsidP="002B7031">
            <w:pPr>
              <w:spacing w:after="0" w:line="312" w:lineRule="auto"/>
              <w:jc w:val="center"/>
              <w:rPr>
                <w:rFonts w:ascii="Times New Roman" w:hAnsi="Times New Roman" w:cs="Times New Roman"/>
                <w:sz w:val="28"/>
                <w:szCs w:val="28"/>
              </w:rPr>
            </w:pPr>
            <w:r w:rsidRPr="001164DE">
              <w:rPr>
                <w:rFonts w:ascii="Times New Roman" w:hAnsi="Times New Roman" w:cs="Times New Roman"/>
                <w:sz w:val="28"/>
                <w:szCs w:val="28"/>
              </w:rPr>
              <w:t>4</w:t>
            </w:r>
          </w:p>
        </w:tc>
        <w:tc>
          <w:tcPr>
            <w:tcW w:w="1490" w:type="pct"/>
            <w:shd w:val="clear" w:color="auto" w:fill="auto"/>
          </w:tcPr>
          <w:p w14:paraId="173EB7E2" w14:textId="77777777" w:rsidR="00C6235B" w:rsidRPr="001164DE" w:rsidRDefault="00C6235B"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 xml:space="preserve">Hệ thống </w:t>
            </w:r>
          </w:p>
        </w:tc>
        <w:tc>
          <w:tcPr>
            <w:tcW w:w="2934" w:type="pct"/>
            <w:shd w:val="clear" w:color="auto" w:fill="auto"/>
          </w:tcPr>
          <w:p w14:paraId="5C210EAD" w14:textId="77777777" w:rsidR="00C6235B" w:rsidRPr="001164DE" w:rsidRDefault="00C6235B"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 xml:space="preserve">Hệ thống kiểm tra các trường thông tin nhập vào bao gồm: </w:t>
            </w:r>
            <w:r w:rsidRPr="001164DE">
              <w:rPr>
                <w:rFonts w:ascii="Times New Roman" w:hAnsi="Times New Roman" w:cs="Times New Roman"/>
                <w:sz w:val="28"/>
                <w:szCs w:val="28"/>
                <w:lang w:val="vi-VN"/>
              </w:rPr>
              <w:t>Alias</w:t>
            </w:r>
            <w:r w:rsidRPr="001164DE">
              <w:rPr>
                <w:rFonts w:ascii="Times New Roman" w:hAnsi="Times New Roman" w:cs="Times New Roman"/>
                <w:sz w:val="28"/>
                <w:szCs w:val="28"/>
              </w:rPr>
              <w:t xml:space="preserve">, </w:t>
            </w:r>
            <w:r w:rsidRPr="001164DE">
              <w:rPr>
                <w:rFonts w:ascii="Times New Roman" w:hAnsi="Times New Roman" w:cs="Times New Roman"/>
                <w:sz w:val="28"/>
                <w:szCs w:val="28"/>
                <w:lang w:val="vi-VN"/>
              </w:rPr>
              <w:t>Tiêu đề câu hỏi</w:t>
            </w:r>
            <w:r w:rsidRPr="001164DE">
              <w:rPr>
                <w:rFonts w:ascii="Times New Roman" w:hAnsi="Times New Roman" w:cs="Times New Roman"/>
                <w:sz w:val="28"/>
                <w:szCs w:val="28"/>
              </w:rPr>
              <w:t xml:space="preserve">, </w:t>
            </w:r>
            <w:r w:rsidRPr="001164DE">
              <w:rPr>
                <w:rFonts w:ascii="Times New Roman" w:hAnsi="Times New Roman" w:cs="Times New Roman"/>
                <w:sz w:val="28"/>
                <w:szCs w:val="28"/>
                <w:lang w:val="vi-VN"/>
              </w:rPr>
              <w:t>Họ và tên</w:t>
            </w:r>
            <w:r w:rsidRPr="001164DE">
              <w:rPr>
                <w:rFonts w:ascii="Times New Roman" w:hAnsi="Times New Roman" w:cs="Times New Roman"/>
                <w:sz w:val="28"/>
                <w:szCs w:val="28"/>
              </w:rPr>
              <w:t xml:space="preserve">, </w:t>
            </w:r>
            <w:r w:rsidRPr="001164DE">
              <w:rPr>
                <w:rFonts w:ascii="Times New Roman" w:hAnsi="Times New Roman" w:cs="Times New Roman"/>
                <w:sz w:val="28"/>
                <w:szCs w:val="28"/>
                <w:lang w:val="vi-VN"/>
              </w:rPr>
              <w:t>Địa chỉ</w:t>
            </w:r>
            <w:r w:rsidRPr="001164DE">
              <w:rPr>
                <w:rFonts w:ascii="Times New Roman" w:hAnsi="Times New Roman" w:cs="Times New Roman"/>
                <w:sz w:val="28"/>
                <w:szCs w:val="28"/>
              </w:rPr>
              <w:t xml:space="preserve">, </w:t>
            </w:r>
            <w:r w:rsidRPr="001164DE">
              <w:rPr>
                <w:rFonts w:ascii="Times New Roman" w:hAnsi="Times New Roman" w:cs="Times New Roman"/>
                <w:sz w:val="28"/>
                <w:szCs w:val="28"/>
                <w:lang w:val="vi-VN"/>
              </w:rPr>
              <w:t>Email</w:t>
            </w:r>
            <w:r w:rsidRPr="001164DE">
              <w:rPr>
                <w:rFonts w:ascii="Times New Roman" w:hAnsi="Times New Roman" w:cs="Times New Roman"/>
                <w:sz w:val="28"/>
                <w:szCs w:val="28"/>
              </w:rPr>
              <w:t xml:space="preserve">, </w:t>
            </w:r>
            <w:r w:rsidRPr="001164DE">
              <w:rPr>
                <w:rFonts w:ascii="Times New Roman" w:hAnsi="Times New Roman" w:cs="Times New Roman"/>
                <w:sz w:val="28"/>
                <w:szCs w:val="28"/>
                <w:lang w:val="vi-VN"/>
              </w:rPr>
              <w:t>Câu hỏi</w:t>
            </w:r>
            <w:r w:rsidRPr="001164DE">
              <w:rPr>
                <w:rFonts w:ascii="Times New Roman" w:hAnsi="Times New Roman" w:cs="Times New Roman"/>
                <w:sz w:val="28"/>
                <w:szCs w:val="28"/>
              </w:rPr>
              <w:t xml:space="preserve">, </w:t>
            </w:r>
            <w:r w:rsidRPr="001164DE">
              <w:rPr>
                <w:rFonts w:ascii="Times New Roman" w:hAnsi="Times New Roman" w:cs="Times New Roman"/>
                <w:sz w:val="28"/>
                <w:szCs w:val="28"/>
                <w:lang w:val="vi-VN"/>
              </w:rPr>
              <w:t>Câu trả lời</w:t>
            </w:r>
            <w:r w:rsidRPr="001164DE">
              <w:rPr>
                <w:rFonts w:ascii="Times New Roman" w:hAnsi="Times New Roman" w:cs="Times New Roman"/>
                <w:sz w:val="28"/>
                <w:szCs w:val="28"/>
              </w:rPr>
              <w:t xml:space="preserve">, </w:t>
            </w:r>
            <w:r w:rsidRPr="001164DE">
              <w:rPr>
                <w:rFonts w:ascii="Times New Roman" w:hAnsi="Times New Roman" w:cs="Times New Roman"/>
                <w:sz w:val="28"/>
                <w:szCs w:val="28"/>
                <w:lang w:val="vi-VN"/>
              </w:rPr>
              <w:t>Vị trí câu hỏi</w:t>
            </w:r>
            <w:r w:rsidRPr="001164DE">
              <w:rPr>
                <w:rFonts w:ascii="Times New Roman" w:hAnsi="Times New Roman" w:cs="Times New Roman"/>
                <w:sz w:val="28"/>
                <w:szCs w:val="28"/>
              </w:rPr>
              <w:t>, đảm bảo đúng yêu cầu ở bảng “Thiết kế trường dữ liệu”- chức năng Thêm mới câu trả lời</w:t>
            </w:r>
          </w:p>
          <w:p w14:paraId="7B3CD7D0" w14:textId="06C5CDC8" w:rsidR="00C6235B" w:rsidRPr="001164DE" w:rsidRDefault="00C6235B"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 Nếu hợp lệ: Hệ thống lưu câu trả lời cho câu hỏi</w:t>
            </w:r>
            <w:r w:rsidR="00AF77F8" w:rsidRPr="001164DE">
              <w:rPr>
                <w:rFonts w:ascii="Times New Roman" w:hAnsi="Times New Roman" w:cs="Times New Roman"/>
                <w:sz w:val="28"/>
                <w:szCs w:val="28"/>
              </w:rPr>
              <w:t xml:space="preserve"> vào CSDL của WCM</w:t>
            </w:r>
            <w:r w:rsidRPr="001164DE">
              <w:rPr>
                <w:rFonts w:ascii="Times New Roman" w:hAnsi="Times New Roman" w:cs="Times New Roman"/>
                <w:sz w:val="28"/>
                <w:szCs w:val="28"/>
              </w:rPr>
              <w:t xml:space="preserve"> và hiển thị thông báo câu trả lời đã được lưu</w:t>
            </w:r>
          </w:p>
          <w:p w14:paraId="68304603" w14:textId="77777777" w:rsidR="00C6235B" w:rsidRPr="001164DE" w:rsidRDefault="00C6235B"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 Nếu không hợp lệ, hệ thống hiển thị lỗi tương ứng</w:t>
            </w:r>
          </w:p>
        </w:tc>
      </w:tr>
    </w:tbl>
    <w:p w14:paraId="19798DBB" w14:textId="77777777" w:rsidR="003E5211" w:rsidRPr="001164DE" w:rsidRDefault="003E5211" w:rsidP="0055188C">
      <w:pPr>
        <w:pStyle w:val="Heading3"/>
      </w:pPr>
      <w:bookmarkStart w:id="110" w:name="_Toc70073952"/>
      <w:bookmarkStart w:id="111" w:name="_Toc56522255"/>
      <w:r w:rsidRPr="001164DE">
        <w:t>(A1.4.2) Quản lý giao lưu trực tuyến</w:t>
      </w:r>
      <w:bookmarkEnd w:id="110"/>
      <w:r w:rsidRPr="001164DE">
        <w:t xml:space="preserve"> </w:t>
      </w:r>
      <w:bookmarkEnd w:id="111"/>
    </w:p>
    <w:p w14:paraId="673F054A" w14:textId="77777777" w:rsidR="009D7060" w:rsidRPr="001164DE" w:rsidRDefault="009D7060" w:rsidP="0090566F">
      <w:pPr>
        <w:pStyle w:val="Heading4"/>
      </w:pPr>
      <w:r w:rsidRPr="001164DE">
        <w:t>Văn bản nghiệp vụ áp dụng</w:t>
      </w:r>
    </w:p>
    <w:p w14:paraId="77BAD739" w14:textId="3CD53DD3" w:rsidR="009D7060" w:rsidRPr="001164DE" w:rsidRDefault="009D7060" w:rsidP="002B7031">
      <w:pPr>
        <w:pStyle w:val="Style2"/>
        <w:spacing w:line="312" w:lineRule="auto"/>
      </w:pPr>
      <w:r w:rsidRPr="001164DE">
        <w:t xml:space="preserve">Tài liệu phân tích yêu </w:t>
      </w:r>
      <w:r w:rsidR="00A925E3" w:rsidRPr="001164DE">
        <w:t xml:space="preserve">cầu nghiệp vụ </w:t>
      </w:r>
    </w:p>
    <w:p w14:paraId="55DFA2C3" w14:textId="77777777" w:rsidR="009D7060" w:rsidRPr="001164DE" w:rsidRDefault="009D7060" w:rsidP="0090566F">
      <w:pPr>
        <w:pStyle w:val="Heading4"/>
      </w:pPr>
      <w:r w:rsidRPr="001164DE">
        <w:t>Mô tả yêu cầu</w:t>
      </w:r>
    </w:p>
    <w:p w14:paraId="7F73F2D2" w14:textId="77777777" w:rsidR="00C6235B" w:rsidRPr="001164DE" w:rsidRDefault="00C6235B" w:rsidP="002B7031">
      <w:pPr>
        <w:pStyle w:val="Style2"/>
        <w:spacing w:line="312" w:lineRule="auto"/>
      </w:pPr>
      <w:r w:rsidRPr="001164DE">
        <w:rPr>
          <w:lang w:val="vi-VN"/>
        </w:rPr>
        <w:t>Biên tập viên, người quản trị nội dung có thể xem chi tiết câu hỏi của độc giả trong danh sách câu hỏi tham gia trực tuyến của từng tin bài. Hệ thống thực hiện tìm kiếm và hiển thị thông tin chi tiết của câu hỏi trực tuyến.</w:t>
      </w:r>
    </w:p>
    <w:p w14:paraId="1E375648" w14:textId="64EB7617" w:rsidR="00C6235B" w:rsidRPr="001164DE" w:rsidRDefault="00C6235B" w:rsidP="002B7031">
      <w:pPr>
        <w:pStyle w:val="Style2"/>
        <w:spacing w:line="312" w:lineRule="auto"/>
        <w:rPr>
          <w:lang w:val="vi-VN"/>
        </w:rPr>
      </w:pPr>
      <w:r w:rsidRPr="001164DE">
        <w:rPr>
          <w:lang w:val="vi-VN"/>
        </w:rPr>
        <w:t xml:space="preserve">Quản trị hệ thống có thể sắp xếp thứ tự ưu tiên cho các câu hỏi trong danh sách câu hỏi tham gia trực tuyến của từng tin bài. Hệ thống thực hiện sắp xếp và hiển thị trên </w:t>
      </w:r>
      <w:r w:rsidR="00E04DD9" w:rsidRPr="001164DE">
        <w:rPr>
          <w:lang w:val="vi-VN"/>
        </w:rPr>
        <w:t>Tạp chí Thuế</w:t>
      </w:r>
      <w:r w:rsidRPr="001164DE">
        <w:rPr>
          <w:lang w:val="vi-VN"/>
        </w:rPr>
        <w:t xml:space="preserve"> theo thứ tự ưu tiên của câu hỏi trực tuyến</w:t>
      </w:r>
    </w:p>
    <w:p w14:paraId="4BF5C286" w14:textId="7AE073D4" w:rsidR="00C6235B" w:rsidRPr="001164DE" w:rsidRDefault="00C6235B" w:rsidP="002B7031">
      <w:pPr>
        <w:pStyle w:val="Style2"/>
        <w:spacing w:line="312" w:lineRule="auto"/>
        <w:rPr>
          <w:lang w:val="vi-VN"/>
        </w:rPr>
      </w:pPr>
      <w:r w:rsidRPr="001164DE">
        <w:rPr>
          <w:lang w:val="vi-VN"/>
        </w:rPr>
        <w:lastRenderedPageBreak/>
        <w:t xml:space="preserve">Quản trị hệ thống có thể thêm câu trả lời cho từng câu hỏi trong danh sách câu hỏi tham gia trực tuyến. Hệ thống kiểm tra, lưu thông tin trả lời và hiển thị trên </w:t>
      </w:r>
      <w:r w:rsidR="00E04DD9" w:rsidRPr="001164DE">
        <w:rPr>
          <w:lang w:val="vi-VN"/>
        </w:rPr>
        <w:t>Tạp chí Thuế</w:t>
      </w:r>
      <w:r w:rsidRPr="001164DE">
        <w:rPr>
          <w:lang w:val="vi-VN"/>
        </w:rPr>
        <w:t>.</w:t>
      </w:r>
    </w:p>
    <w:p w14:paraId="597E11E7" w14:textId="77777777" w:rsidR="009D7060" w:rsidRPr="001164DE" w:rsidRDefault="009D7060" w:rsidP="0090566F">
      <w:pPr>
        <w:pStyle w:val="Heading4"/>
      </w:pPr>
      <w:r w:rsidRPr="001164DE">
        <w:t>Thiết kế giao diện</w:t>
      </w:r>
    </w:p>
    <w:p w14:paraId="5481AD5F" w14:textId="77777777" w:rsidR="002050D5" w:rsidRPr="001164DE" w:rsidRDefault="009E31C1" w:rsidP="002B7031">
      <w:pPr>
        <w:pStyle w:val="ListParagraph"/>
        <w:spacing w:line="312" w:lineRule="auto"/>
      </w:pPr>
      <w:r w:rsidRPr="001164DE">
        <w:rPr>
          <w:lang w:val="en-US"/>
        </w:rPr>
        <w:t>Xem câu hỏi</w:t>
      </w:r>
      <w:r w:rsidR="002050D5" w:rsidRPr="001164DE">
        <w:rPr>
          <w:lang w:val="en-US"/>
        </w:rPr>
        <w:t>, sắp xếp vị trí ưu tiên của câu hỏi, thêm câu trả lời cho câu hỏi</w:t>
      </w:r>
    </w:p>
    <w:p w14:paraId="0DE50948" w14:textId="77777777" w:rsidR="002050D5" w:rsidRPr="001164DE" w:rsidRDefault="002050D5" w:rsidP="002B7031">
      <w:pPr>
        <w:pStyle w:val="Style2"/>
        <w:numPr>
          <w:ilvl w:val="0"/>
          <w:numId w:val="0"/>
        </w:numPr>
        <w:spacing w:line="312" w:lineRule="auto"/>
        <w:jc w:val="center"/>
      </w:pPr>
      <w:r w:rsidRPr="001164DE">
        <w:rPr>
          <w:noProof/>
        </w:rPr>
        <w:drawing>
          <wp:inline distT="0" distB="0" distL="0" distR="0" wp14:anchorId="2E96DD52" wp14:editId="6CB54E0E">
            <wp:extent cx="5943600" cy="3406140"/>
            <wp:effectExtent l="0" t="0" r="0" b="381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3406140"/>
                    </a:xfrm>
                    <a:prstGeom prst="rect">
                      <a:avLst/>
                    </a:prstGeom>
                  </pic:spPr>
                </pic:pic>
              </a:graphicData>
            </a:graphic>
          </wp:inline>
        </w:drawing>
      </w:r>
    </w:p>
    <w:p w14:paraId="26A1B49F" w14:textId="01C0D01E" w:rsidR="002050D5" w:rsidRPr="001164DE" w:rsidRDefault="002050D5" w:rsidP="002B7031">
      <w:pPr>
        <w:pStyle w:val="Caption"/>
        <w:spacing w:line="312" w:lineRule="auto"/>
        <w:rPr>
          <w:sz w:val="28"/>
          <w:szCs w:val="28"/>
        </w:rPr>
      </w:pPr>
      <w:r w:rsidRPr="001164DE">
        <w:rPr>
          <w:sz w:val="28"/>
          <w:szCs w:val="28"/>
        </w:rPr>
        <w:t xml:space="preserve">Giao diện </w:t>
      </w:r>
      <w:r w:rsidRPr="001164DE">
        <w:rPr>
          <w:sz w:val="28"/>
          <w:szCs w:val="28"/>
        </w:rPr>
        <w:fldChar w:fldCharType="begin"/>
      </w:r>
      <w:r w:rsidRPr="001164DE">
        <w:rPr>
          <w:sz w:val="28"/>
          <w:szCs w:val="28"/>
        </w:rPr>
        <w:instrText xml:space="preserve"> SEQ Giao_diện \* ARABIC </w:instrText>
      </w:r>
      <w:r w:rsidRPr="001164DE">
        <w:rPr>
          <w:sz w:val="28"/>
          <w:szCs w:val="28"/>
        </w:rPr>
        <w:fldChar w:fldCharType="separate"/>
      </w:r>
      <w:r w:rsidR="0045178B">
        <w:rPr>
          <w:noProof/>
          <w:sz w:val="28"/>
          <w:szCs w:val="28"/>
        </w:rPr>
        <w:t>39</w:t>
      </w:r>
      <w:r w:rsidRPr="001164DE">
        <w:rPr>
          <w:sz w:val="28"/>
          <w:szCs w:val="28"/>
        </w:rPr>
        <w:fldChar w:fldCharType="end"/>
      </w:r>
      <w:r w:rsidRPr="001164DE">
        <w:rPr>
          <w:sz w:val="28"/>
          <w:szCs w:val="28"/>
        </w:rPr>
        <w:t>: Danh sách câu hỏi</w:t>
      </w:r>
    </w:p>
    <w:p w14:paraId="249B0AB6" w14:textId="77777777" w:rsidR="002050D5" w:rsidRPr="001164DE" w:rsidRDefault="002050D5" w:rsidP="002B7031">
      <w:pPr>
        <w:pStyle w:val="Style2"/>
        <w:numPr>
          <w:ilvl w:val="0"/>
          <w:numId w:val="0"/>
        </w:numPr>
        <w:spacing w:line="312" w:lineRule="auto"/>
        <w:ind w:left="360"/>
        <w:jc w:val="center"/>
      </w:pPr>
      <w:r w:rsidRPr="001164DE">
        <w:rPr>
          <w:noProof/>
        </w:rPr>
        <w:lastRenderedPageBreak/>
        <w:drawing>
          <wp:inline distT="0" distB="0" distL="0" distR="0" wp14:anchorId="028062EE" wp14:editId="125FF10C">
            <wp:extent cx="3362325" cy="6858000"/>
            <wp:effectExtent l="0" t="0" r="952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362325" cy="6858000"/>
                    </a:xfrm>
                    <a:prstGeom prst="rect">
                      <a:avLst/>
                    </a:prstGeom>
                  </pic:spPr>
                </pic:pic>
              </a:graphicData>
            </a:graphic>
          </wp:inline>
        </w:drawing>
      </w:r>
    </w:p>
    <w:p w14:paraId="6AF69E83" w14:textId="700C59AB" w:rsidR="002050D5" w:rsidRPr="001164DE" w:rsidRDefault="002050D5" w:rsidP="002B7031">
      <w:pPr>
        <w:pStyle w:val="Caption"/>
        <w:spacing w:after="0" w:line="312" w:lineRule="auto"/>
        <w:rPr>
          <w:sz w:val="28"/>
          <w:szCs w:val="28"/>
        </w:rPr>
      </w:pPr>
      <w:r w:rsidRPr="001164DE">
        <w:rPr>
          <w:sz w:val="28"/>
          <w:szCs w:val="28"/>
        </w:rPr>
        <w:t xml:space="preserve">Giao diện </w:t>
      </w:r>
      <w:r w:rsidRPr="001164DE">
        <w:rPr>
          <w:sz w:val="28"/>
          <w:szCs w:val="28"/>
        </w:rPr>
        <w:fldChar w:fldCharType="begin"/>
      </w:r>
      <w:r w:rsidRPr="001164DE">
        <w:rPr>
          <w:sz w:val="28"/>
          <w:szCs w:val="28"/>
        </w:rPr>
        <w:instrText xml:space="preserve"> SEQ Giao_diện \* ARABIC </w:instrText>
      </w:r>
      <w:r w:rsidRPr="001164DE">
        <w:rPr>
          <w:sz w:val="28"/>
          <w:szCs w:val="28"/>
        </w:rPr>
        <w:fldChar w:fldCharType="separate"/>
      </w:r>
      <w:r w:rsidR="0045178B">
        <w:rPr>
          <w:noProof/>
          <w:sz w:val="28"/>
          <w:szCs w:val="28"/>
        </w:rPr>
        <w:t>40</w:t>
      </w:r>
      <w:r w:rsidRPr="001164DE">
        <w:rPr>
          <w:noProof/>
          <w:sz w:val="28"/>
          <w:szCs w:val="28"/>
        </w:rPr>
        <w:fldChar w:fldCharType="end"/>
      </w:r>
      <w:r w:rsidR="009E31C1" w:rsidRPr="001164DE">
        <w:rPr>
          <w:sz w:val="28"/>
          <w:szCs w:val="28"/>
        </w:rPr>
        <w:t xml:space="preserve">: </w:t>
      </w:r>
      <w:r w:rsidRPr="001164DE">
        <w:rPr>
          <w:sz w:val="28"/>
          <w:szCs w:val="28"/>
        </w:rPr>
        <w:t>Xem</w:t>
      </w:r>
      <w:r w:rsidR="009E31C1" w:rsidRPr="001164DE">
        <w:rPr>
          <w:sz w:val="28"/>
          <w:szCs w:val="28"/>
        </w:rPr>
        <w:t xml:space="preserve"> câu hỏi,</w:t>
      </w:r>
      <w:r w:rsidRPr="001164DE" w:rsidDel="00B33738">
        <w:rPr>
          <w:sz w:val="28"/>
          <w:szCs w:val="28"/>
        </w:rPr>
        <w:t xml:space="preserve"> </w:t>
      </w:r>
      <w:r w:rsidRPr="001164DE">
        <w:rPr>
          <w:sz w:val="28"/>
          <w:szCs w:val="28"/>
        </w:rPr>
        <w:t>sắp xếp vị trí ưu tiên của câu hỏi, thêm câu Trả lời cho câu hỏi</w:t>
      </w:r>
    </w:p>
    <w:p w14:paraId="122C02DA" w14:textId="77777777" w:rsidR="009E2D37" w:rsidRPr="001164DE" w:rsidRDefault="009E2D37" w:rsidP="002B7031">
      <w:pPr>
        <w:spacing w:line="312" w:lineRule="auto"/>
        <w:rPr>
          <w:rFonts w:ascii="Times New Roman" w:eastAsia="Calibri" w:hAnsi="Times New Roman" w:cs="Times New Roman"/>
          <w:sz w:val="28"/>
          <w:szCs w:val="28"/>
        </w:rPr>
      </w:pPr>
      <w:r w:rsidRPr="001164DE">
        <w:rPr>
          <w:rFonts w:ascii="Times New Roman" w:hAnsi="Times New Roman" w:cs="Times New Roman"/>
          <w:sz w:val="28"/>
          <w:szCs w:val="28"/>
        </w:rPr>
        <w:br w:type="page"/>
      </w:r>
    </w:p>
    <w:p w14:paraId="3D761107" w14:textId="77777777" w:rsidR="002050D5" w:rsidRPr="001164DE" w:rsidRDefault="002050D5" w:rsidP="002B7031">
      <w:pPr>
        <w:pStyle w:val="Style2"/>
        <w:spacing w:line="312" w:lineRule="auto"/>
      </w:pPr>
      <w:r w:rsidRPr="001164DE">
        <w:lastRenderedPageBreak/>
        <w:t>Thiết kế trường dữ liệu</w:t>
      </w:r>
    </w:p>
    <w:tbl>
      <w:tblPr>
        <w:tblStyle w:val="TableGrid"/>
        <w:tblW w:w="0" w:type="auto"/>
        <w:tblInd w:w="85" w:type="dxa"/>
        <w:tblLook w:val="04A0" w:firstRow="1" w:lastRow="0" w:firstColumn="1" w:lastColumn="0" w:noHBand="0" w:noVBand="1"/>
      </w:tblPr>
      <w:tblGrid>
        <w:gridCol w:w="760"/>
        <w:gridCol w:w="1893"/>
        <w:gridCol w:w="1516"/>
        <w:gridCol w:w="1335"/>
        <w:gridCol w:w="979"/>
        <w:gridCol w:w="2493"/>
      </w:tblGrid>
      <w:tr w:rsidR="002050D5" w:rsidRPr="001164DE" w14:paraId="569F38BA" w14:textId="77777777" w:rsidTr="009E31C1">
        <w:trPr>
          <w:tblHeader/>
        </w:trPr>
        <w:tc>
          <w:tcPr>
            <w:tcW w:w="761" w:type="dxa"/>
            <w:shd w:val="clear" w:color="auto" w:fill="E7E6E6" w:themeFill="background2"/>
          </w:tcPr>
          <w:p w14:paraId="75781D58" w14:textId="77777777" w:rsidR="002050D5" w:rsidRPr="001164DE" w:rsidRDefault="002050D5" w:rsidP="002B7031">
            <w:pPr>
              <w:spacing w:line="312" w:lineRule="auto"/>
              <w:jc w:val="center"/>
              <w:rPr>
                <w:rFonts w:ascii="Times New Roman" w:hAnsi="Times New Roman"/>
                <w:b/>
                <w:sz w:val="28"/>
                <w:szCs w:val="28"/>
              </w:rPr>
            </w:pPr>
            <w:r w:rsidRPr="001164DE">
              <w:rPr>
                <w:rFonts w:ascii="Times New Roman" w:hAnsi="Times New Roman"/>
                <w:b/>
                <w:sz w:val="28"/>
                <w:szCs w:val="28"/>
              </w:rPr>
              <w:t>STT</w:t>
            </w:r>
          </w:p>
        </w:tc>
        <w:tc>
          <w:tcPr>
            <w:tcW w:w="2008" w:type="dxa"/>
            <w:shd w:val="clear" w:color="auto" w:fill="E7E6E6" w:themeFill="background2"/>
          </w:tcPr>
          <w:p w14:paraId="1C0AB713" w14:textId="77777777" w:rsidR="002050D5" w:rsidRPr="001164DE" w:rsidRDefault="002050D5"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Thông tin</w:t>
            </w:r>
          </w:p>
        </w:tc>
        <w:tc>
          <w:tcPr>
            <w:tcW w:w="1581" w:type="dxa"/>
            <w:shd w:val="clear" w:color="auto" w:fill="E7E6E6" w:themeFill="background2"/>
          </w:tcPr>
          <w:p w14:paraId="621E225A" w14:textId="77777777" w:rsidR="002050D5" w:rsidRPr="001164DE" w:rsidRDefault="002050D5"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Kiểu dữ liệu</w:t>
            </w:r>
          </w:p>
        </w:tc>
        <w:tc>
          <w:tcPr>
            <w:tcW w:w="1405" w:type="dxa"/>
            <w:shd w:val="clear" w:color="auto" w:fill="E7E6E6" w:themeFill="background2"/>
          </w:tcPr>
          <w:p w14:paraId="3918B75B" w14:textId="77777777" w:rsidR="002050D5" w:rsidRPr="001164DE" w:rsidRDefault="002050D5"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Bắt buộc</w:t>
            </w:r>
          </w:p>
        </w:tc>
        <w:tc>
          <w:tcPr>
            <w:tcW w:w="972" w:type="dxa"/>
            <w:shd w:val="clear" w:color="auto" w:fill="E7E6E6" w:themeFill="background2"/>
          </w:tcPr>
          <w:p w14:paraId="043EDDAD" w14:textId="77777777" w:rsidR="002050D5" w:rsidRPr="001164DE" w:rsidRDefault="002050D5"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Mặc định</w:t>
            </w:r>
          </w:p>
        </w:tc>
        <w:tc>
          <w:tcPr>
            <w:tcW w:w="2538" w:type="dxa"/>
            <w:shd w:val="clear" w:color="auto" w:fill="E7E6E6" w:themeFill="background2"/>
          </w:tcPr>
          <w:p w14:paraId="7ACAF17D" w14:textId="77777777" w:rsidR="002050D5" w:rsidRPr="001164DE" w:rsidRDefault="002050D5" w:rsidP="002B7031">
            <w:pPr>
              <w:spacing w:line="312" w:lineRule="auto"/>
              <w:jc w:val="center"/>
              <w:rPr>
                <w:rFonts w:ascii="Times New Roman" w:hAnsi="Times New Roman"/>
                <w:b/>
                <w:sz w:val="28"/>
                <w:szCs w:val="28"/>
              </w:rPr>
            </w:pPr>
            <w:r w:rsidRPr="001164DE">
              <w:rPr>
                <w:rFonts w:ascii="Times New Roman" w:hAnsi="Times New Roman"/>
                <w:b/>
                <w:sz w:val="28"/>
                <w:szCs w:val="28"/>
              </w:rPr>
              <w:t>Ràng buộc</w:t>
            </w:r>
          </w:p>
        </w:tc>
      </w:tr>
      <w:tr w:rsidR="002050D5" w:rsidRPr="001164DE" w14:paraId="5D56A831" w14:textId="77777777" w:rsidTr="0043524D">
        <w:tc>
          <w:tcPr>
            <w:tcW w:w="9265" w:type="dxa"/>
            <w:gridSpan w:val="6"/>
            <w:shd w:val="clear" w:color="auto" w:fill="FFFFFF" w:themeFill="background1"/>
          </w:tcPr>
          <w:p w14:paraId="35501C33" w14:textId="77777777" w:rsidR="002050D5" w:rsidRPr="001164DE" w:rsidRDefault="009E31C1" w:rsidP="002B7031">
            <w:pPr>
              <w:pStyle w:val="Style2"/>
              <w:numPr>
                <w:ilvl w:val="0"/>
                <w:numId w:val="0"/>
              </w:numPr>
              <w:spacing w:line="312" w:lineRule="auto"/>
              <w:rPr>
                <w:b/>
                <w:i/>
              </w:rPr>
            </w:pPr>
            <w:r w:rsidRPr="001164DE">
              <w:rPr>
                <w:b/>
                <w:i/>
              </w:rPr>
              <w:t>Xem câu hỏi, sắp xếp vị trí ưu tiên của câu hỏi, thêm câu trả lời cho câu hỏi</w:t>
            </w:r>
          </w:p>
        </w:tc>
      </w:tr>
      <w:tr w:rsidR="009E31C1" w:rsidRPr="001164DE" w14:paraId="1B733168" w14:textId="77777777" w:rsidTr="009E31C1">
        <w:tc>
          <w:tcPr>
            <w:tcW w:w="761" w:type="dxa"/>
            <w:shd w:val="clear" w:color="auto" w:fill="FFFFFF" w:themeFill="background1"/>
          </w:tcPr>
          <w:p w14:paraId="607F4D92" w14:textId="77777777" w:rsidR="009E31C1" w:rsidRPr="001164DE" w:rsidRDefault="009E31C1" w:rsidP="002B7031">
            <w:pPr>
              <w:pStyle w:val="Style2"/>
              <w:numPr>
                <w:ilvl w:val="0"/>
                <w:numId w:val="0"/>
              </w:numPr>
              <w:spacing w:line="312" w:lineRule="auto"/>
              <w:jc w:val="center"/>
            </w:pPr>
            <w:r w:rsidRPr="001164DE">
              <w:t>1</w:t>
            </w:r>
          </w:p>
        </w:tc>
        <w:tc>
          <w:tcPr>
            <w:tcW w:w="2008" w:type="dxa"/>
            <w:shd w:val="clear" w:color="auto" w:fill="FFFFFF" w:themeFill="background1"/>
          </w:tcPr>
          <w:p w14:paraId="0ECFB7DA" w14:textId="77777777" w:rsidR="009E31C1" w:rsidRPr="001164DE" w:rsidRDefault="009E31C1" w:rsidP="002B7031">
            <w:pPr>
              <w:pStyle w:val="Style2"/>
              <w:numPr>
                <w:ilvl w:val="0"/>
                <w:numId w:val="0"/>
              </w:numPr>
              <w:spacing w:line="312" w:lineRule="auto"/>
            </w:pPr>
            <w:r w:rsidRPr="001164DE">
              <w:t>Alias</w:t>
            </w:r>
          </w:p>
        </w:tc>
        <w:tc>
          <w:tcPr>
            <w:tcW w:w="1581" w:type="dxa"/>
            <w:shd w:val="clear" w:color="auto" w:fill="FFFFFF" w:themeFill="background1"/>
          </w:tcPr>
          <w:p w14:paraId="51CCE98E" w14:textId="7DE6AF50" w:rsidR="009E31C1" w:rsidRPr="001164DE" w:rsidRDefault="009E31C1">
            <w:pPr>
              <w:spacing w:line="312" w:lineRule="auto"/>
              <w:rPr>
                <w:rFonts w:ascii="Times New Roman" w:hAnsi="Times New Roman"/>
                <w:sz w:val="28"/>
                <w:szCs w:val="28"/>
              </w:rPr>
            </w:pPr>
            <w:r w:rsidRPr="001164DE">
              <w:rPr>
                <w:rFonts w:ascii="Times New Roman" w:hAnsi="Times New Roman"/>
                <w:sz w:val="28"/>
                <w:szCs w:val="28"/>
              </w:rPr>
              <w:t>Chuỗi ký tự (</w:t>
            </w:r>
            <w:r w:rsidR="007B5CA3" w:rsidRPr="001164DE">
              <w:rPr>
                <w:rFonts w:ascii="Times New Roman" w:hAnsi="Times New Roman"/>
                <w:sz w:val="28"/>
                <w:szCs w:val="28"/>
              </w:rPr>
              <w:t>250</w:t>
            </w:r>
            <w:r w:rsidR="00155DC4" w:rsidRPr="001164DE">
              <w:rPr>
                <w:rFonts w:ascii="Times New Roman" w:hAnsi="Times New Roman"/>
                <w:sz w:val="28"/>
                <w:szCs w:val="28"/>
              </w:rPr>
              <w:t>)</w:t>
            </w:r>
          </w:p>
        </w:tc>
        <w:tc>
          <w:tcPr>
            <w:tcW w:w="1405" w:type="dxa"/>
            <w:shd w:val="clear" w:color="auto" w:fill="FFFFFF" w:themeFill="background1"/>
          </w:tcPr>
          <w:p w14:paraId="3D28D1BD" w14:textId="77777777" w:rsidR="009E31C1" w:rsidRPr="001164DE" w:rsidRDefault="009E31C1" w:rsidP="002B7031">
            <w:pPr>
              <w:spacing w:line="312" w:lineRule="auto"/>
              <w:rPr>
                <w:rFonts w:ascii="Times New Roman" w:hAnsi="Times New Roman"/>
                <w:sz w:val="28"/>
                <w:szCs w:val="28"/>
              </w:rPr>
            </w:pPr>
            <w:r w:rsidRPr="001164DE">
              <w:rPr>
                <w:rFonts w:ascii="Times New Roman" w:hAnsi="Times New Roman"/>
                <w:sz w:val="28"/>
                <w:szCs w:val="28"/>
              </w:rPr>
              <w:t>Có</w:t>
            </w:r>
          </w:p>
        </w:tc>
        <w:tc>
          <w:tcPr>
            <w:tcW w:w="972" w:type="dxa"/>
            <w:shd w:val="clear" w:color="auto" w:fill="FFFFFF" w:themeFill="background1"/>
          </w:tcPr>
          <w:p w14:paraId="620321BD" w14:textId="77777777" w:rsidR="009E31C1" w:rsidRPr="001164DE" w:rsidRDefault="009E31C1" w:rsidP="002B7031">
            <w:pPr>
              <w:spacing w:line="312" w:lineRule="auto"/>
              <w:rPr>
                <w:rFonts w:ascii="Times New Roman" w:hAnsi="Times New Roman"/>
                <w:sz w:val="28"/>
                <w:szCs w:val="28"/>
                <w:lang w:val="vi-VN"/>
              </w:rPr>
            </w:pPr>
          </w:p>
        </w:tc>
        <w:tc>
          <w:tcPr>
            <w:tcW w:w="2538" w:type="dxa"/>
            <w:shd w:val="clear" w:color="auto" w:fill="FFFFFF" w:themeFill="background1"/>
          </w:tcPr>
          <w:p w14:paraId="2D3246F3" w14:textId="77777777" w:rsidR="009E31C1" w:rsidRPr="001164DE" w:rsidRDefault="009E31C1" w:rsidP="00A44A2C">
            <w:pPr>
              <w:spacing w:line="312" w:lineRule="auto"/>
              <w:jc w:val="both"/>
              <w:rPr>
                <w:rFonts w:ascii="Times New Roman" w:hAnsi="Times New Roman"/>
                <w:sz w:val="28"/>
                <w:szCs w:val="28"/>
              </w:rPr>
            </w:pPr>
            <w:r w:rsidRPr="001164DE">
              <w:rPr>
                <w:rFonts w:ascii="Times New Roman" w:hAnsi="Times New Roman"/>
                <w:sz w:val="28"/>
                <w:szCs w:val="28"/>
              </w:rPr>
              <w:t>Cho phép NSD nhập định danh câu hỏi giao lưu trực tuyến</w:t>
            </w:r>
          </w:p>
          <w:p w14:paraId="7CD89258" w14:textId="77777777" w:rsidR="009E31C1" w:rsidRPr="001164DE" w:rsidRDefault="009E31C1" w:rsidP="00A44A2C">
            <w:pPr>
              <w:spacing w:line="312" w:lineRule="auto"/>
              <w:jc w:val="both"/>
              <w:rPr>
                <w:rFonts w:ascii="Times New Roman" w:hAnsi="Times New Roman"/>
                <w:sz w:val="28"/>
                <w:szCs w:val="28"/>
              </w:rPr>
            </w:pPr>
            <w:r w:rsidRPr="001164DE">
              <w:rPr>
                <w:rFonts w:ascii="Times New Roman" w:hAnsi="Times New Roman"/>
                <w:sz w:val="28"/>
                <w:szCs w:val="28"/>
              </w:rPr>
              <w:t>Cho phép nhập số và chữ (a-z, A-Z, 0-9), khoảng trống và các ký tự $, -. ! ()</w:t>
            </w:r>
          </w:p>
        </w:tc>
      </w:tr>
      <w:tr w:rsidR="009E31C1" w:rsidRPr="001164DE" w14:paraId="7356FF51" w14:textId="77777777" w:rsidTr="009E31C1">
        <w:tc>
          <w:tcPr>
            <w:tcW w:w="761" w:type="dxa"/>
            <w:shd w:val="clear" w:color="auto" w:fill="FFFFFF" w:themeFill="background1"/>
          </w:tcPr>
          <w:p w14:paraId="2D3B2AF0" w14:textId="77777777" w:rsidR="009E31C1" w:rsidRPr="001164DE" w:rsidRDefault="009E31C1" w:rsidP="002B7031">
            <w:pPr>
              <w:pStyle w:val="Style2"/>
              <w:numPr>
                <w:ilvl w:val="0"/>
                <w:numId w:val="0"/>
              </w:numPr>
              <w:spacing w:line="312" w:lineRule="auto"/>
              <w:jc w:val="center"/>
            </w:pPr>
            <w:r w:rsidRPr="001164DE">
              <w:t>2</w:t>
            </w:r>
          </w:p>
        </w:tc>
        <w:tc>
          <w:tcPr>
            <w:tcW w:w="2008" w:type="dxa"/>
            <w:shd w:val="clear" w:color="auto" w:fill="FFFFFF" w:themeFill="background1"/>
          </w:tcPr>
          <w:p w14:paraId="51EB0FF4" w14:textId="77777777" w:rsidR="009E31C1" w:rsidRPr="001164DE" w:rsidRDefault="009E31C1" w:rsidP="002B7031">
            <w:pPr>
              <w:pStyle w:val="Style2"/>
              <w:numPr>
                <w:ilvl w:val="0"/>
                <w:numId w:val="0"/>
              </w:numPr>
              <w:spacing w:line="312" w:lineRule="auto"/>
            </w:pPr>
            <w:r w:rsidRPr="001164DE">
              <w:t>Tiêu đề câu hỏi</w:t>
            </w:r>
          </w:p>
        </w:tc>
        <w:tc>
          <w:tcPr>
            <w:tcW w:w="1581" w:type="dxa"/>
            <w:shd w:val="clear" w:color="auto" w:fill="FFFFFF" w:themeFill="background1"/>
          </w:tcPr>
          <w:p w14:paraId="41CFEA84" w14:textId="77777777" w:rsidR="009E31C1" w:rsidRPr="001164DE" w:rsidRDefault="009E31C1" w:rsidP="002B7031">
            <w:pPr>
              <w:spacing w:line="312" w:lineRule="auto"/>
              <w:rPr>
                <w:rFonts w:ascii="Times New Roman" w:hAnsi="Times New Roman"/>
                <w:sz w:val="28"/>
                <w:szCs w:val="28"/>
              </w:rPr>
            </w:pPr>
            <w:r w:rsidRPr="001164DE">
              <w:rPr>
                <w:rFonts w:ascii="Times New Roman" w:hAnsi="Times New Roman"/>
                <w:sz w:val="28"/>
                <w:szCs w:val="28"/>
              </w:rPr>
              <w:t>Chuỗi ký tự (200)</w:t>
            </w:r>
          </w:p>
        </w:tc>
        <w:tc>
          <w:tcPr>
            <w:tcW w:w="1405" w:type="dxa"/>
            <w:shd w:val="clear" w:color="auto" w:fill="FFFFFF" w:themeFill="background1"/>
          </w:tcPr>
          <w:p w14:paraId="6064B2DA" w14:textId="77777777" w:rsidR="009E31C1" w:rsidRPr="001164DE" w:rsidRDefault="009E31C1" w:rsidP="002B7031">
            <w:pPr>
              <w:spacing w:line="312" w:lineRule="auto"/>
              <w:rPr>
                <w:rFonts w:ascii="Times New Roman" w:hAnsi="Times New Roman"/>
                <w:sz w:val="28"/>
                <w:szCs w:val="28"/>
                <w:lang w:val="vi-VN"/>
              </w:rPr>
            </w:pPr>
            <w:r w:rsidRPr="001164DE">
              <w:rPr>
                <w:rFonts w:ascii="Times New Roman" w:hAnsi="Times New Roman"/>
                <w:sz w:val="28"/>
                <w:szCs w:val="28"/>
                <w:lang w:val="vi-VN"/>
              </w:rPr>
              <w:t>Có</w:t>
            </w:r>
          </w:p>
        </w:tc>
        <w:tc>
          <w:tcPr>
            <w:tcW w:w="972" w:type="dxa"/>
            <w:shd w:val="clear" w:color="auto" w:fill="FFFFFF" w:themeFill="background1"/>
          </w:tcPr>
          <w:p w14:paraId="122E3A6D" w14:textId="77777777" w:rsidR="009E31C1" w:rsidRPr="001164DE" w:rsidRDefault="009E31C1" w:rsidP="002B7031">
            <w:pPr>
              <w:spacing w:line="312" w:lineRule="auto"/>
              <w:rPr>
                <w:rFonts w:ascii="Times New Roman" w:hAnsi="Times New Roman"/>
                <w:sz w:val="28"/>
                <w:szCs w:val="28"/>
                <w:lang w:val="vi-VN"/>
              </w:rPr>
            </w:pPr>
          </w:p>
        </w:tc>
        <w:tc>
          <w:tcPr>
            <w:tcW w:w="2538" w:type="dxa"/>
            <w:shd w:val="clear" w:color="auto" w:fill="FFFFFF" w:themeFill="background1"/>
          </w:tcPr>
          <w:p w14:paraId="12842A49" w14:textId="77777777" w:rsidR="009E31C1" w:rsidRPr="001164DE" w:rsidRDefault="009E31C1" w:rsidP="00A44A2C">
            <w:pPr>
              <w:spacing w:line="312" w:lineRule="auto"/>
              <w:jc w:val="both"/>
              <w:rPr>
                <w:rFonts w:ascii="Times New Roman" w:hAnsi="Times New Roman"/>
                <w:sz w:val="28"/>
                <w:szCs w:val="28"/>
              </w:rPr>
            </w:pPr>
            <w:r w:rsidRPr="001164DE">
              <w:rPr>
                <w:rFonts w:ascii="Times New Roman" w:hAnsi="Times New Roman"/>
                <w:sz w:val="28"/>
                <w:szCs w:val="28"/>
              </w:rPr>
              <w:t>Cho phép NSD nhập tiêu đề câu hỏi giao lưu trực tuyến</w:t>
            </w:r>
          </w:p>
        </w:tc>
      </w:tr>
      <w:tr w:rsidR="009E31C1" w:rsidRPr="001164DE" w14:paraId="18DDE3B4" w14:textId="77777777" w:rsidTr="009E31C1">
        <w:tc>
          <w:tcPr>
            <w:tcW w:w="761" w:type="dxa"/>
            <w:shd w:val="clear" w:color="auto" w:fill="FFFFFF" w:themeFill="background1"/>
          </w:tcPr>
          <w:p w14:paraId="6B8DCD98" w14:textId="77777777" w:rsidR="009E31C1" w:rsidRPr="001164DE" w:rsidRDefault="009E31C1" w:rsidP="002B7031">
            <w:pPr>
              <w:pStyle w:val="Style2"/>
              <w:numPr>
                <w:ilvl w:val="0"/>
                <w:numId w:val="0"/>
              </w:numPr>
              <w:spacing w:line="312" w:lineRule="auto"/>
              <w:jc w:val="center"/>
            </w:pPr>
            <w:r w:rsidRPr="001164DE">
              <w:t>3</w:t>
            </w:r>
          </w:p>
        </w:tc>
        <w:tc>
          <w:tcPr>
            <w:tcW w:w="2008" w:type="dxa"/>
            <w:shd w:val="clear" w:color="auto" w:fill="FFFFFF" w:themeFill="background1"/>
          </w:tcPr>
          <w:p w14:paraId="3A153422" w14:textId="77777777" w:rsidR="009E31C1" w:rsidRPr="001164DE" w:rsidRDefault="009E31C1" w:rsidP="002B7031">
            <w:pPr>
              <w:pStyle w:val="Style2"/>
              <w:numPr>
                <w:ilvl w:val="0"/>
                <w:numId w:val="0"/>
              </w:numPr>
              <w:spacing w:line="312" w:lineRule="auto"/>
            </w:pPr>
            <w:r w:rsidRPr="001164DE">
              <w:t>Họ và tên</w:t>
            </w:r>
          </w:p>
        </w:tc>
        <w:tc>
          <w:tcPr>
            <w:tcW w:w="1581" w:type="dxa"/>
            <w:shd w:val="clear" w:color="auto" w:fill="FFFFFF" w:themeFill="background1"/>
          </w:tcPr>
          <w:p w14:paraId="5A7DD630" w14:textId="77777777" w:rsidR="009E31C1" w:rsidRPr="001164DE" w:rsidRDefault="009E31C1" w:rsidP="002B7031">
            <w:pPr>
              <w:spacing w:line="312" w:lineRule="auto"/>
              <w:rPr>
                <w:rFonts w:ascii="Times New Roman" w:hAnsi="Times New Roman"/>
                <w:sz w:val="28"/>
                <w:szCs w:val="28"/>
              </w:rPr>
            </w:pPr>
            <w:r w:rsidRPr="001164DE">
              <w:rPr>
                <w:rFonts w:ascii="Times New Roman" w:hAnsi="Times New Roman"/>
                <w:sz w:val="28"/>
                <w:szCs w:val="28"/>
              </w:rPr>
              <w:t>Chuỗi ký tự (50)</w:t>
            </w:r>
          </w:p>
        </w:tc>
        <w:tc>
          <w:tcPr>
            <w:tcW w:w="1405" w:type="dxa"/>
            <w:shd w:val="clear" w:color="auto" w:fill="FFFFFF" w:themeFill="background1"/>
          </w:tcPr>
          <w:p w14:paraId="288EE779" w14:textId="77777777" w:rsidR="009E31C1" w:rsidRPr="001164DE" w:rsidRDefault="009E31C1" w:rsidP="002B7031">
            <w:pPr>
              <w:spacing w:line="312" w:lineRule="auto"/>
              <w:rPr>
                <w:rFonts w:ascii="Times New Roman" w:hAnsi="Times New Roman"/>
                <w:sz w:val="28"/>
                <w:szCs w:val="28"/>
                <w:lang w:val="vi-VN"/>
              </w:rPr>
            </w:pPr>
            <w:r w:rsidRPr="001164DE">
              <w:rPr>
                <w:rFonts w:ascii="Times New Roman" w:hAnsi="Times New Roman"/>
                <w:sz w:val="28"/>
                <w:szCs w:val="28"/>
                <w:lang w:val="vi-VN"/>
              </w:rPr>
              <w:t>Có</w:t>
            </w:r>
          </w:p>
        </w:tc>
        <w:tc>
          <w:tcPr>
            <w:tcW w:w="972" w:type="dxa"/>
            <w:shd w:val="clear" w:color="auto" w:fill="FFFFFF" w:themeFill="background1"/>
          </w:tcPr>
          <w:p w14:paraId="0D52E65A" w14:textId="77777777" w:rsidR="009E31C1" w:rsidRPr="001164DE" w:rsidRDefault="009E31C1" w:rsidP="002B7031">
            <w:pPr>
              <w:spacing w:line="312" w:lineRule="auto"/>
              <w:rPr>
                <w:rFonts w:ascii="Times New Roman" w:hAnsi="Times New Roman"/>
                <w:sz w:val="28"/>
                <w:szCs w:val="28"/>
                <w:lang w:val="vi-VN"/>
              </w:rPr>
            </w:pPr>
          </w:p>
        </w:tc>
        <w:tc>
          <w:tcPr>
            <w:tcW w:w="2538" w:type="dxa"/>
            <w:shd w:val="clear" w:color="auto" w:fill="FFFFFF" w:themeFill="background1"/>
          </w:tcPr>
          <w:p w14:paraId="405BB28F" w14:textId="77777777" w:rsidR="009E31C1" w:rsidRPr="001164DE" w:rsidRDefault="009E31C1" w:rsidP="00A44A2C">
            <w:pPr>
              <w:spacing w:line="312" w:lineRule="auto"/>
              <w:jc w:val="both"/>
              <w:rPr>
                <w:rFonts w:ascii="Times New Roman" w:hAnsi="Times New Roman"/>
                <w:sz w:val="28"/>
                <w:szCs w:val="28"/>
              </w:rPr>
            </w:pPr>
            <w:r w:rsidRPr="001164DE">
              <w:rPr>
                <w:rFonts w:ascii="Times New Roman" w:hAnsi="Times New Roman"/>
                <w:sz w:val="28"/>
                <w:szCs w:val="28"/>
              </w:rPr>
              <w:t>Cho phép NSD nhập Họ và tên người gửi câu hỏi</w:t>
            </w:r>
          </w:p>
        </w:tc>
      </w:tr>
      <w:tr w:rsidR="009E31C1" w:rsidRPr="001164DE" w14:paraId="013F5B70" w14:textId="77777777" w:rsidTr="009E31C1">
        <w:tc>
          <w:tcPr>
            <w:tcW w:w="761" w:type="dxa"/>
            <w:shd w:val="clear" w:color="auto" w:fill="FFFFFF" w:themeFill="background1"/>
          </w:tcPr>
          <w:p w14:paraId="13753C5F" w14:textId="77777777" w:rsidR="009E31C1" w:rsidRPr="001164DE" w:rsidRDefault="009E31C1" w:rsidP="002B7031">
            <w:pPr>
              <w:pStyle w:val="Style2"/>
              <w:numPr>
                <w:ilvl w:val="0"/>
                <w:numId w:val="0"/>
              </w:numPr>
              <w:spacing w:line="312" w:lineRule="auto"/>
              <w:jc w:val="center"/>
            </w:pPr>
            <w:r w:rsidRPr="001164DE">
              <w:t>4</w:t>
            </w:r>
          </w:p>
        </w:tc>
        <w:tc>
          <w:tcPr>
            <w:tcW w:w="2008" w:type="dxa"/>
            <w:shd w:val="clear" w:color="auto" w:fill="FFFFFF" w:themeFill="background1"/>
          </w:tcPr>
          <w:p w14:paraId="1399C309" w14:textId="77777777" w:rsidR="009E31C1" w:rsidRPr="001164DE" w:rsidRDefault="009E31C1" w:rsidP="002B7031">
            <w:pPr>
              <w:pStyle w:val="Style2"/>
              <w:numPr>
                <w:ilvl w:val="0"/>
                <w:numId w:val="0"/>
              </w:numPr>
              <w:spacing w:line="312" w:lineRule="auto"/>
            </w:pPr>
            <w:r w:rsidRPr="001164DE">
              <w:t>Địa chỉ</w:t>
            </w:r>
          </w:p>
        </w:tc>
        <w:tc>
          <w:tcPr>
            <w:tcW w:w="1581" w:type="dxa"/>
            <w:shd w:val="clear" w:color="auto" w:fill="FFFFFF" w:themeFill="background1"/>
          </w:tcPr>
          <w:p w14:paraId="0CDBDE6E" w14:textId="77777777" w:rsidR="009E31C1" w:rsidRPr="001164DE" w:rsidRDefault="009E31C1" w:rsidP="002B7031">
            <w:pPr>
              <w:spacing w:line="312" w:lineRule="auto"/>
              <w:rPr>
                <w:rFonts w:ascii="Times New Roman" w:hAnsi="Times New Roman"/>
                <w:sz w:val="28"/>
                <w:szCs w:val="28"/>
              </w:rPr>
            </w:pPr>
            <w:r w:rsidRPr="001164DE">
              <w:rPr>
                <w:rFonts w:ascii="Times New Roman" w:hAnsi="Times New Roman"/>
                <w:sz w:val="28"/>
                <w:szCs w:val="28"/>
              </w:rPr>
              <w:t>Chuỗi ký tự (200)</w:t>
            </w:r>
          </w:p>
        </w:tc>
        <w:tc>
          <w:tcPr>
            <w:tcW w:w="1405" w:type="dxa"/>
            <w:shd w:val="clear" w:color="auto" w:fill="FFFFFF" w:themeFill="background1"/>
          </w:tcPr>
          <w:p w14:paraId="69F0D13D" w14:textId="77777777" w:rsidR="009E31C1" w:rsidRPr="001164DE" w:rsidRDefault="009E31C1" w:rsidP="002B7031">
            <w:pPr>
              <w:spacing w:line="312" w:lineRule="auto"/>
              <w:rPr>
                <w:rFonts w:ascii="Times New Roman" w:hAnsi="Times New Roman"/>
                <w:sz w:val="28"/>
                <w:szCs w:val="28"/>
                <w:lang w:val="vi-VN"/>
              </w:rPr>
            </w:pPr>
            <w:r w:rsidRPr="001164DE">
              <w:rPr>
                <w:rFonts w:ascii="Times New Roman" w:hAnsi="Times New Roman"/>
                <w:sz w:val="28"/>
                <w:szCs w:val="28"/>
                <w:lang w:val="vi-VN"/>
              </w:rPr>
              <w:t>Có</w:t>
            </w:r>
          </w:p>
        </w:tc>
        <w:tc>
          <w:tcPr>
            <w:tcW w:w="972" w:type="dxa"/>
            <w:shd w:val="clear" w:color="auto" w:fill="FFFFFF" w:themeFill="background1"/>
          </w:tcPr>
          <w:p w14:paraId="5698029A" w14:textId="77777777" w:rsidR="009E31C1" w:rsidRPr="001164DE" w:rsidRDefault="009E31C1" w:rsidP="002B7031">
            <w:pPr>
              <w:spacing w:line="312" w:lineRule="auto"/>
              <w:rPr>
                <w:rFonts w:ascii="Times New Roman" w:hAnsi="Times New Roman"/>
                <w:sz w:val="28"/>
                <w:szCs w:val="28"/>
                <w:lang w:val="vi-VN"/>
              </w:rPr>
            </w:pPr>
          </w:p>
        </w:tc>
        <w:tc>
          <w:tcPr>
            <w:tcW w:w="2538" w:type="dxa"/>
            <w:shd w:val="clear" w:color="auto" w:fill="FFFFFF" w:themeFill="background1"/>
          </w:tcPr>
          <w:p w14:paraId="20A8A7F0" w14:textId="77777777" w:rsidR="009E31C1" w:rsidRPr="001164DE" w:rsidRDefault="009E31C1" w:rsidP="00A44A2C">
            <w:pPr>
              <w:spacing w:line="312" w:lineRule="auto"/>
              <w:jc w:val="both"/>
              <w:rPr>
                <w:rFonts w:ascii="Times New Roman" w:hAnsi="Times New Roman"/>
                <w:sz w:val="28"/>
                <w:szCs w:val="28"/>
              </w:rPr>
            </w:pPr>
            <w:r w:rsidRPr="001164DE">
              <w:rPr>
                <w:rFonts w:ascii="Times New Roman" w:hAnsi="Times New Roman"/>
                <w:sz w:val="28"/>
                <w:szCs w:val="28"/>
              </w:rPr>
              <w:t>Cho phép NSD nhập địa chỉ người gửi câu hỏi</w:t>
            </w:r>
          </w:p>
        </w:tc>
      </w:tr>
      <w:tr w:rsidR="009E31C1" w:rsidRPr="001164DE" w14:paraId="4DD2577F" w14:textId="77777777" w:rsidTr="009E31C1">
        <w:tc>
          <w:tcPr>
            <w:tcW w:w="761" w:type="dxa"/>
            <w:shd w:val="clear" w:color="auto" w:fill="FFFFFF" w:themeFill="background1"/>
          </w:tcPr>
          <w:p w14:paraId="76A38278" w14:textId="77777777" w:rsidR="009E31C1" w:rsidRPr="001164DE" w:rsidRDefault="009E31C1" w:rsidP="002B7031">
            <w:pPr>
              <w:pStyle w:val="Style2"/>
              <w:numPr>
                <w:ilvl w:val="0"/>
                <w:numId w:val="0"/>
              </w:numPr>
              <w:spacing w:line="312" w:lineRule="auto"/>
              <w:jc w:val="center"/>
            </w:pPr>
            <w:r w:rsidRPr="001164DE">
              <w:t>5</w:t>
            </w:r>
          </w:p>
        </w:tc>
        <w:tc>
          <w:tcPr>
            <w:tcW w:w="2008" w:type="dxa"/>
            <w:shd w:val="clear" w:color="auto" w:fill="FFFFFF" w:themeFill="background1"/>
          </w:tcPr>
          <w:p w14:paraId="79D12AEE" w14:textId="77777777" w:rsidR="009E31C1" w:rsidRPr="001164DE" w:rsidRDefault="009E31C1" w:rsidP="002B7031">
            <w:pPr>
              <w:pStyle w:val="Style2"/>
              <w:numPr>
                <w:ilvl w:val="0"/>
                <w:numId w:val="0"/>
              </w:numPr>
              <w:spacing w:line="312" w:lineRule="auto"/>
            </w:pPr>
            <w:r w:rsidRPr="001164DE">
              <w:t>Email</w:t>
            </w:r>
          </w:p>
        </w:tc>
        <w:tc>
          <w:tcPr>
            <w:tcW w:w="1581" w:type="dxa"/>
            <w:shd w:val="clear" w:color="auto" w:fill="FFFFFF" w:themeFill="background1"/>
          </w:tcPr>
          <w:p w14:paraId="6868E312" w14:textId="77777777" w:rsidR="009E31C1" w:rsidRPr="001164DE" w:rsidRDefault="009E31C1" w:rsidP="002B7031">
            <w:pPr>
              <w:spacing w:line="312" w:lineRule="auto"/>
              <w:rPr>
                <w:rFonts w:ascii="Times New Roman" w:hAnsi="Times New Roman"/>
                <w:sz w:val="28"/>
                <w:szCs w:val="28"/>
              </w:rPr>
            </w:pPr>
            <w:r w:rsidRPr="001164DE">
              <w:rPr>
                <w:rFonts w:ascii="Times New Roman" w:hAnsi="Times New Roman"/>
                <w:sz w:val="28"/>
                <w:szCs w:val="28"/>
              </w:rPr>
              <w:t>Chuỗi ký tự (50)</w:t>
            </w:r>
          </w:p>
        </w:tc>
        <w:tc>
          <w:tcPr>
            <w:tcW w:w="1405" w:type="dxa"/>
            <w:shd w:val="clear" w:color="auto" w:fill="FFFFFF" w:themeFill="background1"/>
          </w:tcPr>
          <w:p w14:paraId="1ADC1810" w14:textId="77777777" w:rsidR="009E31C1" w:rsidRPr="001164DE" w:rsidRDefault="009E31C1" w:rsidP="002B7031">
            <w:pPr>
              <w:spacing w:line="312" w:lineRule="auto"/>
              <w:rPr>
                <w:rFonts w:ascii="Times New Roman" w:hAnsi="Times New Roman"/>
                <w:sz w:val="28"/>
                <w:szCs w:val="28"/>
                <w:lang w:val="vi-VN"/>
              </w:rPr>
            </w:pPr>
            <w:r w:rsidRPr="001164DE">
              <w:rPr>
                <w:rFonts w:ascii="Times New Roman" w:hAnsi="Times New Roman"/>
                <w:sz w:val="28"/>
                <w:szCs w:val="28"/>
                <w:lang w:val="vi-VN"/>
              </w:rPr>
              <w:t>Có</w:t>
            </w:r>
          </w:p>
        </w:tc>
        <w:tc>
          <w:tcPr>
            <w:tcW w:w="972" w:type="dxa"/>
            <w:shd w:val="clear" w:color="auto" w:fill="FFFFFF" w:themeFill="background1"/>
          </w:tcPr>
          <w:p w14:paraId="0893CE38" w14:textId="77777777" w:rsidR="009E31C1" w:rsidRPr="001164DE" w:rsidRDefault="009E31C1" w:rsidP="002B7031">
            <w:pPr>
              <w:spacing w:line="312" w:lineRule="auto"/>
              <w:rPr>
                <w:rFonts w:ascii="Times New Roman" w:hAnsi="Times New Roman"/>
                <w:sz w:val="28"/>
                <w:szCs w:val="28"/>
                <w:lang w:val="vi-VN"/>
              </w:rPr>
            </w:pPr>
          </w:p>
        </w:tc>
        <w:tc>
          <w:tcPr>
            <w:tcW w:w="2538" w:type="dxa"/>
            <w:shd w:val="clear" w:color="auto" w:fill="FFFFFF" w:themeFill="background1"/>
          </w:tcPr>
          <w:p w14:paraId="295AFADC" w14:textId="77777777" w:rsidR="009E31C1" w:rsidRPr="001164DE" w:rsidRDefault="009E31C1" w:rsidP="00A44A2C">
            <w:pPr>
              <w:spacing w:line="312" w:lineRule="auto"/>
              <w:jc w:val="both"/>
              <w:rPr>
                <w:rFonts w:ascii="Times New Roman" w:hAnsi="Times New Roman"/>
                <w:sz w:val="28"/>
                <w:szCs w:val="28"/>
              </w:rPr>
            </w:pPr>
            <w:r w:rsidRPr="001164DE">
              <w:rPr>
                <w:rFonts w:ascii="Times New Roman" w:hAnsi="Times New Roman"/>
                <w:sz w:val="28"/>
                <w:szCs w:val="28"/>
              </w:rPr>
              <w:t>Cho phép NSD nhập email người gửi câu hỏi</w:t>
            </w:r>
          </w:p>
          <w:p w14:paraId="22568C76" w14:textId="77777777" w:rsidR="009E31C1" w:rsidRPr="001164DE" w:rsidRDefault="009E31C1" w:rsidP="00A44A2C">
            <w:pPr>
              <w:spacing w:line="312" w:lineRule="auto"/>
              <w:jc w:val="both"/>
              <w:rPr>
                <w:rFonts w:ascii="Times New Roman" w:hAnsi="Times New Roman"/>
                <w:sz w:val="28"/>
                <w:szCs w:val="28"/>
              </w:rPr>
            </w:pPr>
            <w:r w:rsidRPr="001164DE">
              <w:rPr>
                <w:rFonts w:ascii="Times New Roman" w:hAnsi="Times New Roman"/>
                <w:sz w:val="28"/>
                <w:szCs w:val="28"/>
              </w:rPr>
              <w:t>Yêu cầu điền email hợp lệ có định dạng</w:t>
            </w:r>
          </w:p>
          <w:p w14:paraId="6D5749BB" w14:textId="77777777" w:rsidR="009E31C1" w:rsidRPr="001164DE" w:rsidRDefault="009E31C1" w:rsidP="00A44A2C">
            <w:pPr>
              <w:spacing w:line="312" w:lineRule="auto"/>
              <w:jc w:val="both"/>
              <w:rPr>
                <w:rFonts w:ascii="Times New Roman" w:hAnsi="Times New Roman"/>
                <w:sz w:val="28"/>
                <w:szCs w:val="28"/>
              </w:rPr>
            </w:pPr>
            <w:r w:rsidRPr="001164DE">
              <w:rPr>
                <w:rFonts w:ascii="Times New Roman" w:hAnsi="Times New Roman"/>
                <w:sz w:val="28"/>
                <w:szCs w:val="28"/>
              </w:rPr>
              <w:t>[localpart]@[tên miền]</w:t>
            </w:r>
          </w:p>
          <w:p w14:paraId="48B473FC" w14:textId="77777777" w:rsidR="009E31C1" w:rsidRPr="001164DE" w:rsidRDefault="009E31C1" w:rsidP="00A44A2C">
            <w:pPr>
              <w:spacing w:line="312" w:lineRule="auto"/>
              <w:jc w:val="both"/>
              <w:rPr>
                <w:rFonts w:ascii="Times New Roman" w:hAnsi="Times New Roman"/>
                <w:sz w:val="28"/>
                <w:szCs w:val="28"/>
              </w:rPr>
            </w:pPr>
            <w:r w:rsidRPr="001164DE">
              <w:rPr>
                <w:rFonts w:ascii="Times New Roman" w:hAnsi="Times New Roman"/>
                <w:sz w:val="28"/>
                <w:szCs w:val="28"/>
              </w:rPr>
              <w:t>(Ví dụ: abc@gmail.com)</w:t>
            </w:r>
          </w:p>
        </w:tc>
      </w:tr>
      <w:tr w:rsidR="009E31C1" w:rsidRPr="001164DE" w14:paraId="0595C431" w14:textId="77777777" w:rsidTr="009E31C1">
        <w:tc>
          <w:tcPr>
            <w:tcW w:w="761" w:type="dxa"/>
            <w:shd w:val="clear" w:color="auto" w:fill="FFFFFF" w:themeFill="background1"/>
          </w:tcPr>
          <w:p w14:paraId="197391E2" w14:textId="77777777" w:rsidR="009E31C1" w:rsidRPr="001164DE" w:rsidRDefault="009E31C1" w:rsidP="002B7031">
            <w:pPr>
              <w:pStyle w:val="Style2"/>
              <w:numPr>
                <w:ilvl w:val="0"/>
                <w:numId w:val="0"/>
              </w:numPr>
              <w:spacing w:line="312" w:lineRule="auto"/>
              <w:jc w:val="center"/>
            </w:pPr>
            <w:r w:rsidRPr="001164DE">
              <w:t>6</w:t>
            </w:r>
          </w:p>
        </w:tc>
        <w:tc>
          <w:tcPr>
            <w:tcW w:w="2008" w:type="dxa"/>
            <w:shd w:val="clear" w:color="auto" w:fill="FFFFFF" w:themeFill="background1"/>
          </w:tcPr>
          <w:p w14:paraId="01B0506A" w14:textId="77777777" w:rsidR="009E31C1" w:rsidRPr="001164DE" w:rsidRDefault="009E31C1" w:rsidP="002B7031">
            <w:pPr>
              <w:pStyle w:val="Style2"/>
              <w:numPr>
                <w:ilvl w:val="0"/>
                <w:numId w:val="0"/>
              </w:numPr>
              <w:spacing w:line="312" w:lineRule="auto"/>
            </w:pPr>
            <w:r w:rsidRPr="001164DE">
              <w:t>Câu hỏi</w:t>
            </w:r>
          </w:p>
        </w:tc>
        <w:tc>
          <w:tcPr>
            <w:tcW w:w="1581" w:type="dxa"/>
            <w:shd w:val="clear" w:color="auto" w:fill="FFFFFF" w:themeFill="background1"/>
          </w:tcPr>
          <w:p w14:paraId="6409A6A8" w14:textId="77777777" w:rsidR="009E31C1" w:rsidRPr="001164DE" w:rsidRDefault="009E31C1" w:rsidP="002B7031">
            <w:pPr>
              <w:spacing w:line="312" w:lineRule="auto"/>
              <w:rPr>
                <w:rFonts w:ascii="Times New Roman" w:hAnsi="Times New Roman"/>
                <w:sz w:val="28"/>
                <w:szCs w:val="28"/>
              </w:rPr>
            </w:pPr>
            <w:r w:rsidRPr="001164DE">
              <w:rPr>
                <w:rFonts w:ascii="Times New Roman" w:hAnsi="Times New Roman"/>
                <w:sz w:val="28"/>
                <w:szCs w:val="28"/>
              </w:rPr>
              <w:t>Chuỗi ký tự (không giới hạn)</w:t>
            </w:r>
          </w:p>
        </w:tc>
        <w:tc>
          <w:tcPr>
            <w:tcW w:w="1405" w:type="dxa"/>
            <w:shd w:val="clear" w:color="auto" w:fill="FFFFFF" w:themeFill="background1"/>
          </w:tcPr>
          <w:p w14:paraId="614B650E" w14:textId="77777777" w:rsidR="009E31C1" w:rsidRPr="001164DE" w:rsidRDefault="009E31C1" w:rsidP="002B7031">
            <w:pPr>
              <w:spacing w:line="312" w:lineRule="auto"/>
              <w:rPr>
                <w:rFonts w:ascii="Times New Roman" w:hAnsi="Times New Roman"/>
                <w:sz w:val="28"/>
                <w:szCs w:val="28"/>
                <w:lang w:val="vi-VN"/>
              </w:rPr>
            </w:pPr>
            <w:r w:rsidRPr="001164DE">
              <w:rPr>
                <w:rFonts w:ascii="Times New Roman" w:hAnsi="Times New Roman"/>
                <w:sz w:val="28"/>
                <w:szCs w:val="28"/>
                <w:lang w:val="vi-VN"/>
              </w:rPr>
              <w:t>Có</w:t>
            </w:r>
          </w:p>
        </w:tc>
        <w:tc>
          <w:tcPr>
            <w:tcW w:w="972" w:type="dxa"/>
            <w:shd w:val="clear" w:color="auto" w:fill="FFFFFF" w:themeFill="background1"/>
          </w:tcPr>
          <w:p w14:paraId="2470BBC1" w14:textId="77777777" w:rsidR="009E31C1" w:rsidRPr="001164DE" w:rsidRDefault="009E31C1" w:rsidP="002B7031">
            <w:pPr>
              <w:spacing w:line="312" w:lineRule="auto"/>
              <w:rPr>
                <w:rFonts w:ascii="Times New Roman" w:hAnsi="Times New Roman"/>
                <w:sz w:val="28"/>
                <w:szCs w:val="28"/>
                <w:lang w:val="vi-VN"/>
              </w:rPr>
            </w:pPr>
          </w:p>
        </w:tc>
        <w:tc>
          <w:tcPr>
            <w:tcW w:w="2538" w:type="dxa"/>
            <w:shd w:val="clear" w:color="auto" w:fill="FFFFFF" w:themeFill="background1"/>
          </w:tcPr>
          <w:p w14:paraId="13DFA3A6" w14:textId="77777777" w:rsidR="009E31C1" w:rsidRPr="001164DE" w:rsidRDefault="009E31C1" w:rsidP="00A44A2C">
            <w:pPr>
              <w:spacing w:line="312" w:lineRule="auto"/>
              <w:jc w:val="both"/>
              <w:rPr>
                <w:rFonts w:ascii="Times New Roman" w:hAnsi="Times New Roman"/>
                <w:sz w:val="28"/>
                <w:szCs w:val="28"/>
              </w:rPr>
            </w:pPr>
            <w:r w:rsidRPr="001164DE">
              <w:rPr>
                <w:rFonts w:ascii="Times New Roman" w:hAnsi="Times New Roman"/>
                <w:sz w:val="28"/>
                <w:szCs w:val="28"/>
              </w:rPr>
              <w:t>Cho phép NSD nhập nội dung câu hỏi</w:t>
            </w:r>
          </w:p>
        </w:tc>
      </w:tr>
      <w:tr w:rsidR="009E31C1" w:rsidRPr="001164DE" w14:paraId="276A1695" w14:textId="77777777" w:rsidTr="009E31C1">
        <w:tc>
          <w:tcPr>
            <w:tcW w:w="761" w:type="dxa"/>
            <w:shd w:val="clear" w:color="auto" w:fill="FFFFFF" w:themeFill="background1"/>
          </w:tcPr>
          <w:p w14:paraId="5D9437B5" w14:textId="77777777" w:rsidR="009E31C1" w:rsidRPr="001164DE" w:rsidRDefault="009E31C1" w:rsidP="002B7031">
            <w:pPr>
              <w:pStyle w:val="Style2"/>
              <w:numPr>
                <w:ilvl w:val="0"/>
                <w:numId w:val="0"/>
              </w:numPr>
              <w:spacing w:line="312" w:lineRule="auto"/>
              <w:jc w:val="center"/>
            </w:pPr>
            <w:r w:rsidRPr="001164DE">
              <w:lastRenderedPageBreak/>
              <w:t>7</w:t>
            </w:r>
          </w:p>
        </w:tc>
        <w:tc>
          <w:tcPr>
            <w:tcW w:w="2008" w:type="dxa"/>
            <w:shd w:val="clear" w:color="auto" w:fill="FFFFFF" w:themeFill="background1"/>
          </w:tcPr>
          <w:p w14:paraId="1A2A0588" w14:textId="77777777" w:rsidR="009E31C1" w:rsidRPr="001164DE" w:rsidRDefault="009E31C1" w:rsidP="002B7031">
            <w:pPr>
              <w:pStyle w:val="Style2"/>
              <w:numPr>
                <w:ilvl w:val="0"/>
                <w:numId w:val="0"/>
              </w:numPr>
              <w:spacing w:line="312" w:lineRule="auto"/>
            </w:pPr>
            <w:r w:rsidRPr="001164DE">
              <w:t>Câu trả lời</w:t>
            </w:r>
          </w:p>
        </w:tc>
        <w:tc>
          <w:tcPr>
            <w:tcW w:w="1581" w:type="dxa"/>
            <w:shd w:val="clear" w:color="auto" w:fill="FFFFFF" w:themeFill="background1"/>
          </w:tcPr>
          <w:p w14:paraId="5922DFA9" w14:textId="77777777" w:rsidR="009E31C1" w:rsidRPr="001164DE" w:rsidRDefault="009E31C1" w:rsidP="002B7031">
            <w:pPr>
              <w:spacing w:line="312" w:lineRule="auto"/>
              <w:rPr>
                <w:rFonts w:ascii="Times New Roman" w:hAnsi="Times New Roman"/>
                <w:sz w:val="28"/>
                <w:szCs w:val="28"/>
              </w:rPr>
            </w:pPr>
            <w:r w:rsidRPr="001164DE">
              <w:rPr>
                <w:rFonts w:ascii="Times New Roman" w:hAnsi="Times New Roman"/>
                <w:sz w:val="28"/>
                <w:szCs w:val="28"/>
              </w:rPr>
              <w:t>Chuỗi ký tự (không giới hạn)</w:t>
            </w:r>
          </w:p>
        </w:tc>
        <w:tc>
          <w:tcPr>
            <w:tcW w:w="1405" w:type="dxa"/>
            <w:shd w:val="clear" w:color="auto" w:fill="FFFFFF" w:themeFill="background1"/>
          </w:tcPr>
          <w:p w14:paraId="29EB4B82" w14:textId="77777777" w:rsidR="009E31C1" w:rsidRPr="001164DE" w:rsidRDefault="009E31C1" w:rsidP="002B7031">
            <w:pPr>
              <w:spacing w:line="312" w:lineRule="auto"/>
              <w:rPr>
                <w:rFonts w:ascii="Times New Roman" w:hAnsi="Times New Roman"/>
                <w:sz w:val="28"/>
                <w:szCs w:val="28"/>
                <w:lang w:val="vi-VN"/>
              </w:rPr>
            </w:pPr>
          </w:p>
        </w:tc>
        <w:tc>
          <w:tcPr>
            <w:tcW w:w="972" w:type="dxa"/>
            <w:shd w:val="clear" w:color="auto" w:fill="FFFFFF" w:themeFill="background1"/>
          </w:tcPr>
          <w:p w14:paraId="42BC9065" w14:textId="77777777" w:rsidR="009E31C1" w:rsidRPr="001164DE" w:rsidRDefault="009E31C1" w:rsidP="002B7031">
            <w:pPr>
              <w:spacing w:line="312" w:lineRule="auto"/>
              <w:rPr>
                <w:rFonts w:ascii="Times New Roman" w:hAnsi="Times New Roman"/>
                <w:sz w:val="28"/>
                <w:szCs w:val="28"/>
                <w:lang w:val="vi-VN"/>
              </w:rPr>
            </w:pPr>
          </w:p>
        </w:tc>
        <w:tc>
          <w:tcPr>
            <w:tcW w:w="2538" w:type="dxa"/>
            <w:shd w:val="clear" w:color="auto" w:fill="FFFFFF" w:themeFill="background1"/>
          </w:tcPr>
          <w:p w14:paraId="56FC482F" w14:textId="77777777" w:rsidR="009E31C1" w:rsidRPr="001164DE" w:rsidRDefault="009E31C1" w:rsidP="00A44A2C">
            <w:pPr>
              <w:spacing w:line="312" w:lineRule="auto"/>
              <w:jc w:val="both"/>
              <w:rPr>
                <w:rFonts w:ascii="Times New Roman" w:hAnsi="Times New Roman"/>
                <w:sz w:val="28"/>
                <w:szCs w:val="28"/>
              </w:rPr>
            </w:pPr>
            <w:r w:rsidRPr="001164DE">
              <w:rPr>
                <w:rFonts w:ascii="Times New Roman" w:hAnsi="Times New Roman"/>
                <w:sz w:val="28"/>
                <w:szCs w:val="28"/>
              </w:rPr>
              <w:t>Cho phép NSD nhập nội dung câu trả lời</w:t>
            </w:r>
          </w:p>
        </w:tc>
      </w:tr>
      <w:tr w:rsidR="009E31C1" w:rsidRPr="001164DE" w14:paraId="4CCC1F82" w14:textId="77777777" w:rsidTr="009E31C1">
        <w:tc>
          <w:tcPr>
            <w:tcW w:w="761" w:type="dxa"/>
            <w:shd w:val="clear" w:color="auto" w:fill="FFFFFF" w:themeFill="background1"/>
          </w:tcPr>
          <w:p w14:paraId="2BF10E00" w14:textId="77777777" w:rsidR="009E31C1" w:rsidRPr="001164DE" w:rsidRDefault="009E31C1" w:rsidP="002B7031">
            <w:pPr>
              <w:pStyle w:val="Style2"/>
              <w:numPr>
                <w:ilvl w:val="0"/>
                <w:numId w:val="0"/>
              </w:numPr>
              <w:spacing w:line="312" w:lineRule="auto"/>
              <w:jc w:val="center"/>
            </w:pPr>
            <w:r w:rsidRPr="001164DE">
              <w:t>8</w:t>
            </w:r>
          </w:p>
        </w:tc>
        <w:tc>
          <w:tcPr>
            <w:tcW w:w="2008" w:type="dxa"/>
            <w:shd w:val="clear" w:color="auto" w:fill="FFFFFF" w:themeFill="background1"/>
          </w:tcPr>
          <w:p w14:paraId="59B2CE7F" w14:textId="77777777" w:rsidR="009E31C1" w:rsidRPr="001164DE" w:rsidRDefault="009E31C1" w:rsidP="002B7031">
            <w:pPr>
              <w:pStyle w:val="Style2"/>
              <w:numPr>
                <w:ilvl w:val="0"/>
                <w:numId w:val="0"/>
              </w:numPr>
              <w:spacing w:line="312" w:lineRule="auto"/>
            </w:pPr>
            <w:r w:rsidRPr="001164DE">
              <w:t>Vị trí câu hỏi</w:t>
            </w:r>
          </w:p>
        </w:tc>
        <w:tc>
          <w:tcPr>
            <w:tcW w:w="1581" w:type="dxa"/>
            <w:shd w:val="clear" w:color="auto" w:fill="FFFFFF" w:themeFill="background1"/>
          </w:tcPr>
          <w:p w14:paraId="3BA8B654" w14:textId="77777777" w:rsidR="009E31C1" w:rsidRPr="001164DE" w:rsidRDefault="009E31C1" w:rsidP="002B7031">
            <w:pPr>
              <w:spacing w:line="312" w:lineRule="auto"/>
              <w:rPr>
                <w:rFonts w:ascii="Times New Roman" w:hAnsi="Times New Roman"/>
                <w:sz w:val="28"/>
                <w:szCs w:val="28"/>
              </w:rPr>
            </w:pPr>
          </w:p>
        </w:tc>
        <w:tc>
          <w:tcPr>
            <w:tcW w:w="1405" w:type="dxa"/>
            <w:shd w:val="clear" w:color="auto" w:fill="FFFFFF" w:themeFill="background1"/>
          </w:tcPr>
          <w:p w14:paraId="52678656" w14:textId="77777777" w:rsidR="009E31C1" w:rsidRPr="001164DE" w:rsidRDefault="009E31C1" w:rsidP="002B7031">
            <w:pPr>
              <w:spacing w:line="312" w:lineRule="auto"/>
              <w:rPr>
                <w:rFonts w:ascii="Times New Roman" w:hAnsi="Times New Roman"/>
                <w:sz w:val="28"/>
                <w:szCs w:val="28"/>
                <w:lang w:val="vi-VN"/>
              </w:rPr>
            </w:pPr>
          </w:p>
        </w:tc>
        <w:tc>
          <w:tcPr>
            <w:tcW w:w="972" w:type="dxa"/>
            <w:shd w:val="clear" w:color="auto" w:fill="FFFFFF" w:themeFill="background1"/>
          </w:tcPr>
          <w:p w14:paraId="68997891" w14:textId="77777777" w:rsidR="009E31C1" w:rsidRPr="001164DE" w:rsidRDefault="009E31C1" w:rsidP="002B7031">
            <w:pPr>
              <w:spacing w:line="312" w:lineRule="auto"/>
              <w:rPr>
                <w:rFonts w:ascii="Times New Roman" w:hAnsi="Times New Roman"/>
                <w:sz w:val="28"/>
                <w:szCs w:val="28"/>
              </w:rPr>
            </w:pPr>
            <w:r w:rsidRPr="001164DE">
              <w:rPr>
                <w:rFonts w:ascii="Times New Roman" w:hAnsi="Times New Roman"/>
                <w:sz w:val="28"/>
                <w:szCs w:val="28"/>
              </w:rPr>
              <w:t>Không chọn</w:t>
            </w:r>
          </w:p>
        </w:tc>
        <w:tc>
          <w:tcPr>
            <w:tcW w:w="2538" w:type="dxa"/>
            <w:shd w:val="clear" w:color="auto" w:fill="FFFFFF" w:themeFill="background1"/>
          </w:tcPr>
          <w:p w14:paraId="62B33F05" w14:textId="77777777" w:rsidR="009E31C1" w:rsidRPr="001164DE" w:rsidRDefault="009E31C1" w:rsidP="00A44A2C">
            <w:pPr>
              <w:spacing w:line="312" w:lineRule="auto"/>
              <w:jc w:val="both"/>
              <w:rPr>
                <w:rFonts w:ascii="Times New Roman" w:hAnsi="Times New Roman"/>
                <w:sz w:val="28"/>
                <w:szCs w:val="28"/>
              </w:rPr>
            </w:pPr>
            <w:r w:rsidRPr="001164DE">
              <w:rPr>
                <w:rFonts w:ascii="Times New Roman" w:hAnsi="Times New Roman"/>
                <w:sz w:val="28"/>
                <w:szCs w:val="28"/>
              </w:rPr>
              <w:t>Cho phép NSD lựa chọn vị trí hiển thị câu hỏi: vị trí từ 1-10</w:t>
            </w:r>
          </w:p>
          <w:p w14:paraId="118595AF" w14:textId="77777777" w:rsidR="009E31C1" w:rsidRPr="001164DE" w:rsidRDefault="009E31C1" w:rsidP="00A44A2C">
            <w:pPr>
              <w:spacing w:line="312" w:lineRule="auto"/>
              <w:jc w:val="both"/>
              <w:rPr>
                <w:rFonts w:ascii="Times New Roman" w:hAnsi="Times New Roman"/>
                <w:sz w:val="28"/>
                <w:szCs w:val="28"/>
              </w:rPr>
            </w:pPr>
            <w:r w:rsidRPr="001164DE">
              <w:rPr>
                <w:rFonts w:ascii="Times New Roman" w:hAnsi="Times New Roman"/>
                <w:sz w:val="28"/>
                <w:szCs w:val="28"/>
              </w:rPr>
              <w:t>Các câu hỏi không được lựa chọn vị trí sẽ hiển thị theo thời gian xuất bản</w:t>
            </w:r>
          </w:p>
        </w:tc>
      </w:tr>
    </w:tbl>
    <w:p w14:paraId="4DE19C43" w14:textId="77777777" w:rsidR="009D7060" w:rsidRPr="001164DE" w:rsidRDefault="009D7060" w:rsidP="0090566F">
      <w:pPr>
        <w:pStyle w:val="Heading4"/>
      </w:pPr>
      <w:r w:rsidRPr="001164DE">
        <w:t>Điều kiện thực hiện</w:t>
      </w:r>
    </w:p>
    <w:p w14:paraId="63348E9B" w14:textId="77777777" w:rsidR="00834554" w:rsidRPr="001164DE" w:rsidRDefault="00834554" w:rsidP="002B7031">
      <w:pPr>
        <w:pStyle w:val="Style2"/>
        <w:spacing w:line="312" w:lineRule="auto"/>
      </w:pPr>
      <w:r w:rsidRPr="001164DE">
        <w:t>NSD đã đăng nhập thành công và truy cập vào chức năng quản lý câu hỏi giao lưu trực tuyến</w:t>
      </w:r>
    </w:p>
    <w:p w14:paraId="724FA919" w14:textId="77777777" w:rsidR="009D7060" w:rsidRPr="001164DE" w:rsidRDefault="009D7060" w:rsidP="0090566F">
      <w:pPr>
        <w:pStyle w:val="Heading4"/>
      </w:pPr>
      <w:r w:rsidRPr="001164DE">
        <w:t>Yêu cầu đặc biệt/ Ràng buộc</w:t>
      </w:r>
    </w:p>
    <w:p w14:paraId="75170749" w14:textId="1D73759D" w:rsidR="009D3897" w:rsidRPr="001164DE" w:rsidRDefault="00834554" w:rsidP="002B7031">
      <w:pPr>
        <w:pStyle w:val="Style2"/>
        <w:spacing w:line="312" w:lineRule="auto"/>
      </w:pPr>
      <w:r w:rsidRPr="001164DE">
        <w:t>NSD đã được phân quyền quản lý câu hỏi giao lưu trực tuyến</w:t>
      </w:r>
    </w:p>
    <w:p w14:paraId="0F7F683E" w14:textId="53346E55" w:rsidR="009D7060" w:rsidRPr="001164DE" w:rsidRDefault="00BA4386" w:rsidP="0090566F">
      <w:pPr>
        <w:pStyle w:val="Heading4"/>
      </w:pPr>
      <w:r>
        <w:t>Luồng xử lý dữ liệu</w:t>
      </w:r>
    </w:p>
    <w:p w14:paraId="25CEDB95" w14:textId="77777777" w:rsidR="002050D5" w:rsidRPr="001164DE" w:rsidRDefault="002050D5" w:rsidP="002B7031">
      <w:pPr>
        <w:pStyle w:val="ListParagraph"/>
        <w:spacing w:line="312" w:lineRule="auto"/>
      </w:pPr>
      <w:r w:rsidRPr="001164DE">
        <w:t>Xem câu hỏi</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44"/>
        <w:gridCol w:w="2265"/>
        <w:gridCol w:w="5752"/>
      </w:tblGrid>
      <w:tr w:rsidR="002050D5" w:rsidRPr="001164DE" w14:paraId="64C03EF7" w14:textId="77777777" w:rsidTr="0043524D">
        <w:trPr>
          <w:trHeight w:val="510"/>
          <w:tblHeader/>
        </w:trPr>
        <w:tc>
          <w:tcPr>
            <w:tcW w:w="576" w:type="pct"/>
            <w:shd w:val="clear" w:color="auto" w:fill="E7E6E6" w:themeFill="background2"/>
            <w:vAlign w:val="center"/>
          </w:tcPr>
          <w:p w14:paraId="0BCA9A6E" w14:textId="77777777" w:rsidR="002050D5" w:rsidRPr="001164DE" w:rsidRDefault="002050D5"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Bước thực hiện</w:t>
            </w:r>
          </w:p>
        </w:tc>
        <w:tc>
          <w:tcPr>
            <w:tcW w:w="1250" w:type="pct"/>
            <w:shd w:val="clear" w:color="auto" w:fill="E7E6E6" w:themeFill="background2"/>
            <w:vAlign w:val="center"/>
          </w:tcPr>
          <w:p w14:paraId="76932362" w14:textId="77777777" w:rsidR="002050D5" w:rsidRPr="001164DE" w:rsidRDefault="002050D5"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Chủ thể thực hiện</w:t>
            </w:r>
          </w:p>
        </w:tc>
        <w:tc>
          <w:tcPr>
            <w:tcW w:w="3174" w:type="pct"/>
            <w:shd w:val="clear" w:color="auto" w:fill="E7E6E6" w:themeFill="background2"/>
            <w:vAlign w:val="center"/>
          </w:tcPr>
          <w:p w14:paraId="05C15400" w14:textId="77777777" w:rsidR="002050D5" w:rsidRPr="001164DE" w:rsidRDefault="002050D5"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Nội dung</w:t>
            </w:r>
          </w:p>
        </w:tc>
      </w:tr>
      <w:tr w:rsidR="002050D5" w:rsidRPr="001164DE" w14:paraId="6AA7D032" w14:textId="77777777" w:rsidTr="0043524D">
        <w:trPr>
          <w:trHeight w:val="510"/>
        </w:trPr>
        <w:tc>
          <w:tcPr>
            <w:tcW w:w="576" w:type="pct"/>
            <w:shd w:val="clear" w:color="auto" w:fill="auto"/>
          </w:tcPr>
          <w:p w14:paraId="3E3C880F" w14:textId="77777777" w:rsidR="002050D5" w:rsidRPr="001164DE" w:rsidRDefault="002050D5"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lang w:val="vi-VN"/>
              </w:rPr>
              <w:t>1</w:t>
            </w:r>
          </w:p>
        </w:tc>
        <w:tc>
          <w:tcPr>
            <w:tcW w:w="1250" w:type="pct"/>
            <w:shd w:val="clear" w:color="auto" w:fill="auto"/>
          </w:tcPr>
          <w:p w14:paraId="333C8ABB" w14:textId="77777777" w:rsidR="002050D5" w:rsidRPr="001164DE" w:rsidRDefault="002050D5"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lang w:val="vi-VN"/>
              </w:rPr>
              <w:t>NSD</w:t>
            </w:r>
            <w:r w:rsidRPr="001164DE">
              <w:rPr>
                <w:rFonts w:ascii="Times New Roman" w:hAnsi="Times New Roman" w:cs="Times New Roman"/>
                <w:sz w:val="28"/>
                <w:szCs w:val="28"/>
              </w:rPr>
              <w:t xml:space="preserve"> (Người quản trị nội dung/Biên tập viên)</w:t>
            </w:r>
          </w:p>
        </w:tc>
        <w:tc>
          <w:tcPr>
            <w:tcW w:w="3174" w:type="pct"/>
            <w:shd w:val="clear" w:color="auto" w:fill="auto"/>
          </w:tcPr>
          <w:p w14:paraId="34A2F543" w14:textId="77777777" w:rsidR="002050D5" w:rsidRPr="001164DE" w:rsidRDefault="002050D5"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Trong thư mục</w:t>
            </w:r>
            <w:r w:rsidRPr="001164DE">
              <w:rPr>
                <w:rFonts w:ascii="Times New Roman" w:hAnsi="Times New Roman" w:cs="Times New Roman"/>
                <w:sz w:val="28"/>
                <w:szCs w:val="28"/>
              </w:rPr>
              <w:t xml:space="preserve"> chứa câu hỏi cần xem</w:t>
            </w:r>
            <w:r w:rsidRPr="001164DE">
              <w:rPr>
                <w:rFonts w:ascii="Times New Roman" w:hAnsi="Times New Roman" w:cs="Times New Roman"/>
                <w:sz w:val="28"/>
                <w:szCs w:val="28"/>
                <w:lang w:val="vi-VN"/>
              </w:rPr>
              <w:t xml:space="preserve">, người dùng </w:t>
            </w:r>
            <w:r w:rsidRPr="001164DE">
              <w:rPr>
                <w:rFonts w:ascii="Times New Roman" w:hAnsi="Times New Roman" w:cs="Times New Roman"/>
                <w:sz w:val="28"/>
                <w:szCs w:val="28"/>
              </w:rPr>
              <w:t>kích vào tiêu đề để xem câu hỏi</w:t>
            </w:r>
          </w:p>
        </w:tc>
      </w:tr>
      <w:tr w:rsidR="002050D5" w:rsidRPr="001164DE" w14:paraId="2A83BACA" w14:textId="77777777" w:rsidTr="0043524D">
        <w:trPr>
          <w:trHeight w:val="510"/>
        </w:trPr>
        <w:tc>
          <w:tcPr>
            <w:tcW w:w="576" w:type="pct"/>
            <w:shd w:val="clear" w:color="auto" w:fill="auto"/>
          </w:tcPr>
          <w:p w14:paraId="42EB0B98" w14:textId="77777777" w:rsidR="002050D5" w:rsidRPr="001164DE" w:rsidRDefault="002050D5"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lang w:val="vi-VN"/>
              </w:rPr>
              <w:t>2</w:t>
            </w:r>
          </w:p>
        </w:tc>
        <w:tc>
          <w:tcPr>
            <w:tcW w:w="1250" w:type="pct"/>
            <w:shd w:val="clear" w:color="auto" w:fill="auto"/>
          </w:tcPr>
          <w:p w14:paraId="4E28A29B" w14:textId="77777777" w:rsidR="002050D5" w:rsidRPr="001164DE" w:rsidRDefault="002050D5"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Hệ thống</w:t>
            </w:r>
          </w:p>
        </w:tc>
        <w:tc>
          <w:tcPr>
            <w:tcW w:w="3174" w:type="pct"/>
            <w:shd w:val="clear" w:color="auto" w:fill="auto"/>
          </w:tcPr>
          <w:p w14:paraId="07F2ECBA" w14:textId="77777777" w:rsidR="002050D5" w:rsidRPr="001164DE" w:rsidRDefault="002050D5"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lang w:val="vi-VN"/>
              </w:rPr>
              <w:t xml:space="preserve">Hệ thống hiển thị </w:t>
            </w:r>
            <w:r w:rsidRPr="001164DE">
              <w:rPr>
                <w:rFonts w:ascii="Times New Roman" w:hAnsi="Times New Roman" w:cs="Times New Roman"/>
                <w:sz w:val="28"/>
                <w:szCs w:val="28"/>
              </w:rPr>
              <w:t>màn hình chi tiết của câu hỏi gồm các trường thông tin:</w:t>
            </w:r>
          </w:p>
          <w:p w14:paraId="2F011156" w14:textId="77777777" w:rsidR="002050D5" w:rsidRPr="001164DE" w:rsidRDefault="002050D5"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Alias</w:t>
            </w:r>
            <w:r w:rsidRPr="001164DE">
              <w:rPr>
                <w:rFonts w:ascii="Times New Roman" w:hAnsi="Times New Roman" w:cs="Times New Roman"/>
                <w:sz w:val="28"/>
                <w:szCs w:val="28"/>
              </w:rPr>
              <w:t xml:space="preserve">, </w:t>
            </w:r>
            <w:r w:rsidRPr="001164DE">
              <w:rPr>
                <w:rFonts w:ascii="Times New Roman" w:hAnsi="Times New Roman" w:cs="Times New Roman"/>
                <w:sz w:val="28"/>
                <w:szCs w:val="28"/>
                <w:lang w:val="vi-VN"/>
              </w:rPr>
              <w:t>Tiêu đề câu hỏi</w:t>
            </w:r>
            <w:r w:rsidRPr="001164DE">
              <w:rPr>
                <w:rFonts w:ascii="Times New Roman" w:hAnsi="Times New Roman" w:cs="Times New Roman"/>
                <w:sz w:val="28"/>
                <w:szCs w:val="28"/>
              </w:rPr>
              <w:t xml:space="preserve">, </w:t>
            </w:r>
            <w:r w:rsidRPr="001164DE">
              <w:rPr>
                <w:rFonts w:ascii="Times New Roman" w:hAnsi="Times New Roman" w:cs="Times New Roman"/>
                <w:sz w:val="28"/>
                <w:szCs w:val="28"/>
                <w:lang w:val="vi-VN"/>
              </w:rPr>
              <w:t>Họ và tên</w:t>
            </w:r>
            <w:r w:rsidRPr="001164DE">
              <w:rPr>
                <w:rFonts w:ascii="Times New Roman" w:hAnsi="Times New Roman" w:cs="Times New Roman"/>
                <w:sz w:val="28"/>
                <w:szCs w:val="28"/>
              </w:rPr>
              <w:t xml:space="preserve">, </w:t>
            </w:r>
            <w:r w:rsidRPr="001164DE">
              <w:rPr>
                <w:rFonts w:ascii="Times New Roman" w:hAnsi="Times New Roman" w:cs="Times New Roman"/>
                <w:sz w:val="28"/>
                <w:szCs w:val="28"/>
                <w:lang w:val="vi-VN"/>
              </w:rPr>
              <w:t>Địa chỉ</w:t>
            </w:r>
            <w:r w:rsidRPr="001164DE">
              <w:rPr>
                <w:rFonts w:ascii="Times New Roman" w:hAnsi="Times New Roman" w:cs="Times New Roman"/>
                <w:sz w:val="28"/>
                <w:szCs w:val="28"/>
              </w:rPr>
              <w:t xml:space="preserve">, </w:t>
            </w:r>
            <w:r w:rsidRPr="001164DE">
              <w:rPr>
                <w:rFonts w:ascii="Times New Roman" w:hAnsi="Times New Roman" w:cs="Times New Roman"/>
                <w:sz w:val="28"/>
                <w:szCs w:val="28"/>
                <w:lang w:val="vi-VN"/>
              </w:rPr>
              <w:t>Email</w:t>
            </w:r>
            <w:r w:rsidRPr="001164DE">
              <w:rPr>
                <w:rFonts w:ascii="Times New Roman" w:hAnsi="Times New Roman" w:cs="Times New Roman"/>
                <w:sz w:val="28"/>
                <w:szCs w:val="28"/>
              </w:rPr>
              <w:t xml:space="preserve">, </w:t>
            </w:r>
            <w:r w:rsidRPr="001164DE">
              <w:rPr>
                <w:rFonts w:ascii="Times New Roman" w:hAnsi="Times New Roman" w:cs="Times New Roman"/>
                <w:sz w:val="28"/>
                <w:szCs w:val="28"/>
                <w:lang w:val="vi-VN"/>
              </w:rPr>
              <w:t>Câu hỏi</w:t>
            </w:r>
            <w:r w:rsidRPr="001164DE">
              <w:rPr>
                <w:rFonts w:ascii="Times New Roman" w:hAnsi="Times New Roman" w:cs="Times New Roman"/>
                <w:sz w:val="28"/>
                <w:szCs w:val="28"/>
              </w:rPr>
              <w:t xml:space="preserve">, </w:t>
            </w:r>
            <w:r w:rsidRPr="001164DE">
              <w:rPr>
                <w:rFonts w:ascii="Times New Roman" w:hAnsi="Times New Roman" w:cs="Times New Roman"/>
                <w:sz w:val="28"/>
                <w:szCs w:val="28"/>
                <w:lang w:val="vi-VN"/>
              </w:rPr>
              <w:t>Câu trả lời</w:t>
            </w:r>
            <w:r w:rsidRPr="001164DE">
              <w:rPr>
                <w:rFonts w:ascii="Times New Roman" w:hAnsi="Times New Roman" w:cs="Times New Roman"/>
                <w:sz w:val="28"/>
                <w:szCs w:val="28"/>
              </w:rPr>
              <w:t xml:space="preserve">, </w:t>
            </w:r>
            <w:r w:rsidRPr="001164DE">
              <w:rPr>
                <w:rFonts w:ascii="Times New Roman" w:hAnsi="Times New Roman" w:cs="Times New Roman"/>
                <w:sz w:val="28"/>
                <w:szCs w:val="28"/>
                <w:lang w:val="vi-VN"/>
              </w:rPr>
              <w:t>Vị trí câu hỏi</w:t>
            </w:r>
          </w:p>
          <w:p w14:paraId="0D705BF0" w14:textId="21128CCA" w:rsidR="005A2C63" w:rsidRPr="001164DE" w:rsidRDefault="005A2C63" w:rsidP="002B7031">
            <w:pPr>
              <w:spacing w:after="0" w:line="312" w:lineRule="auto"/>
              <w:rPr>
                <w:rFonts w:ascii="Times New Roman" w:hAnsi="Times New Roman" w:cs="Times New Roman"/>
                <w:sz w:val="28"/>
                <w:szCs w:val="28"/>
                <w:lang w:val="vi-VN"/>
              </w:rPr>
            </w:pPr>
          </w:p>
        </w:tc>
      </w:tr>
    </w:tbl>
    <w:p w14:paraId="731220DE" w14:textId="77777777" w:rsidR="00595DD9" w:rsidRPr="001164DE" w:rsidRDefault="00595DD9">
      <w:pPr>
        <w:rPr>
          <w:rFonts w:ascii="Times New Roman" w:eastAsia="Calibri" w:hAnsi="Times New Roman" w:cs="Times New Roman"/>
          <w:sz w:val="28"/>
          <w:szCs w:val="28"/>
          <w:lang w:val="x-none" w:eastAsia="x-none"/>
        </w:rPr>
      </w:pPr>
      <w:r w:rsidRPr="001164DE">
        <w:rPr>
          <w:rFonts w:ascii="Times New Roman" w:hAnsi="Times New Roman" w:cs="Times New Roman"/>
          <w:sz w:val="28"/>
          <w:szCs w:val="28"/>
        </w:rPr>
        <w:br w:type="page"/>
      </w:r>
    </w:p>
    <w:p w14:paraId="1AA19E7E" w14:textId="354A00EC" w:rsidR="002050D5" w:rsidRPr="001164DE" w:rsidRDefault="002050D5" w:rsidP="002B7031">
      <w:pPr>
        <w:pStyle w:val="ListParagraph"/>
        <w:spacing w:line="312" w:lineRule="auto"/>
      </w:pPr>
      <w:r w:rsidRPr="001164DE">
        <w:lastRenderedPageBreak/>
        <w:t>Sắp xếp thứ tự câu hỏi ưu tiên của câu hỏi theo tin bài</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44"/>
        <w:gridCol w:w="2526"/>
        <w:gridCol w:w="5491"/>
      </w:tblGrid>
      <w:tr w:rsidR="002050D5" w:rsidRPr="001164DE" w14:paraId="0F319AFD" w14:textId="77777777" w:rsidTr="0043524D">
        <w:trPr>
          <w:trHeight w:val="510"/>
          <w:tblHeader/>
        </w:trPr>
        <w:tc>
          <w:tcPr>
            <w:tcW w:w="576" w:type="pct"/>
            <w:shd w:val="clear" w:color="auto" w:fill="E7E6E6" w:themeFill="background2"/>
            <w:vAlign w:val="center"/>
          </w:tcPr>
          <w:p w14:paraId="454A09B6" w14:textId="77777777" w:rsidR="002050D5" w:rsidRPr="001164DE" w:rsidRDefault="002050D5"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Bước thực hiện</w:t>
            </w:r>
          </w:p>
        </w:tc>
        <w:tc>
          <w:tcPr>
            <w:tcW w:w="1394" w:type="pct"/>
            <w:shd w:val="clear" w:color="auto" w:fill="E7E6E6" w:themeFill="background2"/>
            <w:vAlign w:val="center"/>
          </w:tcPr>
          <w:p w14:paraId="44635EF6" w14:textId="77777777" w:rsidR="002050D5" w:rsidRPr="001164DE" w:rsidRDefault="002050D5"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Chủ thể thực hiện</w:t>
            </w:r>
          </w:p>
        </w:tc>
        <w:tc>
          <w:tcPr>
            <w:tcW w:w="3029" w:type="pct"/>
            <w:shd w:val="clear" w:color="auto" w:fill="E7E6E6" w:themeFill="background2"/>
            <w:vAlign w:val="center"/>
          </w:tcPr>
          <w:p w14:paraId="333EE706" w14:textId="77777777" w:rsidR="002050D5" w:rsidRPr="001164DE" w:rsidRDefault="002050D5"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Nội dung</w:t>
            </w:r>
          </w:p>
        </w:tc>
      </w:tr>
      <w:tr w:rsidR="002050D5" w:rsidRPr="001164DE" w14:paraId="545EC7C2" w14:textId="77777777" w:rsidTr="0043524D">
        <w:trPr>
          <w:trHeight w:val="510"/>
        </w:trPr>
        <w:tc>
          <w:tcPr>
            <w:tcW w:w="576" w:type="pct"/>
            <w:shd w:val="clear" w:color="auto" w:fill="auto"/>
          </w:tcPr>
          <w:p w14:paraId="7D138C29" w14:textId="77777777" w:rsidR="002050D5" w:rsidRPr="001164DE" w:rsidRDefault="002050D5"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lang w:val="vi-VN"/>
              </w:rPr>
              <w:t>1</w:t>
            </w:r>
          </w:p>
        </w:tc>
        <w:tc>
          <w:tcPr>
            <w:tcW w:w="1394" w:type="pct"/>
            <w:shd w:val="clear" w:color="auto" w:fill="auto"/>
          </w:tcPr>
          <w:p w14:paraId="71F50032" w14:textId="77777777" w:rsidR="002050D5" w:rsidRPr="001164DE" w:rsidRDefault="002050D5"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lang w:val="vi-VN"/>
              </w:rPr>
              <w:t>NSD</w:t>
            </w:r>
            <w:r w:rsidRPr="001164DE">
              <w:rPr>
                <w:rFonts w:ascii="Times New Roman" w:hAnsi="Times New Roman" w:cs="Times New Roman"/>
                <w:sz w:val="28"/>
                <w:szCs w:val="28"/>
              </w:rPr>
              <w:t xml:space="preserve"> (Quản trị hệ thống)</w:t>
            </w:r>
          </w:p>
        </w:tc>
        <w:tc>
          <w:tcPr>
            <w:tcW w:w="3029" w:type="pct"/>
            <w:shd w:val="clear" w:color="auto" w:fill="auto"/>
          </w:tcPr>
          <w:p w14:paraId="5F156F61" w14:textId="77777777" w:rsidR="002050D5" w:rsidRPr="001164DE" w:rsidRDefault="002050D5"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lang w:val="vi-VN"/>
              </w:rPr>
              <w:t xml:space="preserve">Trong thư mục quản lý giao lưu trực tuyến, </w:t>
            </w:r>
            <w:r w:rsidRPr="001164DE">
              <w:rPr>
                <w:rFonts w:ascii="Times New Roman" w:hAnsi="Times New Roman" w:cs="Times New Roman"/>
                <w:sz w:val="28"/>
                <w:szCs w:val="28"/>
              </w:rPr>
              <w:t>kích chọn câu hỏi muốn sắp xếp thứ tự câu hỏi</w:t>
            </w:r>
          </w:p>
        </w:tc>
      </w:tr>
      <w:tr w:rsidR="002050D5" w:rsidRPr="001164DE" w14:paraId="65AF8C1B" w14:textId="77777777" w:rsidTr="0043524D">
        <w:trPr>
          <w:trHeight w:val="510"/>
        </w:trPr>
        <w:tc>
          <w:tcPr>
            <w:tcW w:w="576" w:type="pct"/>
            <w:shd w:val="clear" w:color="auto" w:fill="auto"/>
          </w:tcPr>
          <w:p w14:paraId="5322506A" w14:textId="77777777" w:rsidR="002050D5" w:rsidRPr="001164DE" w:rsidRDefault="002050D5"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lang w:val="vi-VN"/>
              </w:rPr>
              <w:t>2</w:t>
            </w:r>
          </w:p>
        </w:tc>
        <w:tc>
          <w:tcPr>
            <w:tcW w:w="1394" w:type="pct"/>
            <w:shd w:val="clear" w:color="auto" w:fill="auto"/>
          </w:tcPr>
          <w:p w14:paraId="6673E4C5" w14:textId="77777777" w:rsidR="002050D5" w:rsidRPr="001164DE" w:rsidRDefault="002050D5"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Hệ thống</w:t>
            </w:r>
          </w:p>
        </w:tc>
        <w:tc>
          <w:tcPr>
            <w:tcW w:w="3029" w:type="pct"/>
            <w:shd w:val="clear" w:color="auto" w:fill="auto"/>
          </w:tcPr>
          <w:p w14:paraId="071C59D9" w14:textId="77777777" w:rsidR="002050D5" w:rsidRPr="001164DE" w:rsidRDefault="002050D5"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Hiển thị chi tiết của câu hỏi và câu trả lời liên quan</w:t>
            </w:r>
          </w:p>
        </w:tc>
      </w:tr>
      <w:tr w:rsidR="002050D5" w:rsidRPr="001164DE" w14:paraId="15D3FF4B" w14:textId="77777777" w:rsidTr="0043524D">
        <w:trPr>
          <w:trHeight w:val="510"/>
        </w:trPr>
        <w:tc>
          <w:tcPr>
            <w:tcW w:w="576" w:type="pct"/>
            <w:shd w:val="clear" w:color="auto" w:fill="auto"/>
          </w:tcPr>
          <w:p w14:paraId="1A9EE371" w14:textId="77777777" w:rsidR="002050D5" w:rsidRPr="001164DE" w:rsidRDefault="002050D5" w:rsidP="002B7031">
            <w:pPr>
              <w:spacing w:after="0" w:line="312" w:lineRule="auto"/>
              <w:jc w:val="center"/>
              <w:rPr>
                <w:rFonts w:ascii="Times New Roman" w:hAnsi="Times New Roman" w:cs="Times New Roman"/>
                <w:sz w:val="28"/>
                <w:szCs w:val="28"/>
              </w:rPr>
            </w:pPr>
            <w:r w:rsidRPr="001164DE">
              <w:rPr>
                <w:rFonts w:ascii="Times New Roman" w:hAnsi="Times New Roman" w:cs="Times New Roman"/>
                <w:sz w:val="28"/>
                <w:szCs w:val="28"/>
              </w:rPr>
              <w:t>3</w:t>
            </w:r>
          </w:p>
        </w:tc>
        <w:tc>
          <w:tcPr>
            <w:tcW w:w="1394" w:type="pct"/>
            <w:shd w:val="clear" w:color="auto" w:fill="auto"/>
          </w:tcPr>
          <w:p w14:paraId="5C8834A6" w14:textId="77777777" w:rsidR="002050D5" w:rsidRPr="001164DE" w:rsidRDefault="002050D5"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lang w:val="vi-VN"/>
              </w:rPr>
              <w:t>NSD</w:t>
            </w:r>
            <w:r w:rsidRPr="001164DE">
              <w:rPr>
                <w:rFonts w:ascii="Times New Roman" w:hAnsi="Times New Roman" w:cs="Times New Roman"/>
                <w:sz w:val="28"/>
                <w:szCs w:val="28"/>
              </w:rPr>
              <w:t xml:space="preserve"> (Quản trị hệ thống)</w:t>
            </w:r>
          </w:p>
        </w:tc>
        <w:tc>
          <w:tcPr>
            <w:tcW w:w="3029" w:type="pct"/>
            <w:shd w:val="clear" w:color="auto" w:fill="auto"/>
          </w:tcPr>
          <w:p w14:paraId="2D040D43" w14:textId="77777777" w:rsidR="002050D5" w:rsidRPr="001164DE" w:rsidRDefault="002050D5"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Ở trường vị trí, chọn vị trí câu hỏi và chọn Lưu và đóng (Save and Close)</w:t>
            </w:r>
          </w:p>
          <w:p w14:paraId="7058B2E5" w14:textId="0AE2EB00" w:rsidR="005A2C63" w:rsidRPr="001164DE" w:rsidRDefault="005A2C63" w:rsidP="002B7031">
            <w:pPr>
              <w:spacing w:after="0" w:line="312" w:lineRule="auto"/>
              <w:rPr>
                <w:rFonts w:ascii="Times New Roman" w:hAnsi="Times New Roman" w:cs="Times New Roman"/>
                <w:sz w:val="28"/>
                <w:szCs w:val="28"/>
              </w:rPr>
            </w:pPr>
            <w:r w:rsidRPr="001164DE">
              <w:rPr>
                <w:rFonts w:ascii="Times New Roman" w:hAnsi="Times New Roman" w:cs="Times New Roman"/>
                <w:noProof/>
                <w:sz w:val="28"/>
                <w:szCs w:val="28"/>
              </w:rPr>
              <w:drawing>
                <wp:inline distT="0" distB="0" distL="0" distR="0" wp14:anchorId="3E5E036A" wp14:editId="28583B23">
                  <wp:extent cx="2920879" cy="218122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924613" cy="2184014"/>
                          </a:xfrm>
                          <a:prstGeom prst="rect">
                            <a:avLst/>
                          </a:prstGeom>
                        </pic:spPr>
                      </pic:pic>
                    </a:graphicData>
                  </a:graphic>
                </wp:inline>
              </w:drawing>
            </w:r>
          </w:p>
        </w:tc>
      </w:tr>
      <w:tr w:rsidR="002050D5" w:rsidRPr="001164DE" w14:paraId="51F43951" w14:textId="77777777" w:rsidTr="0043524D">
        <w:trPr>
          <w:trHeight w:val="510"/>
        </w:trPr>
        <w:tc>
          <w:tcPr>
            <w:tcW w:w="576" w:type="pct"/>
            <w:shd w:val="clear" w:color="auto" w:fill="auto"/>
          </w:tcPr>
          <w:p w14:paraId="00F59CB8" w14:textId="77777777" w:rsidR="002050D5" w:rsidRPr="001164DE" w:rsidRDefault="002050D5" w:rsidP="002B7031">
            <w:pPr>
              <w:spacing w:after="0" w:line="312" w:lineRule="auto"/>
              <w:jc w:val="center"/>
              <w:rPr>
                <w:rFonts w:ascii="Times New Roman" w:hAnsi="Times New Roman" w:cs="Times New Roman"/>
                <w:sz w:val="28"/>
                <w:szCs w:val="28"/>
              </w:rPr>
            </w:pPr>
            <w:r w:rsidRPr="001164DE">
              <w:rPr>
                <w:rFonts w:ascii="Times New Roman" w:hAnsi="Times New Roman" w:cs="Times New Roman"/>
                <w:sz w:val="28"/>
                <w:szCs w:val="28"/>
              </w:rPr>
              <w:t>4</w:t>
            </w:r>
          </w:p>
        </w:tc>
        <w:tc>
          <w:tcPr>
            <w:tcW w:w="1394" w:type="pct"/>
            <w:shd w:val="clear" w:color="auto" w:fill="auto"/>
          </w:tcPr>
          <w:p w14:paraId="6989E25C" w14:textId="77777777" w:rsidR="002050D5" w:rsidRPr="001164DE" w:rsidRDefault="002050D5"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 xml:space="preserve">Hệ thống </w:t>
            </w:r>
          </w:p>
        </w:tc>
        <w:tc>
          <w:tcPr>
            <w:tcW w:w="3029" w:type="pct"/>
            <w:shd w:val="clear" w:color="auto" w:fill="auto"/>
          </w:tcPr>
          <w:p w14:paraId="69BDC102" w14:textId="6A573410" w:rsidR="002050D5" w:rsidRPr="001164DE" w:rsidRDefault="002050D5"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Cập nhật thay đổi về vị trí câu hỏi</w:t>
            </w:r>
            <w:r w:rsidR="00AF77F8" w:rsidRPr="001164DE">
              <w:rPr>
                <w:rFonts w:ascii="Times New Roman" w:hAnsi="Times New Roman" w:cs="Times New Roman"/>
                <w:sz w:val="28"/>
                <w:szCs w:val="28"/>
              </w:rPr>
              <w:t xml:space="preserve"> trong cơ sở dữ liệu của WCM</w:t>
            </w:r>
            <w:r w:rsidRPr="001164DE">
              <w:rPr>
                <w:rFonts w:ascii="Times New Roman" w:hAnsi="Times New Roman" w:cs="Times New Roman"/>
                <w:sz w:val="28"/>
                <w:szCs w:val="28"/>
              </w:rPr>
              <w:t xml:space="preserve"> và hiển thị thứ tự sắp xếp câu hỏi mới trên website</w:t>
            </w:r>
          </w:p>
          <w:p w14:paraId="2FA24A03" w14:textId="77777777" w:rsidR="002050D5" w:rsidRPr="001164DE" w:rsidRDefault="002050D5"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Nếu 2 câu hỏi được lựa chọn cùng một vị trí, câu hỏi được chọn sau sẽ được hiển thị ở vị trí đã chọn (dựa vào thời gian cập nhật câu hỏi)</w:t>
            </w:r>
          </w:p>
          <w:p w14:paraId="7FFE1839" w14:textId="77777777" w:rsidR="002050D5" w:rsidRPr="001164DE" w:rsidRDefault="002050D5"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Các câu hỏi không được chọn vị trí sẽ hiển thị theo thời gian xuất bản câu hỏi thứ tự giảm dần (câu hỏi mới xuất bản sẽ hiển thị trên đầu)</w:t>
            </w:r>
          </w:p>
        </w:tc>
      </w:tr>
      <w:tr w:rsidR="009E31C1" w:rsidRPr="001164DE" w14:paraId="2C2B4EE5" w14:textId="77777777" w:rsidTr="0043524D">
        <w:trPr>
          <w:trHeight w:val="510"/>
        </w:trPr>
        <w:tc>
          <w:tcPr>
            <w:tcW w:w="576" w:type="pct"/>
            <w:shd w:val="clear" w:color="auto" w:fill="auto"/>
          </w:tcPr>
          <w:p w14:paraId="2147C6F2" w14:textId="77777777" w:rsidR="009E31C1" w:rsidRPr="001164DE" w:rsidRDefault="009E31C1" w:rsidP="002B7031">
            <w:pPr>
              <w:spacing w:after="0" w:line="312" w:lineRule="auto"/>
              <w:jc w:val="center"/>
              <w:rPr>
                <w:rFonts w:ascii="Times New Roman" w:hAnsi="Times New Roman" w:cs="Times New Roman"/>
                <w:sz w:val="28"/>
                <w:szCs w:val="28"/>
              </w:rPr>
            </w:pPr>
            <w:r w:rsidRPr="001164DE">
              <w:rPr>
                <w:rFonts w:ascii="Times New Roman" w:hAnsi="Times New Roman" w:cs="Times New Roman"/>
                <w:sz w:val="28"/>
                <w:szCs w:val="28"/>
              </w:rPr>
              <w:t>5</w:t>
            </w:r>
          </w:p>
        </w:tc>
        <w:tc>
          <w:tcPr>
            <w:tcW w:w="1394" w:type="pct"/>
            <w:shd w:val="clear" w:color="auto" w:fill="auto"/>
          </w:tcPr>
          <w:p w14:paraId="59A808AE" w14:textId="77777777" w:rsidR="009E31C1" w:rsidRPr="001164DE" w:rsidRDefault="009E31C1"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Hệ thống</w:t>
            </w:r>
          </w:p>
        </w:tc>
        <w:tc>
          <w:tcPr>
            <w:tcW w:w="3029" w:type="pct"/>
            <w:shd w:val="clear" w:color="auto" w:fill="auto"/>
          </w:tcPr>
          <w:p w14:paraId="1E61E217" w14:textId="23CCCAC2" w:rsidR="009E31C1" w:rsidRPr="001164DE" w:rsidRDefault="009E31C1"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Hiển thị thứ tự sắp xếp câu hỏi mới trên website</w:t>
            </w:r>
            <w:r w:rsidR="00AF77F8" w:rsidRPr="001164DE">
              <w:rPr>
                <w:rFonts w:ascii="Times New Roman" w:hAnsi="Times New Roman" w:cs="Times New Roman"/>
                <w:sz w:val="28"/>
                <w:szCs w:val="28"/>
              </w:rPr>
              <w:t xml:space="preserve"> Tạp chí Thuế</w:t>
            </w:r>
          </w:p>
        </w:tc>
      </w:tr>
    </w:tbl>
    <w:p w14:paraId="147E660F" w14:textId="77777777" w:rsidR="002050D5" w:rsidRPr="001164DE" w:rsidRDefault="002050D5" w:rsidP="002B7031">
      <w:pPr>
        <w:pStyle w:val="ListParagraph"/>
        <w:spacing w:line="312" w:lineRule="auto"/>
      </w:pPr>
      <w:r w:rsidRPr="001164DE">
        <w:t>Thêm câu trả lời cho câu hỏi</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24"/>
        <w:gridCol w:w="2581"/>
        <w:gridCol w:w="5556"/>
      </w:tblGrid>
      <w:tr w:rsidR="002050D5" w:rsidRPr="001164DE" w14:paraId="54570164" w14:textId="77777777" w:rsidTr="002050D5">
        <w:trPr>
          <w:trHeight w:val="510"/>
          <w:tblHeader/>
        </w:trPr>
        <w:tc>
          <w:tcPr>
            <w:tcW w:w="576" w:type="pct"/>
            <w:shd w:val="clear" w:color="auto" w:fill="E7E6E6" w:themeFill="background2"/>
            <w:vAlign w:val="center"/>
          </w:tcPr>
          <w:p w14:paraId="501E1022" w14:textId="77777777" w:rsidR="002050D5" w:rsidRPr="001164DE" w:rsidRDefault="002050D5"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lastRenderedPageBreak/>
              <w:t>Bước thực hiện</w:t>
            </w:r>
          </w:p>
        </w:tc>
        <w:tc>
          <w:tcPr>
            <w:tcW w:w="1490" w:type="pct"/>
            <w:shd w:val="clear" w:color="auto" w:fill="E7E6E6" w:themeFill="background2"/>
            <w:vAlign w:val="center"/>
          </w:tcPr>
          <w:p w14:paraId="2C5DDB85" w14:textId="77777777" w:rsidR="002050D5" w:rsidRPr="001164DE" w:rsidRDefault="002050D5"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Chủ thể thực hiện</w:t>
            </w:r>
          </w:p>
        </w:tc>
        <w:tc>
          <w:tcPr>
            <w:tcW w:w="2934" w:type="pct"/>
            <w:shd w:val="clear" w:color="auto" w:fill="E7E6E6" w:themeFill="background2"/>
            <w:vAlign w:val="center"/>
          </w:tcPr>
          <w:p w14:paraId="27BB37C3" w14:textId="77777777" w:rsidR="002050D5" w:rsidRPr="001164DE" w:rsidRDefault="002050D5"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Nội dung</w:t>
            </w:r>
          </w:p>
        </w:tc>
      </w:tr>
      <w:tr w:rsidR="002050D5" w:rsidRPr="001164DE" w14:paraId="1F9D833D" w14:textId="77777777" w:rsidTr="002050D5">
        <w:trPr>
          <w:trHeight w:val="510"/>
        </w:trPr>
        <w:tc>
          <w:tcPr>
            <w:tcW w:w="576" w:type="pct"/>
            <w:shd w:val="clear" w:color="auto" w:fill="auto"/>
          </w:tcPr>
          <w:p w14:paraId="28DD3318" w14:textId="77777777" w:rsidR="002050D5" w:rsidRPr="001164DE" w:rsidRDefault="002050D5"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lang w:val="vi-VN"/>
              </w:rPr>
              <w:t>1</w:t>
            </w:r>
          </w:p>
        </w:tc>
        <w:tc>
          <w:tcPr>
            <w:tcW w:w="1490" w:type="pct"/>
            <w:shd w:val="clear" w:color="auto" w:fill="auto"/>
          </w:tcPr>
          <w:p w14:paraId="48FDEA6C" w14:textId="77777777" w:rsidR="002050D5" w:rsidRPr="001164DE" w:rsidRDefault="002050D5"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NSD</w:t>
            </w:r>
            <w:r w:rsidRPr="001164DE">
              <w:rPr>
                <w:rFonts w:ascii="Times New Roman" w:hAnsi="Times New Roman" w:cs="Times New Roman"/>
                <w:sz w:val="28"/>
                <w:szCs w:val="28"/>
              </w:rPr>
              <w:t xml:space="preserve"> (Quản trị hệ thống)</w:t>
            </w:r>
          </w:p>
        </w:tc>
        <w:tc>
          <w:tcPr>
            <w:tcW w:w="2934" w:type="pct"/>
            <w:shd w:val="clear" w:color="auto" w:fill="auto"/>
          </w:tcPr>
          <w:p w14:paraId="50170EBF" w14:textId="77777777" w:rsidR="002050D5" w:rsidRPr="001164DE" w:rsidRDefault="002050D5"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lang w:val="vi-VN"/>
              </w:rPr>
              <w:t xml:space="preserve">Trong thư mục quản lý giao lưu trực tuyến, </w:t>
            </w:r>
            <w:r w:rsidRPr="001164DE">
              <w:rPr>
                <w:rFonts w:ascii="Times New Roman" w:hAnsi="Times New Roman" w:cs="Times New Roman"/>
                <w:sz w:val="28"/>
                <w:szCs w:val="28"/>
              </w:rPr>
              <w:t>kích chọn câu hỏi cần thêm câu trả lời</w:t>
            </w:r>
          </w:p>
        </w:tc>
      </w:tr>
      <w:tr w:rsidR="002050D5" w:rsidRPr="001164DE" w14:paraId="1930BE90" w14:textId="77777777" w:rsidTr="002050D5">
        <w:trPr>
          <w:trHeight w:val="510"/>
        </w:trPr>
        <w:tc>
          <w:tcPr>
            <w:tcW w:w="576" w:type="pct"/>
            <w:shd w:val="clear" w:color="auto" w:fill="auto"/>
          </w:tcPr>
          <w:p w14:paraId="78C08A6E" w14:textId="77777777" w:rsidR="002050D5" w:rsidRPr="001164DE" w:rsidRDefault="002050D5"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lang w:val="vi-VN"/>
              </w:rPr>
              <w:t>2</w:t>
            </w:r>
          </w:p>
        </w:tc>
        <w:tc>
          <w:tcPr>
            <w:tcW w:w="1490" w:type="pct"/>
            <w:shd w:val="clear" w:color="auto" w:fill="auto"/>
          </w:tcPr>
          <w:p w14:paraId="0D8BA4E9" w14:textId="77777777" w:rsidR="002050D5" w:rsidRPr="001164DE" w:rsidRDefault="002050D5"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Hệ thống</w:t>
            </w:r>
          </w:p>
        </w:tc>
        <w:tc>
          <w:tcPr>
            <w:tcW w:w="2934" w:type="pct"/>
            <w:shd w:val="clear" w:color="auto" w:fill="auto"/>
          </w:tcPr>
          <w:p w14:paraId="4142375E" w14:textId="77777777" w:rsidR="002050D5" w:rsidRPr="001164DE" w:rsidRDefault="002050D5"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Hiển thị màn hình chi tiết của câu hỏi gồm các trường thông tin:</w:t>
            </w:r>
          </w:p>
          <w:p w14:paraId="22788626" w14:textId="77777777" w:rsidR="002050D5" w:rsidRPr="001164DE" w:rsidRDefault="002050D5"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Alias</w:t>
            </w:r>
            <w:r w:rsidRPr="001164DE">
              <w:rPr>
                <w:rFonts w:ascii="Times New Roman" w:hAnsi="Times New Roman" w:cs="Times New Roman"/>
                <w:sz w:val="28"/>
                <w:szCs w:val="28"/>
              </w:rPr>
              <w:t xml:space="preserve">, </w:t>
            </w:r>
            <w:r w:rsidRPr="001164DE">
              <w:rPr>
                <w:rFonts w:ascii="Times New Roman" w:hAnsi="Times New Roman" w:cs="Times New Roman"/>
                <w:sz w:val="28"/>
                <w:szCs w:val="28"/>
                <w:lang w:val="vi-VN"/>
              </w:rPr>
              <w:t>Tiêu đề câu hỏi</w:t>
            </w:r>
            <w:r w:rsidRPr="001164DE">
              <w:rPr>
                <w:rFonts w:ascii="Times New Roman" w:hAnsi="Times New Roman" w:cs="Times New Roman"/>
                <w:sz w:val="28"/>
                <w:szCs w:val="28"/>
              </w:rPr>
              <w:t xml:space="preserve">, </w:t>
            </w:r>
            <w:r w:rsidRPr="001164DE">
              <w:rPr>
                <w:rFonts w:ascii="Times New Roman" w:hAnsi="Times New Roman" w:cs="Times New Roman"/>
                <w:sz w:val="28"/>
                <w:szCs w:val="28"/>
                <w:lang w:val="vi-VN"/>
              </w:rPr>
              <w:t>Họ và tên</w:t>
            </w:r>
            <w:r w:rsidRPr="001164DE">
              <w:rPr>
                <w:rFonts w:ascii="Times New Roman" w:hAnsi="Times New Roman" w:cs="Times New Roman"/>
                <w:sz w:val="28"/>
                <w:szCs w:val="28"/>
              </w:rPr>
              <w:t xml:space="preserve">, </w:t>
            </w:r>
            <w:r w:rsidRPr="001164DE">
              <w:rPr>
                <w:rFonts w:ascii="Times New Roman" w:hAnsi="Times New Roman" w:cs="Times New Roman"/>
                <w:sz w:val="28"/>
                <w:szCs w:val="28"/>
                <w:lang w:val="vi-VN"/>
              </w:rPr>
              <w:t>Địa chỉ</w:t>
            </w:r>
            <w:r w:rsidRPr="001164DE">
              <w:rPr>
                <w:rFonts w:ascii="Times New Roman" w:hAnsi="Times New Roman" w:cs="Times New Roman"/>
                <w:sz w:val="28"/>
                <w:szCs w:val="28"/>
              </w:rPr>
              <w:t xml:space="preserve">, </w:t>
            </w:r>
            <w:r w:rsidRPr="001164DE">
              <w:rPr>
                <w:rFonts w:ascii="Times New Roman" w:hAnsi="Times New Roman" w:cs="Times New Roman"/>
                <w:sz w:val="28"/>
                <w:szCs w:val="28"/>
                <w:lang w:val="vi-VN"/>
              </w:rPr>
              <w:t>Email</w:t>
            </w:r>
            <w:r w:rsidRPr="001164DE">
              <w:rPr>
                <w:rFonts w:ascii="Times New Roman" w:hAnsi="Times New Roman" w:cs="Times New Roman"/>
                <w:sz w:val="28"/>
                <w:szCs w:val="28"/>
              </w:rPr>
              <w:t xml:space="preserve">, </w:t>
            </w:r>
            <w:r w:rsidRPr="001164DE">
              <w:rPr>
                <w:rFonts w:ascii="Times New Roman" w:hAnsi="Times New Roman" w:cs="Times New Roman"/>
                <w:sz w:val="28"/>
                <w:szCs w:val="28"/>
                <w:lang w:val="vi-VN"/>
              </w:rPr>
              <w:t>Câu hỏi</w:t>
            </w:r>
            <w:r w:rsidRPr="001164DE">
              <w:rPr>
                <w:rFonts w:ascii="Times New Roman" w:hAnsi="Times New Roman" w:cs="Times New Roman"/>
                <w:sz w:val="28"/>
                <w:szCs w:val="28"/>
              </w:rPr>
              <w:t xml:space="preserve">, </w:t>
            </w:r>
            <w:r w:rsidRPr="001164DE">
              <w:rPr>
                <w:rFonts w:ascii="Times New Roman" w:hAnsi="Times New Roman" w:cs="Times New Roman"/>
                <w:sz w:val="28"/>
                <w:szCs w:val="28"/>
                <w:lang w:val="vi-VN"/>
              </w:rPr>
              <w:t>Câu trả lời</w:t>
            </w:r>
            <w:r w:rsidRPr="001164DE">
              <w:rPr>
                <w:rFonts w:ascii="Times New Roman" w:hAnsi="Times New Roman" w:cs="Times New Roman"/>
                <w:sz w:val="28"/>
                <w:szCs w:val="28"/>
              </w:rPr>
              <w:t xml:space="preserve">, </w:t>
            </w:r>
            <w:r w:rsidRPr="001164DE">
              <w:rPr>
                <w:rFonts w:ascii="Times New Roman" w:hAnsi="Times New Roman" w:cs="Times New Roman"/>
                <w:sz w:val="28"/>
                <w:szCs w:val="28"/>
                <w:lang w:val="vi-VN"/>
              </w:rPr>
              <w:t>Vị trí câu hỏi</w:t>
            </w:r>
          </w:p>
          <w:p w14:paraId="44AA2BEA" w14:textId="77777777" w:rsidR="005A2C63" w:rsidRPr="001164DE" w:rsidRDefault="005A2C63" w:rsidP="002B7031">
            <w:pPr>
              <w:spacing w:after="0" w:line="312" w:lineRule="auto"/>
              <w:rPr>
                <w:rFonts w:ascii="Times New Roman" w:hAnsi="Times New Roman" w:cs="Times New Roman"/>
                <w:sz w:val="28"/>
                <w:szCs w:val="28"/>
              </w:rPr>
            </w:pPr>
            <w:r w:rsidRPr="001164DE">
              <w:rPr>
                <w:rFonts w:ascii="Times New Roman" w:hAnsi="Times New Roman" w:cs="Times New Roman"/>
                <w:noProof/>
                <w:sz w:val="28"/>
                <w:szCs w:val="28"/>
              </w:rPr>
              <w:drawing>
                <wp:inline distT="0" distB="0" distL="0" distR="0" wp14:anchorId="386D9B83" wp14:editId="02244101">
                  <wp:extent cx="3382941" cy="2009775"/>
                  <wp:effectExtent l="0" t="0" r="825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384633" cy="2010780"/>
                          </a:xfrm>
                          <a:prstGeom prst="rect">
                            <a:avLst/>
                          </a:prstGeom>
                        </pic:spPr>
                      </pic:pic>
                    </a:graphicData>
                  </a:graphic>
                </wp:inline>
              </w:drawing>
            </w:r>
          </w:p>
          <w:p w14:paraId="2452D7E2" w14:textId="4F6397DC" w:rsidR="002B5397" w:rsidRPr="001164DE" w:rsidRDefault="002B5397" w:rsidP="002B7031">
            <w:pPr>
              <w:spacing w:after="0" w:line="312" w:lineRule="auto"/>
              <w:rPr>
                <w:rFonts w:ascii="Times New Roman" w:hAnsi="Times New Roman" w:cs="Times New Roman"/>
                <w:b/>
                <w:bCs/>
                <w:sz w:val="28"/>
                <w:szCs w:val="28"/>
              </w:rPr>
            </w:pPr>
            <w:r w:rsidRPr="001164DE">
              <w:rPr>
                <w:rFonts w:ascii="Times New Roman" w:hAnsi="Times New Roman" w:cs="Times New Roman"/>
                <w:sz w:val="28"/>
                <w:szCs w:val="28"/>
                <w:lang w:val="vi-VN"/>
              </w:rPr>
              <w:t>Bằng tr</w:t>
            </w:r>
            <w:r w:rsidRPr="001164DE">
              <w:rPr>
                <w:rFonts w:ascii="Times New Roman" w:hAnsi="Times New Roman" w:cs="Times New Roman"/>
                <w:sz w:val="28"/>
                <w:szCs w:val="28"/>
              </w:rPr>
              <w:t>ình biên tập nội dung mặc định của WebSphere Portal</w:t>
            </w:r>
          </w:p>
        </w:tc>
      </w:tr>
      <w:tr w:rsidR="002050D5" w:rsidRPr="001164DE" w14:paraId="39CD87F5" w14:textId="77777777" w:rsidTr="002050D5">
        <w:trPr>
          <w:trHeight w:val="510"/>
        </w:trPr>
        <w:tc>
          <w:tcPr>
            <w:tcW w:w="576" w:type="pct"/>
            <w:shd w:val="clear" w:color="auto" w:fill="auto"/>
          </w:tcPr>
          <w:p w14:paraId="7E0B5C65" w14:textId="77777777" w:rsidR="002050D5" w:rsidRPr="001164DE" w:rsidRDefault="002050D5" w:rsidP="002B7031">
            <w:pPr>
              <w:spacing w:after="0" w:line="312" w:lineRule="auto"/>
              <w:jc w:val="center"/>
              <w:rPr>
                <w:rFonts w:ascii="Times New Roman" w:hAnsi="Times New Roman" w:cs="Times New Roman"/>
                <w:sz w:val="28"/>
                <w:szCs w:val="28"/>
              </w:rPr>
            </w:pPr>
            <w:r w:rsidRPr="001164DE">
              <w:rPr>
                <w:rFonts w:ascii="Times New Roman" w:hAnsi="Times New Roman" w:cs="Times New Roman"/>
                <w:sz w:val="28"/>
                <w:szCs w:val="28"/>
              </w:rPr>
              <w:t>3</w:t>
            </w:r>
          </w:p>
        </w:tc>
        <w:tc>
          <w:tcPr>
            <w:tcW w:w="1490" w:type="pct"/>
            <w:shd w:val="clear" w:color="auto" w:fill="auto"/>
          </w:tcPr>
          <w:p w14:paraId="14E496D7" w14:textId="77777777" w:rsidR="002050D5" w:rsidRPr="001164DE" w:rsidRDefault="002050D5"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lang w:val="vi-VN"/>
              </w:rPr>
              <w:t>NSD</w:t>
            </w:r>
            <w:r w:rsidRPr="001164DE">
              <w:rPr>
                <w:rFonts w:ascii="Times New Roman" w:hAnsi="Times New Roman" w:cs="Times New Roman"/>
                <w:sz w:val="28"/>
                <w:szCs w:val="28"/>
              </w:rPr>
              <w:t xml:space="preserve"> (Quản trị hệ thống)</w:t>
            </w:r>
          </w:p>
        </w:tc>
        <w:tc>
          <w:tcPr>
            <w:tcW w:w="2934" w:type="pct"/>
            <w:shd w:val="clear" w:color="auto" w:fill="auto"/>
          </w:tcPr>
          <w:p w14:paraId="207B6B3B" w14:textId="77777777" w:rsidR="002050D5" w:rsidRPr="001164DE" w:rsidRDefault="002050D5"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Điền câu trả lời và lưu câu trả lời (Save and Close)</w:t>
            </w:r>
          </w:p>
        </w:tc>
      </w:tr>
      <w:tr w:rsidR="002050D5" w:rsidRPr="001164DE" w14:paraId="347DADF0" w14:textId="77777777" w:rsidTr="002050D5">
        <w:trPr>
          <w:trHeight w:val="510"/>
        </w:trPr>
        <w:tc>
          <w:tcPr>
            <w:tcW w:w="576" w:type="pct"/>
            <w:shd w:val="clear" w:color="auto" w:fill="auto"/>
          </w:tcPr>
          <w:p w14:paraId="1CE58D76" w14:textId="77777777" w:rsidR="002050D5" w:rsidRPr="001164DE" w:rsidRDefault="002050D5" w:rsidP="002B7031">
            <w:pPr>
              <w:spacing w:after="0" w:line="312" w:lineRule="auto"/>
              <w:jc w:val="center"/>
              <w:rPr>
                <w:rFonts w:ascii="Times New Roman" w:hAnsi="Times New Roman" w:cs="Times New Roman"/>
                <w:sz w:val="28"/>
                <w:szCs w:val="28"/>
              </w:rPr>
            </w:pPr>
            <w:r w:rsidRPr="001164DE">
              <w:rPr>
                <w:rFonts w:ascii="Times New Roman" w:hAnsi="Times New Roman" w:cs="Times New Roman"/>
                <w:sz w:val="28"/>
                <w:szCs w:val="28"/>
              </w:rPr>
              <w:t>4</w:t>
            </w:r>
          </w:p>
        </w:tc>
        <w:tc>
          <w:tcPr>
            <w:tcW w:w="1490" w:type="pct"/>
            <w:shd w:val="clear" w:color="auto" w:fill="auto"/>
          </w:tcPr>
          <w:p w14:paraId="2D7097F9" w14:textId="77777777" w:rsidR="002050D5" w:rsidRPr="001164DE" w:rsidRDefault="002050D5"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 xml:space="preserve">Hệ thống </w:t>
            </w:r>
          </w:p>
        </w:tc>
        <w:tc>
          <w:tcPr>
            <w:tcW w:w="2934" w:type="pct"/>
            <w:shd w:val="clear" w:color="auto" w:fill="auto"/>
          </w:tcPr>
          <w:p w14:paraId="5382F676" w14:textId="77777777" w:rsidR="009E31C1" w:rsidRPr="001164DE" w:rsidRDefault="009E31C1"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Hệ thống kiểm tra các trường thông tin nhập vào đảm bảo đúng yêu cầu ở bảng “Thiết kế trường dữ liệu”- chức năng</w:t>
            </w:r>
            <w:r w:rsidR="008854A7" w:rsidRPr="001164DE">
              <w:rPr>
                <w:rFonts w:ascii="Times New Roman" w:hAnsi="Times New Roman" w:cs="Times New Roman"/>
                <w:sz w:val="28"/>
                <w:szCs w:val="28"/>
              </w:rPr>
              <w:t xml:space="preserve"> thêm câu trả lời cho câu hỏi</w:t>
            </w:r>
          </w:p>
          <w:p w14:paraId="6235DFE3" w14:textId="37A8E103" w:rsidR="009E31C1" w:rsidRPr="001164DE" w:rsidRDefault="009E31C1"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 Nếu hợp lệ: Hệ thống lưu câu trả lời cho câu hỏi</w:t>
            </w:r>
            <w:r w:rsidR="00AF77F8" w:rsidRPr="001164DE">
              <w:rPr>
                <w:rFonts w:ascii="Times New Roman" w:hAnsi="Times New Roman" w:cs="Times New Roman"/>
                <w:sz w:val="28"/>
                <w:szCs w:val="28"/>
              </w:rPr>
              <w:t xml:space="preserve"> vào CSDL của WCM </w:t>
            </w:r>
            <w:r w:rsidRPr="001164DE">
              <w:rPr>
                <w:rFonts w:ascii="Times New Roman" w:hAnsi="Times New Roman" w:cs="Times New Roman"/>
                <w:sz w:val="28"/>
                <w:szCs w:val="28"/>
              </w:rPr>
              <w:t>và hiển thị thông báo câu trả lời đã được lưu</w:t>
            </w:r>
          </w:p>
          <w:p w14:paraId="47DAEB32" w14:textId="77777777" w:rsidR="002050D5" w:rsidRPr="001164DE" w:rsidRDefault="009E31C1"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 Nếu không hợp lệ, hệ thống hiển thị lỗi tương ứng</w:t>
            </w:r>
          </w:p>
        </w:tc>
      </w:tr>
    </w:tbl>
    <w:p w14:paraId="5486A2AF" w14:textId="77777777" w:rsidR="003E5211" w:rsidRPr="001164DE" w:rsidRDefault="003E5211" w:rsidP="0055188C">
      <w:pPr>
        <w:pStyle w:val="Heading3"/>
      </w:pPr>
      <w:bookmarkStart w:id="112" w:name="_Toc50105107"/>
      <w:bookmarkStart w:id="113" w:name="_Toc56522256"/>
      <w:bookmarkStart w:id="114" w:name="_Toc70073953"/>
      <w:r w:rsidRPr="001164DE">
        <w:t>(A1.4.3) Quản lý bình luận tin bài</w:t>
      </w:r>
      <w:bookmarkEnd w:id="112"/>
      <w:bookmarkEnd w:id="113"/>
      <w:bookmarkEnd w:id="114"/>
    </w:p>
    <w:p w14:paraId="4C1BECE3" w14:textId="77777777" w:rsidR="009D7060" w:rsidRPr="001164DE" w:rsidRDefault="009D7060" w:rsidP="0090566F">
      <w:pPr>
        <w:pStyle w:val="Heading4"/>
      </w:pPr>
      <w:r w:rsidRPr="001164DE">
        <w:t>Văn bản nghiệp vụ áp dụng</w:t>
      </w:r>
    </w:p>
    <w:p w14:paraId="665BAE15" w14:textId="06D61322" w:rsidR="009D7060" w:rsidRPr="001164DE" w:rsidRDefault="009D7060" w:rsidP="002B7031">
      <w:pPr>
        <w:pStyle w:val="Style2"/>
        <w:spacing w:line="312" w:lineRule="auto"/>
      </w:pPr>
      <w:r w:rsidRPr="001164DE">
        <w:t xml:space="preserve">Tài liệu phân tích yêu </w:t>
      </w:r>
      <w:r w:rsidR="00A925E3" w:rsidRPr="001164DE">
        <w:t xml:space="preserve">cầu nghiệp vụ </w:t>
      </w:r>
    </w:p>
    <w:p w14:paraId="663251DD" w14:textId="77777777" w:rsidR="009D7060" w:rsidRPr="001164DE" w:rsidRDefault="009D7060" w:rsidP="0090566F">
      <w:pPr>
        <w:pStyle w:val="Heading4"/>
      </w:pPr>
      <w:r w:rsidRPr="001164DE">
        <w:lastRenderedPageBreak/>
        <w:t>Mô tả yêu cầu</w:t>
      </w:r>
    </w:p>
    <w:p w14:paraId="337B7D41" w14:textId="77777777" w:rsidR="008854A7" w:rsidRPr="001164DE" w:rsidRDefault="008854A7" w:rsidP="002B7031">
      <w:pPr>
        <w:pStyle w:val="Style2"/>
        <w:spacing w:line="312" w:lineRule="auto"/>
      </w:pPr>
      <w:r w:rsidRPr="001164DE">
        <w:t>Người quản trị nội dung có thể xem chi tiết bình luận trong danh sách các bình luận của độc giả theo từng tin bài. Hệ thống thực hiện tìm kiếm và hiển thị nội dung bình luận theo từng tin bài.</w:t>
      </w:r>
    </w:p>
    <w:p w14:paraId="2380E4A8" w14:textId="77777777" w:rsidR="008854A7" w:rsidRPr="001164DE" w:rsidRDefault="008854A7" w:rsidP="002B7031">
      <w:pPr>
        <w:pStyle w:val="Style2"/>
        <w:spacing w:line="312" w:lineRule="auto"/>
        <w:rPr>
          <w:rFonts w:eastAsia="Times New Roman"/>
        </w:rPr>
      </w:pPr>
      <w:r w:rsidRPr="001164DE">
        <w:rPr>
          <w:rFonts w:eastAsia="Times New Roman"/>
        </w:rPr>
        <w:t>Người quản trị nội dung có thể Xóa bình luận của độc giả. Hệ thống thực hiện xóa bình luận ra khỏi CSDL.</w:t>
      </w:r>
    </w:p>
    <w:p w14:paraId="22D0C3CB" w14:textId="6334C97A" w:rsidR="008854A7" w:rsidRPr="001164DE" w:rsidRDefault="008854A7" w:rsidP="002B7031">
      <w:pPr>
        <w:pStyle w:val="Style2"/>
        <w:spacing w:line="312" w:lineRule="auto"/>
      </w:pPr>
      <w:r w:rsidRPr="001164DE">
        <w:t xml:space="preserve">Người quản trị nội dung có thể duyệt bình luận của độc giả theo từng tin bài. Hệ thống lưu thông tin phê duyệt và hiển thị bình luận theo tin bài trên </w:t>
      </w:r>
      <w:r w:rsidR="00E04DD9" w:rsidRPr="001164DE">
        <w:t>Tạp chí Thuế</w:t>
      </w:r>
      <w:r w:rsidRPr="001164DE">
        <w:t>.</w:t>
      </w:r>
    </w:p>
    <w:p w14:paraId="40FBDA45" w14:textId="77777777" w:rsidR="009D7060" w:rsidRPr="001164DE" w:rsidRDefault="009D7060" w:rsidP="0090566F">
      <w:pPr>
        <w:pStyle w:val="Heading4"/>
      </w:pPr>
      <w:r w:rsidRPr="001164DE">
        <w:t>Thiết kế giao diện</w:t>
      </w:r>
    </w:p>
    <w:p w14:paraId="18F16874" w14:textId="1F8327F1" w:rsidR="002050D5" w:rsidRPr="00A051F5" w:rsidRDefault="002050D5" w:rsidP="002B7031">
      <w:pPr>
        <w:pStyle w:val="ListParagraph"/>
        <w:spacing w:line="312" w:lineRule="auto"/>
      </w:pPr>
      <w:r w:rsidRPr="001164DE">
        <w:rPr>
          <w:lang w:val="en-US"/>
        </w:rPr>
        <w:t>Quản lý bình luận tin bài</w:t>
      </w:r>
    </w:p>
    <w:p w14:paraId="05A000C0" w14:textId="77777777" w:rsidR="00A051F5" w:rsidRPr="001164DE" w:rsidRDefault="00A051F5" w:rsidP="00A051F5">
      <w:pPr>
        <w:pStyle w:val="ListParagraph"/>
        <w:numPr>
          <w:ilvl w:val="0"/>
          <w:numId w:val="0"/>
        </w:numPr>
        <w:spacing w:line="312" w:lineRule="auto"/>
        <w:ind w:left="90"/>
      </w:pPr>
    </w:p>
    <w:p w14:paraId="0040E663" w14:textId="77777777" w:rsidR="002050D5" w:rsidRPr="001164DE" w:rsidRDefault="002050D5" w:rsidP="002B7031">
      <w:pPr>
        <w:pStyle w:val="ListParagraph"/>
        <w:keepNext/>
        <w:numPr>
          <w:ilvl w:val="0"/>
          <w:numId w:val="0"/>
        </w:numPr>
        <w:spacing w:line="312" w:lineRule="auto"/>
        <w:jc w:val="center"/>
        <w:rPr>
          <w:rFonts w:eastAsiaTheme="minorHAnsi"/>
        </w:rPr>
      </w:pPr>
      <w:r w:rsidRPr="001164DE">
        <w:rPr>
          <w:noProof/>
          <w:lang w:val="en-US" w:eastAsia="en-US"/>
        </w:rPr>
        <w:drawing>
          <wp:inline distT="0" distB="0" distL="0" distR="0" wp14:anchorId="05AF0FC3" wp14:editId="6D494A07">
            <wp:extent cx="5638800" cy="4594860"/>
            <wp:effectExtent l="19050" t="19050" r="19050" b="152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638800" cy="4594860"/>
                    </a:xfrm>
                    <a:prstGeom prst="rect">
                      <a:avLst/>
                    </a:prstGeom>
                    <a:noFill/>
                    <a:ln w="9525" cmpd="sng">
                      <a:solidFill>
                        <a:srgbClr val="000000"/>
                      </a:solidFill>
                      <a:miter lim="800000"/>
                      <a:headEnd/>
                      <a:tailEnd/>
                    </a:ln>
                    <a:effectLst/>
                  </pic:spPr>
                </pic:pic>
              </a:graphicData>
            </a:graphic>
          </wp:inline>
        </w:drawing>
      </w:r>
    </w:p>
    <w:p w14:paraId="54D318F0" w14:textId="55E3C4D4" w:rsidR="002050D5" w:rsidRPr="001164DE" w:rsidRDefault="002050D5" w:rsidP="002B7031">
      <w:pPr>
        <w:pStyle w:val="Caption"/>
        <w:spacing w:after="0" w:line="312" w:lineRule="auto"/>
        <w:rPr>
          <w:sz w:val="28"/>
          <w:szCs w:val="28"/>
        </w:rPr>
      </w:pPr>
      <w:r w:rsidRPr="001164DE">
        <w:rPr>
          <w:sz w:val="28"/>
          <w:szCs w:val="28"/>
        </w:rPr>
        <w:t xml:space="preserve">Giao diện </w:t>
      </w:r>
      <w:r w:rsidRPr="001164DE">
        <w:rPr>
          <w:sz w:val="28"/>
          <w:szCs w:val="28"/>
        </w:rPr>
        <w:fldChar w:fldCharType="begin"/>
      </w:r>
      <w:r w:rsidRPr="001164DE">
        <w:rPr>
          <w:sz w:val="28"/>
          <w:szCs w:val="28"/>
        </w:rPr>
        <w:instrText xml:space="preserve"> SEQ Giao_diện \* ARABIC </w:instrText>
      </w:r>
      <w:r w:rsidRPr="001164DE">
        <w:rPr>
          <w:sz w:val="28"/>
          <w:szCs w:val="28"/>
        </w:rPr>
        <w:fldChar w:fldCharType="separate"/>
      </w:r>
      <w:r w:rsidR="0045178B">
        <w:rPr>
          <w:noProof/>
          <w:sz w:val="28"/>
          <w:szCs w:val="28"/>
        </w:rPr>
        <w:t>41</w:t>
      </w:r>
      <w:r w:rsidRPr="001164DE">
        <w:rPr>
          <w:sz w:val="28"/>
          <w:szCs w:val="28"/>
        </w:rPr>
        <w:fldChar w:fldCharType="end"/>
      </w:r>
      <w:r w:rsidRPr="001164DE">
        <w:rPr>
          <w:sz w:val="28"/>
          <w:szCs w:val="28"/>
        </w:rPr>
        <w:t>: Quản lý bình luận tin bài</w:t>
      </w:r>
    </w:p>
    <w:p w14:paraId="41709923" w14:textId="77777777" w:rsidR="002050D5" w:rsidRPr="001164DE" w:rsidRDefault="002050D5" w:rsidP="002B7031">
      <w:pPr>
        <w:pStyle w:val="Style2"/>
        <w:spacing w:line="312" w:lineRule="auto"/>
      </w:pPr>
      <w:r w:rsidRPr="001164DE">
        <w:t>Thiết kế trường dữ liệu</w:t>
      </w:r>
    </w:p>
    <w:tbl>
      <w:tblPr>
        <w:tblStyle w:val="TableGrid"/>
        <w:tblW w:w="0" w:type="auto"/>
        <w:tblInd w:w="-5" w:type="dxa"/>
        <w:tblLook w:val="04A0" w:firstRow="1" w:lastRow="0" w:firstColumn="1" w:lastColumn="0" w:noHBand="0" w:noVBand="1"/>
      </w:tblPr>
      <w:tblGrid>
        <w:gridCol w:w="747"/>
        <w:gridCol w:w="1738"/>
        <w:gridCol w:w="1482"/>
        <w:gridCol w:w="974"/>
        <w:gridCol w:w="972"/>
        <w:gridCol w:w="3153"/>
      </w:tblGrid>
      <w:tr w:rsidR="002050D5" w:rsidRPr="001164DE" w14:paraId="6EAEEC1A" w14:textId="77777777" w:rsidTr="008854A7">
        <w:trPr>
          <w:tblHeader/>
        </w:trPr>
        <w:tc>
          <w:tcPr>
            <w:tcW w:w="746" w:type="dxa"/>
            <w:tcBorders>
              <w:top w:val="single" w:sz="4" w:space="0" w:color="auto"/>
              <w:left w:val="single" w:sz="4" w:space="0" w:color="auto"/>
              <w:bottom w:val="single" w:sz="4" w:space="0" w:color="auto"/>
              <w:right w:val="single" w:sz="4" w:space="0" w:color="auto"/>
            </w:tcBorders>
            <w:shd w:val="clear" w:color="auto" w:fill="E7E6E6" w:themeFill="background2"/>
          </w:tcPr>
          <w:p w14:paraId="17AFB5CC" w14:textId="77777777" w:rsidR="002050D5" w:rsidRPr="001164DE" w:rsidRDefault="002050D5" w:rsidP="002B7031">
            <w:pPr>
              <w:spacing w:line="312" w:lineRule="auto"/>
              <w:jc w:val="center"/>
              <w:rPr>
                <w:rFonts w:ascii="Times New Roman" w:hAnsi="Times New Roman"/>
                <w:b/>
                <w:sz w:val="28"/>
                <w:szCs w:val="28"/>
              </w:rPr>
            </w:pPr>
            <w:r w:rsidRPr="001164DE">
              <w:rPr>
                <w:rFonts w:ascii="Times New Roman" w:hAnsi="Times New Roman"/>
                <w:b/>
                <w:sz w:val="28"/>
                <w:szCs w:val="28"/>
              </w:rPr>
              <w:lastRenderedPageBreak/>
              <w:t>STT</w:t>
            </w:r>
          </w:p>
        </w:tc>
        <w:tc>
          <w:tcPr>
            <w:tcW w:w="1793"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4ADE2408" w14:textId="77777777" w:rsidR="002050D5" w:rsidRPr="001164DE" w:rsidRDefault="002050D5"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Thông tin</w:t>
            </w:r>
          </w:p>
        </w:tc>
        <w:tc>
          <w:tcPr>
            <w:tcW w:w="1525"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47192757" w14:textId="77777777" w:rsidR="002050D5" w:rsidRPr="001164DE" w:rsidRDefault="002050D5"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Kiểu dữ liệu</w:t>
            </w:r>
          </w:p>
        </w:tc>
        <w:tc>
          <w:tcPr>
            <w:tcW w:w="988"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2B0705AE" w14:textId="77777777" w:rsidR="002050D5" w:rsidRPr="001164DE" w:rsidRDefault="002050D5"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Bắt buộc</w:t>
            </w:r>
          </w:p>
        </w:tc>
        <w:tc>
          <w:tcPr>
            <w:tcW w:w="988"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4771AC38" w14:textId="77777777" w:rsidR="002050D5" w:rsidRPr="001164DE" w:rsidRDefault="002050D5"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Mặc định</w:t>
            </w:r>
          </w:p>
        </w:tc>
        <w:tc>
          <w:tcPr>
            <w:tcW w:w="3315"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6EE8A92C" w14:textId="77777777" w:rsidR="002050D5" w:rsidRPr="001164DE" w:rsidRDefault="008854A7"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Ràng buộc</w:t>
            </w:r>
          </w:p>
        </w:tc>
      </w:tr>
      <w:tr w:rsidR="008854A7" w:rsidRPr="001164DE" w14:paraId="18D042CA" w14:textId="77777777" w:rsidTr="008854A7">
        <w:tc>
          <w:tcPr>
            <w:tcW w:w="746" w:type="dxa"/>
            <w:tcBorders>
              <w:top w:val="single" w:sz="4" w:space="0" w:color="auto"/>
              <w:left w:val="single" w:sz="4" w:space="0" w:color="auto"/>
              <w:bottom w:val="single" w:sz="4" w:space="0" w:color="auto"/>
              <w:right w:val="single" w:sz="4" w:space="0" w:color="auto"/>
            </w:tcBorders>
            <w:shd w:val="clear" w:color="auto" w:fill="FFFFFF" w:themeFill="background1"/>
          </w:tcPr>
          <w:p w14:paraId="47A489AC" w14:textId="77777777" w:rsidR="008854A7" w:rsidRPr="001164DE" w:rsidRDefault="008854A7" w:rsidP="002B7031">
            <w:pPr>
              <w:spacing w:line="312" w:lineRule="auto"/>
              <w:jc w:val="center"/>
              <w:rPr>
                <w:rFonts w:ascii="Times New Roman" w:hAnsi="Times New Roman"/>
                <w:sz w:val="28"/>
                <w:szCs w:val="28"/>
              </w:rPr>
            </w:pPr>
            <w:r w:rsidRPr="001164DE">
              <w:rPr>
                <w:rFonts w:ascii="Times New Roman" w:hAnsi="Times New Roman"/>
                <w:sz w:val="28"/>
                <w:szCs w:val="28"/>
              </w:rPr>
              <w:t>1</w:t>
            </w:r>
          </w:p>
        </w:tc>
        <w:tc>
          <w:tcPr>
            <w:tcW w:w="1793" w:type="dxa"/>
            <w:tcBorders>
              <w:top w:val="single" w:sz="4" w:space="0" w:color="auto"/>
              <w:left w:val="single" w:sz="4" w:space="0" w:color="auto"/>
              <w:bottom w:val="single" w:sz="4" w:space="0" w:color="auto"/>
              <w:right w:val="single" w:sz="4" w:space="0" w:color="auto"/>
            </w:tcBorders>
            <w:shd w:val="clear" w:color="auto" w:fill="FFFFFF" w:themeFill="background1"/>
          </w:tcPr>
          <w:p w14:paraId="0E425870" w14:textId="77777777" w:rsidR="008854A7" w:rsidRPr="001164DE" w:rsidRDefault="008854A7" w:rsidP="002B7031">
            <w:pPr>
              <w:spacing w:line="312" w:lineRule="auto"/>
              <w:rPr>
                <w:rFonts w:ascii="Times New Roman" w:hAnsi="Times New Roman"/>
                <w:sz w:val="28"/>
                <w:szCs w:val="28"/>
              </w:rPr>
            </w:pPr>
            <w:r w:rsidRPr="001164DE">
              <w:rPr>
                <w:rFonts w:ascii="Times New Roman" w:hAnsi="Times New Roman"/>
                <w:sz w:val="28"/>
                <w:szCs w:val="28"/>
              </w:rPr>
              <w:t>Tin bài</w:t>
            </w:r>
          </w:p>
        </w:tc>
        <w:tc>
          <w:tcPr>
            <w:tcW w:w="1525" w:type="dxa"/>
            <w:tcBorders>
              <w:top w:val="single" w:sz="4" w:space="0" w:color="auto"/>
              <w:left w:val="single" w:sz="4" w:space="0" w:color="auto"/>
              <w:bottom w:val="single" w:sz="4" w:space="0" w:color="auto"/>
              <w:right w:val="single" w:sz="4" w:space="0" w:color="auto"/>
            </w:tcBorders>
            <w:shd w:val="clear" w:color="auto" w:fill="FFFFFF" w:themeFill="background1"/>
          </w:tcPr>
          <w:p w14:paraId="22478912" w14:textId="77777777" w:rsidR="008854A7" w:rsidRPr="001164DE" w:rsidRDefault="008854A7" w:rsidP="002B7031">
            <w:pPr>
              <w:spacing w:line="312" w:lineRule="auto"/>
              <w:rPr>
                <w:rFonts w:ascii="Times New Roman" w:hAnsi="Times New Roman"/>
                <w:sz w:val="28"/>
                <w:szCs w:val="28"/>
              </w:rPr>
            </w:pPr>
            <w:r w:rsidRPr="001164DE">
              <w:rPr>
                <w:rFonts w:ascii="Times New Roman" w:hAnsi="Times New Roman"/>
                <w:sz w:val="28"/>
                <w:szCs w:val="28"/>
              </w:rPr>
              <w:t>Chuỗi ký tự (200)</w:t>
            </w:r>
          </w:p>
        </w:tc>
        <w:tc>
          <w:tcPr>
            <w:tcW w:w="988" w:type="dxa"/>
            <w:tcBorders>
              <w:top w:val="single" w:sz="4" w:space="0" w:color="auto"/>
              <w:left w:val="single" w:sz="4" w:space="0" w:color="auto"/>
              <w:bottom w:val="single" w:sz="4" w:space="0" w:color="auto"/>
              <w:right w:val="single" w:sz="4" w:space="0" w:color="auto"/>
            </w:tcBorders>
            <w:shd w:val="clear" w:color="auto" w:fill="FFFFFF" w:themeFill="background1"/>
          </w:tcPr>
          <w:p w14:paraId="2D623CD9" w14:textId="77777777" w:rsidR="008854A7" w:rsidRPr="001164DE" w:rsidRDefault="008854A7" w:rsidP="002B7031">
            <w:pPr>
              <w:spacing w:line="312" w:lineRule="auto"/>
              <w:jc w:val="center"/>
              <w:rPr>
                <w:rFonts w:ascii="Times New Roman" w:hAnsi="Times New Roman"/>
                <w:sz w:val="28"/>
                <w:szCs w:val="28"/>
                <w:lang w:val="vi-VN"/>
              </w:rPr>
            </w:pPr>
          </w:p>
        </w:tc>
        <w:tc>
          <w:tcPr>
            <w:tcW w:w="988" w:type="dxa"/>
            <w:tcBorders>
              <w:top w:val="single" w:sz="4" w:space="0" w:color="auto"/>
              <w:left w:val="single" w:sz="4" w:space="0" w:color="auto"/>
              <w:bottom w:val="single" w:sz="4" w:space="0" w:color="auto"/>
              <w:right w:val="single" w:sz="4" w:space="0" w:color="auto"/>
            </w:tcBorders>
            <w:shd w:val="clear" w:color="auto" w:fill="FFFFFF" w:themeFill="background1"/>
          </w:tcPr>
          <w:p w14:paraId="2CC52B59" w14:textId="77777777" w:rsidR="008854A7" w:rsidRPr="001164DE" w:rsidRDefault="008854A7" w:rsidP="002B7031">
            <w:pPr>
              <w:spacing w:line="312" w:lineRule="auto"/>
              <w:jc w:val="center"/>
              <w:rPr>
                <w:rFonts w:ascii="Times New Roman" w:hAnsi="Times New Roman"/>
                <w:sz w:val="28"/>
                <w:szCs w:val="28"/>
                <w:lang w:val="vi-VN"/>
              </w:rPr>
            </w:pPr>
          </w:p>
        </w:tc>
        <w:tc>
          <w:tcPr>
            <w:tcW w:w="3315" w:type="dxa"/>
            <w:tcBorders>
              <w:top w:val="single" w:sz="4" w:space="0" w:color="auto"/>
              <w:left w:val="single" w:sz="4" w:space="0" w:color="auto"/>
              <w:bottom w:val="single" w:sz="4" w:space="0" w:color="auto"/>
              <w:right w:val="single" w:sz="4" w:space="0" w:color="auto"/>
            </w:tcBorders>
            <w:shd w:val="clear" w:color="auto" w:fill="FFFFFF" w:themeFill="background1"/>
          </w:tcPr>
          <w:p w14:paraId="231CB8FF" w14:textId="77777777" w:rsidR="008854A7" w:rsidRPr="001164DE" w:rsidRDefault="008854A7" w:rsidP="00A44A2C">
            <w:pPr>
              <w:spacing w:line="312" w:lineRule="auto"/>
              <w:jc w:val="both"/>
              <w:rPr>
                <w:rFonts w:ascii="Times New Roman" w:hAnsi="Times New Roman"/>
                <w:sz w:val="28"/>
                <w:szCs w:val="28"/>
              </w:rPr>
            </w:pPr>
            <w:r w:rsidRPr="001164DE">
              <w:rPr>
                <w:rFonts w:ascii="Times New Roman" w:hAnsi="Times New Roman"/>
                <w:sz w:val="28"/>
                <w:szCs w:val="28"/>
              </w:rPr>
              <w:t>Chỉ hiển thị, không cho phép sửa</w:t>
            </w:r>
          </w:p>
          <w:p w14:paraId="1FF1C2F0" w14:textId="77777777" w:rsidR="008854A7" w:rsidRPr="001164DE" w:rsidRDefault="008854A7" w:rsidP="00A44A2C">
            <w:pPr>
              <w:spacing w:line="312" w:lineRule="auto"/>
              <w:jc w:val="both"/>
              <w:rPr>
                <w:rFonts w:ascii="Times New Roman" w:hAnsi="Times New Roman"/>
                <w:sz w:val="28"/>
                <w:szCs w:val="28"/>
              </w:rPr>
            </w:pPr>
            <w:r w:rsidRPr="001164DE">
              <w:rPr>
                <w:rFonts w:ascii="Times New Roman" w:hAnsi="Times New Roman"/>
                <w:sz w:val="28"/>
                <w:szCs w:val="28"/>
                <w:lang w:val="vi-VN"/>
              </w:rPr>
              <w:t>Hiển thị tiêu đề tin bài</w:t>
            </w:r>
            <w:r w:rsidRPr="001164DE">
              <w:rPr>
                <w:rFonts w:ascii="Times New Roman" w:hAnsi="Times New Roman"/>
                <w:sz w:val="28"/>
                <w:szCs w:val="28"/>
              </w:rPr>
              <w:t>, không được sửa</w:t>
            </w:r>
          </w:p>
        </w:tc>
      </w:tr>
      <w:tr w:rsidR="008854A7" w:rsidRPr="001164DE" w14:paraId="3EDEFDF0" w14:textId="77777777" w:rsidTr="008854A7">
        <w:tc>
          <w:tcPr>
            <w:tcW w:w="746" w:type="dxa"/>
            <w:tcBorders>
              <w:top w:val="single" w:sz="4" w:space="0" w:color="auto"/>
              <w:left w:val="single" w:sz="4" w:space="0" w:color="auto"/>
              <w:bottom w:val="single" w:sz="4" w:space="0" w:color="auto"/>
              <w:right w:val="single" w:sz="4" w:space="0" w:color="auto"/>
            </w:tcBorders>
            <w:shd w:val="clear" w:color="auto" w:fill="FFFFFF" w:themeFill="background1"/>
          </w:tcPr>
          <w:p w14:paraId="089EEB72" w14:textId="77777777" w:rsidR="008854A7" w:rsidRPr="001164DE" w:rsidRDefault="008854A7" w:rsidP="002B7031">
            <w:pPr>
              <w:spacing w:line="312" w:lineRule="auto"/>
              <w:jc w:val="center"/>
              <w:rPr>
                <w:rFonts w:ascii="Times New Roman" w:hAnsi="Times New Roman"/>
                <w:sz w:val="28"/>
                <w:szCs w:val="28"/>
              </w:rPr>
            </w:pPr>
            <w:r w:rsidRPr="001164DE">
              <w:rPr>
                <w:rFonts w:ascii="Times New Roman" w:hAnsi="Times New Roman"/>
                <w:sz w:val="28"/>
                <w:szCs w:val="28"/>
              </w:rPr>
              <w:t>2</w:t>
            </w:r>
          </w:p>
        </w:tc>
        <w:tc>
          <w:tcPr>
            <w:tcW w:w="179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3BB2065" w14:textId="77777777" w:rsidR="008854A7" w:rsidRPr="001164DE" w:rsidRDefault="008854A7" w:rsidP="002B7031">
            <w:pPr>
              <w:spacing w:line="312" w:lineRule="auto"/>
              <w:rPr>
                <w:rFonts w:ascii="Times New Roman" w:hAnsi="Times New Roman"/>
                <w:sz w:val="28"/>
                <w:szCs w:val="28"/>
                <w:lang w:val="vi-VN"/>
              </w:rPr>
            </w:pPr>
            <w:r w:rsidRPr="001164DE">
              <w:rPr>
                <w:rFonts w:ascii="Times New Roman" w:hAnsi="Times New Roman"/>
                <w:sz w:val="28"/>
                <w:szCs w:val="28"/>
              </w:rPr>
              <w:t>H</w:t>
            </w:r>
            <w:r w:rsidRPr="001164DE">
              <w:rPr>
                <w:rFonts w:ascii="Times New Roman" w:hAnsi="Times New Roman"/>
                <w:sz w:val="28"/>
                <w:szCs w:val="28"/>
                <w:lang w:val="vi-VN"/>
              </w:rPr>
              <w:t>ọ tên</w:t>
            </w:r>
          </w:p>
        </w:tc>
        <w:tc>
          <w:tcPr>
            <w:tcW w:w="152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CD6B46F" w14:textId="77777777" w:rsidR="008854A7" w:rsidRPr="001164DE" w:rsidRDefault="008854A7" w:rsidP="002B7031">
            <w:pPr>
              <w:spacing w:line="312" w:lineRule="auto"/>
              <w:rPr>
                <w:rFonts w:ascii="Times New Roman" w:hAnsi="Times New Roman"/>
                <w:sz w:val="28"/>
                <w:szCs w:val="28"/>
                <w:lang w:val="vi-VN"/>
              </w:rPr>
            </w:pPr>
            <w:r w:rsidRPr="001164DE">
              <w:rPr>
                <w:rFonts w:ascii="Times New Roman" w:hAnsi="Times New Roman"/>
                <w:sz w:val="28"/>
                <w:szCs w:val="28"/>
              </w:rPr>
              <w:t>Chuỗi ký tự  (50)</w:t>
            </w:r>
          </w:p>
        </w:tc>
        <w:tc>
          <w:tcPr>
            <w:tcW w:w="988" w:type="dxa"/>
            <w:tcBorders>
              <w:top w:val="single" w:sz="4" w:space="0" w:color="auto"/>
              <w:left w:val="single" w:sz="4" w:space="0" w:color="auto"/>
              <w:bottom w:val="single" w:sz="4" w:space="0" w:color="auto"/>
              <w:right w:val="single" w:sz="4" w:space="0" w:color="auto"/>
            </w:tcBorders>
            <w:shd w:val="clear" w:color="auto" w:fill="FFFFFF" w:themeFill="background1"/>
          </w:tcPr>
          <w:p w14:paraId="63D4D5D2" w14:textId="77777777" w:rsidR="008854A7" w:rsidRPr="001164DE" w:rsidRDefault="008854A7" w:rsidP="002B7031">
            <w:pPr>
              <w:spacing w:line="312" w:lineRule="auto"/>
              <w:jc w:val="center"/>
              <w:rPr>
                <w:rFonts w:ascii="Times New Roman" w:hAnsi="Times New Roman"/>
                <w:sz w:val="28"/>
                <w:szCs w:val="28"/>
                <w:lang w:val="vi-VN"/>
              </w:rPr>
            </w:pPr>
          </w:p>
        </w:tc>
        <w:tc>
          <w:tcPr>
            <w:tcW w:w="988" w:type="dxa"/>
            <w:tcBorders>
              <w:top w:val="single" w:sz="4" w:space="0" w:color="auto"/>
              <w:left w:val="single" w:sz="4" w:space="0" w:color="auto"/>
              <w:bottom w:val="single" w:sz="4" w:space="0" w:color="auto"/>
              <w:right w:val="single" w:sz="4" w:space="0" w:color="auto"/>
            </w:tcBorders>
            <w:shd w:val="clear" w:color="auto" w:fill="FFFFFF" w:themeFill="background1"/>
          </w:tcPr>
          <w:p w14:paraId="771BCEC6" w14:textId="77777777" w:rsidR="008854A7" w:rsidRPr="001164DE" w:rsidRDefault="008854A7" w:rsidP="002B7031">
            <w:pPr>
              <w:spacing w:line="312" w:lineRule="auto"/>
              <w:jc w:val="center"/>
              <w:rPr>
                <w:rFonts w:ascii="Times New Roman" w:hAnsi="Times New Roman"/>
                <w:sz w:val="28"/>
                <w:szCs w:val="28"/>
                <w:lang w:val="vi-VN"/>
              </w:rPr>
            </w:pPr>
          </w:p>
        </w:tc>
        <w:tc>
          <w:tcPr>
            <w:tcW w:w="331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0D87AF1" w14:textId="77777777" w:rsidR="008854A7" w:rsidRPr="001164DE" w:rsidRDefault="008854A7" w:rsidP="00A44A2C">
            <w:pPr>
              <w:spacing w:line="312" w:lineRule="auto"/>
              <w:jc w:val="both"/>
              <w:rPr>
                <w:rFonts w:ascii="Times New Roman" w:hAnsi="Times New Roman"/>
                <w:sz w:val="28"/>
                <w:szCs w:val="28"/>
              </w:rPr>
            </w:pPr>
            <w:r w:rsidRPr="001164DE">
              <w:rPr>
                <w:rFonts w:ascii="Times New Roman" w:hAnsi="Times New Roman"/>
                <w:sz w:val="28"/>
                <w:szCs w:val="28"/>
              </w:rPr>
              <w:t>Chỉ hiển thị, không cho phép sửa</w:t>
            </w:r>
          </w:p>
          <w:p w14:paraId="0BF13084" w14:textId="77777777" w:rsidR="008854A7" w:rsidRPr="001164DE" w:rsidRDefault="008854A7" w:rsidP="00A44A2C">
            <w:pPr>
              <w:spacing w:line="312" w:lineRule="auto"/>
              <w:jc w:val="both"/>
              <w:rPr>
                <w:rFonts w:ascii="Times New Roman" w:hAnsi="Times New Roman"/>
                <w:sz w:val="28"/>
                <w:szCs w:val="28"/>
              </w:rPr>
            </w:pPr>
            <w:r w:rsidRPr="001164DE">
              <w:rPr>
                <w:rFonts w:ascii="Times New Roman" w:hAnsi="Times New Roman"/>
                <w:sz w:val="28"/>
                <w:szCs w:val="28"/>
              </w:rPr>
              <w:t>Hiển thị họ tên người gửi bình luận</w:t>
            </w:r>
          </w:p>
        </w:tc>
      </w:tr>
      <w:tr w:rsidR="008854A7" w:rsidRPr="001164DE" w14:paraId="1E5F9799" w14:textId="77777777" w:rsidTr="008854A7">
        <w:tc>
          <w:tcPr>
            <w:tcW w:w="746" w:type="dxa"/>
            <w:tcBorders>
              <w:top w:val="single" w:sz="4" w:space="0" w:color="auto"/>
              <w:left w:val="single" w:sz="4" w:space="0" w:color="auto"/>
              <w:bottom w:val="single" w:sz="4" w:space="0" w:color="auto"/>
              <w:right w:val="single" w:sz="4" w:space="0" w:color="auto"/>
            </w:tcBorders>
            <w:shd w:val="clear" w:color="auto" w:fill="FFFFFF" w:themeFill="background1"/>
          </w:tcPr>
          <w:p w14:paraId="0BC0B832" w14:textId="77777777" w:rsidR="008854A7" w:rsidRPr="001164DE" w:rsidRDefault="008854A7" w:rsidP="002B7031">
            <w:pPr>
              <w:spacing w:line="312" w:lineRule="auto"/>
              <w:jc w:val="center"/>
              <w:rPr>
                <w:rFonts w:ascii="Times New Roman" w:hAnsi="Times New Roman"/>
                <w:sz w:val="28"/>
                <w:szCs w:val="28"/>
              </w:rPr>
            </w:pPr>
            <w:r w:rsidRPr="001164DE">
              <w:rPr>
                <w:rFonts w:ascii="Times New Roman" w:hAnsi="Times New Roman"/>
                <w:sz w:val="28"/>
                <w:szCs w:val="28"/>
              </w:rPr>
              <w:t>3</w:t>
            </w:r>
          </w:p>
        </w:tc>
        <w:tc>
          <w:tcPr>
            <w:tcW w:w="179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B67036B" w14:textId="77777777" w:rsidR="008854A7" w:rsidRPr="001164DE" w:rsidRDefault="008854A7" w:rsidP="002B7031">
            <w:pPr>
              <w:spacing w:line="312" w:lineRule="auto"/>
              <w:rPr>
                <w:rFonts w:ascii="Times New Roman" w:hAnsi="Times New Roman"/>
                <w:sz w:val="28"/>
                <w:szCs w:val="28"/>
                <w:lang w:val="vi-VN"/>
              </w:rPr>
            </w:pPr>
            <w:r w:rsidRPr="001164DE">
              <w:rPr>
                <w:rFonts w:ascii="Times New Roman" w:hAnsi="Times New Roman"/>
                <w:sz w:val="28"/>
                <w:szCs w:val="28"/>
              </w:rPr>
              <w:t>E</w:t>
            </w:r>
            <w:r w:rsidRPr="001164DE">
              <w:rPr>
                <w:rFonts w:ascii="Times New Roman" w:hAnsi="Times New Roman"/>
                <w:sz w:val="28"/>
                <w:szCs w:val="28"/>
                <w:lang w:val="vi-VN"/>
              </w:rPr>
              <w:t>mail</w:t>
            </w:r>
          </w:p>
        </w:tc>
        <w:tc>
          <w:tcPr>
            <w:tcW w:w="152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9FB14FC" w14:textId="77777777" w:rsidR="008854A7" w:rsidRPr="001164DE" w:rsidRDefault="008854A7" w:rsidP="002B7031">
            <w:pPr>
              <w:spacing w:line="312" w:lineRule="auto"/>
              <w:rPr>
                <w:rFonts w:ascii="Times New Roman" w:hAnsi="Times New Roman"/>
                <w:sz w:val="28"/>
                <w:szCs w:val="28"/>
                <w:lang w:val="vi-VN"/>
              </w:rPr>
            </w:pPr>
            <w:r w:rsidRPr="001164DE">
              <w:rPr>
                <w:rFonts w:ascii="Times New Roman" w:hAnsi="Times New Roman"/>
                <w:sz w:val="28"/>
                <w:szCs w:val="28"/>
              </w:rPr>
              <w:t>Chuỗi ký tự (50)</w:t>
            </w:r>
          </w:p>
        </w:tc>
        <w:tc>
          <w:tcPr>
            <w:tcW w:w="988" w:type="dxa"/>
            <w:tcBorders>
              <w:top w:val="single" w:sz="4" w:space="0" w:color="auto"/>
              <w:left w:val="single" w:sz="4" w:space="0" w:color="auto"/>
              <w:bottom w:val="single" w:sz="4" w:space="0" w:color="auto"/>
              <w:right w:val="single" w:sz="4" w:space="0" w:color="auto"/>
            </w:tcBorders>
            <w:shd w:val="clear" w:color="auto" w:fill="FFFFFF" w:themeFill="background1"/>
          </w:tcPr>
          <w:p w14:paraId="7060DDC9" w14:textId="77777777" w:rsidR="008854A7" w:rsidRPr="001164DE" w:rsidRDefault="008854A7" w:rsidP="002B7031">
            <w:pPr>
              <w:spacing w:line="312" w:lineRule="auto"/>
              <w:jc w:val="center"/>
              <w:rPr>
                <w:rFonts w:ascii="Times New Roman" w:hAnsi="Times New Roman"/>
                <w:sz w:val="28"/>
                <w:szCs w:val="28"/>
                <w:lang w:val="vi-VN"/>
              </w:rPr>
            </w:pPr>
          </w:p>
        </w:tc>
        <w:tc>
          <w:tcPr>
            <w:tcW w:w="988" w:type="dxa"/>
            <w:tcBorders>
              <w:top w:val="single" w:sz="4" w:space="0" w:color="auto"/>
              <w:left w:val="single" w:sz="4" w:space="0" w:color="auto"/>
              <w:bottom w:val="single" w:sz="4" w:space="0" w:color="auto"/>
              <w:right w:val="single" w:sz="4" w:space="0" w:color="auto"/>
            </w:tcBorders>
            <w:shd w:val="clear" w:color="auto" w:fill="FFFFFF" w:themeFill="background1"/>
          </w:tcPr>
          <w:p w14:paraId="4F296AD8" w14:textId="77777777" w:rsidR="008854A7" w:rsidRPr="001164DE" w:rsidRDefault="008854A7" w:rsidP="002B7031">
            <w:pPr>
              <w:spacing w:line="312" w:lineRule="auto"/>
              <w:jc w:val="center"/>
              <w:rPr>
                <w:rFonts w:ascii="Times New Roman" w:hAnsi="Times New Roman"/>
                <w:sz w:val="28"/>
                <w:szCs w:val="28"/>
                <w:lang w:val="vi-VN"/>
              </w:rPr>
            </w:pPr>
          </w:p>
        </w:tc>
        <w:tc>
          <w:tcPr>
            <w:tcW w:w="331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2F4C002" w14:textId="77777777" w:rsidR="008854A7" w:rsidRPr="001164DE" w:rsidRDefault="008854A7" w:rsidP="00A44A2C">
            <w:pPr>
              <w:spacing w:line="312" w:lineRule="auto"/>
              <w:jc w:val="both"/>
              <w:rPr>
                <w:rFonts w:ascii="Times New Roman" w:hAnsi="Times New Roman"/>
                <w:sz w:val="28"/>
                <w:szCs w:val="28"/>
              </w:rPr>
            </w:pPr>
            <w:r w:rsidRPr="001164DE">
              <w:rPr>
                <w:rFonts w:ascii="Times New Roman" w:hAnsi="Times New Roman"/>
                <w:sz w:val="28"/>
                <w:szCs w:val="28"/>
              </w:rPr>
              <w:t>Chỉ hiển thị, không cho phép sửa</w:t>
            </w:r>
          </w:p>
          <w:p w14:paraId="0276B08C" w14:textId="77777777" w:rsidR="008854A7" w:rsidRPr="001164DE" w:rsidRDefault="008854A7" w:rsidP="00A44A2C">
            <w:pPr>
              <w:spacing w:line="312" w:lineRule="auto"/>
              <w:jc w:val="both"/>
              <w:rPr>
                <w:rFonts w:ascii="Times New Roman" w:hAnsi="Times New Roman"/>
                <w:sz w:val="28"/>
                <w:szCs w:val="28"/>
              </w:rPr>
            </w:pPr>
            <w:r w:rsidRPr="001164DE">
              <w:rPr>
                <w:rFonts w:ascii="Times New Roman" w:hAnsi="Times New Roman"/>
                <w:sz w:val="28"/>
                <w:szCs w:val="28"/>
              </w:rPr>
              <w:t>Hiển thị email người gửi bình luận</w:t>
            </w:r>
          </w:p>
        </w:tc>
      </w:tr>
      <w:tr w:rsidR="008854A7" w:rsidRPr="001164DE" w14:paraId="6B0A9F42" w14:textId="77777777" w:rsidTr="008854A7">
        <w:tc>
          <w:tcPr>
            <w:tcW w:w="746" w:type="dxa"/>
            <w:tcBorders>
              <w:top w:val="single" w:sz="4" w:space="0" w:color="auto"/>
              <w:left w:val="single" w:sz="4" w:space="0" w:color="auto"/>
              <w:bottom w:val="single" w:sz="4" w:space="0" w:color="auto"/>
              <w:right w:val="single" w:sz="4" w:space="0" w:color="auto"/>
            </w:tcBorders>
            <w:shd w:val="clear" w:color="auto" w:fill="FFFFFF" w:themeFill="background1"/>
          </w:tcPr>
          <w:p w14:paraId="54477D8D" w14:textId="77777777" w:rsidR="008854A7" w:rsidRPr="001164DE" w:rsidRDefault="008854A7" w:rsidP="002B7031">
            <w:pPr>
              <w:spacing w:line="312" w:lineRule="auto"/>
              <w:jc w:val="center"/>
              <w:rPr>
                <w:rFonts w:ascii="Times New Roman" w:hAnsi="Times New Roman"/>
                <w:sz w:val="28"/>
                <w:szCs w:val="28"/>
              </w:rPr>
            </w:pPr>
            <w:r w:rsidRPr="001164DE">
              <w:rPr>
                <w:rFonts w:ascii="Times New Roman" w:hAnsi="Times New Roman"/>
                <w:sz w:val="28"/>
                <w:szCs w:val="28"/>
              </w:rPr>
              <w:t>4</w:t>
            </w:r>
          </w:p>
        </w:tc>
        <w:tc>
          <w:tcPr>
            <w:tcW w:w="179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5A86C87" w14:textId="77777777" w:rsidR="008854A7" w:rsidRPr="001164DE" w:rsidRDefault="008854A7" w:rsidP="002B7031">
            <w:pPr>
              <w:spacing w:line="312" w:lineRule="auto"/>
              <w:rPr>
                <w:rFonts w:ascii="Times New Roman" w:hAnsi="Times New Roman"/>
                <w:sz w:val="28"/>
                <w:szCs w:val="28"/>
              </w:rPr>
            </w:pPr>
            <w:r w:rsidRPr="001164DE">
              <w:rPr>
                <w:rFonts w:ascii="Times New Roman" w:hAnsi="Times New Roman"/>
                <w:sz w:val="28"/>
                <w:szCs w:val="28"/>
              </w:rPr>
              <w:t>Ngày gửi</w:t>
            </w:r>
          </w:p>
        </w:tc>
        <w:tc>
          <w:tcPr>
            <w:tcW w:w="152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9585CDF" w14:textId="77777777" w:rsidR="008854A7" w:rsidRPr="001164DE" w:rsidRDefault="008854A7" w:rsidP="002B7031">
            <w:pPr>
              <w:spacing w:line="312" w:lineRule="auto"/>
              <w:rPr>
                <w:rFonts w:ascii="Times New Roman" w:hAnsi="Times New Roman"/>
                <w:sz w:val="28"/>
                <w:szCs w:val="28"/>
              </w:rPr>
            </w:pPr>
            <w:r w:rsidRPr="001164DE">
              <w:rPr>
                <w:rFonts w:ascii="Times New Roman" w:hAnsi="Times New Roman"/>
                <w:sz w:val="28"/>
                <w:szCs w:val="28"/>
              </w:rPr>
              <w:t>Ngày tháng</w:t>
            </w:r>
          </w:p>
        </w:tc>
        <w:tc>
          <w:tcPr>
            <w:tcW w:w="988" w:type="dxa"/>
            <w:tcBorders>
              <w:top w:val="single" w:sz="4" w:space="0" w:color="auto"/>
              <w:left w:val="single" w:sz="4" w:space="0" w:color="auto"/>
              <w:bottom w:val="single" w:sz="4" w:space="0" w:color="auto"/>
              <w:right w:val="single" w:sz="4" w:space="0" w:color="auto"/>
            </w:tcBorders>
            <w:shd w:val="clear" w:color="auto" w:fill="FFFFFF" w:themeFill="background1"/>
          </w:tcPr>
          <w:p w14:paraId="0DEFAB16" w14:textId="77777777" w:rsidR="008854A7" w:rsidRPr="001164DE" w:rsidRDefault="008854A7" w:rsidP="002B7031">
            <w:pPr>
              <w:spacing w:line="312" w:lineRule="auto"/>
              <w:jc w:val="center"/>
              <w:rPr>
                <w:rFonts w:ascii="Times New Roman" w:hAnsi="Times New Roman"/>
                <w:sz w:val="28"/>
                <w:szCs w:val="28"/>
                <w:lang w:val="vi-VN"/>
              </w:rPr>
            </w:pPr>
          </w:p>
        </w:tc>
        <w:tc>
          <w:tcPr>
            <w:tcW w:w="988" w:type="dxa"/>
            <w:tcBorders>
              <w:top w:val="single" w:sz="4" w:space="0" w:color="auto"/>
              <w:left w:val="single" w:sz="4" w:space="0" w:color="auto"/>
              <w:bottom w:val="single" w:sz="4" w:space="0" w:color="auto"/>
              <w:right w:val="single" w:sz="4" w:space="0" w:color="auto"/>
            </w:tcBorders>
            <w:shd w:val="clear" w:color="auto" w:fill="FFFFFF" w:themeFill="background1"/>
          </w:tcPr>
          <w:p w14:paraId="3E8316D3" w14:textId="77777777" w:rsidR="008854A7" w:rsidRPr="001164DE" w:rsidRDefault="008854A7" w:rsidP="002B7031">
            <w:pPr>
              <w:spacing w:line="312" w:lineRule="auto"/>
              <w:jc w:val="center"/>
              <w:rPr>
                <w:rFonts w:ascii="Times New Roman" w:hAnsi="Times New Roman"/>
                <w:sz w:val="28"/>
                <w:szCs w:val="28"/>
                <w:lang w:val="vi-VN"/>
              </w:rPr>
            </w:pPr>
          </w:p>
        </w:tc>
        <w:tc>
          <w:tcPr>
            <w:tcW w:w="331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60F8075" w14:textId="77777777" w:rsidR="008854A7" w:rsidRPr="001164DE" w:rsidRDefault="008854A7" w:rsidP="00A44A2C">
            <w:pPr>
              <w:spacing w:line="312" w:lineRule="auto"/>
              <w:jc w:val="both"/>
              <w:rPr>
                <w:rFonts w:ascii="Times New Roman" w:hAnsi="Times New Roman"/>
                <w:sz w:val="28"/>
                <w:szCs w:val="28"/>
                <w:lang w:val="vi-VN"/>
              </w:rPr>
            </w:pPr>
            <w:r w:rsidRPr="001164DE">
              <w:rPr>
                <w:rFonts w:ascii="Times New Roman" w:hAnsi="Times New Roman"/>
                <w:sz w:val="28"/>
                <w:szCs w:val="28"/>
              </w:rPr>
              <w:t>Chỉ hiển thị, không cho phép sửa</w:t>
            </w:r>
          </w:p>
          <w:p w14:paraId="5BBFE03E" w14:textId="77777777" w:rsidR="008854A7" w:rsidRPr="001164DE" w:rsidRDefault="008854A7" w:rsidP="00A44A2C">
            <w:pPr>
              <w:spacing w:line="312" w:lineRule="auto"/>
              <w:jc w:val="both"/>
              <w:rPr>
                <w:rFonts w:ascii="Times New Roman" w:hAnsi="Times New Roman"/>
                <w:sz w:val="28"/>
                <w:szCs w:val="28"/>
                <w:lang w:val="vi-VN"/>
              </w:rPr>
            </w:pPr>
            <w:r w:rsidRPr="001164DE">
              <w:rPr>
                <w:rFonts w:ascii="Times New Roman" w:hAnsi="Times New Roman"/>
                <w:sz w:val="28"/>
                <w:szCs w:val="28"/>
                <w:lang w:val="vi-VN"/>
              </w:rPr>
              <w:t xml:space="preserve">Hiển thị thời gian gửi bình luận </w:t>
            </w:r>
          </w:p>
        </w:tc>
      </w:tr>
      <w:tr w:rsidR="008854A7" w:rsidRPr="001164DE" w14:paraId="0BDC90E0" w14:textId="77777777" w:rsidTr="008854A7">
        <w:tc>
          <w:tcPr>
            <w:tcW w:w="746" w:type="dxa"/>
            <w:tcBorders>
              <w:top w:val="single" w:sz="4" w:space="0" w:color="auto"/>
              <w:left w:val="single" w:sz="4" w:space="0" w:color="auto"/>
              <w:bottom w:val="single" w:sz="4" w:space="0" w:color="auto"/>
              <w:right w:val="single" w:sz="4" w:space="0" w:color="auto"/>
            </w:tcBorders>
            <w:shd w:val="clear" w:color="auto" w:fill="FFFFFF" w:themeFill="background1"/>
          </w:tcPr>
          <w:p w14:paraId="118CA708" w14:textId="77777777" w:rsidR="008854A7" w:rsidRPr="001164DE" w:rsidRDefault="008854A7" w:rsidP="002B7031">
            <w:pPr>
              <w:spacing w:line="312" w:lineRule="auto"/>
              <w:jc w:val="center"/>
              <w:rPr>
                <w:rFonts w:ascii="Times New Roman" w:hAnsi="Times New Roman"/>
                <w:sz w:val="28"/>
                <w:szCs w:val="28"/>
              </w:rPr>
            </w:pPr>
            <w:r w:rsidRPr="001164DE">
              <w:rPr>
                <w:rFonts w:ascii="Times New Roman" w:hAnsi="Times New Roman"/>
                <w:sz w:val="28"/>
                <w:szCs w:val="28"/>
              </w:rPr>
              <w:t>5</w:t>
            </w:r>
          </w:p>
        </w:tc>
        <w:tc>
          <w:tcPr>
            <w:tcW w:w="179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BF0A1B7" w14:textId="77777777" w:rsidR="008854A7" w:rsidRPr="001164DE" w:rsidRDefault="008854A7" w:rsidP="002B7031">
            <w:pPr>
              <w:spacing w:line="312" w:lineRule="auto"/>
              <w:rPr>
                <w:rFonts w:ascii="Times New Roman" w:hAnsi="Times New Roman"/>
                <w:sz w:val="28"/>
                <w:szCs w:val="28"/>
                <w:lang w:val="vi-VN"/>
              </w:rPr>
            </w:pPr>
            <w:r w:rsidRPr="001164DE">
              <w:rPr>
                <w:rFonts w:ascii="Times New Roman" w:hAnsi="Times New Roman"/>
                <w:sz w:val="28"/>
                <w:szCs w:val="28"/>
                <w:lang w:val="vi-VN"/>
              </w:rPr>
              <w:t>Trạng thái</w:t>
            </w:r>
          </w:p>
        </w:tc>
        <w:tc>
          <w:tcPr>
            <w:tcW w:w="152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978D215" w14:textId="77777777" w:rsidR="008854A7" w:rsidRPr="001164DE" w:rsidRDefault="008854A7" w:rsidP="002B7031">
            <w:pPr>
              <w:spacing w:line="312" w:lineRule="auto"/>
              <w:rPr>
                <w:rFonts w:ascii="Times New Roman" w:hAnsi="Times New Roman"/>
                <w:sz w:val="28"/>
                <w:szCs w:val="28"/>
              </w:rPr>
            </w:pPr>
            <w:r w:rsidRPr="001164DE">
              <w:rPr>
                <w:rFonts w:ascii="Times New Roman" w:hAnsi="Times New Roman"/>
                <w:sz w:val="28"/>
                <w:szCs w:val="28"/>
              </w:rPr>
              <w:t>Chuỗi ký tự (50)</w:t>
            </w:r>
          </w:p>
        </w:tc>
        <w:tc>
          <w:tcPr>
            <w:tcW w:w="988" w:type="dxa"/>
            <w:tcBorders>
              <w:top w:val="single" w:sz="4" w:space="0" w:color="auto"/>
              <w:left w:val="single" w:sz="4" w:space="0" w:color="auto"/>
              <w:bottom w:val="single" w:sz="4" w:space="0" w:color="auto"/>
              <w:right w:val="single" w:sz="4" w:space="0" w:color="auto"/>
            </w:tcBorders>
            <w:shd w:val="clear" w:color="auto" w:fill="FFFFFF" w:themeFill="background1"/>
          </w:tcPr>
          <w:p w14:paraId="6B2038FB" w14:textId="77777777" w:rsidR="008854A7" w:rsidRPr="001164DE" w:rsidRDefault="008854A7" w:rsidP="002B7031">
            <w:pPr>
              <w:spacing w:line="312" w:lineRule="auto"/>
              <w:jc w:val="center"/>
              <w:rPr>
                <w:rFonts w:ascii="Times New Roman" w:hAnsi="Times New Roman"/>
                <w:sz w:val="28"/>
                <w:szCs w:val="28"/>
                <w:lang w:val="vi-VN"/>
              </w:rPr>
            </w:pPr>
          </w:p>
        </w:tc>
        <w:tc>
          <w:tcPr>
            <w:tcW w:w="988" w:type="dxa"/>
            <w:tcBorders>
              <w:top w:val="single" w:sz="4" w:space="0" w:color="auto"/>
              <w:left w:val="single" w:sz="4" w:space="0" w:color="auto"/>
              <w:bottom w:val="single" w:sz="4" w:space="0" w:color="auto"/>
              <w:right w:val="single" w:sz="4" w:space="0" w:color="auto"/>
            </w:tcBorders>
            <w:shd w:val="clear" w:color="auto" w:fill="FFFFFF" w:themeFill="background1"/>
          </w:tcPr>
          <w:p w14:paraId="4E36EEB7" w14:textId="77777777" w:rsidR="008854A7" w:rsidRPr="001164DE" w:rsidRDefault="008854A7" w:rsidP="002B7031">
            <w:pPr>
              <w:spacing w:line="312" w:lineRule="auto"/>
              <w:jc w:val="center"/>
              <w:rPr>
                <w:rFonts w:ascii="Times New Roman" w:hAnsi="Times New Roman"/>
                <w:sz w:val="28"/>
                <w:szCs w:val="28"/>
                <w:lang w:val="vi-VN"/>
              </w:rPr>
            </w:pPr>
          </w:p>
        </w:tc>
        <w:tc>
          <w:tcPr>
            <w:tcW w:w="331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C70D44C" w14:textId="77777777" w:rsidR="008854A7" w:rsidRPr="001164DE" w:rsidRDefault="008854A7" w:rsidP="00A44A2C">
            <w:pPr>
              <w:spacing w:line="312" w:lineRule="auto"/>
              <w:jc w:val="both"/>
              <w:rPr>
                <w:rFonts w:ascii="Times New Roman" w:hAnsi="Times New Roman"/>
                <w:sz w:val="28"/>
                <w:szCs w:val="28"/>
              </w:rPr>
            </w:pPr>
            <w:r w:rsidRPr="001164DE">
              <w:rPr>
                <w:rFonts w:ascii="Times New Roman" w:hAnsi="Times New Roman"/>
                <w:sz w:val="28"/>
                <w:szCs w:val="28"/>
              </w:rPr>
              <w:t>Chỉ hiển thị, không cho phép sửa</w:t>
            </w:r>
          </w:p>
          <w:p w14:paraId="7F8D3E13" w14:textId="77777777" w:rsidR="008854A7" w:rsidRPr="001164DE" w:rsidRDefault="008854A7" w:rsidP="00A44A2C">
            <w:pPr>
              <w:spacing w:line="312" w:lineRule="auto"/>
              <w:jc w:val="both"/>
              <w:rPr>
                <w:rFonts w:ascii="Times New Roman" w:hAnsi="Times New Roman"/>
                <w:sz w:val="28"/>
                <w:szCs w:val="28"/>
                <w:lang w:val="vi-VN"/>
              </w:rPr>
            </w:pPr>
            <w:r w:rsidRPr="001164DE">
              <w:rPr>
                <w:rFonts w:ascii="Times New Roman" w:hAnsi="Times New Roman"/>
                <w:sz w:val="28"/>
                <w:szCs w:val="28"/>
              </w:rPr>
              <w:t>Hiển thị t</w:t>
            </w:r>
            <w:r w:rsidRPr="001164DE">
              <w:rPr>
                <w:rFonts w:ascii="Times New Roman" w:hAnsi="Times New Roman"/>
                <w:sz w:val="28"/>
                <w:szCs w:val="28"/>
                <w:lang w:val="vi-VN"/>
              </w:rPr>
              <w:t xml:space="preserve">rạng thái của bình luận bao gồm: </w:t>
            </w:r>
          </w:p>
          <w:p w14:paraId="68935044" w14:textId="77777777" w:rsidR="008854A7" w:rsidRPr="001164DE" w:rsidRDefault="008854A7" w:rsidP="00A44A2C">
            <w:pPr>
              <w:spacing w:line="312" w:lineRule="auto"/>
              <w:jc w:val="both"/>
              <w:rPr>
                <w:rFonts w:ascii="Times New Roman" w:hAnsi="Times New Roman"/>
                <w:sz w:val="28"/>
                <w:szCs w:val="28"/>
                <w:lang w:val="vi-VN"/>
              </w:rPr>
            </w:pPr>
            <w:r w:rsidRPr="001164DE">
              <w:rPr>
                <w:rFonts w:ascii="Times New Roman" w:hAnsi="Times New Roman"/>
                <w:sz w:val="28"/>
                <w:szCs w:val="28"/>
                <w:lang w:val="vi-VN"/>
              </w:rPr>
              <w:t>+ Mới: các bình luận chờ phê duyệt</w:t>
            </w:r>
          </w:p>
          <w:p w14:paraId="767B3A29" w14:textId="77777777" w:rsidR="008854A7" w:rsidRPr="001164DE" w:rsidRDefault="008854A7" w:rsidP="00A44A2C">
            <w:pPr>
              <w:spacing w:line="312" w:lineRule="auto"/>
              <w:jc w:val="both"/>
              <w:rPr>
                <w:rFonts w:ascii="Times New Roman" w:hAnsi="Times New Roman"/>
                <w:sz w:val="28"/>
                <w:szCs w:val="28"/>
                <w:lang w:val="vi-VN"/>
              </w:rPr>
            </w:pPr>
            <w:r w:rsidRPr="001164DE">
              <w:rPr>
                <w:rFonts w:ascii="Times New Roman" w:hAnsi="Times New Roman"/>
                <w:sz w:val="28"/>
                <w:szCs w:val="28"/>
                <w:lang w:val="vi-VN"/>
              </w:rPr>
              <w:t>+ Từ chối duyệt: Bình luận bị từ chối duyệt</w:t>
            </w:r>
          </w:p>
          <w:p w14:paraId="70732197" w14:textId="77777777" w:rsidR="008854A7" w:rsidRPr="001164DE" w:rsidRDefault="008854A7" w:rsidP="00A44A2C">
            <w:pPr>
              <w:spacing w:line="312" w:lineRule="auto"/>
              <w:jc w:val="both"/>
              <w:rPr>
                <w:rFonts w:ascii="Times New Roman" w:hAnsi="Times New Roman"/>
                <w:sz w:val="28"/>
                <w:szCs w:val="28"/>
                <w:lang w:val="vi-VN"/>
              </w:rPr>
            </w:pPr>
            <w:r w:rsidRPr="001164DE">
              <w:rPr>
                <w:rFonts w:ascii="Times New Roman" w:hAnsi="Times New Roman"/>
                <w:sz w:val="28"/>
                <w:szCs w:val="28"/>
                <w:lang w:val="vi-VN"/>
              </w:rPr>
              <w:t>+ Đã duyệt: Bình luận đã được duyệt</w:t>
            </w:r>
            <w:r w:rsidRPr="001164DE" w:rsidDel="00441867">
              <w:rPr>
                <w:rFonts w:ascii="Times New Roman" w:hAnsi="Times New Roman"/>
                <w:sz w:val="28"/>
                <w:szCs w:val="28"/>
                <w:lang w:val="vi-VN"/>
              </w:rPr>
              <w:t xml:space="preserve"> </w:t>
            </w:r>
          </w:p>
        </w:tc>
      </w:tr>
      <w:tr w:rsidR="008854A7" w:rsidRPr="001164DE" w14:paraId="5F305BBB" w14:textId="77777777" w:rsidTr="008854A7">
        <w:tc>
          <w:tcPr>
            <w:tcW w:w="746" w:type="dxa"/>
            <w:tcBorders>
              <w:top w:val="single" w:sz="4" w:space="0" w:color="auto"/>
              <w:left w:val="single" w:sz="4" w:space="0" w:color="auto"/>
              <w:bottom w:val="single" w:sz="4" w:space="0" w:color="auto"/>
              <w:right w:val="single" w:sz="4" w:space="0" w:color="auto"/>
            </w:tcBorders>
            <w:shd w:val="clear" w:color="auto" w:fill="FFFFFF" w:themeFill="background1"/>
          </w:tcPr>
          <w:p w14:paraId="27AE8DF6" w14:textId="77777777" w:rsidR="008854A7" w:rsidRPr="001164DE" w:rsidRDefault="008854A7" w:rsidP="002B7031">
            <w:pPr>
              <w:spacing w:line="312" w:lineRule="auto"/>
              <w:jc w:val="center"/>
              <w:rPr>
                <w:rFonts w:ascii="Times New Roman" w:hAnsi="Times New Roman"/>
                <w:sz w:val="28"/>
                <w:szCs w:val="28"/>
              </w:rPr>
            </w:pPr>
            <w:r w:rsidRPr="001164DE">
              <w:rPr>
                <w:rFonts w:ascii="Times New Roman" w:hAnsi="Times New Roman"/>
                <w:sz w:val="28"/>
                <w:szCs w:val="28"/>
              </w:rPr>
              <w:t>6</w:t>
            </w:r>
          </w:p>
        </w:tc>
        <w:tc>
          <w:tcPr>
            <w:tcW w:w="1793" w:type="dxa"/>
            <w:tcBorders>
              <w:top w:val="single" w:sz="4" w:space="0" w:color="auto"/>
              <w:left w:val="single" w:sz="4" w:space="0" w:color="auto"/>
              <w:bottom w:val="single" w:sz="4" w:space="0" w:color="auto"/>
              <w:right w:val="single" w:sz="4" w:space="0" w:color="auto"/>
            </w:tcBorders>
            <w:shd w:val="clear" w:color="auto" w:fill="FFFFFF" w:themeFill="background1"/>
          </w:tcPr>
          <w:p w14:paraId="6E88CCC3" w14:textId="77777777" w:rsidR="008854A7" w:rsidRPr="001164DE" w:rsidRDefault="008854A7" w:rsidP="002B7031">
            <w:pPr>
              <w:spacing w:line="312" w:lineRule="auto"/>
              <w:rPr>
                <w:rFonts w:ascii="Times New Roman" w:hAnsi="Times New Roman"/>
                <w:sz w:val="28"/>
                <w:szCs w:val="28"/>
                <w:lang w:val="vi-VN"/>
              </w:rPr>
            </w:pPr>
            <w:r w:rsidRPr="001164DE">
              <w:rPr>
                <w:rFonts w:ascii="Times New Roman" w:hAnsi="Times New Roman"/>
                <w:sz w:val="28"/>
                <w:szCs w:val="28"/>
              </w:rPr>
              <w:t>Nội dung bình luận</w:t>
            </w:r>
          </w:p>
        </w:tc>
        <w:tc>
          <w:tcPr>
            <w:tcW w:w="1525" w:type="dxa"/>
            <w:tcBorders>
              <w:top w:val="single" w:sz="4" w:space="0" w:color="auto"/>
              <w:left w:val="single" w:sz="4" w:space="0" w:color="auto"/>
              <w:bottom w:val="single" w:sz="4" w:space="0" w:color="auto"/>
              <w:right w:val="single" w:sz="4" w:space="0" w:color="auto"/>
            </w:tcBorders>
            <w:shd w:val="clear" w:color="auto" w:fill="FFFFFF" w:themeFill="background1"/>
          </w:tcPr>
          <w:p w14:paraId="1124501A" w14:textId="77777777" w:rsidR="008854A7" w:rsidRPr="001164DE" w:rsidRDefault="008854A7" w:rsidP="002B7031">
            <w:pPr>
              <w:spacing w:line="312" w:lineRule="auto"/>
              <w:rPr>
                <w:rFonts w:ascii="Times New Roman" w:hAnsi="Times New Roman"/>
                <w:sz w:val="28"/>
                <w:szCs w:val="28"/>
              </w:rPr>
            </w:pPr>
            <w:r w:rsidRPr="001164DE">
              <w:rPr>
                <w:rFonts w:ascii="Times New Roman" w:hAnsi="Times New Roman"/>
                <w:sz w:val="28"/>
                <w:szCs w:val="28"/>
              </w:rPr>
              <w:t>Chuỗi ký tự (500)</w:t>
            </w:r>
          </w:p>
        </w:tc>
        <w:tc>
          <w:tcPr>
            <w:tcW w:w="988" w:type="dxa"/>
            <w:tcBorders>
              <w:top w:val="single" w:sz="4" w:space="0" w:color="auto"/>
              <w:left w:val="single" w:sz="4" w:space="0" w:color="auto"/>
              <w:bottom w:val="single" w:sz="4" w:space="0" w:color="auto"/>
              <w:right w:val="single" w:sz="4" w:space="0" w:color="auto"/>
            </w:tcBorders>
            <w:shd w:val="clear" w:color="auto" w:fill="FFFFFF" w:themeFill="background1"/>
          </w:tcPr>
          <w:p w14:paraId="3921A147" w14:textId="77777777" w:rsidR="008854A7" w:rsidRPr="001164DE" w:rsidRDefault="008854A7" w:rsidP="002B7031">
            <w:pPr>
              <w:spacing w:line="312" w:lineRule="auto"/>
              <w:jc w:val="center"/>
              <w:rPr>
                <w:rFonts w:ascii="Times New Roman" w:hAnsi="Times New Roman"/>
                <w:sz w:val="28"/>
                <w:szCs w:val="28"/>
                <w:lang w:val="vi-VN"/>
              </w:rPr>
            </w:pPr>
          </w:p>
        </w:tc>
        <w:tc>
          <w:tcPr>
            <w:tcW w:w="988" w:type="dxa"/>
            <w:tcBorders>
              <w:top w:val="single" w:sz="4" w:space="0" w:color="auto"/>
              <w:left w:val="single" w:sz="4" w:space="0" w:color="auto"/>
              <w:bottom w:val="single" w:sz="4" w:space="0" w:color="auto"/>
              <w:right w:val="single" w:sz="4" w:space="0" w:color="auto"/>
            </w:tcBorders>
            <w:shd w:val="clear" w:color="auto" w:fill="FFFFFF" w:themeFill="background1"/>
          </w:tcPr>
          <w:p w14:paraId="5A350499" w14:textId="77777777" w:rsidR="008854A7" w:rsidRPr="001164DE" w:rsidRDefault="008854A7" w:rsidP="002B7031">
            <w:pPr>
              <w:spacing w:line="312" w:lineRule="auto"/>
              <w:jc w:val="center"/>
              <w:rPr>
                <w:rFonts w:ascii="Times New Roman" w:hAnsi="Times New Roman"/>
                <w:sz w:val="28"/>
                <w:szCs w:val="28"/>
                <w:lang w:val="vi-VN"/>
              </w:rPr>
            </w:pPr>
          </w:p>
        </w:tc>
        <w:tc>
          <w:tcPr>
            <w:tcW w:w="3315" w:type="dxa"/>
            <w:tcBorders>
              <w:top w:val="single" w:sz="4" w:space="0" w:color="auto"/>
              <w:left w:val="single" w:sz="4" w:space="0" w:color="auto"/>
              <w:bottom w:val="single" w:sz="4" w:space="0" w:color="auto"/>
              <w:right w:val="single" w:sz="4" w:space="0" w:color="auto"/>
            </w:tcBorders>
            <w:shd w:val="clear" w:color="auto" w:fill="FFFFFF" w:themeFill="background1"/>
          </w:tcPr>
          <w:p w14:paraId="3EFE3953" w14:textId="77777777" w:rsidR="008854A7" w:rsidRPr="001164DE" w:rsidRDefault="008854A7" w:rsidP="00A44A2C">
            <w:pPr>
              <w:spacing w:line="312" w:lineRule="auto"/>
              <w:jc w:val="both"/>
              <w:rPr>
                <w:rFonts w:ascii="Times New Roman" w:hAnsi="Times New Roman"/>
                <w:sz w:val="28"/>
                <w:szCs w:val="28"/>
              </w:rPr>
            </w:pPr>
            <w:r w:rsidRPr="001164DE">
              <w:rPr>
                <w:rFonts w:ascii="Times New Roman" w:hAnsi="Times New Roman"/>
                <w:sz w:val="28"/>
                <w:szCs w:val="28"/>
              </w:rPr>
              <w:t>Chỉ hiển thị, không cho phép sửa</w:t>
            </w:r>
          </w:p>
          <w:p w14:paraId="39E9F387" w14:textId="77777777" w:rsidR="008854A7" w:rsidRPr="001164DE" w:rsidRDefault="008854A7" w:rsidP="00A44A2C">
            <w:pPr>
              <w:spacing w:line="312" w:lineRule="auto"/>
              <w:jc w:val="both"/>
              <w:rPr>
                <w:rFonts w:ascii="Times New Roman" w:hAnsi="Times New Roman"/>
                <w:sz w:val="28"/>
                <w:szCs w:val="28"/>
                <w:lang w:val="vi-VN"/>
              </w:rPr>
            </w:pPr>
            <w:r w:rsidRPr="001164DE">
              <w:rPr>
                <w:rFonts w:ascii="Times New Roman" w:hAnsi="Times New Roman"/>
                <w:sz w:val="28"/>
                <w:szCs w:val="28"/>
              </w:rPr>
              <w:t xml:space="preserve">Hiển thị chi tiết nội dung bình luận </w:t>
            </w:r>
          </w:p>
        </w:tc>
      </w:tr>
      <w:tr w:rsidR="002050D5" w:rsidRPr="001164DE" w14:paraId="61B3B789" w14:textId="77777777" w:rsidTr="0043524D">
        <w:tc>
          <w:tcPr>
            <w:tcW w:w="9355" w:type="dxa"/>
            <w:gridSpan w:val="6"/>
            <w:tcBorders>
              <w:top w:val="single" w:sz="4" w:space="0" w:color="auto"/>
              <w:left w:val="single" w:sz="4" w:space="0" w:color="auto"/>
              <w:bottom w:val="single" w:sz="4" w:space="0" w:color="auto"/>
              <w:right w:val="single" w:sz="4" w:space="0" w:color="auto"/>
            </w:tcBorders>
            <w:shd w:val="clear" w:color="auto" w:fill="FFFFFF" w:themeFill="background1"/>
          </w:tcPr>
          <w:p w14:paraId="5D3BFF08" w14:textId="77777777" w:rsidR="002050D5" w:rsidRPr="001164DE" w:rsidRDefault="002050D5" w:rsidP="00A44A2C">
            <w:pPr>
              <w:spacing w:line="312" w:lineRule="auto"/>
              <w:jc w:val="both"/>
              <w:rPr>
                <w:rFonts w:ascii="Times New Roman" w:hAnsi="Times New Roman"/>
                <w:b/>
                <w:i/>
                <w:sz w:val="28"/>
                <w:szCs w:val="28"/>
                <w:lang w:val="vi-VN"/>
              </w:rPr>
            </w:pPr>
            <w:r w:rsidRPr="001164DE">
              <w:rPr>
                <w:rFonts w:ascii="Times New Roman" w:hAnsi="Times New Roman"/>
                <w:b/>
                <w:i/>
                <w:sz w:val="28"/>
                <w:szCs w:val="28"/>
              </w:rPr>
              <w:t>Tìm kiếm bình luận</w:t>
            </w:r>
          </w:p>
        </w:tc>
      </w:tr>
      <w:tr w:rsidR="002050D5" w:rsidRPr="001164DE" w14:paraId="1C79CE86" w14:textId="77777777" w:rsidTr="008854A7">
        <w:tc>
          <w:tcPr>
            <w:tcW w:w="746" w:type="dxa"/>
            <w:tcBorders>
              <w:top w:val="single" w:sz="4" w:space="0" w:color="auto"/>
              <w:left w:val="single" w:sz="4" w:space="0" w:color="auto"/>
              <w:bottom w:val="single" w:sz="4" w:space="0" w:color="auto"/>
              <w:right w:val="single" w:sz="4" w:space="0" w:color="auto"/>
            </w:tcBorders>
            <w:shd w:val="clear" w:color="auto" w:fill="FFFFFF" w:themeFill="background1"/>
          </w:tcPr>
          <w:p w14:paraId="4694F69C" w14:textId="77777777" w:rsidR="002050D5" w:rsidRPr="001164DE" w:rsidRDefault="002050D5" w:rsidP="002B7031">
            <w:pPr>
              <w:spacing w:line="312" w:lineRule="auto"/>
              <w:jc w:val="center"/>
              <w:rPr>
                <w:rFonts w:ascii="Times New Roman" w:hAnsi="Times New Roman"/>
                <w:sz w:val="28"/>
                <w:szCs w:val="28"/>
              </w:rPr>
            </w:pPr>
            <w:r w:rsidRPr="001164DE">
              <w:rPr>
                <w:rFonts w:ascii="Times New Roman" w:hAnsi="Times New Roman"/>
                <w:sz w:val="28"/>
                <w:szCs w:val="28"/>
              </w:rPr>
              <w:lastRenderedPageBreak/>
              <w:t>1</w:t>
            </w:r>
          </w:p>
        </w:tc>
        <w:tc>
          <w:tcPr>
            <w:tcW w:w="179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BC59177" w14:textId="77777777" w:rsidR="002050D5" w:rsidRPr="001164DE" w:rsidRDefault="002050D5" w:rsidP="002B7031">
            <w:pPr>
              <w:spacing w:line="312" w:lineRule="auto"/>
              <w:rPr>
                <w:rFonts w:ascii="Times New Roman" w:hAnsi="Times New Roman"/>
                <w:sz w:val="28"/>
                <w:szCs w:val="28"/>
              </w:rPr>
            </w:pPr>
            <w:r w:rsidRPr="001164DE">
              <w:rPr>
                <w:rFonts w:ascii="Times New Roman" w:hAnsi="Times New Roman"/>
                <w:sz w:val="28"/>
                <w:szCs w:val="28"/>
              </w:rPr>
              <w:t>Từ ngày</w:t>
            </w:r>
          </w:p>
        </w:tc>
        <w:tc>
          <w:tcPr>
            <w:tcW w:w="152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56A776B" w14:textId="77777777" w:rsidR="002050D5" w:rsidRPr="001164DE" w:rsidRDefault="002050D5" w:rsidP="002B7031">
            <w:pPr>
              <w:spacing w:line="312" w:lineRule="auto"/>
              <w:rPr>
                <w:rFonts w:ascii="Times New Roman" w:hAnsi="Times New Roman"/>
                <w:sz w:val="28"/>
                <w:szCs w:val="28"/>
              </w:rPr>
            </w:pPr>
            <w:r w:rsidRPr="001164DE">
              <w:rPr>
                <w:rFonts w:ascii="Times New Roman" w:hAnsi="Times New Roman"/>
                <w:sz w:val="28"/>
                <w:szCs w:val="28"/>
              </w:rPr>
              <w:t>Ngày tháng</w:t>
            </w:r>
          </w:p>
        </w:tc>
        <w:tc>
          <w:tcPr>
            <w:tcW w:w="988" w:type="dxa"/>
            <w:tcBorders>
              <w:top w:val="single" w:sz="4" w:space="0" w:color="auto"/>
              <w:left w:val="single" w:sz="4" w:space="0" w:color="auto"/>
              <w:bottom w:val="single" w:sz="4" w:space="0" w:color="auto"/>
              <w:right w:val="single" w:sz="4" w:space="0" w:color="auto"/>
            </w:tcBorders>
            <w:shd w:val="clear" w:color="auto" w:fill="FFFFFF" w:themeFill="background1"/>
          </w:tcPr>
          <w:p w14:paraId="20742102" w14:textId="77777777" w:rsidR="002050D5" w:rsidRPr="001164DE" w:rsidRDefault="002050D5" w:rsidP="002B7031">
            <w:pPr>
              <w:spacing w:line="312" w:lineRule="auto"/>
              <w:jc w:val="center"/>
              <w:rPr>
                <w:rFonts w:ascii="Times New Roman" w:hAnsi="Times New Roman"/>
                <w:sz w:val="28"/>
                <w:szCs w:val="28"/>
                <w:lang w:val="vi-VN"/>
              </w:rPr>
            </w:pPr>
          </w:p>
        </w:tc>
        <w:tc>
          <w:tcPr>
            <w:tcW w:w="988" w:type="dxa"/>
            <w:tcBorders>
              <w:top w:val="single" w:sz="4" w:space="0" w:color="auto"/>
              <w:left w:val="single" w:sz="4" w:space="0" w:color="auto"/>
              <w:bottom w:val="single" w:sz="4" w:space="0" w:color="auto"/>
              <w:right w:val="single" w:sz="4" w:space="0" w:color="auto"/>
            </w:tcBorders>
            <w:shd w:val="clear" w:color="auto" w:fill="FFFFFF" w:themeFill="background1"/>
          </w:tcPr>
          <w:p w14:paraId="22231B1A" w14:textId="77777777" w:rsidR="002050D5" w:rsidRPr="001164DE" w:rsidRDefault="002050D5" w:rsidP="002B7031">
            <w:pPr>
              <w:spacing w:line="312" w:lineRule="auto"/>
              <w:jc w:val="center"/>
              <w:rPr>
                <w:rFonts w:ascii="Times New Roman" w:hAnsi="Times New Roman"/>
                <w:sz w:val="28"/>
                <w:szCs w:val="28"/>
                <w:lang w:val="vi-VN"/>
              </w:rPr>
            </w:pPr>
          </w:p>
        </w:tc>
        <w:tc>
          <w:tcPr>
            <w:tcW w:w="331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7D371F6" w14:textId="77777777" w:rsidR="002050D5" w:rsidRPr="001164DE" w:rsidRDefault="002050D5" w:rsidP="00A44A2C">
            <w:pPr>
              <w:spacing w:line="312" w:lineRule="auto"/>
              <w:jc w:val="both"/>
              <w:rPr>
                <w:rFonts w:ascii="Times New Roman" w:hAnsi="Times New Roman"/>
                <w:sz w:val="28"/>
                <w:szCs w:val="28"/>
              </w:rPr>
            </w:pPr>
            <w:r w:rsidRPr="001164DE">
              <w:rPr>
                <w:rFonts w:ascii="Times New Roman" w:hAnsi="Times New Roman"/>
                <w:sz w:val="28"/>
                <w:szCs w:val="28"/>
              </w:rPr>
              <w:t>Cho phép</w:t>
            </w:r>
            <w:r w:rsidR="005568C4" w:rsidRPr="001164DE">
              <w:rPr>
                <w:rFonts w:ascii="Times New Roman" w:hAnsi="Times New Roman"/>
                <w:sz w:val="28"/>
                <w:szCs w:val="28"/>
              </w:rPr>
              <w:t xml:space="preserve"> NSD</w:t>
            </w:r>
            <w:r w:rsidRPr="001164DE">
              <w:rPr>
                <w:rFonts w:ascii="Times New Roman" w:hAnsi="Times New Roman"/>
                <w:sz w:val="28"/>
                <w:szCs w:val="28"/>
              </w:rPr>
              <w:t xml:space="preserve"> chọn ngày bắt đầu từ lịch để tìm kiếm </w:t>
            </w:r>
          </w:p>
          <w:p w14:paraId="45C7C914" w14:textId="77777777" w:rsidR="002050D5" w:rsidRPr="001164DE" w:rsidRDefault="002050D5" w:rsidP="00A44A2C">
            <w:pPr>
              <w:spacing w:line="312" w:lineRule="auto"/>
              <w:jc w:val="both"/>
              <w:rPr>
                <w:rFonts w:ascii="Times New Roman" w:hAnsi="Times New Roman"/>
                <w:sz w:val="28"/>
                <w:szCs w:val="28"/>
              </w:rPr>
            </w:pPr>
            <w:r w:rsidRPr="001164DE">
              <w:rPr>
                <w:rFonts w:ascii="Times New Roman" w:hAnsi="Times New Roman"/>
                <w:sz w:val="28"/>
                <w:szCs w:val="28"/>
              </w:rPr>
              <w:t>Tìm kiếm theo ngày gửi bình luận</w:t>
            </w:r>
          </w:p>
        </w:tc>
      </w:tr>
      <w:tr w:rsidR="002050D5" w:rsidRPr="001164DE" w14:paraId="5AFE8574" w14:textId="77777777" w:rsidTr="008854A7">
        <w:tc>
          <w:tcPr>
            <w:tcW w:w="746" w:type="dxa"/>
            <w:tcBorders>
              <w:top w:val="single" w:sz="4" w:space="0" w:color="auto"/>
              <w:left w:val="single" w:sz="4" w:space="0" w:color="auto"/>
              <w:bottom w:val="single" w:sz="4" w:space="0" w:color="auto"/>
              <w:right w:val="single" w:sz="4" w:space="0" w:color="auto"/>
            </w:tcBorders>
            <w:shd w:val="clear" w:color="auto" w:fill="FFFFFF" w:themeFill="background1"/>
          </w:tcPr>
          <w:p w14:paraId="07F49E62" w14:textId="77777777" w:rsidR="002050D5" w:rsidRPr="001164DE" w:rsidRDefault="002050D5" w:rsidP="002B7031">
            <w:pPr>
              <w:spacing w:line="312" w:lineRule="auto"/>
              <w:jc w:val="center"/>
              <w:rPr>
                <w:rFonts w:ascii="Times New Roman" w:hAnsi="Times New Roman"/>
                <w:sz w:val="28"/>
                <w:szCs w:val="28"/>
              </w:rPr>
            </w:pPr>
            <w:r w:rsidRPr="001164DE">
              <w:rPr>
                <w:rFonts w:ascii="Times New Roman" w:hAnsi="Times New Roman"/>
                <w:sz w:val="28"/>
                <w:szCs w:val="28"/>
              </w:rPr>
              <w:t>2</w:t>
            </w:r>
          </w:p>
        </w:tc>
        <w:tc>
          <w:tcPr>
            <w:tcW w:w="179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E6CD5D1" w14:textId="77777777" w:rsidR="002050D5" w:rsidRPr="001164DE" w:rsidRDefault="002050D5" w:rsidP="002B7031">
            <w:pPr>
              <w:spacing w:line="312" w:lineRule="auto"/>
              <w:rPr>
                <w:rFonts w:ascii="Times New Roman" w:hAnsi="Times New Roman"/>
                <w:sz w:val="28"/>
                <w:szCs w:val="28"/>
              </w:rPr>
            </w:pPr>
            <w:r w:rsidRPr="001164DE">
              <w:rPr>
                <w:rFonts w:ascii="Times New Roman" w:hAnsi="Times New Roman"/>
                <w:sz w:val="28"/>
                <w:szCs w:val="28"/>
              </w:rPr>
              <w:t>Đến ngày</w:t>
            </w:r>
          </w:p>
        </w:tc>
        <w:tc>
          <w:tcPr>
            <w:tcW w:w="152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0537FF4" w14:textId="77777777" w:rsidR="002050D5" w:rsidRPr="001164DE" w:rsidRDefault="002050D5" w:rsidP="002B7031">
            <w:pPr>
              <w:spacing w:line="312" w:lineRule="auto"/>
              <w:rPr>
                <w:rFonts w:ascii="Times New Roman" w:hAnsi="Times New Roman"/>
                <w:sz w:val="28"/>
                <w:szCs w:val="28"/>
              </w:rPr>
            </w:pPr>
            <w:r w:rsidRPr="001164DE">
              <w:rPr>
                <w:rFonts w:ascii="Times New Roman" w:hAnsi="Times New Roman"/>
                <w:sz w:val="28"/>
                <w:szCs w:val="28"/>
              </w:rPr>
              <w:t>Ngày tháng</w:t>
            </w:r>
          </w:p>
        </w:tc>
        <w:tc>
          <w:tcPr>
            <w:tcW w:w="988" w:type="dxa"/>
            <w:tcBorders>
              <w:top w:val="single" w:sz="4" w:space="0" w:color="auto"/>
              <w:left w:val="single" w:sz="4" w:space="0" w:color="auto"/>
              <w:bottom w:val="single" w:sz="4" w:space="0" w:color="auto"/>
              <w:right w:val="single" w:sz="4" w:space="0" w:color="auto"/>
            </w:tcBorders>
            <w:shd w:val="clear" w:color="auto" w:fill="FFFFFF" w:themeFill="background1"/>
          </w:tcPr>
          <w:p w14:paraId="5E6082FD" w14:textId="77777777" w:rsidR="002050D5" w:rsidRPr="001164DE" w:rsidRDefault="002050D5" w:rsidP="002B7031">
            <w:pPr>
              <w:spacing w:line="312" w:lineRule="auto"/>
              <w:jc w:val="center"/>
              <w:rPr>
                <w:rFonts w:ascii="Times New Roman" w:hAnsi="Times New Roman"/>
                <w:sz w:val="28"/>
                <w:szCs w:val="28"/>
                <w:lang w:val="vi-VN"/>
              </w:rPr>
            </w:pPr>
          </w:p>
        </w:tc>
        <w:tc>
          <w:tcPr>
            <w:tcW w:w="988" w:type="dxa"/>
            <w:tcBorders>
              <w:top w:val="single" w:sz="4" w:space="0" w:color="auto"/>
              <w:left w:val="single" w:sz="4" w:space="0" w:color="auto"/>
              <w:bottom w:val="single" w:sz="4" w:space="0" w:color="auto"/>
              <w:right w:val="single" w:sz="4" w:space="0" w:color="auto"/>
            </w:tcBorders>
            <w:shd w:val="clear" w:color="auto" w:fill="FFFFFF" w:themeFill="background1"/>
          </w:tcPr>
          <w:p w14:paraId="378E0B76" w14:textId="77777777" w:rsidR="002050D5" w:rsidRPr="001164DE" w:rsidRDefault="002050D5" w:rsidP="002B7031">
            <w:pPr>
              <w:spacing w:line="312" w:lineRule="auto"/>
              <w:jc w:val="center"/>
              <w:rPr>
                <w:rFonts w:ascii="Times New Roman" w:hAnsi="Times New Roman"/>
                <w:sz w:val="28"/>
                <w:szCs w:val="28"/>
                <w:lang w:val="vi-VN"/>
              </w:rPr>
            </w:pPr>
          </w:p>
        </w:tc>
        <w:tc>
          <w:tcPr>
            <w:tcW w:w="331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F5A88C1" w14:textId="77777777" w:rsidR="002050D5" w:rsidRPr="001164DE" w:rsidRDefault="002050D5" w:rsidP="00A44A2C">
            <w:pPr>
              <w:spacing w:line="312" w:lineRule="auto"/>
              <w:jc w:val="both"/>
              <w:rPr>
                <w:rFonts w:ascii="Times New Roman" w:hAnsi="Times New Roman"/>
                <w:sz w:val="28"/>
                <w:szCs w:val="28"/>
              </w:rPr>
            </w:pPr>
            <w:r w:rsidRPr="001164DE">
              <w:rPr>
                <w:rFonts w:ascii="Times New Roman" w:hAnsi="Times New Roman"/>
                <w:sz w:val="28"/>
                <w:szCs w:val="28"/>
              </w:rPr>
              <w:t>Cho phép</w:t>
            </w:r>
            <w:r w:rsidR="005568C4" w:rsidRPr="001164DE">
              <w:rPr>
                <w:rFonts w:ascii="Times New Roman" w:hAnsi="Times New Roman"/>
                <w:sz w:val="28"/>
                <w:szCs w:val="28"/>
              </w:rPr>
              <w:t xml:space="preserve"> NSD</w:t>
            </w:r>
            <w:r w:rsidRPr="001164DE">
              <w:rPr>
                <w:rFonts w:ascii="Times New Roman" w:hAnsi="Times New Roman"/>
                <w:sz w:val="28"/>
                <w:szCs w:val="28"/>
              </w:rPr>
              <w:t xml:space="preserve"> chọn ngày kết thúc từ lịch để tìm kiếm</w:t>
            </w:r>
          </w:p>
          <w:p w14:paraId="2F3D3A9E" w14:textId="77777777" w:rsidR="002050D5" w:rsidRPr="001164DE" w:rsidRDefault="002050D5" w:rsidP="00A44A2C">
            <w:pPr>
              <w:spacing w:line="312" w:lineRule="auto"/>
              <w:jc w:val="both"/>
              <w:rPr>
                <w:rFonts w:ascii="Times New Roman" w:hAnsi="Times New Roman"/>
                <w:sz w:val="28"/>
                <w:szCs w:val="28"/>
              </w:rPr>
            </w:pPr>
            <w:r w:rsidRPr="001164DE">
              <w:rPr>
                <w:rFonts w:ascii="Times New Roman" w:hAnsi="Times New Roman"/>
                <w:sz w:val="28"/>
                <w:szCs w:val="28"/>
              </w:rPr>
              <w:t>Tìm kiếm theo ngày gửi bình luận</w:t>
            </w:r>
          </w:p>
        </w:tc>
      </w:tr>
      <w:tr w:rsidR="002050D5" w:rsidRPr="001164DE" w14:paraId="4EB83C3C" w14:textId="77777777" w:rsidTr="008854A7">
        <w:tc>
          <w:tcPr>
            <w:tcW w:w="746" w:type="dxa"/>
            <w:tcBorders>
              <w:top w:val="single" w:sz="4" w:space="0" w:color="auto"/>
              <w:left w:val="single" w:sz="4" w:space="0" w:color="auto"/>
              <w:bottom w:val="single" w:sz="4" w:space="0" w:color="auto"/>
              <w:right w:val="single" w:sz="4" w:space="0" w:color="auto"/>
            </w:tcBorders>
            <w:shd w:val="clear" w:color="auto" w:fill="FFFFFF" w:themeFill="background1"/>
          </w:tcPr>
          <w:p w14:paraId="7152ACF9" w14:textId="77777777" w:rsidR="002050D5" w:rsidRPr="001164DE" w:rsidRDefault="002050D5" w:rsidP="002B7031">
            <w:pPr>
              <w:spacing w:line="312" w:lineRule="auto"/>
              <w:jc w:val="center"/>
              <w:rPr>
                <w:rFonts w:ascii="Times New Roman" w:hAnsi="Times New Roman"/>
                <w:sz w:val="28"/>
                <w:szCs w:val="28"/>
              </w:rPr>
            </w:pPr>
            <w:r w:rsidRPr="001164DE">
              <w:rPr>
                <w:rFonts w:ascii="Times New Roman" w:hAnsi="Times New Roman"/>
                <w:sz w:val="28"/>
                <w:szCs w:val="28"/>
              </w:rPr>
              <w:t>3</w:t>
            </w:r>
          </w:p>
        </w:tc>
        <w:tc>
          <w:tcPr>
            <w:tcW w:w="179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BC2B3A3" w14:textId="77777777" w:rsidR="002050D5" w:rsidRPr="001164DE" w:rsidRDefault="002050D5" w:rsidP="002B7031">
            <w:pPr>
              <w:spacing w:line="312" w:lineRule="auto"/>
              <w:rPr>
                <w:rFonts w:ascii="Times New Roman" w:hAnsi="Times New Roman"/>
                <w:sz w:val="28"/>
                <w:szCs w:val="28"/>
              </w:rPr>
            </w:pPr>
            <w:r w:rsidRPr="001164DE">
              <w:rPr>
                <w:rFonts w:ascii="Times New Roman" w:hAnsi="Times New Roman"/>
                <w:sz w:val="28"/>
                <w:szCs w:val="28"/>
              </w:rPr>
              <w:t>Bình luận</w:t>
            </w:r>
          </w:p>
        </w:tc>
        <w:tc>
          <w:tcPr>
            <w:tcW w:w="152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7722C56" w14:textId="77777777" w:rsidR="002050D5" w:rsidRPr="001164DE" w:rsidRDefault="002050D5" w:rsidP="002B7031">
            <w:pPr>
              <w:spacing w:line="312" w:lineRule="auto"/>
              <w:rPr>
                <w:rFonts w:ascii="Times New Roman" w:hAnsi="Times New Roman"/>
                <w:sz w:val="28"/>
                <w:szCs w:val="28"/>
              </w:rPr>
            </w:pPr>
            <w:r w:rsidRPr="001164DE">
              <w:rPr>
                <w:rFonts w:ascii="Times New Roman" w:hAnsi="Times New Roman"/>
                <w:sz w:val="28"/>
                <w:szCs w:val="28"/>
              </w:rPr>
              <w:t>Chuỗi ký tự (50)</w:t>
            </w:r>
          </w:p>
        </w:tc>
        <w:tc>
          <w:tcPr>
            <w:tcW w:w="988" w:type="dxa"/>
            <w:tcBorders>
              <w:top w:val="single" w:sz="4" w:space="0" w:color="auto"/>
              <w:left w:val="single" w:sz="4" w:space="0" w:color="auto"/>
              <w:bottom w:val="single" w:sz="4" w:space="0" w:color="auto"/>
              <w:right w:val="single" w:sz="4" w:space="0" w:color="auto"/>
            </w:tcBorders>
            <w:shd w:val="clear" w:color="auto" w:fill="FFFFFF" w:themeFill="background1"/>
          </w:tcPr>
          <w:p w14:paraId="021BBAF5" w14:textId="77777777" w:rsidR="002050D5" w:rsidRPr="001164DE" w:rsidRDefault="002050D5" w:rsidP="002B7031">
            <w:pPr>
              <w:spacing w:line="312" w:lineRule="auto"/>
              <w:jc w:val="center"/>
              <w:rPr>
                <w:rFonts w:ascii="Times New Roman" w:hAnsi="Times New Roman"/>
                <w:sz w:val="28"/>
                <w:szCs w:val="28"/>
                <w:lang w:val="vi-VN"/>
              </w:rPr>
            </w:pPr>
          </w:p>
        </w:tc>
        <w:tc>
          <w:tcPr>
            <w:tcW w:w="988" w:type="dxa"/>
            <w:tcBorders>
              <w:top w:val="single" w:sz="4" w:space="0" w:color="auto"/>
              <w:left w:val="single" w:sz="4" w:space="0" w:color="auto"/>
              <w:bottom w:val="single" w:sz="4" w:space="0" w:color="auto"/>
              <w:right w:val="single" w:sz="4" w:space="0" w:color="auto"/>
            </w:tcBorders>
            <w:shd w:val="clear" w:color="auto" w:fill="FFFFFF" w:themeFill="background1"/>
          </w:tcPr>
          <w:p w14:paraId="7CE00910" w14:textId="77777777" w:rsidR="002050D5" w:rsidRPr="001164DE" w:rsidRDefault="002050D5" w:rsidP="002B7031">
            <w:pPr>
              <w:spacing w:line="312" w:lineRule="auto"/>
              <w:jc w:val="center"/>
              <w:rPr>
                <w:rFonts w:ascii="Times New Roman" w:hAnsi="Times New Roman"/>
                <w:sz w:val="28"/>
                <w:szCs w:val="28"/>
                <w:lang w:val="vi-VN"/>
              </w:rPr>
            </w:pPr>
          </w:p>
        </w:tc>
        <w:tc>
          <w:tcPr>
            <w:tcW w:w="331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9C8B6A2" w14:textId="77777777" w:rsidR="005568C4" w:rsidRPr="001164DE" w:rsidRDefault="005568C4" w:rsidP="00A44A2C">
            <w:pPr>
              <w:spacing w:line="312" w:lineRule="auto"/>
              <w:jc w:val="both"/>
              <w:rPr>
                <w:rFonts w:ascii="Times New Roman" w:hAnsi="Times New Roman"/>
                <w:sz w:val="28"/>
                <w:szCs w:val="28"/>
              </w:rPr>
            </w:pPr>
            <w:r w:rsidRPr="001164DE">
              <w:rPr>
                <w:rFonts w:ascii="Times New Roman" w:hAnsi="Times New Roman"/>
                <w:sz w:val="28"/>
                <w:szCs w:val="28"/>
              </w:rPr>
              <w:t xml:space="preserve"> Cho phép NSD n</w:t>
            </w:r>
            <w:r w:rsidR="002050D5" w:rsidRPr="001164DE">
              <w:rPr>
                <w:rFonts w:ascii="Times New Roman" w:hAnsi="Times New Roman"/>
                <w:sz w:val="28"/>
                <w:szCs w:val="28"/>
              </w:rPr>
              <w:t>hập từ khóa trong nội dung bình luận muốn tìm ki</w:t>
            </w:r>
            <w:r w:rsidRPr="001164DE">
              <w:rPr>
                <w:rFonts w:ascii="Times New Roman" w:hAnsi="Times New Roman"/>
                <w:sz w:val="28"/>
                <w:szCs w:val="28"/>
              </w:rPr>
              <w:t>ếm</w:t>
            </w:r>
          </w:p>
          <w:p w14:paraId="64132D28" w14:textId="77777777" w:rsidR="002050D5" w:rsidRPr="001164DE" w:rsidRDefault="005568C4" w:rsidP="00A44A2C">
            <w:pPr>
              <w:spacing w:line="312" w:lineRule="auto"/>
              <w:jc w:val="both"/>
              <w:rPr>
                <w:rFonts w:ascii="Times New Roman" w:hAnsi="Times New Roman"/>
                <w:sz w:val="28"/>
                <w:szCs w:val="28"/>
              </w:rPr>
            </w:pPr>
            <w:r w:rsidRPr="001164DE">
              <w:rPr>
                <w:rFonts w:ascii="Times New Roman" w:hAnsi="Times New Roman"/>
                <w:sz w:val="28"/>
                <w:szCs w:val="28"/>
              </w:rPr>
              <w:t>T</w:t>
            </w:r>
            <w:r w:rsidR="002050D5" w:rsidRPr="001164DE">
              <w:rPr>
                <w:rFonts w:ascii="Times New Roman" w:hAnsi="Times New Roman"/>
                <w:sz w:val="28"/>
                <w:szCs w:val="28"/>
              </w:rPr>
              <w:t>ìm kiếm tương đối trong nội dung bình luận</w:t>
            </w:r>
          </w:p>
        </w:tc>
      </w:tr>
      <w:tr w:rsidR="002050D5" w:rsidRPr="001164DE" w14:paraId="512F21DB" w14:textId="77777777" w:rsidTr="008854A7">
        <w:tc>
          <w:tcPr>
            <w:tcW w:w="746" w:type="dxa"/>
            <w:tcBorders>
              <w:top w:val="single" w:sz="4" w:space="0" w:color="auto"/>
              <w:left w:val="single" w:sz="4" w:space="0" w:color="auto"/>
              <w:bottom w:val="single" w:sz="4" w:space="0" w:color="auto"/>
              <w:right w:val="single" w:sz="4" w:space="0" w:color="auto"/>
            </w:tcBorders>
            <w:shd w:val="clear" w:color="auto" w:fill="FFFFFF" w:themeFill="background1"/>
          </w:tcPr>
          <w:p w14:paraId="0CEBA86F" w14:textId="77777777" w:rsidR="002050D5" w:rsidRPr="001164DE" w:rsidRDefault="002050D5" w:rsidP="002B7031">
            <w:pPr>
              <w:spacing w:line="312" w:lineRule="auto"/>
              <w:jc w:val="center"/>
              <w:rPr>
                <w:rFonts w:ascii="Times New Roman" w:hAnsi="Times New Roman"/>
                <w:sz w:val="28"/>
                <w:szCs w:val="28"/>
              </w:rPr>
            </w:pPr>
            <w:r w:rsidRPr="001164DE">
              <w:rPr>
                <w:rFonts w:ascii="Times New Roman" w:hAnsi="Times New Roman"/>
                <w:sz w:val="28"/>
                <w:szCs w:val="28"/>
              </w:rPr>
              <w:t>4</w:t>
            </w:r>
          </w:p>
        </w:tc>
        <w:tc>
          <w:tcPr>
            <w:tcW w:w="179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7A96D9C" w14:textId="77777777" w:rsidR="002050D5" w:rsidRPr="001164DE" w:rsidRDefault="002050D5" w:rsidP="002B7031">
            <w:pPr>
              <w:spacing w:line="312" w:lineRule="auto"/>
              <w:rPr>
                <w:rFonts w:ascii="Times New Roman" w:hAnsi="Times New Roman"/>
                <w:sz w:val="28"/>
                <w:szCs w:val="28"/>
              </w:rPr>
            </w:pPr>
            <w:r w:rsidRPr="001164DE">
              <w:rPr>
                <w:rFonts w:ascii="Times New Roman" w:hAnsi="Times New Roman"/>
                <w:sz w:val="28"/>
                <w:szCs w:val="28"/>
              </w:rPr>
              <w:t>Tin bài</w:t>
            </w:r>
          </w:p>
        </w:tc>
        <w:tc>
          <w:tcPr>
            <w:tcW w:w="152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9DED7DB" w14:textId="77777777" w:rsidR="002050D5" w:rsidRPr="001164DE" w:rsidRDefault="002050D5" w:rsidP="002B7031">
            <w:pPr>
              <w:spacing w:line="312" w:lineRule="auto"/>
              <w:rPr>
                <w:rFonts w:ascii="Times New Roman" w:hAnsi="Times New Roman"/>
                <w:sz w:val="28"/>
                <w:szCs w:val="28"/>
              </w:rPr>
            </w:pPr>
            <w:r w:rsidRPr="001164DE">
              <w:rPr>
                <w:rFonts w:ascii="Times New Roman" w:hAnsi="Times New Roman"/>
                <w:sz w:val="28"/>
                <w:szCs w:val="28"/>
              </w:rPr>
              <w:t>Chuỗi ký tự (50)</w:t>
            </w:r>
          </w:p>
        </w:tc>
        <w:tc>
          <w:tcPr>
            <w:tcW w:w="988" w:type="dxa"/>
            <w:tcBorders>
              <w:top w:val="single" w:sz="4" w:space="0" w:color="auto"/>
              <w:left w:val="single" w:sz="4" w:space="0" w:color="auto"/>
              <w:bottom w:val="single" w:sz="4" w:space="0" w:color="auto"/>
              <w:right w:val="single" w:sz="4" w:space="0" w:color="auto"/>
            </w:tcBorders>
            <w:shd w:val="clear" w:color="auto" w:fill="FFFFFF" w:themeFill="background1"/>
          </w:tcPr>
          <w:p w14:paraId="050BD2C4" w14:textId="77777777" w:rsidR="002050D5" w:rsidRPr="001164DE" w:rsidRDefault="002050D5" w:rsidP="002B7031">
            <w:pPr>
              <w:spacing w:line="312" w:lineRule="auto"/>
              <w:jc w:val="center"/>
              <w:rPr>
                <w:rFonts w:ascii="Times New Roman" w:hAnsi="Times New Roman"/>
                <w:sz w:val="28"/>
                <w:szCs w:val="28"/>
                <w:lang w:val="vi-VN"/>
              </w:rPr>
            </w:pPr>
          </w:p>
        </w:tc>
        <w:tc>
          <w:tcPr>
            <w:tcW w:w="988" w:type="dxa"/>
            <w:tcBorders>
              <w:top w:val="single" w:sz="4" w:space="0" w:color="auto"/>
              <w:left w:val="single" w:sz="4" w:space="0" w:color="auto"/>
              <w:bottom w:val="single" w:sz="4" w:space="0" w:color="auto"/>
              <w:right w:val="single" w:sz="4" w:space="0" w:color="auto"/>
            </w:tcBorders>
            <w:shd w:val="clear" w:color="auto" w:fill="FFFFFF" w:themeFill="background1"/>
          </w:tcPr>
          <w:p w14:paraId="31A15364" w14:textId="77777777" w:rsidR="002050D5" w:rsidRPr="001164DE" w:rsidRDefault="002050D5" w:rsidP="002B7031">
            <w:pPr>
              <w:spacing w:line="312" w:lineRule="auto"/>
              <w:jc w:val="center"/>
              <w:rPr>
                <w:rFonts w:ascii="Times New Roman" w:hAnsi="Times New Roman"/>
                <w:sz w:val="28"/>
                <w:szCs w:val="28"/>
                <w:lang w:val="vi-VN"/>
              </w:rPr>
            </w:pPr>
          </w:p>
        </w:tc>
        <w:tc>
          <w:tcPr>
            <w:tcW w:w="331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508E0EC" w14:textId="77777777" w:rsidR="002050D5" w:rsidRPr="001164DE" w:rsidRDefault="005568C4" w:rsidP="00A44A2C">
            <w:pPr>
              <w:spacing w:line="312" w:lineRule="auto"/>
              <w:jc w:val="both"/>
              <w:rPr>
                <w:rFonts w:ascii="Times New Roman" w:hAnsi="Times New Roman"/>
                <w:sz w:val="28"/>
                <w:szCs w:val="28"/>
              </w:rPr>
            </w:pPr>
            <w:r w:rsidRPr="001164DE">
              <w:rPr>
                <w:rFonts w:ascii="Times New Roman" w:hAnsi="Times New Roman"/>
                <w:sz w:val="28"/>
                <w:szCs w:val="28"/>
              </w:rPr>
              <w:t>Cho phép NSD n</w:t>
            </w:r>
            <w:r w:rsidR="002050D5" w:rsidRPr="001164DE">
              <w:rPr>
                <w:rFonts w:ascii="Times New Roman" w:hAnsi="Times New Roman"/>
                <w:sz w:val="28"/>
                <w:szCs w:val="28"/>
              </w:rPr>
              <w:t>hập từ khóa trong tiêu để tin bài muốn tìm kiếm</w:t>
            </w:r>
          </w:p>
          <w:p w14:paraId="10A97D0D" w14:textId="77777777" w:rsidR="002050D5" w:rsidRPr="001164DE" w:rsidRDefault="002050D5" w:rsidP="00A44A2C">
            <w:pPr>
              <w:spacing w:line="312" w:lineRule="auto"/>
              <w:jc w:val="both"/>
              <w:rPr>
                <w:rFonts w:ascii="Times New Roman" w:hAnsi="Times New Roman"/>
                <w:sz w:val="28"/>
                <w:szCs w:val="28"/>
              </w:rPr>
            </w:pPr>
            <w:r w:rsidRPr="001164DE">
              <w:rPr>
                <w:rFonts w:ascii="Times New Roman" w:hAnsi="Times New Roman"/>
                <w:sz w:val="28"/>
                <w:szCs w:val="28"/>
              </w:rPr>
              <w:t>Cho phép tìm kiếm tương đối trong tiêu đề tin bài</w:t>
            </w:r>
          </w:p>
        </w:tc>
      </w:tr>
      <w:tr w:rsidR="002050D5" w:rsidRPr="001164DE" w14:paraId="598CDF28" w14:textId="77777777" w:rsidTr="008854A7">
        <w:tc>
          <w:tcPr>
            <w:tcW w:w="746" w:type="dxa"/>
            <w:tcBorders>
              <w:top w:val="single" w:sz="4" w:space="0" w:color="auto"/>
              <w:left w:val="single" w:sz="4" w:space="0" w:color="auto"/>
              <w:bottom w:val="single" w:sz="4" w:space="0" w:color="auto"/>
              <w:right w:val="single" w:sz="4" w:space="0" w:color="auto"/>
            </w:tcBorders>
            <w:shd w:val="clear" w:color="auto" w:fill="FFFFFF" w:themeFill="background1"/>
          </w:tcPr>
          <w:p w14:paraId="1832A900" w14:textId="77777777" w:rsidR="002050D5" w:rsidRPr="001164DE" w:rsidRDefault="002050D5" w:rsidP="002B7031">
            <w:pPr>
              <w:spacing w:line="312" w:lineRule="auto"/>
              <w:jc w:val="center"/>
              <w:rPr>
                <w:rFonts w:ascii="Times New Roman" w:hAnsi="Times New Roman"/>
                <w:sz w:val="28"/>
                <w:szCs w:val="28"/>
              </w:rPr>
            </w:pPr>
            <w:r w:rsidRPr="001164DE">
              <w:rPr>
                <w:rFonts w:ascii="Times New Roman" w:hAnsi="Times New Roman"/>
                <w:sz w:val="28"/>
                <w:szCs w:val="28"/>
              </w:rPr>
              <w:t>5</w:t>
            </w:r>
          </w:p>
        </w:tc>
        <w:tc>
          <w:tcPr>
            <w:tcW w:w="179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A8A21B1" w14:textId="77777777" w:rsidR="002050D5" w:rsidRPr="001164DE" w:rsidRDefault="002050D5" w:rsidP="002B7031">
            <w:pPr>
              <w:spacing w:line="312" w:lineRule="auto"/>
              <w:rPr>
                <w:rFonts w:ascii="Times New Roman" w:hAnsi="Times New Roman"/>
                <w:sz w:val="28"/>
                <w:szCs w:val="28"/>
              </w:rPr>
            </w:pPr>
            <w:r w:rsidRPr="001164DE">
              <w:rPr>
                <w:rFonts w:ascii="Times New Roman" w:hAnsi="Times New Roman"/>
                <w:sz w:val="28"/>
                <w:szCs w:val="28"/>
              </w:rPr>
              <w:t>Thông tin độc giả</w:t>
            </w:r>
          </w:p>
        </w:tc>
        <w:tc>
          <w:tcPr>
            <w:tcW w:w="152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03B6216" w14:textId="77777777" w:rsidR="002050D5" w:rsidRPr="001164DE" w:rsidRDefault="002050D5" w:rsidP="002B7031">
            <w:pPr>
              <w:spacing w:line="312" w:lineRule="auto"/>
              <w:rPr>
                <w:rFonts w:ascii="Times New Roman" w:hAnsi="Times New Roman"/>
                <w:sz w:val="28"/>
                <w:szCs w:val="28"/>
              </w:rPr>
            </w:pPr>
            <w:r w:rsidRPr="001164DE">
              <w:rPr>
                <w:rFonts w:ascii="Times New Roman" w:hAnsi="Times New Roman"/>
                <w:sz w:val="28"/>
                <w:szCs w:val="28"/>
              </w:rPr>
              <w:t>Chuỗi ký tự (50)</w:t>
            </w:r>
          </w:p>
        </w:tc>
        <w:tc>
          <w:tcPr>
            <w:tcW w:w="988" w:type="dxa"/>
            <w:tcBorders>
              <w:top w:val="single" w:sz="4" w:space="0" w:color="auto"/>
              <w:left w:val="single" w:sz="4" w:space="0" w:color="auto"/>
              <w:bottom w:val="single" w:sz="4" w:space="0" w:color="auto"/>
              <w:right w:val="single" w:sz="4" w:space="0" w:color="auto"/>
            </w:tcBorders>
            <w:shd w:val="clear" w:color="auto" w:fill="FFFFFF" w:themeFill="background1"/>
          </w:tcPr>
          <w:p w14:paraId="112EB738" w14:textId="77777777" w:rsidR="002050D5" w:rsidRPr="001164DE" w:rsidRDefault="002050D5" w:rsidP="002B7031">
            <w:pPr>
              <w:spacing w:line="312" w:lineRule="auto"/>
              <w:jc w:val="center"/>
              <w:rPr>
                <w:rFonts w:ascii="Times New Roman" w:hAnsi="Times New Roman"/>
                <w:sz w:val="28"/>
                <w:szCs w:val="28"/>
                <w:lang w:val="vi-VN"/>
              </w:rPr>
            </w:pPr>
          </w:p>
        </w:tc>
        <w:tc>
          <w:tcPr>
            <w:tcW w:w="988" w:type="dxa"/>
            <w:tcBorders>
              <w:top w:val="single" w:sz="4" w:space="0" w:color="auto"/>
              <w:left w:val="single" w:sz="4" w:space="0" w:color="auto"/>
              <w:bottom w:val="single" w:sz="4" w:space="0" w:color="auto"/>
              <w:right w:val="single" w:sz="4" w:space="0" w:color="auto"/>
            </w:tcBorders>
            <w:shd w:val="clear" w:color="auto" w:fill="FFFFFF" w:themeFill="background1"/>
          </w:tcPr>
          <w:p w14:paraId="48378EEC" w14:textId="77777777" w:rsidR="002050D5" w:rsidRPr="001164DE" w:rsidRDefault="002050D5" w:rsidP="002B7031">
            <w:pPr>
              <w:spacing w:line="312" w:lineRule="auto"/>
              <w:jc w:val="center"/>
              <w:rPr>
                <w:rFonts w:ascii="Times New Roman" w:hAnsi="Times New Roman"/>
                <w:sz w:val="28"/>
                <w:szCs w:val="28"/>
                <w:lang w:val="vi-VN"/>
              </w:rPr>
            </w:pPr>
          </w:p>
        </w:tc>
        <w:tc>
          <w:tcPr>
            <w:tcW w:w="331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672DAB0" w14:textId="77777777" w:rsidR="002050D5" w:rsidRPr="001164DE" w:rsidRDefault="005568C4" w:rsidP="00A44A2C">
            <w:pPr>
              <w:spacing w:line="312" w:lineRule="auto"/>
              <w:jc w:val="both"/>
              <w:rPr>
                <w:rFonts w:ascii="Times New Roman" w:hAnsi="Times New Roman"/>
                <w:sz w:val="28"/>
                <w:szCs w:val="28"/>
              </w:rPr>
            </w:pPr>
            <w:r w:rsidRPr="001164DE">
              <w:rPr>
                <w:rFonts w:ascii="Times New Roman" w:hAnsi="Times New Roman"/>
                <w:sz w:val="28"/>
                <w:szCs w:val="28"/>
              </w:rPr>
              <w:t>Cho phép NSD nhập</w:t>
            </w:r>
            <w:r w:rsidR="002050D5" w:rsidRPr="001164DE">
              <w:rPr>
                <w:rFonts w:ascii="Times New Roman" w:hAnsi="Times New Roman"/>
                <w:sz w:val="28"/>
                <w:szCs w:val="28"/>
              </w:rPr>
              <w:t xml:space="preserve"> từ khóa muốn tìm kiếm trong thông tin của độc giả</w:t>
            </w:r>
          </w:p>
          <w:p w14:paraId="4F3C5B71" w14:textId="77777777" w:rsidR="002050D5" w:rsidRPr="001164DE" w:rsidRDefault="005568C4" w:rsidP="00A44A2C">
            <w:pPr>
              <w:spacing w:line="312" w:lineRule="auto"/>
              <w:jc w:val="both"/>
              <w:rPr>
                <w:rFonts w:ascii="Times New Roman" w:hAnsi="Times New Roman"/>
                <w:sz w:val="28"/>
                <w:szCs w:val="28"/>
              </w:rPr>
            </w:pPr>
            <w:r w:rsidRPr="001164DE">
              <w:rPr>
                <w:rFonts w:ascii="Times New Roman" w:hAnsi="Times New Roman"/>
                <w:sz w:val="28"/>
                <w:szCs w:val="28"/>
              </w:rPr>
              <w:t xml:space="preserve">Tìm </w:t>
            </w:r>
            <w:r w:rsidR="002050D5" w:rsidRPr="001164DE">
              <w:rPr>
                <w:rFonts w:ascii="Times New Roman" w:hAnsi="Times New Roman"/>
                <w:sz w:val="28"/>
                <w:szCs w:val="28"/>
              </w:rPr>
              <w:t>kiếm tương đối ở trường thông tin của độc giả</w:t>
            </w:r>
          </w:p>
        </w:tc>
      </w:tr>
    </w:tbl>
    <w:p w14:paraId="20AA3C96" w14:textId="77777777" w:rsidR="00341204" w:rsidRPr="001164DE" w:rsidRDefault="00341204">
      <w:pPr>
        <w:rPr>
          <w:rFonts w:ascii="Times New Roman" w:eastAsia="Calibri" w:hAnsi="Times New Roman" w:cs="Times New Roman"/>
          <w:sz w:val="28"/>
          <w:szCs w:val="28"/>
          <w:lang w:eastAsia="x-none"/>
        </w:rPr>
      </w:pPr>
      <w:r w:rsidRPr="001164DE">
        <w:rPr>
          <w:rFonts w:ascii="Times New Roman" w:hAnsi="Times New Roman" w:cs="Times New Roman"/>
          <w:sz w:val="28"/>
          <w:szCs w:val="28"/>
        </w:rPr>
        <w:br w:type="page"/>
      </w:r>
    </w:p>
    <w:p w14:paraId="0C59EAF5" w14:textId="11BE0765" w:rsidR="002050D5" w:rsidRPr="00A051F5" w:rsidRDefault="005E4C0B" w:rsidP="002B7031">
      <w:pPr>
        <w:pStyle w:val="ListParagraph"/>
        <w:spacing w:line="312" w:lineRule="auto"/>
      </w:pPr>
      <w:r w:rsidRPr="001164DE">
        <w:rPr>
          <w:lang w:val="en-US"/>
        </w:rPr>
        <w:lastRenderedPageBreak/>
        <w:t>Xem chi tiết bình luận tin bài</w:t>
      </w:r>
    </w:p>
    <w:p w14:paraId="70978248" w14:textId="77777777" w:rsidR="005E4C0B" w:rsidRPr="001164DE" w:rsidRDefault="005E4C0B" w:rsidP="002B7031">
      <w:pPr>
        <w:pStyle w:val="ListParagraph"/>
        <w:keepNext/>
        <w:numPr>
          <w:ilvl w:val="0"/>
          <w:numId w:val="0"/>
        </w:numPr>
        <w:spacing w:line="312" w:lineRule="auto"/>
        <w:jc w:val="center"/>
      </w:pPr>
      <w:r w:rsidRPr="001164DE">
        <w:rPr>
          <w:noProof/>
          <w:lang w:val="en-US" w:eastAsia="en-US"/>
        </w:rPr>
        <w:drawing>
          <wp:inline distT="0" distB="0" distL="0" distR="0" wp14:anchorId="1A9638EF" wp14:editId="1012E020">
            <wp:extent cx="3916680" cy="4572000"/>
            <wp:effectExtent l="0" t="0" r="762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916680" cy="4572000"/>
                    </a:xfrm>
                    <a:prstGeom prst="rect">
                      <a:avLst/>
                    </a:prstGeom>
                    <a:noFill/>
                    <a:ln>
                      <a:noFill/>
                    </a:ln>
                  </pic:spPr>
                </pic:pic>
              </a:graphicData>
            </a:graphic>
          </wp:inline>
        </w:drawing>
      </w:r>
    </w:p>
    <w:p w14:paraId="7F6DF6B8" w14:textId="3E5E21C0" w:rsidR="005E4C0B" w:rsidRPr="001164DE" w:rsidRDefault="005E4C0B" w:rsidP="002B7031">
      <w:pPr>
        <w:pStyle w:val="Caption"/>
        <w:spacing w:line="312" w:lineRule="auto"/>
        <w:rPr>
          <w:rFonts w:eastAsiaTheme="minorHAnsi"/>
          <w:sz w:val="28"/>
          <w:szCs w:val="28"/>
        </w:rPr>
      </w:pPr>
      <w:r w:rsidRPr="001164DE">
        <w:rPr>
          <w:sz w:val="28"/>
          <w:szCs w:val="28"/>
        </w:rPr>
        <w:t xml:space="preserve">Giao diện </w:t>
      </w:r>
      <w:r w:rsidRPr="001164DE">
        <w:rPr>
          <w:sz w:val="28"/>
          <w:szCs w:val="28"/>
        </w:rPr>
        <w:fldChar w:fldCharType="begin"/>
      </w:r>
      <w:r w:rsidRPr="001164DE">
        <w:rPr>
          <w:sz w:val="28"/>
          <w:szCs w:val="28"/>
        </w:rPr>
        <w:instrText xml:space="preserve"> SEQ Giao_diện \* ARABIC </w:instrText>
      </w:r>
      <w:r w:rsidRPr="001164DE">
        <w:rPr>
          <w:sz w:val="28"/>
          <w:szCs w:val="28"/>
        </w:rPr>
        <w:fldChar w:fldCharType="separate"/>
      </w:r>
      <w:r w:rsidR="0045178B">
        <w:rPr>
          <w:noProof/>
          <w:sz w:val="28"/>
          <w:szCs w:val="28"/>
        </w:rPr>
        <w:t>42</w:t>
      </w:r>
      <w:r w:rsidRPr="001164DE">
        <w:rPr>
          <w:noProof/>
          <w:sz w:val="28"/>
          <w:szCs w:val="28"/>
        </w:rPr>
        <w:fldChar w:fldCharType="end"/>
      </w:r>
      <w:r w:rsidRPr="001164DE">
        <w:rPr>
          <w:sz w:val="28"/>
          <w:szCs w:val="28"/>
        </w:rPr>
        <w:t>: Xem chi tiết bình luận theo tin bài</w:t>
      </w:r>
    </w:p>
    <w:p w14:paraId="389EE6B5" w14:textId="77777777" w:rsidR="005E4C0B" w:rsidRPr="001164DE" w:rsidRDefault="00A929B0" w:rsidP="002B7031">
      <w:pPr>
        <w:pStyle w:val="Style2"/>
        <w:spacing w:line="312" w:lineRule="auto"/>
      </w:pPr>
      <w:r w:rsidRPr="001164DE">
        <w:t>Thiết kế trường dữ liệu</w:t>
      </w:r>
    </w:p>
    <w:tbl>
      <w:tblPr>
        <w:tblStyle w:val="TableGrid"/>
        <w:tblW w:w="0" w:type="auto"/>
        <w:tblInd w:w="-5" w:type="dxa"/>
        <w:tblLook w:val="04A0" w:firstRow="1" w:lastRow="0" w:firstColumn="1" w:lastColumn="0" w:noHBand="0" w:noVBand="1"/>
      </w:tblPr>
      <w:tblGrid>
        <w:gridCol w:w="805"/>
        <w:gridCol w:w="1410"/>
        <w:gridCol w:w="1487"/>
        <w:gridCol w:w="977"/>
        <w:gridCol w:w="1608"/>
        <w:gridCol w:w="2779"/>
      </w:tblGrid>
      <w:tr w:rsidR="00A929B0" w:rsidRPr="001164DE" w14:paraId="03B73E57" w14:textId="77777777" w:rsidTr="0043524D">
        <w:trPr>
          <w:tblHeader/>
        </w:trPr>
        <w:tc>
          <w:tcPr>
            <w:tcW w:w="810" w:type="dxa"/>
            <w:tcBorders>
              <w:top w:val="single" w:sz="4" w:space="0" w:color="auto"/>
              <w:left w:val="single" w:sz="4" w:space="0" w:color="auto"/>
              <w:bottom w:val="single" w:sz="4" w:space="0" w:color="auto"/>
              <w:right w:val="single" w:sz="4" w:space="0" w:color="auto"/>
            </w:tcBorders>
            <w:shd w:val="clear" w:color="auto" w:fill="E7E6E6" w:themeFill="background2"/>
          </w:tcPr>
          <w:p w14:paraId="43057CF4" w14:textId="77777777" w:rsidR="00A929B0" w:rsidRPr="001164DE" w:rsidRDefault="00A929B0" w:rsidP="002B7031">
            <w:pPr>
              <w:spacing w:line="312" w:lineRule="auto"/>
              <w:jc w:val="center"/>
              <w:rPr>
                <w:rFonts w:ascii="Times New Roman" w:hAnsi="Times New Roman"/>
                <w:b/>
                <w:sz w:val="28"/>
                <w:szCs w:val="28"/>
              </w:rPr>
            </w:pPr>
            <w:r w:rsidRPr="001164DE">
              <w:rPr>
                <w:rFonts w:ascii="Times New Roman" w:hAnsi="Times New Roman"/>
                <w:b/>
                <w:sz w:val="28"/>
                <w:szCs w:val="28"/>
              </w:rPr>
              <w:t>STT</w:t>
            </w:r>
          </w:p>
        </w:tc>
        <w:tc>
          <w:tcPr>
            <w:tcW w:w="1440"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44977641" w14:textId="77777777" w:rsidR="00A929B0" w:rsidRPr="001164DE" w:rsidRDefault="00A929B0"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Thông tin</w:t>
            </w:r>
          </w:p>
        </w:tc>
        <w:tc>
          <w:tcPr>
            <w:tcW w:w="1530"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01A07EBF" w14:textId="77777777" w:rsidR="00A929B0" w:rsidRPr="001164DE" w:rsidRDefault="00A929B0"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Kiểu dữ liệu</w:t>
            </w:r>
          </w:p>
        </w:tc>
        <w:tc>
          <w:tcPr>
            <w:tcW w:w="990"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052B24C8" w14:textId="77777777" w:rsidR="00A929B0" w:rsidRPr="001164DE" w:rsidRDefault="00A929B0"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Bắt buộc</w:t>
            </w:r>
          </w:p>
        </w:tc>
        <w:tc>
          <w:tcPr>
            <w:tcW w:w="1670"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632EB365" w14:textId="77777777" w:rsidR="00A929B0" w:rsidRPr="001164DE" w:rsidRDefault="00A929B0"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Mặc định</w:t>
            </w:r>
          </w:p>
        </w:tc>
        <w:tc>
          <w:tcPr>
            <w:tcW w:w="2915"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11A50B82" w14:textId="77777777" w:rsidR="00A929B0" w:rsidRPr="001164DE" w:rsidRDefault="000F75C5"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 xml:space="preserve">Ràng </w:t>
            </w:r>
            <w:r w:rsidRPr="001164DE">
              <w:rPr>
                <w:rFonts w:ascii="Times New Roman" w:hAnsi="Times New Roman"/>
                <w:b/>
                <w:sz w:val="28"/>
                <w:szCs w:val="28"/>
              </w:rPr>
              <w:t>buộc</w:t>
            </w:r>
          </w:p>
        </w:tc>
      </w:tr>
      <w:tr w:rsidR="008854A7" w:rsidRPr="001164DE" w14:paraId="263DF9F3" w14:textId="77777777" w:rsidTr="0043524D">
        <w:tc>
          <w:tcPr>
            <w:tcW w:w="810" w:type="dxa"/>
            <w:tcBorders>
              <w:top w:val="single" w:sz="4" w:space="0" w:color="auto"/>
              <w:left w:val="single" w:sz="4" w:space="0" w:color="auto"/>
              <w:bottom w:val="single" w:sz="4" w:space="0" w:color="auto"/>
              <w:right w:val="single" w:sz="4" w:space="0" w:color="auto"/>
            </w:tcBorders>
            <w:shd w:val="clear" w:color="auto" w:fill="FFFFFF" w:themeFill="background1"/>
          </w:tcPr>
          <w:p w14:paraId="27DF475B" w14:textId="77777777" w:rsidR="008854A7" w:rsidRPr="001164DE" w:rsidRDefault="008854A7" w:rsidP="002B7031">
            <w:pPr>
              <w:spacing w:line="312" w:lineRule="auto"/>
              <w:jc w:val="center"/>
              <w:rPr>
                <w:rFonts w:ascii="Times New Roman" w:hAnsi="Times New Roman"/>
                <w:sz w:val="28"/>
                <w:szCs w:val="28"/>
              </w:rPr>
            </w:pPr>
            <w:r w:rsidRPr="001164DE">
              <w:rPr>
                <w:rFonts w:ascii="Times New Roman" w:hAnsi="Times New Roman"/>
                <w:sz w:val="28"/>
                <w:szCs w:val="28"/>
              </w:rPr>
              <w:t>1</w:t>
            </w:r>
          </w:p>
        </w:tc>
        <w:tc>
          <w:tcPr>
            <w:tcW w:w="144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BC126EE" w14:textId="77777777" w:rsidR="008854A7" w:rsidRPr="001164DE" w:rsidRDefault="008854A7" w:rsidP="002B7031">
            <w:pPr>
              <w:spacing w:line="312" w:lineRule="auto"/>
              <w:rPr>
                <w:rFonts w:ascii="Times New Roman" w:hAnsi="Times New Roman"/>
                <w:sz w:val="28"/>
                <w:szCs w:val="28"/>
                <w:lang w:val="vi-VN"/>
              </w:rPr>
            </w:pPr>
            <w:r w:rsidRPr="001164DE">
              <w:rPr>
                <w:rFonts w:ascii="Times New Roman" w:hAnsi="Times New Roman"/>
                <w:sz w:val="28"/>
                <w:szCs w:val="28"/>
              </w:rPr>
              <w:t>H</w:t>
            </w:r>
            <w:r w:rsidRPr="001164DE">
              <w:rPr>
                <w:rFonts w:ascii="Times New Roman" w:hAnsi="Times New Roman"/>
                <w:sz w:val="28"/>
                <w:szCs w:val="28"/>
                <w:lang w:val="vi-VN"/>
              </w:rPr>
              <w:t>ọ tên</w:t>
            </w:r>
          </w:p>
        </w:tc>
        <w:tc>
          <w:tcPr>
            <w:tcW w:w="153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BFF4D20" w14:textId="77777777" w:rsidR="008854A7" w:rsidRPr="001164DE" w:rsidRDefault="008854A7" w:rsidP="002B7031">
            <w:pPr>
              <w:spacing w:line="312" w:lineRule="auto"/>
              <w:rPr>
                <w:rFonts w:ascii="Times New Roman" w:hAnsi="Times New Roman"/>
                <w:sz w:val="28"/>
                <w:szCs w:val="28"/>
                <w:lang w:val="vi-VN"/>
              </w:rPr>
            </w:pPr>
            <w:r w:rsidRPr="001164DE">
              <w:rPr>
                <w:rFonts w:ascii="Times New Roman" w:hAnsi="Times New Roman"/>
                <w:sz w:val="28"/>
                <w:szCs w:val="28"/>
              </w:rPr>
              <w:t>Chuỗi ký tự  (50)</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tcPr>
          <w:p w14:paraId="0C3ECE92" w14:textId="77777777" w:rsidR="008854A7" w:rsidRPr="001164DE" w:rsidRDefault="008854A7" w:rsidP="002B7031">
            <w:pPr>
              <w:spacing w:line="312" w:lineRule="auto"/>
              <w:jc w:val="center"/>
              <w:rPr>
                <w:rFonts w:ascii="Times New Roman" w:hAnsi="Times New Roman"/>
                <w:sz w:val="28"/>
                <w:szCs w:val="28"/>
                <w:lang w:val="vi-VN"/>
              </w:rPr>
            </w:pPr>
          </w:p>
        </w:tc>
        <w:tc>
          <w:tcPr>
            <w:tcW w:w="1670" w:type="dxa"/>
            <w:tcBorders>
              <w:top w:val="single" w:sz="4" w:space="0" w:color="auto"/>
              <w:left w:val="single" w:sz="4" w:space="0" w:color="auto"/>
              <w:bottom w:val="single" w:sz="4" w:space="0" w:color="auto"/>
              <w:right w:val="single" w:sz="4" w:space="0" w:color="auto"/>
            </w:tcBorders>
            <w:shd w:val="clear" w:color="auto" w:fill="FFFFFF" w:themeFill="background1"/>
          </w:tcPr>
          <w:p w14:paraId="608779F3" w14:textId="77777777" w:rsidR="008854A7" w:rsidRPr="001164DE" w:rsidRDefault="008854A7" w:rsidP="002B7031">
            <w:pPr>
              <w:spacing w:line="312" w:lineRule="auto"/>
              <w:jc w:val="center"/>
              <w:rPr>
                <w:rFonts w:ascii="Times New Roman" w:hAnsi="Times New Roman"/>
                <w:sz w:val="28"/>
                <w:szCs w:val="28"/>
                <w:lang w:val="vi-VN"/>
              </w:rPr>
            </w:pPr>
          </w:p>
        </w:tc>
        <w:tc>
          <w:tcPr>
            <w:tcW w:w="291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85E40FC" w14:textId="77777777" w:rsidR="008854A7" w:rsidRPr="001164DE" w:rsidRDefault="008854A7" w:rsidP="00A44A2C">
            <w:pPr>
              <w:spacing w:line="312" w:lineRule="auto"/>
              <w:jc w:val="both"/>
              <w:rPr>
                <w:rFonts w:ascii="Times New Roman" w:hAnsi="Times New Roman"/>
                <w:sz w:val="28"/>
                <w:szCs w:val="28"/>
              </w:rPr>
            </w:pPr>
            <w:r w:rsidRPr="001164DE">
              <w:rPr>
                <w:rFonts w:ascii="Times New Roman" w:hAnsi="Times New Roman"/>
                <w:sz w:val="28"/>
                <w:szCs w:val="28"/>
              </w:rPr>
              <w:t>Chỉ hiển thị, không cho phép sửa</w:t>
            </w:r>
          </w:p>
          <w:p w14:paraId="62EFD7FD" w14:textId="77777777" w:rsidR="008854A7" w:rsidRPr="001164DE" w:rsidRDefault="008854A7" w:rsidP="00A44A2C">
            <w:pPr>
              <w:spacing w:line="312" w:lineRule="auto"/>
              <w:jc w:val="both"/>
              <w:rPr>
                <w:rFonts w:ascii="Times New Roman" w:hAnsi="Times New Roman"/>
                <w:sz w:val="28"/>
                <w:szCs w:val="28"/>
              </w:rPr>
            </w:pPr>
            <w:r w:rsidRPr="001164DE">
              <w:rPr>
                <w:rFonts w:ascii="Times New Roman" w:hAnsi="Times New Roman"/>
                <w:sz w:val="28"/>
                <w:szCs w:val="28"/>
              </w:rPr>
              <w:t>Hiển thị họ tên người gửi bình luận</w:t>
            </w:r>
          </w:p>
        </w:tc>
      </w:tr>
      <w:tr w:rsidR="008854A7" w:rsidRPr="001164DE" w14:paraId="6B5FB3DC" w14:textId="77777777" w:rsidTr="0043524D">
        <w:tc>
          <w:tcPr>
            <w:tcW w:w="810" w:type="dxa"/>
            <w:tcBorders>
              <w:top w:val="single" w:sz="4" w:space="0" w:color="auto"/>
              <w:left w:val="single" w:sz="4" w:space="0" w:color="auto"/>
              <w:bottom w:val="single" w:sz="4" w:space="0" w:color="auto"/>
              <w:right w:val="single" w:sz="4" w:space="0" w:color="auto"/>
            </w:tcBorders>
            <w:shd w:val="clear" w:color="auto" w:fill="FFFFFF" w:themeFill="background1"/>
          </w:tcPr>
          <w:p w14:paraId="32AAAE7A" w14:textId="77777777" w:rsidR="008854A7" w:rsidRPr="001164DE" w:rsidRDefault="008854A7" w:rsidP="002B7031">
            <w:pPr>
              <w:spacing w:line="312" w:lineRule="auto"/>
              <w:jc w:val="center"/>
              <w:rPr>
                <w:rFonts w:ascii="Times New Roman" w:hAnsi="Times New Roman"/>
                <w:sz w:val="28"/>
                <w:szCs w:val="28"/>
              </w:rPr>
            </w:pPr>
            <w:r w:rsidRPr="001164DE">
              <w:rPr>
                <w:rFonts w:ascii="Times New Roman" w:hAnsi="Times New Roman"/>
                <w:sz w:val="28"/>
                <w:szCs w:val="28"/>
              </w:rPr>
              <w:t>2</w:t>
            </w:r>
          </w:p>
        </w:tc>
        <w:tc>
          <w:tcPr>
            <w:tcW w:w="144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8F457EF" w14:textId="77777777" w:rsidR="008854A7" w:rsidRPr="001164DE" w:rsidRDefault="008854A7" w:rsidP="002B7031">
            <w:pPr>
              <w:spacing w:line="312" w:lineRule="auto"/>
              <w:rPr>
                <w:rFonts w:ascii="Times New Roman" w:hAnsi="Times New Roman"/>
                <w:sz w:val="28"/>
                <w:szCs w:val="28"/>
                <w:lang w:val="vi-VN"/>
              </w:rPr>
            </w:pPr>
            <w:r w:rsidRPr="001164DE">
              <w:rPr>
                <w:rFonts w:ascii="Times New Roman" w:hAnsi="Times New Roman"/>
                <w:sz w:val="28"/>
                <w:szCs w:val="28"/>
              </w:rPr>
              <w:t>E</w:t>
            </w:r>
            <w:r w:rsidRPr="001164DE">
              <w:rPr>
                <w:rFonts w:ascii="Times New Roman" w:hAnsi="Times New Roman"/>
                <w:sz w:val="28"/>
                <w:szCs w:val="28"/>
                <w:lang w:val="vi-VN"/>
              </w:rPr>
              <w:t>mail</w:t>
            </w:r>
          </w:p>
        </w:tc>
        <w:tc>
          <w:tcPr>
            <w:tcW w:w="153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0DE4EF5" w14:textId="77777777" w:rsidR="008854A7" w:rsidRPr="001164DE" w:rsidRDefault="008854A7" w:rsidP="002B7031">
            <w:pPr>
              <w:spacing w:line="312" w:lineRule="auto"/>
              <w:rPr>
                <w:rFonts w:ascii="Times New Roman" w:hAnsi="Times New Roman"/>
                <w:sz w:val="28"/>
                <w:szCs w:val="28"/>
                <w:lang w:val="vi-VN"/>
              </w:rPr>
            </w:pPr>
            <w:r w:rsidRPr="001164DE">
              <w:rPr>
                <w:rFonts w:ascii="Times New Roman" w:hAnsi="Times New Roman"/>
                <w:sz w:val="28"/>
                <w:szCs w:val="28"/>
              </w:rPr>
              <w:t>Chuỗi ký tự (50)</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tcPr>
          <w:p w14:paraId="5B87CC64" w14:textId="77777777" w:rsidR="008854A7" w:rsidRPr="001164DE" w:rsidRDefault="008854A7" w:rsidP="002B7031">
            <w:pPr>
              <w:spacing w:line="312" w:lineRule="auto"/>
              <w:jc w:val="center"/>
              <w:rPr>
                <w:rFonts w:ascii="Times New Roman" w:hAnsi="Times New Roman"/>
                <w:sz w:val="28"/>
                <w:szCs w:val="28"/>
                <w:lang w:val="vi-VN"/>
              </w:rPr>
            </w:pPr>
          </w:p>
        </w:tc>
        <w:tc>
          <w:tcPr>
            <w:tcW w:w="1670" w:type="dxa"/>
            <w:tcBorders>
              <w:top w:val="single" w:sz="4" w:space="0" w:color="auto"/>
              <w:left w:val="single" w:sz="4" w:space="0" w:color="auto"/>
              <w:bottom w:val="single" w:sz="4" w:space="0" w:color="auto"/>
              <w:right w:val="single" w:sz="4" w:space="0" w:color="auto"/>
            </w:tcBorders>
            <w:shd w:val="clear" w:color="auto" w:fill="FFFFFF" w:themeFill="background1"/>
          </w:tcPr>
          <w:p w14:paraId="03B90BCC" w14:textId="77777777" w:rsidR="008854A7" w:rsidRPr="001164DE" w:rsidRDefault="008854A7" w:rsidP="002B7031">
            <w:pPr>
              <w:spacing w:line="312" w:lineRule="auto"/>
              <w:jc w:val="center"/>
              <w:rPr>
                <w:rFonts w:ascii="Times New Roman" w:hAnsi="Times New Roman"/>
                <w:sz w:val="28"/>
                <w:szCs w:val="28"/>
                <w:lang w:val="vi-VN"/>
              </w:rPr>
            </w:pPr>
          </w:p>
        </w:tc>
        <w:tc>
          <w:tcPr>
            <w:tcW w:w="291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D064110" w14:textId="77777777" w:rsidR="008854A7" w:rsidRPr="001164DE" w:rsidRDefault="008854A7" w:rsidP="00A44A2C">
            <w:pPr>
              <w:spacing w:line="312" w:lineRule="auto"/>
              <w:jc w:val="both"/>
              <w:rPr>
                <w:rFonts w:ascii="Times New Roman" w:hAnsi="Times New Roman"/>
                <w:sz w:val="28"/>
                <w:szCs w:val="28"/>
              </w:rPr>
            </w:pPr>
            <w:r w:rsidRPr="001164DE">
              <w:rPr>
                <w:rFonts w:ascii="Times New Roman" w:hAnsi="Times New Roman"/>
                <w:sz w:val="28"/>
                <w:szCs w:val="28"/>
              </w:rPr>
              <w:t>Chỉ hiển thị, không cho phép sửa</w:t>
            </w:r>
          </w:p>
          <w:p w14:paraId="23FAE63F" w14:textId="77777777" w:rsidR="008854A7" w:rsidRPr="001164DE" w:rsidRDefault="008854A7" w:rsidP="00A44A2C">
            <w:pPr>
              <w:spacing w:line="312" w:lineRule="auto"/>
              <w:jc w:val="both"/>
              <w:rPr>
                <w:rFonts w:ascii="Times New Roman" w:hAnsi="Times New Roman"/>
                <w:sz w:val="28"/>
                <w:szCs w:val="28"/>
              </w:rPr>
            </w:pPr>
            <w:r w:rsidRPr="001164DE">
              <w:rPr>
                <w:rFonts w:ascii="Times New Roman" w:hAnsi="Times New Roman"/>
                <w:sz w:val="28"/>
                <w:szCs w:val="28"/>
              </w:rPr>
              <w:t>Hiển thị email người gửi bình luận</w:t>
            </w:r>
          </w:p>
        </w:tc>
      </w:tr>
      <w:tr w:rsidR="008854A7" w:rsidRPr="001164DE" w14:paraId="5678DD2D" w14:textId="77777777" w:rsidTr="0043524D">
        <w:tc>
          <w:tcPr>
            <w:tcW w:w="810" w:type="dxa"/>
            <w:tcBorders>
              <w:top w:val="single" w:sz="4" w:space="0" w:color="auto"/>
              <w:left w:val="single" w:sz="4" w:space="0" w:color="auto"/>
              <w:bottom w:val="single" w:sz="4" w:space="0" w:color="auto"/>
              <w:right w:val="single" w:sz="4" w:space="0" w:color="auto"/>
            </w:tcBorders>
            <w:shd w:val="clear" w:color="auto" w:fill="FFFFFF" w:themeFill="background1"/>
          </w:tcPr>
          <w:p w14:paraId="5183E8DF" w14:textId="77777777" w:rsidR="008854A7" w:rsidRPr="001164DE" w:rsidRDefault="008854A7" w:rsidP="002B7031">
            <w:pPr>
              <w:spacing w:line="312" w:lineRule="auto"/>
              <w:jc w:val="center"/>
              <w:rPr>
                <w:rFonts w:ascii="Times New Roman" w:hAnsi="Times New Roman"/>
                <w:sz w:val="28"/>
                <w:szCs w:val="28"/>
              </w:rPr>
            </w:pPr>
            <w:r w:rsidRPr="001164DE">
              <w:rPr>
                <w:rFonts w:ascii="Times New Roman" w:hAnsi="Times New Roman"/>
                <w:sz w:val="28"/>
                <w:szCs w:val="28"/>
              </w:rPr>
              <w:t>3</w:t>
            </w:r>
          </w:p>
        </w:tc>
        <w:tc>
          <w:tcPr>
            <w:tcW w:w="144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C8986DB" w14:textId="77777777" w:rsidR="008854A7" w:rsidRPr="001164DE" w:rsidRDefault="008854A7" w:rsidP="002B7031">
            <w:pPr>
              <w:spacing w:line="312" w:lineRule="auto"/>
              <w:rPr>
                <w:rFonts w:ascii="Times New Roman" w:hAnsi="Times New Roman"/>
                <w:sz w:val="28"/>
                <w:szCs w:val="28"/>
              </w:rPr>
            </w:pPr>
            <w:r w:rsidRPr="001164DE">
              <w:rPr>
                <w:rFonts w:ascii="Times New Roman" w:hAnsi="Times New Roman"/>
                <w:sz w:val="28"/>
                <w:szCs w:val="28"/>
              </w:rPr>
              <w:t>Ngày tạo</w:t>
            </w:r>
          </w:p>
        </w:tc>
        <w:tc>
          <w:tcPr>
            <w:tcW w:w="153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3076336" w14:textId="77777777" w:rsidR="008854A7" w:rsidRPr="001164DE" w:rsidRDefault="008854A7" w:rsidP="002B7031">
            <w:pPr>
              <w:spacing w:line="312" w:lineRule="auto"/>
              <w:rPr>
                <w:rFonts w:ascii="Times New Roman" w:hAnsi="Times New Roman"/>
                <w:sz w:val="28"/>
                <w:szCs w:val="28"/>
              </w:rPr>
            </w:pPr>
            <w:r w:rsidRPr="001164DE">
              <w:rPr>
                <w:rFonts w:ascii="Times New Roman" w:hAnsi="Times New Roman"/>
                <w:sz w:val="28"/>
                <w:szCs w:val="28"/>
              </w:rPr>
              <w:t>Ngày tháng</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tcPr>
          <w:p w14:paraId="5D75FEC9" w14:textId="77777777" w:rsidR="008854A7" w:rsidRPr="001164DE" w:rsidRDefault="008854A7" w:rsidP="002B7031">
            <w:pPr>
              <w:spacing w:line="312" w:lineRule="auto"/>
              <w:jc w:val="center"/>
              <w:rPr>
                <w:rFonts w:ascii="Times New Roman" w:hAnsi="Times New Roman"/>
                <w:sz w:val="28"/>
                <w:szCs w:val="28"/>
                <w:lang w:val="vi-VN"/>
              </w:rPr>
            </w:pPr>
          </w:p>
        </w:tc>
        <w:tc>
          <w:tcPr>
            <w:tcW w:w="1670" w:type="dxa"/>
            <w:tcBorders>
              <w:top w:val="single" w:sz="4" w:space="0" w:color="auto"/>
              <w:left w:val="single" w:sz="4" w:space="0" w:color="auto"/>
              <w:bottom w:val="single" w:sz="4" w:space="0" w:color="auto"/>
              <w:right w:val="single" w:sz="4" w:space="0" w:color="auto"/>
            </w:tcBorders>
            <w:shd w:val="clear" w:color="auto" w:fill="FFFFFF" w:themeFill="background1"/>
          </w:tcPr>
          <w:p w14:paraId="12BC3BA4" w14:textId="77777777" w:rsidR="008854A7" w:rsidRPr="001164DE" w:rsidRDefault="008854A7" w:rsidP="002B7031">
            <w:pPr>
              <w:spacing w:line="312" w:lineRule="auto"/>
              <w:jc w:val="center"/>
              <w:rPr>
                <w:rFonts w:ascii="Times New Roman" w:hAnsi="Times New Roman"/>
                <w:sz w:val="28"/>
                <w:szCs w:val="28"/>
                <w:lang w:val="vi-VN"/>
              </w:rPr>
            </w:pPr>
          </w:p>
        </w:tc>
        <w:tc>
          <w:tcPr>
            <w:tcW w:w="291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A48B527" w14:textId="77777777" w:rsidR="008854A7" w:rsidRPr="001164DE" w:rsidRDefault="008854A7" w:rsidP="00A44A2C">
            <w:pPr>
              <w:spacing w:line="312" w:lineRule="auto"/>
              <w:jc w:val="both"/>
              <w:rPr>
                <w:rFonts w:ascii="Times New Roman" w:hAnsi="Times New Roman"/>
                <w:sz w:val="28"/>
                <w:szCs w:val="28"/>
                <w:lang w:val="vi-VN"/>
              </w:rPr>
            </w:pPr>
            <w:r w:rsidRPr="001164DE">
              <w:rPr>
                <w:rFonts w:ascii="Times New Roman" w:hAnsi="Times New Roman"/>
                <w:sz w:val="28"/>
                <w:szCs w:val="28"/>
              </w:rPr>
              <w:t>Chỉ hiển thị, không cho phép sửa</w:t>
            </w:r>
          </w:p>
          <w:p w14:paraId="325A8A50" w14:textId="77777777" w:rsidR="008854A7" w:rsidRPr="001164DE" w:rsidRDefault="008854A7" w:rsidP="00A44A2C">
            <w:pPr>
              <w:spacing w:line="312" w:lineRule="auto"/>
              <w:jc w:val="both"/>
              <w:rPr>
                <w:rFonts w:ascii="Times New Roman" w:hAnsi="Times New Roman"/>
                <w:sz w:val="28"/>
                <w:szCs w:val="28"/>
                <w:lang w:val="vi-VN"/>
              </w:rPr>
            </w:pPr>
            <w:r w:rsidRPr="001164DE">
              <w:rPr>
                <w:rFonts w:ascii="Times New Roman" w:hAnsi="Times New Roman"/>
                <w:sz w:val="28"/>
                <w:szCs w:val="28"/>
                <w:lang w:val="vi-VN"/>
              </w:rPr>
              <w:lastRenderedPageBreak/>
              <w:t xml:space="preserve">Hiển thị thời gian gửi bình luận </w:t>
            </w:r>
          </w:p>
        </w:tc>
      </w:tr>
      <w:tr w:rsidR="008854A7" w:rsidRPr="001164DE" w14:paraId="7593577C" w14:textId="77777777" w:rsidTr="0043524D">
        <w:tc>
          <w:tcPr>
            <w:tcW w:w="810" w:type="dxa"/>
            <w:tcBorders>
              <w:top w:val="single" w:sz="4" w:space="0" w:color="auto"/>
              <w:left w:val="single" w:sz="4" w:space="0" w:color="auto"/>
              <w:bottom w:val="single" w:sz="4" w:space="0" w:color="auto"/>
              <w:right w:val="single" w:sz="4" w:space="0" w:color="auto"/>
            </w:tcBorders>
            <w:shd w:val="clear" w:color="auto" w:fill="FFFFFF" w:themeFill="background1"/>
          </w:tcPr>
          <w:p w14:paraId="75C9F770" w14:textId="77777777" w:rsidR="008854A7" w:rsidRPr="001164DE" w:rsidRDefault="008854A7" w:rsidP="002B7031">
            <w:pPr>
              <w:spacing w:line="312" w:lineRule="auto"/>
              <w:jc w:val="center"/>
              <w:rPr>
                <w:rFonts w:ascii="Times New Roman" w:hAnsi="Times New Roman"/>
                <w:sz w:val="28"/>
                <w:szCs w:val="28"/>
              </w:rPr>
            </w:pPr>
            <w:r w:rsidRPr="001164DE">
              <w:rPr>
                <w:rFonts w:ascii="Times New Roman" w:hAnsi="Times New Roman"/>
                <w:sz w:val="28"/>
                <w:szCs w:val="28"/>
              </w:rPr>
              <w:lastRenderedPageBreak/>
              <w:t>4</w:t>
            </w:r>
          </w:p>
        </w:tc>
        <w:tc>
          <w:tcPr>
            <w:tcW w:w="144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02679B3" w14:textId="77777777" w:rsidR="008854A7" w:rsidRPr="001164DE" w:rsidRDefault="008854A7" w:rsidP="002B7031">
            <w:pPr>
              <w:spacing w:line="312" w:lineRule="auto"/>
              <w:rPr>
                <w:rFonts w:ascii="Times New Roman" w:hAnsi="Times New Roman"/>
                <w:sz w:val="28"/>
                <w:szCs w:val="28"/>
                <w:lang w:val="vi-VN"/>
              </w:rPr>
            </w:pPr>
            <w:r w:rsidRPr="001164DE">
              <w:rPr>
                <w:rFonts w:ascii="Times New Roman" w:hAnsi="Times New Roman"/>
                <w:sz w:val="28"/>
                <w:szCs w:val="28"/>
              </w:rPr>
              <w:t>Nội dung bình luận</w:t>
            </w:r>
          </w:p>
        </w:tc>
        <w:tc>
          <w:tcPr>
            <w:tcW w:w="153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F17A52A" w14:textId="77777777" w:rsidR="008854A7" w:rsidRPr="001164DE" w:rsidRDefault="008854A7" w:rsidP="002B7031">
            <w:pPr>
              <w:spacing w:line="312" w:lineRule="auto"/>
              <w:rPr>
                <w:rFonts w:ascii="Times New Roman" w:hAnsi="Times New Roman"/>
                <w:sz w:val="28"/>
                <w:szCs w:val="28"/>
              </w:rPr>
            </w:pPr>
            <w:r w:rsidRPr="001164DE">
              <w:rPr>
                <w:rFonts w:ascii="Times New Roman" w:hAnsi="Times New Roman"/>
                <w:sz w:val="28"/>
                <w:szCs w:val="28"/>
              </w:rPr>
              <w:t>Chuỗi ký tự (500)</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tcPr>
          <w:p w14:paraId="09280DA2" w14:textId="77777777" w:rsidR="008854A7" w:rsidRPr="001164DE" w:rsidRDefault="008854A7" w:rsidP="002B7031">
            <w:pPr>
              <w:spacing w:line="312" w:lineRule="auto"/>
              <w:jc w:val="center"/>
              <w:rPr>
                <w:rFonts w:ascii="Times New Roman" w:hAnsi="Times New Roman"/>
                <w:sz w:val="28"/>
                <w:szCs w:val="28"/>
                <w:lang w:val="vi-VN"/>
              </w:rPr>
            </w:pPr>
          </w:p>
        </w:tc>
        <w:tc>
          <w:tcPr>
            <w:tcW w:w="1670" w:type="dxa"/>
            <w:tcBorders>
              <w:top w:val="single" w:sz="4" w:space="0" w:color="auto"/>
              <w:left w:val="single" w:sz="4" w:space="0" w:color="auto"/>
              <w:bottom w:val="single" w:sz="4" w:space="0" w:color="auto"/>
              <w:right w:val="single" w:sz="4" w:space="0" w:color="auto"/>
            </w:tcBorders>
            <w:shd w:val="clear" w:color="auto" w:fill="FFFFFF" w:themeFill="background1"/>
          </w:tcPr>
          <w:p w14:paraId="609FBD5E" w14:textId="77777777" w:rsidR="008854A7" w:rsidRPr="001164DE" w:rsidRDefault="008854A7" w:rsidP="002B7031">
            <w:pPr>
              <w:spacing w:line="312" w:lineRule="auto"/>
              <w:jc w:val="center"/>
              <w:rPr>
                <w:rFonts w:ascii="Times New Roman" w:hAnsi="Times New Roman"/>
                <w:sz w:val="28"/>
                <w:szCs w:val="28"/>
                <w:lang w:val="vi-VN"/>
              </w:rPr>
            </w:pPr>
          </w:p>
        </w:tc>
        <w:tc>
          <w:tcPr>
            <w:tcW w:w="291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B309DDB" w14:textId="77777777" w:rsidR="008854A7" w:rsidRPr="001164DE" w:rsidRDefault="008854A7" w:rsidP="00A44A2C">
            <w:pPr>
              <w:spacing w:line="312" w:lineRule="auto"/>
              <w:jc w:val="both"/>
              <w:rPr>
                <w:rFonts w:ascii="Times New Roman" w:hAnsi="Times New Roman"/>
                <w:sz w:val="28"/>
                <w:szCs w:val="28"/>
              </w:rPr>
            </w:pPr>
            <w:r w:rsidRPr="001164DE">
              <w:rPr>
                <w:rFonts w:ascii="Times New Roman" w:hAnsi="Times New Roman"/>
                <w:sz w:val="28"/>
                <w:szCs w:val="28"/>
              </w:rPr>
              <w:t>Chỉ hiển thị, không cho phép sửa</w:t>
            </w:r>
          </w:p>
          <w:p w14:paraId="4324CB2D" w14:textId="77777777" w:rsidR="008854A7" w:rsidRPr="001164DE" w:rsidRDefault="008854A7" w:rsidP="00A44A2C">
            <w:pPr>
              <w:spacing w:line="312" w:lineRule="auto"/>
              <w:jc w:val="both"/>
              <w:rPr>
                <w:rFonts w:ascii="Times New Roman" w:hAnsi="Times New Roman"/>
                <w:sz w:val="28"/>
                <w:szCs w:val="28"/>
                <w:lang w:val="vi-VN"/>
              </w:rPr>
            </w:pPr>
            <w:r w:rsidRPr="001164DE">
              <w:rPr>
                <w:rFonts w:ascii="Times New Roman" w:hAnsi="Times New Roman"/>
                <w:sz w:val="28"/>
                <w:szCs w:val="28"/>
              </w:rPr>
              <w:t xml:space="preserve">Hiển thị chi tiết nội dung bình luận </w:t>
            </w:r>
          </w:p>
        </w:tc>
      </w:tr>
    </w:tbl>
    <w:p w14:paraId="1A69E5E6" w14:textId="4E9879E2" w:rsidR="00A929B0" w:rsidRPr="001164DE" w:rsidRDefault="00A929B0" w:rsidP="002B7031">
      <w:pPr>
        <w:pStyle w:val="ListParagraph"/>
        <w:spacing w:line="312" w:lineRule="auto"/>
      </w:pPr>
      <w:r w:rsidRPr="001164DE">
        <w:rPr>
          <w:lang w:val="en-US"/>
        </w:rPr>
        <w:t>Phê duyệt</w:t>
      </w:r>
      <w:r w:rsidR="00FE020A" w:rsidRPr="001164DE">
        <w:rPr>
          <w:lang w:val="en-US"/>
        </w:rPr>
        <w:t xml:space="preserve"> bình luận</w:t>
      </w:r>
    </w:p>
    <w:p w14:paraId="6BA57222" w14:textId="77777777" w:rsidR="00A929B0" w:rsidRPr="001164DE" w:rsidRDefault="00A929B0" w:rsidP="002B7031">
      <w:pPr>
        <w:keepNext/>
        <w:spacing w:line="312" w:lineRule="auto"/>
        <w:jc w:val="center"/>
        <w:rPr>
          <w:rFonts w:ascii="Times New Roman" w:hAnsi="Times New Roman" w:cs="Times New Roman"/>
          <w:sz w:val="28"/>
          <w:szCs w:val="28"/>
        </w:rPr>
      </w:pPr>
      <w:r w:rsidRPr="001164DE">
        <w:rPr>
          <w:rFonts w:ascii="Times New Roman" w:hAnsi="Times New Roman" w:cs="Times New Roman"/>
          <w:noProof/>
          <w:sz w:val="28"/>
          <w:szCs w:val="28"/>
        </w:rPr>
        <w:drawing>
          <wp:inline distT="0" distB="0" distL="0" distR="0" wp14:anchorId="3A52AB72" wp14:editId="09EF3857">
            <wp:extent cx="3588588" cy="4267328"/>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589671" cy="4268616"/>
                    </a:xfrm>
                    <a:prstGeom prst="rect">
                      <a:avLst/>
                    </a:prstGeom>
                    <a:noFill/>
                    <a:ln>
                      <a:noFill/>
                    </a:ln>
                  </pic:spPr>
                </pic:pic>
              </a:graphicData>
            </a:graphic>
          </wp:inline>
        </w:drawing>
      </w:r>
    </w:p>
    <w:p w14:paraId="45186A6D" w14:textId="0C06D527" w:rsidR="00A929B0" w:rsidRPr="001164DE" w:rsidRDefault="00A929B0" w:rsidP="002B7031">
      <w:pPr>
        <w:pStyle w:val="Caption"/>
        <w:spacing w:line="312" w:lineRule="auto"/>
        <w:rPr>
          <w:rFonts w:eastAsiaTheme="minorHAnsi"/>
          <w:sz w:val="28"/>
          <w:szCs w:val="28"/>
        </w:rPr>
      </w:pPr>
      <w:r w:rsidRPr="001164DE">
        <w:rPr>
          <w:sz w:val="28"/>
          <w:szCs w:val="28"/>
        </w:rPr>
        <w:t xml:space="preserve">Giao diện </w:t>
      </w:r>
      <w:r w:rsidRPr="001164DE">
        <w:rPr>
          <w:sz w:val="28"/>
          <w:szCs w:val="28"/>
        </w:rPr>
        <w:fldChar w:fldCharType="begin"/>
      </w:r>
      <w:r w:rsidRPr="001164DE">
        <w:rPr>
          <w:sz w:val="28"/>
          <w:szCs w:val="28"/>
        </w:rPr>
        <w:instrText xml:space="preserve"> SEQ Giao_diện \* ARABIC </w:instrText>
      </w:r>
      <w:r w:rsidRPr="001164DE">
        <w:rPr>
          <w:sz w:val="28"/>
          <w:szCs w:val="28"/>
        </w:rPr>
        <w:fldChar w:fldCharType="separate"/>
      </w:r>
      <w:r w:rsidR="0045178B">
        <w:rPr>
          <w:noProof/>
          <w:sz w:val="28"/>
          <w:szCs w:val="28"/>
        </w:rPr>
        <w:t>43</w:t>
      </w:r>
      <w:r w:rsidRPr="001164DE">
        <w:rPr>
          <w:noProof/>
          <w:sz w:val="28"/>
          <w:szCs w:val="28"/>
        </w:rPr>
        <w:fldChar w:fldCharType="end"/>
      </w:r>
      <w:r w:rsidRPr="001164DE">
        <w:rPr>
          <w:sz w:val="28"/>
          <w:szCs w:val="28"/>
        </w:rPr>
        <w:t>: Phê duyệt/Từ chối bình luận</w:t>
      </w:r>
    </w:p>
    <w:p w14:paraId="295629B8" w14:textId="77777777" w:rsidR="009D3897" w:rsidRPr="001164DE" w:rsidRDefault="009D3897">
      <w:pPr>
        <w:rPr>
          <w:rFonts w:ascii="Times New Roman" w:eastAsia="Calibri" w:hAnsi="Times New Roman" w:cs="Times New Roman"/>
          <w:sz w:val="28"/>
          <w:szCs w:val="28"/>
        </w:rPr>
      </w:pPr>
      <w:r w:rsidRPr="001164DE">
        <w:rPr>
          <w:rFonts w:ascii="Times New Roman" w:hAnsi="Times New Roman" w:cs="Times New Roman"/>
          <w:sz w:val="28"/>
          <w:szCs w:val="28"/>
        </w:rPr>
        <w:br w:type="page"/>
      </w:r>
    </w:p>
    <w:p w14:paraId="54B7BCFA" w14:textId="70F2AFFB" w:rsidR="00A929B0" w:rsidRPr="001164DE" w:rsidRDefault="00A929B0" w:rsidP="002B7031">
      <w:pPr>
        <w:pStyle w:val="Style2"/>
        <w:spacing w:line="312" w:lineRule="auto"/>
      </w:pPr>
      <w:r w:rsidRPr="001164DE">
        <w:lastRenderedPageBreak/>
        <w:t>Thiết kế trường dữ liệu</w:t>
      </w:r>
    </w:p>
    <w:tbl>
      <w:tblPr>
        <w:tblStyle w:val="TableGrid"/>
        <w:tblW w:w="0" w:type="auto"/>
        <w:tblInd w:w="-5" w:type="dxa"/>
        <w:tblLook w:val="04A0" w:firstRow="1" w:lastRow="0" w:firstColumn="1" w:lastColumn="0" w:noHBand="0" w:noVBand="1"/>
      </w:tblPr>
      <w:tblGrid>
        <w:gridCol w:w="805"/>
        <w:gridCol w:w="1242"/>
        <w:gridCol w:w="1655"/>
        <w:gridCol w:w="893"/>
        <w:gridCol w:w="1226"/>
        <w:gridCol w:w="3245"/>
      </w:tblGrid>
      <w:tr w:rsidR="00A929B0" w:rsidRPr="001164DE" w14:paraId="3A77BBA4" w14:textId="77777777" w:rsidTr="0043524D">
        <w:trPr>
          <w:tblHeader/>
        </w:trPr>
        <w:tc>
          <w:tcPr>
            <w:tcW w:w="810" w:type="dxa"/>
            <w:tcBorders>
              <w:top w:val="single" w:sz="4" w:space="0" w:color="auto"/>
              <w:left w:val="single" w:sz="4" w:space="0" w:color="auto"/>
              <w:bottom w:val="single" w:sz="4" w:space="0" w:color="auto"/>
              <w:right w:val="single" w:sz="4" w:space="0" w:color="auto"/>
            </w:tcBorders>
            <w:shd w:val="clear" w:color="auto" w:fill="E7E6E6" w:themeFill="background2"/>
          </w:tcPr>
          <w:p w14:paraId="27D99372" w14:textId="77777777" w:rsidR="00A929B0" w:rsidRPr="001164DE" w:rsidRDefault="00A929B0" w:rsidP="002B7031">
            <w:pPr>
              <w:spacing w:line="312" w:lineRule="auto"/>
              <w:jc w:val="center"/>
              <w:rPr>
                <w:rFonts w:ascii="Times New Roman" w:hAnsi="Times New Roman"/>
                <w:b/>
                <w:sz w:val="28"/>
                <w:szCs w:val="28"/>
              </w:rPr>
            </w:pPr>
            <w:r w:rsidRPr="001164DE">
              <w:rPr>
                <w:rFonts w:ascii="Times New Roman" w:hAnsi="Times New Roman"/>
                <w:b/>
                <w:sz w:val="28"/>
                <w:szCs w:val="28"/>
              </w:rPr>
              <w:t>STT</w:t>
            </w:r>
          </w:p>
        </w:tc>
        <w:tc>
          <w:tcPr>
            <w:tcW w:w="1260"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60FA40F9" w14:textId="77777777" w:rsidR="00A929B0" w:rsidRPr="001164DE" w:rsidRDefault="00A929B0"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Thông tin</w:t>
            </w:r>
          </w:p>
        </w:tc>
        <w:tc>
          <w:tcPr>
            <w:tcW w:w="1710"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7B9B7203" w14:textId="77777777" w:rsidR="00A929B0" w:rsidRPr="001164DE" w:rsidRDefault="00A929B0"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Kiểu dữ liệu</w:t>
            </w:r>
          </w:p>
        </w:tc>
        <w:tc>
          <w:tcPr>
            <w:tcW w:w="900"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1571C9F7" w14:textId="77777777" w:rsidR="00A929B0" w:rsidRPr="001164DE" w:rsidRDefault="00A929B0"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Bắt buộc</w:t>
            </w:r>
          </w:p>
        </w:tc>
        <w:tc>
          <w:tcPr>
            <w:tcW w:w="1260"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495DB95C" w14:textId="77777777" w:rsidR="00A929B0" w:rsidRPr="001164DE" w:rsidRDefault="00A929B0"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Mặc định</w:t>
            </w:r>
          </w:p>
        </w:tc>
        <w:tc>
          <w:tcPr>
            <w:tcW w:w="3415"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2B9CD3D7" w14:textId="77777777" w:rsidR="00A929B0" w:rsidRPr="001164DE" w:rsidRDefault="000F75C5"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 xml:space="preserve">Ràng </w:t>
            </w:r>
            <w:r w:rsidRPr="001164DE">
              <w:rPr>
                <w:rFonts w:ascii="Times New Roman" w:hAnsi="Times New Roman"/>
                <w:b/>
                <w:sz w:val="28"/>
                <w:szCs w:val="28"/>
              </w:rPr>
              <w:t>buộc</w:t>
            </w:r>
          </w:p>
        </w:tc>
      </w:tr>
      <w:tr w:rsidR="005568C4" w:rsidRPr="001164DE" w14:paraId="3E949558" w14:textId="77777777" w:rsidTr="0043524D">
        <w:tc>
          <w:tcPr>
            <w:tcW w:w="810" w:type="dxa"/>
            <w:tcBorders>
              <w:top w:val="single" w:sz="4" w:space="0" w:color="auto"/>
              <w:left w:val="single" w:sz="4" w:space="0" w:color="auto"/>
              <w:bottom w:val="single" w:sz="4" w:space="0" w:color="auto"/>
              <w:right w:val="single" w:sz="4" w:space="0" w:color="auto"/>
            </w:tcBorders>
            <w:shd w:val="clear" w:color="auto" w:fill="FFFFFF" w:themeFill="background1"/>
          </w:tcPr>
          <w:p w14:paraId="1E6668EF" w14:textId="77777777" w:rsidR="005568C4" w:rsidRPr="001164DE" w:rsidRDefault="005568C4" w:rsidP="002B7031">
            <w:pPr>
              <w:spacing w:line="312" w:lineRule="auto"/>
              <w:jc w:val="center"/>
              <w:rPr>
                <w:rFonts w:ascii="Times New Roman" w:hAnsi="Times New Roman"/>
                <w:sz w:val="28"/>
                <w:szCs w:val="28"/>
              </w:rPr>
            </w:pPr>
            <w:r w:rsidRPr="001164DE">
              <w:rPr>
                <w:rFonts w:ascii="Times New Roman" w:hAnsi="Times New Roman"/>
                <w:sz w:val="28"/>
                <w:szCs w:val="28"/>
              </w:rPr>
              <w:t>1</w:t>
            </w:r>
          </w:p>
        </w:tc>
        <w:tc>
          <w:tcPr>
            <w:tcW w:w="126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9D450F2" w14:textId="77777777" w:rsidR="005568C4" w:rsidRPr="001164DE" w:rsidRDefault="005568C4" w:rsidP="002B7031">
            <w:pPr>
              <w:spacing w:line="312" w:lineRule="auto"/>
              <w:rPr>
                <w:rFonts w:ascii="Times New Roman" w:hAnsi="Times New Roman"/>
                <w:sz w:val="28"/>
                <w:szCs w:val="28"/>
                <w:lang w:val="vi-VN"/>
              </w:rPr>
            </w:pPr>
            <w:r w:rsidRPr="001164DE">
              <w:rPr>
                <w:rFonts w:ascii="Times New Roman" w:hAnsi="Times New Roman"/>
                <w:sz w:val="28"/>
                <w:szCs w:val="28"/>
              </w:rPr>
              <w:t>H</w:t>
            </w:r>
            <w:r w:rsidRPr="001164DE">
              <w:rPr>
                <w:rFonts w:ascii="Times New Roman" w:hAnsi="Times New Roman"/>
                <w:sz w:val="28"/>
                <w:szCs w:val="28"/>
                <w:lang w:val="vi-VN"/>
              </w:rPr>
              <w:t>ọ tên</w:t>
            </w:r>
          </w:p>
        </w:tc>
        <w:tc>
          <w:tcPr>
            <w:tcW w:w="171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1322FA0" w14:textId="77777777" w:rsidR="005568C4" w:rsidRPr="001164DE" w:rsidRDefault="005568C4" w:rsidP="002B7031">
            <w:pPr>
              <w:spacing w:line="312" w:lineRule="auto"/>
              <w:rPr>
                <w:rFonts w:ascii="Times New Roman" w:hAnsi="Times New Roman"/>
                <w:sz w:val="28"/>
                <w:szCs w:val="28"/>
                <w:lang w:val="vi-VN"/>
              </w:rPr>
            </w:pPr>
            <w:r w:rsidRPr="001164DE">
              <w:rPr>
                <w:rFonts w:ascii="Times New Roman" w:hAnsi="Times New Roman"/>
                <w:sz w:val="28"/>
                <w:szCs w:val="28"/>
              </w:rPr>
              <w:t>Chuỗi ký tự  (50)</w:t>
            </w:r>
          </w:p>
        </w:tc>
        <w:tc>
          <w:tcPr>
            <w:tcW w:w="900" w:type="dxa"/>
            <w:tcBorders>
              <w:top w:val="single" w:sz="4" w:space="0" w:color="auto"/>
              <w:left w:val="single" w:sz="4" w:space="0" w:color="auto"/>
              <w:bottom w:val="single" w:sz="4" w:space="0" w:color="auto"/>
              <w:right w:val="single" w:sz="4" w:space="0" w:color="auto"/>
            </w:tcBorders>
            <w:shd w:val="clear" w:color="auto" w:fill="FFFFFF" w:themeFill="background1"/>
          </w:tcPr>
          <w:p w14:paraId="3D59F38D" w14:textId="77777777" w:rsidR="005568C4" w:rsidRPr="001164DE" w:rsidRDefault="005568C4" w:rsidP="002B7031">
            <w:pPr>
              <w:spacing w:line="312" w:lineRule="auto"/>
              <w:jc w:val="center"/>
              <w:rPr>
                <w:rFonts w:ascii="Times New Roman" w:hAnsi="Times New Roman"/>
                <w:sz w:val="28"/>
                <w:szCs w:val="28"/>
                <w:lang w:val="vi-VN"/>
              </w:rPr>
            </w:pPr>
          </w:p>
        </w:tc>
        <w:tc>
          <w:tcPr>
            <w:tcW w:w="1260" w:type="dxa"/>
            <w:tcBorders>
              <w:top w:val="single" w:sz="4" w:space="0" w:color="auto"/>
              <w:left w:val="single" w:sz="4" w:space="0" w:color="auto"/>
              <w:bottom w:val="single" w:sz="4" w:space="0" w:color="auto"/>
              <w:right w:val="single" w:sz="4" w:space="0" w:color="auto"/>
            </w:tcBorders>
            <w:shd w:val="clear" w:color="auto" w:fill="FFFFFF" w:themeFill="background1"/>
          </w:tcPr>
          <w:p w14:paraId="3EE14DAD" w14:textId="77777777" w:rsidR="005568C4" w:rsidRPr="001164DE" w:rsidRDefault="005568C4" w:rsidP="002B7031">
            <w:pPr>
              <w:spacing w:line="312" w:lineRule="auto"/>
              <w:jc w:val="center"/>
              <w:rPr>
                <w:rFonts w:ascii="Times New Roman" w:hAnsi="Times New Roman"/>
                <w:sz w:val="28"/>
                <w:szCs w:val="28"/>
                <w:lang w:val="vi-VN"/>
              </w:rPr>
            </w:pPr>
          </w:p>
        </w:tc>
        <w:tc>
          <w:tcPr>
            <w:tcW w:w="341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46DBD70" w14:textId="77777777" w:rsidR="005568C4" w:rsidRPr="001164DE" w:rsidRDefault="005568C4" w:rsidP="00A44A2C">
            <w:pPr>
              <w:spacing w:line="312" w:lineRule="auto"/>
              <w:jc w:val="both"/>
              <w:rPr>
                <w:rFonts w:ascii="Times New Roman" w:hAnsi="Times New Roman"/>
                <w:sz w:val="28"/>
                <w:szCs w:val="28"/>
              </w:rPr>
            </w:pPr>
            <w:r w:rsidRPr="001164DE">
              <w:rPr>
                <w:rFonts w:ascii="Times New Roman" w:hAnsi="Times New Roman"/>
                <w:sz w:val="28"/>
                <w:szCs w:val="28"/>
              </w:rPr>
              <w:t>Chỉ hiển thị, không cho phép sửa</w:t>
            </w:r>
          </w:p>
          <w:p w14:paraId="6109587D" w14:textId="77777777" w:rsidR="005568C4" w:rsidRPr="001164DE" w:rsidRDefault="005568C4" w:rsidP="00A44A2C">
            <w:pPr>
              <w:spacing w:line="312" w:lineRule="auto"/>
              <w:jc w:val="both"/>
              <w:rPr>
                <w:rFonts w:ascii="Times New Roman" w:hAnsi="Times New Roman"/>
                <w:sz w:val="28"/>
                <w:szCs w:val="28"/>
              </w:rPr>
            </w:pPr>
            <w:r w:rsidRPr="001164DE">
              <w:rPr>
                <w:rFonts w:ascii="Times New Roman" w:hAnsi="Times New Roman"/>
                <w:sz w:val="28"/>
                <w:szCs w:val="28"/>
              </w:rPr>
              <w:t>Hiển thị họ tên người gửi bình luận</w:t>
            </w:r>
          </w:p>
        </w:tc>
      </w:tr>
      <w:tr w:rsidR="005568C4" w:rsidRPr="001164DE" w14:paraId="4662DC0B" w14:textId="77777777" w:rsidTr="0043524D">
        <w:tc>
          <w:tcPr>
            <w:tcW w:w="810" w:type="dxa"/>
            <w:tcBorders>
              <w:top w:val="single" w:sz="4" w:space="0" w:color="auto"/>
              <w:left w:val="single" w:sz="4" w:space="0" w:color="auto"/>
              <w:bottom w:val="single" w:sz="4" w:space="0" w:color="auto"/>
              <w:right w:val="single" w:sz="4" w:space="0" w:color="auto"/>
            </w:tcBorders>
            <w:shd w:val="clear" w:color="auto" w:fill="FFFFFF" w:themeFill="background1"/>
          </w:tcPr>
          <w:p w14:paraId="653213F4" w14:textId="77777777" w:rsidR="005568C4" w:rsidRPr="001164DE" w:rsidRDefault="005568C4" w:rsidP="002B7031">
            <w:pPr>
              <w:spacing w:line="312" w:lineRule="auto"/>
              <w:jc w:val="center"/>
              <w:rPr>
                <w:rFonts w:ascii="Times New Roman" w:hAnsi="Times New Roman"/>
                <w:sz w:val="28"/>
                <w:szCs w:val="28"/>
              </w:rPr>
            </w:pPr>
            <w:r w:rsidRPr="001164DE">
              <w:rPr>
                <w:rFonts w:ascii="Times New Roman" w:hAnsi="Times New Roman"/>
                <w:sz w:val="28"/>
                <w:szCs w:val="28"/>
              </w:rPr>
              <w:t>2</w:t>
            </w:r>
          </w:p>
        </w:tc>
        <w:tc>
          <w:tcPr>
            <w:tcW w:w="126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D346051" w14:textId="77777777" w:rsidR="005568C4" w:rsidRPr="001164DE" w:rsidRDefault="005568C4" w:rsidP="002B7031">
            <w:pPr>
              <w:spacing w:line="312" w:lineRule="auto"/>
              <w:rPr>
                <w:rFonts w:ascii="Times New Roman" w:hAnsi="Times New Roman"/>
                <w:sz w:val="28"/>
                <w:szCs w:val="28"/>
                <w:lang w:val="vi-VN"/>
              </w:rPr>
            </w:pPr>
            <w:r w:rsidRPr="001164DE">
              <w:rPr>
                <w:rFonts w:ascii="Times New Roman" w:hAnsi="Times New Roman"/>
                <w:sz w:val="28"/>
                <w:szCs w:val="28"/>
              </w:rPr>
              <w:t>E</w:t>
            </w:r>
            <w:r w:rsidRPr="001164DE">
              <w:rPr>
                <w:rFonts w:ascii="Times New Roman" w:hAnsi="Times New Roman"/>
                <w:sz w:val="28"/>
                <w:szCs w:val="28"/>
                <w:lang w:val="vi-VN"/>
              </w:rPr>
              <w:t>mail</w:t>
            </w:r>
          </w:p>
        </w:tc>
        <w:tc>
          <w:tcPr>
            <w:tcW w:w="171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D5FD3BF" w14:textId="77777777" w:rsidR="005568C4" w:rsidRPr="001164DE" w:rsidRDefault="005568C4" w:rsidP="002B7031">
            <w:pPr>
              <w:spacing w:line="312" w:lineRule="auto"/>
              <w:rPr>
                <w:rFonts w:ascii="Times New Roman" w:hAnsi="Times New Roman"/>
                <w:sz w:val="28"/>
                <w:szCs w:val="28"/>
                <w:lang w:val="vi-VN"/>
              </w:rPr>
            </w:pPr>
            <w:r w:rsidRPr="001164DE">
              <w:rPr>
                <w:rFonts w:ascii="Times New Roman" w:hAnsi="Times New Roman"/>
                <w:sz w:val="28"/>
                <w:szCs w:val="28"/>
              </w:rPr>
              <w:t>Chuỗi ký tự (50)</w:t>
            </w:r>
          </w:p>
        </w:tc>
        <w:tc>
          <w:tcPr>
            <w:tcW w:w="900" w:type="dxa"/>
            <w:tcBorders>
              <w:top w:val="single" w:sz="4" w:space="0" w:color="auto"/>
              <w:left w:val="single" w:sz="4" w:space="0" w:color="auto"/>
              <w:bottom w:val="single" w:sz="4" w:space="0" w:color="auto"/>
              <w:right w:val="single" w:sz="4" w:space="0" w:color="auto"/>
            </w:tcBorders>
            <w:shd w:val="clear" w:color="auto" w:fill="FFFFFF" w:themeFill="background1"/>
          </w:tcPr>
          <w:p w14:paraId="104B3BCD" w14:textId="77777777" w:rsidR="005568C4" w:rsidRPr="001164DE" w:rsidRDefault="005568C4" w:rsidP="002B7031">
            <w:pPr>
              <w:spacing w:line="312" w:lineRule="auto"/>
              <w:jc w:val="center"/>
              <w:rPr>
                <w:rFonts w:ascii="Times New Roman" w:hAnsi="Times New Roman"/>
                <w:sz w:val="28"/>
                <w:szCs w:val="28"/>
                <w:lang w:val="vi-VN"/>
              </w:rPr>
            </w:pPr>
          </w:p>
        </w:tc>
        <w:tc>
          <w:tcPr>
            <w:tcW w:w="1260" w:type="dxa"/>
            <w:tcBorders>
              <w:top w:val="single" w:sz="4" w:space="0" w:color="auto"/>
              <w:left w:val="single" w:sz="4" w:space="0" w:color="auto"/>
              <w:bottom w:val="single" w:sz="4" w:space="0" w:color="auto"/>
              <w:right w:val="single" w:sz="4" w:space="0" w:color="auto"/>
            </w:tcBorders>
            <w:shd w:val="clear" w:color="auto" w:fill="FFFFFF" w:themeFill="background1"/>
          </w:tcPr>
          <w:p w14:paraId="3141F33A" w14:textId="77777777" w:rsidR="005568C4" w:rsidRPr="001164DE" w:rsidRDefault="005568C4" w:rsidP="002B7031">
            <w:pPr>
              <w:spacing w:line="312" w:lineRule="auto"/>
              <w:jc w:val="center"/>
              <w:rPr>
                <w:rFonts w:ascii="Times New Roman" w:hAnsi="Times New Roman"/>
                <w:sz w:val="28"/>
                <w:szCs w:val="28"/>
                <w:lang w:val="vi-VN"/>
              </w:rPr>
            </w:pPr>
          </w:p>
        </w:tc>
        <w:tc>
          <w:tcPr>
            <w:tcW w:w="341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A1CC40C" w14:textId="77777777" w:rsidR="005568C4" w:rsidRPr="001164DE" w:rsidRDefault="005568C4" w:rsidP="00A44A2C">
            <w:pPr>
              <w:spacing w:line="312" w:lineRule="auto"/>
              <w:jc w:val="both"/>
              <w:rPr>
                <w:rFonts w:ascii="Times New Roman" w:hAnsi="Times New Roman"/>
                <w:sz w:val="28"/>
                <w:szCs w:val="28"/>
              </w:rPr>
            </w:pPr>
            <w:r w:rsidRPr="001164DE">
              <w:rPr>
                <w:rFonts w:ascii="Times New Roman" w:hAnsi="Times New Roman"/>
                <w:sz w:val="28"/>
                <w:szCs w:val="28"/>
              </w:rPr>
              <w:t>Chỉ hiển thị, không cho phép sửa</w:t>
            </w:r>
          </w:p>
          <w:p w14:paraId="4C99E13E" w14:textId="77777777" w:rsidR="005568C4" w:rsidRPr="001164DE" w:rsidRDefault="005568C4" w:rsidP="00A44A2C">
            <w:pPr>
              <w:spacing w:line="312" w:lineRule="auto"/>
              <w:jc w:val="both"/>
              <w:rPr>
                <w:rFonts w:ascii="Times New Roman" w:hAnsi="Times New Roman"/>
                <w:sz w:val="28"/>
                <w:szCs w:val="28"/>
              </w:rPr>
            </w:pPr>
            <w:r w:rsidRPr="001164DE">
              <w:rPr>
                <w:rFonts w:ascii="Times New Roman" w:hAnsi="Times New Roman"/>
                <w:sz w:val="28"/>
                <w:szCs w:val="28"/>
              </w:rPr>
              <w:t>Hiển thị email người gửi bình luận</w:t>
            </w:r>
          </w:p>
        </w:tc>
      </w:tr>
      <w:tr w:rsidR="005568C4" w:rsidRPr="001164DE" w14:paraId="019313A4" w14:textId="77777777" w:rsidTr="0043524D">
        <w:tc>
          <w:tcPr>
            <w:tcW w:w="810" w:type="dxa"/>
            <w:tcBorders>
              <w:top w:val="single" w:sz="4" w:space="0" w:color="auto"/>
              <w:left w:val="single" w:sz="4" w:space="0" w:color="auto"/>
              <w:bottom w:val="single" w:sz="4" w:space="0" w:color="auto"/>
              <w:right w:val="single" w:sz="4" w:space="0" w:color="auto"/>
            </w:tcBorders>
            <w:shd w:val="clear" w:color="auto" w:fill="FFFFFF" w:themeFill="background1"/>
          </w:tcPr>
          <w:p w14:paraId="59A067A3" w14:textId="77777777" w:rsidR="005568C4" w:rsidRPr="001164DE" w:rsidRDefault="005568C4" w:rsidP="002B7031">
            <w:pPr>
              <w:spacing w:line="312" w:lineRule="auto"/>
              <w:jc w:val="center"/>
              <w:rPr>
                <w:rFonts w:ascii="Times New Roman" w:hAnsi="Times New Roman"/>
                <w:sz w:val="28"/>
                <w:szCs w:val="28"/>
              </w:rPr>
            </w:pPr>
            <w:r w:rsidRPr="001164DE">
              <w:rPr>
                <w:rFonts w:ascii="Times New Roman" w:hAnsi="Times New Roman"/>
                <w:sz w:val="28"/>
                <w:szCs w:val="28"/>
              </w:rPr>
              <w:t>3</w:t>
            </w:r>
          </w:p>
        </w:tc>
        <w:tc>
          <w:tcPr>
            <w:tcW w:w="126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9B4C9A7" w14:textId="77777777" w:rsidR="005568C4" w:rsidRPr="001164DE" w:rsidRDefault="005568C4" w:rsidP="002B7031">
            <w:pPr>
              <w:spacing w:line="312" w:lineRule="auto"/>
              <w:rPr>
                <w:rFonts w:ascii="Times New Roman" w:hAnsi="Times New Roman"/>
                <w:sz w:val="28"/>
                <w:szCs w:val="28"/>
              </w:rPr>
            </w:pPr>
            <w:r w:rsidRPr="001164DE">
              <w:rPr>
                <w:rFonts w:ascii="Times New Roman" w:hAnsi="Times New Roman"/>
                <w:sz w:val="28"/>
                <w:szCs w:val="28"/>
              </w:rPr>
              <w:t>Ngày tạo</w:t>
            </w:r>
          </w:p>
        </w:tc>
        <w:tc>
          <w:tcPr>
            <w:tcW w:w="171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7A90C06" w14:textId="77777777" w:rsidR="005568C4" w:rsidRPr="001164DE" w:rsidRDefault="005568C4" w:rsidP="002B7031">
            <w:pPr>
              <w:spacing w:line="312" w:lineRule="auto"/>
              <w:rPr>
                <w:rFonts w:ascii="Times New Roman" w:hAnsi="Times New Roman"/>
                <w:sz w:val="28"/>
                <w:szCs w:val="28"/>
              </w:rPr>
            </w:pPr>
            <w:r w:rsidRPr="001164DE">
              <w:rPr>
                <w:rFonts w:ascii="Times New Roman" w:hAnsi="Times New Roman"/>
                <w:sz w:val="28"/>
                <w:szCs w:val="28"/>
              </w:rPr>
              <w:t>Ngày tháng</w:t>
            </w:r>
          </w:p>
        </w:tc>
        <w:tc>
          <w:tcPr>
            <w:tcW w:w="900" w:type="dxa"/>
            <w:tcBorders>
              <w:top w:val="single" w:sz="4" w:space="0" w:color="auto"/>
              <w:left w:val="single" w:sz="4" w:space="0" w:color="auto"/>
              <w:bottom w:val="single" w:sz="4" w:space="0" w:color="auto"/>
              <w:right w:val="single" w:sz="4" w:space="0" w:color="auto"/>
            </w:tcBorders>
            <w:shd w:val="clear" w:color="auto" w:fill="FFFFFF" w:themeFill="background1"/>
          </w:tcPr>
          <w:p w14:paraId="1B3EFB81" w14:textId="77777777" w:rsidR="005568C4" w:rsidRPr="001164DE" w:rsidRDefault="005568C4" w:rsidP="002B7031">
            <w:pPr>
              <w:spacing w:line="312" w:lineRule="auto"/>
              <w:jc w:val="center"/>
              <w:rPr>
                <w:rFonts w:ascii="Times New Roman" w:hAnsi="Times New Roman"/>
                <w:sz w:val="28"/>
                <w:szCs w:val="28"/>
                <w:lang w:val="vi-VN"/>
              </w:rPr>
            </w:pPr>
          </w:p>
        </w:tc>
        <w:tc>
          <w:tcPr>
            <w:tcW w:w="1260" w:type="dxa"/>
            <w:tcBorders>
              <w:top w:val="single" w:sz="4" w:space="0" w:color="auto"/>
              <w:left w:val="single" w:sz="4" w:space="0" w:color="auto"/>
              <w:bottom w:val="single" w:sz="4" w:space="0" w:color="auto"/>
              <w:right w:val="single" w:sz="4" w:space="0" w:color="auto"/>
            </w:tcBorders>
            <w:shd w:val="clear" w:color="auto" w:fill="FFFFFF" w:themeFill="background1"/>
          </w:tcPr>
          <w:p w14:paraId="5A43359D" w14:textId="77777777" w:rsidR="005568C4" w:rsidRPr="001164DE" w:rsidRDefault="005568C4" w:rsidP="002B7031">
            <w:pPr>
              <w:spacing w:line="312" w:lineRule="auto"/>
              <w:jc w:val="center"/>
              <w:rPr>
                <w:rFonts w:ascii="Times New Roman" w:hAnsi="Times New Roman"/>
                <w:sz w:val="28"/>
                <w:szCs w:val="28"/>
                <w:lang w:val="vi-VN"/>
              </w:rPr>
            </w:pPr>
          </w:p>
        </w:tc>
        <w:tc>
          <w:tcPr>
            <w:tcW w:w="341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F6CB940" w14:textId="77777777" w:rsidR="005568C4" w:rsidRPr="001164DE" w:rsidRDefault="005568C4" w:rsidP="00A44A2C">
            <w:pPr>
              <w:spacing w:line="312" w:lineRule="auto"/>
              <w:jc w:val="both"/>
              <w:rPr>
                <w:rFonts w:ascii="Times New Roman" w:hAnsi="Times New Roman"/>
                <w:sz w:val="28"/>
                <w:szCs w:val="28"/>
                <w:lang w:val="vi-VN"/>
              </w:rPr>
            </w:pPr>
            <w:r w:rsidRPr="001164DE">
              <w:rPr>
                <w:rFonts w:ascii="Times New Roman" w:hAnsi="Times New Roman"/>
                <w:sz w:val="28"/>
                <w:szCs w:val="28"/>
              </w:rPr>
              <w:t>Chỉ hiển thị, không cho phép sửa</w:t>
            </w:r>
          </w:p>
          <w:p w14:paraId="690BB7B2" w14:textId="77777777" w:rsidR="005568C4" w:rsidRPr="001164DE" w:rsidRDefault="005568C4" w:rsidP="00A44A2C">
            <w:pPr>
              <w:spacing w:line="312" w:lineRule="auto"/>
              <w:jc w:val="both"/>
              <w:rPr>
                <w:rFonts w:ascii="Times New Roman" w:hAnsi="Times New Roman"/>
                <w:sz w:val="28"/>
                <w:szCs w:val="28"/>
                <w:lang w:val="vi-VN"/>
              </w:rPr>
            </w:pPr>
            <w:r w:rsidRPr="001164DE">
              <w:rPr>
                <w:rFonts w:ascii="Times New Roman" w:hAnsi="Times New Roman"/>
                <w:sz w:val="28"/>
                <w:szCs w:val="28"/>
                <w:lang w:val="vi-VN"/>
              </w:rPr>
              <w:t xml:space="preserve">Hiển thị thời gian gửi bình luận </w:t>
            </w:r>
          </w:p>
        </w:tc>
      </w:tr>
      <w:tr w:rsidR="005568C4" w:rsidRPr="001164DE" w14:paraId="21CDE48A" w14:textId="77777777" w:rsidTr="0043524D">
        <w:tc>
          <w:tcPr>
            <w:tcW w:w="810" w:type="dxa"/>
            <w:tcBorders>
              <w:top w:val="single" w:sz="4" w:space="0" w:color="auto"/>
              <w:left w:val="single" w:sz="4" w:space="0" w:color="auto"/>
              <w:bottom w:val="single" w:sz="4" w:space="0" w:color="auto"/>
              <w:right w:val="single" w:sz="4" w:space="0" w:color="auto"/>
            </w:tcBorders>
            <w:shd w:val="clear" w:color="auto" w:fill="FFFFFF" w:themeFill="background1"/>
          </w:tcPr>
          <w:p w14:paraId="0265243E" w14:textId="77777777" w:rsidR="005568C4" w:rsidRPr="001164DE" w:rsidRDefault="005568C4" w:rsidP="002B7031">
            <w:pPr>
              <w:spacing w:line="312" w:lineRule="auto"/>
              <w:jc w:val="center"/>
              <w:rPr>
                <w:rFonts w:ascii="Times New Roman" w:hAnsi="Times New Roman"/>
                <w:sz w:val="28"/>
                <w:szCs w:val="28"/>
              </w:rPr>
            </w:pPr>
            <w:r w:rsidRPr="001164DE">
              <w:rPr>
                <w:rFonts w:ascii="Times New Roman" w:hAnsi="Times New Roman"/>
                <w:sz w:val="28"/>
                <w:szCs w:val="28"/>
              </w:rPr>
              <w:t>4</w:t>
            </w:r>
          </w:p>
        </w:tc>
        <w:tc>
          <w:tcPr>
            <w:tcW w:w="126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D2C11B2" w14:textId="77777777" w:rsidR="005568C4" w:rsidRPr="001164DE" w:rsidRDefault="005568C4" w:rsidP="002B7031">
            <w:pPr>
              <w:spacing w:line="312" w:lineRule="auto"/>
              <w:rPr>
                <w:rFonts w:ascii="Times New Roman" w:hAnsi="Times New Roman"/>
                <w:sz w:val="28"/>
                <w:szCs w:val="28"/>
                <w:lang w:val="vi-VN"/>
              </w:rPr>
            </w:pPr>
            <w:r w:rsidRPr="001164DE">
              <w:rPr>
                <w:rFonts w:ascii="Times New Roman" w:hAnsi="Times New Roman"/>
                <w:sz w:val="28"/>
                <w:szCs w:val="28"/>
              </w:rPr>
              <w:t>Nội dung bình luận</w:t>
            </w:r>
          </w:p>
        </w:tc>
        <w:tc>
          <w:tcPr>
            <w:tcW w:w="171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EAFE7B1" w14:textId="77777777" w:rsidR="005568C4" w:rsidRPr="001164DE" w:rsidRDefault="005568C4" w:rsidP="002B7031">
            <w:pPr>
              <w:spacing w:line="312" w:lineRule="auto"/>
              <w:rPr>
                <w:rFonts w:ascii="Times New Roman" w:hAnsi="Times New Roman"/>
                <w:sz w:val="28"/>
                <w:szCs w:val="28"/>
              </w:rPr>
            </w:pPr>
            <w:r w:rsidRPr="001164DE">
              <w:rPr>
                <w:rFonts w:ascii="Times New Roman" w:hAnsi="Times New Roman"/>
                <w:sz w:val="28"/>
                <w:szCs w:val="28"/>
              </w:rPr>
              <w:t>Chuỗi ký tự (500)</w:t>
            </w:r>
          </w:p>
        </w:tc>
        <w:tc>
          <w:tcPr>
            <w:tcW w:w="900" w:type="dxa"/>
            <w:tcBorders>
              <w:top w:val="single" w:sz="4" w:space="0" w:color="auto"/>
              <w:left w:val="single" w:sz="4" w:space="0" w:color="auto"/>
              <w:bottom w:val="single" w:sz="4" w:space="0" w:color="auto"/>
              <w:right w:val="single" w:sz="4" w:space="0" w:color="auto"/>
            </w:tcBorders>
            <w:shd w:val="clear" w:color="auto" w:fill="FFFFFF" w:themeFill="background1"/>
          </w:tcPr>
          <w:p w14:paraId="5D582C91" w14:textId="77777777" w:rsidR="005568C4" w:rsidRPr="001164DE" w:rsidRDefault="005568C4" w:rsidP="002B7031">
            <w:pPr>
              <w:spacing w:line="312" w:lineRule="auto"/>
              <w:jc w:val="center"/>
              <w:rPr>
                <w:rFonts w:ascii="Times New Roman" w:hAnsi="Times New Roman"/>
                <w:sz w:val="28"/>
                <w:szCs w:val="28"/>
                <w:lang w:val="vi-VN"/>
              </w:rPr>
            </w:pPr>
          </w:p>
        </w:tc>
        <w:tc>
          <w:tcPr>
            <w:tcW w:w="1260" w:type="dxa"/>
            <w:tcBorders>
              <w:top w:val="single" w:sz="4" w:space="0" w:color="auto"/>
              <w:left w:val="single" w:sz="4" w:space="0" w:color="auto"/>
              <w:bottom w:val="single" w:sz="4" w:space="0" w:color="auto"/>
              <w:right w:val="single" w:sz="4" w:space="0" w:color="auto"/>
            </w:tcBorders>
            <w:shd w:val="clear" w:color="auto" w:fill="FFFFFF" w:themeFill="background1"/>
          </w:tcPr>
          <w:p w14:paraId="1AB2AA84" w14:textId="77777777" w:rsidR="005568C4" w:rsidRPr="001164DE" w:rsidRDefault="005568C4" w:rsidP="002B7031">
            <w:pPr>
              <w:spacing w:line="312" w:lineRule="auto"/>
              <w:jc w:val="center"/>
              <w:rPr>
                <w:rFonts w:ascii="Times New Roman" w:hAnsi="Times New Roman"/>
                <w:sz w:val="28"/>
                <w:szCs w:val="28"/>
                <w:lang w:val="vi-VN"/>
              </w:rPr>
            </w:pPr>
          </w:p>
        </w:tc>
        <w:tc>
          <w:tcPr>
            <w:tcW w:w="341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3445CBF" w14:textId="77777777" w:rsidR="005568C4" w:rsidRPr="001164DE" w:rsidRDefault="005568C4" w:rsidP="00A44A2C">
            <w:pPr>
              <w:spacing w:line="312" w:lineRule="auto"/>
              <w:jc w:val="both"/>
              <w:rPr>
                <w:rFonts w:ascii="Times New Roman" w:hAnsi="Times New Roman"/>
                <w:sz w:val="28"/>
                <w:szCs w:val="28"/>
              </w:rPr>
            </w:pPr>
            <w:r w:rsidRPr="001164DE">
              <w:rPr>
                <w:rFonts w:ascii="Times New Roman" w:hAnsi="Times New Roman"/>
                <w:sz w:val="28"/>
                <w:szCs w:val="28"/>
              </w:rPr>
              <w:t>Chỉ hiển thị, không cho phép sửa</w:t>
            </w:r>
          </w:p>
          <w:p w14:paraId="00A70094" w14:textId="77777777" w:rsidR="005568C4" w:rsidRPr="001164DE" w:rsidRDefault="005568C4" w:rsidP="00A44A2C">
            <w:pPr>
              <w:spacing w:line="312" w:lineRule="auto"/>
              <w:jc w:val="both"/>
              <w:rPr>
                <w:rFonts w:ascii="Times New Roman" w:hAnsi="Times New Roman"/>
                <w:sz w:val="28"/>
                <w:szCs w:val="28"/>
                <w:lang w:val="vi-VN"/>
              </w:rPr>
            </w:pPr>
            <w:r w:rsidRPr="001164DE">
              <w:rPr>
                <w:rFonts w:ascii="Times New Roman" w:hAnsi="Times New Roman"/>
                <w:sz w:val="28"/>
                <w:szCs w:val="28"/>
              </w:rPr>
              <w:t xml:space="preserve">Hiển thị chi tiết nội dung bình luận </w:t>
            </w:r>
          </w:p>
        </w:tc>
      </w:tr>
    </w:tbl>
    <w:p w14:paraId="72C55381" w14:textId="77777777" w:rsidR="009D7060" w:rsidRPr="001164DE" w:rsidRDefault="009D7060" w:rsidP="0090566F">
      <w:pPr>
        <w:pStyle w:val="Heading4"/>
      </w:pPr>
      <w:r w:rsidRPr="001164DE">
        <w:t>Điều kiện thực hiện</w:t>
      </w:r>
    </w:p>
    <w:p w14:paraId="17216B3F" w14:textId="77777777" w:rsidR="001E1D8E" w:rsidRPr="001164DE" w:rsidRDefault="001E1D8E" w:rsidP="002B7031">
      <w:pPr>
        <w:pStyle w:val="Style2"/>
        <w:spacing w:line="312" w:lineRule="auto"/>
      </w:pPr>
      <w:r w:rsidRPr="001164DE">
        <w:t>NSD đã đăng nhập vào hệ thống và truy cập vào chức năng quản lý bình luận tin bài</w:t>
      </w:r>
    </w:p>
    <w:p w14:paraId="781C16FE" w14:textId="77777777" w:rsidR="009D7060" w:rsidRPr="001164DE" w:rsidRDefault="009D7060" w:rsidP="0090566F">
      <w:pPr>
        <w:pStyle w:val="Heading4"/>
      </w:pPr>
      <w:r w:rsidRPr="001164DE">
        <w:t>Yêu cầu đặc biệt/ Ràng buộc</w:t>
      </w:r>
    </w:p>
    <w:p w14:paraId="5CDD7562" w14:textId="541F68CB" w:rsidR="009D3897" w:rsidRPr="001164DE" w:rsidRDefault="001E1D8E" w:rsidP="00DC4CB5">
      <w:pPr>
        <w:pStyle w:val="Style2"/>
        <w:spacing w:line="312" w:lineRule="auto"/>
      </w:pPr>
      <w:r w:rsidRPr="001164DE">
        <w:t>NSD đã được phân quyền quản lý bình luận tin bài</w:t>
      </w:r>
    </w:p>
    <w:p w14:paraId="01C23940" w14:textId="5F14C99B" w:rsidR="009D7060" w:rsidRPr="001164DE" w:rsidRDefault="00BA4386" w:rsidP="0090566F">
      <w:pPr>
        <w:pStyle w:val="Heading4"/>
      </w:pPr>
      <w:r>
        <w:t>Luồng xử lý dữ liệu</w:t>
      </w:r>
    </w:p>
    <w:p w14:paraId="131B098B" w14:textId="437D2DD7" w:rsidR="00A929B0" w:rsidRDefault="00A929B0" w:rsidP="000239E9">
      <w:pPr>
        <w:pStyle w:val="ListParagraph"/>
        <w:numPr>
          <w:ilvl w:val="7"/>
          <w:numId w:val="7"/>
        </w:numPr>
        <w:spacing w:line="312" w:lineRule="auto"/>
      </w:pPr>
      <w:r w:rsidRPr="001164DE">
        <w:t>Xem chi tiết bình luận theo tin bài</w:t>
      </w:r>
    </w:p>
    <w:p w14:paraId="34545777" w14:textId="1FA802AB" w:rsidR="00A051F5" w:rsidRPr="001164DE" w:rsidRDefault="00A051F5" w:rsidP="00A051F5">
      <w:pPr>
        <w:pStyle w:val="ListParagraph"/>
        <w:numPr>
          <w:ilvl w:val="0"/>
          <w:numId w:val="0"/>
        </w:numPr>
        <w:spacing w:line="312" w:lineRule="auto"/>
        <w:ind w:left="90"/>
      </w:pPr>
      <w:r>
        <w:rPr>
          <w:noProof/>
          <w:lang w:val="en-US" w:eastAsia="en-US"/>
        </w:rPr>
        <w:lastRenderedPageBreak/>
        <w:drawing>
          <wp:inline distT="0" distB="0" distL="0" distR="0" wp14:anchorId="0B7B24FA" wp14:editId="534D4445">
            <wp:extent cx="5760085" cy="2418080"/>
            <wp:effectExtent l="19050" t="19050" r="12065" b="2032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60085" cy="2418080"/>
                    </a:xfrm>
                    <a:prstGeom prst="rect">
                      <a:avLst/>
                    </a:prstGeom>
                    <a:ln>
                      <a:solidFill>
                        <a:schemeClr val="tx1"/>
                      </a:solidFill>
                    </a:ln>
                  </pic:spPr>
                </pic:pic>
              </a:graphicData>
            </a:graphic>
          </wp:inline>
        </w:drawing>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44"/>
        <w:gridCol w:w="2352"/>
        <w:gridCol w:w="5665"/>
      </w:tblGrid>
      <w:tr w:rsidR="00A929B0" w:rsidRPr="001164DE" w14:paraId="7D421D51" w14:textId="77777777" w:rsidTr="0043524D">
        <w:trPr>
          <w:trHeight w:val="510"/>
          <w:tblHeader/>
        </w:trPr>
        <w:tc>
          <w:tcPr>
            <w:tcW w:w="576" w:type="pct"/>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0F49E34E" w14:textId="77777777" w:rsidR="00A929B0" w:rsidRPr="001164DE" w:rsidRDefault="00A929B0"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Bước thực hiện</w:t>
            </w:r>
          </w:p>
        </w:tc>
        <w:tc>
          <w:tcPr>
            <w:tcW w:w="1298" w:type="pct"/>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20A1EE98" w14:textId="77777777" w:rsidR="00A929B0" w:rsidRPr="001164DE" w:rsidRDefault="00A929B0"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Chủ thể thực hiện</w:t>
            </w:r>
          </w:p>
        </w:tc>
        <w:tc>
          <w:tcPr>
            <w:tcW w:w="3126" w:type="pct"/>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7F4B0D17" w14:textId="77777777" w:rsidR="00A929B0" w:rsidRPr="001164DE" w:rsidRDefault="00A929B0"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Nội dung</w:t>
            </w:r>
          </w:p>
        </w:tc>
      </w:tr>
      <w:tr w:rsidR="00BA43B5" w:rsidRPr="001164DE" w14:paraId="121E1581" w14:textId="77777777" w:rsidTr="0043524D">
        <w:trPr>
          <w:trHeight w:val="510"/>
        </w:trPr>
        <w:tc>
          <w:tcPr>
            <w:tcW w:w="576" w:type="pct"/>
            <w:tcBorders>
              <w:top w:val="single" w:sz="4" w:space="0" w:color="auto"/>
              <w:left w:val="single" w:sz="4" w:space="0" w:color="auto"/>
              <w:bottom w:val="single" w:sz="4" w:space="0" w:color="auto"/>
              <w:right w:val="single" w:sz="4" w:space="0" w:color="auto"/>
            </w:tcBorders>
            <w:hideMark/>
          </w:tcPr>
          <w:p w14:paraId="6C6BB744" w14:textId="54040A23" w:rsidR="00BA43B5" w:rsidRPr="001164DE" w:rsidRDefault="00BA43B5" w:rsidP="00BA43B5">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lang w:val="vi-VN"/>
              </w:rPr>
              <w:t>1</w:t>
            </w:r>
          </w:p>
        </w:tc>
        <w:tc>
          <w:tcPr>
            <w:tcW w:w="1298" w:type="pct"/>
            <w:tcBorders>
              <w:top w:val="single" w:sz="4" w:space="0" w:color="auto"/>
              <w:left w:val="single" w:sz="4" w:space="0" w:color="auto"/>
              <w:bottom w:val="single" w:sz="4" w:space="0" w:color="auto"/>
              <w:right w:val="single" w:sz="4" w:space="0" w:color="auto"/>
            </w:tcBorders>
            <w:hideMark/>
          </w:tcPr>
          <w:p w14:paraId="110290B5" w14:textId="3D5646CE" w:rsidR="00BA43B5" w:rsidRPr="001164DE" w:rsidRDefault="00BA43B5" w:rsidP="00BA43B5">
            <w:pPr>
              <w:spacing w:after="0" w:line="312" w:lineRule="auto"/>
              <w:rPr>
                <w:rFonts w:ascii="Times New Roman" w:hAnsi="Times New Roman" w:cs="Times New Roman"/>
                <w:sz w:val="28"/>
                <w:szCs w:val="28"/>
              </w:rPr>
            </w:pPr>
            <w:r w:rsidRPr="001164DE">
              <w:rPr>
                <w:rFonts w:ascii="Times New Roman" w:hAnsi="Times New Roman" w:cs="Times New Roman"/>
                <w:sz w:val="28"/>
                <w:szCs w:val="28"/>
                <w:lang w:val="vi-VN"/>
              </w:rPr>
              <w:t>NSD</w:t>
            </w:r>
            <w:r w:rsidRPr="001164DE">
              <w:rPr>
                <w:rFonts w:ascii="Times New Roman" w:hAnsi="Times New Roman" w:cs="Times New Roman"/>
                <w:sz w:val="28"/>
                <w:szCs w:val="28"/>
              </w:rPr>
              <w:t xml:space="preserve"> (Người quản trị nội dung)</w:t>
            </w:r>
          </w:p>
        </w:tc>
        <w:tc>
          <w:tcPr>
            <w:tcW w:w="3126" w:type="pct"/>
            <w:tcBorders>
              <w:top w:val="single" w:sz="4" w:space="0" w:color="auto"/>
              <w:left w:val="single" w:sz="4" w:space="0" w:color="auto"/>
              <w:bottom w:val="single" w:sz="4" w:space="0" w:color="auto"/>
              <w:right w:val="single" w:sz="4" w:space="0" w:color="auto"/>
            </w:tcBorders>
            <w:hideMark/>
          </w:tcPr>
          <w:p w14:paraId="2A762960" w14:textId="17639F91" w:rsidR="00BA43B5" w:rsidRPr="001164DE" w:rsidRDefault="00BA43B5" w:rsidP="00BA43B5">
            <w:pPr>
              <w:spacing w:after="0" w:line="312" w:lineRule="auto"/>
              <w:rPr>
                <w:rFonts w:ascii="Times New Roman" w:hAnsi="Times New Roman" w:cs="Times New Roman"/>
                <w:sz w:val="28"/>
                <w:szCs w:val="28"/>
              </w:rPr>
            </w:pPr>
            <w:r w:rsidRPr="001164DE">
              <w:rPr>
                <w:rFonts w:ascii="Times New Roman" w:hAnsi="Times New Roman" w:cs="Times New Roman"/>
                <w:sz w:val="28"/>
                <w:szCs w:val="28"/>
                <w:lang w:val="vi-VN"/>
              </w:rPr>
              <w:t>T</w:t>
            </w:r>
            <w:r w:rsidRPr="001164DE">
              <w:rPr>
                <w:rFonts w:ascii="Times New Roman" w:hAnsi="Times New Roman" w:cs="Times New Roman"/>
                <w:sz w:val="28"/>
                <w:szCs w:val="28"/>
              </w:rPr>
              <w:t>ruy cập vào</w:t>
            </w:r>
            <w:r w:rsidRPr="001164DE">
              <w:rPr>
                <w:rFonts w:ascii="Times New Roman" w:hAnsi="Times New Roman" w:cs="Times New Roman"/>
                <w:sz w:val="28"/>
                <w:szCs w:val="28"/>
                <w:lang w:val="vi-VN"/>
              </w:rPr>
              <w:t xml:space="preserve"> thư mục quản lý bình luận</w:t>
            </w:r>
          </w:p>
        </w:tc>
      </w:tr>
      <w:tr w:rsidR="00BA43B5" w:rsidRPr="001164DE" w14:paraId="0C7554F5" w14:textId="77777777" w:rsidTr="0043524D">
        <w:trPr>
          <w:trHeight w:val="510"/>
        </w:trPr>
        <w:tc>
          <w:tcPr>
            <w:tcW w:w="576" w:type="pct"/>
            <w:tcBorders>
              <w:top w:val="single" w:sz="4" w:space="0" w:color="auto"/>
              <w:left w:val="single" w:sz="4" w:space="0" w:color="auto"/>
              <w:bottom w:val="single" w:sz="4" w:space="0" w:color="auto"/>
              <w:right w:val="single" w:sz="4" w:space="0" w:color="auto"/>
            </w:tcBorders>
            <w:hideMark/>
          </w:tcPr>
          <w:p w14:paraId="272BB03C" w14:textId="63ED4A7A" w:rsidR="00BA43B5" w:rsidRPr="001164DE" w:rsidRDefault="00BA43B5" w:rsidP="00BA43B5">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rPr>
              <w:t>2</w:t>
            </w:r>
          </w:p>
        </w:tc>
        <w:tc>
          <w:tcPr>
            <w:tcW w:w="1298" w:type="pct"/>
            <w:tcBorders>
              <w:top w:val="single" w:sz="4" w:space="0" w:color="auto"/>
              <w:left w:val="single" w:sz="4" w:space="0" w:color="auto"/>
              <w:bottom w:val="single" w:sz="4" w:space="0" w:color="auto"/>
              <w:right w:val="single" w:sz="4" w:space="0" w:color="auto"/>
            </w:tcBorders>
            <w:hideMark/>
          </w:tcPr>
          <w:p w14:paraId="5214B461" w14:textId="7697303A" w:rsidR="00BA43B5" w:rsidRPr="001164DE" w:rsidRDefault="00BA43B5" w:rsidP="00BA43B5">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Hệ thống</w:t>
            </w:r>
          </w:p>
        </w:tc>
        <w:tc>
          <w:tcPr>
            <w:tcW w:w="3126" w:type="pct"/>
            <w:tcBorders>
              <w:top w:val="single" w:sz="4" w:space="0" w:color="auto"/>
              <w:left w:val="single" w:sz="4" w:space="0" w:color="auto"/>
              <w:bottom w:val="single" w:sz="4" w:space="0" w:color="auto"/>
              <w:right w:val="single" w:sz="4" w:space="0" w:color="auto"/>
            </w:tcBorders>
            <w:hideMark/>
          </w:tcPr>
          <w:p w14:paraId="7F58CB1F" w14:textId="0A2E060B" w:rsidR="00BA43B5" w:rsidRPr="001164DE" w:rsidRDefault="00BA43B5" w:rsidP="00BA43B5">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Hiển thị danh sách bình luận</w:t>
            </w:r>
          </w:p>
        </w:tc>
      </w:tr>
      <w:tr w:rsidR="00BA43B5" w:rsidRPr="001164DE" w14:paraId="1DE90F78" w14:textId="77777777" w:rsidTr="0043524D">
        <w:trPr>
          <w:trHeight w:val="510"/>
        </w:trPr>
        <w:tc>
          <w:tcPr>
            <w:tcW w:w="576" w:type="pct"/>
            <w:tcBorders>
              <w:top w:val="single" w:sz="4" w:space="0" w:color="auto"/>
              <w:left w:val="single" w:sz="4" w:space="0" w:color="auto"/>
              <w:bottom w:val="single" w:sz="4" w:space="0" w:color="auto"/>
              <w:right w:val="single" w:sz="4" w:space="0" w:color="auto"/>
            </w:tcBorders>
            <w:hideMark/>
          </w:tcPr>
          <w:p w14:paraId="0C48F5AD" w14:textId="22AA853A" w:rsidR="00BA43B5" w:rsidRPr="001164DE" w:rsidRDefault="00BA43B5" w:rsidP="00BA43B5">
            <w:pPr>
              <w:spacing w:after="0" w:line="312" w:lineRule="auto"/>
              <w:jc w:val="center"/>
              <w:rPr>
                <w:rFonts w:ascii="Times New Roman" w:hAnsi="Times New Roman" w:cs="Times New Roman"/>
                <w:sz w:val="28"/>
                <w:szCs w:val="28"/>
              </w:rPr>
            </w:pPr>
            <w:r w:rsidRPr="001164DE">
              <w:rPr>
                <w:rFonts w:ascii="Times New Roman" w:hAnsi="Times New Roman" w:cs="Times New Roman"/>
                <w:sz w:val="28"/>
                <w:szCs w:val="28"/>
                <w:lang w:val="vi-VN"/>
              </w:rPr>
              <w:t>3</w:t>
            </w:r>
          </w:p>
        </w:tc>
        <w:tc>
          <w:tcPr>
            <w:tcW w:w="1298" w:type="pct"/>
            <w:tcBorders>
              <w:top w:val="single" w:sz="4" w:space="0" w:color="auto"/>
              <w:left w:val="single" w:sz="4" w:space="0" w:color="auto"/>
              <w:bottom w:val="single" w:sz="4" w:space="0" w:color="auto"/>
              <w:right w:val="single" w:sz="4" w:space="0" w:color="auto"/>
            </w:tcBorders>
            <w:hideMark/>
          </w:tcPr>
          <w:p w14:paraId="6605A9F0" w14:textId="5EF777DA" w:rsidR="00BA43B5" w:rsidRPr="001164DE" w:rsidRDefault="00BA43B5" w:rsidP="00BA43B5">
            <w:pPr>
              <w:spacing w:after="0" w:line="312" w:lineRule="auto"/>
              <w:rPr>
                <w:rFonts w:ascii="Times New Roman" w:hAnsi="Times New Roman" w:cs="Times New Roman"/>
                <w:sz w:val="28"/>
                <w:szCs w:val="28"/>
              </w:rPr>
            </w:pPr>
            <w:r w:rsidRPr="001164DE">
              <w:rPr>
                <w:rFonts w:ascii="Times New Roman" w:hAnsi="Times New Roman" w:cs="Times New Roman"/>
                <w:sz w:val="28"/>
                <w:szCs w:val="28"/>
                <w:lang w:val="vi-VN"/>
              </w:rPr>
              <w:t>NSD</w:t>
            </w:r>
            <w:r w:rsidRPr="001164DE">
              <w:rPr>
                <w:rFonts w:ascii="Times New Roman" w:hAnsi="Times New Roman" w:cs="Times New Roman"/>
                <w:sz w:val="28"/>
                <w:szCs w:val="28"/>
              </w:rPr>
              <w:t xml:space="preserve"> (Người quản trị nội dung)</w:t>
            </w:r>
          </w:p>
        </w:tc>
        <w:tc>
          <w:tcPr>
            <w:tcW w:w="3126" w:type="pct"/>
            <w:tcBorders>
              <w:top w:val="single" w:sz="4" w:space="0" w:color="auto"/>
              <w:left w:val="single" w:sz="4" w:space="0" w:color="auto"/>
              <w:bottom w:val="single" w:sz="4" w:space="0" w:color="auto"/>
              <w:right w:val="single" w:sz="4" w:space="0" w:color="auto"/>
            </w:tcBorders>
            <w:hideMark/>
          </w:tcPr>
          <w:p w14:paraId="02554FF5" w14:textId="56BDD7A3" w:rsidR="00BA43B5" w:rsidRPr="001164DE" w:rsidRDefault="00BA43B5" w:rsidP="00BA43B5">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Trên thanh tìm kiếm, chọn “Tên bài”/ gõ tên bài muốn xem bình luận/ kích chọn Tìm kiếm</w:t>
            </w:r>
          </w:p>
        </w:tc>
      </w:tr>
      <w:tr w:rsidR="00BA43B5" w:rsidRPr="001164DE" w14:paraId="3255878C" w14:textId="77777777" w:rsidTr="0043524D">
        <w:trPr>
          <w:trHeight w:val="510"/>
        </w:trPr>
        <w:tc>
          <w:tcPr>
            <w:tcW w:w="576" w:type="pct"/>
            <w:tcBorders>
              <w:top w:val="single" w:sz="4" w:space="0" w:color="auto"/>
              <w:left w:val="single" w:sz="4" w:space="0" w:color="auto"/>
              <w:bottom w:val="single" w:sz="4" w:space="0" w:color="auto"/>
              <w:right w:val="single" w:sz="4" w:space="0" w:color="auto"/>
            </w:tcBorders>
            <w:hideMark/>
          </w:tcPr>
          <w:p w14:paraId="1103418B" w14:textId="4C066234" w:rsidR="00BA43B5" w:rsidRPr="001164DE" w:rsidRDefault="00BA43B5" w:rsidP="00BA43B5">
            <w:pPr>
              <w:spacing w:after="0" w:line="312" w:lineRule="auto"/>
              <w:jc w:val="center"/>
              <w:rPr>
                <w:rFonts w:ascii="Times New Roman" w:hAnsi="Times New Roman" w:cs="Times New Roman"/>
                <w:sz w:val="28"/>
                <w:szCs w:val="28"/>
              </w:rPr>
            </w:pPr>
            <w:r w:rsidRPr="001164DE">
              <w:rPr>
                <w:rFonts w:ascii="Times New Roman" w:hAnsi="Times New Roman" w:cs="Times New Roman"/>
                <w:sz w:val="28"/>
                <w:szCs w:val="28"/>
              </w:rPr>
              <w:t>4</w:t>
            </w:r>
          </w:p>
        </w:tc>
        <w:tc>
          <w:tcPr>
            <w:tcW w:w="1298" w:type="pct"/>
            <w:tcBorders>
              <w:top w:val="single" w:sz="4" w:space="0" w:color="auto"/>
              <w:left w:val="single" w:sz="4" w:space="0" w:color="auto"/>
              <w:bottom w:val="single" w:sz="4" w:space="0" w:color="auto"/>
              <w:right w:val="single" w:sz="4" w:space="0" w:color="auto"/>
            </w:tcBorders>
            <w:hideMark/>
          </w:tcPr>
          <w:p w14:paraId="44F63EE6" w14:textId="339789C8" w:rsidR="00BA43B5" w:rsidRPr="001164DE" w:rsidRDefault="00BA43B5" w:rsidP="00BA43B5">
            <w:pPr>
              <w:spacing w:after="0" w:line="312" w:lineRule="auto"/>
              <w:rPr>
                <w:rFonts w:ascii="Times New Roman" w:hAnsi="Times New Roman" w:cs="Times New Roman"/>
                <w:sz w:val="28"/>
                <w:szCs w:val="28"/>
              </w:rPr>
            </w:pPr>
            <w:r w:rsidRPr="001164DE">
              <w:rPr>
                <w:rFonts w:ascii="Times New Roman" w:hAnsi="Times New Roman" w:cs="Times New Roman"/>
                <w:sz w:val="28"/>
                <w:szCs w:val="28"/>
                <w:lang w:val="vi-VN"/>
              </w:rPr>
              <w:t>Hệ thống</w:t>
            </w:r>
          </w:p>
        </w:tc>
        <w:tc>
          <w:tcPr>
            <w:tcW w:w="3126" w:type="pct"/>
            <w:tcBorders>
              <w:top w:val="single" w:sz="4" w:space="0" w:color="auto"/>
              <w:left w:val="single" w:sz="4" w:space="0" w:color="auto"/>
              <w:bottom w:val="single" w:sz="4" w:space="0" w:color="auto"/>
              <w:right w:val="single" w:sz="4" w:space="0" w:color="auto"/>
            </w:tcBorders>
            <w:hideMark/>
          </w:tcPr>
          <w:p w14:paraId="35D7C962" w14:textId="32B520E7" w:rsidR="007170C1" w:rsidRPr="001164DE" w:rsidRDefault="003A79D1" w:rsidP="000A5102">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 xml:space="preserve">Truy vấn trong CSDL tìm kiếm theo tiêu chí NSD nhập </w:t>
            </w:r>
            <w:r w:rsidR="00BA43B5" w:rsidRPr="001164DE">
              <w:rPr>
                <w:rFonts w:ascii="Times New Roman" w:hAnsi="Times New Roman" w:cs="Times New Roman"/>
                <w:sz w:val="28"/>
                <w:szCs w:val="28"/>
              </w:rPr>
              <w:t>và hiển thị các bình luận phù hợp với tiêu chí tìm kiếm</w:t>
            </w:r>
          </w:p>
        </w:tc>
      </w:tr>
      <w:tr w:rsidR="00BA43B5" w:rsidRPr="001164DE" w14:paraId="08C993B9" w14:textId="77777777" w:rsidTr="0043524D">
        <w:trPr>
          <w:trHeight w:val="510"/>
        </w:trPr>
        <w:tc>
          <w:tcPr>
            <w:tcW w:w="576" w:type="pct"/>
            <w:tcBorders>
              <w:top w:val="single" w:sz="4" w:space="0" w:color="auto"/>
              <w:left w:val="single" w:sz="4" w:space="0" w:color="auto"/>
              <w:bottom w:val="single" w:sz="4" w:space="0" w:color="auto"/>
              <w:right w:val="single" w:sz="4" w:space="0" w:color="auto"/>
            </w:tcBorders>
          </w:tcPr>
          <w:p w14:paraId="4A86D63F" w14:textId="5BE3597E" w:rsidR="00BA43B5" w:rsidRPr="001164DE" w:rsidRDefault="00BA43B5" w:rsidP="00BA43B5">
            <w:pPr>
              <w:spacing w:after="0" w:line="312" w:lineRule="auto"/>
              <w:jc w:val="center"/>
              <w:rPr>
                <w:rFonts w:ascii="Times New Roman" w:hAnsi="Times New Roman" w:cs="Times New Roman"/>
                <w:sz w:val="28"/>
                <w:szCs w:val="28"/>
              </w:rPr>
            </w:pPr>
            <w:r w:rsidRPr="001164DE">
              <w:rPr>
                <w:rFonts w:ascii="Times New Roman" w:hAnsi="Times New Roman" w:cs="Times New Roman"/>
                <w:sz w:val="28"/>
                <w:szCs w:val="28"/>
              </w:rPr>
              <w:t>5</w:t>
            </w:r>
          </w:p>
        </w:tc>
        <w:tc>
          <w:tcPr>
            <w:tcW w:w="1298" w:type="pct"/>
            <w:tcBorders>
              <w:top w:val="single" w:sz="4" w:space="0" w:color="auto"/>
              <w:left w:val="single" w:sz="4" w:space="0" w:color="auto"/>
              <w:bottom w:val="single" w:sz="4" w:space="0" w:color="auto"/>
              <w:right w:val="single" w:sz="4" w:space="0" w:color="auto"/>
            </w:tcBorders>
          </w:tcPr>
          <w:p w14:paraId="31D5FBD7" w14:textId="3BED1329" w:rsidR="00BA43B5" w:rsidRPr="001164DE" w:rsidRDefault="00BA43B5" w:rsidP="00BA43B5">
            <w:pPr>
              <w:spacing w:after="0" w:line="312" w:lineRule="auto"/>
              <w:rPr>
                <w:rFonts w:ascii="Times New Roman" w:hAnsi="Times New Roman" w:cs="Times New Roman"/>
                <w:sz w:val="28"/>
                <w:szCs w:val="28"/>
              </w:rPr>
            </w:pPr>
            <w:r w:rsidRPr="001164DE">
              <w:rPr>
                <w:rFonts w:ascii="Times New Roman" w:hAnsi="Times New Roman" w:cs="Times New Roman"/>
                <w:sz w:val="28"/>
                <w:szCs w:val="28"/>
                <w:lang w:val="vi-VN"/>
              </w:rPr>
              <w:t>NSD</w:t>
            </w:r>
            <w:r w:rsidRPr="001164DE">
              <w:rPr>
                <w:rFonts w:ascii="Times New Roman" w:hAnsi="Times New Roman" w:cs="Times New Roman"/>
                <w:sz w:val="28"/>
                <w:szCs w:val="28"/>
              </w:rPr>
              <w:t xml:space="preserve"> (Người quản trị nội dung)</w:t>
            </w:r>
          </w:p>
        </w:tc>
        <w:tc>
          <w:tcPr>
            <w:tcW w:w="3126" w:type="pct"/>
            <w:tcBorders>
              <w:top w:val="single" w:sz="4" w:space="0" w:color="auto"/>
              <w:left w:val="single" w:sz="4" w:space="0" w:color="auto"/>
              <w:bottom w:val="single" w:sz="4" w:space="0" w:color="auto"/>
              <w:right w:val="single" w:sz="4" w:space="0" w:color="auto"/>
            </w:tcBorders>
          </w:tcPr>
          <w:p w14:paraId="792B2F7C" w14:textId="1104E450" w:rsidR="00BA43B5" w:rsidRPr="001164DE" w:rsidRDefault="00BA43B5" w:rsidP="00BA43B5">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Chọn Xem chi tiết bình luận tin bài</w:t>
            </w:r>
          </w:p>
        </w:tc>
      </w:tr>
      <w:tr w:rsidR="00BA43B5" w:rsidRPr="001164DE" w14:paraId="4729513E" w14:textId="77777777" w:rsidTr="0043524D">
        <w:trPr>
          <w:trHeight w:val="510"/>
        </w:trPr>
        <w:tc>
          <w:tcPr>
            <w:tcW w:w="576" w:type="pct"/>
            <w:tcBorders>
              <w:top w:val="single" w:sz="4" w:space="0" w:color="auto"/>
              <w:left w:val="single" w:sz="4" w:space="0" w:color="auto"/>
              <w:bottom w:val="single" w:sz="4" w:space="0" w:color="auto"/>
              <w:right w:val="single" w:sz="4" w:space="0" w:color="auto"/>
            </w:tcBorders>
          </w:tcPr>
          <w:p w14:paraId="14F7E308" w14:textId="03B7916E" w:rsidR="00BA43B5" w:rsidRPr="001164DE" w:rsidRDefault="00BA43B5" w:rsidP="00BA43B5">
            <w:pPr>
              <w:spacing w:after="0" w:line="312" w:lineRule="auto"/>
              <w:jc w:val="center"/>
              <w:rPr>
                <w:rFonts w:ascii="Times New Roman" w:hAnsi="Times New Roman" w:cs="Times New Roman"/>
                <w:sz w:val="28"/>
                <w:szCs w:val="28"/>
              </w:rPr>
            </w:pPr>
            <w:r w:rsidRPr="001164DE">
              <w:rPr>
                <w:rFonts w:ascii="Times New Roman" w:hAnsi="Times New Roman" w:cs="Times New Roman"/>
                <w:sz w:val="28"/>
                <w:szCs w:val="28"/>
              </w:rPr>
              <w:t>6</w:t>
            </w:r>
          </w:p>
        </w:tc>
        <w:tc>
          <w:tcPr>
            <w:tcW w:w="1298" w:type="pct"/>
            <w:tcBorders>
              <w:top w:val="single" w:sz="4" w:space="0" w:color="auto"/>
              <w:left w:val="single" w:sz="4" w:space="0" w:color="auto"/>
              <w:bottom w:val="single" w:sz="4" w:space="0" w:color="auto"/>
              <w:right w:val="single" w:sz="4" w:space="0" w:color="auto"/>
            </w:tcBorders>
          </w:tcPr>
          <w:p w14:paraId="04CD6135" w14:textId="3452DD90" w:rsidR="00BA43B5" w:rsidRPr="001164DE" w:rsidRDefault="00BA43B5" w:rsidP="00BA43B5">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Hệ thống</w:t>
            </w:r>
          </w:p>
        </w:tc>
        <w:tc>
          <w:tcPr>
            <w:tcW w:w="3126" w:type="pct"/>
            <w:tcBorders>
              <w:top w:val="single" w:sz="4" w:space="0" w:color="auto"/>
              <w:left w:val="single" w:sz="4" w:space="0" w:color="auto"/>
              <w:bottom w:val="single" w:sz="4" w:space="0" w:color="auto"/>
              <w:right w:val="single" w:sz="4" w:space="0" w:color="auto"/>
            </w:tcBorders>
          </w:tcPr>
          <w:p w14:paraId="19AE0E47" w14:textId="77777777" w:rsidR="00BA43B5" w:rsidRPr="001164DE" w:rsidRDefault="00BA43B5" w:rsidP="00BA43B5">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Hiển thị chi tiết bình luận tin bài</w:t>
            </w:r>
          </w:p>
          <w:p w14:paraId="2D64516E" w14:textId="77777777" w:rsidR="000A5102" w:rsidRPr="001164DE" w:rsidRDefault="000A5102" w:rsidP="000A5102">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Chi tiết tại mục:</w:t>
            </w:r>
          </w:p>
          <w:p w14:paraId="2DEE8931" w14:textId="7AA389B1" w:rsidR="000A5102" w:rsidRPr="001164DE" w:rsidRDefault="00A84D61" w:rsidP="000A5102">
            <w:pPr>
              <w:spacing w:after="0" w:line="312" w:lineRule="auto"/>
              <w:rPr>
                <w:rFonts w:ascii="Times New Roman" w:hAnsi="Times New Roman" w:cs="Times New Roman"/>
                <w:b/>
                <w:bCs/>
                <w:sz w:val="28"/>
                <w:szCs w:val="28"/>
              </w:rPr>
            </w:pPr>
            <w:r w:rsidRPr="00A84D61">
              <w:rPr>
                <w:rFonts w:ascii="Times New Roman" w:hAnsi="Times New Roman" w:cs="Times New Roman"/>
                <w:b/>
                <w:bCs/>
                <w:sz w:val="28"/>
                <w:szCs w:val="28"/>
              </w:rPr>
              <w:t>V. PHỤ LỤC DANH SÁCH CÁC HÀM THỦ TỤC VÀ THUẬT TOÁN SỬ DỤNG</w:t>
            </w:r>
          </w:p>
          <w:p w14:paraId="5616E3AD" w14:textId="334C8BEF" w:rsidR="000A5102" w:rsidRPr="001164DE" w:rsidRDefault="00446DC2" w:rsidP="000A5102">
            <w:pPr>
              <w:spacing w:after="0" w:line="312" w:lineRule="auto"/>
              <w:rPr>
                <w:rFonts w:ascii="Times New Roman" w:hAnsi="Times New Roman" w:cs="Times New Roman"/>
                <w:sz w:val="28"/>
                <w:szCs w:val="28"/>
              </w:rPr>
            </w:pPr>
            <w:hyperlink w:anchor="_15._Xem_chi" w:history="1">
              <w:r w:rsidR="006465E5" w:rsidRPr="001164DE">
                <w:rPr>
                  <w:rStyle w:val="Hyperlink"/>
                  <w:rFonts w:ascii="Times New Roman" w:hAnsi="Times New Roman" w:cs="Times New Roman"/>
                  <w:b/>
                  <w:bCs/>
                  <w:sz w:val="28"/>
                  <w:szCs w:val="28"/>
                </w:rPr>
                <w:t>15</w:t>
              </w:r>
              <w:r w:rsidR="000A5102" w:rsidRPr="001164DE">
                <w:rPr>
                  <w:rStyle w:val="Hyperlink"/>
                  <w:rFonts w:ascii="Times New Roman" w:hAnsi="Times New Roman" w:cs="Times New Roman"/>
                  <w:b/>
                  <w:bCs/>
                  <w:sz w:val="28"/>
                  <w:szCs w:val="28"/>
                </w:rPr>
                <w:t>. Xem chi tiết bình luận theo tin bài</w:t>
              </w:r>
            </w:hyperlink>
          </w:p>
        </w:tc>
      </w:tr>
    </w:tbl>
    <w:p w14:paraId="163DE2A0" w14:textId="62D08A8E" w:rsidR="001E1D8E" w:rsidRDefault="001E1D8E" w:rsidP="000239E9">
      <w:pPr>
        <w:pStyle w:val="ListParagraph"/>
        <w:numPr>
          <w:ilvl w:val="7"/>
          <w:numId w:val="7"/>
        </w:numPr>
        <w:spacing w:line="312" w:lineRule="auto"/>
      </w:pPr>
      <w:r w:rsidRPr="001164DE">
        <w:t>Xóa bình luận tin bài</w:t>
      </w:r>
    </w:p>
    <w:p w14:paraId="75606477" w14:textId="4FAC9BBC" w:rsidR="00A051F5" w:rsidRPr="001164DE" w:rsidRDefault="00A051F5" w:rsidP="00A051F5">
      <w:pPr>
        <w:pStyle w:val="ListParagraph"/>
        <w:numPr>
          <w:ilvl w:val="0"/>
          <w:numId w:val="0"/>
        </w:numPr>
        <w:spacing w:line="312" w:lineRule="auto"/>
        <w:ind w:left="90"/>
      </w:pPr>
      <w:r>
        <w:rPr>
          <w:noProof/>
          <w:lang w:val="en-US" w:eastAsia="en-US"/>
        </w:rPr>
        <w:lastRenderedPageBreak/>
        <w:drawing>
          <wp:inline distT="0" distB="0" distL="0" distR="0" wp14:anchorId="2BDF51D7" wp14:editId="6284CC19">
            <wp:extent cx="5760085" cy="2364105"/>
            <wp:effectExtent l="19050" t="19050" r="12065" b="1714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60085" cy="2364105"/>
                    </a:xfrm>
                    <a:prstGeom prst="rect">
                      <a:avLst/>
                    </a:prstGeom>
                    <a:ln>
                      <a:solidFill>
                        <a:schemeClr val="tx1"/>
                      </a:solidFill>
                    </a:ln>
                  </pic:spPr>
                </pic:pic>
              </a:graphicData>
            </a:graphic>
          </wp:inline>
        </w:drawing>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44"/>
        <w:gridCol w:w="1915"/>
        <w:gridCol w:w="6102"/>
      </w:tblGrid>
      <w:tr w:rsidR="001E1D8E" w:rsidRPr="001164DE" w14:paraId="4839C43A" w14:textId="77777777" w:rsidTr="00163FE8">
        <w:trPr>
          <w:trHeight w:val="510"/>
          <w:tblHeader/>
        </w:trPr>
        <w:tc>
          <w:tcPr>
            <w:tcW w:w="576" w:type="pct"/>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5F2BC2A7" w14:textId="77777777" w:rsidR="001E1D8E" w:rsidRPr="001164DE" w:rsidRDefault="001E1D8E"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Bước thực hiện</w:t>
            </w:r>
          </w:p>
        </w:tc>
        <w:tc>
          <w:tcPr>
            <w:tcW w:w="1057" w:type="pct"/>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2CD77927" w14:textId="77777777" w:rsidR="001E1D8E" w:rsidRPr="001164DE" w:rsidRDefault="001E1D8E"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Chủ thể thực hiện</w:t>
            </w:r>
          </w:p>
        </w:tc>
        <w:tc>
          <w:tcPr>
            <w:tcW w:w="3367" w:type="pct"/>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614FAA01" w14:textId="77777777" w:rsidR="001E1D8E" w:rsidRPr="001164DE" w:rsidRDefault="001E1D8E"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Nội dung</w:t>
            </w:r>
          </w:p>
        </w:tc>
      </w:tr>
      <w:tr w:rsidR="001E1D8E" w:rsidRPr="001164DE" w14:paraId="48157E1D" w14:textId="77777777" w:rsidTr="00163FE8">
        <w:trPr>
          <w:trHeight w:val="510"/>
        </w:trPr>
        <w:tc>
          <w:tcPr>
            <w:tcW w:w="576" w:type="pct"/>
            <w:tcBorders>
              <w:top w:val="single" w:sz="4" w:space="0" w:color="auto"/>
              <w:left w:val="single" w:sz="4" w:space="0" w:color="auto"/>
              <w:bottom w:val="single" w:sz="4" w:space="0" w:color="auto"/>
              <w:right w:val="single" w:sz="4" w:space="0" w:color="auto"/>
            </w:tcBorders>
            <w:hideMark/>
          </w:tcPr>
          <w:p w14:paraId="6B29B311" w14:textId="77777777" w:rsidR="001E1D8E" w:rsidRPr="001164DE" w:rsidRDefault="001E1D8E"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lang w:val="vi-VN"/>
              </w:rPr>
              <w:t>1</w:t>
            </w:r>
          </w:p>
        </w:tc>
        <w:tc>
          <w:tcPr>
            <w:tcW w:w="1057" w:type="pct"/>
            <w:tcBorders>
              <w:top w:val="single" w:sz="4" w:space="0" w:color="auto"/>
              <w:left w:val="single" w:sz="4" w:space="0" w:color="auto"/>
              <w:bottom w:val="single" w:sz="4" w:space="0" w:color="auto"/>
              <w:right w:val="single" w:sz="4" w:space="0" w:color="auto"/>
            </w:tcBorders>
            <w:hideMark/>
          </w:tcPr>
          <w:p w14:paraId="39C796C0" w14:textId="77777777" w:rsidR="001E1D8E" w:rsidRPr="001164DE" w:rsidRDefault="001E1D8E"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lang w:val="vi-VN"/>
              </w:rPr>
              <w:t>NSD</w:t>
            </w:r>
            <w:r w:rsidRPr="001164DE">
              <w:rPr>
                <w:rFonts w:ascii="Times New Roman" w:hAnsi="Times New Roman" w:cs="Times New Roman"/>
                <w:sz w:val="28"/>
                <w:szCs w:val="28"/>
              </w:rPr>
              <w:t xml:space="preserve"> (Người quản trị nội dung)</w:t>
            </w:r>
          </w:p>
        </w:tc>
        <w:tc>
          <w:tcPr>
            <w:tcW w:w="3367" w:type="pct"/>
            <w:tcBorders>
              <w:top w:val="single" w:sz="4" w:space="0" w:color="auto"/>
              <w:left w:val="single" w:sz="4" w:space="0" w:color="auto"/>
              <w:bottom w:val="single" w:sz="4" w:space="0" w:color="auto"/>
              <w:right w:val="single" w:sz="4" w:space="0" w:color="auto"/>
            </w:tcBorders>
            <w:hideMark/>
          </w:tcPr>
          <w:p w14:paraId="38EF1C17" w14:textId="77777777" w:rsidR="001E1D8E" w:rsidRPr="001164DE" w:rsidRDefault="001E1D8E"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Trong thư mục quản lý bình luận, k</w:t>
            </w:r>
            <w:r w:rsidRPr="001164DE">
              <w:rPr>
                <w:rFonts w:ascii="Times New Roman" w:hAnsi="Times New Roman" w:cs="Times New Roman"/>
                <w:sz w:val="28"/>
                <w:szCs w:val="28"/>
              </w:rPr>
              <w:t>ích</w:t>
            </w:r>
            <w:r w:rsidRPr="001164DE">
              <w:rPr>
                <w:rFonts w:ascii="Times New Roman" w:hAnsi="Times New Roman" w:cs="Times New Roman"/>
                <w:sz w:val="28"/>
                <w:szCs w:val="28"/>
                <w:lang w:val="vi-VN"/>
              </w:rPr>
              <w:t xml:space="preserve"> </w:t>
            </w:r>
            <w:r w:rsidRPr="001164DE">
              <w:rPr>
                <w:rFonts w:ascii="Times New Roman" w:hAnsi="Times New Roman" w:cs="Times New Roman"/>
                <w:sz w:val="28"/>
                <w:szCs w:val="28"/>
              </w:rPr>
              <w:t xml:space="preserve">chọn </w:t>
            </w:r>
            <w:r w:rsidRPr="001164DE">
              <w:rPr>
                <w:rFonts w:ascii="Times New Roman" w:hAnsi="Times New Roman" w:cs="Times New Roman"/>
                <w:sz w:val="28"/>
                <w:szCs w:val="28"/>
                <w:lang w:val="vi-VN"/>
              </w:rPr>
              <w:t>(Xóa) của bình luận muốn xóa</w:t>
            </w:r>
          </w:p>
        </w:tc>
      </w:tr>
      <w:tr w:rsidR="001E1D8E" w:rsidRPr="001164DE" w14:paraId="781A03BE" w14:textId="77777777" w:rsidTr="00163FE8">
        <w:trPr>
          <w:trHeight w:val="510"/>
        </w:trPr>
        <w:tc>
          <w:tcPr>
            <w:tcW w:w="576" w:type="pct"/>
            <w:tcBorders>
              <w:top w:val="single" w:sz="4" w:space="0" w:color="auto"/>
              <w:left w:val="single" w:sz="4" w:space="0" w:color="auto"/>
              <w:bottom w:val="single" w:sz="4" w:space="0" w:color="auto"/>
              <w:right w:val="single" w:sz="4" w:space="0" w:color="auto"/>
            </w:tcBorders>
            <w:hideMark/>
          </w:tcPr>
          <w:p w14:paraId="7B93FD9E" w14:textId="77777777" w:rsidR="001E1D8E" w:rsidRPr="001164DE" w:rsidRDefault="001E1D8E"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lang w:val="vi-VN"/>
              </w:rPr>
              <w:t>2</w:t>
            </w:r>
          </w:p>
        </w:tc>
        <w:tc>
          <w:tcPr>
            <w:tcW w:w="1057" w:type="pct"/>
            <w:tcBorders>
              <w:top w:val="single" w:sz="4" w:space="0" w:color="auto"/>
              <w:left w:val="single" w:sz="4" w:space="0" w:color="auto"/>
              <w:bottom w:val="single" w:sz="4" w:space="0" w:color="auto"/>
              <w:right w:val="single" w:sz="4" w:space="0" w:color="auto"/>
            </w:tcBorders>
            <w:hideMark/>
          </w:tcPr>
          <w:p w14:paraId="7775837E" w14:textId="77777777" w:rsidR="001E1D8E" w:rsidRPr="001164DE" w:rsidRDefault="001E1D8E"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Hệ thống</w:t>
            </w:r>
          </w:p>
        </w:tc>
        <w:tc>
          <w:tcPr>
            <w:tcW w:w="3367" w:type="pct"/>
            <w:tcBorders>
              <w:top w:val="single" w:sz="4" w:space="0" w:color="auto"/>
              <w:left w:val="single" w:sz="4" w:space="0" w:color="auto"/>
              <w:bottom w:val="single" w:sz="4" w:space="0" w:color="auto"/>
              <w:right w:val="single" w:sz="4" w:space="0" w:color="auto"/>
            </w:tcBorders>
            <w:hideMark/>
          </w:tcPr>
          <w:p w14:paraId="72426498" w14:textId="77777777" w:rsidR="001E1D8E" w:rsidRPr="001164DE" w:rsidRDefault="001E1D8E"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Hiển thị popup yêu cầu xác nhận yêu cầu xóa bình luận</w:t>
            </w:r>
          </w:p>
        </w:tc>
      </w:tr>
      <w:tr w:rsidR="001E1D8E" w:rsidRPr="001164DE" w14:paraId="3536075D" w14:textId="77777777" w:rsidTr="00163FE8">
        <w:trPr>
          <w:trHeight w:val="510"/>
        </w:trPr>
        <w:tc>
          <w:tcPr>
            <w:tcW w:w="576" w:type="pct"/>
            <w:tcBorders>
              <w:top w:val="single" w:sz="4" w:space="0" w:color="auto"/>
              <w:left w:val="single" w:sz="4" w:space="0" w:color="auto"/>
              <w:bottom w:val="single" w:sz="4" w:space="0" w:color="auto"/>
              <w:right w:val="single" w:sz="4" w:space="0" w:color="auto"/>
            </w:tcBorders>
            <w:hideMark/>
          </w:tcPr>
          <w:p w14:paraId="190E78DA" w14:textId="77777777" w:rsidR="001E1D8E" w:rsidRPr="001164DE" w:rsidRDefault="001E1D8E"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lang w:val="vi-VN"/>
              </w:rPr>
              <w:t>3</w:t>
            </w:r>
          </w:p>
        </w:tc>
        <w:tc>
          <w:tcPr>
            <w:tcW w:w="1057" w:type="pct"/>
            <w:tcBorders>
              <w:top w:val="single" w:sz="4" w:space="0" w:color="auto"/>
              <w:left w:val="single" w:sz="4" w:space="0" w:color="auto"/>
              <w:bottom w:val="single" w:sz="4" w:space="0" w:color="auto"/>
              <w:right w:val="single" w:sz="4" w:space="0" w:color="auto"/>
            </w:tcBorders>
            <w:hideMark/>
          </w:tcPr>
          <w:p w14:paraId="5B3EFB2A" w14:textId="77777777" w:rsidR="001E1D8E" w:rsidRPr="001164DE" w:rsidRDefault="001E1D8E"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lang w:val="vi-VN"/>
              </w:rPr>
              <w:t>NSD</w:t>
            </w:r>
            <w:r w:rsidRPr="001164DE">
              <w:rPr>
                <w:rFonts w:ascii="Times New Roman" w:hAnsi="Times New Roman" w:cs="Times New Roman"/>
                <w:sz w:val="28"/>
                <w:szCs w:val="28"/>
              </w:rPr>
              <w:t xml:space="preserve"> (Người quản trị nội dung)</w:t>
            </w:r>
          </w:p>
        </w:tc>
        <w:tc>
          <w:tcPr>
            <w:tcW w:w="3367" w:type="pct"/>
            <w:tcBorders>
              <w:top w:val="single" w:sz="4" w:space="0" w:color="auto"/>
              <w:left w:val="single" w:sz="4" w:space="0" w:color="auto"/>
              <w:bottom w:val="single" w:sz="4" w:space="0" w:color="auto"/>
              <w:right w:val="single" w:sz="4" w:space="0" w:color="auto"/>
            </w:tcBorders>
            <w:hideMark/>
          </w:tcPr>
          <w:p w14:paraId="1A366E66" w14:textId="77777777" w:rsidR="001E1D8E" w:rsidRPr="001164DE" w:rsidRDefault="001E1D8E"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Xác nhận yêu cầu xóa bình luận</w:t>
            </w:r>
          </w:p>
        </w:tc>
      </w:tr>
      <w:tr w:rsidR="001E1D8E" w:rsidRPr="001164DE" w14:paraId="2C2C6ECB" w14:textId="77777777" w:rsidTr="00163FE8">
        <w:trPr>
          <w:trHeight w:val="510"/>
        </w:trPr>
        <w:tc>
          <w:tcPr>
            <w:tcW w:w="576" w:type="pct"/>
            <w:tcBorders>
              <w:top w:val="single" w:sz="4" w:space="0" w:color="auto"/>
              <w:left w:val="single" w:sz="4" w:space="0" w:color="auto"/>
              <w:bottom w:val="single" w:sz="4" w:space="0" w:color="auto"/>
              <w:right w:val="single" w:sz="4" w:space="0" w:color="auto"/>
            </w:tcBorders>
            <w:hideMark/>
          </w:tcPr>
          <w:p w14:paraId="74C5391F" w14:textId="77777777" w:rsidR="001E1D8E" w:rsidRPr="001164DE" w:rsidRDefault="001E1D8E"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lang w:val="vi-VN"/>
              </w:rPr>
              <w:t>4</w:t>
            </w:r>
          </w:p>
        </w:tc>
        <w:tc>
          <w:tcPr>
            <w:tcW w:w="1057" w:type="pct"/>
            <w:tcBorders>
              <w:top w:val="single" w:sz="4" w:space="0" w:color="auto"/>
              <w:left w:val="single" w:sz="4" w:space="0" w:color="auto"/>
              <w:bottom w:val="single" w:sz="4" w:space="0" w:color="auto"/>
              <w:right w:val="single" w:sz="4" w:space="0" w:color="auto"/>
            </w:tcBorders>
            <w:hideMark/>
          </w:tcPr>
          <w:p w14:paraId="4D2D5F42" w14:textId="77777777" w:rsidR="001E1D8E" w:rsidRPr="001164DE" w:rsidRDefault="001E1D8E"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Hệ thống</w:t>
            </w:r>
          </w:p>
        </w:tc>
        <w:tc>
          <w:tcPr>
            <w:tcW w:w="3367" w:type="pct"/>
            <w:tcBorders>
              <w:top w:val="single" w:sz="4" w:space="0" w:color="auto"/>
              <w:left w:val="single" w:sz="4" w:space="0" w:color="auto"/>
              <w:bottom w:val="single" w:sz="4" w:space="0" w:color="auto"/>
              <w:right w:val="single" w:sz="4" w:space="0" w:color="auto"/>
            </w:tcBorders>
            <w:hideMark/>
          </w:tcPr>
          <w:p w14:paraId="1105DE6F" w14:textId="69BBFB95" w:rsidR="00BB4C51" w:rsidRPr="001164DE" w:rsidRDefault="001E1D8E" w:rsidP="00BB4C51">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X</w:t>
            </w:r>
            <w:r w:rsidRPr="001164DE">
              <w:rPr>
                <w:rFonts w:ascii="Times New Roman" w:hAnsi="Times New Roman" w:cs="Times New Roman"/>
                <w:sz w:val="28"/>
                <w:szCs w:val="28"/>
                <w:lang w:val="vi-VN"/>
              </w:rPr>
              <w:t>óa bình luận trên CSDL</w:t>
            </w:r>
            <w:r w:rsidR="00496801" w:rsidRPr="001164DE">
              <w:rPr>
                <w:rFonts w:ascii="Times New Roman" w:hAnsi="Times New Roman" w:cs="Times New Roman"/>
                <w:sz w:val="28"/>
                <w:szCs w:val="28"/>
              </w:rPr>
              <w:t xml:space="preserve">. </w:t>
            </w:r>
            <w:r w:rsidRPr="001164DE">
              <w:rPr>
                <w:rFonts w:ascii="Times New Roman" w:hAnsi="Times New Roman" w:cs="Times New Roman"/>
                <w:sz w:val="28"/>
                <w:szCs w:val="28"/>
              </w:rPr>
              <w:t>Ở bước 3, nếu NSD chọn hủy yêu cầu, hệ thống đóng pop-up xác nhận yêu cầu xóa quảng cáo</w:t>
            </w:r>
          </w:p>
          <w:p w14:paraId="3FCE7774" w14:textId="77777777" w:rsidR="00496801" w:rsidRPr="001164DE" w:rsidRDefault="00496801" w:rsidP="00496801">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Chi tiết tại mục:</w:t>
            </w:r>
          </w:p>
          <w:p w14:paraId="4BF0061D" w14:textId="14D71B02" w:rsidR="00496801" w:rsidRPr="001164DE" w:rsidRDefault="00A84D61" w:rsidP="00496801">
            <w:pPr>
              <w:spacing w:after="0" w:line="312" w:lineRule="auto"/>
              <w:rPr>
                <w:rFonts w:ascii="Times New Roman" w:hAnsi="Times New Roman" w:cs="Times New Roman"/>
                <w:b/>
                <w:bCs/>
                <w:sz w:val="28"/>
                <w:szCs w:val="28"/>
              </w:rPr>
            </w:pPr>
            <w:r w:rsidRPr="00A84D61">
              <w:rPr>
                <w:rFonts w:ascii="Times New Roman" w:hAnsi="Times New Roman" w:cs="Times New Roman"/>
                <w:b/>
                <w:bCs/>
                <w:sz w:val="28"/>
                <w:szCs w:val="28"/>
              </w:rPr>
              <w:t>V. PHỤ LỤC DANH SÁCH CÁC HÀM THỦ TỤC VÀ THUẬT TOÁN SỬ DỤNG</w:t>
            </w:r>
          </w:p>
          <w:p w14:paraId="4DA0C82E" w14:textId="1263BEBB" w:rsidR="00496801" w:rsidRPr="001164DE" w:rsidRDefault="00446DC2" w:rsidP="00496801">
            <w:pPr>
              <w:spacing w:after="0" w:line="312" w:lineRule="auto"/>
              <w:rPr>
                <w:rFonts w:ascii="Times New Roman" w:hAnsi="Times New Roman" w:cs="Times New Roman"/>
                <w:sz w:val="28"/>
                <w:szCs w:val="28"/>
              </w:rPr>
            </w:pPr>
            <w:hyperlink w:anchor="_16._Xóa_bình" w:history="1">
              <w:r w:rsidR="004F4DA7" w:rsidRPr="001164DE">
                <w:rPr>
                  <w:rStyle w:val="Hyperlink"/>
                  <w:rFonts w:ascii="Times New Roman" w:hAnsi="Times New Roman" w:cs="Times New Roman"/>
                  <w:b/>
                  <w:bCs/>
                  <w:sz w:val="28"/>
                  <w:szCs w:val="28"/>
                </w:rPr>
                <w:t>16</w:t>
              </w:r>
              <w:r w:rsidR="00496801" w:rsidRPr="001164DE">
                <w:rPr>
                  <w:rStyle w:val="Hyperlink"/>
                  <w:rFonts w:ascii="Times New Roman" w:hAnsi="Times New Roman" w:cs="Times New Roman"/>
                  <w:b/>
                  <w:bCs/>
                  <w:sz w:val="28"/>
                  <w:szCs w:val="28"/>
                </w:rPr>
                <w:t>. Xóa bình luận theo tin bài</w:t>
              </w:r>
            </w:hyperlink>
          </w:p>
        </w:tc>
      </w:tr>
    </w:tbl>
    <w:p w14:paraId="3FA332AB" w14:textId="53849C89" w:rsidR="00A929B0" w:rsidRDefault="009D3897" w:rsidP="000239E9">
      <w:pPr>
        <w:pStyle w:val="ListParagraph"/>
        <w:numPr>
          <w:ilvl w:val="7"/>
          <w:numId w:val="7"/>
        </w:numPr>
        <w:spacing w:line="312" w:lineRule="auto"/>
      </w:pPr>
      <w:r w:rsidRPr="001164DE">
        <w:t>D</w:t>
      </w:r>
      <w:r w:rsidR="00A929B0" w:rsidRPr="001164DE">
        <w:t>uyệt bình luận</w:t>
      </w:r>
    </w:p>
    <w:p w14:paraId="2176255D" w14:textId="6C649B6D" w:rsidR="00A051F5" w:rsidRPr="001164DE" w:rsidRDefault="00A051F5" w:rsidP="00A051F5">
      <w:pPr>
        <w:pStyle w:val="ListParagraph"/>
        <w:numPr>
          <w:ilvl w:val="0"/>
          <w:numId w:val="0"/>
        </w:numPr>
        <w:spacing w:line="312" w:lineRule="auto"/>
        <w:ind w:left="90"/>
      </w:pPr>
      <w:r>
        <w:rPr>
          <w:noProof/>
          <w:lang w:val="en-US" w:eastAsia="en-US"/>
        </w:rPr>
        <w:lastRenderedPageBreak/>
        <w:drawing>
          <wp:inline distT="0" distB="0" distL="0" distR="0" wp14:anchorId="6AAB8C12" wp14:editId="105C1C9D">
            <wp:extent cx="5760085" cy="2279650"/>
            <wp:effectExtent l="19050" t="19050" r="12065" b="2540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60085" cy="2279650"/>
                    </a:xfrm>
                    <a:prstGeom prst="rect">
                      <a:avLst/>
                    </a:prstGeom>
                    <a:ln>
                      <a:solidFill>
                        <a:schemeClr val="tx1"/>
                      </a:solidFill>
                    </a:ln>
                  </pic:spPr>
                </pic:pic>
              </a:graphicData>
            </a:graphic>
          </wp:inline>
        </w:drawing>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44"/>
        <w:gridCol w:w="2789"/>
        <w:gridCol w:w="5228"/>
      </w:tblGrid>
      <w:tr w:rsidR="00A929B0" w:rsidRPr="001164DE" w14:paraId="7A92F110" w14:textId="77777777" w:rsidTr="0043524D">
        <w:trPr>
          <w:trHeight w:val="510"/>
          <w:tblHeader/>
        </w:trPr>
        <w:tc>
          <w:tcPr>
            <w:tcW w:w="576" w:type="pct"/>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72DBAA8D" w14:textId="77777777" w:rsidR="00A929B0" w:rsidRPr="001164DE" w:rsidRDefault="00A929B0"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Bước thực hiện</w:t>
            </w:r>
          </w:p>
        </w:tc>
        <w:tc>
          <w:tcPr>
            <w:tcW w:w="1539" w:type="pct"/>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702ADAA8" w14:textId="77777777" w:rsidR="00A929B0" w:rsidRPr="001164DE" w:rsidRDefault="00A929B0"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Chủ thể thực hiện</w:t>
            </w:r>
          </w:p>
        </w:tc>
        <w:tc>
          <w:tcPr>
            <w:tcW w:w="2885" w:type="pct"/>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37134D8D" w14:textId="77777777" w:rsidR="00A929B0" w:rsidRPr="001164DE" w:rsidRDefault="00A929B0"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Nội dung</w:t>
            </w:r>
          </w:p>
        </w:tc>
      </w:tr>
      <w:tr w:rsidR="00A929B0" w:rsidRPr="001164DE" w14:paraId="2FEE0CA7" w14:textId="77777777" w:rsidTr="0043524D">
        <w:trPr>
          <w:trHeight w:val="510"/>
        </w:trPr>
        <w:tc>
          <w:tcPr>
            <w:tcW w:w="576" w:type="pct"/>
            <w:tcBorders>
              <w:top w:val="single" w:sz="4" w:space="0" w:color="auto"/>
              <w:left w:val="single" w:sz="4" w:space="0" w:color="auto"/>
              <w:bottom w:val="single" w:sz="4" w:space="0" w:color="auto"/>
              <w:right w:val="single" w:sz="4" w:space="0" w:color="auto"/>
            </w:tcBorders>
            <w:hideMark/>
          </w:tcPr>
          <w:p w14:paraId="7236E0A8" w14:textId="77777777" w:rsidR="00A929B0" w:rsidRPr="001164DE" w:rsidRDefault="00A929B0"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lang w:val="vi-VN"/>
              </w:rPr>
              <w:t>1</w:t>
            </w:r>
          </w:p>
        </w:tc>
        <w:tc>
          <w:tcPr>
            <w:tcW w:w="1539" w:type="pct"/>
            <w:tcBorders>
              <w:top w:val="single" w:sz="4" w:space="0" w:color="auto"/>
              <w:left w:val="single" w:sz="4" w:space="0" w:color="auto"/>
              <w:bottom w:val="single" w:sz="4" w:space="0" w:color="auto"/>
              <w:right w:val="single" w:sz="4" w:space="0" w:color="auto"/>
            </w:tcBorders>
            <w:hideMark/>
          </w:tcPr>
          <w:p w14:paraId="3E5571F6" w14:textId="77777777" w:rsidR="00A929B0" w:rsidRPr="001164DE" w:rsidRDefault="00A929B0"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NSD</w:t>
            </w:r>
            <w:r w:rsidRPr="001164DE">
              <w:rPr>
                <w:rFonts w:ascii="Times New Roman" w:hAnsi="Times New Roman" w:cs="Times New Roman"/>
                <w:sz w:val="28"/>
                <w:szCs w:val="28"/>
              </w:rPr>
              <w:t xml:space="preserve"> (Người quản trị nội dung)</w:t>
            </w:r>
          </w:p>
        </w:tc>
        <w:tc>
          <w:tcPr>
            <w:tcW w:w="2885" w:type="pct"/>
            <w:tcBorders>
              <w:top w:val="single" w:sz="4" w:space="0" w:color="auto"/>
              <w:left w:val="single" w:sz="4" w:space="0" w:color="auto"/>
              <w:bottom w:val="single" w:sz="4" w:space="0" w:color="auto"/>
              <w:right w:val="single" w:sz="4" w:space="0" w:color="auto"/>
            </w:tcBorders>
            <w:hideMark/>
          </w:tcPr>
          <w:p w14:paraId="6F01B79E" w14:textId="77777777" w:rsidR="00A929B0" w:rsidRPr="001164DE" w:rsidRDefault="00A929B0"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Trong thư mục quản lý bình luận, kích vào n</w:t>
            </w:r>
            <w:r w:rsidRPr="001164DE">
              <w:rPr>
                <w:rFonts w:ascii="Times New Roman" w:hAnsi="Times New Roman" w:cs="Times New Roman"/>
                <w:sz w:val="28"/>
                <w:szCs w:val="28"/>
              </w:rPr>
              <w:t>út</w:t>
            </w:r>
            <w:r w:rsidRPr="001164DE">
              <w:rPr>
                <w:rFonts w:ascii="Times New Roman" w:hAnsi="Times New Roman" w:cs="Times New Roman"/>
                <w:sz w:val="28"/>
                <w:szCs w:val="28"/>
                <w:lang w:val="vi-VN"/>
              </w:rPr>
              <w:t xml:space="preserve"> (Duyệt) ở bình luận muốn duyệt</w:t>
            </w:r>
          </w:p>
        </w:tc>
      </w:tr>
      <w:tr w:rsidR="00A929B0" w:rsidRPr="001164DE" w14:paraId="42983E45" w14:textId="77777777" w:rsidTr="0043524D">
        <w:trPr>
          <w:trHeight w:val="510"/>
        </w:trPr>
        <w:tc>
          <w:tcPr>
            <w:tcW w:w="576" w:type="pct"/>
            <w:tcBorders>
              <w:top w:val="single" w:sz="4" w:space="0" w:color="auto"/>
              <w:left w:val="single" w:sz="4" w:space="0" w:color="auto"/>
              <w:bottom w:val="single" w:sz="4" w:space="0" w:color="auto"/>
              <w:right w:val="single" w:sz="4" w:space="0" w:color="auto"/>
            </w:tcBorders>
            <w:hideMark/>
          </w:tcPr>
          <w:p w14:paraId="5A683E01" w14:textId="77777777" w:rsidR="00A929B0" w:rsidRPr="001164DE" w:rsidRDefault="00A929B0" w:rsidP="002B7031">
            <w:pPr>
              <w:spacing w:after="0" w:line="312" w:lineRule="auto"/>
              <w:jc w:val="center"/>
              <w:rPr>
                <w:rFonts w:ascii="Times New Roman" w:hAnsi="Times New Roman" w:cs="Times New Roman"/>
                <w:sz w:val="28"/>
                <w:szCs w:val="28"/>
              </w:rPr>
            </w:pPr>
            <w:r w:rsidRPr="001164DE">
              <w:rPr>
                <w:rFonts w:ascii="Times New Roman" w:hAnsi="Times New Roman" w:cs="Times New Roman"/>
                <w:sz w:val="28"/>
                <w:szCs w:val="28"/>
              </w:rPr>
              <w:t>2</w:t>
            </w:r>
          </w:p>
        </w:tc>
        <w:tc>
          <w:tcPr>
            <w:tcW w:w="1539" w:type="pct"/>
            <w:tcBorders>
              <w:top w:val="single" w:sz="4" w:space="0" w:color="auto"/>
              <w:left w:val="single" w:sz="4" w:space="0" w:color="auto"/>
              <w:bottom w:val="single" w:sz="4" w:space="0" w:color="auto"/>
              <w:right w:val="single" w:sz="4" w:space="0" w:color="auto"/>
            </w:tcBorders>
            <w:hideMark/>
          </w:tcPr>
          <w:p w14:paraId="6C1F964F" w14:textId="77777777" w:rsidR="00A929B0" w:rsidRPr="001164DE" w:rsidRDefault="00A929B0"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Hệ thống</w:t>
            </w:r>
          </w:p>
        </w:tc>
        <w:tc>
          <w:tcPr>
            <w:tcW w:w="2885" w:type="pct"/>
            <w:tcBorders>
              <w:top w:val="single" w:sz="4" w:space="0" w:color="auto"/>
              <w:left w:val="single" w:sz="4" w:space="0" w:color="auto"/>
              <w:bottom w:val="single" w:sz="4" w:space="0" w:color="auto"/>
              <w:right w:val="single" w:sz="4" w:space="0" w:color="auto"/>
            </w:tcBorders>
            <w:hideMark/>
          </w:tcPr>
          <w:p w14:paraId="12D64EC3" w14:textId="77777777" w:rsidR="00A929B0" w:rsidRPr="001164DE" w:rsidRDefault="00A929B0"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Hiển thị pop-up chi tiết bình luận</w:t>
            </w:r>
          </w:p>
        </w:tc>
      </w:tr>
      <w:tr w:rsidR="00A929B0" w:rsidRPr="001164DE" w14:paraId="66039BE6" w14:textId="77777777" w:rsidTr="0043524D">
        <w:trPr>
          <w:trHeight w:val="510"/>
        </w:trPr>
        <w:tc>
          <w:tcPr>
            <w:tcW w:w="576" w:type="pct"/>
            <w:tcBorders>
              <w:top w:val="single" w:sz="4" w:space="0" w:color="auto"/>
              <w:left w:val="single" w:sz="4" w:space="0" w:color="auto"/>
              <w:bottom w:val="single" w:sz="4" w:space="0" w:color="auto"/>
              <w:right w:val="single" w:sz="4" w:space="0" w:color="auto"/>
            </w:tcBorders>
            <w:hideMark/>
          </w:tcPr>
          <w:p w14:paraId="6599B614" w14:textId="77777777" w:rsidR="00A929B0" w:rsidRPr="001164DE" w:rsidRDefault="00A929B0" w:rsidP="002B7031">
            <w:pPr>
              <w:spacing w:after="0" w:line="312" w:lineRule="auto"/>
              <w:jc w:val="center"/>
              <w:rPr>
                <w:rFonts w:ascii="Times New Roman" w:hAnsi="Times New Roman" w:cs="Times New Roman"/>
                <w:sz w:val="28"/>
                <w:szCs w:val="28"/>
              </w:rPr>
            </w:pPr>
            <w:r w:rsidRPr="001164DE">
              <w:rPr>
                <w:rFonts w:ascii="Times New Roman" w:hAnsi="Times New Roman" w:cs="Times New Roman"/>
                <w:sz w:val="28"/>
                <w:szCs w:val="28"/>
              </w:rPr>
              <w:t>3</w:t>
            </w:r>
          </w:p>
        </w:tc>
        <w:tc>
          <w:tcPr>
            <w:tcW w:w="1539" w:type="pct"/>
            <w:tcBorders>
              <w:top w:val="single" w:sz="4" w:space="0" w:color="auto"/>
              <w:left w:val="single" w:sz="4" w:space="0" w:color="auto"/>
              <w:bottom w:val="single" w:sz="4" w:space="0" w:color="auto"/>
              <w:right w:val="single" w:sz="4" w:space="0" w:color="auto"/>
            </w:tcBorders>
            <w:hideMark/>
          </w:tcPr>
          <w:p w14:paraId="54EB1560" w14:textId="77777777" w:rsidR="00A929B0" w:rsidRPr="001164DE" w:rsidRDefault="00A929B0"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lang w:val="vi-VN"/>
              </w:rPr>
              <w:t>NSD</w:t>
            </w:r>
            <w:r w:rsidRPr="001164DE">
              <w:rPr>
                <w:rFonts w:ascii="Times New Roman" w:hAnsi="Times New Roman" w:cs="Times New Roman"/>
                <w:sz w:val="28"/>
                <w:szCs w:val="28"/>
              </w:rPr>
              <w:t xml:space="preserve"> (Người quản trị nội dung)</w:t>
            </w:r>
          </w:p>
        </w:tc>
        <w:tc>
          <w:tcPr>
            <w:tcW w:w="2885" w:type="pct"/>
            <w:tcBorders>
              <w:top w:val="single" w:sz="4" w:space="0" w:color="auto"/>
              <w:left w:val="single" w:sz="4" w:space="0" w:color="auto"/>
              <w:bottom w:val="single" w:sz="4" w:space="0" w:color="auto"/>
              <w:right w:val="single" w:sz="4" w:space="0" w:color="auto"/>
            </w:tcBorders>
            <w:hideMark/>
          </w:tcPr>
          <w:p w14:paraId="599FE43B" w14:textId="77777777" w:rsidR="00A929B0" w:rsidRPr="001164DE" w:rsidRDefault="00A929B0"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Kích chọn nút (Phê duyệt) để duyệt bình luận</w:t>
            </w:r>
          </w:p>
        </w:tc>
      </w:tr>
      <w:tr w:rsidR="00A929B0" w:rsidRPr="001164DE" w14:paraId="28BA6C4C" w14:textId="77777777" w:rsidTr="0043524D">
        <w:trPr>
          <w:trHeight w:val="510"/>
        </w:trPr>
        <w:tc>
          <w:tcPr>
            <w:tcW w:w="576" w:type="pct"/>
            <w:tcBorders>
              <w:top w:val="single" w:sz="4" w:space="0" w:color="auto"/>
              <w:left w:val="single" w:sz="4" w:space="0" w:color="auto"/>
              <w:bottom w:val="single" w:sz="4" w:space="0" w:color="auto"/>
              <w:right w:val="single" w:sz="4" w:space="0" w:color="auto"/>
            </w:tcBorders>
            <w:hideMark/>
          </w:tcPr>
          <w:p w14:paraId="3380B90C" w14:textId="77777777" w:rsidR="00A929B0" w:rsidRPr="001164DE" w:rsidRDefault="00A929B0"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lang w:val="vi-VN"/>
              </w:rPr>
              <w:t>4</w:t>
            </w:r>
          </w:p>
        </w:tc>
        <w:tc>
          <w:tcPr>
            <w:tcW w:w="1539" w:type="pct"/>
            <w:tcBorders>
              <w:top w:val="single" w:sz="4" w:space="0" w:color="auto"/>
              <w:left w:val="single" w:sz="4" w:space="0" w:color="auto"/>
              <w:bottom w:val="single" w:sz="4" w:space="0" w:color="auto"/>
              <w:right w:val="single" w:sz="4" w:space="0" w:color="auto"/>
            </w:tcBorders>
            <w:hideMark/>
          </w:tcPr>
          <w:p w14:paraId="6C47C9D0" w14:textId="77777777" w:rsidR="00A929B0" w:rsidRPr="001164DE" w:rsidRDefault="00A929B0"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Hệ thống</w:t>
            </w:r>
          </w:p>
        </w:tc>
        <w:tc>
          <w:tcPr>
            <w:tcW w:w="2885" w:type="pct"/>
            <w:tcBorders>
              <w:top w:val="single" w:sz="4" w:space="0" w:color="auto"/>
              <w:left w:val="single" w:sz="4" w:space="0" w:color="auto"/>
              <w:bottom w:val="single" w:sz="4" w:space="0" w:color="auto"/>
              <w:right w:val="single" w:sz="4" w:space="0" w:color="auto"/>
            </w:tcBorders>
            <w:hideMark/>
          </w:tcPr>
          <w:p w14:paraId="6E2B29B2" w14:textId="7F1B1064" w:rsidR="003A79D1" w:rsidRPr="001164DE" w:rsidRDefault="00A929B0"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lang w:val="vi-VN"/>
              </w:rPr>
              <w:t>Chuyển trạng thái của bình luậ</w:t>
            </w:r>
            <w:r w:rsidR="003A79D1" w:rsidRPr="001164DE">
              <w:rPr>
                <w:rFonts w:ascii="Times New Roman" w:hAnsi="Times New Roman" w:cs="Times New Roman"/>
                <w:sz w:val="28"/>
                <w:szCs w:val="28"/>
                <w:lang w:val="vi-VN"/>
              </w:rPr>
              <w:t xml:space="preserve">n trong </w:t>
            </w:r>
            <w:r w:rsidR="0050251E" w:rsidRPr="001164DE">
              <w:rPr>
                <w:rFonts w:ascii="Times New Roman" w:hAnsi="Times New Roman" w:cs="Times New Roman"/>
                <w:sz w:val="28"/>
                <w:szCs w:val="28"/>
              </w:rPr>
              <w:t>CSDL</w:t>
            </w:r>
            <w:r w:rsidR="00045BDC" w:rsidRPr="001164DE">
              <w:rPr>
                <w:rFonts w:ascii="Times New Roman" w:hAnsi="Times New Roman" w:cs="Times New Roman"/>
                <w:sz w:val="28"/>
                <w:szCs w:val="28"/>
              </w:rPr>
              <w:t xml:space="preserve"> </w:t>
            </w:r>
            <w:r w:rsidRPr="001164DE">
              <w:rPr>
                <w:rFonts w:ascii="Times New Roman" w:hAnsi="Times New Roman" w:cs="Times New Roman"/>
                <w:sz w:val="28"/>
                <w:szCs w:val="28"/>
                <w:lang w:val="vi-VN"/>
              </w:rPr>
              <w:t>thành “Đã xuất bả</w:t>
            </w:r>
            <w:r w:rsidR="003A79D1" w:rsidRPr="001164DE">
              <w:rPr>
                <w:rFonts w:ascii="Times New Roman" w:hAnsi="Times New Roman" w:cs="Times New Roman"/>
                <w:sz w:val="28"/>
                <w:szCs w:val="28"/>
                <w:lang w:val="vi-VN"/>
              </w:rPr>
              <w:t>n”</w:t>
            </w:r>
            <w:r w:rsidR="00E55749" w:rsidRPr="001164DE">
              <w:rPr>
                <w:rFonts w:ascii="Times New Roman" w:hAnsi="Times New Roman" w:cs="Times New Roman"/>
                <w:sz w:val="28"/>
                <w:szCs w:val="28"/>
              </w:rPr>
              <w:t xml:space="preserve"> </w:t>
            </w:r>
          </w:p>
          <w:p w14:paraId="19162335" w14:textId="3BACC5C0" w:rsidR="00A929B0" w:rsidRPr="001164DE" w:rsidRDefault="00A929B0"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 xml:space="preserve">Hiển thị thông báo </w:t>
            </w:r>
            <w:r w:rsidRPr="001164DE">
              <w:rPr>
                <w:rFonts w:ascii="Times New Roman" w:hAnsi="Times New Roman" w:cs="Times New Roman"/>
                <w:i/>
                <w:sz w:val="28"/>
                <w:szCs w:val="28"/>
              </w:rPr>
              <w:t>“Bình luận đã được duyệt thành công”</w:t>
            </w:r>
          </w:p>
          <w:p w14:paraId="734D3376" w14:textId="77777777" w:rsidR="00BB4C51" w:rsidRPr="001164DE" w:rsidRDefault="00A929B0" w:rsidP="00E10FAF">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rPr>
              <w:t>H</w:t>
            </w:r>
            <w:r w:rsidRPr="001164DE">
              <w:rPr>
                <w:rFonts w:ascii="Times New Roman" w:hAnsi="Times New Roman" w:cs="Times New Roman"/>
                <w:sz w:val="28"/>
                <w:szCs w:val="28"/>
                <w:lang w:val="vi-VN"/>
              </w:rPr>
              <w:t xml:space="preserve">iển thị bình luận trên website của </w:t>
            </w:r>
            <w:r w:rsidR="00E04DD9" w:rsidRPr="001164DE">
              <w:rPr>
                <w:rFonts w:ascii="Times New Roman" w:hAnsi="Times New Roman" w:cs="Times New Roman"/>
                <w:sz w:val="28"/>
                <w:szCs w:val="28"/>
                <w:lang w:val="vi-VN"/>
              </w:rPr>
              <w:t>Tạp chí Thuế</w:t>
            </w:r>
          </w:p>
          <w:p w14:paraId="3A7902BD" w14:textId="77777777" w:rsidR="000E23FA" w:rsidRPr="001164DE" w:rsidRDefault="000E23FA" w:rsidP="000E23FA">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Chi tiết tại mục:</w:t>
            </w:r>
          </w:p>
          <w:p w14:paraId="5CC66078" w14:textId="2FB77782" w:rsidR="000E23FA" w:rsidRPr="001164DE" w:rsidRDefault="00A84D61" w:rsidP="000E23FA">
            <w:pPr>
              <w:spacing w:after="0" w:line="312" w:lineRule="auto"/>
              <w:rPr>
                <w:rFonts w:ascii="Times New Roman" w:hAnsi="Times New Roman" w:cs="Times New Roman"/>
                <w:b/>
                <w:bCs/>
                <w:sz w:val="28"/>
                <w:szCs w:val="28"/>
              </w:rPr>
            </w:pPr>
            <w:r w:rsidRPr="00A84D61">
              <w:rPr>
                <w:rFonts w:ascii="Times New Roman" w:hAnsi="Times New Roman" w:cs="Times New Roman"/>
                <w:b/>
                <w:bCs/>
                <w:sz w:val="28"/>
                <w:szCs w:val="28"/>
              </w:rPr>
              <w:t>V. PHỤ LỤC DANH SÁCH CÁC HÀM THỦ TỤC VÀ THUẬT TOÁN SỬ DỤNG</w:t>
            </w:r>
          </w:p>
          <w:p w14:paraId="01515870" w14:textId="17628086" w:rsidR="000E23FA" w:rsidRPr="001164DE" w:rsidRDefault="00446DC2" w:rsidP="000E23FA">
            <w:pPr>
              <w:spacing w:after="0" w:line="312" w:lineRule="auto"/>
              <w:rPr>
                <w:rFonts w:ascii="Times New Roman" w:hAnsi="Times New Roman" w:cs="Times New Roman"/>
                <w:sz w:val="28"/>
                <w:szCs w:val="28"/>
              </w:rPr>
            </w:pPr>
            <w:hyperlink w:anchor="_17._Duyệt_bình" w:history="1">
              <w:r w:rsidR="00C90D36" w:rsidRPr="001164DE">
                <w:rPr>
                  <w:rStyle w:val="Hyperlink"/>
                  <w:rFonts w:ascii="Times New Roman" w:hAnsi="Times New Roman" w:cs="Times New Roman"/>
                  <w:b/>
                  <w:bCs/>
                  <w:sz w:val="28"/>
                  <w:szCs w:val="28"/>
                </w:rPr>
                <w:t>17</w:t>
              </w:r>
              <w:r w:rsidR="000E23FA" w:rsidRPr="001164DE">
                <w:rPr>
                  <w:rStyle w:val="Hyperlink"/>
                  <w:rFonts w:ascii="Times New Roman" w:hAnsi="Times New Roman" w:cs="Times New Roman"/>
                  <w:b/>
                  <w:bCs/>
                  <w:sz w:val="28"/>
                  <w:szCs w:val="28"/>
                </w:rPr>
                <w:t>. Duyệt bình luận</w:t>
              </w:r>
            </w:hyperlink>
          </w:p>
        </w:tc>
      </w:tr>
    </w:tbl>
    <w:p w14:paraId="6D715B54" w14:textId="3E9DE9C8" w:rsidR="003E5211" w:rsidRPr="001164DE" w:rsidRDefault="003E5211" w:rsidP="0090566F">
      <w:pPr>
        <w:pStyle w:val="Heading2"/>
      </w:pPr>
      <w:bookmarkStart w:id="115" w:name="_Toc56522258"/>
      <w:bookmarkStart w:id="116" w:name="_Toc70073954"/>
      <w:r w:rsidRPr="001164DE">
        <w:t xml:space="preserve">(A1.5) Nhóm </w:t>
      </w:r>
      <w:r w:rsidRPr="001164DE">
        <w:rPr>
          <w:lang w:val="en-US"/>
        </w:rPr>
        <w:t>chức năng</w:t>
      </w:r>
      <w:r w:rsidRPr="001164DE">
        <w:t xml:space="preserve"> quản lý hệ thống</w:t>
      </w:r>
      <w:bookmarkEnd w:id="115"/>
      <w:bookmarkEnd w:id="116"/>
    </w:p>
    <w:p w14:paraId="30C995D6" w14:textId="77777777" w:rsidR="003E5211" w:rsidRPr="001164DE" w:rsidRDefault="003E5211" w:rsidP="0055188C">
      <w:pPr>
        <w:pStyle w:val="Heading3"/>
      </w:pPr>
      <w:bookmarkStart w:id="117" w:name="_Toc56522259"/>
      <w:bookmarkStart w:id="118" w:name="_Toc70073955"/>
      <w:r w:rsidRPr="001164DE">
        <w:t>(A1.5.1) Quản lý biên tập viên, phóng viên, cộng tác viên</w:t>
      </w:r>
      <w:bookmarkEnd w:id="117"/>
      <w:bookmarkEnd w:id="118"/>
      <w:r w:rsidRPr="001164DE" w:rsidDel="004C0FAC">
        <w:t xml:space="preserve"> </w:t>
      </w:r>
    </w:p>
    <w:p w14:paraId="4085F102" w14:textId="77777777" w:rsidR="009D7060" w:rsidRPr="001164DE" w:rsidRDefault="009D7060" w:rsidP="0090566F">
      <w:pPr>
        <w:pStyle w:val="Heading4"/>
      </w:pPr>
      <w:r w:rsidRPr="001164DE">
        <w:t>Văn bản nghiệp vụ áp dụng</w:t>
      </w:r>
    </w:p>
    <w:p w14:paraId="6D7BB164" w14:textId="47F48EB9" w:rsidR="009D7060" w:rsidRPr="001164DE" w:rsidRDefault="009D7060" w:rsidP="002B7031">
      <w:pPr>
        <w:pStyle w:val="Style2"/>
        <w:spacing w:line="312" w:lineRule="auto"/>
      </w:pPr>
      <w:r w:rsidRPr="001164DE">
        <w:t xml:space="preserve">Tài liệu phân tích yêu </w:t>
      </w:r>
      <w:r w:rsidR="00A925E3" w:rsidRPr="001164DE">
        <w:t xml:space="preserve">cầu nghiệp vụ </w:t>
      </w:r>
    </w:p>
    <w:p w14:paraId="6FBB97F7" w14:textId="77777777" w:rsidR="009D7060" w:rsidRPr="001164DE" w:rsidRDefault="009D7060" w:rsidP="0090566F">
      <w:pPr>
        <w:pStyle w:val="Heading4"/>
      </w:pPr>
      <w:r w:rsidRPr="001164DE">
        <w:t>Mô tả yêu cầu</w:t>
      </w:r>
    </w:p>
    <w:p w14:paraId="0AC1CF6D" w14:textId="77777777" w:rsidR="003D758C" w:rsidRPr="001164DE" w:rsidRDefault="003D758C" w:rsidP="002B7031">
      <w:pPr>
        <w:pStyle w:val="Style2"/>
        <w:spacing w:line="312" w:lineRule="auto"/>
      </w:pPr>
      <w:r w:rsidRPr="001164DE">
        <w:lastRenderedPageBreak/>
        <w:t>Người quản trị hệ thống có thể thêm mới menu, banner.  Hệ thống kiểm tra và lưu thông tin vào CSDL</w:t>
      </w:r>
    </w:p>
    <w:p w14:paraId="483F4344" w14:textId="77777777" w:rsidR="003D758C" w:rsidRPr="001164DE" w:rsidRDefault="003D758C" w:rsidP="002B7031">
      <w:pPr>
        <w:pStyle w:val="Style2"/>
        <w:spacing w:line="312" w:lineRule="auto"/>
      </w:pPr>
      <w:r w:rsidRPr="001164DE">
        <w:t>Người quản trị hệ thống sửa thay đổi menu, banner. Hệ thống kiểm tra và lưu thông tin vào CSDL.</w:t>
      </w:r>
    </w:p>
    <w:p w14:paraId="1937E0BC" w14:textId="3EC8A067" w:rsidR="009D3897" w:rsidRPr="001164DE" w:rsidRDefault="003D758C" w:rsidP="0090566F">
      <w:pPr>
        <w:pStyle w:val="Style2"/>
        <w:spacing w:line="312" w:lineRule="auto"/>
      </w:pPr>
      <w:r w:rsidRPr="001164DE">
        <w:t>Người quản trị hệ thống xóa menu, banner. Hệ thống kiểm tra và thực hiện xóa theo yêu cầu.</w:t>
      </w:r>
      <w:r w:rsidR="009D3897" w:rsidRPr="001164DE">
        <w:br w:type="page"/>
      </w:r>
    </w:p>
    <w:p w14:paraId="4A9F5370" w14:textId="77777777" w:rsidR="009D7060" w:rsidRPr="001164DE" w:rsidRDefault="009D7060" w:rsidP="0090566F">
      <w:pPr>
        <w:pStyle w:val="Heading4"/>
      </w:pPr>
      <w:r w:rsidRPr="001164DE">
        <w:lastRenderedPageBreak/>
        <w:t>Thiết kế giao diện</w:t>
      </w:r>
    </w:p>
    <w:p w14:paraId="5D50C2A2" w14:textId="77777777" w:rsidR="00991CD7" w:rsidRPr="001164DE" w:rsidRDefault="00991CD7" w:rsidP="002B7031">
      <w:pPr>
        <w:pStyle w:val="ListParagraph"/>
        <w:spacing w:line="312" w:lineRule="auto"/>
      </w:pPr>
      <w:r w:rsidRPr="001164DE">
        <w:rPr>
          <w:lang w:val="en-US"/>
        </w:rPr>
        <w:t>Thêm mới/ Sửa/ Xóa menu</w:t>
      </w:r>
    </w:p>
    <w:p w14:paraId="7E479D9C" w14:textId="77777777" w:rsidR="00991CD7" w:rsidRPr="001164DE" w:rsidRDefault="00991CD7" w:rsidP="002B7031">
      <w:pPr>
        <w:pStyle w:val="ListParagraph"/>
        <w:keepNext/>
        <w:numPr>
          <w:ilvl w:val="0"/>
          <w:numId w:val="0"/>
        </w:numPr>
        <w:spacing w:line="312" w:lineRule="auto"/>
        <w:jc w:val="center"/>
      </w:pPr>
      <w:r w:rsidRPr="001164DE">
        <w:rPr>
          <w:noProof/>
          <w:lang w:val="en-US" w:eastAsia="en-US"/>
        </w:rPr>
        <w:drawing>
          <wp:inline distT="0" distB="0" distL="0" distR="0" wp14:anchorId="4E4FC885" wp14:editId="65CC63A4">
            <wp:extent cx="5510652" cy="4335517"/>
            <wp:effectExtent l="0" t="0" r="0" b="825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519165" cy="4342215"/>
                    </a:xfrm>
                    <a:prstGeom prst="rect">
                      <a:avLst/>
                    </a:prstGeom>
                  </pic:spPr>
                </pic:pic>
              </a:graphicData>
            </a:graphic>
          </wp:inline>
        </w:drawing>
      </w:r>
    </w:p>
    <w:p w14:paraId="1C7664EE" w14:textId="01468CD1" w:rsidR="00991CD7" w:rsidRPr="001164DE" w:rsidRDefault="00991CD7" w:rsidP="002B7031">
      <w:pPr>
        <w:pStyle w:val="Caption"/>
        <w:spacing w:line="312" w:lineRule="auto"/>
        <w:rPr>
          <w:sz w:val="28"/>
          <w:szCs w:val="28"/>
        </w:rPr>
      </w:pPr>
      <w:r w:rsidRPr="001164DE">
        <w:rPr>
          <w:sz w:val="28"/>
          <w:szCs w:val="28"/>
        </w:rPr>
        <w:t xml:space="preserve">Giao diện </w:t>
      </w:r>
      <w:r w:rsidRPr="001164DE">
        <w:rPr>
          <w:sz w:val="28"/>
          <w:szCs w:val="28"/>
        </w:rPr>
        <w:fldChar w:fldCharType="begin"/>
      </w:r>
      <w:r w:rsidRPr="001164DE">
        <w:rPr>
          <w:sz w:val="28"/>
          <w:szCs w:val="28"/>
        </w:rPr>
        <w:instrText xml:space="preserve"> SEQ Giao_diện \* ARABIC </w:instrText>
      </w:r>
      <w:r w:rsidRPr="001164DE">
        <w:rPr>
          <w:sz w:val="28"/>
          <w:szCs w:val="28"/>
        </w:rPr>
        <w:fldChar w:fldCharType="separate"/>
      </w:r>
      <w:r w:rsidR="0045178B">
        <w:rPr>
          <w:noProof/>
          <w:sz w:val="28"/>
          <w:szCs w:val="28"/>
        </w:rPr>
        <w:t>44</w:t>
      </w:r>
      <w:r w:rsidRPr="001164DE">
        <w:rPr>
          <w:sz w:val="28"/>
          <w:szCs w:val="28"/>
        </w:rPr>
        <w:fldChar w:fldCharType="end"/>
      </w:r>
      <w:r w:rsidRPr="001164DE">
        <w:rPr>
          <w:sz w:val="28"/>
          <w:szCs w:val="28"/>
        </w:rPr>
        <w:t>: Danh sách chuyên mục trên menu</w:t>
      </w:r>
    </w:p>
    <w:p w14:paraId="050AD0A9" w14:textId="1D0776A2" w:rsidR="00991CD7" w:rsidRPr="001164DE" w:rsidRDefault="00850608" w:rsidP="002B7031">
      <w:pPr>
        <w:pStyle w:val="Style2"/>
        <w:numPr>
          <w:ilvl w:val="0"/>
          <w:numId w:val="0"/>
        </w:numPr>
        <w:spacing w:line="312" w:lineRule="auto"/>
        <w:ind w:left="360"/>
        <w:jc w:val="center"/>
      </w:pPr>
      <w:r w:rsidRPr="001164DE">
        <w:rPr>
          <w:noProof/>
        </w:rPr>
        <w:drawing>
          <wp:inline distT="0" distB="0" distL="0" distR="0" wp14:anchorId="425EE5D1" wp14:editId="068CD62B">
            <wp:extent cx="3328416" cy="3497657"/>
            <wp:effectExtent l="0" t="0" r="5715"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330527" cy="3499876"/>
                    </a:xfrm>
                    <a:prstGeom prst="rect">
                      <a:avLst/>
                    </a:prstGeom>
                  </pic:spPr>
                </pic:pic>
              </a:graphicData>
            </a:graphic>
          </wp:inline>
        </w:drawing>
      </w:r>
    </w:p>
    <w:p w14:paraId="0AF3A0D7" w14:textId="356A6A3A" w:rsidR="00991CD7" w:rsidRPr="001164DE" w:rsidRDefault="00991CD7" w:rsidP="002B7031">
      <w:pPr>
        <w:pStyle w:val="Caption"/>
        <w:spacing w:after="0" w:line="312" w:lineRule="auto"/>
        <w:rPr>
          <w:sz w:val="28"/>
          <w:szCs w:val="28"/>
        </w:rPr>
      </w:pPr>
      <w:r w:rsidRPr="001164DE">
        <w:rPr>
          <w:sz w:val="28"/>
          <w:szCs w:val="28"/>
        </w:rPr>
        <w:lastRenderedPageBreak/>
        <w:t xml:space="preserve">Giao diện </w:t>
      </w:r>
      <w:r w:rsidRPr="001164DE">
        <w:rPr>
          <w:sz w:val="28"/>
          <w:szCs w:val="28"/>
        </w:rPr>
        <w:fldChar w:fldCharType="begin"/>
      </w:r>
      <w:r w:rsidRPr="001164DE">
        <w:rPr>
          <w:sz w:val="28"/>
          <w:szCs w:val="28"/>
        </w:rPr>
        <w:instrText xml:space="preserve"> SEQ Giao_diện \* ARABIC </w:instrText>
      </w:r>
      <w:r w:rsidRPr="001164DE">
        <w:rPr>
          <w:sz w:val="28"/>
          <w:szCs w:val="28"/>
        </w:rPr>
        <w:fldChar w:fldCharType="separate"/>
      </w:r>
      <w:r w:rsidR="0045178B">
        <w:rPr>
          <w:noProof/>
          <w:sz w:val="28"/>
          <w:szCs w:val="28"/>
        </w:rPr>
        <w:t>45</w:t>
      </w:r>
      <w:r w:rsidRPr="001164DE">
        <w:rPr>
          <w:noProof/>
          <w:sz w:val="28"/>
          <w:szCs w:val="28"/>
        </w:rPr>
        <w:fldChar w:fldCharType="end"/>
      </w:r>
      <w:r w:rsidRPr="001164DE">
        <w:rPr>
          <w:sz w:val="28"/>
          <w:szCs w:val="28"/>
        </w:rPr>
        <w:t>: Thêm mới/sửa/xóa chuyên mục trên menu</w:t>
      </w:r>
    </w:p>
    <w:p w14:paraId="3F6E097C" w14:textId="77777777" w:rsidR="00991CD7" w:rsidRPr="001164DE" w:rsidRDefault="00991CD7" w:rsidP="002B7031">
      <w:pPr>
        <w:pStyle w:val="Style2"/>
        <w:spacing w:line="312" w:lineRule="auto"/>
      </w:pPr>
      <w:r w:rsidRPr="001164DE">
        <w:t>Thiết kế trường dữ liệu</w:t>
      </w:r>
    </w:p>
    <w:tbl>
      <w:tblPr>
        <w:tblStyle w:val="TableGrid"/>
        <w:tblW w:w="0" w:type="auto"/>
        <w:tblInd w:w="-5" w:type="dxa"/>
        <w:tblLook w:val="04A0" w:firstRow="1" w:lastRow="0" w:firstColumn="1" w:lastColumn="0" w:noHBand="0" w:noVBand="1"/>
      </w:tblPr>
      <w:tblGrid>
        <w:gridCol w:w="1056"/>
        <w:gridCol w:w="2135"/>
        <w:gridCol w:w="1541"/>
        <w:gridCol w:w="911"/>
        <w:gridCol w:w="848"/>
        <w:gridCol w:w="2575"/>
      </w:tblGrid>
      <w:tr w:rsidR="00991CD7" w:rsidRPr="001164DE" w14:paraId="7BF40926" w14:textId="77777777" w:rsidTr="0043524D">
        <w:trPr>
          <w:tblHeader/>
        </w:trPr>
        <w:tc>
          <w:tcPr>
            <w:tcW w:w="1080" w:type="dxa"/>
            <w:shd w:val="clear" w:color="auto" w:fill="E7E6E6" w:themeFill="background2"/>
          </w:tcPr>
          <w:p w14:paraId="7B6EA86B" w14:textId="77777777" w:rsidR="00991CD7" w:rsidRPr="001164DE" w:rsidRDefault="00991CD7" w:rsidP="002B7031">
            <w:pPr>
              <w:spacing w:line="312" w:lineRule="auto"/>
              <w:jc w:val="center"/>
              <w:rPr>
                <w:rFonts w:ascii="Times New Roman" w:hAnsi="Times New Roman"/>
                <w:b/>
                <w:sz w:val="28"/>
                <w:szCs w:val="28"/>
              </w:rPr>
            </w:pPr>
            <w:r w:rsidRPr="001164DE">
              <w:rPr>
                <w:rFonts w:ascii="Times New Roman" w:hAnsi="Times New Roman"/>
                <w:b/>
                <w:sz w:val="28"/>
                <w:szCs w:val="28"/>
              </w:rPr>
              <w:t>STT</w:t>
            </w:r>
          </w:p>
        </w:tc>
        <w:tc>
          <w:tcPr>
            <w:tcW w:w="2206" w:type="dxa"/>
            <w:shd w:val="clear" w:color="auto" w:fill="E7E6E6" w:themeFill="background2"/>
          </w:tcPr>
          <w:p w14:paraId="5F4010EC" w14:textId="77777777" w:rsidR="00991CD7" w:rsidRPr="001164DE" w:rsidRDefault="00991CD7"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Thông tin</w:t>
            </w:r>
          </w:p>
        </w:tc>
        <w:tc>
          <w:tcPr>
            <w:tcW w:w="1593" w:type="dxa"/>
            <w:shd w:val="clear" w:color="auto" w:fill="E7E6E6" w:themeFill="background2"/>
          </w:tcPr>
          <w:p w14:paraId="37D617E9" w14:textId="77777777" w:rsidR="00991CD7" w:rsidRPr="001164DE" w:rsidRDefault="00991CD7"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Kiểu dữ liệu</w:t>
            </w:r>
          </w:p>
        </w:tc>
        <w:tc>
          <w:tcPr>
            <w:tcW w:w="921" w:type="dxa"/>
            <w:shd w:val="clear" w:color="auto" w:fill="E7E6E6" w:themeFill="background2"/>
          </w:tcPr>
          <w:p w14:paraId="2B6007E2" w14:textId="77777777" w:rsidR="00991CD7" w:rsidRPr="001164DE" w:rsidRDefault="00991CD7"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Bắt buộc</w:t>
            </w:r>
          </w:p>
        </w:tc>
        <w:tc>
          <w:tcPr>
            <w:tcW w:w="855" w:type="dxa"/>
            <w:shd w:val="clear" w:color="auto" w:fill="E7E6E6" w:themeFill="background2"/>
          </w:tcPr>
          <w:p w14:paraId="1E1B3275" w14:textId="77777777" w:rsidR="00991CD7" w:rsidRPr="001164DE" w:rsidRDefault="00991CD7"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Mặc định</w:t>
            </w:r>
          </w:p>
        </w:tc>
        <w:tc>
          <w:tcPr>
            <w:tcW w:w="2700" w:type="dxa"/>
            <w:shd w:val="clear" w:color="auto" w:fill="E7E6E6" w:themeFill="background2"/>
          </w:tcPr>
          <w:p w14:paraId="146B85AD" w14:textId="77777777" w:rsidR="00991CD7" w:rsidRPr="001164DE" w:rsidRDefault="000F75C5"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 xml:space="preserve">Ràng </w:t>
            </w:r>
            <w:r w:rsidRPr="001164DE">
              <w:rPr>
                <w:rFonts w:ascii="Times New Roman" w:hAnsi="Times New Roman"/>
                <w:b/>
                <w:sz w:val="28"/>
                <w:szCs w:val="28"/>
              </w:rPr>
              <w:t>buộc</w:t>
            </w:r>
          </w:p>
        </w:tc>
      </w:tr>
      <w:tr w:rsidR="00991CD7" w:rsidRPr="001164DE" w14:paraId="68EBD745" w14:textId="77777777" w:rsidTr="0043524D">
        <w:tc>
          <w:tcPr>
            <w:tcW w:w="9355" w:type="dxa"/>
            <w:gridSpan w:val="6"/>
            <w:shd w:val="clear" w:color="auto" w:fill="FFFFFF" w:themeFill="background1"/>
          </w:tcPr>
          <w:p w14:paraId="5C0FE5B2" w14:textId="77777777" w:rsidR="00991CD7" w:rsidRPr="001164DE" w:rsidRDefault="00991CD7" w:rsidP="002B7031">
            <w:pPr>
              <w:spacing w:line="312" w:lineRule="auto"/>
              <w:rPr>
                <w:rFonts w:ascii="Times New Roman" w:hAnsi="Times New Roman"/>
                <w:b/>
                <w:i/>
                <w:sz w:val="28"/>
                <w:szCs w:val="28"/>
                <w:lang w:val="vi-VN"/>
              </w:rPr>
            </w:pPr>
            <w:r w:rsidRPr="001164DE">
              <w:rPr>
                <w:rFonts w:ascii="Times New Roman" w:hAnsi="Times New Roman"/>
                <w:b/>
                <w:i/>
                <w:sz w:val="28"/>
                <w:szCs w:val="28"/>
              </w:rPr>
              <w:t>Quản lý menu (Thêm mới/Sửa/ xóa chuyên mục trên menu)</w:t>
            </w:r>
          </w:p>
        </w:tc>
      </w:tr>
      <w:tr w:rsidR="006779F9" w:rsidRPr="001164DE" w14:paraId="11D67EC8" w14:textId="77777777" w:rsidTr="0043524D">
        <w:tc>
          <w:tcPr>
            <w:tcW w:w="1080" w:type="dxa"/>
            <w:shd w:val="clear" w:color="auto" w:fill="FFFFFF" w:themeFill="background1"/>
          </w:tcPr>
          <w:p w14:paraId="3AAE6AB4" w14:textId="121AA0BB" w:rsidR="006779F9" w:rsidRPr="001164DE" w:rsidRDefault="006779F9" w:rsidP="002B7031">
            <w:pPr>
              <w:spacing w:line="312" w:lineRule="auto"/>
              <w:jc w:val="center"/>
              <w:rPr>
                <w:rFonts w:ascii="Times New Roman" w:hAnsi="Times New Roman"/>
                <w:sz w:val="28"/>
                <w:szCs w:val="28"/>
              </w:rPr>
            </w:pPr>
            <w:r w:rsidRPr="001164DE">
              <w:rPr>
                <w:rFonts w:ascii="Times New Roman" w:hAnsi="Times New Roman"/>
                <w:sz w:val="28"/>
                <w:szCs w:val="28"/>
              </w:rPr>
              <w:t>1</w:t>
            </w:r>
          </w:p>
        </w:tc>
        <w:tc>
          <w:tcPr>
            <w:tcW w:w="2206" w:type="dxa"/>
            <w:shd w:val="clear" w:color="auto" w:fill="FFFFFF" w:themeFill="background1"/>
          </w:tcPr>
          <w:p w14:paraId="45E0A63C" w14:textId="77777777" w:rsidR="006779F9" w:rsidRPr="001164DE" w:rsidRDefault="006779F9" w:rsidP="002B7031">
            <w:pPr>
              <w:spacing w:line="312" w:lineRule="auto"/>
              <w:rPr>
                <w:rFonts w:ascii="Times New Roman" w:hAnsi="Times New Roman"/>
                <w:sz w:val="28"/>
                <w:szCs w:val="28"/>
              </w:rPr>
            </w:pPr>
            <w:r w:rsidRPr="001164DE">
              <w:rPr>
                <w:rFonts w:ascii="Times New Roman" w:hAnsi="Times New Roman"/>
                <w:sz w:val="28"/>
                <w:szCs w:val="28"/>
              </w:rPr>
              <w:t>Tiêu đề</w:t>
            </w:r>
          </w:p>
          <w:p w14:paraId="4BDC6F18" w14:textId="56562F27" w:rsidR="006779F9" w:rsidRPr="001164DE" w:rsidRDefault="006779F9" w:rsidP="002B7031">
            <w:pPr>
              <w:spacing w:line="312" w:lineRule="auto"/>
              <w:rPr>
                <w:rFonts w:ascii="Times New Roman" w:hAnsi="Times New Roman"/>
                <w:sz w:val="28"/>
                <w:szCs w:val="28"/>
              </w:rPr>
            </w:pPr>
            <w:r w:rsidRPr="001164DE">
              <w:rPr>
                <w:rFonts w:ascii="Times New Roman" w:hAnsi="Times New Roman"/>
                <w:sz w:val="28"/>
                <w:szCs w:val="28"/>
              </w:rPr>
              <w:t>(Title)</w:t>
            </w:r>
          </w:p>
        </w:tc>
        <w:tc>
          <w:tcPr>
            <w:tcW w:w="1593" w:type="dxa"/>
            <w:shd w:val="clear" w:color="auto" w:fill="FFFFFF" w:themeFill="background1"/>
          </w:tcPr>
          <w:p w14:paraId="629EBA77" w14:textId="31CCF8F8" w:rsidR="006779F9" w:rsidRPr="001164DE" w:rsidRDefault="006779F9" w:rsidP="002B7031">
            <w:pPr>
              <w:spacing w:line="312" w:lineRule="auto"/>
              <w:rPr>
                <w:rFonts w:ascii="Times New Roman" w:hAnsi="Times New Roman"/>
                <w:sz w:val="28"/>
                <w:szCs w:val="28"/>
              </w:rPr>
            </w:pPr>
            <w:r w:rsidRPr="001164DE">
              <w:rPr>
                <w:rFonts w:ascii="Times New Roman" w:hAnsi="Times New Roman"/>
                <w:sz w:val="28"/>
                <w:szCs w:val="28"/>
              </w:rPr>
              <w:t>Chuỗi ký tự (50)</w:t>
            </w:r>
          </w:p>
        </w:tc>
        <w:tc>
          <w:tcPr>
            <w:tcW w:w="921" w:type="dxa"/>
            <w:shd w:val="clear" w:color="auto" w:fill="FFFFFF" w:themeFill="background1"/>
          </w:tcPr>
          <w:p w14:paraId="7E6463C2" w14:textId="5D7875A2" w:rsidR="006779F9" w:rsidRPr="001164DE" w:rsidRDefault="006779F9" w:rsidP="002B7031">
            <w:pPr>
              <w:spacing w:line="312" w:lineRule="auto"/>
              <w:jc w:val="center"/>
              <w:rPr>
                <w:rFonts w:ascii="Times New Roman" w:hAnsi="Times New Roman"/>
                <w:sz w:val="28"/>
                <w:szCs w:val="28"/>
              </w:rPr>
            </w:pPr>
            <w:r w:rsidRPr="001164DE">
              <w:rPr>
                <w:rFonts w:ascii="Times New Roman" w:hAnsi="Times New Roman"/>
                <w:sz w:val="28"/>
                <w:szCs w:val="28"/>
              </w:rPr>
              <w:t>Có</w:t>
            </w:r>
          </w:p>
        </w:tc>
        <w:tc>
          <w:tcPr>
            <w:tcW w:w="855" w:type="dxa"/>
            <w:shd w:val="clear" w:color="auto" w:fill="FFFFFF" w:themeFill="background1"/>
          </w:tcPr>
          <w:p w14:paraId="6C540555" w14:textId="77777777" w:rsidR="006779F9" w:rsidRPr="001164DE" w:rsidRDefault="006779F9" w:rsidP="002B7031">
            <w:pPr>
              <w:spacing w:line="312" w:lineRule="auto"/>
              <w:jc w:val="center"/>
              <w:rPr>
                <w:rFonts w:ascii="Times New Roman" w:hAnsi="Times New Roman"/>
                <w:sz w:val="28"/>
                <w:szCs w:val="28"/>
                <w:lang w:val="vi-VN"/>
              </w:rPr>
            </w:pPr>
          </w:p>
        </w:tc>
        <w:tc>
          <w:tcPr>
            <w:tcW w:w="2700" w:type="dxa"/>
            <w:shd w:val="clear" w:color="auto" w:fill="FFFFFF" w:themeFill="background1"/>
          </w:tcPr>
          <w:p w14:paraId="6E5D7175" w14:textId="19CB78C8" w:rsidR="006779F9" w:rsidRPr="001164DE" w:rsidRDefault="006779F9" w:rsidP="00A44A2C">
            <w:pPr>
              <w:spacing w:line="312" w:lineRule="auto"/>
              <w:jc w:val="both"/>
              <w:rPr>
                <w:rFonts w:ascii="Times New Roman" w:hAnsi="Times New Roman"/>
                <w:sz w:val="28"/>
                <w:szCs w:val="28"/>
              </w:rPr>
            </w:pPr>
            <w:r w:rsidRPr="001164DE">
              <w:rPr>
                <w:rFonts w:ascii="Times New Roman" w:hAnsi="Times New Roman"/>
                <w:sz w:val="28"/>
                <w:szCs w:val="28"/>
              </w:rPr>
              <w:t>Cho phép nhập tiêu đề của chuyên mục trên menu</w:t>
            </w:r>
          </w:p>
        </w:tc>
      </w:tr>
      <w:tr w:rsidR="006779F9" w:rsidRPr="001164DE" w14:paraId="22955DF1" w14:textId="77777777" w:rsidTr="0043524D">
        <w:tc>
          <w:tcPr>
            <w:tcW w:w="1080" w:type="dxa"/>
            <w:shd w:val="clear" w:color="auto" w:fill="FFFFFF" w:themeFill="background1"/>
          </w:tcPr>
          <w:p w14:paraId="6CCA7A12" w14:textId="52BAF842" w:rsidR="006779F9" w:rsidRPr="001164DE" w:rsidRDefault="006779F9" w:rsidP="002B7031">
            <w:pPr>
              <w:spacing w:line="312" w:lineRule="auto"/>
              <w:jc w:val="center"/>
              <w:rPr>
                <w:rFonts w:ascii="Times New Roman" w:hAnsi="Times New Roman"/>
                <w:sz w:val="28"/>
                <w:szCs w:val="28"/>
              </w:rPr>
            </w:pPr>
            <w:r w:rsidRPr="001164DE">
              <w:rPr>
                <w:rFonts w:ascii="Times New Roman" w:hAnsi="Times New Roman"/>
                <w:sz w:val="28"/>
                <w:szCs w:val="28"/>
              </w:rPr>
              <w:t>2</w:t>
            </w:r>
          </w:p>
        </w:tc>
        <w:tc>
          <w:tcPr>
            <w:tcW w:w="2206" w:type="dxa"/>
            <w:shd w:val="clear" w:color="auto" w:fill="FFFFFF" w:themeFill="background1"/>
          </w:tcPr>
          <w:p w14:paraId="5BF39B78" w14:textId="77777777" w:rsidR="006779F9" w:rsidRPr="001164DE" w:rsidRDefault="006779F9" w:rsidP="002B7031">
            <w:pPr>
              <w:spacing w:line="312" w:lineRule="auto"/>
              <w:rPr>
                <w:rFonts w:ascii="Times New Roman" w:hAnsi="Times New Roman"/>
                <w:sz w:val="28"/>
                <w:szCs w:val="28"/>
              </w:rPr>
            </w:pPr>
            <w:r w:rsidRPr="001164DE">
              <w:rPr>
                <w:rFonts w:ascii="Times New Roman" w:hAnsi="Times New Roman"/>
                <w:sz w:val="28"/>
                <w:szCs w:val="28"/>
              </w:rPr>
              <w:t xml:space="preserve">Định danh </w:t>
            </w:r>
          </w:p>
          <w:p w14:paraId="2EBA0651" w14:textId="2BA04434" w:rsidR="006779F9" w:rsidRPr="001164DE" w:rsidRDefault="006779F9" w:rsidP="002B7031">
            <w:pPr>
              <w:spacing w:line="312" w:lineRule="auto"/>
              <w:rPr>
                <w:rFonts w:ascii="Times New Roman" w:hAnsi="Times New Roman"/>
                <w:sz w:val="28"/>
                <w:szCs w:val="28"/>
              </w:rPr>
            </w:pPr>
            <w:r w:rsidRPr="001164DE">
              <w:rPr>
                <w:rFonts w:ascii="Times New Roman" w:hAnsi="Times New Roman"/>
                <w:sz w:val="28"/>
                <w:szCs w:val="28"/>
              </w:rPr>
              <w:t>(Unique Name)</w:t>
            </w:r>
          </w:p>
        </w:tc>
        <w:tc>
          <w:tcPr>
            <w:tcW w:w="1593" w:type="dxa"/>
            <w:shd w:val="clear" w:color="auto" w:fill="FFFFFF" w:themeFill="background1"/>
          </w:tcPr>
          <w:p w14:paraId="31911BFB" w14:textId="4FE77CAB" w:rsidR="006779F9" w:rsidRPr="001164DE" w:rsidRDefault="006779F9" w:rsidP="002B7031">
            <w:pPr>
              <w:spacing w:line="312" w:lineRule="auto"/>
              <w:rPr>
                <w:rFonts w:ascii="Times New Roman" w:hAnsi="Times New Roman"/>
                <w:sz w:val="28"/>
                <w:szCs w:val="28"/>
              </w:rPr>
            </w:pPr>
            <w:r w:rsidRPr="001164DE">
              <w:rPr>
                <w:rFonts w:ascii="Times New Roman" w:hAnsi="Times New Roman"/>
                <w:sz w:val="28"/>
                <w:szCs w:val="28"/>
              </w:rPr>
              <w:t>Chuỗi ký tự (50)</w:t>
            </w:r>
          </w:p>
        </w:tc>
        <w:tc>
          <w:tcPr>
            <w:tcW w:w="921" w:type="dxa"/>
            <w:shd w:val="clear" w:color="auto" w:fill="FFFFFF" w:themeFill="background1"/>
          </w:tcPr>
          <w:p w14:paraId="26EB3BC2" w14:textId="547F6AC6" w:rsidR="006779F9" w:rsidRPr="001164DE" w:rsidRDefault="006779F9" w:rsidP="002B7031">
            <w:pPr>
              <w:spacing w:line="312" w:lineRule="auto"/>
              <w:jc w:val="center"/>
              <w:rPr>
                <w:rFonts w:ascii="Times New Roman" w:hAnsi="Times New Roman"/>
                <w:sz w:val="28"/>
                <w:szCs w:val="28"/>
                <w:lang w:val="vi-VN"/>
              </w:rPr>
            </w:pPr>
            <w:r w:rsidRPr="001164DE">
              <w:rPr>
                <w:rFonts w:ascii="Times New Roman" w:hAnsi="Times New Roman"/>
                <w:sz w:val="28"/>
                <w:szCs w:val="28"/>
              </w:rPr>
              <w:t>Có</w:t>
            </w:r>
          </w:p>
        </w:tc>
        <w:tc>
          <w:tcPr>
            <w:tcW w:w="855" w:type="dxa"/>
            <w:shd w:val="clear" w:color="auto" w:fill="FFFFFF" w:themeFill="background1"/>
          </w:tcPr>
          <w:p w14:paraId="29605792" w14:textId="77777777" w:rsidR="006779F9" w:rsidRPr="001164DE" w:rsidRDefault="006779F9" w:rsidP="002B7031">
            <w:pPr>
              <w:spacing w:line="312" w:lineRule="auto"/>
              <w:jc w:val="center"/>
              <w:rPr>
                <w:rFonts w:ascii="Times New Roman" w:hAnsi="Times New Roman"/>
                <w:sz w:val="28"/>
                <w:szCs w:val="28"/>
                <w:lang w:val="vi-VN"/>
              </w:rPr>
            </w:pPr>
          </w:p>
        </w:tc>
        <w:tc>
          <w:tcPr>
            <w:tcW w:w="2700" w:type="dxa"/>
            <w:shd w:val="clear" w:color="auto" w:fill="FFFFFF" w:themeFill="background1"/>
          </w:tcPr>
          <w:p w14:paraId="700C4A90" w14:textId="481CE872" w:rsidR="006779F9" w:rsidRPr="001164DE" w:rsidRDefault="006779F9" w:rsidP="00A44A2C">
            <w:pPr>
              <w:spacing w:line="312" w:lineRule="auto"/>
              <w:jc w:val="both"/>
              <w:rPr>
                <w:rFonts w:ascii="Times New Roman" w:hAnsi="Times New Roman"/>
                <w:sz w:val="28"/>
                <w:szCs w:val="28"/>
              </w:rPr>
            </w:pPr>
            <w:r w:rsidRPr="001164DE">
              <w:rPr>
                <w:rFonts w:ascii="Times New Roman" w:hAnsi="Times New Roman"/>
                <w:sz w:val="28"/>
                <w:szCs w:val="28"/>
              </w:rPr>
              <w:t>Cho phép nhập Định danh của chuyên mục trên menu</w:t>
            </w:r>
          </w:p>
        </w:tc>
      </w:tr>
      <w:tr w:rsidR="006779F9" w:rsidRPr="001164DE" w14:paraId="04C7B38F" w14:textId="77777777" w:rsidTr="0043524D">
        <w:tc>
          <w:tcPr>
            <w:tcW w:w="1080" w:type="dxa"/>
            <w:shd w:val="clear" w:color="auto" w:fill="FFFFFF" w:themeFill="background1"/>
          </w:tcPr>
          <w:p w14:paraId="5741A21E" w14:textId="753F40B6" w:rsidR="006779F9" w:rsidRPr="001164DE" w:rsidRDefault="006779F9" w:rsidP="002B7031">
            <w:pPr>
              <w:spacing w:line="312" w:lineRule="auto"/>
              <w:jc w:val="center"/>
              <w:rPr>
                <w:rFonts w:ascii="Times New Roman" w:hAnsi="Times New Roman"/>
                <w:sz w:val="28"/>
                <w:szCs w:val="28"/>
              </w:rPr>
            </w:pPr>
            <w:r w:rsidRPr="001164DE">
              <w:rPr>
                <w:rFonts w:ascii="Times New Roman" w:hAnsi="Times New Roman"/>
                <w:sz w:val="28"/>
                <w:szCs w:val="28"/>
              </w:rPr>
              <w:t>3</w:t>
            </w:r>
          </w:p>
        </w:tc>
        <w:tc>
          <w:tcPr>
            <w:tcW w:w="2206" w:type="dxa"/>
            <w:shd w:val="clear" w:color="auto" w:fill="FFFFFF" w:themeFill="background1"/>
          </w:tcPr>
          <w:p w14:paraId="744146F2" w14:textId="77777777" w:rsidR="006779F9" w:rsidRPr="001164DE" w:rsidRDefault="006779F9" w:rsidP="002B7031">
            <w:pPr>
              <w:spacing w:line="312" w:lineRule="auto"/>
              <w:rPr>
                <w:rFonts w:ascii="Times New Roman" w:hAnsi="Times New Roman"/>
                <w:sz w:val="28"/>
                <w:szCs w:val="28"/>
              </w:rPr>
            </w:pPr>
            <w:r w:rsidRPr="001164DE">
              <w:rPr>
                <w:rFonts w:ascii="Times New Roman" w:hAnsi="Times New Roman"/>
                <w:sz w:val="28"/>
                <w:szCs w:val="28"/>
              </w:rPr>
              <w:t xml:space="preserve">Liên kết hiển thị </w:t>
            </w:r>
          </w:p>
          <w:p w14:paraId="0BF54240" w14:textId="074BB2F2" w:rsidR="006779F9" w:rsidRPr="001164DE" w:rsidRDefault="006779F9" w:rsidP="002B7031">
            <w:pPr>
              <w:spacing w:line="312" w:lineRule="auto"/>
              <w:rPr>
                <w:rFonts w:ascii="Times New Roman" w:hAnsi="Times New Roman"/>
                <w:sz w:val="28"/>
                <w:szCs w:val="28"/>
              </w:rPr>
            </w:pPr>
            <w:r w:rsidRPr="001164DE">
              <w:rPr>
                <w:rFonts w:ascii="Times New Roman" w:hAnsi="Times New Roman"/>
                <w:sz w:val="28"/>
                <w:szCs w:val="28"/>
              </w:rPr>
              <w:t>(Friendly URL name)</w:t>
            </w:r>
          </w:p>
        </w:tc>
        <w:tc>
          <w:tcPr>
            <w:tcW w:w="1593" w:type="dxa"/>
            <w:shd w:val="clear" w:color="auto" w:fill="FFFFFF" w:themeFill="background1"/>
          </w:tcPr>
          <w:p w14:paraId="5AFB538F" w14:textId="7E1C994B" w:rsidR="006779F9" w:rsidRPr="001164DE" w:rsidRDefault="006779F9" w:rsidP="002B7031">
            <w:pPr>
              <w:spacing w:line="312" w:lineRule="auto"/>
              <w:rPr>
                <w:rFonts w:ascii="Times New Roman" w:hAnsi="Times New Roman"/>
                <w:sz w:val="28"/>
                <w:szCs w:val="28"/>
              </w:rPr>
            </w:pPr>
            <w:r w:rsidRPr="001164DE">
              <w:rPr>
                <w:rFonts w:ascii="Times New Roman" w:hAnsi="Times New Roman"/>
                <w:sz w:val="28"/>
                <w:szCs w:val="28"/>
              </w:rPr>
              <w:t>Chuỗi ký tự (50)</w:t>
            </w:r>
          </w:p>
        </w:tc>
        <w:tc>
          <w:tcPr>
            <w:tcW w:w="921" w:type="dxa"/>
            <w:shd w:val="clear" w:color="auto" w:fill="FFFFFF" w:themeFill="background1"/>
          </w:tcPr>
          <w:p w14:paraId="76C18BA2" w14:textId="2A31D8F8" w:rsidR="006779F9" w:rsidRPr="001164DE" w:rsidRDefault="006779F9" w:rsidP="002B7031">
            <w:pPr>
              <w:spacing w:line="312" w:lineRule="auto"/>
              <w:jc w:val="center"/>
              <w:rPr>
                <w:rFonts w:ascii="Times New Roman" w:hAnsi="Times New Roman"/>
                <w:sz w:val="28"/>
                <w:szCs w:val="28"/>
                <w:lang w:val="vi-VN"/>
              </w:rPr>
            </w:pPr>
            <w:r w:rsidRPr="001164DE">
              <w:rPr>
                <w:rFonts w:ascii="Times New Roman" w:hAnsi="Times New Roman"/>
                <w:sz w:val="28"/>
                <w:szCs w:val="28"/>
              </w:rPr>
              <w:t>Có</w:t>
            </w:r>
          </w:p>
        </w:tc>
        <w:tc>
          <w:tcPr>
            <w:tcW w:w="855" w:type="dxa"/>
            <w:shd w:val="clear" w:color="auto" w:fill="FFFFFF" w:themeFill="background1"/>
          </w:tcPr>
          <w:p w14:paraId="7A16BB43" w14:textId="77777777" w:rsidR="006779F9" w:rsidRPr="001164DE" w:rsidRDefault="006779F9" w:rsidP="002B7031">
            <w:pPr>
              <w:spacing w:line="312" w:lineRule="auto"/>
              <w:jc w:val="center"/>
              <w:rPr>
                <w:rFonts w:ascii="Times New Roman" w:hAnsi="Times New Roman"/>
                <w:sz w:val="28"/>
                <w:szCs w:val="28"/>
                <w:lang w:val="vi-VN"/>
              </w:rPr>
            </w:pPr>
          </w:p>
        </w:tc>
        <w:tc>
          <w:tcPr>
            <w:tcW w:w="2700" w:type="dxa"/>
            <w:shd w:val="clear" w:color="auto" w:fill="FFFFFF" w:themeFill="background1"/>
          </w:tcPr>
          <w:p w14:paraId="551AEB74" w14:textId="7C126C64" w:rsidR="006779F9" w:rsidRPr="001164DE" w:rsidRDefault="006779F9" w:rsidP="00A44A2C">
            <w:pPr>
              <w:spacing w:line="312" w:lineRule="auto"/>
              <w:jc w:val="both"/>
              <w:rPr>
                <w:rFonts w:ascii="Times New Roman" w:hAnsi="Times New Roman"/>
                <w:sz w:val="28"/>
                <w:szCs w:val="28"/>
              </w:rPr>
            </w:pPr>
            <w:r w:rsidRPr="001164DE">
              <w:rPr>
                <w:rFonts w:ascii="Times New Roman" w:hAnsi="Times New Roman"/>
                <w:sz w:val="28"/>
                <w:szCs w:val="28"/>
              </w:rPr>
              <w:t>Cho phép Nhập liên kết hiển thị khi truy cập vào menu</w:t>
            </w:r>
          </w:p>
        </w:tc>
      </w:tr>
    </w:tbl>
    <w:p w14:paraId="2006B4E0" w14:textId="4A24DE6F" w:rsidR="00991CD7" w:rsidRPr="001164DE" w:rsidRDefault="00FB63F2" w:rsidP="00DC4CB5">
      <w:pPr>
        <w:rPr>
          <w:rFonts w:ascii="Times New Roman" w:hAnsi="Times New Roman" w:cs="Times New Roman"/>
          <w:sz w:val="28"/>
          <w:szCs w:val="28"/>
        </w:rPr>
      </w:pPr>
      <w:r w:rsidRPr="001164DE">
        <w:rPr>
          <w:rFonts w:ascii="Times New Roman" w:hAnsi="Times New Roman" w:cs="Times New Roman"/>
          <w:sz w:val="28"/>
          <w:szCs w:val="28"/>
        </w:rPr>
        <w:t xml:space="preserve">b. </w:t>
      </w:r>
      <w:r w:rsidR="00991CD7" w:rsidRPr="001164DE">
        <w:rPr>
          <w:rFonts w:ascii="Times New Roman" w:hAnsi="Times New Roman" w:cs="Times New Roman"/>
          <w:sz w:val="28"/>
          <w:szCs w:val="28"/>
        </w:rPr>
        <w:t>Thêm mới/ Sửa/ Xóa banner</w:t>
      </w:r>
    </w:p>
    <w:p w14:paraId="3C55C553" w14:textId="77777777" w:rsidR="00991CD7" w:rsidRPr="001164DE" w:rsidRDefault="00991CD7" w:rsidP="002B7031">
      <w:pPr>
        <w:pStyle w:val="ListParagraph"/>
        <w:keepNext/>
        <w:numPr>
          <w:ilvl w:val="0"/>
          <w:numId w:val="0"/>
        </w:numPr>
        <w:spacing w:line="312" w:lineRule="auto"/>
        <w:jc w:val="center"/>
      </w:pPr>
      <w:r w:rsidRPr="001164DE">
        <w:rPr>
          <w:noProof/>
          <w:lang w:val="en-US" w:eastAsia="en-US"/>
        </w:rPr>
        <w:drawing>
          <wp:inline distT="0" distB="0" distL="0" distR="0" wp14:anchorId="34FA5AAC" wp14:editId="0375387A">
            <wp:extent cx="5181600" cy="2619375"/>
            <wp:effectExtent l="0" t="0" r="0"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181600" cy="2619375"/>
                    </a:xfrm>
                    <a:prstGeom prst="rect">
                      <a:avLst/>
                    </a:prstGeom>
                  </pic:spPr>
                </pic:pic>
              </a:graphicData>
            </a:graphic>
          </wp:inline>
        </w:drawing>
      </w:r>
    </w:p>
    <w:p w14:paraId="417FD3B9" w14:textId="228A9F8F" w:rsidR="00991CD7" w:rsidRPr="001164DE" w:rsidRDefault="00991CD7" w:rsidP="002B7031">
      <w:pPr>
        <w:pStyle w:val="Caption"/>
        <w:spacing w:line="312" w:lineRule="auto"/>
        <w:rPr>
          <w:sz w:val="28"/>
          <w:szCs w:val="28"/>
        </w:rPr>
      </w:pPr>
      <w:r w:rsidRPr="001164DE">
        <w:rPr>
          <w:sz w:val="28"/>
          <w:szCs w:val="28"/>
        </w:rPr>
        <w:t xml:space="preserve">Giao diện </w:t>
      </w:r>
      <w:r w:rsidRPr="001164DE">
        <w:rPr>
          <w:sz w:val="28"/>
          <w:szCs w:val="28"/>
        </w:rPr>
        <w:fldChar w:fldCharType="begin"/>
      </w:r>
      <w:r w:rsidRPr="001164DE">
        <w:rPr>
          <w:sz w:val="28"/>
          <w:szCs w:val="28"/>
        </w:rPr>
        <w:instrText xml:space="preserve"> SEQ Giao_diện \* ARABIC </w:instrText>
      </w:r>
      <w:r w:rsidRPr="001164DE">
        <w:rPr>
          <w:sz w:val="28"/>
          <w:szCs w:val="28"/>
        </w:rPr>
        <w:fldChar w:fldCharType="separate"/>
      </w:r>
      <w:r w:rsidR="0045178B">
        <w:rPr>
          <w:noProof/>
          <w:sz w:val="28"/>
          <w:szCs w:val="28"/>
        </w:rPr>
        <w:t>46</w:t>
      </w:r>
      <w:r w:rsidRPr="001164DE">
        <w:rPr>
          <w:sz w:val="28"/>
          <w:szCs w:val="28"/>
        </w:rPr>
        <w:fldChar w:fldCharType="end"/>
      </w:r>
      <w:r w:rsidRPr="001164DE">
        <w:rPr>
          <w:sz w:val="28"/>
          <w:szCs w:val="28"/>
        </w:rPr>
        <w:t>: Quản lý banner</w:t>
      </w:r>
    </w:p>
    <w:p w14:paraId="5FEA407D" w14:textId="77777777" w:rsidR="00991CD7" w:rsidRPr="001164DE" w:rsidRDefault="00991CD7" w:rsidP="002B7031">
      <w:pPr>
        <w:pStyle w:val="Style2"/>
        <w:numPr>
          <w:ilvl w:val="0"/>
          <w:numId w:val="0"/>
        </w:numPr>
        <w:spacing w:line="312" w:lineRule="auto"/>
        <w:jc w:val="center"/>
      </w:pPr>
      <w:r w:rsidRPr="001164DE">
        <w:rPr>
          <w:noProof/>
        </w:rPr>
        <w:lastRenderedPageBreak/>
        <w:drawing>
          <wp:inline distT="0" distB="0" distL="0" distR="0" wp14:anchorId="43045871" wp14:editId="2B2F6240">
            <wp:extent cx="4329917" cy="4710023"/>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353684" cy="4735876"/>
                    </a:xfrm>
                    <a:prstGeom prst="rect">
                      <a:avLst/>
                    </a:prstGeom>
                  </pic:spPr>
                </pic:pic>
              </a:graphicData>
            </a:graphic>
          </wp:inline>
        </w:drawing>
      </w:r>
    </w:p>
    <w:p w14:paraId="38B8E4E9" w14:textId="5A2D95BF" w:rsidR="00991CD7" w:rsidRPr="001164DE" w:rsidRDefault="00991CD7" w:rsidP="002B7031">
      <w:pPr>
        <w:pStyle w:val="Caption"/>
        <w:spacing w:after="0" w:line="312" w:lineRule="auto"/>
        <w:rPr>
          <w:sz w:val="28"/>
          <w:szCs w:val="28"/>
        </w:rPr>
      </w:pPr>
      <w:r w:rsidRPr="001164DE">
        <w:rPr>
          <w:sz w:val="28"/>
          <w:szCs w:val="28"/>
        </w:rPr>
        <w:t xml:space="preserve">Giao diện </w:t>
      </w:r>
      <w:r w:rsidRPr="001164DE">
        <w:rPr>
          <w:b w:val="0"/>
          <w:i w:val="0"/>
          <w:iCs w:val="0"/>
          <w:sz w:val="28"/>
          <w:szCs w:val="28"/>
        </w:rPr>
        <w:fldChar w:fldCharType="begin"/>
      </w:r>
      <w:r w:rsidRPr="001164DE">
        <w:rPr>
          <w:sz w:val="28"/>
          <w:szCs w:val="28"/>
        </w:rPr>
        <w:instrText xml:space="preserve"> SEQ Giao_diện \* ARABIC </w:instrText>
      </w:r>
      <w:r w:rsidRPr="001164DE">
        <w:rPr>
          <w:b w:val="0"/>
          <w:i w:val="0"/>
          <w:iCs w:val="0"/>
          <w:sz w:val="28"/>
          <w:szCs w:val="28"/>
        </w:rPr>
        <w:fldChar w:fldCharType="separate"/>
      </w:r>
      <w:r w:rsidR="0045178B">
        <w:rPr>
          <w:noProof/>
          <w:sz w:val="28"/>
          <w:szCs w:val="28"/>
        </w:rPr>
        <w:t>47</w:t>
      </w:r>
      <w:r w:rsidRPr="001164DE">
        <w:rPr>
          <w:b w:val="0"/>
          <w:i w:val="0"/>
          <w:iCs w:val="0"/>
          <w:noProof/>
          <w:sz w:val="28"/>
          <w:szCs w:val="28"/>
        </w:rPr>
        <w:fldChar w:fldCharType="end"/>
      </w:r>
      <w:r w:rsidRPr="001164DE">
        <w:rPr>
          <w:sz w:val="28"/>
          <w:szCs w:val="28"/>
        </w:rPr>
        <w:t>: Thêm mới/Sửa/Xóa banner header</w:t>
      </w:r>
    </w:p>
    <w:p w14:paraId="28328EE5" w14:textId="77777777" w:rsidR="00991CD7" w:rsidRPr="001164DE" w:rsidRDefault="00991CD7" w:rsidP="002B7031">
      <w:pPr>
        <w:pStyle w:val="Style2"/>
        <w:spacing w:line="312" w:lineRule="auto"/>
      </w:pPr>
      <w:r w:rsidRPr="001164DE">
        <w:t>Thiết kế trường dữ liệu</w:t>
      </w:r>
    </w:p>
    <w:tbl>
      <w:tblPr>
        <w:tblStyle w:val="TableGrid"/>
        <w:tblW w:w="0" w:type="auto"/>
        <w:tblInd w:w="85" w:type="dxa"/>
        <w:tblLook w:val="04A0" w:firstRow="1" w:lastRow="0" w:firstColumn="1" w:lastColumn="0" w:noHBand="0" w:noVBand="1"/>
      </w:tblPr>
      <w:tblGrid>
        <w:gridCol w:w="886"/>
        <w:gridCol w:w="2279"/>
        <w:gridCol w:w="1513"/>
        <w:gridCol w:w="963"/>
        <w:gridCol w:w="844"/>
        <w:gridCol w:w="2491"/>
      </w:tblGrid>
      <w:tr w:rsidR="00991CD7" w:rsidRPr="001164DE" w14:paraId="4394E750" w14:textId="77777777" w:rsidTr="0043524D">
        <w:trPr>
          <w:tblHeader/>
        </w:trPr>
        <w:tc>
          <w:tcPr>
            <w:tcW w:w="900" w:type="dxa"/>
            <w:shd w:val="clear" w:color="auto" w:fill="E7E6E6" w:themeFill="background2"/>
          </w:tcPr>
          <w:p w14:paraId="36A0AF46" w14:textId="77777777" w:rsidR="00991CD7" w:rsidRPr="001164DE" w:rsidRDefault="00991CD7" w:rsidP="002B7031">
            <w:pPr>
              <w:spacing w:line="312" w:lineRule="auto"/>
              <w:jc w:val="center"/>
              <w:rPr>
                <w:rFonts w:ascii="Times New Roman" w:hAnsi="Times New Roman"/>
                <w:b/>
                <w:sz w:val="28"/>
                <w:szCs w:val="28"/>
              </w:rPr>
            </w:pPr>
            <w:r w:rsidRPr="001164DE">
              <w:rPr>
                <w:rFonts w:ascii="Times New Roman" w:hAnsi="Times New Roman"/>
                <w:b/>
                <w:sz w:val="28"/>
                <w:szCs w:val="28"/>
              </w:rPr>
              <w:t>STT</w:t>
            </w:r>
          </w:p>
        </w:tc>
        <w:tc>
          <w:tcPr>
            <w:tcW w:w="2334" w:type="dxa"/>
            <w:shd w:val="clear" w:color="auto" w:fill="E7E6E6" w:themeFill="background2"/>
          </w:tcPr>
          <w:p w14:paraId="4D70E03A" w14:textId="77777777" w:rsidR="00991CD7" w:rsidRPr="001164DE" w:rsidRDefault="00991CD7"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Thông tin</w:t>
            </w:r>
          </w:p>
        </w:tc>
        <w:tc>
          <w:tcPr>
            <w:tcW w:w="1571" w:type="dxa"/>
            <w:shd w:val="clear" w:color="auto" w:fill="E7E6E6" w:themeFill="background2"/>
          </w:tcPr>
          <w:p w14:paraId="7E56FC10" w14:textId="77777777" w:rsidR="00991CD7" w:rsidRPr="001164DE" w:rsidRDefault="00991CD7"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Kiểu dữ liệu</w:t>
            </w:r>
          </w:p>
        </w:tc>
        <w:tc>
          <w:tcPr>
            <w:tcW w:w="979" w:type="dxa"/>
            <w:shd w:val="clear" w:color="auto" w:fill="E7E6E6" w:themeFill="background2"/>
          </w:tcPr>
          <w:p w14:paraId="6A1100B3" w14:textId="77777777" w:rsidR="00991CD7" w:rsidRPr="001164DE" w:rsidRDefault="00991CD7"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Bắt buộc</w:t>
            </w:r>
          </w:p>
        </w:tc>
        <w:tc>
          <w:tcPr>
            <w:tcW w:w="852" w:type="dxa"/>
            <w:shd w:val="clear" w:color="auto" w:fill="E7E6E6" w:themeFill="background2"/>
          </w:tcPr>
          <w:p w14:paraId="2954BBDB" w14:textId="77777777" w:rsidR="00991CD7" w:rsidRPr="001164DE" w:rsidRDefault="00991CD7"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Mặc định</w:t>
            </w:r>
          </w:p>
        </w:tc>
        <w:tc>
          <w:tcPr>
            <w:tcW w:w="2629" w:type="dxa"/>
            <w:shd w:val="clear" w:color="auto" w:fill="E7E6E6" w:themeFill="background2"/>
          </w:tcPr>
          <w:p w14:paraId="32B77875" w14:textId="77777777" w:rsidR="00991CD7" w:rsidRPr="001164DE" w:rsidRDefault="000F75C5"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 xml:space="preserve">Ràng </w:t>
            </w:r>
            <w:r w:rsidRPr="001164DE">
              <w:rPr>
                <w:rFonts w:ascii="Times New Roman" w:hAnsi="Times New Roman"/>
                <w:b/>
                <w:sz w:val="28"/>
                <w:szCs w:val="28"/>
              </w:rPr>
              <w:t>buộc</w:t>
            </w:r>
          </w:p>
        </w:tc>
      </w:tr>
      <w:tr w:rsidR="00BA36B0" w:rsidRPr="001164DE" w14:paraId="3CB842EB" w14:textId="77777777" w:rsidTr="0043524D">
        <w:tc>
          <w:tcPr>
            <w:tcW w:w="900" w:type="dxa"/>
            <w:shd w:val="clear" w:color="auto" w:fill="FFFFFF" w:themeFill="background1"/>
          </w:tcPr>
          <w:p w14:paraId="427AB47D" w14:textId="77777777" w:rsidR="00BA36B0" w:rsidRPr="001164DE" w:rsidRDefault="00BA36B0" w:rsidP="002B7031">
            <w:pPr>
              <w:spacing w:line="312" w:lineRule="auto"/>
              <w:jc w:val="center"/>
              <w:rPr>
                <w:rFonts w:ascii="Times New Roman" w:hAnsi="Times New Roman"/>
                <w:sz w:val="28"/>
                <w:szCs w:val="28"/>
              </w:rPr>
            </w:pPr>
            <w:r w:rsidRPr="001164DE">
              <w:rPr>
                <w:rFonts w:ascii="Times New Roman" w:hAnsi="Times New Roman"/>
                <w:sz w:val="28"/>
                <w:szCs w:val="28"/>
              </w:rPr>
              <w:t>1</w:t>
            </w:r>
          </w:p>
        </w:tc>
        <w:tc>
          <w:tcPr>
            <w:tcW w:w="2334" w:type="dxa"/>
            <w:shd w:val="clear" w:color="auto" w:fill="FFFFFF" w:themeFill="background1"/>
          </w:tcPr>
          <w:p w14:paraId="786B03BC" w14:textId="77777777" w:rsidR="00BA36B0" w:rsidRPr="001164DE" w:rsidRDefault="00BA36B0" w:rsidP="002B7031">
            <w:pPr>
              <w:spacing w:line="312" w:lineRule="auto"/>
              <w:rPr>
                <w:rFonts w:ascii="Times New Roman" w:hAnsi="Times New Roman"/>
                <w:sz w:val="28"/>
                <w:szCs w:val="28"/>
              </w:rPr>
            </w:pPr>
            <w:r w:rsidRPr="001164DE">
              <w:rPr>
                <w:rFonts w:ascii="Times New Roman" w:hAnsi="Times New Roman"/>
                <w:sz w:val="28"/>
                <w:szCs w:val="28"/>
              </w:rPr>
              <w:t xml:space="preserve">Định danh </w:t>
            </w:r>
          </w:p>
          <w:p w14:paraId="3C7B4BD1" w14:textId="77777777" w:rsidR="00BA36B0" w:rsidRPr="001164DE" w:rsidRDefault="00BA36B0" w:rsidP="002B7031">
            <w:pPr>
              <w:spacing w:line="312" w:lineRule="auto"/>
              <w:rPr>
                <w:rFonts w:ascii="Times New Roman" w:hAnsi="Times New Roman"/>
                <w:sz w:val="28"/>
                <w:szCs w:val="28"/>
              </w:rPr>
            </w:pPr>
            <w:r w:rsidRPr="001164DE">
              <w:rPr>
                <w:rFonts w:ascii="Times New Roman" w:hAnsi="Times New Roman"/>
                <w:sz w:val="28"/>
                <w:szCs w:val="28"/>
              </w:rPr>
              <w:t>(Name)</w:t>
            </w:r>
          </w:p>
        </w:tc>
        <w:tc>
          <w:tcPr>
            <w:tcW w:w="1571" w:type="dxa"/>
            <w:shd w:val="clear" w:color="auto" w:fill="FFFFFF" w:themeFill="background1"/>
          </w:tcPr>
          <w:p w14:paraId="611868F7" w14:textId="77777777" w:rsidR="00BA36B0" w:rsidRPr="001164DE" w:rsidRDefault="00BA36B0" w:rsidP="002B7031">
            <w:pPr>
              <w:spacing w:line="312" w:lineRule="auto"/>
              <w:rPr>
                <w:rFonts w:ascii="Times New Roman" w:hAnsi="Times New Roman"/>
                <w:sz w:val="28"/>
                <w:szCs w:val="28"/>
              </w:rPr>
            </w:pPr>
            <w:r w:rsidRPr="001164DE">
              <w:rPr>
                <w:rFonts w:ascii="Times New Roman" w:hAnsi="Times New Roman"/>
                <w:sz w:val="28"/>
                <w:szCs w:val="28"/>
              </w:rPr>
              <w:t>Chuỗi ký tự (50)</w:t>
            </w:r>
          </w:p>
        </w:tc>
        <w:tc>
          <w:tcPr>
            <w:tcW w:w="979" w:type="dxa"/>
            <w:shd w:val="clear" w:color="auto" w:fill="FFFFFF" w:themeFill="background1"/>
          </w:tcPr>
          <w:p w14:paraId="007FB5FC" w14:textId="77777777" w:rsidR="00BA36B0" w:rsidRPr="001164DE" w:rsidRDefault="00BA36B0" w:rsidP="002B7031">
            <w:pPr>
              <w:spacing w:line="312" w:lineRule="auto"/>
              <w:jc w:val="center"/>
              <w:rPr>
                <w:rFonts w:ascii="Times New Roman" w:hAnsi="Times New Roman"/>
                <w:sz w:val="28"/>
                <w:szCs w:val="28"/>
              </w:rPr>
            </w:pPr>
            <w:r w:rsidRPr="001164DE">
              <w:rPr>
                <w:rFonts w:ascii="Times New Roman" w:hAnsi="Times New Roman"/>
                <w:sz w:val="28"/>
                <w:szCs w:val="28"/>
              </w:rPr>
              <w:t>Có</w:t>
            </w:r>
          </w:p>
        </w:tc>
        <w:tc>
          <w:tcPr>
            <w:tcW w:w="852" w:type="dxa"/>
            <w:shd w:val="clear" w:color="auto" w:fill="FFFFFF" w:themeFill="background1"/>
          </w:tcPr>
          <w:p w14:paraId="3E752764" w14:textId="77777777" w:rsidR="00BA36B0" w:rsidRPr="001164DE" w:rsidRDefault="00BA36B0" w:rsidP="002B7031">
            <w:pPr>
              <w:spacing w:line="312" w:lineRule="auto"/>
              <w:jc w:val="center"/>
              <w:rPr>
                <w:rFonts w:ascii="Times New Roman" w:hAnsi="Times New Roman"/>
                <w:sz w:val="28"/>
                <w:szCs w:val="28"/>
                <w:lang w:val="vi-VN"/>
              </w:rPr>
            </w:pPr>
          </w:p>
        </w:tc>
        <w:tc>
          <w:tcPr>
            <w:tcW w:w="2629" w:type="dxa"/>
            <w:shd w:val="clear" w:color="auto" w:fill="FFFFFF" w:themeFill="background1"/>
          </w:tcPr>
          <w:p w14:paraId="2F74EC90" w14:textId="77777777" w:rsidR="00BA36B0" w:rsidRPr="001164DE" w:rsidRDefault="00BA36B0" w:rsidP="002B7031">
            <w:pPr>
              <w:spacing w:line="312" w:lineRule="auto"/>
              <w:rPr>
                <w:rFonts w:ascii="Times New Roman" w:hAnsi="Times New Roman"/>
                <w:sz w:val="28"/>
                <w:szCs w:val="28"/>
              </w:rPr>
            </w:pPr>
            <w:r w:rsidRPr="001164DE">
              <w:rPr>
                <w:rFonts w:ascii="Times New Roman" w:hAnsi="Times New Roman"/>
                <w:sz w:val="28"/>
                <w:szCs w:val="28"/>
              </w:rPr>
              <w:t>Cho phép NSD nhập định danh của banner trên hệ thống</w:t>
            </w:r>
          </w:p>
          <w:p w14:paraId="33A42F53" w14:textId="77777777" w:rsidR="00BA36B0" w:rsidRPr="001164DE" w:rsidRDefault="00BA36B0" w:rsidP="002B7031">
            <w:pPr>
              <w:spacing w:line="312" w:lineRule="auto"/>
              <w:rPr>
                <w:rFonts w:ascii="Times New Roman" w:hAnsi="Times New Roman"/>
                <w:sz w:val="28"/>
                <w:szCs w:val="28"/>
              </w:rPr>
            </w:pPr>
            <w:r w:rsidRPr="001164DE">
              <w:rPr>
                <w:rFonts w:ascii="Times New Roman" w:hAnsi="Times New Roman"/>
                <w:sz w:val="28"/>
                <w:szCs w:val="28"/>
              </w:rPr>
              <w:t>Cho phép nhập số và chữ (a-z, A-Z, 0-9), khoảng trống và các ký tự $, -. ! ()</w:t>
            </w:r>
          </w:p>
        </w:tc>
      </w:tr>
      <w:tr w:rsidR="00BA36B0" w:rsidRPr="001164DE" w14:paraId="24792E86" w14:textId="77777777" w:rsidTr="0043524D">
        <w:tc>
          <w:tcPr>
            <w:tcW w:w="900" w:type="dxa"/>
            <w:shd w:val="clear" w:color="auto" w:fill="FFFFFF" w:themeFill="background1"/>
          </w:tcPr>
          <w:p w14:paraId="03EBFAF4" w14:textId="77777777" w:rsidR="00BA36B0" w:rsidRPr="001164DE" w:rsidRDefault="00BA36B0" w:rsidP="002B7031">
            <w:pPr>
              <w:spacing w:line="312" w:lineRule="auto"/>
              <w:jc w:val="center"/>
              <w:rPr>
                <w:rFonts w:ascii="Times New Roman" w:hAnsi="Times New Roman"/>
                <w:sz w:val="28"/>
                <w:szCs w:val="28"/>
              </w:rPr>
            </w:pPr>
            <w:r w:rsidRPr="001164DE">
              <w:rPr>
                <w:rFonts w:ascii="Times New Roman" w:hAnsi="Times New Roman"/>
                <w:sz w:val="28"/>
                <w:szCs w:val="28"/>
              </w:rPr>
              <w:t>2</w:t>
            </w:r>
          </w:p>
        </w:tc>
        <w:tc>
          <w:tcPr>
            <w:tcW w:w="2334" w:type="dxa"/>
            <w:shd w:val="clear" w:color="auto" w:fill="FFFFFF" w:themeFill="background1"/>
          </w:tcPr>
          <w:p w14:paraId="0F07245B" w14:textId="77777777" w:rsidR="00BA36B0" w:rsidRPr="001164DE" w:rsidRDefault="00BA36B0" w:rsidP="002B7031">
            <w:pPr>
              <w:spacing w:line="312" w:lineRule="auto"/>
              <w:rPr>
                <w:rFonts w:ascii="Times New Roman" w:hAnsi="Times New Roman"/>
                <w:sz w:val="28"/>
                <w:szCs w:val="28"/>
              </w:rPr>
            </w:pPr>
            <w:r w:rsidRPr="001164DE">
              <w:rPr>
                <w:rFonts w:ascii="Times New Roman" w:hAnsi="Times New Roman"/>
                <w:sz w:val="28"/>
                <w:szCs w:val="28"/>
              </w:rPr>
              <w:t>Tiêu đề</w:t>
            </w:r>
          </w:p>
          <w:p w14:paraId="200A7600" w14:textId="77777777" w:rsidR="00BA36B0" w:rsidRPr="001164DE" w:rsidRDefault="00BA36B0" w:rsidP="002B7031">
            <w:pPr>
              <w:spacing w:line="312" w:lineRule="auto"/>
              <w:rPr>
                <w:rFonts w:ascii="Times New Roman" w:hAnsi="Times New Roman"/>
                <w:sz w:val="28"/>
                <w:szCs w:val="28"/>
              </w:rPr>
            </w:pPr>
            <w:r w:rsidRPr="001164DE">
              <w:rPr>
                <w:rFonts w:ascii="Times New Roman" w:hAnsi="Times New Roman"/>
                <w:sz w:val="28"/>
                <w:szCs w:val="28"/>
              </w:rPr>
              <w:t>(Display title)</w:t>
            </w:r>
          </w:p>
        </w:tc>
        <w:tc>
          <w:tcPr>
            <w:tcW w:w="1571" w:type="dxa"/>
            <w:shd w:val="clear" w:color="auto" w:fill="FFFFFF" w:themeFill="background1"/>
          </w:tcPr>
          <w:p w14:paraId="4C5DA7A7" w14:textId="77777777" w:rsidR="00BA36B0" w:rsidRPr="001164DE" w:rsidRDefault="00BA36B0" w:rsidP="002B7031">
            <w:pPr>
              <w:spacing w:line="312" w:lineRule="auto"/>
              <w:rPr>
                <w:rFonts w:ascii="Times New Roman" w:hAnsi="Times New Roman"/>
                <w:sz w:val="28"/>
                <w:szCs w:val="28"/>
              </w:rPr>
            </w:pPr>
            <w:r w:rsidRPr="001164DE">
              <w:rPr>
                <w:rFonts w:ascii="Times New Roman" w:hAnsi="Times New Roman"/>
                <w:sz w:val="28"/>
                <w:szCs w:val="28"/>
              </w:rPr>
              <w:t>Chuỗi ký tự (50)</w:t>
            </w:r>
          </w:p>
        </w:tc>
        <w:tc>
          <w:tcPr>
            <w:tcW w:w="979" w:type="dxa"/>
            <w:shd w:val="clear" w:color="auto" w:fill="FFFFFF" w:themeFill="background1"/>
          </w:tcPr>
          <w:p w14:paraId="3FF5A0B6" w14:textId="77777777" w:rsidR="00BA36B0" w:rsidRPr="001164DE" w:rsidRDefault="00BA36B0" w:rsidP="002B7031">
            <w:pPr>
              <w:spacing w:line="312" w:lineRule="auto"/>
              <w:jc w:val="center"/>
              <w:rPr>
                <w:rFonts w:ascii="Times New Roman" w:hAnsi="Times New Roman"/>
                <w:sz w:val="28"/>
                <w:szCs w:val="28"/>
              </w:rPr>
            </w:pPr>
            <w:r w:rsidRPr="001164DE">
              <w:rPr>
                <w:rFonts w:ascii="Times New Roman" w:hAnsi="Times New Roman"/>
                <w:sz w:val="28"/>
                <w:szCs w:val="28"/>
              </w:rPr>
              <w:t>Có</w:t>
            </w:r>
          </w:p>
        </w:tc>
        <w:tc>
          <w:tcPr>
            <w:tcW w:w="852" w:type="dxa"/>
            <w:shd w:val="clear" w:color="auto" w:fill="FFFFFF" w:themeFill="background1"/>
          </w:tcPr>
          <w:p w14:paraId="4D23474C" w14:textId="77777777" w:rsidR="00BA36B0" w:rsidRPr="001164DE" w:rsidRDefault="00BA36B0" w:rsidP="002B7031">
            <w:pPr>
              <w:spacing w:line="312" w:lineRule="auto"/>
              <w:jc w:val="center"/>
              <w:rPr>
                <w:rFonts w:ascii="Times New Roman" w:hAnsi="Times New Roman"/>
                <w:sz w:val="28"/>
                <w:szCs w:val="28"/>
                <w:lang w:val="vi-VN"/>
              </w:rPr>
            </w:pPr>
          </w:p>
        </w:tc>
        <w:tc>
          <w:tcPr>
            <w:tcW w:w="2629" w:type="dxa"/>
            <w:shd w:val="clear" w:color="auto" w:fill="FFFFFF" w:themeFill="background1"/>
          </w:tcPr>
          <w:p w14:paraId="5D731F00" w14:textId="77777777" w:rsidR="00BA36B0" w:rsidRPr="001164DE" w:rsidRDefault="00BA36B0" w:rsidP="002B7031">
            <w:pPr>
              <w:spacing w:line="312" w:lineRule="auto"/>
              <w:rPr>
                <w:rFonts w:ascii="Times New Roman" w:hAnsi="Times New Roman"/>
                <w:sz w:val="28"/>
                <w:szCs w:val="28"/>
              </w:rPr>
            </w:pPr>
            <w:r w:rsidRPr="001164DE">
              <w:rPr>
                <w:rFonts w:ascii="Times New Roman" w:hAnsi="Times New Roman"/>
                <w:sz w:val="28"/>
                <w:szCs w:val="28"/>
              </w:rPr>
              <w:t>Cho phép NSD nhập tiêu đề banner</w:t>
            </w:r>
          </w:p>
        </w:tc>
      </w:tr>
      <w:tr w:rsidR="00BA36B0" w:rsidRPr="001164DE" w14:paraId="707B12B5" w14:textId="77777777" w:rsidTr="0043524D">
        <w:tc>
          <w:tcPr>
            <w:tcW w:w="900" w:type="dxa"/>
            <w:shd w:val="clear" w:color="auto" w:fill="FFFFFF" w:themeFill="background1"/>
          </w:tcPr>
          <w:p w14:paraId="57FA9741" w14:textId="77777777" w:rsidR="00BA36B0" w:rsidRPr="001164DE" w:rsidRDefault="00BA36B0" w:rsidP="002B7031">
            <w:pPr>
              <w:spacing w:line="312" w:lineRule="auto"/>
              <w:jc w:val="center"/>
              <w:rPr>
                <w:rFonts w:ascii="Times New Roman" w:hAnsi="Times New Roman"/>
                <w:sz w:val="28"/>
                <w:szCs w:val="28"/>
              </w:rPr>
            </w:pPr>
            <w:r w:rsidRPr="001164DE">
              <w:rPr>
                <w:rFonts w:ascii="Times New Roman" w:hAnsi="Times New Roman"/>
                <w:sz w:val="28"/>
                <w:szCs w:val="28"/>
              </w:rPr>
              <w:lastRenderedPageBreak/>
              <w:t>3</w:t>
            </w:r>
          </w:p>
        </w:tc>
        <w:tc>
          <w:tcPr>
            <w:tcW w:w="2334" w:type="dxa"/>
            <w:shd w:val="clear" w:color="auto" w:fill="FFFFFF" w:themeFill="background1"/>
          </w:tcPr>
          <w:p w14:paraId="43898AE1" w14:textId="77777777" w:rsidR="00BA36B0" w:rsidRPr="001164DE" w:rsidRDefault="00BA36B0" w:rsidP="002B7031">
            <w:pPr>
              <w:spacing w:line="312" w:lineRule="auto"/>
              <w:rPr>
                <w:rFonts w:ascii="Times New Roman" w:hAnsi="Times New Roman"/>
                <w:sz w:val="28"/>
                <w:szCs w:val="28"/>
              </w:rPr>
            </w:pPr>
            <w:r w:rsidRPr="001164DE">
              <w:rPr>
                <w:rFonts w:ascii="Times New Roman" w:hAnsi="Times New Roman"/>
                <w:sz w:val="28"/>
                <w:szCs w:val="28"/>
              </w:rPr>
              <w:t>Mô tả nội dung</w:t>
            </w:r>
          </w:p>
          <w:p w14:paraId="0EA1B3A8" w14:textId="77777777" w:rsidR="00BA36B0" w:rsidRPr="001164DE" w:rsidRDefault="00BA36B0" w:rsidP="002B7031">
            <w:pPr>
              <w:spacing w:line="312" w:lineRule="auto"/>
              <w:rPr>
                <w:rFonts w:ascii="Times New Roman" w:hAnsi="Times New Roman"/>
                <w:sz w:val="28"/>
                <w:szCs w:val="28"/>
              </w:rPr>
            </w:pPr>
            <w:r w:rsidRPr="001164DE">
              <w:rPr>
                <w:rFonts w:ascii="Times New Roman" w:hAnsi="Times New Roman"/>
                <w:sz w:val="28"/>
                <w:szCs w:val="28"/>
              </w:rPr>
              <w:t>(Description)</w:t>
            </w:r>
          </w:p>
        </w:tc>
        <w:tc>
          <w:tcPr>
            <w:tcW w:w="1571" w:type="dxa"/>
            <w:shd w:val="clear" w:color="auto" w:fill="FFFFFF" w:themeFill="background1"/>
          </w:tcPr>
          <w:p w14:paraId="6C75E64E" w14:textId="77777777" w:rsidR="00BA36B0" w:rsidRPr="001164DE" w:rsidRDefault="00BA36B0" w:rsidP="002B7031">
            <w:pPr>
              <w:spacing w:line="312" w:lineRule="auto"/>
              <w:rPr>
                <w:rFonts w:ascii="Times New Roman" w:hAnsi="Times New Roman"/>
                <w:sz w:val="28"/>
                <w:szCs w:val="28"/>
              </w:rPr>
            </w:pPr>
            <w:r w:rsidRPr="001164DE">
              <w:rPr>
                <w:rFonts w:ascii="Times New Roman" w:hAnsi="Times New Roman"/>
                <w:sz w:val="28"/>
                <w:szCs w:val="28"/>
              </w:rPr>
              <w:t>Chuỗi ký tự (200)</w:t>
            </w:r>
          </w:p>
        </w:tc>
        <w:tc>
          <w:tcPr>
            <w:tcW w:w="979" w:type="dxa"/>
            <w:shd w:val="clear" w:color="auto" w:fill="FFFFFF" w:themeFill="background1"/>
          </w:tcPr>
          <w:p w14:paraId="021139F9" w14:textId="77777777" w:rsidR="00BA36B0" w:rsidRPr="001164DE" w:rsidRDefault="00BA36B0" w:rsidP="002B7031">
            <w:pPr>
              <w:spacing w:line="312" w:lineRule="auto"/>
              <w:jc w:val="center"/>
              <w:rPr>
                <w:rFonts w:ascii="Times New Roman" w:hAnsi="Times New Roman"/>
                <w:sz w:val="28"/>
                <w:szCs w:val="28"/>
              </w:rPr>
            </w:pPr>
          </w:p>
        </w:tc>
        <w:tc>
          <w:tcPr>
            <w:tcW w:w="852" w:type="dxa"/>
            <w:shd w:val="clear" w:color="auto" w:fill="FFFFFF" w:themeFill="background1"/>
          </w:tcPr>
          <w:p w14:paraId="69E9ADD7" w14:textId="77777777" w:rsidR="00BA36B0" w:rsidRPr="001164DE" w:rsidRDefault="00BA36B0" w:rsidP="002B7031">
            <w:pPr>
              <w:spacing w:line="312" w:lineRule="auto"/>
              <w:jc w:val="center"/>
              <w:rPr>
                <w:rFonts w:ascii="Times New Roman" w:hAnsi="Times New Roman"/>
                <w:sz w:val="28"/>
                <w:szCs w:val="28"/>
                <w:lang w:val="vi-VN"/>
              </w:rPr>
            </w:pPr>
          </w:p>
        </w:tc>
        <w:tc>
          <w:tcPr>
            <w:tcW w:w="2629" w:type="dxa"/>
            <w:shd w:val="clear" w:color="auto" w:fill="FFFFFF" w:themeFill="background1"/>
          </w:tcPr>
          <w:p w14:paraId="44BF0DA3" w14:textId="77777777" w:rsidR="00BA36B0" w:rsidRPr="001164DE" w:rsidRDefault="00BA36B0" w:rsidP="002B7031">
            <w:pPr>
              <w:spacing w:line="312" w:lineRule="auto"/>
              <w:rPr>
                <w:rFonts w:ascii="Times New Roman" w:hAnsi="Times New Roman"/>
                <w:sz w:val="28"/>
                <w:szCs w:val="28"/>
              </w:rPr>
            </w:pPr>
            <w:r w:rsidRPr="001164DE">
              <w:rPr>
                <w:rFonts w:ascii="Times New Roman" w:hAnsi="Times New Roman"/>
                <w:sz w:val="28"/>
                <w:szCs w:val="28"/>
              </w:rPr>
              <w:t>Cho phép NSD nhập mô tả nội dung banner</w:t>
            </w:r>
          </w:p>
        </w:tc>
      </w:tr>
      <w:tr w:rsidR="00BA36B0" w:rsidRPr="001164DE" w14:paraId="18B0F551" w14:textId="77777777" w:rsidTr="0043524D">
        <w:tc>
          <w:tcPr>
            <w:tcW w:w="900" w:type="dxa"/>
            <w:shd w:val="clear" w:color="auto" w:fill="FFFFFF" w:themeFill="background1"/>
          </w:tcPr>
          <w:p w14:paraId="3C89AA8E" w14:textId="77777777" w:rsidR="00BA36B0" w:rsidRPr="001164DE" w:rsidRDefault="00BA36B0" w:rsidP="002B7031">
            <w:pPr>
              <w:spacing w:line="312" w:lineRule="auto"/>
              <w:jc w:val="center"/>
              <w:rPr>
                <w:rFonts w:ascii="Times New Roman" w:hAnsi="Times New Roman"/>
                <w:sz w:val="28"/>
                <w:szCs w:val="28"/>
              </w:rPr>
            </w:pPr>
            <w:r w:rsidRPr="001164DE">
              <w:rPr>
                <w:rFonts w:ascii="Times New Roman" w:hAnsi="Times New Roman"/>
                <w:sz w:val="28"/>
                <w:szCs w:val="28"/>
              </w:rPr>
              <w:t>4</w:t>
            </w:r>
          </w:p>
        </w:tc>
        <w:tc>
          <w:tcPr>
            <w:tcW w:w="2334" w:type="dxa"/>
            <w:shd w:val="clear" w:color="auto" w:fill="FFFFFF" w:themeFill="background1"/>
          </w:tcPr>
          <w:p w14:paraId="0860ECB8" w14:textId="77777777" w:rsidR="00BA36B0" w:rsidRPr="001164DE" w:rsidRDefault="00BA36B0" w:rsidP="002B7031">
            <w:pPr>
              <w:spacing w:line="312" w:lineRule="auto"/>
              <w:rPr>
                <w:rFonts w:ascii="Times New Roman" w:hAnsi="Times New Roman"/>
                <w:sz w:val="28"/>
                <w:szCs w:val="28"/>
              </w:rPr>
            </w:pPr>
            <w:r w:rsidRPr="001164DE">
              <w:rPr>
                <w:rFonts w:ascii="Times New Roman" w:hAnsi="Times New Roman"/>
                <w:sz w:val="28"/>
                <w:szCs w:val="28"/>
              </w:rPr>
              <w:t xml:space="preserve">Vị trí lưu </w:t>
            </w:r>
            <w:r w:rsidRPr="001164DE">
              <w:rPr>
                <w:rFonts w:ascii="Times New Roman" w:hAnsi="Times New Roman"/>
                <w:sz w:val="28"/>
                <w:szCs w:val="28"/>
              </w:rPr>
              <w:br/>
              <w:t>(Location)</w:t>
            </w:r>
          </w:p>
        </w:tc>
        <w:tc>
          <w:tcPr>
            <w:tcW w:w="1571" w:type="dxa"/>
            <w:shd w:val="clear" w:color="auto" w:fill="FFFFFF" w:themeFill="background1"/>
          </w:tcPr>
          <w:p w14:paraId="09660E3D" w14:textId="77777777" w:rsidR="00BA36B0" w:rsidRPr="001164DE" w:rsidRDefault="00BA36B0" w:rsidP="002B7031">
            <w:pPr>
              <w:spacing w:line="312" w:lineRule="auto"/>
              <w:rPr>
                <w:rFonts w:ascii="Times New Roman" w:hAnsi="Times New Roman"/>
                <w:sz w:val="28"/>
                <w:szCs w:val="28"/>
              </w:rPr>
            </w:pPr>
          </w:p>
        </w:tc>
        <w:tc>
          <w:tcPr>
            <w:tcW w:w="979" w:type="dxa"/>
            <w:shd w:val="clear" w:color="auto" w:fill="FFFFFF" w:themeFill="background1"/>
          </w:tcPr>
          <w:p w14:paraId="2B3CE0E6" w14:textId="77777777" w:rsidR="00BA36B0" w:rsidRPr="001164DE" w:rsidRDefault="00BA36B0" w:rsidP="002B7031">
            <w:pPr>
              <w:spacing w:line="312" w:lineRule="auto"/>
              <w:jc w:val="center"/>
              <w:rPr>
                <w:rFonts w:ascii="Times New Roman" w:hAnsi="Times New Roman"/>
                <w:sz w:val="28"/>
                <w:szCs w:val="28"/>
              </w:rPr>
            </w:pPr>
            <w:r w:rsidRPr="001164DE">
              <w:rPr>
                <w:rFonts w:ascii="Times New Roman" w:hAnsi="Times New Roman"/>
                <w:sz w:val="28"/>
                <w:szCs w:val="28"/>
              </w:rPr>
              <w:t>Có</w:t>
            </w:r>
          </w:p>
        </w:tc>
        <w:tc>
          <w:tcPr>
            <w:tcW w:w="852" w:type="dxa"/>
            <w:shd w:val="clear" w:color="auto" w:fill="FFFFFF" w:themeFill="background1"/>
          </w:tcPr>
          <w:p w14:paraId="598CADDF" w14:textId="77777777" w:rsidR="00BA36B0" w:rsidRPr="001164DE" w:rsidRDefault="00BA36B0" w:rsidP="002B7031">
            <w:pPr>
              <w:spacing w:line="312" w:lineRule="auto"/>
              <w:jc w:val="center"/>
              <w:rPr>
                <w:rFonts w:ascii="Times New Roman" w:hAnsi="Times New Roman"/>
                <w:sz w:val="28"/>
                <w:szCs w:val="28"/>
                <w:lang w:val="vi-VN"/>
              </w:rPr>
            </w:pPr>
          </w:p>
        </w:tc>
        <w:tc>
          <w:tcPr>
            <w:tcW w:w="2629" w:type="dxa"/>
            <w:shd w:val="clear" w:color="auto" w:fill="FFFFFF" w:themeFill="background1"/>
          </w:tcPr>
          <w:p w14:paraId="04F72772" w14:textId="77777777" w:rsidR="00BA36B0" w:rsidRPr="001164DE" w:rsidRDefault="00BA36B0" w:rsidP="002B7031">
            <w:pPr>
              <w:spacing w:line="312" w:lineRule="auto"/>
              <w:rPr>
                <w:rFonts w:ascii="Times New Roman" w:hAnsi="Times New Roman"/>
                <w:sz w:val="28"/>
                <w:szCs w:val="28"/>
              </w:rPr>
            </w:pPr>
            <w:r w:rsidRPr="001164DE">
              <w:rPr>
                <w:rFonts w:ascii="Times New Roman" w:hAnsi="Times New Roman"/>
                <w:sz w:val="28"/>
                <w:szCs w:val="28"/>
              </w:rPr>
              <w:t>Cho phép NSD chọn vị trí lưu banner</w:t>
            </w:r>
          </w:p>
        </w:tc>
      </w:tr>
      <w:tr w:rsidR="00BA36B0" w:rsidRPr="001164DE" w14:paraId="7EE66C57" w14:textId="77777777" w:rsidTr="0043524D">
        <w:tc>
          <w:tcPr>
            <w:tcW w:w="900" w:type="dxa"/>
            <w:shd w:val="clear" w:color="auto" w:fill="FFFFFF" w:themeFill="background1"/>
          </w:tcPr>
          <w:p w14:paraId="57BFE10B" w14:textId="77777777" w:rsidR="00BA36B0" w:rsidRPr="001164DE" w:rsidRDefault="00BA36B0" w:rsidP="002B7031">
            <w:pPr>
              <w:spacing w:line="312" w:lineRule="auto"/>
              <w:jc w:val="center"/>
              <w:rPr>
                <w:rFonts w:ascii="Times New Roman" w:hAnsi="Times New Roman"/>
                <w:sz w:val="28"/>
                <w:szCs w:val="28"/>
              </w:rPr>
            </w:pPr>
            <w:r w:rsidRPr="001164DE">
              <w:rPr>
                <w:rFonts w:ascii="Times New Roman" w:hAnsi="Times New Roman"/>
                <w:sz w:val="28"/>
                <w:szCs w:val="28"/>
              </w:rPr>
              <w:t>5</w:t>
            </w:r>
          </w:p>
        </w:tc>
        <w:tc>
          <w:tcPr>
            <w:tcW w:w="2334" w:type="dxa"/>
            <w:shd w:val="clear" w:color="auto" w:fill="FFFFFF" w:themeFill="background1"/>
          </w:tcPr>
          <w:p w14:paraId="77293ACF" w14:textId="77777777" w:rsidR="00BA36B0" w:rsidRPr="001164DE" w:rsidRDefault="00BA36B0" w:rsidP="002B7031">
            <w:pPr>
              <w:spacing w:line="312" w:lineRule="auto"/>
              <w:rPr>
                <w:rFonts w:ascii="Times New Roman" w:hAnsi="Times New Roman"/>
                <w:sz w:val="28"/>
                <w:szCs w:val="28"/>
              </w:rPr>
            </w:pPr>
            <w:r w:rsidRPr="001164DE">
              <w:rPr>
                <w:rFonts w:ascii="Times New Roman" w:hAnsi="Times New Roman"/>
                <w:sz w:val="28"/>
                <w:szCs w:val="28"/>
              </w:rPr>
              <w:t>Banner header</w:t>
            </w:r>
          </w:p>
        </w:tc>
        <w:tc>
          <w:tcPr>
            <w:tcW w:w="1571" w:type="dxa"/>
            <w:shd w:val="clear" w:color="auto" w:fill="FFFFFF" w:themeFill="background1"/>
          </w:tcPr>
          <w:p w14:paraId="03C212E9" w14:textId="77777777" w:rsidR="00BA36B0" w:rsidRPr="001164DE" w:rsidRDefault="00BA36B0" w:rsidP="002B7031">
            <w:pPr>
              <w:spacing w:line="312" w:lineRule="auto"/>
              <w:rPr>
                <w:rFonts w:ascii="Times New Roman" w:hAnsi="Times New Roman"/>
                <w:sz w:val="28"/>
                <w:szCs w:val="28"/>
              </w:rPr>
            </w:pPr>
          </w:p>
        </w:tc>
        <w:tc>
          <w:tcPr>
            <w:tcW w:w="979" w:type="dxa"/>
            <w:shd w:val="clear" w:color="auto" w:fill="FFFFFF" w:themeFill="background1"/>
          </w:tcPr>
          <w:p w14:paraId="475C23ED" w14:textId="77777777" w:rsidR="00BA36B0" w:rsidRPr="001164DE" w:rsidRDefault="00BA36B0" w:rsidP="002B7031">
            <w:pPr>
              <w:spacing w:line="312" w:lineRule="auto"/>
              <w:jc w:val="center"/>
              <w:rPr>
                <w:rFonts w:ascii="Times New Roman" w:hAnsi="Times New Roman"/>
                <w:sz w:val="28"/>
                <w:szCs w:val="28"/>
              </w:rPr>
            </w:pPr>
            <w:r w:rsidRPr="001164DE">
              <w:rPr>
                <w:rFonts w:ascii="Times New Roman" w:hAnsi="Times New Roman"/>
                <w:sz w:val="28"/>
                <w:szCs w:val="28"/>
              </w:rPr>
              <w:t>Có</w:t>
            </w:r>
          </w:p>
        </w:tc>
        <w:tc>
          <w:tcPr>
            <w:tcW w:w="852" w:type="dxa"/>
            <w:shd w:val="clear" w:color="auto" w:fill="FFFFFF" w:themeFill="background1"/>
          </w:tcPr>
          <w:p w14:paraId="34DB062D" w14:textId="77777777" w:rsidR="00BA36B0" w:rsidRPr="001164DE" w:rsidRDefault="00BA36B0" w:rsidP="002B7031">
            <w:pPr>
              <w:spacing w:line="312" w:lineRule="auto"/>
              <w:jc w:val="center"/>
              <w:rPr>
                <w:rFonts w:ascii="Times New Roman" w:hAnsi="Times New Roman"/>
                <w:sz w:val="28"/>
                <w:szCs w:val="28"/>
                <w:lang w:val="vi-VN"/>
              </w:rPr>
            </w:pPr>
          </w:p>
        </w:tc>
        <w:tc>
          <w:tcPr>
            <w:tcW w:w="2629" w:type="dxa"/>
            <w:shd w:val="clear" w:color="auto" w:fill="FFFFFF" w:themeFill="background1"/>
          </w:tcPr>
          <w:p w14:paraId="5188C656" w14:textId="77777777" w:rsidR="00BA36B0" w:rsidRPr="001164DE" w:rsidRDefault="00BA36B0" w:rsidP="002B7031">
            <w:pPr>
              <w:spacing w:line="312" w:lineRule="auto"/>
              <w:rPr>
                <w:rFonts w:ascii="Times New Roman" w:hAnsi="Times New Roman"/>
                <w:sz w:val="28"/>
                <w:szCs w:val="28"/>
              </w:rPr>
            </w:pPr>
            <w:r w:rsidRPr="001164DE">
              <w:rPr>
                <w:rFonts w:ascii="Times New Roman" w:hAnsi="Times New Roman"/>
                <w:sz w:val="28"/>
                <w:szCs w:val="28"/>
              </w:rPr>
              <w:t xml:space="preserve">Cho phép NSD tải lên banner phần header: </w:t>
            </w:r>
          </w:p>
          <w:p w14:paraId="072DB0DB" w14:textId="77777777" w:rsidR="00BA36B0" w:rsidRPr="001164DE" w:rsidRDefault="00BA36B0" w:rsidP="002B7031">
            <w:pPr>
              <w:spacing w:line="312" w:lineRule="auto"/>
              <w:rPr>
                <w:rFonts w:ascii="Times New Roman" w:hAnsi="Times New Roman"/>
                <w:sz w:val="28"/>
                <w:szCs w:val="28"/>
              </w:rPr>
            </w:pPr>
            <w:r w:rsidRPr="001164DE">
              <w:rPr>
                <w:rFonts w:ascii="Times New Roman" w:hAnsi="Times New Roman"/>
                <w:sz w:val="28"/>
                <w:szCs w:val="28"/>
              </w:rPr>
              <w:t>Định dạng: JPG, PNG, JPEG</w:t>
            </w:r>
          </w:p>
        </w:tc>
      </w:tr>
    </w:tbl>
    <w:p w14:paraId="68D73AF1" w14:textId="77777777" w:rsidR="009D7060" w:rsidRPr="001164DE" w:rsidRDefault="009D7060" w:rsidP="0090566F">
      <w:pPr>
        <w:pStyle w:val="Heading4"/>
      </w:pPr>
      <w:r w:rsidRPr="001164DE">
        <w:t>Điều kiện thực hiện</w:t>
      </w:r>
    </w:p>
    <w:p w14:paraId="23FD1AC6" w14:textId="77777777" w:rsidR="001E1D8E" w:rsidRPr="001164DE" w:rsidRDefault="001E1D8E" w:rsidP="002B7031">
      <w:pPr>
        <w:pStyle w:val="Style2"/>
        <w:spacing w:line="312" w:lineRule="auto"/>
      </w:pPr>
      <w:r w:rsidRPr="001164DE">
        <w:t>NSD đã đăng nhập vào hệ thống và truy cập vào chức năng quản lý giao diện hiển thị</w:t>
      </w:r>
    </w:p>
    <w:p w14:paraId="3FF8F4FF" w14:textId="77777777" w:rsidR="009D7060" w:rsidRPr="001164DE" w:rsidRDefault="009D7060" w:rsidP="0090566F">
      <w:pPr>
        <w:pStyle w:val="Heading4"/>
      </w:pPr>
      <w:r w:rsidRPr="001164DE">
        <w:t>Yêu cầu đặc biệt/ Ràng buộc</w:t>
      </w:r>
    </w:p>
    <w:p w14:paraId="4CDBB706" w14:textId="77777777" w:rsidR="001E1D8E" w:rsidRPr="001164DE" w:rsidRDefault="001E1D8E" w:rsidP="002B7031">
      <w:pPr>
        <w:pStyle w:val="Style2"/>
        <w:spacing w:line="312" w:lineRule="auto"/>
      </w:pPr>
      <w:r w:rsidRPr="001164DE">
        <w:t>NSD đã được phân quyền đối với chức năng quản lý giao diện hiển thị</w:t>
      </w:r>
    </w:p>
    <w:p w14:paraId="24093999" w14:textId="3C8DB08F" w:rsidR="009D7060" w:rsidRPr="001164DE" w:rsidRDefault="00BA4386" w:rsidP="0090566F">
      <w:pPr>
        <w:pStyle w:val="Heading4"/>
      </w:pPr>
      <w:r>
        <w:t>Luồng xử lý dữ liệu</w:t>
      </w:r>
    </w:p>
    <w:p w14:paraId="10F362F3" w14:textId="77777777" w:rsidR="00991CD7" w:rsidRPr="001164DE" w:rsidRDefault="00991CD7" w:rsidP="002B7031">
      <w:pPr>
        <w:pStyle w:val="ListParagraph"/>
        <w:spacing w:line="312" w:lineRule="auto"/>
      </w:pPr>
      <w:r w:rsidRPr="001164DE">
        <w:t>Thêm chuyên mục trên Menu</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1"/>
        <w:gridCol w:w="2864"/>
        <w:gridCol w:w="5166"/>
      </w:tblGrid>
      <w:tr w:rsidR="00991CD7" w:rsidRPr="001164DE" w14:paraId="040E4D6A" w14:textId="77777777" w:rsidTr="0043524D">
        <w:trPr>
          <w:trHeight w:val="510"/>
          <w:tblHeader/>
        </w:trPr>
        <w:tc>
          <w:tcPr>
            <w:tcW w:w="576" w:type="pct"/>
            <w:shd w:val="clear" w:color="auto" w:fill="E7E6E6" w:themeFill="background2"/>
            <w:vAlign w:val="center"/>
          </w:tcPr>
          <w:p w14:paraId="6427B8E0" w14:textId="77777777" w:rsidR="00991CD7" w:rsidRPr="001164DE" w:rsidRDefault="00991CD7"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Bước thực hiện</w:t>
            </w:r>
          </w:p>
        </w:tc>
        <w:tc>
          <w:tcPr>
            <w:tcW w:w="1587" w:type="pct"/>
            <w:shd w:val="clear" w:color="auto" w:fill="E7E6E6" w:themeFill="background2"/>
            <w:vAlign w:val="center"/>
          </w:tcPr>
          <w:p w14:paraId="62EC56D8" w14:textId="77777777" w:rsidR="00991CD7" w:rsidRPr="001164DE" w:rsidRDefault="00991CD7"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Chủ thể thực hiện</w:t>
            </w:r>
          </w:p>
        </w:tc>
        <w:tc>
          <w:tcPr>
            <w:tcW w:w="2837" w:type="pct"/>
            <w:shd w:val="clear" w:color="auto" w:fill="E7E6E6" w:themeFill="background2"/>
            <w:vAlign w:val="center"/>
          </w:tcPr>
          <w:p w14:paraId="1FCC84C5" w14:textId="77777777" w:rsidR="00991CD7" w:rsidRPr="001164DE" w:rsidRDefault="00991CD7"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Nội dung</w:t>
            </w:r>
          </w:p>
        </w:tc>
      </w:tr>
      <w:tr w:rsidR="006779F9" w:rsidRPr="001164DE" w14:paraId="0251F117" w14:textId="77777777" w:rsidTr="0043524D">
        <w:trPr>
          <w:trHeight w:val="510"/>
        </w:trPr>
        <w:tc>
          <w:tcPr>
            <w:tcW w:w="576" w:type="pct"/>
            <w:shd w:val="clear" w:color="auto" w:fill="auto"/>
          </w:tcPr>
          <w:p w14:paraId="33BC98CD" w14:textId="333612E6" w:rsidR="006779F9" w:rsidRPr="001164DE" w:rsidRDefault="006779F9"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lang w:val="vi-VN"/>
              </w:rPr>
              <w:t>1</w:t>
            </w:r>
          </w:p>
        </w:tc>
        <w:tc>
          <w:tcPr>
            <w:tcW w:w="1587" w:type="pct"/>
            <w:shd w:val="clear" w:color="auto" w:fill="auto"/>
          </w:tcPr>
          <w:p w14:paraId="653EBA46" w14:textId="10C59B38" w:rsidR="006779F9" w:rsidRPr="001164DE" w:rsidRDefault="006779F9"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NSD</w:t>
            </w:r>
            <w:r w:rsidRPr="001164DE">
              <w:rPr>
                <w:rFonts w:ascii="Times New Roman" w:hAnsi="Times New Roman" w:cs="Times New Roman"/>
                <w:sz w:val="28"/>
                <w:szCs w:val="28"/>
              </w:rPr>
              <w:t xml:space="preserve"> (Người quản trị hệ thống)</w:t>
            </w:r>
          </w:p>
        </w:tc>
        <w:tc>
          <w:tcPr>
            <w:tcW w:w="2837" w:type="pct"/>
            <w:shd w:val="clear" w:color="auto" w:fill="auto"/>
          </w:tcPr>
          <w:p w14:paraId="327D0C69" w14:textId="481A2959" w:rsidR="006779F9" w:rsidRPr="001164DE" w:rsidRDefault="006779F9"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Đăng nhập vào trang quản trị website Tạp chí Thuế</w:t>
            </w:r>
          </w:p>
        </w:tc>
      </w:tr>
      <w:tr w:rsidR="006779F9" w:rsidRPr="001164DE" w14:paraId="0EFFA161" w14:textId="77777777" w:rsidTr="0043524D">
        <w:trPr>
          <w:trHeight w:val="510"/>
        </w:trPr>
        <w:tc>
          <w:tcPr>
            <w:tcW w:w="576" w:type="pct"/>
            <w:shd w:val="clear" w:color="auto" w:fill="auto"/>
          </w:tcPr>
          <w:p w14:paraId="1C9AA3C6" w14:textId="59A8B49D" w:rsidR="006779F9" w:rsidRPr="001164DE" w:rsidRDefault="006779F9"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lang w:val="vi-VN"/>
              </w:rPr>
              <w:t>2</w:t>
            </w:r>
          </w:p>
        </w:tc>
        <w:tc>
          <w:tcPr>
            <w:tcW w:w="1587" w:type="pct"/>
            <w:shd w:val="clear" w:color="auto" w:fill="auto"/>
          </w:tcPr>
          <w:p w14:paraId="7389A10B" w14:textId="1D7CE5D9" w:rsidR="006779F9" w:rsidRPr="001164DE" w:rsidRDefault="006779F9"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Hệ thống</w:t>
            </w:r>
          </w:p>
        </w:tc>
        <w:tc>
          <w:tcPr>
            <w:tcW w:w="2837" w:type="pct"/>
            <w:shd w:val="clear" w:color="auto" w:fill="auto"/>
          </w:tcPr>
          <w:p w14:paraId="01F42A19" w14:textId="6BFEBEF1" w:rsidR="006779F9" w:rsidRPr="001164DE" w:rsidRDefault="006779F9"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Hiển thị trang quản trị website Tạp chí Thuế</w:t>
            </w:r>
          </w:p>
        </w:tc>
      </w:tr>
      <w:tr w:rsidR="006779F9" w:rsidRPr="001164DE" w14:paraId="1FB5DE6B" w14:textId="77777777" w:rsidTr="0043524D">
        <w:trPr>
          <w:trHeight w:val="510"/>
        </w:trPr>
        <w:tc>
          <w:tcPr>
            <w:tcW w:w="576" w:type="pct"/>
            <w:shd w:val="clear" w:color="auto" w:fill="auto"/>
          </w:tcPr>
          <w:p w14:paraId="7FDEC4BA" w14:textId="62487AEF" w:rsidR="006779F9" w:rsidRPr="001164DE" w:rsidRDefault="006779F9" w:rsidP="002B7031">
            <w:pPr>
              <w:spacing w:after="0" w:line="312" w:lineRule="auto"/>
              <w:jc w:val="center"/>
              <w:rPr>
                <w:rFonts w:ascii="Times New Roman" w:hAnsi="Times New Roman" w:cs="Times New Roman"/>
                <w:sz w:val="28"/>
                <w:szCs w:val="28"/>
              </w:rPr>
            </w:pPr>
            <w:r w:rsidRPr="001164DE">
              <w:rPr>
                <w:rFonts w:ascii="Times New Roman" w:hAnsi="Times New Roman" w:cs="Times New Roman"/>
                <w:sz w:val="28"/>
                <w:szCs w:val="28"/>
              </w:rPr>
              <w:t>3</w:t>
            </w:r>
          </w:p>
        </w:tc>
        <w:tc>
          <w:tcPr>
            <w:tcW w:w="1587" w:type="pct"/>
            <w:shd w:val="clear" w:color="auto" w:fill="auto"/>
          </w:tcPr>
          <w:p w14:paraId="202E1726" w14:textId="6BEF4A8D" w:rsidR="006779F9" w:rsidRPr="001164DE" w:rsidRDefault="006779F9"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lang w:val="vi-VN"/>
              </w:rPr>
              <w:t>NSD</w:t>
            </w:r>
            <w:r w:rsidRPr="001164DE">
              <w:rPr>
                <w:rFonts w:ascii="Times New Roman" w:hAnsi="Times New Roman" w:cs="Times New Roman"/>
                <w:sz w:val="28"/>
                <w:szCs w:val="28"/>
              </w:rPr>
              <w:t xml:space="preserve"> (Người quản trị hệ thống)</w:t>
            </w:r>
          </w:p>
        </w:tc>
        <w:tc>
          <w:tcPr>
            <w:tcW w:w="2837" w:type="pct"/>
            <w:shd w:val="clear" w:color="auto" w:fill="auto"/>
          </w:tcPr>
          <w:p w14:paraId="233ABEC9" w14:textId="2445B148" w:rsidR="006779F9" w:rsidRPr="001164DE" w:rsidRDefault="006779F9"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Chọn thư mục quản lý các chuyên mục trên Menu</w:t>
            </w:r>
          </w:p>
        </w:tc>
      </w:tr>
      <w:tr w:rsidR="006779F9" w:rsidRPr="001164DE" w14:paraId="70E79D88" w14:textId="77777777" w:rsidTr="0043524D">
        <w:trPr>
          <w:trHeight w:val="510"/>
        </w:trPr>
        <w:tc>
          <w:tcPr>
            <w:tcW w:w="576" w:type="pct"/>
            <w:shd w:val="clear" w:color="auto" w:fill="auto"/>
          </w:tcPr>
          <w:p w14:paraId="1F226798" w14:textId="711B66EB" w:rsidR="006779F9" w:rsidRPr="001164DE" w:rsidRDefault="006779F9" w:rsidP="002B7031">
            <w:pPr>
              <w:spacing w:after="0" w:line="312" w:lineRule="auto"/>
              <w:jc w:val="center"/>
              <w:rPr>
                <w:rFonts w:ascii="Times New Roman" w:hAnsi="Times New Roman" w:cs="Times New Roman"/>
                <w:sz w:val="28"/>
                <w:szCs w:val="28"/>
              </w:rPr>
            </w:pPr>
            <w:r w:rsidRPr="001164DE">
              <w:rPr>
                <w:rFonts w:ascii="Times New Roman" w:hAnsi="Times New Roman" w:cs="Times New Roman"/>
                <w:sz w:val="28"/>
                <w:szCs w:val="28"/>
              </w:rPr>
              <w:t>4</w:t>
            </w:r>
          </w:p>
        </w:tc>
        <w:tc>
          <w:tcPr>
            <w:tcW w:w="1587" w:type="pct"/>
            <w:shd w:val="clear" w:color="auto" w:fill="auto"/>
          </w:tcPr>
          <w:p w14:paraId="05ECF8F4" w14:textId="475CC1AB" w:rsidR="006779F9" w:rsidRPr="001164DE" w:rsidRDefault="006779F9"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lang w:val="vi-VN"/>
              </w:rPr>
              <w:t>NSD</w:t>
            </w:r>
            <w:r w:rsidRPr="001164DE">
              <w:rPr>
                <w:rFonts w:ascii="Times New Roman" w:hAnsi="Times New Roman" w:cs="Times New Roman"/>
                <w:sz w:val="28"/>
                <w:szCs w:val="28"/>
              </w:rPr>
              <w:t xml:space="preserve"> (Người quản trị hệ thống)</w:t>
            </w:r>
          </w:p>
        </w:tc>
        <w:tc>
          <w:tcPr>
            <w:tcW w:w="2837" w:type="pct"/>
            <w:shd w:val="clear" w:color="auto" w:fill="auto"/>
          </w:tcPr>
          <w:p w14:paraId="6F176E19" w14:textId="2F7ACCA7" w:rsidR="006779F9" w:rsidRPr="001164DE" w:rsidRDefault="006779F9"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Kích chọn Tạo Chuyên mục mới trên menu (New Page)</w:t>
            </w:r>
          </w:p>
        </w:tc>
      </w:tr>
      <w:tr w:rsidR="006779F9" w:rsidRPr="001164DE" w14:paraId="3944C756" w14:textId="77777777" w:rsidTr="0043524D">
        <w:trPr>
          <w:trHeight w:val="510"/>
        </w:trPr>
        <w:tc>
          <w:tcPr>
            <w:tcW w:w="576" w:type="pct"/>
            <w:shd w:val="clear" w:color="auto" w:fill="auto"/>
          </w:tcPr>
          <w:p w14:paraId="00934C57" w14:textId="393D4F04" w:rsidR="006779F9" w:rsidRPr="001164DE" w:rsidRDefault="006779F9" w:rsidP="002B7031">
            <w:pPr>
              <w:spacing w:after="0" w:line="312" w:lineRule="auto"/>
              <w:jc w:val="center"/>
              <w:rPr>
                <w:rFonts w:ascii="Times New Roman" w:hAnsi="Times New Roman" w:cs="Times New Roman"/>
                <w:sz w:val="28"/>
                <w:szCs w:val="28"/>
              </w:rPr>
            </w:pPr>
            <w:r w:rsidRPr="001164DE">
              <w:rPr>
                <w:rFonts w:ascii="Times New Roman" w:hAnsi="Times New Roman" w:cs="Times New Roman"/>
                <w:sz w:val="28"/>
                <w:szCs w:val="28"/>
              </w:rPr>
              <w:t>5</w:t>
            </w:r>
          </w:p>
        </w:tc>
        <w:tc>
          <w:tcPr>
            <w:tcW w:w="1587" w:type="pct"/>
            <w:shd w:val="clear" w:color="auto" w:fill="auto"/>
          </w:tcPr>
          <w:p w14:paraId="2DE468AB" w14:textId="0FD12778" w:rsidR="006779F9" w:rsidRPr="001164DE" w:rsidRDefault="006779F9"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lang w:val="vi-VN"/>
              </w:rPr>
              <w:t>Hệ thống</w:t>
            </w:r>
          </w:p>
        </w:tc>
        <w:tc>
          <w:tcPr>
            <w:tcW w:w="2837" w:type="pct"/>
            <w:shd w:val="clear" w:color="auto" w:fill="auto"/>
          </w:tcPr>
          <w:p w14:paraId="4E2DBD62" w14:textId="77777777" w:rsidR="006779F9" w:rsidRPr="001164DE" w:rsidRDefault="006779F9"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 xml:space="preserve">Hiển thị màn hình tạo Chuyên mục mới trên menu (New Page) gồm các trường </w:t>
            </w:r>
            <w:r w:rsidRPr="001164DE">
              <w:rPr>
                <w:rFonts w:ascii="Times New Roman" w:hAnsi="Times New Roman" w:cs="Times New Roman"/>
                <w:sz w:val="28"/>
                <w:szCs w:val="28"/>
              </w:rPr>
              <w:lastRenderedPageBreak/>
              <w:t>thông tin: Tiêu đề (Title), Liên kết hiển thị (Friendly URL name), Định danh (Unique Name)</w:t>
            </w:r>
          </w:p>
          <w:p w14:paraId="6CC4141E" w14:textId="06240849" w:rsidR="009324E3" w:rsidRPr="001164DE" w:rsidRDefault="009324E3" w:rsidP="002B7031">
            <w:pPr>
              <w:spacing w:after="0" w:line="312" w:lineRule="auto"/>
              <w:rPr>
                <w:rFonts w:ascii="Times New Roman" w:hAnsi="Times New Roman" w:cs="Times New Roman"/>
                <w:sz w:val="28"/>
                <w:szCs w:val="28"/>
              </w:rPr>
            </w:pPr>
            <w:r w:rsidRPr="001164DE">
              <w:rPr>
                <w:rFonts w:ascii="Times New Roman" w:hAnsi="Times New Roman" w:cs="Times New Roman"/>
                <w:noProof/>
                <w:sz w:val="28"/>
                <w:szCs w:val="28"/>
              </w:rPr>
              <w:drawing>
                <wp:inline distT="0" distB="0" distL="0" distR="0" wp14:anchorId="2F5E7F42" wp14:editId="336FE95E">
                  <wp:extent cx="3143250" cy="4782174"/>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150943" cy="4793879"/>
                          </a:xfrm>
                          <a:prstGeom prst="rect">
                            <a:avLst/>
                          </a:prstGeom>
                        </pic:spPr>
                      </pic:pic>
                    </a:graphicData>
                  </a:graphic>
                </wp:inline>
              </w:drawing>
            </w:r>
          </w:p>
        </w:tc>
      </w:tr>
      <w:tr w:rsidR="006779F9" w:rsidRPr="001164DE" w14:paraId="5D25C0D0" w14:textId="77777777" w:rsidTr="0043524D">
        <w:trPr>
          <w:trHeight w:val="510"/>
        </w:trPr>
        <w:tc>
          <w:tcPr>
            <w:tcW w:w="576" w:type="pct"/>
            <w:shd w:val="clear" w:color="auto" w:fill="auto"/>
          </w:tcPr>
          <w:p w14:paraId="50181CC0" w14:textId="0BC07432" w:rsidR="006779F9" w:rsidRPr="001164DE" w:rsidRDefault="006779F9" w:rsidP="002B7031">
            <w:pPr>
              <w:spacing w:after="0" w:line="312" w:lineRule="auto"/>
              <w:jc w:val="center"/>
              <w:rPr>
                <w:rFonts w:ascii="Times New Roman" w:hAnsi="Times New Roman" w:cs="Times New Roman"/>
                <w:sz w:val="28"/>
                <w:szCs w:val="28"/>
              </w:rPr>
            </w:pPr>
            <w:r w:rsidRPr="001164DE">
              <w:rPr>
                <w:rFonts w:ascii="Times New Roman" w:hAnsi="Times New Roman" w:cs="Times New Roman"/>
                <w:sz w:val="28"/>
                <w:szCs w:val="28"/>
              </w:rPr>
              <w:lastRenderedPageBreak/>
              <w:t>6</w:t>
            </w:r>
          </w:p>
        </w:tc>
        <w:tc>
          <w:tcPr>
            <w:tcW w:w="1587" w:type="pct"/>
            <w:shd w:val="clear" w:color="auto" w:fill="auto"/>
          </w:tcPr>
          <w:p w14:paraId="4813D6FA" w14:textId="71365171" w:rsidR="006779F9" w:rsidRPr="001164DE" w:rsidRDefault="006779F9"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rPr>
              <w:t>NSD (Người quản trị hệ thống)</w:t>
            </w:r>
          </w:p>
        </w:tc>
        <w:tc>
          <w:tcPr>
            <w:tcW w:w="2837" w:type="pct"/>
            <w:shd w:val="clear" w:color="auto" w:fill="auto"/>
          </w:tcPr>
          <w:p w14:paraId="4BDF4D7E" w14:textId="77777777" w:rsidR="006779F9" w:rsidRPr="001164DE" w:rsidRDefault="006779F9"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Điền thông tin vào các trường</w:t>
            </w:r>
          </w:p>
          <w:p w14:paraId="3C2B1DDF" w14:textId="50ACB4E9" w:rsidR="006779F9" w:rsidRPr="001164DE" w:rsidRDefault="006779F9"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 xml:space="preserve">Chọn Ok </w:t>
            </w:r>
          </w:p>
        </w:tc>
      </w:tr>
      <w:tr w:rsidR="006779F9" w:rsidRPr="001164DE" w14:paraId="731F29DA" w14:textId="77777777" w:rsidTr="0043524D">
        <w:trPr>
          <w:trHeight w:val="510"/>
        </w:trPr>
        <w:tc>
          <w:tcPr>
            <w:tcW w:w="576" w:type="pct"/>
            <w:shd w:val="clear" w:color="auto" w:fill="auto"/>
          </w:tcPr>
          <w:p w14:paraId="1E9FF6DA" w14:textId="640D49F8" w:rsidR="006779F9" w:rsidRPr="001164DE" w:rsidRDefault="006779F9" w:rsidP="002B7031">
            <w:pPr>
              <w:spacing w:after="0" w:line="312" w:lineRule="auto"/>
              <w:jc w:val="center"/>
              <w:rPr>
                <w:rFonts w:ascii="Times New Roman" w:hAnsi="Times New Roman" w:cs="Times New Roman"/>
                <w:sz w:val="28"/>
                <w:szCs w:val="28"/>
              </w:rPr>
            </w:pPr>
            <w:r w:rsidRPr="001164DE">
              <w:rPr>
                <w:rFonts w:ascii="Times New Roman" w:hAnsi="Times New Roman" w:cs="Times New Roman"/>
                <w:sz w:val="28"/>
                <w:szCs w:val="28"/>
              </w:rPr>
              <w:t>7</w:t>
            </w:r>
          </w:p>
        </w:tc>
        <w:tc>
          <w:tcPr>
            <w:tcW w:w="1587" w:type="pct"/>
            <w:shd w:val="clear" w:color="auto" w:fill="auto"/>
          </w:tcPr>
          <w:p w14:paraId="79CDBD0B" w14:textId="77777777" w:rsidR="006779F9" w:rsidRPr="001164DE" w:rsidRDefault="006779F9"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Hệ thống</w:t>
            </w:r>
          </w:p>
        </w:tc>
        <w:tc>
          <w:tcPr>
            <w:tcW w:w="2837" w:type="pct"/>
            <w:shd w:val="clear" w:color="auto" w:fill="auto"/>
          </w:tcPr>
          <w:p w14:paraId="64DA4382" w14:textId="77777777" w:rsidR="006779F9" w:rsidRPr="001164DE" w:rsidRDefault="006779F9"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Hệ thống kiểm tra các trường thông tin nhập bao gồm: Tiêu đề (Title), Liên kết hiển thị (Friendly URL name), Chuyên mục cấp cha, Chuyên mục cấp con, đảm bảo đúng yêu cầu ở bảng “Thiết kế trường dữ liệu”- chức năng Thêm chuyên mục trên menu:</w:t>
            </w:r>
          </w:p>
          <w:p w14:paraId="245CBD73" w14:textId="1EFEA133" w:rsidR="006779F9" w:rsidRPr="001164DE" w:rsidRDefault="006779F9"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lastRenderedPageBreak/>
              <w:t>+ Nếu thông tin nhập vào hợp lệ, hệ thống lưu thông tin</w:t>
            </w:r>
            <w:r w:rsidR="003A79D1" w:rsidRPr="001164DE">
              <w:rPr>
                <w:rFonts w:ascii="Times New Roman" w:hAnsi="Times New Roman" w:cs="Times New Roman"/>
                <w:sz w:val="28"/>
                <w:szCs w:val="28"/>
              </w:rPr>
              <w:t xml:space="preserve"> vào CSDL của WCM</w:t>
            </w:r>
            <w:r w:rsidRPr="001164DE">
              <w:rPr>
                <w:rFonts w:ascii="Times New Roman" w:hAnsi="Times New Roman" w:cs="Times New Roman"/>
                <w:sz w:val="28"/>
                <w:szCs w:val="28"/>
              </w:rPr>
              <w:t xml:space="preserve"> và hiển thị thông báo thêm mới thành công</w:t>
            </w:r>
          </w:p>
          <w:p w14:paraId="14DCBBD9" w14:textId="77777777" w:rsidR="006779F9" w:rsidRPr="001164DE" w:rsidRDefault="006779F9"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 Nếu thông tin nhập vào không hợp lệ, hệ thống hiển thị thông báo lỗi tương ứng</w:t>
            </w:r>
          </w:p>
        </w:tc>
      </w:tr>
    </w:tbl>
    <w:p w14:paraId="320A7B71" w14:textId="77777777" w:rsidR="001A171C" w:rsidRPr="001164DE" w:rsidRDefault="001A171C">
      <w:pPr>
        <w:rPr>
          <w:rFonts w:ascii="Times New Roman" w:eastAsia="Calibri" w:hAnsi="Times New Roman" w:cs="Times New Roman"/>
          <w:sz w:val="28"/>
          <w:szCs w:val="28"/>
          <w:lang w:val="x-none" w:eastAsia="x-none"/>
        </w:rPr>
      </w:pPr>
      <w:r w:rsidRPr="001164DE">
        <w:rPr>
          <w:rFonts w:ascii="Times New Roman" w:hAnsi="Times New Roman" w:cs="Times New Roman"/>
          <w:sz w:val="28"/>
          <w:szCs w:val="28"/>
        </w:rPr>
        <w:lastRenderedPageBreak/>
        <w:br w:type="page"/>
      </w:r>
    </w:p>
    <w:p w14:paraId="0D958EFA" w14:textId="0C22E727" w:rsidR="00991CD7" w:rsidRPr="001164DE" w:rsidRDefault="00991CD7" w:rsidP="002B7031">
      <w:pPr>
        <w:pStyle w:val="ListParagraph"/>
        <w:spacing w:line="312" w:lineRule="auto"/>
      </w:pPr>
      <w:r w:rsidRPr="001164DE">
        <w:lastRenderedPageBreak/>
        <w:t>Sửa tên chuyên mục trên menu</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44"/>
        <w:gridCol w:w="2178"/>
        <w:gridCol w:w="5839"/>
      </w:tblGrid>
      <w:tr w:rsidR="00991CD7" w:rsidRPr="001164DE" w14:paraId="36584009" w14:textId="77777777" w:rsidTr="0043524D">
        <w:trPr>
          <w:trHeight w:val="510"/>
          <w:tblHeader/>
        </w:trPr>
        <w:tc>
          <w:tcPr>
            <w:tcW w:w="576" w:type="pct"/>
            <w:shd w:val="clear" w:color="auto" w:fill="E7E6E6" w:themeFill="background2"/>
            <w:vAlign w:val="center"/>
          </w:tcPr>
          <w:p w14:paraId="3D9ACD2F" w14:textId="77777777" w:rsidR="00991CD7" w:rsidRPr="001164DE" w:rsidRDefault="00991CD7"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Bước thực hiện</w:t>
            </w:r>
          </w:p>
        </w:tc>
        <w:tc>
          <w:tcPr>
            <w:tcW w:w="1202" w:type="pct"/>
            <w:shd w:val="clear" w:color="auto" w:fill="E7E6E6" w:themeFill="background2"/>
            <w:vAlign w:val="center"/>
          </w:tcPr>
          <w:p w14:paraId="76BE5F09" w14:textId="77777777" w:rsidR="00991CD7" w:rsidRPr="001164DE" w:rsidRDefault="00991CD7"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Chủ thể thực hiện</w:t>
            </w:r>
          </w:p>
        </w:tc>
        <w:tc>
          <w:tcPr>
            <w:tcW w:w="3222" w:type="pct"/>
            <w:shd w:val="clear" w:color="auto" w:fill="E7E6E6" w:themeFill="background2"/>
            <w:vAlign w:val="center"/>
          </w:tcPr>
          <w:p w14:paraId="0050C9BE" w14:textId="77777777" w:rsidR="00991CD7" w:rsidRPr="001164DE" w:rsidRDefault="00991CD7"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Nội dung</w:t>
            </w:r>
          </w:p>
        </w:tc>
      </w:tr>
      <w:tr w:rsidR="006779F9" w:rsidRPr="001164DE" w14:paraId="24F4B8AA" w14:textId="77777777" w:rsidTr="0043524D">
        <w:trPr>
          <w:trHeight w:val="510"/>
        </w:trPr>
        <w:tc>
          <w:tcPr>
            <w:tcW w:w="576" w:type="pct"/>
            <w:shd w:val="clear" w:color="auto" w:fill="auto"/>
          </w:tcPr>
          <w:p w14:paraId="729D7415" w14:textId="0606D3E8" w:rsidR="006779F9" w:rsidRPr="001164DE" w:rsidRDefault="006779F9"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lang w:val="vi-VN"/>
              </w:rPr>
              <w:t>1</w:t>
            </w:r>
          </w:p>
        </w:tc>
        <w:tc>
          <w:tcPr>
            <w:tcW w:w="1202" w:type="pct"/>
            <w:shd w:val="clear" w:color="auto" w:fill="auto"/>
          </w:tcPr>
          <w:p w14:paraId="1D7B378D" w14:textId="3BC14CCB" w:rsidR="006779F9" w:rsidRPr="001164DE" w:rsidRDefault="006779F9"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NSD</w:t>
            </w:r>
            <w:r w:rsidRPr="001164DE">
              <w:rPr>
                <w:rFonts w:ascii="Times New Roman" w:hAnsi="Times New Roman" w:cs="Times New Roman"/>
                <w:sz w:val="28"/>
                <w:szCs w:val="28"/>
              </w:rPr>
              <w:t xml:space="preserve"> (Người quản trị hệ thống)</w:t>
            </w:r>
          </w:p>
        </w:tc>
        <w:tc>
          <w:tcPr>
            <w:tcW w:w="3222" w:type="pct"/>
            <w:shd w:val="clear" w:color="auto" w:fill="auto"/>
          </w:tcPr>
          <w:p w14:paraId="1B0EE1AF" w14:textId="59743B08" w:rsidR="006779F9" w:rsidRPr="001164DE" w:rsidRDefault="006779F9"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Trong thư mục quản lý các chuyên mục trên Menu, ở chuyên mục muốn sửa tên, chọn Sửa thông tin (Edit Page properties)</w:t>
            </w:r>
          </w:p>
        </w:tc>
      </w:tr>
      <w:tr w:rsidR="006779F9" w:rsidRPr="001164DE" w14:paraId="49226B44" w14:textId="77777777" w:rsidTr="0043524D">
        <w:trPr>
          <w:trHeight w:val="510"/>
        </w:trPr>
        <w:tc>
          <w:tcPr>
            <w:tcW w:w="576" w:type="pct"/>
            <w:shd w:val="clear" w:color="auto" w:fill="auto"/>
          </w:tcPr>
          <w:p w14:paraId="5B5D0D2D" w14:textId="7FE4515E" w:rsidR="006779F9" w:rsidRPr="001164DE" w:rsidRDefault="006779F9"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lang w:val="vi-VN"/>
              </w:rPr>
              <w:t>2</w:t>
            </w:r>
          </w:p>
        </w:tc>
        <w:tc>
          <w:tcPr>
            <w:tcW w:w="1202" w:type="pct"/>
            <w:shd w:val="clear" w:color="auto" w:fill="auto"/>
          </w:tcPr>
          <w:p w14:paraId="1BCF52C3" w14:textId="6273E35F" w:rsidR="006779F9" w:rsidRPr="001164DE" w:rsidRDefault="006779F9"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Hệ thống</w:t>
            </w:r>
          </w:p>
        </w:tc>
        <w:tc>
          <w:tcPr>
            <w:tcW w:w="3222" w:type="pct"/>
            <w:shd w:val="clear" w:color="auto" w:fill="auto"/>
          </w:tcPr>
          <w:p w14:paraId="3464695D" w14:textId="77777777" w:rsidR="006779F9" w:rsidRPr="001164DE" w:rsidRDefault="006779F9"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Hiển thị màn hình Sửa (Edit page) gồm các trường:</w:t>
            </w:r>
          </w:p>
          <w:p w14:paraId="634D4AAA" w14:textId="77777777" w:rsidR="006779F9" w:rsidRPr="001164DE" w:rsidRDefault="006779F9"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Tiêu đề (Title), Liên kết hiển thị (Friendly URL name), Định danh (Unique Name)</w:t>
            </w:r>
          </w:p>
          <w:p w14:paraId="7BA6CD64" w14:textId="015DE6F9" w:rsidR="0019518B" w:rsidRPr="001164DE" w:rsidRDefault="0019518B" w:rsidP="002B7031">
            <w:pPr>
              <w:spacing w:after="0" w:line="312" w:lineRule="auto"/>
              <w:rPr>
                <w:rFonts w:ascii="Times New Roman" w:hAnsi="Times New Roman" w:cs="Times New Roman"/>
                <w:sz w:val="28"/>
                <w:szCs w:val="28"/>
              </w:rPr>
            </w:pPr>
            <w:r w:rsidRPr="001164DE">
              <w:rPr>
                <w:rFonts w:ascii="Times New Roman" w:hAnsi="Times New Roman" w:cs="Times New Roman"/>
                <w:noProof/>
                <w:sz w:val="28"/>
                <w:szCs w:val="28"/>
              </w:rPr>
              <w:drawing>
                <wp:inline distT="0" distB="0" distL="0" distR="0" wp14:anchorId="0A729D2D" wp14:editId="6A047C19">
                  <wp:extent cx="2505425" cy="2543530"/>
                  <wp:effectExtent l="0" t="0" r="9525"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505425" cy="2543530"/>
                          </a:xfrm>
                          <a:prstGeom prst="rect">
                            <a:avLst/>
                          </a:prstGeom>
                        </pic:spPr>
                      </pic:pic>
                    </a:graphicData>
                  </a:graphic>
                </wp:inline>
              </w:drawing>
            </w:r>
          </w:p>
        </w:tc>
      </w:tr>
      <w:tr w:rsidR="006779F9" w:rsidRPr="001164DE" w14:paraId="198A8478" w14:textId="77777777" w:rsidTr="0043524D">
        <w:trPr>
          <w:trHeight w:val="510"/>
        </w:trPr>
        <w:tc>
          <w:tcPr>
            <w:tcW w:w="576" w:type="pct"/>
            <w:shd w:val="clear" w:color="auto" w:fill="auto"/>
          </w:tcPr>
          <w:p w14:paraId="4879E5F2" w14:textId="1B7018C9" w:rsidR="006779F9" w:rsidRPr="001164DE" w:rsidRDefault="006779F9" w:rsidP="002B7031">
            <w:pPr>
              <w:spacing w:after="0" w:line="312" w:lineRule="auto"/>
              <w:jc w:val="center"/>
              <w:rPr>
                <w:rFonts w:ascii="Times New Roman" w:hAnsi="Times New Roman" w:cs="Times New Roman"/>
                <w:sz w:val="28"/>
                <w:szCs w:val="28"/>
              </w:rPr>
            </w:pPr>
            <w:r w:rsidRPr="001164DE">
              <w:rPr>
                <w:rFonts w:ascii="Times New Roman" w:hAnsi="Times New Roman" w:cs="Times New Roman"/>
                <w:sz w:val="28"/>
                <w:szCs w:val="28"/>
              </w:rPr>
              <w:t>3</w:t>
            </w:r>
          </w:p>
        </w:tc>
        <w:tc>
          <w:tcPr>
            <w:tcW w:w="1202" w:type="pct"/>
            <w:shd w:val="clear" w:color="auto" w:fill="auto"/>
          </w:tcPr>
          <w:p w14:paraId="07775161" w14:textId="09C019DF" w:rsidR="006779F9" w:rsidRPr="001164DE" w:rsidRDefault="006779F9"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NSD (Người quản trị hệ thống)</w:t>
            </w:r>
          </w:p>
        </w:tc>
        <w:tc>
          <w:tcPr>
            <w:tcW w:w="3222" w:type="pct"/>
            <w:shd w:val="clear" w:color="auto" w:fill="auto"/>
          </w:tcPr>
          <w:p w14:paraId="76C7DB1E" w14:textId="77777777" w:rsidR="006779F9" w:rsidRPr="001164DE" w:rsidRDefault="006779F9"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Ở trường tiêu đề (Title): Sửa tên của chuyên mục</w:t>
            </w:r>
          </w:p>
          <w:p w14:paraId="62455995" w14:textId="6C2E17EA" w:rsidR="006779F9" w:rsidRPr="001164DE" w:rsidRDefault="006779F9"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Chọn đồng ý (Ok)</w:t>
            </w:r>
          </w:p>
        </w:tc>
      </w:tr>
      <w:tr w:rsidR="00991CD7" w:rsidRPr="001164DE" w14:paraId="0086A5C3" w14:textId="77777777" w:rsidTr="00B65B80">
        <w:trPr>
          <w:trHeight w:val="70"/>
        </w:trPr>
        <w:tc>
          <w:tcPr>
            <w:tcW w:w="576" w:type="pct"/>
            <w:shd w:val="clear" w:color="auto" w:fill="auto"/>
          </w:tcPr>
          <w:p w14:paraId="7208B32D" w14:textId="77777777" w:rsidR="00991CD7" w:rsidRPr="001164DE" w:rsidRDefault="00991CD7" w:rsidP="002B7031">
            <w:pPr>
              <w:spacing w:after="0" w:line="312" w:lineRule="auto"/>
              <w:jc w:val="center"/>
              <w:rPr>
                <w:rFonts w:ascii="Times New Roman" w:hAnsi="Times New Roman" w:cs="Times New Roman"/>
                <w:sz w:val="28"/>
                <w:szCs w:val="28"/>
              </w:rPr>
            </w:pPr>
            <w:r w:rsidRPr="001164DE">
              <w:rPr>
                <w:rFonts w:ascii="Times New Roman" w:hAnsi="Times New Roman" w:cs="Times New Roman"/>
                <w:sz w:val="28"/>
                <w:szCs w:val="28"/>
              </w:rPr>
              <w:t>4</w:t>
            </w:r>
          </w:p>
        </w:tc>
        <w:tc>
          <w:tcPr>
            <w:tcW w:w="1202" w:type="pct"/>
            <w:shd w:val="clear" w:color="auto" w:fill="auto"/>
          </w:tcPr>
          <w:p w14:paraId="52CEBF68" w14:textId="77777777" w:rsidR="00991CD7" w:rsidRPr="001164DE" w:rsidRDefault="00991CD7"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Hệ thống</w:t>
            </w:r>
          </w:p>
        </w:tc>
        <w:tc>
          <w:tcPr>
            <w:tcW w:w="3222" w:type="pct"/>
            <w:shd w:val="clear" w:color="auto" w:fill="auto"/>
          </w:tcPr>
          <w:p w14:paraId="6091CE93" w14:textId="77777777" w:rsidR="00B65B80" w:rsidRPr="001164DE" w:rsidRDefault="00B65B80"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Hệ thống kiểm tra các trường thông tin nhập bao gồm: Tiêu đề (Title), Liên kết hiển thị (Friendly URL name), Chuyên mục cấp cha, Chuyên mục cấp con, đảm bảo đúng yêu cầu ở bảng “Thiết kế trường dữ liệu”- chức năng Thêm chuyên mục trên menu:</w:t>
            </w:r>
          </w:p>
          <w:p w14:paraId="54AEB66B" w14:textId="30DFB57C" w:rsidR="00B65B80" w:rsidRPr="001164DE" w:rsidRDefault="00B65B80"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 xml:space="preserve">+ Nếu thông tin nhập vào hợp lệ, hệ thống lưu thông tin </w:t>
            </w:r>
            <w:r w:rsidR="003A79D1" w:rsidRPr="001164DE">
              <w:rPr>
                <w:rFonts w:ascii="Times New Roman" w:hAnsi="Times New Roman" w:cs="Times New Roman"/>
                <w:sz w:val="28"/>
                <w:szCs w:val="28"/>
              </w:rPr>
              <w:t xml:space="preserve">vào CSDL của WCM </w:t>
            </w:r>
            <w:r w:rsidRPr="001164DE">
              <w:rPr>
                <w:rFonts w:ascii="Times New Roman" w:hAnsi="Times New Roman" w:cs="Times New Roman"/>
                <w:sz w:val="28"/>
                <w:szCs w:val="28"/>
              </w:rPr>
              <w:t>và hiển thị thông báo thêm mới thành công</w:t>
            </w:r>
          </w:p>
          <w:p w14:paraId="4D98F89E" w14:textId="77777777" w:rsidR="00991CD7" w:rsidRPr="001164DE" w:rsidRDefault="00B65B80"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lastRenderedPageBreak/>
              <w:t>+ Nếu thông tin nhập vào không hợp lệ, hệ thống hiển thị thông báo lỗi tương ứng</w:t>
            </w:r>
          </w:p>
        </w:tc>
      </w:tr>
    </w:tbl>
    <w:p w14:paraId="4891CD95" w14:textId="77777777" w:rsidR="00991CD7" w:rsidRPr="001164DE" w:rsidRDefault="00991CD7" w:rsidP="002B7031">
      <w:pPr>
        <w:pStyle w:val="ListParagraph"/>
        <w:spacing w:line="312" w:lineRule="auto"/>
      </w:pPr>
      <w:r w:rsidRPr="001164DE">
        <w:lastRenderedPageBreak/>
        <w:t>Xóa chuyên mục trên menu</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44"/>
        <w:gridCol w:w="2178"/>
        <w:gridCol w:w="5839"/>
      </w:tblGrid>
      <w:tr w:rsidR="00991CD7" w:rsidRPr="001164DE" w14:paraId="723A329B" w14:textId="77777777" w:rsidTr="0043524D">
        <w:trPr>
          <w:trHeight w:val="510"/>
          <w:tblHeader/>
        </w:trPr>
        <w:tc>
          <w:tcPr>
            <w:tcW w:w="576" w:type="pct"/>
            <w:shd w:val="clear" w:color="auto" w:fill="E7E6E6" w:themeFill="background2"/>
            <w:vAlign w:val="center"/>
          </w:tcPr>
          <w:p w14:paraId="1C889942" w14:textId="77777777" w:rsidR="00991CD7" w:rsidRPr="001164DE" w:rsidRDefault="00991CD7"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Bước thực hiện</w:t>
            </w:r>
          </w:p>
        </w:tc>
        <w:tc>
          <w:tcPr>
            <w:tcW w:w="1202" w:type="pct"/>
            <w:shd w:val="clear" w:color="auto" w:fill="E7E6E6" w:themeFill="background2"/>
            <w:vAlign w:val="center"/>
          </w:tcPr>
          <w:p w14:paraId="3F6C4CE6" w14:textId="77777777" w:rsidR="00991CD7" w:rsidRPr="001164DE" w:rsidRDefault="00991CD7"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Chủ thể thực hiện</w:t>
            </w:r>
          </w:p>
        </w:tc>
        <w:tc>
          <w:tcPr>
            <w:tcW w:w="3222" w:type="pct"/>
            <w:shd w:val="clear" w:color="auto" w:fill="E7E6E6" w:themeFill="background2"/>
            <w:vAlign w:val="center"/>
          </w:tcPr>
          <w:p w14:paraId="38CED7D1" w14:textId="77777777" w:rsidR="00991CD7" w:rsidRPr="001164DE" w:rsidRDefault="00991CD7"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Nội dung</w:t>
            </w:r>
          </w:p>
        </w:tc>
      </w:tr>
      <w:tr w:rsidR="00991CD7" w:rsidRPr="001164DE" w14:paraId="66250C58" w14:textId="77777777" w:rsidTr="0043524D">
        <w:trPr>
          <w:trHeight w:val="510"/>
        </w:trPr>
        <w:tc>
          <w:tcPr>
            <w:tcW w:w="576" w:type="pct"/>
            <w:shd w:val="clear" w:color="auto" w:fill="auto"/>
          </w:tcPr>
          <w:p w14:paraId="3DB461AA" w14:textId="77777777" w:rsidR="00991CD7" w:rsidRPr="001164DE" w:rsidRDefault="00991CD7"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lang w:val="vi-VN"/>
              </w:rPr>
              <w:t>1</w:t>
            </w:r>
          </w:p>
        </w:tc>
        <w:tc>
          <w:tcPr>
            <w:tcW w:w="1202" w:type="pct"/>
            <w:shd w:val="clear" w:color="auto" w:fill="auto"/>
          </w:tcPr>
          <w:p w14:paraId="4C138C40" w14:textId="77777777" w:rsidR="00991CD7" w:rsidRPr="001164DE" w:rsidRDefault="00991CD7"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NSD</w:t>
            </w:r>
            <w:r w:rsidRPr="001164DE">
              <w:rPr>
                <w:rFonts w:ascii="Times New Roman" w:hAnsi="Times New Roman" w:cs="Times New Roman"/>
                <w:sz w:val="28"/>
                <w:szCs w:val="28"/>
              </w:rPr>
              <w:t xml:space="preserve"> (Người quản trị hệ thống)</w:t>
            </w:r>
          </w:p>
        </w:tc>
        <w:tc>
          <w:tcPr>
            <w:tcW w:w="3222" w:type="pct"/>
            <w:shd w:val="clear" w:color="auto" w:fill="auto"/>
          </w:tcPr>
          <w:p w14:paraId="24F856C2" w14:textId="29FA73C1" w:rsidR="00991CD7" w:rsidRPr="001164DE" w:rsidRDefault="00991CD7"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 xml:space="preserve">Trong thư mục chứa chuyên mục trên menu của </w:t>
            </w:r>
            <w:r w:rsidR="00E04DD9" w:rsidRPr="001164DE">
              <w:rPr>
                <w:rFonts w:ascii="Times New Roman" w:hAnsi="Times New Roman" w:cs="Times New Roman"/>
                <w:sz w:val="28"/>
                <w:szCs w:val="28"/>
              </w:rPr>
              <w:t>Tạp chí Thuế</w:t>
            </w:r>
            <w:r w:rsidRPr="001164DE">
              <w:rPr>
                <w:rFonts w:ascii="Times New Roman" w:hAnsi="Times New Roman" w:cs="Times New Roman"/>
                <w:sz w:val="28"/>
                <w:szCs w:val="28"/>
              </w:rPr>
              <w:t>, ở chuyên mục muốn xóa, chọn Xóa (Delete)</w:t>
            </w:r>
          </w:p>
        </w:tc>
      </w:tr>
      <w:tr w:rsidR="00991CD7" w:rsidRPr="001164DE" w14:paraId="2801EE3B" w14:textId="77777777" w:rsidTr="0043524D">
        <w:trPr>
          <w:trHeight w:val="510"/>
        </w:trPr>
        <w:tc>
          <w:tcPr>
            <w:tcW w:w="576" w:type="pct"/>
            <w:shd w:val="clear" w:color="auto" w:fill="auto"/>
          </w:tcPr>
          <w:p w14:paraId="36576AD4" w14:textId="77777777" w:rsidR="00991CD7" w:rsidRPr="001164DE" w:rsidRDefault="00991CD7"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lang w:val="vi-VN"/>
              </w:rPr>
              <w:t>2</w:t>
            </w:r>
          </w:p>
        </w:tc>
        <w:tc>
          <w:tcPr>
            <w:tcW w:w="1202" w:type="pct"/>
            <w:shd w:val="clear" w:color="auto" w:fill="auto"/>
          </w:tcPr>
          <w:p w14:paraId="52AA1F35" w14:textId="77777777" w:rsidR="00991CD7" w:rsidRPr="001164DE" w:rsidRDefault="00991CD7"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Hệ thống</w:t>
            </w:r>
          </w:p>
        </w:tc>
        <w:tc>
          <w:tcPr>
            <w:tcW w:w="3222" w:type="pct"/>
            <w:shd w:val="clear" w:color="auto" w:fill="auto"/>
          </w:tcPr>
          <w:p w14:paraId="637C0613" w14:textId="5220324F" w:rsidR="0019518B" w:rsidRPr="001164DE" w:rsidRDefault="00991CD7" w:rsidP="004E3EA6">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Hiển thị pop-up xác nhận yêu cầu xóa chuyên mục</w:t>
            </w:r>
          </w:p>
        </w:tc>
      </w:tr>
      <w:tr w:rsidR="00991CD7" w:rsidRPr="001164DE" w14:paraId="7B238A1A" w14:textId="77777777" w:rsidTr="0043524D">
        <w:trPr>
          <w:trHeight w:val="510"/>
        </w:trPr>
        <w:tc>
          <w:tcPr>
            <w:tcW w:w="576" w:type="pct"/>
            <w:shd w:val="clear" w:color="auto" w:fill="auto"/>
          </w:tcPr>
          <w:p w14:paraId="6D1D136A" w14:textId="77777777" w:rsidR="00991CD7" w:rsidRPr="001164DE" w:rsidRDefault="00991CD7" w:rsidP="002B7031">
            <w:pPr>
              <w:spacing w:after="0" w:line="312" w:lineRule="auto"/>
              <w:jc w:val="center"/>
              <w:rPr>
                <w:rFonts w:ascii="Times New Roman" w:hAnsi="Times New Roman" w:cs="Times New Roman"/>
                <w:sz w:val="28"/>
                <w:szCs w:val="28"/>
              </w:rPr>
            </w:pPr>
            <w:r w:rsidRPr="001164DE">
              <w:rPr>
                <w:rFonts w:ascii="Times New Roman" w:hAnsi="Times New Roman" w:cs="Times New Roman"/>
                <w:sz w:val="28"/>
                <w:szCs w:val="28"/>
              </w:rPr>
              <w:t>3</w:t>
            </w:r>
          </w:p>
        </w:tc>
        <w:tc>
          <w:tcPr>
            <w:tcW w:w="1202" w:type="pct"/>
            <w:shd w:val="clear" w:color="auto" w:fill="auto"/>
          </w:tcPr>
          <w:p w14:paraId="0F7EBC60" w14:textId="77777777" w:rsidR="00991CD7" w:rsidRPr="001164DE" w:rsidRDefault="00991CD7"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NSD (Người quản trị hệ thống)</w:t>
            </w:r>
          </w:p>
        </w:tc>
        <w:tc>
          <w:tcPr>
            <w:tcW w:w="3222" w:type="pct"/>
            <w:shd w:val="clear" w:color="auto" w:fill="auto"/>
          </w:tcPr>
          <w:p w14:paraId="0C0D73E3" w14:textId="77777777" w:rsidR="00991CD7" w:rsidRPr="001164DE" w:rsidRDefault="00991CD7"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 xml:space="preserve">Xác nhận xóa chuyên mục </w:t>
            </w:r>
          </w:p>
        </w:tc>
      </w:tr>
      <w:tr w:rsidR="00991CD7" w:rsidRPr="001164DE" w14:paraId="0E10B762" w14:textId="77777777" w:rsidTr="0043524D">
        <w:trPr>
          <w:trHeight w:val="510"/>
        </w:trPr>
        <w:tc>
          <w:tcPr>
            <w:tcW w:w="576" w:type="pct"/>
            <w:shd w:val="clear" w:color="auto" w:fill="auto"/>
          </w:tcPr>
          <w:p w14:paraId="1D7601F5" w14:textId="77777777" w:rsidR="00991CD7" w:rsidRPr="001164DE" w:rsidRDefault="00991CD7" w:rsidP="002B7031">
            <w:pPr>
              <w:spacing w:after="0" w:line="312" w:lineRule="auto"/>
              <w:jc w:val="center"/>
              <w:rPr>
                <w:rFonts w:ascii="Times New Roman" w:hAnsi="Times New Roman" w:cs="Times New Roman"/>
                <w:sz w:val="28"/>
                <w:szCs w:val="28"/>
              </w:rPr>
            </w:pPr>
            <w:r w:rsidRPr="001164DE">
              <w:rPr>
                <w:rFonts w:ascii="Times New Roman" w:hAnsi="Times New Roman" w:cs="Times New Roman"/>
                <w:sz w:val="28"/>
                <w:szCs w:val="28"/>
              </w:rPr>
              <w:t>4</w:t>
            </w:r>
          </w:p>
        </w:tc>
        <w:tc>
          <w:tcPr>
            <w:tcW w:w="1202" w:type="pct"/>
            <w:shd w:val="clear" w:color="auto" w:fill="auto"/>
          </w:tcPr>
          <w:p w14:paraId="5335C6E1" w14:textId="77777777" w:rsidR="00991CD7" w:rsidRPr="001164DE" w:rsidRDefault="00991CD7"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Hệ thống</w:t>
            </w:r>
          </w:p>
        </w:tc>
        <w:tc>
          <w:tcPr>
            <w:tcW w:w="3222" w:type="pct"/>
            <w:shd w:val="clear" w:color="auto" w:fill="auto"/>
          </w:tcPr>
          <w:p w14:paraId="511B8C64" w14:textId="03411B61" w:rsidR="00991CD7" w:rsidRPr="001164DE" w:rsidRDefault="00991CD7"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Xóa chuyên mục trên menu</w:t>
            </w:r>
            <w:r w:rsidR="004E3EA6" w:rsidRPr="001164DE">
              <w:rPr>
                <w:rFonts w:ascii="Times New Roman" w:hAnsi="Times New Roman" w:cs="Times New Roman"/>
                <w:sz w:val="28"/>
                <w:szCs w:val="28"/>
              </w:rPr>
              <w:t xml:space="preserve"> trong CSDL của WCM</w:t>
            </w:r>
            <w:r w:rsidRPr="001164DE">
              <w:rPr>
                <w:rFonts w:ascii="Times New Roman" w:hAnsi="Times New Roman" w:cs="Times New Roman"/>
                <w:sz w:val="28"/>
                <w:szCs w:val="28"/>
              </w:rPr>
              <w:t xml:space="preserve"> và hiển thị thông báo xóa thành công</w:t>
            </w:r>
          </w:p>
          <w:p w14:paraId="28E5AC53" w14:textId="77777777" w:rsidR="00991CD7" w:rsidRPr="001164DE" w:rsidRDefault="00991CD7"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Ở bước 3 nếu người sử dụng chọn Hủy yêu cầu, hệ thống đóng pop-up xác nhận yêu cầu xóa chuyên mục trên menu</w:t>
            </w:r>
          </w:p>
        </w:tc>
      </w:tr>
    </w:tbl>
    <w:p w14:paraId="3257EC2A" w14:textId="77777777" w:rsidR="00991CD7" w:rsidRPr="001164DE" w:rsidRDefault="00991CD7" w:rsidP="002B7031">
      <w:pPr>
        <w:pStyle w:val="ListParagraph"/>
        <w:spacing w:line="312" w:lineRule="auto"/>
      </w:pPr>
      <w:r w:rsidRPr="001164DE">
        <w:t>Thêm mới banner</w:t>
      </w:r>
    </w:p>
    <w:tbl>
      <w:tblPr>
        <w:tblStyle w:val="TableGrid"/>
        <w:tblW w:w="0" w:type="auto"/>
        <w:tblInd w:w="85" w:type="dxa"/>
        <w:tblLook w:val="04A0" w:firstRow="1" w:lastRow="0" w:firstColumn="1" w:lastColumn="0" w:noHBand="0" w:noVBand="1"/>
      </w:tblPr>
      <w:tblGrid>
        <w:gridCol w:w="1110"/>
        <w:gridCol w:w="2382"/>
        <w:gridCol w:w="5484"/>
      </w:tblGrid>
      <w:tr w:rsidR="00991CD7" w:rsidRPr="001164DE" w14:paraId="1F0BB245" w14:textId="77777777" w:rsidTr="00BA43B5">
        <w:trPr>
          <w:tblHeader/>
        </w:trPr>
        <w:tc>
          <w:tcPr>
            <w:tcW w:w="1110" w:type="dxa"/>
            <w:shd w:val="clear" w:color="auto" w:fill="E7E6E6" w:themeFill="background2"/>
            <w:vAlign w:val="center"/>
          </w:tcPr>
          <w:p w14:paraId="720BDE9F" w14:textId="77777777" w:rsidR="00991CD7" w:rsidRPr="001164DE" w:rsidRDefault="00991CD7"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rPr>
              <w:t>Bước thực hiện</w:t>
            </w:r>
          </w:p>
        </w:tc>
        <w:tc>
          <w:tcPr>
            <w:tcW w:w="2382" w:type="dxa"/>
            <w:shd w:val="clear" w:color="auto" w:fill="E7E6E6" w:themeFill="background2"/>
            <w:vAlign w:val="center"/>
          </w:tcPr>
          <w:p w14:paraId="4C687205" w14:textId="77777777" w:rsidR="00991CD7" w:rsidRPr="001164DE" w:rsidRDefault="00991CD7"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rPr>
              <w:t>Chủ thể thực hiện</w:t>
            </w:r>
          </w:p>
        </w:tc>
        <w:tc>
          <w:tcPr>
            <w:tcW w:w="5484" w:type="dxa"/>
            <w:shd w:val="clear" w:color="auto" w:fill="E7E6E6" w:themeFill="background2"/>
            <w:vAlign w:val="center"/>
          </w:tcPr>
          <w:p w14:paraId="5DEB182F" w14:textId="77777777" w:rsidR="00991CD7" w:rsidRPr="001164DE" w:rsidRDefault="00991CD7"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rPr>
              <w:t>Nội dung</w:t>
            </w:r>
          </w:p>
        </w:tc>
      </w:tr>
      <w:tr w:rsidR="00BA43B5" w:rsidRPr="001164DE" w14:paraId="084153E8" w14:textId="77777777" w:rsidTr="00BA43B5">
        <w:tc>
          <w:tcPr>
            <w:tcW w:w="1110" w:type="dxa"/>
          </w:tcPr>
          <w:p w14:paraId="1EC2C9D3" w14:textId="2E69EFFC" w:rsidR="00BA43B5" w:rsidRPr="001164DE" w:rsidRDefault="00BA43B5" w:rsidP="00BA43B5">
            <w:pPr>
              <w:spacing w:line="312" w:lineRule="auto"/>
              <w:jc w:val="center"/>
              <w:rPr>
                <w:rFonts w:ascii="Times New Roman" w:hAnsi="Times New Roman"/>
                <w:sz w:val="28"/>
                <w:szCs w:val="28"/>
                <w:lang w:val="vi-VN"/>
              </w:rPr>
            </w:pPr>
            <w:r w:rsidRPr="001164DE">
              <w:rPr>
                <w:rFonts w:ascii="Times New Roman" w:hAnsi="Times New Roman"/>
                <w:sz w:val="28"/>
                <w:szCs w:val="28"/>
                <w:lang w:val="vi-VN"/>
              </w:rPr>
              <w:t>1</w:t>
            </w:r>
          </w:p>
        </w:tc>
        <w:tc>
          <w:tcPr>
            <w:tcW w:w="2382" w:type="dxa"/>
          </w:tcPr>
          <w:p w14:paraId="31C56571" w14:textId="38A9E3B0" w:rsidR="00BA43B5" w:rsidRPr="001164DE" w:rsidRDefault="00BA43B5" w:rsidP="00BA43B5">
            <w:pPr>
              <w:spacing w:line="312" w:lineRule="auto"/>
              <w:rPr>
                <w:rFonts w:ascii="Times New Roman" w:hAnsi="Times New Roman"/>
                <w:sz w:val="28"/>
                <w:szCs w:val="28"/>
                <w:lang w:val="vi-VN"/>
              </w:rPr>
            </w:pPr>
            <w:r w:rsidRPr="001164DE">
              <w:rPr>
                <w:rFonts w:ascii="Times New Roman" w:hAnsi="Times New Roman"/>
                <w:sz w:val="28"/>
                <w:szCs w:val="28"/>
                <w:lang w:val="vi-VN"/>
              </w:rPr>
              <w:t>NSD</w:t>
            </w:r>
            <w:r w:rsidRPr="001164DE">
              <w:rPr>
                <w:rFonts w:ascii="Times New Roman" w:hAnsi="Times New Roman"/>
                <w:sz w:val="28"/>
                <w:szCs w:val="28"/>
              </w:rPr>
              <w:t xml:space="preserve"> (Người quản trị hệ thống)</w:t>
            </w:r>
          </w:p>
        </w:tc>
        <w:tc>
          <w:tcPr>
            <w:tcW w:w="5484" w:type="dxa"/>
          </w:tcPr>
          <w:p w14:paraId="7CD165F5" w14:textId="4622F283" w:rsidR="00BA43B5" w:rsidRPr="001164DE" w:rsidRDefault="00BA43B5" w:rsidP="00BA43B5">
            <w:pPr>
              <w:spacing w:line="312" w:lineRule="auto"/>
              <w:rPr>
                <w:rFonts w:ascii="Times New Roman" w:hAnsi="Times New Roman"/>
                <w:sz w:val="28"/>
                <w:szCs w:val="28"/>
              </w:rPr>
            </w:pPr>
            <w:r w:rsidRPr="001164DE">
              <w:rPr>
                <w:rFonts w:ascii="Times New Roman" w:hAnsi="Times New Roman"/>
                <w:sz w:val="28"/>
                <w:szCs w:val="28"/>
              </w:rPr>
              <w:t>Đăng nhập vào trang quản trị website Tạp chí Thuế</w:t>
            </w:r>
          </w:p>
        </w:tc>
      </w:tr>
      <w:tr w:rsidR="00BA43B5" w:rsidRPr="001164DE" w14:paraId="4383B7F8" w14:textId="77777777" w:rsidTr="00BA43B5">
        <w:tc>
          <w:tcPr>
            <w:tcW w:w="1110" w:type="dxa"/>
          </w:tcPr>
          <w:p w14:paraId="4D3C8DF9" w14:textId="45BE63A1" w:rsidR="00BA43B5" w:rsidRPr="001164DE" w:rsidRDefault="00BA43B5" w:rsidP="00BA43B5">
            <w:pPr>
              <w:spacing w:line="312" w:lineRule="auto"/>
              <w:jc w:val="center"/>
              <w:rPr>
                <w:rFonts w:ascii="Times New Roman" w:hAnsi="Times New Roman"/>
                <w:sz w:val="28"/>
                <w:szCs w:val="28"/>
                <w:lang w:val="vi-VN"/>
              </w:rPr>
            </w:pPr>
            <w:r w:rsidRPr="001164DE">
              <w:rPr>
                <w:rFonts w:ascii="Times New Roman" w:hAnsi="Times New Roman"/>
                <w:sz w:val="28"/>
                <w:szCs w:val="28"/>
                <w:lang w:val="vi-VN"/>
              </w:rPr>
              <w:t>2</w:t>
            </w:r>
          </w:p>
        </w:tc>
        <w:tc>
          <w:tcPr>
            <w:tcW w:w="2382" w:type="dxa"/>
          </w:tcPr>
          <w:p w14:paraId="271F671F" w14:textId="3C6500F9" w:rsidR="00BA43B5" w:rsidRPr="001164DE" w:rsidRDefault="00BA43B5" w:rsidP="00BA43B5">
            <w:pPr>
              <w:spacing w:line="312" w:lineRule="auto"/>
              <w:rPr>
                <w:rFonts w:ascii="Times New Roman" w:hAnsi="Times New Roman"/>
                <w:sz w:val="28"/>
                <w:szCs w:val="28"/>
                <w:lang w:val="vi-VN"/>
              </w:rPr>
            </w:pPr>
            <w:r w:rsidRPr="001164DE">
              <w:rPr>
                <w:rFonts w:ascii="Times New Roman" w:hAnsi="Times New Roman"/>
                <w:sz w:val="28"/>
                <w:szCs w:val="28"/>
              </w:rPr>
              <w:t>Hệ thống</w:t>
            </w:r>
          </w:p>
        </w:tc>
        <w:tc>
          <w:tcPr>
            <w:tcW w:w="5484" w:type="dxa"/>
          </w:tcPr>
          <w:p w14:paraId="7AC3C5AF" w14:textId="1CF8AC6A" w:rsidR="00BA43B5" w:rsidRPr="001164DE" w:rsidRDefault="00BA43B5" w:rsidP="00BA43B5">
            <w:pPr>
              <w:spacing w:line="312" w:lineRule="auto"/>
              <w:rPr>
                <w:rFonts w:ascii="Times New Roman" w:hAnsi="Times New Roman"/>
                <w:sz w:val="28"/>
                <w:szCs w:val="28"/>
              </w:rPr>
            </w:pPr>
            <w:r w:rsidRPr="001164DE">
              <w:rPr>
                <w:rFonts w:ascii="Times New Roman" w:hAnsi="Times New Roman"/>
                <w:sz w:val="28"/>
                <w:szCs w:val="28"/>
              </w:rPr>
              <w:t>Hiển thị trang quản trị website Tạp chí Thuế</w:t>
            </w:r>
          </w:p>
        </w:tc>
      </w:tr>
      <w:tr w:rsidR="00BA43B5" w:rsidRPr="001164DE" w14:paraId="2A2FC28C" w14:textId="77777777" w:rsidTr="00BA43B5">
        <w:tc>
          <w:tcPr>
            <w:tcW w:w="1110" w:type="dxa"/>
          </w:tcPr>
          <w:p w14:paraId="2F35866D" w14:textId="0AFB14E9" w:rsidR="00BA43B5" w:rsidRPr="001164DE" w:rsidRDefault="00BA43B5" w:rsidP="00BA43B5">
            <w:pPr>
              <w:spacing w:line="312" w:lineRule="auto"/>
              <w:jc w:val="center"/>
              <w:rPr>
                <w:rFonts w:ascii="Times New Roman" w:hAnsi="Times New Roman"/>
                <w:sz w:val="28"/>
                <w:szCs w:val="28"/>
                <w:lang w:val="vi-VN"/>
              </w:rPr>
            </w:pPr>
            <w:r w:rsidRPr="001164DE">
              <w:rPr>
                <w:rFonts w:ascii="Times New Roman" w:hAnsi="Times New Roman"/>
                <w:sz w:val="28"/>
                <w:szCs w:val="28"/>
              </w:rPr>
              <w:t>3</w:t>
            </w:r>
          </w:p>
        </w:tc>
        <w:tc>
          <w:tcPr>
            <w:tcW w:w="2382" w:type="dxa"/>
          </w:tcPr>
          <w:p w14:paraId="3372DB91" w14:textId="48A7CE00" w:rsidR="00BA43B5" w:rsidRPr="001164DE" w:rsidRDefault="00BA43B5" w:rsidP="00BA43B5">
            <w:pPr>
              <w:spacing w:line="312" w:lineRule="auto"/>
              <w:rPr>
                <w:rFonts w:ascii="Times New Roman" w:hAnsi="Times New Roman"/>
                <w:sz w:val="28"/>
                <w:szCs w:val="28"/>
              </w:rPr>
            </w:pPr>
            <w:r w:rsidRPr="001164DE">
              <w:rPr>
                <w:rFonts w:ascii="Times New Roman" w:hAnsi="Times New Roman"/>
                <w:sz w:val="28"/>
                <w:szCs w:val="28"/>
                <w:lang w:val="vi-VN"/>
              </w:rPr>
              <w:t>NSD</w:t>
            </w:r>
            <w:r w:rsidRPr="001164DE">
              <w:rPr>
                <w:rFonts w:ascii="Times New Roman" w:hAnsi="Times New Roman"/>
                <w:sz w:val="28"/>
                <w:szCs w:val="28"/>
              </w:rPr>
              <w:t xml:space="preserve"> (Người quản trị hệ thống)</w:t>
            </w:r>
          </w:p>
        </w:tc>
        <w:tc>
          <w:tcPr>
            <w:tcW w:w="5484" w:type="dxa"/>
          </w:tcPr>
          <w:p w14:paraId="585E0697" w14:textId="39741F75" w:rsidR="00BA43B5" w:rsidRPr="001164DE" w:rsidRDefault="00BA43B5" w:rsidP="00BA43B5">
            <w:pPr>
              <w:spacing w:line="312" w:lineRule="auto"/>
              <w:rPr>
                <w:rFonts w:ascii="Times New Roman" w:hAnsi="Times New Roman"/>
                <w:sz w:val="28"/>
                <w:szCs w:val="28"/>
              </w:rPr>
            </w:pPr>
            <w:r w:rsidRPr="001164DE">
              <w:rPr>
                <w:rFonts w:ascii="Times New Roman" w:hAnsi="Times New Roman"/>
                <w:sz w:val="28"/>
                <w:szCs w:val="28"/>
              </w:rPr>
              <w:t>Chọn thư mục quản lý banner</w:t>
            </w:r>
          </w:p>
        </w:tc>
      </w:tr>
      <w:tr w:rsidR="00BA43B5" w:rsidRPr="001164DE" w14:paraId="582A0484" w14:textId="77777777" w:rsidTr="00BA43B5">
        <w:tc>
          <w:tcPr>
            <w:tcW w:w="1110" w:type="dxa"/>
          </w:tcPr>
          <w:p w14:paraId="054739B9" w14:textId="36E7AAE3" w:rsidR="00BA43B5" w:rsidRPr="001164DE" w:rsidRDefault="00BA43B5" w:rsidP="00BA43B5">
            <w:pPr>
              <w:spacing w:line="312" w:lineRule="auto"/>
              <w:jc w:val="center"/>
              <w:rPr>
                <w:rFonts w:ascii="Times New Roman" w:hAnsi="Times New Roman"/>
                <w:sz w:val="28"/>
                <w:szCs w:val="28"/>
                <w:lang w:val="vi-VN"/>
              </w:rPr>
            </w:pPr>
            <w:r w:rsidRPr="001164DE">
              <w:rPr>
                <w:rFonts w:ascii="Times New Roman" w:hAnsi="Times New Roman"/>
                <w:sz w:val="28"/>
                <w:szCs w:val="28"/>
              </w:rPr>
              <w:t>4</w:t>
            </w:r>
          </w:p>
        </w:tc>
        <w:tc>
          <w:tcPr>
            <w:tcW w:w="2382" w:type="dxa"/>
          </w:tcPr>
          <w:p w14:paraId="187E1EEA" w14:textId="64E5484F" w:rsidR="00BA43B5" w:rsidRPr="001164DE" w:rsidRDefault="00BA43B5" w:rsidP="00BA43B5">
            <w:pPr>
              <w:spacing w:line="312" w:lineRule="auto"/>
              <w:rPr>
                <w:rFonts w:ascii="Times New Roman" w:hAnsi="Times New Roman"/>
                <w:sz w:val="28"/>
                <w:szCs w:val="28"/>
                <w:lang w:val="vi-VN"/>
              </w:rPr>
            </w:pPr>
            <w:r w:rsidRPr="001164DE">
              <w:rPr>
                <w:rFonts w:ascii="Times New Roman" w:hAnsi="Times New Roman"/>
                <w:sz w:val="28"/>
                <w:szCs w:val="28"/>
                <w:lang w:val="vi-VN"/>
              </w:rPr>
              <w:t>NSD</w:t>
            </w:r>
            <w:r w:rsidRPr="001164DE">
              <w:rPr>
                <w:rFonts w:ascii="Times New Roman" w:hAnsi="Times New Roman"/>
                <w:sz w:val="28"/>
                <w:szCs w:val="28"/>
              </w:rPr>
              <w:t xml:space="preserve"> (Người quản trị hệ thống)</w:t>
            </w:r>
          </w:p>
        </w:tc>
        <w:tc>
          <w:tcPr>
            <w:tcW w:w="5484" w:type="dxa"/>
          </w:tcPr>
          <w:p w14:paraId="4C1EE452" w14:textId="65E5DE37" w:rsidR="00BA43B5" w:rsidRPr="001164DE" w:rsidRDefault="00BA43B5" w:rsidP="00BA43B5">
            <w:pPr>
              <w:spacing w:line="312" w:lineRule="auto"/>
              <w:rPr>
                <w:rFonts w:ascii="Times New Roman" w:hAnsi="Times New Roman"/>
                <w:sz w:val="28"/>
                <w:szCs w:val="28"/>
              </w:rPr>
            </w:pPr>
            <w:r w:rsidRPr="001164DE">
              <w:rPr>
                <w:rFonts w:ascii="Times New Roman" w:hAnsi="Times New Roman"/>
                <w:sz w:val="28"/>
                <w:szCs w:val="28"/>
              </w:rPr>
              <w:t>Chọn thêm mới (New), chọn biểu mẫu biên tập banner</w:t>
            </w:r>
          </w:p>
        </w:tc>
      </w:tr>
      <w:tr w:rsidR="00BA43B5" w:rsidRPr="001164DE" w14:paraId="233364F7" w14:textId="77777777" w:rsidTr="00BA43B5">
        <w:tc>
          <w:tcPr>
            <w:tcW w:w="1110" w:type="dxa"/>
          </w:tcPr>
          <w:p w14:paraId="5EFC16EA" w14:textId="3E8AD48E" w:rsidR="00BA43B5" w:rsidRPr="001164DE" w:rsidRDefault="00BA43B5" w:rsidP="00BA43B5">
            <w:pPr>
              <w:spacing w:line="312" w:lineRule="auto"/>
              <w:jc w:val="center"/>
              <w:rPr>
                <w:rFonts w:ascii="Times New Roman" w:hAnsi="Times New Roman"/>
                <w:sz w:val="28"/>
                <w:szCs w:val="28"/>
              </w:rPr>
            </w:pPr>
            <w:r w:rsidRPr="001164DE">
              <w:rPr>
                <w:rFonts w:ascii="Times New Roman" w:hAnsi="Times New Roman"/>
                <w:sz w:val="28"/>
                <w:szCs w:val="28"/>
              </w:rPr>
              <w:lastRenderedPageBreak/>
              <w:t>5</w:t>
            </w:r>
          </w:p>
        </w:tc>
        <w:tc>
          <w:tcPr>
            <w:tcW w:w="2382" w:type="dxa"/>
          </w:tcPr>
          <w:p w14:paraId="0807FC7B" w14:textId="51429906" w:rsidR="00BA43B5" w:rsidRPr="001164DE" w:rsidRDefault="00BA43B5" w:rsidP="00BA43B5">
            <w:pPr>
              <w:spacing w:line="312" w:lineRule="auto"/>
              <w:rPr>
                <w:rFonts w:ascii="Times New Roman" w:hAnsi="Times New Roman"/>
                <w:sz w:val="28"/>
                <w:szCs w:val="28"/>
              </w:rPr>
            </w:pPr>
            <w:r w:rsidRPr="001164DE">
              <w:rPr>
                <w:rFonts w:ascii="Times New Roman" w:hAnsi="Times New Roman"/>
                <w:sz w:val="28"/>
                <w:szCs w:val="28"/>
                <w:lang w:val="vi-VN"/>
              </w:rPr>
              <w:t>Hệ thống</w:t>
            </w:r>
          </w:p>
        </w:tc>
        <w:tc>
          <w:tcPr>
            <w:tcW w:w="5484" w:type="dxa"/>
          </w:tcPr>
          <w:p w14:paraId="3425BC95" w14:textId="58670056" w:rsidR="00BA43B5" w:rsidRPr="001164DE" w:rsidRDefault="00BA43B5" w:rsidP="00BA43B5">
            <w:pPr>
              <w:spacing w:line="312" w:lineRule="auto"/>
              <w:rPr>
                <w:rFonts w:ascii="Times New Roman" w:hAnsi="Times New Roman"/>
                <w:sz w:val="28"/>
                <w:szCs w:val="28"/>
              </w:rPr>
            </w:pPr>
            <w:r w:rsidRPr="001164DE">
              <w:rPr>
                <w:rFonts w:ascii="Times New Roman" w:hAnsi="Times New Roman"/>
                <w:sz w:val="28"/>
                <w:szCs w:val="28"/>
              </w:rPr>
              <w:t>Hiển thị màn hình cho thêm mới banner gồm các trường thông tin: Alias, Tiêu đề, Mô tả nội dung, Banner header</w:t>
            </w:r>
            <w:r w:rsidR="00BB349B" w:rsidRPr="001164DE">
              <w:rPr>
                <w:rFonts w:ascii="Times New Roman" w:hAnsi="Times New Roman"/>
                <w:sz w:val="28"/>
                <w:szCs w:val="28"/>
              </w:rPr>
              <w:t>. Thông qua component của Websphere Portal trong Web Content Management</w:t>
            </w:r>
          </w:p>
          <w:p w14:paraId="4DE9F39B" w14:textId="7476DBF3" w:rsidR="00BB349B" w:rsidRPr="001164DE" w:rsidRDefault="00BB349B" w:rsidP="00BA43B5">
            <w:pPr>
              <w:spacing w:line="312" w:lineRule="auto"/>
              <w:rPr>
                <w:rFonts w:ascii="Times New Roman" w:hAnsi="Times New Roman"/>
                <w:sz w:val="28"/>
                <w:szCs w:val="28"/>
              </w:rPr>
            </w:pPr>
            <w:r w:rsidRPr="001164DE">
              <w:rPr>
                <w:rFonts w:ascii="Times New Roman" w:hAnsi="Times New Roman"/>
                <w:noProof/>
                <w:sz w:val="28"/>
                <w:szCs w:val="28"/>
              </w:rPr>
              <w:drawing>
                <wp:inline distT="0" distB="0" distL="0" distR="0" wp14:anchorId="0EE100C0" wp14:editId="3680A4E3">
                  <wp:extent cx="3307032" cy="445957"/>
                  <wp:effectExtent l="0" t="0" r="825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341967" cy="450668"/>
                          </a:xfrm>
                          <a:prstGeom prst="rect">
                            <a:avLst/>
                          </a:prstGeom>
                        </pic:spPr>
                      </pic:pic>
                    </a:graphicData>
                  </a:graphic>
                </wp:inline>
              </w:drawing>
            </w:r>
          </w:p>
        </w:tc>
      </w:tr>
      <w:tr w:rsidR="00BA43B5" w:rsidRPr="001164DE" w14:paraId="261894AC" w14:textId="77777777" w:rsidTr="00BA43B5">
        <w:tc>
          <w:tcPr>
            <w:tcW w:w="1110" w:type="dxa"/>
          </w:tcPr>
          <w:p w14:paraId="6B976F22" w14:textId="75B84430" w:rsidR="00BA43B5" w:rsidRPr="001164DE" w:rsidRDefault="00BA43B5" w:rsidP="00BA43B5">
            <w:pPr>
              <w:spacing w:line="312" w:lineRule="auto"/>
              <w:jc w:val="center"/>
              <w:rPr>
                <w:rFonts w:ascii="Times New Roman" w:hAnsi="Times New Roman"/>
                <w:sz w:val="28"/>
                <w:szCs w:val="28"/>
              </w:rPr>
            </w:pPr>
            <w:r w:rsidRPr="001164DE">
              <w:rPr>
                <w:rFonts w:ascii="Times New Roman" w:hAnsi="Times New Roman"/>
                <w:sz w:val="28"/>
                <w:szCs w:val="28"/>
              </w:rPr>
              <w:t>6</w:t>
            </w:r>
          </w:p>
        </w:tc>
        <w:tc>
          <w:tcPr>
            <w:tcW w:w="2382" w:type="dxa"/>
          </w:tcPr>
          <w:p w14:paraId="2B8F6676" w14:textId="391CCD37" w:rsidR="00BA43B5" w:rsidRPr="001164DE" w:rsidRDefault="00BA43B5" w:rsidP="00BA43B5">
            <w:pPr>
              <w:spacing w:line="312" w:lineRule="auto"/>
              <w:rPr>
                <w:rFonts w:ascii="Times New Roman" w:hAnsi="Times New Roman"/>
                <w:sz w:val="28"/>
                <w:szCs w:val="28"/>
              </w:rPr>
            </w:pPr>
            <w:r w:rsidRPr="001164DE">
              <w:rPr>
                <w:rFonts w:ascii="Times New Roman" w:hAnsi="Times New Roman"/>
                <w:sz w:val="28"/>
                <w:szCs w:val="28"/>
              </w:rPr>
              <w:t>NSD (Người quản trị hệ thống)</w:t>
            </w:r>
          </w:p>
        </w:tc>
        <w:tc>
          <w:tcPr>
            <w:tcW w:w="5484" w:type="dxa"/>
          </w:tcPr>
          <w:p w14:paraId="20F9807D" w14:textId="77777777" w:rsidR="00BA43B5" w:rsidRPr="001164DE" w:rsidRDefault="00BA43B5" w:rsidP="00BA43B5">
            <w:pPr>
              <w:spacing w:line="312" w:lineRule="auto"/>
              <w:rPr>
                <w:rFonts w:ascii="Times New Roman" w:hAnsi="Times New Roman"/>
                <w:sz w:val="28"/>
                <w:szCs w:val="28"/>
              </w:rPr>
            </w:pPr>
            <w:r w:rsidRPr="001164DE">
              <w:rPr>
                <w:rFonts w:ascii="Times New Roman" w:hAnsi="Times New Roman"/>
                <w:sz w:val="28"/>
                <w:szCs w:val="28"/>
              </w:rPr>
              <w:t>Tải lên ảnh banner mới của website</w:t>
            </w:r>
          </w:p>
          <w:p w14:paraId="375A8121" w14:textId="1EC2F628" w:rsidR="00BA43B5" w:rsidRPr="001164DE" w:rsidRDefault="00BA43B5" w:rsidP="00BA43B5">
            <w:pPr>
              <w:spacing w:line="312" w:lineRule="auto"/>
              <w:rPr>
                <w:rFonts w:ascii="Times New Roman" w:hAnsi="Times New Roman"/>
                <w:sz w:val="28"/>
                <w:szCs w:val="28"/>
              </w:rPr>
            </w:pPr>
            <w:r w:rsidRPr="001164DE">
              <w:rPr>
                <w:rFonts w:ascii="Times New Roman" w:hAnsi="Times New Roman"/>
                <w:sz w:val="28"/>
                <w:szCs w:val="28"/>
              </w:rPr>
              <w:t>Chọn Lưu và đóng (Save and Close)</w:t>
            </w:r>
          </w:p>
        </w:tc>
      </w:tr>
      <w:tr w:rsidR="00991CD7" w:rsidRPr="001164DE" w14:paraId="284FBE52" w14:textId="77777777" w:rsidTr="00BA43B5">
        <w:tc>
          <w:tcPr>
            <w:tcW w:w="1110" w:type="dxa"/>
          </w:tcPr>
          <w:p w14:paraId="05B5218A" w14:textId="4252C798" w:rsidR="00991CD7" w:rsidRPr="001164DE" w:rsidRDefault="00BA43B5" w:rsidP="002B7031">
            <w:pPr>
              <w:spacing w:line="312" w:lineRule="auto"/>
              <w:jc w:val="center"/>
              <w:rPr>
                <w:rFonts w:ascii="Times New Roman" w:hAnsi="Times New Roman"/>
                <w:sz w:val="28"/>
                <w:szCs w:val="28"/>
              </w:rPr>
            </w:pPr>
            <w:r w:rsidRPr="001164DE">
              <w:rPr>
                <w:rFonts w:ascii="Times New Roman" w:hAnsi="Times New Roman"/>
                <w:sz w:val="28"/>
                <w:szCs w:val="28"/>
              </w:rPr>
              <w:t>7</w:t>
            </w:r>
          </w:p>
        </w:tc>
        <w:tc>
          <w:tcPr>
            <w:tcW w:w="2382" w:type="dxa"/>
          </w:tcPr>
          <w:p w14:paraId="10D45B64" w14:textId="77777777" w:rsidR="00991CD7" w:rsidRPr="001164DE" w:rsidRDefault="00991CD7" w:rsidP="002B7031">
            <w:pPr>
              <w:spacing w:line="312" w:lineRule="auto"/>
              <w:rPr>
                <w:rFonts w:ascii="Times New Roman" w:hAnsi="Times New Roman"/>
                <w:sz w:val="28"/>
                <w:szCs w:val="28"/>
              </w:rPr>
            </w:pPr>
            <w:r w:rsidRPr="001164DE">
              <w:rPr>
                <w:rFonts w:ascii="Times New Roman" w:hAnsi="Times New Roman"/>
                <w:sz w:val="28"/>
                <w:szCs w:val="28"/>
              </w:rPr>
              <w:t>Hệ thống</w:t>
            </w:r>
          </w:p>
        </w:tc>
        <w:tc>
          <w:tcPr>
            <w:tcW w:w="5484" w:type="dxa"/>
          </w:tcPr>
          <w:p w14:paraId="3DC2BDE8" w14:textId="77777777" w:rsidR="00BA36B0" w:rsidRPr="001164DE" w:rsidRDefault="00991CD7" w:rsidP="002B7031">
            <w:pPr>
              <w:spacing w:line="312" w:lineRule="auto"/>
              <w:rPr>
                <w:rFonts w:ascii="Times New Roman" w:hAnsi="Times New Roman"/>
                <w:sz w:val="28"/>
                <w:szCs w:val="28"/>
              </w:rPr>
            </w:pPr>
            <w:r w:rsidRPr="001164DE">
              <w:rPr>
                <w:rFonts w:ascii="Times New Roman" w:hAnsi="Times New Roman"/>
                <w:sz w:val="28"/>
                <w:szCs w:val="28"/>
              </w:rPr>
              <w:t>-Kiểm tra thông tin nhậ</w:t>
            </w:r>
            <w:r w:rsidR="00BA36B0" w:rsidRPr="001164DE">
              <w:rPr>
                <w:rFonts w:ascii="Times New Roman" w:hAnsi="Times New Roman"/>
                <w:sz w:val="28"/>
                <w:szCs w:val="28"/>
              </w:rPr>
              <w:t>p vào bao gồm Định danh (Name), Tiêu đề (Display title), Mô tả nội dung (Description), Vị trí lưu (Location)</w:t>
            </w:r>
          </w:p>
          <w:p w14:paraId="72FC380F" w14:textId="1514873A" w:rsidR="00991CD7" w:rsidRPr="001164DE" w:rsidRDefault="00BA36B0" w:rsidP="002B7031">
            <w:pPr>
              <w:spacing w:line="312" w:lineRule="auto"/>
              <w:rPr>
                <w:rFonts w:ascii="Times New Roman" w:hAnsi="Times New Roman"/>
                <w:sz w:val="28"/>
                <w:szCs w:val="28"/>
              </w:rPr>
            </w:pPr>
            <w:r w:rsidRPr="001164DE">
              <w:rPr>
                <w:rFonts w:ascii="Times New Roman" w:hAnsi="Times New Roman"/>
                <w:sz w:val="28"/>
                <w:szCs w:val="28"/>
              </w:rPr>
              <w:t>Banner header, đảm bảo yêu cầu bảng “Thiết kế trường dữ liệu”</w:t>
            </w:r>
            <w:r w:rsidR="001A171C" w:rsidRPr="001164DE">
              <w:rPr>
                <w:rFonts w:ascii="Times New Roman" w:hAnsi="Times New Roman"/>
                <w:sz w:val="28"/>
                <w:szCs w:val="28"/>
              </w:rPr>
              <w:t>- chức năng thêm mới banner</w:t>
            </w:r>
            <w:r w:rsidRPr="001164DE">
              <w:rPr>
                <w:rFonts w:ascii="Times New Roman" w:hAnsi="Times New Roman"/>
                <w:sz w:val="28"/>
                <w:szCs w:val="28"/>
              </w:rPr>
              <w:t>:</w:t>
            </w:r>
          </w:p>
          <w:p w14:paraId="50FF7BED" w14:textId="0143D533" w:rsidR="00991CD7" w:rsidRPr="001164DE" w:rsidRDefault="00991CD7" w:rsidP="002B7031">
            <w:pPr>
              <w:spacing w:line="312" w:lineRule="auto"/>
              <w:rPr>
                <w:rFonts w:ascii="Times New Roman" w:hAnsi="Times New Roman"/>
                <w:sz w:val="28"/>
                <w:szCs w:val="28"/>
              </w:rPr>
            </w:pPr>
            <w:r w:rsidRPr="001164DE">
              <w:rPr>
                <w:rFonts w:ascii="Times New Roman" w:hAnsi="Times New Roman"/>
                <w:sz w:val="28"/>
                <w:szCs w:val="28"/>
              </w:rPr>
              <w:t>+ Nếu hợp lệ, hệ thống lưu thay đổi</w:t>
            </w:r>
            <w:r w:rsidR="003A79D1" w:rsidRPr="001164DE">
              <w:rPr>
                <w:rFonts w:ascii="Times New Roman" w:hAnsi="Times New Roman"/>
                <w:sz w:val="28"/>
                <w:szCs w:val="28"/>
              </w:rPr>
              <w:t xml:space="preserve"> vào CSDL của WCM</w:t>
            </w:r>
            <w:r w:rsidRPr="001164DE">
              <w:rPr>
                <w:rFonts w:ascii="Times New Roman" w:hAnsi="Times New Roman"/>
                <w:sz w:val="28"/>
                <w:szCs w:val="28"/>
              </w:rPr>
              <w:t>, hiển thị thông báo tương ứng và hiển thị banner mới trên trang chủ</w:t>
            </w:r>
          </w:p>
          <w:p w14:paraId="74422343" w14:textId="77777777" w:rsidR="00991CD7" w:rsidRPr="001164DE" w:rsidRDefault="00991CD7" w:rsidP="002B7031">
            <w:pPr>
              <w:spacing w:line="312" w:lineRule="auto"/>
              <w:rPr>
                <w:rFonts w:ascii="Times New Roman" w:hAnsi="Times New Roman"/>
                <w:sz w:val="28"/>
                <w:szCs w:val="28"/>
              </w:rPr>
            </w:pPr>
            <w:r w:rsidRPr="001164DE">
              <w:rPr>
                <w:rFonts w:ascii="Times New Roman" w:hAnsi="Times New Roman"/>
                <w:sz w:val="28"/>
                <w:szCs w:val="28"/>
              </w:rPr>
              <w:t>+ Nếu thông tin nhập vào không hợp lệ, hệ thống hiển thị thông báo lỗi tương ứng</w:t>
            </w:r>
          </w:p>
        </w:tc>
      </w:tr>
    </w:tbl>
    <w:p w14:paraId="164528BB" w14:textId="77777777" w:rsidR="00991CD7" w:rsidRPr="001164DE" w:rsidRDefault="00991CD7" w:rsidP="002B7031">
      <w:pPr>
        <w:pStyle w:val="ListParagraph"/>
        <w:spacing w:line="312" w:lineRule="auto"/>
      </w:pPr>
      <w:r w:rsidRPr="001164DE">
        <w:t>Sửa banner</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44"/>
        <w:gridCol w:w="2528"/>
        <w:gridCol w:w="5489"/>
      </w:tblGrid>
      <w:tr w:rsidR="00991CD7" w:rsidRPr="001164DE" w14:paraId="6FA3D994" w14:textId="77777777" w:rsidTr="0043524D">
        <w:trPr>
          <w:trHeight w:val="510"/>
          <w:tblHeader/>
        </w:trPr>
        <w:tc>
          <w:tcPr>
            <w:tcW w:w="576" w:type="pct"/>
            <w:shd w:val="clear" w:color="auto" w:fill="E7E6E6" w:themeFill="background2"/>
            <w:vAlign w:val="center"/>
          </w:tcPr>
          <w:p w14:paraId="763858B6" w14:textId="77777777" w:rsidR="00991CD7" w:rsidRPr="001164DE" w:rsidRDefault="00991CD7"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Bước thực hiện</w:t>
            </w:r>
          </w:p>
        </w:tc>
        <w:tc>
          <w:tcPr>
            <w:tcW w:w="1395" w:type="pct"/>
            <w:shd w:val="clear" w:color="auto" w:fill="E7E6E6" w:themeFill="background2"/>
            <w:vAlign w:val="center"/>
          </w:tcPr>
          <w:p w14:paraId="6AB02298" w14:textId="77777777" w:rsidR="00991CD7" w:rsidRPr="001164DE" w:rsidRDefault="00991CD7"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Chủ thể thực hiện</w:t>
            </w:r>
          </w:p>
        </w:tc>
        <w:tc>
          <w:tcPr>
            <w:tcW w:w="3029" w:type="pct"/>
            <w:shd w:val="clear" w:color="auto" w:fill="E7E6E6" w:themeFill="background2"/>
            <w:vAlign w:val="center"/>
          </w:tcPr>
          <w:p w14:paraId="022C1164" w14:textId="77777777" w:rsidR="00991CD7" w:rsidRPr="001164DE" w:rsidRDefault="00991CD7"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Nội dung</w:t>
            </w:r>
          </w:p>
        </w:tc>
      </w:tr>
      <w:tr w:rsidR="00991CD7" w:rsidRPr="001164DE" w14:paraId="25222451" w14:textId="77777777" w:rsidTr="0043524D">
        <w:trPr>
          <w:trHeight w:val="510"/>
        </w:trPr>
        <w:tc>
          <w:tcPr>
            <w:tcW w:w="576" w:type="pct"/>
            <w:shd w:val="clear" w:color="auto" w:fill="auto"/>
          </w:tcPr>
          <w:p w14:paraId="7BDF0211" w14:textId="77777777" w:rsidR="00991CD7" w:rsidRPr="001164DE" w:rsidRDefault="00991CD7"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lang w:val="vi-VN"/>
              </w:rPr>
              <w:t>1</w:t>
            </w:r>
          </w:p>
        </w:tc>
        <w:tc>
          <w:tcPr>
            <w:tcW w:w="1395" w:type="pct"/>
            <w:shd w:val="clear" w:color="auto" w:fill="auto"/>
          </w:tcPr>
          <w:p w14:paraId="355F4E52" w14:textId="77777777" w:rsidR="00991CD7" w:rsidRPr="001164DE" w:rsidRDefault="00991CD7"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NSD</w:t>
            </w:r>
            <w:r w:rsidRPr="001164DE">
              <w:rPr>
                <w:rFonts w:ascii="Times New Roman" w:hAnsi="Times New Roman" w:cs="Times New Roman"/>
                <w:sz w:val="28"/>
                <w:szCs w:val="28"/>
              </w:rPr>
              <w:t xml:space="preserve"> (Người quản trị hệ thống)</w:t>
            </w:r>
          </w:p>
        </w:tc>
        <w:tc>
          <w:tcPr>
            <w:tcW w:w="3029" w:type="pct"/>
            <w:shd w:val="clear" w:color="auto" w:fill="auto"/>
          </w:tcPr>
          <w:p w14:paraId="244C7B47" w14:textId="77777777" w:rsidR="00991CD7" w:rsidRPr="001164DE" w:rsidRDefault="00991CD7"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 xml:space="preserve">Ở thư mục chứa banner, chọn tin bài chứa banner quảng cáo, chọn Sửa (Edit) </w:t>
            </w:r>
          </w:p>
        </w:tc>
      </w:tr>
      <w:tr w:rsidR="00991CD7" w:rsidRPr="001164DE" w14:paraId="6A8B3C5D" w14:textId="77777777" w:rsidTr="0043524D">
        <w:trPr>
          <w:trHeight w:val="510"/>
        </w:trPr>
        <w:tc>
          <w:tcPr>
            <w:tcW w:w="576" w:type="pct"/>
            <w:shd w:val="clear" w:color="auto" w:fill="auto"/>
          </w:tcPr>
          <w:p w14:paraId="29D802E1" w14:textId="77777777" w:rsidR="00991CD7" w:rsidRPr="001164DE" w:rsidRDefault="00991CD7"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lang w:val="vi-VN"/>
              </w:rPr>
              <w:t>2</w:t>
            </w:r>
          </w:p>
        </w:tc>
        <w:tc>
          <w:tcPr>
            <w:tcW w:w="1395" w:type="pct"/>
            <w:shd w:val="clear" w:color="auto" w:fill="auto"/>
          </w:tcPr>
          <w:p w14:paraId="5EF34834" w14:textId="77777777" w:rsidR="00991CD7" w:rsidRPr="001164DE" w:rsidRDefault="00991CD7"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Hệ thống</w:t>
            </w:r>
          </w:p>
        </w:tc>
        <w:tc>
          <w:tcPr>
            <w:tcW w:w="3029" w:type="pct"/>
            <w:shd w:val="clear" w:color="auto" w:fill="auto"/>
          </w:tcPr>
          <w:p w14:paraId="3625E442" w14:textId="77777777" w:rsidR="00BA36B0" w:rsidRPr="001164DE" w:rsidRDefault="00991CD7"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Hiển thị màn hình cho phép sửa banner</w:t>
            </w:r>
            <w:r w:rsidR="00BA36B0" w:rsidRPr="001164DE">
              <w:rPr>
                <w:rFonts w:ascii="Times New Roman" w:hAnsi="Times New Roman" w:cs="Times New Roman"/>
                <w:sz w:val="28"/>
                <w:szCs w:val="28"/>
              </w:rPr>
              <w:t xml:space="preserve"> gồm các trường thông tin: Định danh (Name), Tiêu đề (Display title), Mô tả nội dung (Description), Vị trí lưu (Location)</w:t>
            </w:r>
          </w:p>
          <w:p w14:paraId="57D347FF" w14:textId="77777777" w:rsidR="00991CD7" w:rsidRPr="001164DE" w:rsidRDefault="00BA36B0"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lastRenderedPageBreak/>
              <w:t>Banner header</w:t>
            </w:r>
            <w:r w:rsidR="00BB349B" w:rsidRPr="001164DE">
              <w:rPr>
                <w:rFonts w:ascii="Times New Roman" w:hAnsi="Times New Roman" w:cs="Times New Roman"/>
                <w:sz w:val="28"/>
                <w:szCs w:val="28"/>
              </w:rPr>
              <w:t>. Thông qua component của Websphere Portal trong Web Content Management</w:t>
            </w:r>
          </w:p>
          <w:p w14:paraId="66B28AFF" w14:textId="03C5EC30" w:rsidR="00BB349B" w:rsidRPr="001164DE" w:rsidRDefault="00BB349B" w:rsidP="002B7031">
            <w:pPr>
              <w:spacing w:after="0" w:line="312" w:lineRule="auto"/>
              <w:rPr>
                <w:rFonts w:ascii="Times New Roman" w:hAnsi="Times New Roman" w:cs="Times New Roman"/>
                <w:sz w:val="28"/>
                <w:szCs w:val="28"/>
              </w:rPr>
            </w:pPr>
            <w:r w:rsidRPr="001164DE">
              <w:rPr>
                <w:rFonts w:ascii="Times New Roman" w:hAnsi="Times New Roman" w:cs="Times New Roman"/>
                <w:noProof/>
                <w:sz w:val="28"/>
                <w:szCs w:val="28"/>
              </w:rPr>
              <w:drawing>
                <wp:inline distT="0" distB="0" distL="0" distR="0" wp14:anchorId="5B0293B9" wp14:editId="0CEA1972">
                  <wp:extent cx="3307032" cy="445957"/>
                  <wp:effectExtent l="0" t="0" r="8255"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341967" cy="450668"/>
                          </a:xfrm>
                          <a:prstGeom prst="rect">
                            <a:avLst/>
                          </a:prstGeom>
                        </pic:spPr>
                      </pic:pic>
                    </a:graphicData>
                  </a:graphic>
                </wp:inline>
              </w:drawing>
            </w:r>
          </w:p>
        </w:tc>
      </w:tr>
      <w:tr w:rsidR="00991CD7" w:rsidRPr="001164DE" w14:paraId="4538317E" w14:textId="77777777" w:rsidTr="0043524D">
        <w:trPr>
          <w:trHeight w:val="510"/>
        </w:trPr>
        <w:tc>
          <w:tcPr>
            <w:tcW w:w="576" w:type="pct"/>
            <w:shd w:val="clear" w:color="auto" w:fill="auto"/>
          </w:tcPr>
          <w:p w14:paraId="7A97B2EB" w14:textId="77777777" w:rsidR="00991CD7" w:rsidRPr="001164DE" w:rsidRDefault="00991CD7" w:rsidP="002B7031">
            <w:pPr>
              <w:spacing w:after="0" w:line="312" w:lineRule="auto"/>
              <w:jc w:val="center"/>
              <w:rPr>
                <w:rFonts w:ascii="Times New Roman" w:hAnsi="Times New Roman" w:cs="Times New Roman"/>
                <w:sz w:val="28"/>
                <w:szCs w:val="28"/>
              </w:rPr>
            </w:pPr>
            <w:r w:rsidRPr="001164DE">
              <w:rPr>
                <w:rFonts w:ascii="Times New Roman" w:hAnsi="Times New Roman" w:cs="Times New Roman"/>
                <w:sz w:val="28"/>
                <w:szCs w:val="28"/>
              </w:rPr>
              <w:lastRenderedPageBreak/>
              <w:t>3</w:t>
            </w:r>
          </w:p>
        </w:tc>
        <w:tc>
          <w:tcPr>
            <w:tcW w:w="1395" w:type="pct"/>
            <w:shd w:val="clear" w:color="auto" w:fill="auto"/>
          </w:tcPr>
          <w:p w14:paraId="28B7DA3B" w14:textId="77777777" w:rsidR="00991CD7" w:rsidRPr="001164DE" w:rsidRDefault="00991CD7"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lang w:val="vi-VN"/>
              </w:rPr>
              <w:t>NSD</w:t>
            </w:r>
            <w:r w:rsidRPr="001164DE">
              <w:rPr>
                <w:rFonts w:ascii="Times New Roman" w:hAnsi="Times New Roman" w:cs="Times New Roman"/>
                <w:sz w:val="28"/>
                <w:szCs w:val="28"/>
              </w:rPr>
              <w:t xml:space="preserve"> (Người quản trị hệ thống)</w:t>
            </w:r>
          </w:p>
        </w:tc>
        <w:tc>
          <w:tcPr>
            <w:tcW w:w="3029" w:type="pct"/>
            <w:shd w:val="clear" w:color="auto" w:fill="auto"/>
          </w:tcPr>
          <w:p w14:paraId="303BE2D3" w14:textId="77777777" w:rsidR="00991CD7" w:rsidRPr="001164DE" w:rsidRDefault="00991CD7"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Tải lên ảnh banner mới của website</w:t>
            </w:r>
          </w:p>
          <w:p w14:paraId="047986E2" w14:textId="77777777" w:rsidR="00991CD7" w:rsidRPr="001164DE" w:rsidRDefault="00991CD7"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Chọn Lưu thay đổi (Save and close) để lưu thay đổi</w:t>
            </w:r>
          </w:p>
        </w:tc>
      </w:tr>
      <w:tr w:rsidR="00991CD7" w:rsidRPr="001164DE" w14:paraId="36A060AA" w14:textId="77777777" w:rsidTr="0043524D">
        <w:trPr>
          <w:trHeight w:val="510"/>
        </w:trPr>
        <w:tc>
          <w:tcPr>
            <w:tcW w:w="576" w:type="pct"/>
            <w:shd w:val="clear" w:color="auto" w:fill="auto"/>
          </w:tcPr>
          <w:p w14:paraId="17CF7AC1" w14:textId="77777777" w:rsidR="00991CD7" w:rsidRPr="001164DE" w:rsidRDefault="00991CD7" w:rsidP="002B7031">
            <w:pPr>
              <w:spacing w:after="0" w:line="312" w:lineRule="auto"/>
              <w:jc w:val="center"/>
              <w:rPr>
                <w:rFonts w:ascii="Times New Roman" w:hAnsi="Times New Roman" w:cs="Times New Roman"/>
                <w:sz w:val="28"/>
                <w:szCs w:val="28"/>
              </w:rPr>
            </w:pPr>
            <w:r w:rsidRPr="001164DE">
              <w:rPr>
                <w:rFonts w:ascii="Times New Roman" w:hAnsi="Times New Roman" w:cs="Times New Roman"/>
                <w:sz w:val="28"/>
                <w:szCs w:val="28"/>
              </w:rPr>
              <w:t>4</w:t>
            </w:r>
          </w:p>
        </w:tc>
        <w:tc>
          <w:tcPr>
            <w:tcW w:w="1395" w:type="pct"/>
            <w:shd w:val="clear" w:color="auto" w:fill="auto"/>
          </w:tcPr>
          <w:p w14:paraId="0DA4F8A3" w14:textId="77777777" w:rsidR="00991CD7" w:rsidRPr="001164DE" w:rsidRDefault="00991CD7"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Hệ thống</w:t>
            </w:r>
          </w:p>
        </w:tc>
        <w:tc>
          <w:tcPr>
            <w:tcW w:w="3029" w:type="pct"/>
            <w:shd w:val="clear" w:color="auto" w:fill="auto"/>
          </w:tcPr>
          <w:p w14:paraId="0CE33360" w14:textId="5EF04FAE" w:rsidR="00991CD7" w:rsidRPr="001164DE" w:rsidRDefault="00991CD7"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-Kiểm tra thông tin nhậ</w:t>
            </w:r>
            <w:r w:rsidR="00BA36B0" w:rsidRPr="001164DE">
              <w:rPr>
                <w:rFonts w:ascii="Times New Roman" w:hAnsi="Times New Roman" w:cs="Times New Roman"/>
                <w:sz w:val="28"/>
                <w:szCs w:val="28"/>
              </w:rPr>
              <w:t>p vào bao gồm Định danh (Name), Tiêu đề (Display title), Mô tả nội dung (Description), Vị trí lưu (Location), Banner header đảm bảo đúng yêu cầu bảng “Thiết kế trường dữ liệ</w:t>
            </w:r>
            <w:r w:rsidR="001A171C" w:rsidRPr="001164DE">
              <w:rPr>
                <w:rFonts w:ascii="Times New Roman" w:hAnsi="Times New Roman" w:cs="Times New Roman"/>
                <w:sz w:val="28"/>
                <w:szCs w:val="28"/>
              </w:rPr>
              <w:t>u”- chức năng sửa banner:</w:t>
            </w:r>
          </w:p>
          <w:p w14:paraId="03369929" w14:textId="68987FCA" w:rsidR="00991CD7" w:rsidRPr="001164DE" w:rsidRDefault="00991CD7"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 Nếu hợp lệ, hệ thống lưu thay đổi</w:t>
            </w:r>
            <w:r w:rsidR="003A79D1" w:rsidRPr="001164DE">
              <w:rPr>
                <w:rFonts w:ascii="Times New Roman" w:hAnsi="Times New Roman" w:cs="Times New Roman"/>
                <w:sz w:val="28"/>
                <w:szCs w:val="28"/>
              </w:rPr>
              <w:t xml:space="preserve"> vào CSDL của WCM, thư viện Tapchi</w:t>
            </w:r>
            <w:r w:rsidRPr="001164DE">
              <w:rPr>
                <w:rFonts w:ascii="Times New Roman" w:hAnsi="Times New Roman" w:cs="Times New Roman"/>
                <w:sz w:val="28"/>
                <w:szCs w:val="28"/>
              </w:rPr>
              <w:t xml:space="preserve"> và hiển thị banner mới trên trang chủ</w:t>
            </w:r>
          </w:p>
          <w:p w14:paraId="609E5E9C" w14:textId="77777777" w:rsidR="00991CD7" w:rsidRPr="001164DE" w:rsidRDefault="00991CD7"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 Nếu thông tin nhập vào không hợp lệ, hệ thống hiển thị thông báo lỗi tương ứng</w:t>
            </w:r>
          </w:p>
        </w:tc>
      </w:tr>
    </w:tbl>
    <w:p w14:paraId="41A92A02" w14:textId="77777777" w:rsidR="00991CD7" w:rsidRPr="001164DE" w:rsidRDefault="00991CD7" w:rsidP="002B7031">
      <w:pPr>
        <w:pStyle w:val="ListParagraph"/>
        <w:spacing w:line="312" w:lineRule="auto"/>
      </w:pPr>
      <w:r w:rsidRPr="001164DE">
        <w:t>Xóa banner</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44"/>
        <w:gridCol w:w="2528"/>
        <w:gridCol w:w="5489"/>
      </w:tblGrid>
      <w:tr w:rsidR="00991CD7" w:rsidRPr="001164DE" w14:paraId="166E4E61" w14:textId="77777777" w:rsidTr="0043524D">
        <w:trPr>
          <w:trHeight w:val="510"/>
          <w:tblHeader/>
        </w:trPr>
        <w:tc>
          <w:tcPr>
            <w:tcW w:w="576" w:type="pct"/>
            <w:shd w:val="clear" w:color="auto" w:fill="E7E6E6" w:themeFill="background2"/>
            <w:vAlign w:val="center"/>
          </w:tcPr>
          <w:p w14:paraId="11BD56D0" w14:textId="77777777" w:rsidR="00991CD7" w:rsidRPr="001164DE" w:rsidRDefault="00991CD7"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Bước thực hiện</w:t>
            </w:r>
          </w:p>
        </w:tc>
        <w:tc>
          <w:tcPr>
            <w:tcW w:w="1395" w:type="pct"/>
            <w:shd w:val="clear" w:color="auto" w:fill="E7E6E6" w:themeFill="background2"/>
            <w:vAlign w:val="center"/>
          </w:tcPr>
          <w:p w14:paraId="27B81300" w14:textId="77777777" w:rsidR="00991CD7" w:rsidRPr="001164DE" w:rsidRDefault="00991CD7"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Chủ thể thực hiện</w:t>
            </w:r>
          </w:p>
        </w:tc>
        <w:tc>
          <w:tcPr>
            <w:tcW w:w="3029" w:type="pct"/>
            <w:shd w:val="clear" w:color="auto" w:fill="E7E6E6" w:themeFill="background2"/>
            <w:vAlign w:val="center"/>
          </w:tcPr>
          <w:p w14:paraId="5BBDABA2" w14:textId="77777777" w:rsidR="00991CD7" w:rsidRPr="001164DE" w:rsidRDefault="00991CD7"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Nội dung</w:t>
            </w:r>
          </w:p>
        </w:tc>
      </w:tr>
      <w:tr w:rsidR="00991CD7" w:rsidRPr="001164DE" w14:paraId="45BB6986" w14:textId="77777777" w:rsidTr="0043524D">
        <w:trPr>
          <w:trHeight w:val="510"/>
        </w:trPr>
        <w:tc>
          <w:tcPr>
            <w:tcW w:w="576" w:type="pct"/>
            <w:shd w:val="clear" w:color="auto" w:fill="auto"/>
          </w:tcPr>
          <w:p w14:paraId="20C1A1A1" w14:textId="77777777" w:rsidR="00991CD7" w:rsidRPr="001164DE" w:rsidRDefault="00991CD7"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lang w:val="vi-VN"/>
              </w:rPr>
              <w:t>1</w:t>
            </w:r>
          </w:p>
        </w:tc>
        <w:tc>
          <w:tcPr>
            <w:tcW w:w="1395" w:type="pct"/>
            <w:shd w:val="clear" w:color="auto" w:fill="auto"/>
          </w:tcPr>
          <w:p w14:paraId="3F624E6B" w14:textId="77777777" w:rsidR="00991CD7" w:rsidRPr="001164DE" w:rsidRDefault="00991CD7"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NSD</w:t>
            </w:r>
            <w:r w:rsidRPr="001164DE">
              <w:rPr>
                <w:rFonts w:ascii="Times New Roman" w:hAnsi="Times New Roman" w:cs="Times New Roman"/>
                <w:sz w:val="28"/>
                <w:szCs w:val="28"/>
              </w:rPr>
              <w:t xml:space="preserve"> (Người quản trị hệ thống)</w:t>
            </w:r>
          </w:p>
        </w:tc>
        <w:tc>
          <w:tcPr>
            <w:tcW w:w="3029" w:type="pct"/>
            <w:shd w:val="clear" w:color="auto" w:fill="auto"/>
          </w:tcPr>
          <w:p w14:paraId="396729CD" w14:textId="77777777" w:rsidR="00991CD7" w:rsidRPr="001164DE" w:rsidRDefault="00991CD7"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 xml:space="preserve">Ở thư mục chứa banner, chọn banner, chọn Xóa (Delete) </w:t>
            </w:r>
          </w:p>
        </w:tc>
      </w:tr>
      <w:tr w:rsidR="00991CD7" w:rsidRPr="001164DE" w14:paraId="49C71B1D" w14:textId="77777777" w:rsidTr="0043524D">
        <w:trPr>
          <w:trHeight w:val="510"/>
        </w:trPr>
        <w:tc>
          <w:tcPr>
            <w:tcW w:w="576" w:type="pct"/>
            <w:shd w:val="clear" w:color="auto" w:fill="auto"/>
          </w:tcPr>
          <w:p w14:paraId="41CC2188" w14:textId="77777777" w:rsidR="00991CD7" w:rsidRPr="001164DE" w:rsidRDefault="00991CD7"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lang w:val="vi-VN"/>
              </w:rPr>
              <w:t>2</w:t>
            </w:r>
          </w:p>
        </w:tc>
        <w:tc>
          <w:tcPr>
            <w:tcW w:w="1395" w:type="pct"/>
            <w:shd w:val="clear" w:color="auto" w:fill="auto"/>
          </w:tcPr>
          <w:p w14:paraId="4F2F2ECE" w14:textId="77777777" w:rsidR="00991CD7" w:rsidRPr="001164DE" w:rsidRDefault="00991CD7"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Hệ thống</w:t>
            </w:r>
          </w:p>
        </w:tc>
        <w:tc>
          <w:tcPr>
            <w:tcW w:w="3029" w:type="pct"/>
            <w:shd w:val="clear" w:color="auto" w:fill="auto"/>
          </w:tcPr>
          <w:p w14:paraId="60236ADA" w14:textId="77777777" w:rsidR="00991CD7" w:rsidRPr="001164DE" w:rsidRDefault="00991CD7"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Hiển thị pop-up yêu cầu xác nhận xóa banner</w:t>
            </w:r>
          </w:p>
        </w:tc>
      </w:tr>
      <w:tr w:rsidR="00991CD7" w:rsidRPr="001164DE" w14:paraId="1DAA02CF" w14:textId="77777777" w:rsidTr="0043524D">
        <w:trPr>
          <w:trHeight w:val="510"/>
        </w:trPr>
        <w:tc>
          <w:tcPr>
            <w:tcW w:w="576" w:type="pct"/>
            <w:shd w:val="clear" w:color="auto" w:fill="auto"/>
          </w:tcPr>
          <w:p w14:paraId="76681347" w14:textId="77777777" w:rsidR="00991CD7" w:rsidRPr="001164DE" w:rsidRDefault="00991CD7" w:rsidP="002B7031">
            <w:pPr>
              <w:spacing w:after="0" w:line="312" w:lineRule="auto"/>
              <w:jc w:val="center"/>
              <w:rPr>
                <w:rFonts w:ascii="Times New Roman" w:hAnsi="Times New Roman" w:cs="Times New Roman"/>
                <w:sz w:val="28"/>
                <w:szCs w:val="28"/>
              </w:rPr>
            </w:pPr>
            <w:r w:rsidRPr="001164DE">
              <w:rPr>
                <w:rFonts w:ascii="Times New Roman" w:hAnsi="Times New Roman" w:cs="Times New Roman"/>
                <w:sz w:val="28"/>
                <w:szCs w:val="28"/>
              </w:rPr>
              <w:t>3</w:t>
            </w:r>
          </w:p>
        </w:tc>
        <w:tc>
          <w:tcPr>
            <w:tcW w:w="1395" w:type="pct"/>
            <w:shd w:val="clear" w:color="auto" w:fill="auto"/>
          </w:tcPr>
          <w:p w14:paraId="11B892A4" w14:textId="77777777" w:rsidR="00991CD7" w:rsidRPr="001164DE" w:rsidRDefault="00991CD7"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NSD (Người quản trị hệ thống)</w:t>
            </w:r>
          </w:p>
        </w:tc>
        <w:tc>
          <w:tcPr>
            <w:tcW w:w="3029" w:type="pct"/>
            <w:shd w:val="clear" w:color="auto" w:fill="auto"/>
          </w:tcPr>
          <w:p w14:paraId="70DE5D31" w14:textId="77777777" w:rsidR="00991CD7" w:rsidRPr="001164DE" w:rsidRDefault="00991CD7"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Xác nhận yêu cầu xóa banner</w:t>
            </w:r>
          </w:p>
        </w:tc>
      </w:tr>
      <w:tr w:rsidR="00991CD7" w:rsidRPr="001164DE" w14:paraId="7ACBEBA2" w14:textId="77777777" w:rsidTr="0043524D">
        <w:trPr>
          <w:trHeight w:val="510"/>
        </w:trPr>
        <w:tc>
          <w:tcPr>
            <w:tcW w:w="576" w:type="pct"/>
            <w:shd w:val="clear" w:color="auto" w:fill="auto"/>
          </w:tcPr>
          <w:p w14:paraId="1E3A8928" w14:textId="77777777" w:rsidR="00991CD7" w:rsidRPr="001164DE" w:rsidRDefault="00991CD7" w:rsidP="002B7031">
            <w:pPr>
              <w:spacing w:after="0" w:line="312" w:lineRule="auto"/>
              <w:jc w:val="center"/>
              <w:rPr>
                <w:rFonts w:ascii="Times New Roman" w:hAnsi="Times New Roman" w:cs="Times New Roman"/>
                <w:sz w:val="28"/>
                <w:szCs w:val="28"/>
              </w:rPr>
            </w:pPr>
            <w:r w:rsidRPr="001164DE">
              <w:rPr>
                <w:rFonts w:ascii="Times New Roman" w:hAnsi="Times New Roman" w:cs="Times New Roman"/>
                <w:sz w:val="28"/>
                <w:szCs w:val="28"/>
              </w:rPr>
              <w:t>4</w:t>
            </w:r>
          </w:p>
        </w:tc>
        <w:tc>
          <w:tcPr>
            <w:tcW w:w="1395" w:type="pct"/>
            <w:shd w:val="clear" w:color="auto" w:fill="auto"/>
          </w:tcPr>
          <w:p w14:paraId="46AC81B9" w14:textId="77777777" w:rsidR="00991CD7" w:rsidRPr="001164DE" w:rsidRDefault="00991CD7"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Hệ thống</w:t>
            </w:r>
          </w:p>
        </w:tc>
        <w:tc>
          <w:tcPr>
            <w:tcW w:w="3029" w:type="pct"/>
            <w:shd w:val="clear" w:color="auto" w:fill="auto"/>
          </w:tcPr>
          <w:p w14:paraId="62F966E7" w14:textId="702C89FB" w:rsidR="00991CD7" w:rsidRPr="001164DE" w:rsidRDefault="00991CD7"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Xóa banner</w:t>
            </w:r>
            <w:r w:rsidR="004E3EA6" w:rsidRPr="001164DE">
              <w:rPr>
                <w:rFonts w:ascii="Times New Roman" w:hAnsi="Times New Roman" w:cs="Times New Roman"/>
                <w:sz w:val="28"/>
                <w:szCs w:val="28"/>
              </w:rPr>
              <w:t xml:space="preserve"> trong CSDL của WCM</w:t>
            </w:r>
            <w:r w:rsidRPr="001164DE">
              <w:rPr>
                <w:rFonts w:ascii="Times New Roman" w:hAnsi="Times New Roman" w:cs="Times New Roman"/>
                <w:sz w:val="28"/>
                <w:szCs w:val="28"/>
              </w:rPr>
              <w:t xml:space="preserve"> và hiển thị thông báo xóa banner thành công</w:t>
            </w:r>
          </w:p>
          <w:p w14:paraId="14ED9DD0" w14:textId="77777777" w:rsidR="00991CD7" w:rsidRPr="001164DE" w:rsidRDefault="00991CD7"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lastRenderedPageBreak/>
              <w:t>Ở bước 3 nếu người sử dụng chọn Hủy yêu cầu, hệ thống đóng pop-up xác nhận yêu cầu xóa chuyên mục trên menu</w:t>
            </w:r>
          </w:p>
        </w:tc>
      </w:tr>
    </w:tbl>
    <w:p w14:paraId="7C1B9318" w14:textId="7CDF88E5" w:rsidR="003E5211" w:rsidRPr="001164DE" w:rsidRDefault="004E3EA6" w:rsidP="0055188C">
      <w:pPr>
        <w:pStyle w:val="Heading3"/>
      </w:pPr>
      <w:bookmarkStart w:id="119" w:name="_Toc56522260"/>
      <w:r w:rsidRPr="001164DE">
        <w:lastRenderedPageBreak/>
        <w:t xml:space="preserve"> </w:t>
      </w:r>
      <w:bookmarkStart w:id="120" w:name="_Toc70073956"/>
      <w:r w:rsidR="003E5211" w:rsidRPr="001164DE">
        <w:t>(A1.5.2) Quản lý giao diện hiển thị</w:t>
      </w:r>
      <w:bookmarkEnd w:id="119"/>
      <w:bookmarkEnd w:id="120"/>
      <w:r w:rsidR="003E5211" w:rsidRPr="001164DE" w:rsidDel="007C1C8A">
        <w:t xml:space="preserve"> </w:t>
      </w:r>
    </w:p>
    <w:p w14:paraId="48E6F9A0" w14:textId="77777777" w:rsidR="009D7060" w:rsidRPr="001164DE" w:rsidRDefault="009D7060" w:rsidP="0090566F">
      <w:pPr>
        <w:pStyle w:val="Heading4"/>
      </w:pPr>
      <w:r w:rsidRPr="001164DE">
        <w:t>Văn bản nghiệp vụ áp dụng</w:t>
      </w:r>
    </w:p>
    <w:p w14:paraId="60035D58" w14:textId="2C9BE10D" w:rsidR="009D7060" w:rsidRPr="001164DE" w:rsidRDefault="009D7060" w:rsidP="002B7031">
      <w:pPr>
        <w:pStyle w:val="Style2"/>
        <w:spacing w:line="312" w:lineRule="auto"/>
      </w:pPr>
      <w:r w:rsidRPr="001164DE">
        <w:t xml:space="preserve">Tài liệu phân tích yêu </w:t>
      </w:r>
      <w:r w:rsidR="00A925E3" w:rsidRPr="001164DE">
        <w:t xml:space="preserve">cầu nghiệp vụ </w:t>
      </w:r>
    </w:p>
    <w:p w14:paraId="7C20DA39" w14:textId="77777777" w:rsidR="009D7060" w:rsidRPr="001164DE" w:rsidRDefault="009D7060" w:rsidP="0090566F">
      <w:pPr>
        <w:pStyle w:val="Heading4"/>
      </w:pPr>
      <w:r w:rsidRPr="001164DE">
        <w:t>Mô tả yêu cầu</w:t>
      </w:r>
    </w:p>
    <w:p w14:paraId="1360B412" w14:textId="77777777" w:rsidR="00826DB1" w:rsidRPr="001164DE" w:rsidRDefault="00826DB1" w:rsidP="002B7031">
      <w:pPr>
        <w:pStyle w:val="Style2"/>
        <w:spacing w:line="312" w:lineRule="auto"/>
      </w:pPr>
      <w:r w:rsidRPr="001164DE">
        <w:t>Người quản trị hệ thống có thể nhập tệp tin dữ liệu tin bài, bài viết theo cấu trúc định dạng chuẩn theo quy định.</w:t>
      </w:r>
    </w:p>
    <w:p w14:paraId="7FE8D7A6" w14:textId="77777777" w:rsidR="00826DB1" w:rsidRPr="001164DE" w:rsidRDefault="00826DB1" w:rsidP="002B7031">
      <w:pPr>
        <w:pStyle w:val="Style2"/>
        <w:spacing w:line="312" w:lineRule="auto"/>
      </w:pPr>
      <w:r w:rsidRPr="001164DE">
        <w:t>Hệ thống kiểm tra định dạng dữ liệu nhập vào. Trường hợp, không hợp lệ hệ thống hiển thị cảnh báo. Trường hợp, hợp lệ, hệ thống cho phép lưu tệp tin và cho phép thực hiện chuyển đổi dữ liệu.</w:t>
      </w:r>
    </w:p>
    <w:p w14:paraId="22A5F597" w14:textId="77777777" w:rsidR="00826DB1" w:rsidRPr="001164DE" w:rsidRDefault="00826DB1" w:rsidP="002B7031">
      <w:pPr>
        <w:pStyle w:val="Style2"/>
        <w:spacing w:line="312" w:lineRule="auto"/>
      </w:pPr>
      <w:r w:rsidRPr="001164DE">
        <w:t xml:space="preserve">Người quản trị có thể tra cứu kết quả chuyển đổi dữ liệu. </w:t>
      </w:r>
    </w:p>
    <w:p w14:paraId="53CB661D" w14:textId="77777777" w:rsidR="00826DB1" w:rsidRPr="001164DE" w:rsidRDefault="00826DB1" w:rsidP="002B7031">
      <w:pPr>
        <w:pStyle w:val="Style2"/>
        <w:spacing w:line="312" w:lineRule="auto"/>
      </w:pPr>
      <w:r w:rsidRPr="001164DE">
        <w:t>Hệ thống hiển thông báo sau khi hệ thống thực hiện xong.</w:t>
      </w:r>
    </w:p>
    <w:p w14:paraId="0F81F520" w14:textId="77777777" w:rsidR="009D7060" w:rsidRPr="001164DE" w:rsidRDefault="009D7060" w:rsidP="0090566F">
      <w:pPr>
        <w:pStyle w:val="Heading4"/>
      </w:pPr>
      <w:r w:rsidRPr="001164DE">
        <w:t>Thiết kế giao diện</w:t>
      </w:r>
    </w:p>
    <w:p w14:paraId="07A57BAF" w14:textId="77777777" w:rsidR="00991CD7" w:rsidRPr="001164DE" w:rsidRDefault="00991CD7" w:rsidP="002B7031">
      <w:pPr>
        <w:pStyle w:val="ListParagraph"/>
        <w:spacing w:line="312" w:lineRule="auto"/>
      </w:pPr>
      <w:r w:rsidRPr="001164DE">
        <w:rPr>
          <w:lang w:val="en-US"/>
        </w:rPr>
        <w:t>Chuyển đổi dữ liệu tin bài/ Tra cứu kết quả chuyển đổi tin bài</w:t>
      </w:r>
    </w:p>
    <w:p w14:paraId="72869EBF" w14:textId="77777777" w:rsidR="00991CD7" w:rsidRPr="001164DE" w:rsidRDefault="00991CD7" w:rsidP="002B7031">
      <w:pPr>
        <w:pStyle w:val="ListParagraph"/>
        <w:keepNext/>
        <w:numPr>
          <w:ilvl w:val="0"/>
          <w:numId w:val="0"/>
        </w:numPr>
        <w:spacing w:line="312" w:lineRule="auto"/>
      </w:pPr>
      <w:r w:rsidRPr="001164DE">
        <w:rPr>
          <w:noProof/>
          <w:lang w:val="en-US" w:eastAsia="en-US"/>
        </w:rPr>
        <w:drawing>
          <wp:inline distT="0" distB="0" distL="0" distR="0" wp14:anchorId="5C599944" wp14:editId="3E8F6108">
            <wp:extent cx="5753100" cy="2628265"/>
            <wp:effectExtent l="19050" t="19050" r="19050" b="196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53100" cy="2628265"/>
                    </a:xfrm>
                    <a:prstGeom prst="rect">
                      <a:avLst/>
                    </a:prstGeom>
                    <a:ln>
                      <a:solidFill>
                        <a:schemeClr val="tx1"/>
                      </a:solidFill>
                    </a:ln>
                  </pic:spPr>
                </pic:pic>
              </a:graphicData>
            </a:graphic>
          </wp:inline>
        </w:drawing>
      </w:r>
    </w:p>
    <w:p w14:paraId="3184EBBD" w14:textId="08037E97" w:rsidR="00991CD7" w:rsidRPr="001164DE" w:rsidRDefault="00991CD7" w:rsidP="002B7031">
      <w:pPr>
        <w:pStyle w:val="Caption"/>
        <w:spacing w:after="0" w:line="312" w:lineRule="auto"/>
        <w:rPr>
          <w:sz w:val="28"/>
          <w:szCs w:val="28"/>
        </w:rPr>
      </w:pPr>
      <w:r w:rsidRPr="001164DE">
        <w:rPr>
          <w:sz w:val="28"/>
          <w:szCs w:val="28"/>
        </w:rPr>
        <w:t xml:space="preserve">Giao diện </w:t>
      </w:r>
      <w:r w:rsidRPr="001164DE">
        <w:rPr>
          <w:sz w:val="28"/>
          <w:szCs w:val="28"/>
        </w:rPr>
        <w:fldChar w:fldCharType="begin"/>
      </w:r>
      <w:r w:rsidRPr="001164DE">
        <w:rPr>
          <w:sz w:val="28"/>
          <w:szCs w:val="28"/>
        </w:rPr>
        <w:instrText xml:space="preserve"> SEQ Giao_diện \* ARABIC </w:instrText>
      </w:r>
      <w:r w:rsidRPr="001164DE">
        <w:rPr>
          <w:sz w:val="28"/>
          <w:szCs w:val="28"/>
        </w:rPr>
        <w:fldChar w:fldCharType="separate"/>
      </w:r>
      <w:r w:rsidR="0045178B">
        <w:rPr>
          <w:noProof/>
          <w:sz w:val="28"/>
          <w:szCs w:val="28"/>
        </w:rPr>
        <w:t>48</w:t>
      </w:r>
      <w:r w:rsidRPr="001164DE">
        <w:rPr>
          <w:noProof/>
          <w:sz w:val="28"/>
          <w:szCs w:val="28"/>
        </w:rPr>
        <w:fldChar w:fldCharType="end"/>
      </w:r>
      <w:r w:rsidRPr="001164DE">
        <w:rPr>
          <w:sz w:val="28"/>
          <w:szCs w:val="28"/>
        </w:rPr>
        <w:t>: Chuyển đổi dữ liệu tin bài</w:t>
      </w:r>
    </w:p>
    <w:p w14:paraId="3E1CD4B9" w14:textId="77777777" w:rsidR="001A171C" w:rsidRPr="001164DE" w:rsidRDefault="001A171C">
      <w:pPr>
        <w:rPr>
          <w:rFonts w:ascii="Times New Roman" w:eastAsia="Calibri" w:hAnsi="Times New Roman" w:cs="Times New Roman"/>
          <w:sz w:val="28"/>
          <w:szCs w:val="28"/>
        </w:rPr>
      </w:pPr>
      <w:r w:rsidRPr="001164DE">
        <w:rPr>
          <w:rFonts w:ascii="Times New Roman" w:hAnsi="Times New Roman" w:cs="Times New Roman"/>
          <w:sz w:val="28"/>
          <w:szCs w:val="28"/>
        </w:rPr>
        <w:br w:type="page"/>
      </w:r>
    </w:p>
    <w:p w14:paraId="5354904B" w14:textId="1296CC00" w:rsidR="00991CD7" w:rsidRPr="001164DE" w:rsidRDefault="00991CD7" w:rsidP="002B7031">
      <w:pPr>
        <w:pStyle w:val="Style2"/>
        <w:spacing w:line="312" w:lineRule="auto"/>
      </w:pPr>
      <w:r w:rsidRPr="001164DE">
        <w:lastRenderedPageBreak/>
        <w:t>Thiết kế trường dữ liệu</w:t>
      </w:r>
    </w:p>
    <w:tbl>
      <w:tblPr>
        <w:tblStyle w:val="TableGrid"/>
        <w:tblW w:w="0" w:type="auto"/>
        <w:tblInd w:w="85" w:type="dxa"/>
        <w:tblLook w:val="04A0" w:firstRow="1" w:lastRow="0" w:firstColumn="1" w:lastColumn="0" w:noHBand="0" w:noVBand="1"/>
      </w:tblPr>
      <w:tblGrid>
        <w:gridCol w:w="747"/>
        <w:gridCol w:w="1719"/>
        <w:gridCol w:w="2160"/>
        <w:gridCol w:w="857"/>
        <w:gridCol w:w="963"/>
        <w:gridCol w:w="2530"/>
      </w:tblGrid>
      <w:tr w:rsidR="00991CD7" w:rsidRPr="001164DE" w14:paraId="51783181" w14:textId="77777777" w:rsidTr="0043524D">
        <w:trPr>
          <w:tblHeader/>
        </w:trPr>
        <w:tc>
          <w:tcPr>
            <w:tcW w:w="747" w:type="dxa"/>
            <w:shd w:val="clear" w:color="auto" w:fill="E7E6E6" w:themeFill="background2"/>
          </w:tcPr>
          <w:p w14:paraId="6E3076E4" w14:textId="77777777" w:rsidR="00991CD7" w:rsidRPr="001164DE" w:rsidRDefault="00991CD7" w:rsidP="002B7031">
            <w:pPr>
              <w:spacing w:line="312" w:lineRule="auto"/>
              <w:jc w:val="center"/>
              <w:rPr>
                <w:rFonts w:ascii="Times New Roman" w:hAnsi="Times New Roman"/>
                <w:b/>
                <w:sz w:val="28"/>
                <w:szCs w:val="28"/>
              </w:rPr>
            </w:pPr>
            <w:r w:rsidRPr="001164DE">
              <w:rPr>
                <w:rFonts w:ascii="Times New Roman" w:hAnsi="Times New Roman"/>
                <w:b/>
                <w:sz w:val="28"/>
                <w:szCs w:val="28"/>
              </w:rPr>
              <w:t>STT</w:t>
            </w:r>
          </w:p>
        </w:tc>
        <w:tc>
          <w:tcPr>
            <w:tcW w:w="1773" w:type="dxa"/>
            <w:shd w:val="clear" w:color="auto" w:fill="E7E6E6" w:themeFill="background2"/>
          </w:tcPr>
          <w:p w14:paraId="544E0D60" w14:textId="77777777" w:rsidR="00991CD7" w:rsidRPr="001164DE" w:rsidRDefault="00991CD7"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Thông tin</w:t>
            </w:r>
          </w:p>
        </w:tc>
        <w:tc>
          <w:tcPr>
            <w:tcW w:w="2259" w:type="dxa"/>
            <w:shd w:val="clear" w:color="auto" w:fill="E7E6E6" w:themeFill="background2"/>
          </w:tcPr>
          <w:p w14:paraId="51640227" w14:textId="77777777" w:rsidR="00991CD7" w:rsidRPr="001164DE" w:rsidRDefault="00991CD7"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Kiểu dữ liệu</w:t>
            </w:r>
          </w:p>
        </w:tc>
        <w:tc>
          <w:tcPr>
            <w:tcW w:w="862" w:type="dxa"/>
            <w:shd w:val="clear" w:color="auto" w:fill="E7E6E6" w:themeFill="background2"/>
          </w:tcPr>
          <w:p w14:paraId="04B369B0" w14:textId="77777777" w:rsidR="00991CD7" w:rsidRPr="001164DE" w:rsidRDefault="00991CD7"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Bắt buộc</w:t>
            </w:r>
          </w:p>
        </w:tc>
        <w:tc>
          <w:tcPr>
            <w:tcW w:w="979" w:type="dxa"/>
            <w:shd w:val="clear" w:color="auto" w:fill="E7E6E6" w:themeFill="background2"/>
          </w:tcPr>
          <w:p w14:paraId="71EA3E68" w14:textId="77777777" w:rsidR="00991CD7" w:rsidRPr="001164DE" w:rsidRDefault="00991CD7"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Mặc định</w:t>
            </w:r>
          </w:p>
        </w:tc>
        <w:tc>
          <w:tcPr>
            <w:tcW w:w="2645" w:type="dxa"/>
            <w:shd w:val="clear" w:color="auto" w:fill="E7E6E6" w:themeFill="background2"/>
          </w:tcPr>
          <w:p w14:paraId="426901D5" w14:textId="77777777" w:rsidR="00991CD7" w:rsidRPr="001164DE" w:rsidRDefault="000F75C5"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 xml:space="preserve">Ràng </w:t>
            </w:r>
            <w:r w:rsidRPr="001164DE">
              <w:rPr>
                <w:rFonts w:ascii="Times New Roman" w:hAnsi="Times New Roman"/>
                <w:b/>
                <w:sz w:val="28"/>
                <w:szCs w:val="28"/>
              </w:rPr>
              <w:t>buộc</w:t>
            </w:r>
          </w:p>
        </w:tc>
      </w:tr>
      <w:tr w:rsidR="00991CD7" w:rsidRPr="001164DE" w14:paraId="1EF6A867" w14:textId="77777777" w:rsidTr="0043524D">
        <w:tc>
          <w:tcPr>
            <w:tcW w:w="747" w:type="dxa"/>
            <w:shd w:val="clear" w:color="auto" w:fill="FFFFFF" w:themeFill="background1"/>
          </w:tcPr>
          <w:p w14:paraId="0B0FF5A3" w14:textId="77777777" w:rsidR="00991CD7" w:rsidRPr="001164DE" w:rsidRDefault="00991CD7" w:rsidP="002B7031">
            <w:pPr>
              <w:spacing w:line="312" w:lineRule="auto"/>
              <w:jc w:val="center"/>
              <w:rPr>
                <w:rFonts w:ascii="Times New Roman" w:hAnsi="Times New Roman"/>
                <w:sz w:val="28"/>
                <w:szCs w:val="28"/>
              </w:rPr>
            </w:pPr>
            <w:r w:rsidRPr="001164DE">
              <w:rPr>
                <w:rFonts w:ascii="Times New Roman" w:hAnsi="Times New Roman"/>
                <w:sz w:val="28"/>
                <w:szCs w:val="28"/>
              </w:rPr>
              <w:t>1</w:t>
            </w:r>
          </w:p>
        </w:tc>
        <w:tc>
          <w:tcPr>
            <w:tcW w:w="1773" w:type="dxa"/>
            <w:shd w:val="clear" w:color="auto" w:fill="FFFFFF" w:themeFill="background1"/>
          </w:tcPr>
          <w:p w14:paraId="7E4F2489" w14:textId="4E99B7AC" w:rsidR="00991CD7" w:rsidRPr="001164DE" w:rsidRDefault="00991CD7" w:rsidP="002B7031">
            <w:pPr>
              <w:spacing w:line="312" w:lineRule="auto"/>
              <w:rPr>
                <w:rFonts w:ascii="Times New Roman" w:hAnsi="Times New Roman"/>
                <w:sz w:val="28"/>
                <w:szCs w:val="28"/>
              </w:rPr>
            </w:pPr>
            <w:r w:rsidRPr="001164DE">
              <w:rPr>
                <w:rFonts w:ascii="Times New Roman" w:hAnsi="Times New Roman"/>
                <w:sz w:val="28"/>
                <w:szCs w:val="28"/>
              </w:rPr>
              <w:t>Địa chỉ liên kết</w:t>
            </w:r>
            <w:r w:rsidR="0050223D" w:rsidRPr="001164DE">
              <w:rPr>
                <w:rFonts w:ascii="Times New Roman" w:hAnsi="Times New Roman"/>
                <w:sz w:val="28"/>
                <w:szCs w:val="28"/>
              </w:rPr>
              <w:t xml:space="preserve"> tin bài</w:t>
            </w:r>
          </w:p>
        </w:tc>
        <w:tc>
          <w:tcPr>
            <w:tcW w:w="2259" w:type="dxa"/>
            <w:shd w:val="clear" w:color="auto" w:fill="FFFFFF" w:themeFill="background1"/>
          </w:tcPr>
          <w:p w14:paraId="3D39900F" w14:textId="77777777" w:rsidR="00991CD7" w:rsidRPr="001164DE" w:rsidRDefault="00991CD7" w:rsidP="002B7031">
            <w:pPr>
              <w:spacing w:line="312" w:lineRule="auto"/>
              <w:rPr>
                <w:rFonts w:ascii="Times New Roman" w:hAnsi="Times New Roman"/>
                <w:sz w:val="28"/>
                <w:szCs w:val="28"/>
              </w:rPr>
            </w:pPr>
            <w:r w:rsidRPr="001164DE">
              <w:rPr>
                <w:rFonts w:ascii="Times New Roman" w:hAnsi="Times New Roman"/>
                <w:sz w:val="28"/>
                <w:szCs w:val="28"/>
              </w:rPr>
              <w:t xml:space="preserve">Chuỗi ký tự </w:t>
            </w:r>
          </w:p>
          <w:p w14:paraId="645865B1" w14:textId="77777777" w:rsidR="00991CD7" w:rsidRPr="001164DE" w:rsidRDefault="00991CD7" w:rsidP="002B7031">
            <w:pPr>
              <w:spacing w:line="312" w:lineRule="auto"/>
              <w:rPr>
                <w:rFonts w:ascii="Times New Roman" w:hAnsi="Times New Roman"/>
                <w:sz w:val="28"/>
                <w:szCs w:val="28"/>
              </w:rPr>
            </w:pPr>
            <w:r w:rsidRPr="001164DE">
              <w:rPr>
                <w:rFonts w:ascii="Times New Roman" w:hAnsi="Times New Roman"/>
                <w:sz w:val="28"/>
                <w:szCs w:val="28"/>
              </w:rPr>
              <w:t>(250)</w:t>
            </w:r>
          </w:p>
        </w:tc>
        <w:tc>
          <w:tcPr>
            <w:tcW w:w="862" w:type="dxa"/>
            <w:shd w:val="clear" w:color="auto" w:fill="FFFFFF" w:themeFill="background1"/>
          </w:tcPr>
          <w:p w14:paraId="2E4213C4" w14:textId="77777777" w:rsidR="00991CD7" w:rsidRPr="001164DE" w:rsidRDefault="00991CD7" w:rsidP="002B7031">
            <w:pPr>
              <w:spacing w:line="312" w:lineRule="auto"/>
              <w:jc w:val="center"/>
              <w:rPr>
                <w:rFonts w:ascii="Times New Roman" w:hAnsi="Times New Roman"/>
                <w:sz w:val="28"/>
                <w:szCs w:val="28"/>
              </w:rPr>
            </w:pPr>
            <w:r w:rsidRPr="001164DE">
              <w:rPr>
                <w:rFonts w:ascii="Times New Roman" w:hAnsi="Times New Roman"/>
                <w:sz w:val="28"/>
                <w:szCs w:val="28"/>
              </w:rPr>
              <w:t>Có</w:t>
            </w:r>
          </w:p>
        </w:tc>
        <w:tc>
          <w:tcPr>
            <w:tcW w:w="979" w:type="dxa"/>
            <w:shd w:val="clear" w:color="auto" w:fill="FFFFFF" w:themeFill="background1"/>
          </w:tcPr>
          <w:p w14:paraId="37FCFF39" w14:textId="77777777" w:rsidR="00991CD7" w:rsidRPr="001164DE" w:rsidRDefault="00991CD7" w:rsidP="002B7031">
            <w:pPr>
              <w:spacing w:line="312" w:lineRule="auto"/>
              <w:jc w:val="center"/>
              <w:rPr>
                <w:rFonts w:ascii="Times New Roman" w:hAnsi="Times New Roman"/>
                <w:sz w:val="28"/>
                <w:szCs w:val="28"/>
                <w:lang w:val="vi-VN"/>
              </w:rPr>
            </w:pPr>
          </w:p>
        </w:tc>
        <w:tc>
          <w:tcPr>
            <w:tcW w:w="2645" w:type="dxa"/>
            <w:shd w:val="clear" w:color="auto" w:fill="FFFFFF" w:themeFill="background1"/>
          </w:tcPr>
          <w:p w14:paraId="7FD8104F" w14:textId="77777777" w:rsidR="00991CD7" w:rsidRPr="001164DE" w:rsidRDefault="00991CD7" w:rsidP="002B7031">
            <w:pPr>
              <w:spacing w:line="312" w:lineRule="auto"/>
              <w:rPr>
                <w:rFonts w:ascii="Times New Roman" w:hAnsi="Times New Roman"/>
                <w:sz w:val="28"/>
                <w:szCs w:val="28"/>
              </w:rPr>
            </w:pPr>
            <w:r w:rsidRPr="001164DE">
              <w:rPr>
                <w:rFonts w:ascii="Times New Roman" w:hAnsi="Times New Roman"/>
                <w:sz w:val="28"/>
                <w:szCs w:val="28"/>
              </w:rPr>
              <w:t>Cho phép NSD điền địa chỉ liên kết tin bài cần chuyển đổi</w:t>
            </w:r>
          </w:p>
        </w:tc>
      </w:tr>
      <w:tr w:rsidR="00991CD7" w:rsidRPr="001164DE" w14:paraId="59BD18B5" w14:textId="77777777" w:rsidTr="0043524D">
        <w:tc>
          <w:tcPr>
            <w:tcW w:w="747" w:type="dxa"/>
            <w:shd w:val="clear" w:color="auto" w:fill="FFFFFF" w:themeFill="background1"/>
          </w:tcPr>
          <w:p w14:paraId="77A73B13" w14:textId="77777777" w:rsidR="00991CD7" w:rsidRPr="001164DE" w:rsidRDefault="00991CD7" w:rsidP="002B7031">
            <w:pPr>
              <w:spacing w:line="312" w:lineRule="auto"/>
              <w:jc w:val="center"/>
              <w:rPr>
                <w:rFonts w:ascii="Times New Roman" w:hAnsi="Times New Roman"/>
                <w:sz w:val="28"/>
                <w:szCs w:val="28"/>
              </w:rPr>
            </w:pPr>
            <w:r w:rsidRPr="001164DE">
              <w:rPr>
                <w:rFonts w:ascii="Times New Roman" w:hAnsi="Times New Roman"/>
                <w:sz w:val="28"/>
                <w:szCs w:val="28"/>
              </w:rPr>
              <w:t>2</w:t>
            </w:r>
          </w:p>
        </w:tc>
        <w:tc>
          <w:tcPr>
            <w:tcW w:w="1773" w:type="dxa"/>
            <w:shd w:val="clear" w:color="auto" w:fill="FFFFFF" w:themeFill="background1"/>
          </w:tcPr>
          <w:p w14:paraId="659248ED" w14:textId="77777777" w:rsidR="00991CD7" w:rsidRPr="001164DE" w:rsidRDefault="00991CD7" w:rsidP="002B7031">
            <w:pPr>
              <w:spacing w:line="312" w:lineRule="auto"/>
              <w:rPr>
                <w:rFonts w:ascii="Times New Roman" w:hAnsi="Times New Roman"/>
                <w:sz w:val="28"/>
                <w:szCs w:val="28"/>
              </w:rPr>
            </w:pPr>
            <w:r w:rsidRPr="001164DE">
              <w:rPr>
                <w:rFonts w:ascii="Times New Roman" w:hAnsi="Times New Roman"/>
                <w:sz w:val="28"/>
                <w:szCs w:val="28"/>
              </w:rPr>
              <w:t>Chọn chuyên mục</w:t>
            </w:r>
          </w:p>
        </w:tc>
        <w:tc>
          <w:tcPr>
            <w:tcW w:w="2259" w:type="dxa"/>
            <w:shd w:val="clear" w:color="auto" w:fill="FFFFFF" w:themeFill="background1"/>
          </w:tcPr>
          <w:p w14:paraId="3804A435" w14:textId="77777777" w:rsidR="00991CD7" w:rsidRPr="001164DE" w:rsidRDefault="00991CD7" w:rsidP="002B7031">
            <w:pPr>
              <w:spacing w:line="312" w:lineRule="auto"/>
              <w:rPr>
                <w:rFonts w:ascii="Times New Roman" w:hAnsi="Times New Roman"/>
                <w:sz w:val="28"/>
                <w:szCs w:val="28"/>
              </w:rPr>
            </w:pPr>
          </w:p>
        </w:tc>
        <w:tc>
          <w:tcPr>
            <w:tcW w:w="862" w:type="dxa"/>
            <w:shd w:val="clear" w:color="auto" w:fill="FFFFFF" w:themeFill="background1"/>
          </w:tcPr>
          <w:p w14:paraId="251C659D" w14:textId="77777777" w:rsidR="00991CD7" w:rsidRPr="001164DE" w:rsidRDefault="00991CD7" w:rsidP="002B7031">
            <w:pPr>
              <w:spacing w:line="312" w:lineRule="auto"/>
              <w:jc w:val="center"/>
              <w:rPr>
                <w:rFonts w:ascii="Times New Roman" w:hAnsi="Times New Roman"/>
                <w:sz w:val="28"/>
                <w:szCs w:val="28"/>
              </w:rPr>
            </w:pPr>
            <w:r w:rsidRPr="001164DE">
              <w:rPr>
                <w:rFonts w:ascii="Times New Roman" w:hAnsi="Times New Roman"/>
                <w:sz w:val="28"/>
                <w:szCs w:val="28"/>
              </w:rPr>
              <w:t>Có</w:t>
            </w:r>
          </w:p>
        </w:tc>
        <w:tc>
          <w:tcPr>
            <w:tcW w:w="979" w:type="dxa"/>
            <w:shd w:val="clear" w:color="auto" w:fill="FFFFFF" w:themeFill="background1"/>
          </w:tcPr>
          <w:p w14:paraId="4D730224" w14:textId="77777777" w:rsidR="00991CD7" w:rsidRPr="001164DE" w:rsidRDefault="00991CD7" w:rsidP="002B7031">
            <w:pPr>
              <w:spacing w:line="312" w:lineRule="auto"/>
              <w:rPr>
                <w:rFonts w:ascii="Times New Roman" w:hAnsi="Times New Roman"/>
                <w:sz w:val="28"/>
                <w:szCs w:val="28"/>
              </w:rPr>
            </w:pPr>
          </w:p>
        </w:tc>
        <w:tc>
          <w:tcPr>
            <w:tcW w:w="2645" w:type="dxa"/>
            <w:shd w:val="clear" w:color="auto" w:fill="FFFFFF" w:themeFill="background1"/>
          </w:tcPr>
          <w:p w14:paraId="5025EB34" w14:textId="77777777" w:rsidR="00991CD7" w:rsidRPr="001164DE" w:rsidRDefault="00991CD7" w:rsidP="002B7031">
            <w:pPr>
              <w:spacing w:line="312" w:lineRule="auto"/>
              <w:rPr>
                <w:rFonts w:ascii="Times New Roman" w:hAnsi="Times New Roman"/>
                <w:sz w:val="28"/>
                <w:szCs w:val="28"/>
              </w:rPr>
            </w:pPr>
            <w:r w:rsidRPr="001164DE">
              <w:rPr>
                <w:rFonts w:ascii="Times New Roman" w:hAnsi="Times New Roman"/>
                <w:sz w:val="28"/>
                <w:szCs w:val="28"/>
              </w:rPr>
              <w:t>Cho phép lựa chọn chuyên mục để lưu tin bài cần chuyển đổi</w:t>
            </w:r>
          </w:p>
        </w:tc>
      </w:tr>
      <w:tr w:rsidR="00991CD7" w:rsidRPr="001164DE" w14:paraId="6FB11C4A" w14:textId="77777777" w:rsidTr="0043524D">
        <w:tc>
          <w:tcPr>
            <w:tcW w:w="747" w:type="dxa"/>
            <w:shd w:val="clear" w:color="auto" w:fill="FFFFFF" w:themeFill="background1"/>
          </w:tcPr>
          <w:p w14:paraId="4669CA65" w14:textId="77777777" w:rsidR="00991CD7" w:rsidRPr="001164DE" w:rsidRDefault="00991CD7" w:rsidP="002B7031">
            <w:pPr>
              <w:spacing w:line="312" w:lineRule="auto"/>
              <w:jc w:val="center"/>
              <w:rPr>
                <w:rFonts w:ascii="Times New Roman" w:hAnsi="Times New Roman"/>
                <w:sz w:val="28"/>
                <w:szCs w:val="28"/>
              </w:rPr>
            </w:pPr>
            <w:r w:rsidRPr="001164DE">
              <w:rPr>
                <w:rFonts w:ascii="Times New Roman" w:hAnsi="Times New Roman"/>
                <w:sz w:val="28"/>
                <w:szCs w:val="28"/>
              </w:rPr>
              <w:t>3</w:t>
            </w:r>
          </w:p>
        </w:tc>
        <w:tc>
          <w:tcPr>
            <w:tcW w:w="1773" w:type="dxa"/>
            <w:shd w:val="clear" w:color="auto" w:fill="FFFFFF" w:themeFill="background1"/>
          </w:tcPr>
          <w:p w14:paraId="63865B15" w14:textId="77777777" w:rsidR="00991CD7" w:rsidRPr="001164DE" w:rsidRDefault="00991CD7" w:rsidP="002B7031">
            <w:pPr>
              <w:spacing w:line="312" w:lineRule="auto"/>
              <w:rPr>
                <w:rFonts w:ascii="Times New Roman" w:hAnsi="Times New Roman"/>
                <w:sz w:val="28"/>
                <w:szCs w:val="28"/>
              </w:rPr>
            </w:pPr>
            <w:r w:rsidRPr="001164DE">
              <w:rPr>
                <w:rFonts w:ascii="Times New Roman" w:hAnsi="Times New Roman"/>
                <w:sz w:val="28"/>
                <w:szCs w:val="28"/>
              </w:rPr>
              <w:t>Trang web</w:t>
            </w:r>
          </w:p>
        </w:tc>
        <w:tc>
          <w:tcPr>
            <w:tcW w:w="2259" w:type="dxa"/>
            <w:shd w:val="clear" w:color="auto" w:fill="FFFFFF" w:themeFill="background1"/>
          </w:tcPr>
          <w:p w14:paraId="34611F07" w14:textId="77777777" w:rsidR="00991CD7" w:rsidRPr="001164DE" w:rsidRDefault="00991CD7" w:rsidP="002B7031">
            <w:pPr>
              <w:spacing w:line="312" w:lineRule="auto"/>
              <w:rPr>
                <w:rFonts w:ascii="Times New Roman" w:hAnsi="Times New Roman"/>
                <w:sz w:val="28"/>
                <w:szCs w:val="28"/>
              </w:rPr>
            </w:pPr>
            <w:r w:rsidRPr="001164DE">
              <w:rPr>
                <w:rFonts w:ascii="Times New Roman" w:hAnsi="Times New Roman"/>
                <w:sz w:val="28"/>
                <w:szCs w:val="28"/>
              </w:rPr>
              <w:t>Chuỗi ký tự (100)</w:t>
            </w:r>
          </w:p>
        </w:tc>
        <w:tc>
          <w:tcPr>
            <w:tcW w:w="862" w:type="dxa"/>
            <w:shd w:val="clear" w:color="auto" w:fill="FFFFFF" w:themeFill="background1"/>
          </w:tcPr>
          <w:p w14:paraId="0CF026B0" w14:textId="77777777" w:rsidR="00991CD7" w:rsidRPr="001164DE" w:rsidRDefault="00991CD7" w:rsidP="002B7031">
            <w:pPr>
              <w:spacing w:line="312" w:lineRule="auto"/>
              <w:jc w:val="center"/>
              <w:rPr>
                <w:rFonts w:ascii="Times New Roman" w:hAnsi="Times New Roman"/>
                <w:sz w:val="28"/>
                <w:szCs w:val="28"/>
                <w:lang w:val="vi-VN"/>
              </w:rPr>
            </w:pPr>
          </w:p>
        </w:tc>
        <w:tc>
          <w:tcPr>
            <w:tcW w:w="979" w:type="dxa"/>
            <w:shd w:val="clear" w:color="auto" w:fill="FFFFFF" w:themeFill="background1"/>
          </w:tcPr>
          <w:p w14:paraId="7408EAED" w14:textId="77777777" w:rsidR="00991CD7" w:rsidRPr="001164DE" w:rsidRDefault="00991CD7" w:rsidP="002B7031">
            <w:pPr>
              <w:spacing w:line="312" w:lineRule="auto"/>
              <w:jc w:val="center"/>
              <w:rPr>
                <w:rFonts w:ascii="Times New Roman" w:hAnsi="Times New Roman"/>
                <w:sz w:val="28"/>
                <w:szCs w:val="28"/>
                <w:lang w:val="vi-VN"/>
              </w:rPr>
            </w:pPr>
          </w:p>
        </w:tc>
        <w:tc>
          <w:tcPr>
            <w:tcW w:w="2645" w:type="dxa"/>
            <w:shd w:val="clear" w:color="auto" w:fill="FFFFFF" w:themeFill="background1"/>
          </w:tcPr>
          <w:p w14:paraId="152980C2" w14:textId="77777777" w:rsidR="00BA36B0" w:rsidRPr="001164DE" w:rsidRDefault="00BA36B0" w:rsidP="002B7031">
            <w:pPr>
              <w:spacing w:line="312" w:lineRule="auto"/>
              <w:rPr>
                <w:rFonts w:ascii="Times New Roman" w:hAnsi="Times New Roman"/>
                <w:sz w:val="28"/>
                <w:szCs w:val="28"/>
              </w:rPr>
            </w:pPr>
            <w:r w:rsidRPr="001164DE">
              <w:rPr>
                <w:rFonts w:ascii="Times New Roman" w:hAnsi="Times New Roman"/>
                <w:sz w:val="28"/>
                <w:szCs w:val="28"/>
              </w:rPr>
              <w:t>Chỉ hiển thị, không cho phép sửa</w:t>
            </w:r>
          </w:p>
          <w:p w14:paraId="743D5349" w14:textId="77777777" w:rsidR="00991CD7" w:rsidRPr="001164DE" w:rsidRDefault="00991CD7" w:rsidP="002B7031">
            <w:pPr>
              <w:spacing w:line="312" w:lineRule="auto"/>
              <w:rPr>
                <w:rFonts w:ascii="Times New Roman" w:hAnsi="Times New Roman"/>
                <w:sz w:val="28"/>
                <w:szCs w:val="28"/>
              </w:rPr>
            </w:pPr>
            <w:r w:rsidRPr="001164DE">
              <w:rPr>
                <w:rFonts w:ascii="Times New Roman" w:hAnsi="Times New Roman"/>
                <w:sz w:val="28"/>
                <w:szCs w:val="28"/>
              </w:rPr>
              <w:t>Hi</w:t>
            </w:r>
            <w:r w:rsidR="006D7CE6" w:rsidRPr="001164DE">
              <w:rPr>
                <w:rFonts w:ascii="Times New Roman" w:hAnsi="Times New Roman"/>
                <w:sz w:val="28"/>
                <w:szCs w:val="28"/>
              </w:rPr>
              <w:t>ển</w:t>
            </w:r>
            <w:r w:rsidRPr="001164DE">
              <w:rPr>
                <w:rFonts w:ascii="Times New Roman" w:hAnsi="Times New Roman"/>
                <w:sz w:val="28"/>
                <w:szCs w:val="28"/>
              </w:rPr>
              <w:t xml:space="preserve"> thị website của tin bài gốc</w:t>
            </w:r>
          </w:p>
        </w:tc>
      </w:tr>
      <w:tr w:rsidR="00991CD7" w:rsidRPr="001164DE" w14:paraId="505D8C80" w14:textId="77777777" w:rsidTr="0043524D">
        <w:tc>
          <w:tcPr>
            <w:tcW w:w="747" w:type="dxa"/>
            <w:shd w:val="clear" w:color="auto" w:fill="FFFFFF" w:themeFill="background1"/>
          </w:tcPr>
          <w:p w14:paraId="78973DFD" w14:textId="77777777" w:rsidR="00991CD7" w:rsidRPr="001164DE" w:rsidRDefault="00991CD7" w:rsidP="002B7031">
            <w:pPr>
              <w:spacing w:line="312" w:lineRule="auto"/>
              <w:jc w:val="center"/>
              <w:rPr>
                <w:rFonts w:ascii="Times New Roman" w:hAnsi="Times New Roman"/>
                <w:sz w:val="28"/>
                <w:szCs w:val="28"/>
              </w:rPr>
            </w:pPr>
            <w:r w:rsidRPr="001164DE">
              <w:rPr>
                <w:rFonts w:ascii="Times New Roman" w:hAnsi="Times New Roman"/>
                <w:sz w:val="28"/>
                <w:szCs w:val="28"/>
              </w:rPr>
              <w:t>4</w:t>
            </w:r>
          </w:p>
        </w:tc>
        <w:tc>
          <w:tcPr>
            <w:tcW w:w="1773" w:type="dxa"/>
            <w:shd w:val="clear" w:color="auto" w:fill="FFFFFF" w:themeFill="background1"/>
          </w:tcPr>
          <w:p w14:paraId="5D31FD88" w14:textId="77777777" w:rsidR="00991CD7" w:rsidRPr="001164DE" w:rsidRDefault="00991CD7" w:rsidP="002B7031">
            <w:pPr>
              <w:spacing w:line="312" w:lineRule="auto"/>
              <w:rPr>
                <w:rFonts w:ascii="Times New Roman" w:hAnsi="Times New Roman"/>
                <w:sz w:val="28"/>
                <w:szCs w:val="28"/>
              </w:rPr>
            </w:pPr>
            <w:r w:rsidRPr="001164DE">
              <w:rPr>
                <w:rFonts w:ascii="Times New Roman" w:hAnsi="Times New Roman"/>
                <w:sz w:val="28"/>
                <w:szCs w:val="28"/>
              </w:rPr>
              <w:t>Liên kết tin bài</w:t>
            </w:r>
          </w:p>
        </w:tc>
        <w:tc>
          <w:tcPr>
            <w:tcW w:w="2259" w:type="dxa"/>
            <w:shd w:val="clear" w:color="auto" w:fill="FFFFFF" w:themeFill="background1"/>
          </w:tcPr>
          <w:p w14:paraId="61D83687" w14:textId="77777777" w:rsidR="00991CD7" w:rsidRPr="001164DE" w:rsidRDefault="00991CD7" w:rsidP="002B7031">
            <w:pPr>
              <w:spacing w:line="312" w:lineRule="auto"/>
              <w:rPr>
                <w:rFonts w:ascii="Times New Roman" w:hAnsi="Times New Roman"/>
                <w:sz w:val="28"/>
                <w:szCs w:val="28"/>
              </w:rPr>
            </w:pPr>
            <w:r w:rsidRPr="001164DE">
              <w:rPr>
                <w:rFonts w:ascii="Times New Roman" w:hAnsi="Times New Roman"/>
                <w:sz w:val="28"/>
                <w:szCs w:val="28"/>
              </w:rPr>
              <w:t>Chuỗi ký tự (250)</w:t>
            </w:r>
          </w:p>
        </w:tc>
        <w:tc>
          <w:tcPr>
            <w:tcW w:w="862" w:type="dxa"/>
            <w:shd w:val="clear" w:color="auto" w:fill="FFFFFF" w:themeFill="background1"/>
          </w:tcPr>
          <w:p w14:paraId="3EB0B701" w14:textId="77777777" w:rsidR="00991CD7" w:rsidRPr="001164DE" w:rsidRDefault="00991CD7" w:rsidP="002B7031">
            <w:pPr>
              <w:spacing w:line="312" w:lineRule="auto"/>
              <w:rPr>
                <w:rFonts w:ascii="Times New Roman" w:hAnsi="Times New Roman"/>
                <w:sz w:val="28"/>
                <w:szCs w:val="28"/>
              </w:rPr>
            </w:pPr>
          </w:p>
        </w:tc>
        <w:tc>
          <w:tcPr>
            <w:tcW w:w="979" w:type="dxa"/>
            <w:shd w:val="clear" w:color="auto" w:fill="FFFFFF" w:themeFill="background1"/>
          </w:tcPr>
          <w:p w14:paraId="1C6972AA" w14:textId="77777777" w:rsidR="00991CD7" w:rsidRPr="001164DE" w:rsidRDefault="00991CD7" w:rsidP="002B7031">
            <w:pPr>
              <w:spacing w:line="312" w:lineRule="auto"/>
              <w:jc w:val="center"/>
              <w:rPr>
                <w:rFonts w:ascii="Times New Roman" w:hAnsi="Times New Roman"/>
                <w:sz w:val="28"/>
                <w:szCs w:val="28"/>
                <w:lang w:val="vi-VN"/>
              </w:rPr>
            </w:pPr>
          </w:p>
        </w:tc>
        <w:tc>
          <w:tcPr>
            <w:tcW w:w="2645" w:type="dxa"/>
            <w:shd w:val="clear" w:color="auto" w:fill="FFFFFF" w:themeFill="background1"/>
          </w:tcPr>
          <w:p w14:paraId="14609A4F" w14:textId="77777777" w:rsidR="00BA36B0" w:rsidRPr="001164DE" w:rsidRDefault="00BA36B0" w:rsidP="002B7031">
            <w:pPr>
              <w:spacing w:line="312" w:lineRule="auto"/>
              <w:rPr>
                <w:rFonts w:ascii="Times New Roman" w:hAnsi="Times New Roman"/>
                <w:sz w:val="28"/>
                <w:szCs w:val="28"/>
              </w:rPr>
            </w:pPr>
            <w:r w:rsidRPr="001164DE">
              <w:rPr>
                <w:rFonts w:ascii="Times New Roman" w:hAnsi="Times New Roman"/>
                <w:sz w:val="28"/>
                <w:szCs w:val="28"/>
              </w:rPr>
              <w:t>Chỉ hiển thị, không cho phép sửa</w:t>
            </w:r>
          </w:p>
          <w:p w14:paraId="590C852A" w14:textId="77777777" w:rsidR="00991CD7" w:rsidRPr="001164DE" w:rsidRDefault="00991CD7" w:rsidP="002B7031">
            <w:pPr>
              <w:spacing w:line="312" w:lineRule="auto"/>
              <w:rPr>
                <w:rFonts w:ascii="Times New Roman" w:hAnsi="Times New Roman"/>
                <w:sz w:val="28"/>
                <w:szCs w:val="28"/>
              </w:rPr>
            </w:pPr>
            <w:r w:rsidRPr="001164DE">
              <w:rPr>
                <w:rFonts w:ascii="Times New Roman" w:hAnsi="Times New Roman"/>
                <w:sz w:val="28"/>
                <w:szCs w:val="28"/>
              </w:rPr>
              <w:t>Hiển thị liên kết tin bài sau khi chuyển đổi</w:t>
            </w:r>
          </w:p>
        </w:tc>
      </w:tr>
      <w:tr w:rsidR="00991CD7" w:rsidRPr="001164DE" w14:paraId="5EA887C5" w14:textId="77777777" w:rsidTr="0043524D">
        <w:tc>
          <w:tcPr>
            <w:tcW w:w="747" w:type="dxa"/>
            <w:shd w:val="clear" w:color="auto" w:fill="FFFFFF" w:themeFill="background1"/>
          </w:tcPr>
          <w:p w14:paraId="2FE3E816" w14:textId="77777777" w:rsidR="00991CD7" w:rsidRPr="001164DE" w:rsidRDefault="00991CD7" w:rsidP="002B7031">
            <w:pPr>
              <w:spacing w:line="312" w:lineRule="auto"/>
              <w:jc w:val="center"/>
              <w:rPr>
                <w:rFonts w:ascii="Times New Roman" w:hAnsi="Times New Roman"/>
                <w:sz w:val="28"/>
                <w:szCs w:val="28"/>
              </w:rPr>
            </w:pPr>
            <w:r w:rsidRPr="001164DE">
              <w:rPr>
                <w:rFonts w:ascii="Times New Roman" w:hAnsi="Times New Roman"/>
                <w:sz w:val="28"/>
                <w:szCs w:val="28"/>
              </w:rPr>
              <w:t>5</w:t>
            </w:r>
          </w:p>
        </w:tc>
        <w:tc>
          <w:tcPr>
            <w:tcW w:w="1773" w:type="dxa"/>
            <w:shd w:val="clear" w:color="auto" w:fill="FFFFFF" w:themeFill="background1"/>
          </w:tcPr>
          <w:p w14:paraId="554B68CF" w14:textId="77777777" w:rsidR="00991CD7" w:rsidRPr="001164DE" w:rsidRDefault="00991CD7" w:rsidP="002B7031">
            <w:pPr>
              <w:spacing w:line="312" w:lineRule="auto"/>
              <w:rPr>
                <w:rFonts w:ascii="Times New Roman" w:hAnsi="Times New Roman"/>
                <w:sz w:val="28"/>
                <w:szCs w:val="28"/>
              </w:rPr>
            </w:pPr>
            <w:r w:rsidRPr="001164DE">
              <w:rPr>
                <w:rFonts w:ascii="Times New Roman" w:hAnsi="Times New Roman"/>
                <w:sz w:val="28"/>
                <w:szCs w:val="28"/>
              </w:rPr>
              <w:t>Ngày cập nhật</w:t>
            </w:r>
          </w:p>
        </w:tc>
        <w:tc>
          <w:tcPr>
            <w:tcW w:w="2259" w:type="dxa"/>
            <w:shd w:val="clear" w:color="auto" w:fill="FFFFFF" w:themeFill="background1"/>
          </w:tcPr>
          <w:p w14:paraId="4900BEB7" w14:textId="77777777" w:rsidR="00991CD7" w:rsidRPr="001164DE" w:rsidRDefault="00991CD7" w:rsidP="002B7031">
            <w:pPr>
              <w:spacing w:line="312" w:lineRule="auto"/>
              <w:rPr>
                <w:rFonts w:ascii="Times New Roman" w:hAnsi="Times New Roman"/>
                <w:sz w:val="28"/>
                <w:szCs w:val="28"/>
              </w:rPr>
            </w:pPr>
            <w:r w:rsidRPr="001164DE">
              <w:rPr>
                <w:rFonts w:ascii="Times New Roman" w:hAnsi="Times New Roman"/>
                <w:sz w:val="28"/>
                <w:szCs w:val="28"/>
              </w:rPr>
              <w:t>Ngày tháng</w:t>
            </w:r>
          </w:p>
        </w:tc>
        <w:tc>
          <w:tcPr>
            <w:tcW w:w="862" w:type="dxa"/>
            <w:shd w:val="clear" w:color="auto" w:fill="FFFFFF" w:themeFill="background1"/>
          </w:tcPr>
          <w:p w14:paraId="3CA15370" w14:textId="77777777" w:rsidR="00991CD7" w:rsidRPr="001164DE" w:rsidRDefault="00991CD7" w:rsidP="002B7031">
            <w:pPr>
              <w:spacing w:line="312" w:lineRule="auto"/>
              <w:jc w:val="center"/>
              <w:rPr>
                <w:rFonts w:ascii="Times New Roman" w:hAnsi="Times New Roman"/>
                <w:sz w:val="28"/>
                <w:szCs w:val="28"/>
                <w:lang w:val="vi-VN"/>
              </w:rPr>
            </w:pPr>
          </w:p>
        </w:tc>
        <w:tc>
          <w:tcPr>
            <w:tcW w:w="979" w:type="dxa"/>
            <w:shd w:val="clear" w:color="auto" w:fill="FFFFFF" w:themeFill="background1"/>
          </w:tcPr>
          <w:p w14:paraId="140ACB2E" w14:textId="77777777" w:rsidR="00991CD7" w:rsidRPr="001164DE" w:rsidRDefault="00991CD7" w:rsidP="002B7031">
            <w:pPr>
              <w:spacing w:line="312" w:lineRule="auto"/>
              <w:jc w:val="center"/>
              <w:rPr>
                <w:rFonts w:ascii="Times New Roman" w:hAnsi="Times New Roman"/>
                <w:sz w:val="28"/>
                <w:szCs w:val="28"/>
                <w:lang w:val="vi-VN"/>
              </w:rPr>
            </w:pPr>
          </w:p>
        </w:tc>
        <w:tc>
          <w:tcPr>
            <w:tcW w:w="2645" w:type="dxa"/>
            <w:shd w:val="clear" w:color="auto" w:fill="FFFFFF" w:themeFill="background1"/>
          </w:tcPr>
          <w:p w14:paraId="7D214EDE" w14:textId="77777777" w:rsidR="00BA36B0" w:rsidRPr="001164DE" w:rsidRDefault="00BA36B0" w:rsidP="002B7031">
            <w:pPr>
              <w:spacing w:line="312" w:lineRule="auto"/>
              <w:rPr>
                <w:rFonts w:ascii="Times New Roman" w:hAnsi="Times New Roman"/>
                <w:sz w:val="28"/>
                <w:szCs w:val="28"/>
              </w:rPr>
            </w:pPr>
            <w:r w:rsidRPr="001164DE">
              <w:rPr>
                <w:rFonts w:ascii="Times New Roman" w:hAnsi="Times New Roman"/>
                <w:sz w:val="28"/>
                <w:szCs w:val="28"/>
              </w:rPr>
              <w:t>Chỉ hiển thị, không cho phép sửa</w:t>
            </w:r>
          </w:p>
          <w:p w14:paraId="01DB8C78" w14:textId="77777777" w:rsidR="00991CD7" w:rsidRPr="001164DE" w:rsidRDefault="00991CD7" w:rsidP="002B7031">
            <w:pPr>
              <w:spacing w:line="312" w:lineRule="auto"/>
              <w:rPr>
                <w:rFonts w:ascii="Times New Roman" w:hAnsi="Times New Roman"/>
                <w:sz w:val="28"/>
                <w:szCs w:val="28"/>
              </w:rPr>
            </w:pPr>
            <w:r w:rsidRPr="001164DE">
              <w:rPr>
                <w:rFonts w:ascii="Times New Roman" w:hAnsi="Times New Roman"/>
                <w:sz w:val="28"/>
                <w:szCs w:val="28"/>
              </w:rPr>
              <w:t>Hiển thị ngày chuyển đổi tin bài</w:t>
            </w:r>
          </w:p>
        </w:tc>
      </w:tr>
    </w:tbl>
    <w:p w14:paraId="026D88E8" w14:textId="77777777" w:rsidR="009D7060" w:rsidRPr="001164DE" w:rsidRDefault="009D7060" w:rsidP="0090566F">
      <w:pPr>
        <w:pStyle w:val="Heading4"/>
      </w:pPr>
      <w:r w:rsidRPr="001164DE">
        <w:t>Điều kiện thực hiện</w:t>
      </w:r>
    </w:p>
    <w:p w14:paraId="3F29EBD2" w14:textId="648FC3AD" w:rsidR="00353ABE" w:rsidRPr="001164DE" w:rsidRDefault="00353ABE" w:rsidP="002B7031">
      <w:pPr>
        <w:pStyle w:val="Style2"/>
        <w:spacing w:line="312" w:lineRule="auto"/>
      </w:pPr>
      <w:r w:rsidRPr="001164DE">
        <w:t xml:space="preserve">NSD đã đăng nhập vào trang quản trị website </w:t>
      </w:r>
      <w:r w:rsidR="00E04DD9" w:rsidRPr="001164DE">
        <w:t>Tạp chí Thuế</w:t>
      </w:r>
      <w:r w:rsidRPr="001164DE">
        <w:t xml:space="preserve"> và truy cập vào chức năng chuyển đổi dữ liệu tin bài</w:t>
      </w:r>
    </w:p>
    <w:p w14:paraId="4648B254" w14:textId="77777777" w:rsidR="009D7060" w:rsidRPr="001164DE" w:rsidRDefault="009D7060" w:rsidP="0090566F">
      <w:pPr>
        <w:pStyle w:val="Heading4"/>
      </w:pPr>
      <w:r w:rsidRPr="001164DE">
        <w:t>Yêu cầu đặc biệt/ Ràng buộc</w:t>
      </w:r>
    </w:p>
    <w:p w14:paraId="6DEE2597" w14:textId="77777777" w:rsidR="00353ABE" w:rsidRPr="001164DE" w:rsidRDefault="00353ABE" w:rsidP="002B7031">
      <w:pPr>
        <w:pStyle w:val="Style2"/>
        <w:spacing w:line="312" w:lineRule="auto"/>
      </w:pPr>
      <w:r w:rsidRPr="001164DE">
        <w:t>NSD được phân quyền chuyển đổi dữ liệu tin bài</w:t>
      </w:r>
    </w:p>
    <w:p w14:paraId="64251354" w14:textId="4087D7D5" w:rsidR="00341204" w:rsidRPr="001164DE" w:rsidRDefault="00BA36B0" w:rsidP="002B7031">
      <w:pPr>
        <w:pStyle w:val="Style2"/>
        <w:spacing w:line="312" w:lineRule="auto"/>
      </w:pPr>
      <w:r w:rsidRPr="001164DE">
        <w:t>Các liên kết tin bài được lấy từ các website đã được cấu hình trên hệ thống</w:t>
      </w:r>
    </w:p>
    <w:p w14:paraId="366FD548" w14:textId="77777777" w:rsidR="00341204" w:rsidRPr="001164DE" w:rsidRDefault="00341204">
      <w:pPr>
        <w:rPr>
          <w:rFonts w:ascii="Times New Roman" w:eastAsia="Calibri" w:hAnsi="Times New Roman" w:cs="Times New Roman"/>
          <w:sz w:val="28"/>
          <w:szCs w:val="28"/>
        </w:rPr>
      </w:pPr>
      <w:r w:rsidRPr="001164DE">
        <w:rPr>
          <w:rFonts w:ascii="Times New Roman" w:hAnsi="Times New Roman" w:cs="Times New Roman"/>
          <w:sz w:val="28"/>
          <w:szCs w:val="28"/>
        </w:rPr>
        <w:br w:type="page"/>
      </w:r>
    </w:p>
    <w:p w14:paraId="7D6378EB" w14:textId="04F31F91" w:rsidR="009D7060" w:rsidRPr="001164DE" w:rsidRDefault="00BA4386" w:rsidP="0090566F">
      <w:pPr>
        <w:pStyle w:val="Heading4"/>
      </w:pPr>
      <w:r>
        <w:lastRenderedPageBreak/>
        <w:t>Luồng xử lý dữ liệu</w:t>
      </w:r>
    </w:p>
    <w:p w14:paraId="6C22D5CA" w14:textId="77777777" w:rsidR="00991CD7" w:rsidRPr="001164DE" w:rsidRDefault="00991CD7" w:rsidP="002B7031">
      <w:pPr>
        <w:pStyle w:val="ListParagraph"/>
        <w:spacing w:line="312" w:lineRule="auto"/>
      </w:pPr>
      <w:r w:rsidRPr="001164DE">
        <w:t>Chuyển đổi dữ liệu liên kết Tin tức, bài viết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44"/>
        <w:gridCol w:w="2265"/>
        <w:gridCol w:w="5752"/>
      </w:tblGrid>
      <w:tr w:rsidR="00991CD7" w:rsidRPr="001164DE" w14:paraId="0928C8C9" w14:textId="77777777" w:rsidTr="0043524D">
        <w:trPr>
          <w:trHeight w:val="510"/>
          <w:tblHeader/>
        </w:trPr>
        <w:tc>
          <w:tcPr>
            <w:tcW w:w="576" w:type="pct"/>
            <w:shd w:val="clear" w:color="auto" w:fill="E7E6E6" w:themeFill="background2"/>
            <w:vAlign w:val="center"/>
          </w:tcPr>
          <w:p w14:paraId="0F70A17E" w14:textId="77777777" w:rsidR="00991CD7" w:rsidRPr="001164DE" w:rsidRDefault="00991CD7"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Bước thực hiện</w:t>
            </w:r>
          </w:p>
        </w:tc>
        <w:tc>
          <w:tcPr>
            <w:tcW w:w="1250" w:type="pct"/>
            <w:shd w:val="clear" w:color="auto" w:fill="E7E6E6" w:themeFill="background2"/>
            <w:vAlign w:val="center"/>
          </w:tcPr>
          <w:p w14:paraId="6EF02308" w14:textId="77777777" w:rsidR="00991CD7" w:rsidRPr="001164DE" w:rsidRDefault="00991CD7"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Chủ thể thực hiện</w:t>
            </w:r>
          </w:p>
        </w:tc>
        <w:tc>
          <w:tcPr>
            <w:tcW w:w="3174" w:type="pct"/>
            <w:shd w:val="clear" w:color="auto" w:fill="E7E6E6" w:themeFill="background2"/>
            <w:vAlign w:val="center"/>
          </w:tcPr>
          <w:p w14:paraId="0D7CD5F5" w14:textId="77777777" w:rsidR="00991CD7" w:rsidRPr="001164DE" w:rsidRDefault="00991CD7"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Nội dung</w:t>
            </w:r>
          </w:p>
        </w:tc>
      </w:tr>
      <w:tr w:rsidR="00BA36B0" w:rsidRPr="001164DE" w14:paraId="4AC581B4" w14:textId="77777777" w:rsidTr="0043524D">
        <w:trPr>
          <w:trHeight w:val="510"/>
        </w:trPr>
        <w:tc>
          <w:tcPr>
            <w:tcW w:w="576" w:type="pct"/>
            <w:shd w:val="clear" w:color="auto" w:fill="auto"/>
          </w:tcPr>
          <w:p w14:paraId="7CAB8402" w14:textId="77777777" w:rsidR="00BA36B0" w:rsidRPr="001164DE" w:rsidRDefault="00BA36B0" w:rsidP="002B7031">
            <w:pPr>
              <w:spacing w:after="0" w:line="312" w:lineRule="auto"/>
              <w:jc w:val="center"/>
              <w:rPr>
                <w:rFonts w:ascii="Times New Roman" w:hAnsi="Times New Roman" w:cs="Times New Roman"/>
                <w:sz w:val="28"/>
                <w:szCs w:val="28"/>
              </w:rPr>
            </w:pPr>
            <w:r w:rsidRPr="001164DE">
              <w:rPr>
                <w:rFonts w:ascii="Times New Roman" w:hAnsi="Times New Roman" w:cs="Times New Roman"/>
                <w:sz w:val="28"/>
                <w:szCs w:val="28"/>
              </w:rPr>
              <w:t>1</w:t>
            </w:r>
          </w:p>
        </w:tc>
        <w:tc>
          <w:tcPr>
            <w:tcW w:w="1250" w:type="pct"/>
            <w:shd w:val="clear" w:color="auto" w:fill="auto"/>
          </w:tcPr>
          <w:p w14:paraId="5AF43B62" w14:textId="77777777" w:rsidR="00BA36B0" w:rsidRPr="001164DE" w:rsidRDefault="00BA36B0"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NSD</w:t>
            </w:r>
            <w:r w:rsidRPr="001164DE">
              <w:rPr>
                <w:rFonts w:ascii="Times New Roman" w:hAnsi="Times New Roman" w:cs="Times New Roman"/>
                <w:sz w:val="28"/>
                <w:szCs w:val="28"/>
              </w:rPr>
              <w:t xml:space="preserve"> (Người quản trị hệ thống)</w:t>
            </w:r>
          </w:p>
        </w:tc>
        <w:tc>
          <w:tcPr>
            <w:tcW w:w="3174" w:type="pct"/>
            <w:shd w:val="clear" w:color="auto" w:fill="auto"/>
          </w:tcPr>
          <w:p w14:paraId="669705C7" w14:textId="529A0B04" w:rsidR="00BA36B0" w:rsidRPr="001164DE" w:rsidRDefault="00BA36B0"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 xml:space="preserve">Đăng nhập vào trang quản trị website </w:t>
            </w:r>
            <w:r w:rsidR="00E04DD9" w:rsidRPr="001164DE">
              <w:rPr>
                <w:rFonts w:ascii="Times New Roman" w:hAnsi="Times New Roman" w:cs="Times New Roman"/>
                <w:sz w:val="28"/>
                <w:szCs w:val="28"/>
              </w:rPr>
              <w:t>Tạp chí Thuế</w:t>
            </w:r>
          </w:p>
        </w:tc>
      </w:tr>
      <w:tr w:rsidR="00BA36B0" w:rsidRPr="001164DE" w14:paraId="1A7B76F8" w14:textId="77777777" w:rsidTr="0043524D">
        <w:trPr>
          <w:trHeight w:val="510"/>
        </w:trPr>
        <w:tc>
          <w:tcPr>
            <w:tcW w:w="576" w:type="pct"/>
            <w:shd w:val="clear" w:color="auto" w:fill="auto"/>
          </w:tcPr>
          <w:p w14:paraId="160DAB23" w14:textId="77777777" w:rsidR="00BA36B0" w:rsidRPr="001164DE" w:rsidRDefault="00BA36B0" w:rsidP="002B7031">
            <w:pPr>
              <w:spacing w:after="0" w:line="312" w:lineRule="auto"/>
              <w:jc w:val="center"/>
              <w:rPr>
                <w:rFonts w:ascii="Times New Roman" w:hAnsi="Times New Roman" w:cs="Times New Roman"/>
                <w:sz w:val="28"/>
                <w:szCs w:val="28"/>
              </w:rPr>
            </w:pPr>
            <w:r w:rsidRPr="001164DE">
              <w:rPr>
                <w:rFonts w:ascii="Times New Roman" w:hAnsi="Times New Roman" w:cs="Times New Roman"/>
                <w:sz w:val="28"/>
                <w:szCs w:val="28"/>
              </w:rPr>
              <w:t>2</w:t>
            </w:r>
          </w:p>
        </w:tc>
        <w:tc>
          <w:tcPr>
            <w:tcW w:w="1250" w:type="pct"/>
            <w:shd w:val="clear" w:color="auto" w:fill="auto"/>
          </w:tcPr>
          <w:p w14:paraId="256B21E7" w14:textId="77777777" w:rsidR="00BA36B0" w:rsidRPr="001164DE" w:rsidRDefault="00BA36B0"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Hệ thống</w:t>
            </w:r>
          </w:p>
        </w:tc>
        <w:tc>
          <w:tcPr>
            <w:tcW w:w="3174" w:type="pct"/>
            <w:shd w:val="clear" w:color="auto" w:fill="auto"/>
          </w:tcPr>
          <w:p w14:paraId="1A0059A3" w14:textId="3AC4DA66" w:rsidR="00BA36B0" w:rsidRPr="001164DE" w:rsidRDefault="00BA36B0"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 xml:space="preserve">Hiển thị trang quản trị website </w:t>
            </w:r>
            <w:r w:rsidR="00E04DD9" w:rsidRPr="001164DE">
              <w:rPr>
                <w:rFonts w:ascii="Times New Roman" w:hAnsi="Times New Roman" w:cs="Times New Roman"/>
                <w:sz w:val="28"/>
                <w:szCs w:val="28"/>
              </w:rPr>
              <w:t>Tạp chí Thuế</w:t>
            </w:r>
          </w:p>
        </w:tc>
      </w:tr>
      <w:tr w:rsidR="00BA36B0" w:rsidRPr="001164DE" w14:paraId="02C7E87B" w14:textId="77777777" w:rsidTr="0043524D">
        <w:trPr>
          <w:trHeight w:val="510"/>
        </w:trPr>
        <w:tc>
          <w:tcPr>
            <w:tcW w:w="576" w:type="pct"/>
            <w:shd w:val="clear" w:color="auto" w:fill="auto"/>
          </w:tcPr>
          <w:p w14:paraId="0D8FB6C7" w14:textId="77777777" w:rsidR="00BA36B0" w:rsidRPr="001164DE" w:rsidRDefault="00BA36B0" w:rsidP="002B7031">
            <w:pPr>
              <w:spacing w:after="0" w:line="312" w:lineRule="auto"/>
              <w:jc w:val="center"/>
              <w:rPr>
                <w:rFonts w:ascii="Times New Roman" w:hAnsi="Times New Roman" w:cs="Times New Roman"/>
                <w:sz w:val="28"/>
                <w:szCs w:val="28"/>
              </w:rPr>
            </w:pPr>
            <w:r w:rsidRPr="001164DE">
              <w:rPr>
                <w:rFonts w:ascii="Times New Roman" w:hAnsi="Times New Roman" w:cs="Times New Roman"/>
                <w:sz w:val="28"/>
                <w:szCs w:val="28"/>
              </w:rPr>
              <w:t>3</w:t>
            </w:r>
          </w:p>
        </w:tc>
        <w:tc>
          <w:tcPr>
            <w:tcW w:w="1250" w:type="pct"/>
            <w:shd w:val="clear" w:color="auto" w:fill="auto"/>
          </w:tcPr>
          <w:p w14:paraId="5D63A9FC" w14:textId="77777777" w:rsidR="00BA36B0" w:rsidRPr="001164DE" w:rsidRDefault="00BA36B0"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NSD</w:t>
            </w:r>
            <w:r w:rsidRPr="001164DE">
              <w:rPr>
                <w:rFonts w:ascii="Times New Roman" w:hAnsi="Times New Roman" w:cs="Times New Roman"/>
                <w:sz w:val="28"/>
                <w:szCs w:val="28"/>
              </w:rPr>
              <w:t xml:space="preserve"> (Người quản trị hệ thống)</w:t>
            </w:r>
          </w:p>
        </w:tc>
        <w:tc>
          <w:tcPr>
            <w:tcW w:w="3174" w:type="pct"/>
            <w:shd w:val="clear" w:color="auto" w:fill="auto"/>
          </w:tcPr>
          <w:p w14:paraId="537D2381" w14:textId="77777777" w:rsidR="00BA36B0" w:rsidRPr="001164DE" w:rsidRDefault="00BA36B0"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Truy cập vào chức năng chuyển đổi dữ liệu tin bài</w:t>
            </w:r>
          </w:p>
        </w:tc>
      </w:tr>
      <w:tr w:rsidR="00BA36B0" w:rsidRPr="001164DE" w14:paraId="3C23DB9A" w14:textId="77777777" w:rsidTr="0043524D">
        <w:trPr>
          <w:trHeight w:val="510"/>
        </w:trPr>
        <w:tc>
          <w:tcPr>
            <w:tcW w:w="576" w:type="pct"/>
            <w:shd w:val="clear" w:color="auto" w:fill="auto"/>
          </w:tcPr>
          <w:p w14:paraId="4A2E5747" w14:textId="77777777" w:rsidR="00BA36B0" w:rsidRPr="001164DE" w:rsidRDefault="00BA36B0" w:rsidP="002B7031">
            <w:pPr>
              <w:spacing w:after="0" w:line="312" w:lineRule="auto"/>
              <w:jc w:val="center"/>
              <w:rPr>
                <w:rFonts w:ascii="Times New Roman" w:hAnsi="Times New Roman" w:cs="Times New Roman"/>
                <w:sz w:val="28"/>
                <w:szCs w:val="28"/>
              </w:rPr>
            </w:pPr>
            <w:r w:rsidRPr="001164DE">
              <w:rPr>
                <w:rFonts w:ascii="Times New Roman" w:hAnsi="Times New Roman" w:cs="Times New Roman"/>
                <w:sz w:val="28"/>
                <w:szCs w:val="28"/>
              </w:rPr>
              <w:t>4</w:t>
            </w:r>
          </w:p>
        </w:tc>
        <w:tc>
          <w:tcPr>
            <w:tcW w:w="1250" w:type="pct"/>
            <w:shd w:val="clear" w:color="auto" w:fill="auto"/>
          </w:tcPr>
          <w:p w14:paraId="6ED71928" w14:textId="77777777" w:rsidR="00BA36B0" w:rsidRPr="001164DE" w:rsidRDefault="00BA36B0"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Hệ thống</w:t>
            </w:r>
          </w:p>
        </w:tc>
        <w:tc>
          <w:tcPr>
            <w:tcW w:w="3174" w:type="pct"/>
            <w:shd w:val="clear" w:color="auto" w:fill="auto"/>
          </w:tcPr>
          <w:p w14:paraId="4CED069F" w14:textId="77777777" w:rsidR="00BA36B0" w:rsidRPr="001164DE" w:rsidRDefault="00BA36B0"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Hiển thị màn hình chuyển đổi tin bài</w:t>
            </w:r>
          </w:p>
        </w:tc>
      </w:tr>
      <w:tr w:rsidR="00BA36B0" w:rsidRPr="001164DE" w14:paraId="57358D6C" w14:textId="77777777" w:rsidTr="0043524D">
        <w:trPr>
          <w:trHeight w:val="510"/>
        </w:trPr>
        <w:tc>
          <w:tcPr>
            <w:tcW w:w="576" w:type="pct"/>
            <w:shd w:val="clear" w:color="auto" w:fill="auto"/>
          </w:tcPr>
          <w:p w14:paraId="46AC749E" w14:textId="77777777" w:rsidR="00BA36B0" w:rsidRPr="001164DE" w:rsidRDefault="00BA36B0"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rPr>
              <w:t>5</w:t>
            </w:r>
          </w:p>
        </w:tc>
        <w:tc>
          <w:tcPr>
            <w:tcW w:w="1250" w:type="pct"/>
            <w:shd w:val="clear" w:color="auto" w:fill="auto"/>
          </w:tcPr>
          <w:p w14:paraId="6102AAC9" w14:textId="77777777" w:rsidR="00BA36B0" w:rsidRPr="001164DE" w:rsidRDefault="00BA36B0"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lang w:val="vi-VN"/>
              </w:rPr>
              <w:t>NSD</w:t>
            </w:r>
            <w:r w:rsidRPr="001164DE">
              <w:rPr>
                <w:rFonts w:ascii="Times New Roman" w:hAnsi="Times New Roman" w:cs="Times New Roman"/>
                <w:sz w:val="28"/>
                <w:szCs w:val="28"/>
              </w:rPr>
              <w:t xml:space="preserve"> (Người quản trị hệ thống)</w:t>
            </w:r>
          </w:p>
        </w:tc>
        <w:tc>
          <w:tcPr>
            <w:tcW w:w="3174" w:type="pct"/>
            <w:shd w:val="clear" w:color="auto" w:fill="auto"/>
          </w:tcPr>
          <w:p w14:paraId="021AB075" w14:textId="77777777" w:rsidR="00BA36B0" w:rsidRPr="001164DE" w:rsidRDefault="00BA36B0"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Nhập liên kết tin bài cần chuyển đổi vào trình chuyển đổi tin bài/ Chọn chuyên mục, kích chuyển đổi để chuyển đổi tin bài</w:t>
            </w:r>
          </w:p>
          <w:p w14:paraId="3E5ED59C" w14:textId="53B4CB3C" w:rsidR="00037210" w:rsidRPr="001164DE" w:rsidRDefault="00037210" w:rsidP="002B7031">
            <w:pPr>
              <w:spacing w:after="0" w:line="312" w:lineRule="auto"/>
              <w:rPr>
                <w:rFonts w:ascii="Times New Roman" w:hAnsi="Times New Roman" w:cs="Times New Roman"/>
                <w:sz w:val="28"/>
                <w:szCs w:val="28"/>
              </w:rPr>
            </w:pPr>
            <w:r w:rsidRPr="001164DE">
              <w:rPr>
                <w:rFonts w:ascii="Times New Roman" w:hAnsi="Times New Roman" w:cs="Times New Roman"/>
                <w:noProof/>
                <w:sz w:val="28"/>
                <w:szCs w:val="28"/>
              </w:rPr>
              <w:drawing>
                <wp:inline distT="0" distB="0" distL="0" distR="0" wp14:anchorId="59E593B6" wp14:editId="2126B13E">
                  <wp:extent cx="3395172" cy="193357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398698" cy="1935583"/>
                          </a:xfrm>
                          <a:prstGeom prst="rect">
                            <a:avLst/>
                          </a:prstGeom>
                        </pic:spPr>
                      </pic:pic>
                    </a:graphicData>
                  </a:graphic>
                </wp:inline>
              </w:drawing>
            </w:r>
          </w:p>
        </w:tc>
      </w:tr>
      <w:tr w:rsidR="00BA36B0" w:rsidRPr="001164DE" w14:paraId="29506A13" w14:textId="77777777" w:rsidTr="0043524D">
        <w:trPr>
          <w:trHeight w:val="510"/>
        </w:trPr>
        <w:tc>
          <w:tcPr>
            <w:tcW w:w="576" w:type="pct"/>
            <w:shd w:val="clear" w:color="auto" w:fill="auto"/>
          </w:tcPr>
          <w:p w14:paraId="3C7F5A93" w14:textId="77777777" w:rsidR="00BA36B0" w:rsidRPr="001164DE" w:rsidRDefault="00BA36B0"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rPr>
              <w:t>6</w:t>
            </w:r>
          </w:p>
        </w:tc>
        <w:tc>
          <w:tcPr>
            <w:tcW w:w="1250" w:type="pct"/>
            <w:shd w:val="clear" w:color="auto" w:fill="auto"/>
          </w:tcPr>
          <w:p w14:paraId="7CC29A48" w14:textId="77777777" w:rsidR="00BA36B0" w:rsidRPr="001164DE" w:rsidRDefault="00BA36B0"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Hệ thống</w:t>
            </w:r>
          </w:p>
        </w:tc>
        <w:tc>
          <w:tcPr>
            <w:tcW w:w="3174" w:type="pct"/>
            <w:shd w:val="clear" w:color="auto" w:fill="auto"/>
          </w:tcPr>
          <w:p w14:paraId="50A5B70A" w14:textId="77777777" w:rsidR="00BA36B0" w:rsidRPr="001164DE" w:rsidRDefault="00BA36B0"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Kiểm tra liên kết tin bài được nhập vào:</w:t>
            </w:r>
          </w:p>
          <w:p w14:paraId="006BD048" w14:textId="65F40363" w:rsidR="00BA36B0" w:rsidRPr="001164DE" w:rsidRDefault="00BA36B0" w:rsidP="002B7031">
            <w:pPr>
              <w:pStyle w:val="ListParagraph"/>
              <w:numPr>
                <w:ilvl w:val="0"/>
                <w:numId w:val="3"/>
              </w:numPr>
              <w:spacing w:after="160" w:line="312" w:lineRule="auto"/>
              <w:ind w:left="360"/>
              <w:jc w:val="left"/>
              <w:rPr>
                <w:i/>
              </w:rPr>
            </w:pPr>
            <w:r w:rsidRPr="001164DE">
              <w:t>Nếu liên kết tin bài thuộc website đã được cấu hình hệ thống chuyển đổi dữ liệu về cấu trúc định dạng chuẩn</w:t>
            </w:r>
            <w:r w:rsidR="003A79D1" w:rsidRPr="001164DE">
              <w:rPr>
                <w:lang w:val="en-US"/>
              </w:rPr>
              <w:t xml:space="preserve"> lưu tin bài vào bảng </w:t>
            </w:r>
            <w:r w:rsidR="003A79D1" w:rsidRPr="001164DE">
              <w:t>TPS_CRAWL_CFG</w:t>
            </w:r>
            <w:r w:rsidR="004E21B4" w:rsidRPr="001164DE">
              <w:rPr>
                <w:lang w:val="en-US"/>
              </w:rPr>
              <w:t xml:space="preserve"> xử lý thông qua Class ContentDAO và Function getConfig</w:t>
            </w:r>
            <w:r w:rsidR="00003A96" w:rsidRPr="001164DE">
              <w:rPr>
                <w:lang w:val="en-US"/>
              </w:rPr>
              <w:t>()</w:t>
            </w:r>
            <w:r w:rsidRPr="001164DE">
              <w:t xml:space="preserve"> và hiển thị thông báo liên kết tin bài đã được chuyển đổi thành công</w:t>
            </w:r>
          </w:p>
          <w:p w14:paraId="4321FEDF" w14:textId="77777777" w:rsidR="00BA36B0" w:rsidRPr="001164DE" w:rsidRDefault="00BA36B0"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Tin bài sau khi chuyển đổi hiển thị trong chuyên mục tin bài người sử dụng đã chọn ở trạng thái bản nháp (Draft)</w:t>
            </w:r>
          </w:p>
          <w:p w14:paraId="0A3B8B01" w14:textId="77777777" w:rsidR="00BA36B0" w:rsidRPr="001164DE" w:rsidRDefault="00BA36B0" w:rsidP="002B7031">
            <w:pPr>
              <w:pStyle w:val="ListParagraph"/>
              <w:numPr>
                <w:ilvl w:val="0"/>
                <w:numId w:val="3"/>
              </w:numPr>
              <w:spacing w:after="160" w:line="312" w:lineRule="auto"/>
              <w:ind w:left="360"/>
              <w:jc w:val="left"/>
              <w:rPr>
                <w:i/>
              </w:rPr>
            </w:pPr>
            <w:r w:rsidRPr="001164DE">
              <w:lastRenderedPageBreak/>
              <w:t xml:space="preserve">Nếu liên kết tin bài được nhập vào chưa được cấu hình, hệ thống hiển thị thông báo lỗi tương ứng </w:t>
            </w:r>
          </w:p>
        </w:tc>
      </w:tr>
    </w:tbl>
    <w:p w14:paraId="0D022409" w14:textId="09D759D8" w:rsidR="00991CD7" w:rsidRPr="001164DE" w:rsidRDefault="00991CD7" w:rsidP="002B7031">
      <w:pPr>
        <w:pStyle w:val="ListParagraph"/>
        <w:spacing w:line="312" w:lineRule="auto"/>
      </w:pPr>
      <w:r w:rsidRPr="001164DE">
        <w:lastRenderedPageBreak/>
        <w:t>Tra cứu kết quả chuyển đổi</w:t>
      </w:r>
    </w:p>
    <w:tbl>
      <w:tblPr>
        <w:tblStyle w:val="TableGrid"/>
        <w:tblW w:w="0" w:type="auto"/>
        <w:tblInd w:w="-5" w:type="dxa"/>
        <w:tblLook w:val="04A0" w:firstRow="1" w:lastRow="0" w:firstColumn="1" w:lastColumn="0" w:noHBand="0" w:noVBand="1"/>
      </w:tblPr>
      <w:tblGrid>
        <w:gridCol w:w="1200"/>
        <w:gridCol w:w="2150"/>
        <w:gridCol w:w="5716"/>
      </w:tblGrid>
      <w:tr w:rsidR="00991CD7" w:rsidRPr="001164DE" w14:paraId="22FE3488" w14:textId="77777777" w:rsidTr="0043524D">
        <w:trPr>
          <w:tblHeader/>
        </w:trPr>
        <w:tc>
          <w:tcPr>
            <w:tcW w:w="1216" w:type="dxa"/>
            <w:shd w:val="clear" w:color="auto" w:fill="E7E6E6" w:themeFill="background2"/>
          </w:tcPr>
          <w:p w14:paraId="262D2B89" w14:textId="77777777" w:rsidR="00991CD7" w:rsidRPr="001164DE" w:rsidRDefault="00991CD7"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rPr>
              <w:t>Bước thực hiện</w:t>
            </w:r>
          </w:p>
        </w:tc>
        <w:tc>
          <w:tcPr>
            <w:tcW w:w="2204" w:type="dxa"/>
            <w:shd w:val="clear" w:color="auto" w:fill="E7E6E6" w:themeFill="background2"/>
          </w:tcPr>
          <w:p w14:paraId="2DEBFE70" w14:textId="77777777" w:rsidR="00991CD7" w:rsidRPr="001164DE" w:rsidRDefault="00991CD7"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rPr>
              <w:t>Chủ thể thực hiện</w:t>
            </w:r>
          </w:p>
        </w:tc>
        <w:tc>
          <w:tcPr>
            <w:tcW w:w="5935" w:type="dxa"/>
            <w:shd w:val="clear" w:color="auto" w:fill="E7E6E6" w:themeFill="background2"/>
          </w:tcPr>
          <w:p w14:paraId="518CD618" w14:textId="77777777" w:rsidR="00991CD7" w:rsidRPr="001164DE" w:rsidRDefault="00991CD7"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rPr>
              <w:t>Nội dung</w:t>
            </w:r>
          </w:p>
        </w:tc>
      </w:tr>
      <w:tr w:rsidR="00991CD7" w:rsidRPr="001164DE" w14:paraId="18101301" w14:textId="77777777" w:rsidTr="0043524D">
        <w:tc>
          <w:tcPr>
            <w:tcW w:w="1216" w:type="dxa"/>
          </w:tcPr>
          <w:p w14:paraId="0D3208C5" w14:textId="77777777" w:rsidR="00991CD7" w:rsidRPr="001164DE" w:rsidRDefault="00991CD7" w:rsidP="002B7031">
            <w:pPr>
              <w:spacing w:line="312" w:lineRule="auto"/>
              <w:jc w:val="center"/>
              <w:rPr>
                <w:rFonts w:ascii="Times New Roman" w:hAnsi="Times New Roman"/>
                <w:sz w:val="28"/>
                <w:szCs w:val="28"/>
                <w:lang w:val="vi-VN"/>
              </w:rPr>
            </w:pPr>
            <w:r w:rsidRPr="001164DE">
              <w:rPr>
                <w:rFonts w:ascii="Times New Roman" w:hAnsi="Times New Roman"/>
                <w:sz w:val="28"/>
                <w:szCs w:val="28"/>
                <w:lang w:val="vi-VN"/>
              </w:rPr>
              <w:t>1</w:t>
            </w:r>
          </w:p>
        </w:tc>
        <w:tc>
          <w:tcPr>
            <w:tcW w:w="2204" w:type="dxa"/>
          </w:tcPr>
          <w:p w14:paraId="53872C5B" w14:textId="77777777" w:rsidR="00991CD7" w:rsidRPr="001164DE" w:rsidRDefault="00991CD7" w:rsidP="002B7031">
            <w:pPr>
              <w:spacing w:line="312" w:lineRule="auto"/>
              <w:rPr>
                <w:rFonts w:ascii="Times New Roman" w:hAnsi="Times New Roman"/>
                <w:sz w:val="28"/>
                <w:szCs w:val="28"/>
                <w:lang w:val="vi-VN"/>
              </w:rPr>
            </w:pPr>
            <w:r w:rsidRPr="001164DE">
              <w:rPr>
                <w:rFonts w:ascii="Times New Roman" w:hAnsi="Times New Roman"/>
                <w:sz w:val="28"/>
                <w:szCs w:val="28"/>
                <w:lang w:val="vi-VN"/>
              </w:rPr>
              <w:t>NSD</w:t>
            </w:r>
            <w:r w:rsidRPr="001164DE">
              <w:rPr>
                <w:rFonts w:ascii="Times New Roman" w:hAnsi="Times New Roman"/>
                <w:sz w:val="28"/>
                <w:szCs w:val="28"/>
              </w:rPr>
              <w:t xml:space="preserve"> (Người quản trị hệ thống)</w:t>
            </w:r>
          </w:p>
        </w:tc>
        <w:tc>
          <w:tcPr>
            <w:tcW w:w="5935" w:type="dxa"/>
          </w:tcPr>
          <w:p w14:paraId="03BD8125" w14:textId="77777777" w:rsidR="00991CD7" w:rsidRPr="001164DE" w:rsidRDefault="00991CD7" w:rsidP="002B7031">
            <w:pPr>
              <w:spacing w:line="312" w:lineRule="auto"/>
              <w:rPr>
                <w:rFonts w:ascii="Times New Roman" w:hAnsi="Times New Roman"/>
                <w:sz w:val="28"/>
                <w:szCs w:val="28"/>
              </w:rPr>
            </w:pPr>
            <w:r w:rsidRPr="001164DE">
              <w:rPr>
                <w:rFonts w:ascii="Times New Roman" w:hAnsi="Times New Roman"/>
                <w:sz w:val="28"/>
                <w:szCs w:val="28"/>
              </w:rPr>
              <w:t>Vào chuyên mục chứa tin bài đã chọn khi chuyển đổi tin bài, kích chọn Tìm kiếm (Search) / điền vào Tiêu đề tin bài vừa chuyển đổi</w:t>
            </w:r>
          </w:p>
        </w:tc>
      </w:tr>
      <w:tr w:rsidR="00991CD7" w:rsidRPr="001164DE" w14:paraId="75F747B2" w14:textId="77777777" w:rsidTr="0043524D">
        <w:tc>
          <w:tcPr>
            <w:tcW w:w="1216" w:type="dxa"/>
          </w:tcPr>
          <w:p w14:paraId="3BB5C76F" w14:textId="77777777" w:rsidR="00991CD7" w:rsidRPr="001164DE" w:rsidRDefault="00991CD7" w:rsidP="002B7031">
            <w:pPr>
              <w:spacing w:line="312" w:lineRule="auto"/>
              <w:jc w:val="center"/>
              <w:rPr>
                <w:rFonts w:ascii="Times New Roman" w:hAnsi="Times New Roman"/>
                <w:sz w:val="28"/>
                <w:szCs w:val="28"/>
                <w:lang w:val="vi-VN"/>
              </w:rPr>
            </w:pPr>
            <w:r w:rsidRPr="001164DE">
              <w:rPr>
                <w:rFonts w:ascii="Times New Roman" w:hAnsi="Times New Roman"/>
                <w:sz w:val="28"/>
                <w:szCs w:val="28"/>
                <w:lang w:val="vi-VN"/>
              </w:rPr>
              <w:t>2</w:t>
            </w:r>
          </w:p>
        </w:tc>
        <w:tc>
          <w:tcPr>
            <w:tcW w:w="2204" w:type="dxa"/>
          </w:tcPr>
          <w:p w14:paraId="47B0BE66" w14:textId="77777777" w:rsidR="00991CD7" w:rsidRPr="001164DE" w:rsidRDefault="00991CD7" w:rsidP="002B7031">
            <w:pPr>
              <w:spacing w:line="312" w:lineRule="auto"/>
              <w:rPr>
                <w:rFonts w:ascii="Times New Roman" w:hAnsi="Times New Roman"/>
                <w:sz w:val="28"/>
                <w:szCs w:val="28"/>
                <w:lang w:val="vi-VN"/>
              </w:rPr>
            </w:pPr>
            <w:r w:rsidRPr="001164DE">
              <w:rPr>
                <w:rFonts w:ascii="Times New Roman" w:hAnsi="Times New Roman"/>
                <w:sz w:val="28"/>
                <w:szCs w:val="28"/>
                <w:lang w:val="vi-VN"/>
              </w:rPr>
              <w:t>Hệ thống</w:t>
            </w:r>
          </w:p>
        </w:tc>
        <w:tc>
          <w:tcPr>
            <w:tcW w:w="5935" w:type="dxa"/>
          </w:tcPr>
          <w:p w14:paraId="6285170F" w14:textId="41544615" w:rsidR="00991CD7" w:rsidRPr="001164DE" w:rsidRDefault="003A79D1" w:rsidP="002B7031">
            <w:pPr>
              <w:spacing w:line="312" w:lineRule="auto"/>
              <w:rPr>
                <w:rFonts w:ascii="Times New Roman" w:hAnsi="Times New Roman"/>
                <w:sz w:val="28"/>
                <w:szCs w:val="28"/>
              </w:rPr>
            </w:pPr>
            <w:r w:rsidRPr="001164DE">
              <w:rPr>
                <w:rFonts w:ascii="Times New Roman" w:hAnsi="Times New Roman"/>
                <w:sz w:val="28"/>
                <w:szCs w:val="28"/>
              </w:rPr>
              <w:t xml:space="preserve">Truy vấn vào CSDL </w:t>
            </w:r>
            <w:r w:rsidR="00C3192F" w:rsidRPr="001164DE">
              <w:rPr>
                <w:rFonts w:ascii="Times New Roman" w:hAnsi="Times New Roman"/>
                <w:sz w:val="28"/>
                <w:szCs w:val="28"/>
              </w:rPr>
              <w:t>của</w:t>
            </w:r>
            <w:r w:rsidRPr="001164DE">
              <w:rPr>
                <w:rFonts w:ascii="Times New Roman" w:hAnsi="Times New Roman"/>
                <w:sz w:val="28"/>
                <w:szCs w:val="28"/>
              </w:rPr>
              <w:t xml:space="preserve"> </w:t>
            </w:r>
            <w:r w:rsidR="002B6A24" w:rsidRPr="001164DE">
              <w:rPr>
                <w:rFonts w:ascii="Times New Roman" w:hAnsi="Times New Roman"/>
                <w:sz w:val="28"/>
                <w:szCs w:val="28"/>
              </w:rPr>
              <w:t>WCM</w:t>
            </w:r>
            <w:r w:rsidRPr="001164DE">
              <w:rPr>
                <w:rFonts w:ascii="Times New Roman" w:hAnsi="Times New Roman"/>
                <w:sz w:val="28"/>
                <w:szCs w:val="28"/>
              </w:rPr>
              <w:t xml:space="preserve"> theo điều kiện NSD đã nhập</w:t>
            </w:r>
          </w:p>
          <w:p w14:paraId="26D289A5" w14:textId="77777777" w:rsidR="00991CD7" w:rsidRPr="001164DE" w:rsidRDefault="00991CD7" w:rsidP="002B7031">
            <w:pPr>
              <w:spacing w:line="312" w:lineRule="auto"/>
              <w:rPr>
                <w:rFonts w:ascii="Times New Roman" w:hAnsi="Times New Roman"/>
                <w:sz w:val="28"/>
                <w:szCs w:val="28"/>
              </w:rPr>
            </w:pPr>
            <w:r w:rsidRPr="001164DE">
              <w:rPr>
                <w:rFonts w:ascii="Times New Roman" w:hAnsi="Times New Roman"/>
                <w:sz w:val="28"/>
                <w:szCs w:val="28"/>
              </w:rPr>
              <w:t>Hiển thị các tin bài có chứa từ khóa tìm kiếm</w:t>
            </w:r>
          </w:p>
        </w:tc>
      </w:tr>
    </w:tbl>
    <w:p w14:paraId="2A865FD1" w14:textId="77777777" w:rsidR="009D7060" w:rsidRPr="001164DE" w:rsidRDefault="009D7060" w:rsidP="0090566F">
      <w:pPr>
        <w:pStyle w:val="Heading2"/>
        <w:rPr>
          <w:lang w:val="en-US"/>
        </w:rPr>
      </w:pPr>
      <w:bookmarkStart w:id="121" w:name="_Toc56522263"/>
      <w:bookmarkStart w:id="122" w:name="_Toc70073957"/>
      <w:r w:rsidRPr="001164DE">
        <w:t>(A1.6) Nhóm chức năng chuyển đổi dữ liệ</w:t>
      </w:r>
      <w:r w:rsidRPr="001164DE">
        <w:rPr>
          <w:lang w:val="en-US"/>
        </w:rPr>
        <w:t>u</w:t>
      </w:r>
      <w:bookmarkEnd w:id="121"/>
      <w:bookmarkEnd w:id="122"/>
    </w:p>
    <w:p w14:paraId="00169AFD" w14:textId="77777777" w:rsidR="009D7060" w:rsidRPr="001164DE" w:rsidRDefault="009D7060" w:rsidP="0055188C">
      <w:pPr>
        <w:pStyle w:val="Heading3"/>
      </w:pPr>
      <w:bookmarkStart w:id="123" w:name="_Toc56522264"/>
      <w:bookmarkStart w:id="124" w:name="_Toc70073958"/>
      <w:r w:rsidRPr="001164DE">
        <w:t>(A1.6.1) Chuyển đổi dữ liệu tin tức, bài viết</w:t>
      </w:r>
      <w:bookmarkEnd w:id="123"/>
      <w:bookmarkEnd w:id="124"/>
    </w:p>
    <w:p w14:paraId="7E448903" w14:textId="77777777" w:rsidR="009D7060" w:rsidRPr="001164DE" w:rsidRDefault="009D7060" w:rsidP="0090566F">
      <w:pPr>
        <w:pStyle w:val="Heading4"/>
      </w:pPr>
      <w:r w:rsidRPr="001164DE">
        <w:t>Văn bản nghiệp vụ áp dụng</w:t>
      </w:r>
    </w:p>
    <w:p w14:paraId="264945A2" w14:textId="291D68A9" w:rsidR="009D7060" w:rsidRPr="00A84D61" w:rsidRDefault="00A84D61" w:rsidP="00A84D61">
      <w:pPr>
        <w:pStyle w:val="Style2"/>
      </w:pPr>
      <w:r w:rsidRPr="00A84D61">
        <w:t>Tài liệu phân tích yêu cầu</w:t>
      </w:r>
      <w:r>
        <w:t xml:space="preserve"> nghiệp vụ </w:t>
      </w:r>
    </w:p>
    <w:p w14:paraId="64011D9C" w14:textId="77777777" w:rsidR="009D7060" w:rsidRPr="001164DE" w:rsidRDefault="009D7060" w:rsidP="0090566F">
      <w:pPr>
        <w:pStyle w:val="Heading4"/>
      </w:pPr>
      <w:r w:rsidRPr="001164DE">
        <w:t>Mô tả yêu cầu</w:t>
      </w:r>
    </w:p>
    <w:p w14:paraId="19D9C7A2" w14:textId="77777777" w:rsidR="003D758C" w:rsidRPr="001164DE" w:rsidRDefault="003D758C" w:rsidP="002B7031">
      <w:pPr>
        <w:pStyle w:val="Style2"/>
        <w:spacing w:line="312" w:lineRule="auto"/>
      </w:pPr>
      <w:r w:rsidRPr="001164DE">
        <w:t>Người quản trị hệ thống có thể nhập tệp tin dữ liệu tin bài, bài viết theo cấu trúc định dạng chuẩn theo quy định.</w:t>
      </w:r>
    </w:p>
    <w:p w14:paraId="52CC6326" w14:textId="77777777" w:rsidR="003D758C" w:rsidRPr="001164DE" w:rsidRDefault="003D758C" w:rsidP="002B7031">
      <w:pPr>
        <w:pStyle w:val="Style2"/>
        <w:spacing w:line="312" w:lineRule="auto"/>
      </w:pPr>
      <w:r w:rsidRPr="001164DE">
        <w:t>Hệ thống kiểm tra định dạng dữ liệu nhập vào. Trường hợp, không hợp lệ hệ thống hiển thị cảnh báo. Trường hợp, hợp lệ, hệ thống cho phép lưu tệp tin và cho phép thực hiện chuyển đổi dữ liệu.</w:t>
      </w:r>
    </w:p>
    <w:p w14:paraId="060485B8" w14:textId="77777777" w:rsidR="003D758C" w:rsidRPr="001164DE" w:rsidRDefault="003D758C" w:rsidP="002B7031">
      <w:pPr>
        <w:pStyle w:val="Style2"/>
        <w:spacing w:line="312" w:lineRule="auto"/>
      </w:pPr>
      <w:r w:rsidRPr="001164DE">
        <w:t>Người quản trị có thể tra cứu kết quả chuyển đổi dữ liệu</w:t>
      </w:r>
      <w:r w:rsidR="006D7CE6" w:rsidRPr="001164DE">
        <w:t>.</w:t>
      </w:r>
    </w:p>
    <w:p w14:paraId="768AA04F" w14:textId="77777777" w:rsidR="006D7CE6" w:rsidRPr="001164DE" w:rsidRDefault="006D7CE6" w:rsidP="002B7031">
      <w:pPr>
        <w:pStyle w:val="Style2"/>
        <w:spacing w:line="312" w:lineRule="auto"/>
      </w:pPr>
      <w:r w:rsidRPr="001164DE">
        <w:t>Hệ thống hiển thông báo sau khi hệ thống thực hiện xong.</w:t>
      </w:r>
    </w:p>
    <w:p w14:paraId="181ADC67" w14:textId="77777777" w:rsidR="00341204" w:rsidRPr="001164DE" w:rsidRDefault="00341204">
      <w:pPr>
        <w:rPr>
          <w:rFonts w:ascii="Times New Roman" w:eastAsia="Calibri" w:hAnsi="Times New Roman" w:cs="Times New Roman"/>
          <w:sz w:val="28"/>
          <w:szCs w:val="28"/>
        </w:rPr>
      </w:pPr>
      <w:r w:rsidRPr="001164DE">
        <w:rPr>
          <w:rFonts w:ascii="Times New Roman" w:hAnsi="Times New Roman" w:cs="Times New Roman"/>
          <w:sz w:val="28"/>
          <w:szCs w:val="28"/>
        </w:rPr>
        <w:br w:type="page"/>
      </w:r>
    </w:p>
    <w:p w14:paraId="6B8C8949" w14:textId="77777777" w:rsidR="009D7060" w:rsidRPr="001164DE" w:rsidRDefault="009D7060" w:rsidP="0090566F">
      <w:pPr>
        <w:pStyle w:val="Heading4"/>
      </w:pPr>
      <w:r w:rsidRPr="001164DE">
        <w:lastRenderedPageBreak/>
        <w:t>Thiết kế giao diện</w:t>
      </w:r>
    </w:p>
    <w:p w14:paraId="097B9847" w14:textId="77777777" w:rsidR="0043524D" w:rsidRPr="001164DE" w:rsidRDefault="0043524D" w:rsidP="002B7031">
      <w:pPr>
        <w:pStyle w:val="ListParagraph"/>
        <w:spacing w:line="312" w:lineRule="auto"/>
      </w:pPr>
      <w:r w:rsidRPr="001164DE">
        <w:rPr>
          <w:lang w:val="en-US"/>
        </w:rPr>
        <w:t>Chuyển đổi dữ liện tin tức, bài viết/ Tra cứu kết quả chuyển đổi</w:t>
      </w:r>
    </w:p>
    <w:p w14:paraId="658D9EDA" w14:textId="2714C54B" w:rsidR="0043524D" w:rsidRPr="001164DE" w:rsidRDefault="00DE63CA" w:rsidP="002B7031">
      <w:pPr>
        <w:keepNext/>
        <w:spacing w:after="0" w:line="312" w:lineRule="auto"/>
        <w:jc w:val="center"/>
        <w:rPr>
          <w:rFonts w:ascii="Times New Roman" w:hAnsi="Times New Roman" w:cs="Times New Roman"/>
          <w:sz w:val="28"/>
          <w:szCs w:val="28"/>
        </w:rPr>
      </w:pPr>
      <w:r w:rsidRPr="001164DE">
        <w:rPr>
          <w:rFonts w:ascii="Times New Roman" w:hAnsi="Times New Roman" w:cs="Times New Roman"/>
          <w:noProof/>
          <w:sz w:val="28"/>
          <w:szCs w:val="28"/>
        </w:rPr>
        <w:drawing>
          <wp:inline distT="0" distB="0" distL="0" distR="0" wp14:anchorId="62E19520" wp14:editId="1B8A57E3">
            <wp:extent cx="5760085" cy="3369310"/>
            <wp:effectExtent l="19050" t="19050" r="12065" b="215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60085" cy="3369310"/>
                    </a:xfrm>
                    <a:prstGeom prst="rect">
                      <a:avLst/>
                    </a:prstGeom>
                    <a:ln>
                      <a:solidFill>
                        <a:schemeClr val="tx1"/>
                      </a:solidFill>
                    </a:ln>
                  </pic:spPr>
                </pic:pic>
              </a:graphicData>
            </a:graphic>
          </wp:inline>
        </w:drawing>
      </w:r>
    </w:p>
    <w:p w14:paraId="051400D8" w14:textId="73962403" w:rsidR="0043524D" w:rsidRPr="001164DE" w:rsidRDefault="0043524D" w:rsidP="002B7031">
      <w:pPr>
        <w:pStyle w:val="Caption"/>
        <w:spacing w:after="0" w:line="312" w:lineRule="auto"/>
        <w:rPr>
          <w:sz w:val="28"/>
          <w:szCs w:val="28"/>
        </w:rPr>
      </w:pPr>
      <w:r w:rsidRPr="001164DE">
        <w:rPr>
          <w:sz w:val="28"/>
          <w:szCs w:val="28"/>
        </w:rPr>
        <w:t xml:space="preserve">Giao diện </w:t>
      </w:r>
      <w:r w:rsidRPr="001164DE">
        <w:rPr>
          <w:sz w:val="28"/>
          <w:szCs w:val="28"/>
        </w:rPr>
        <w:fldChar w:fldCharType="begin"/>
      </w:r>
      <w:r w:rsidRPr="001164DE">
        <w:rPr>
          <w:sz w:val="28"/>
          <w:szCs w:val="28"/>
        </w:rPr>
        <w:instrText xml:space="preserve"> SEQ Giao_diện \* ARABIC </w:instrText>
      </w:r>
      <w:r w:rsidRPr="001164DE">
        <w:rPr>
          <w:sz w:val="28"/>
          <w:szCs w:val="28"/>
        </w:rPr>
        <w:fldChar w:fldCharType="separate"/>
      </w:r>
      <w:r w:rsidR="0045178B">
        <w:rPr>
          <w:noProof/>
          <w:sz w:val="28"/>
          <w:szCs w:val="28"/>
        </w:rPr>
        <w:t>49</w:t>
      </w:r>
      <w:r w:rsidRPr="001164DE">
        <w:rPr>
          <w:noProof/>
          <w:sz w:val="28"/>
          <w:szCs w:val="28"/>
        </w:rPr>
        <w:fldChar w:fldCharType="end"/>
      </w:r>
      <w:r w:rsidRPr="001164DE">
        <w:rPr>
          <w:sz w:val="28"/>
          <w:szCs w:val="28"/>
        </w:rPr>
        <w:t>: Chuyển đổi dữ liệu tin bài</w:t>
      </w:r>
    </w:p>
    <w:p w14:paraId="6B71044E" w14:textId="77777777" w:rsidR="0043524D" w:rsidRPr="001164DE" w:rsidRDefault="0043524D" w:rsidP="002B7031">
      <w:pPr>
        <w:pStyle w:val="Style2"/>
        <w:spacing w:line="312" w:lineRule="auto"/>
      </w:pPr>
      <w:r w:rsidRPr="001164DE">
        <w:t>Thiết kế trường dữ liệu</w:t>
      </w:r>
    </w:p>
    <w:tbl>
      <w:tblPr>
        <w:tblStyle w:val="TableGrid"/>
        <w:tblW w:w="0" w:type="auto"/>
        <w:tblInd w:w="85" w:type="dxa"/>
        <w:tblLook w:val="04A0" w:firstRow="1" w:lastRow="0" w:firstColumn="1" w:lastColumn="0" w:noHBand="0" w:noVBand="1"/>
      </w:tblPr>
      <w:tblGrid>
        <w:gridCol w:w="746"/>
        <w:gridCol w:w="1736"/>
        <w:gridCol w:w="2153"/>
        <w:gridCol w:w="857"/>
        <w:gridCol w:w="962"/>
        <w:gridCol w:w="2522"/>
      </w:tblGrid>
      <w:tr w:rsidR="0043524D" w:rsidRPr="001164DE" w14:paraId="6C9B6440" w14:textId="77777777" w:rsidTr="004E3EA6">
        <w:trPr>
          <w:tblHeader/>
        </w:trPr>
        <w:tc>
          <w:tcPr>
            <w:tcW w:w="746" w:type="dxa"/>
            <w:shd w:val="clear" w:color="auto" w:fill="E7E6E6" w:themeFill="background2"/>
          </w:tcPr>
          <w:p w14:paraId="69BF1A1F" w14:textId="77777777" w:rsidR="0043524D" w:rsidRPr="001164DE" w:rsidRDefault="0043524D" w:rsidP="002B7031">
            <w:pPr>
              <w:spacing w:line="312" w:lineRule="auto"/>
              <w:jc w:val="center"/>
              <w:rPr>
                <w:rFonts w:ascii="Times New Roman" w:hAnsi="Times New Roman"/>
                <w:b/>
                <w:sz w:val="28"/>
                <w:szCs w:val="28"/>
              </w:rPr>
            </w:pPr>
            <w:r w:rsidRPr="001164DE">
              <w:rPr>
                <w:rFonts w:ascii="Times New Roman" w:hAnsi="Times New Roman"/>
                <w:b/>
                <w:sz w:val="28"/>
                <w:szCs w:val="28"/>
              </w:rPr>
              <w:t>STT</w:t>
            </w:r>
          </w:p>
        </w:tc>
        <w:tc>
          <w:tcPr>
            <w:tcW w:w="1736" w:type="dxa"/>
            <w:shd w:val="clear" w:color="auto" w:fill="E7E6E6" w:themeFill="background2"/>
          </w:tcPr>
          <w:p w14:paraId="635A05C7" w14:textId="77777777" w:rsidR="0043524D" w:rsidRPr="001164DE" w:rsidRDefault="0043524D"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Thông tin</w:t>
            </w:r>
          </w:p>
        </w:tc>
        <w:tc>
          <w:tcPr>
            <w:tcW w:w="2153" w:type="dxa"/>
            <w:shd w:val="clear" w:color="auto" w:fill="E7E6E6" w:themeFill="background2"/>
          </w:tcPr>
          <w:p w14:paraId="0F9CA06D" w14:textId="77777777" w:rsidR="0043524D" w:rsidRPr="001164DE" w:rsidRDefault="0043524D"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Kiểu dữ liệu</w:t>
            </w:r>
          </w:p>
        </w:tc>
        <w:tc>
          <w:tcPr>
            <w:tcW w:w="857" w:type="dxa"/>
            <w:shd w:val="clear" w:color="auto" w:fill="E7E6E6" w:themeFill="background2"/>
          </w:tcPr>
          <w:p w14:paraId="06C3361D" w14:textId="77777777" w:rsidR="0043524D" w:rsidRPr="001164DE" w:rsidRDefault="0043524D"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Bắt buộc</w:t>
            </w:r>
          </w:p>
        </w:tc>
        <w:tc>
          <w:tcPr>
            <w:tcW w:w="962" w:type="dxa"/>
            <w:shd w:val="clear" w:color="auto" w:fill="E7E6E6" w:themeFill="background2"/>
          </w:tcPr>
          <w:p w14:paraId="09FFB913" w14:textId="77777777" w:rsidR="0043524D" w:rsidRPr="001164DE" w:rsidRDefault="0043524D"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Mặc định</w:t>
            </w:r>
          </w:p>
        </w:tc>
        <w:tc>
          <w:tcPr>
            <w:tcW w:w="2522" w:type="dxa"/>
            <w:shd w:val="clear" w:color="auto" w:fill="E7E6E6" w:themeFill="background2"/>
          </w:tcPr>
          <w:p w14:paraId="326BCCC5" w14:textId="77777777" w:rsidR="0043524D" w:rsidRPr="001164DE" w:rsidRDefault="00826DB1" w:rsidP="002B7031">
            <w:pPr>
              <w:spacing w:line="312" w:lineRule="auto"/>
              <w:jc w:val="center"/>
              <w:rPr>
                <w:rFonts w:ascii="Times New Roman" w:hAnsi="Times New Roman"/>
                <w:b/>
                <w:sz w:val="28"/>
                <w:szCs w:val="28"/>
              </w:rPr>
            </w:pPr>
            <w:r w:rsidRPr="001164DE">
              <w:rPr>
                <w:rFonts w:ascii="Times New Roman" w:hAnsi="Times New Roman"/>
                <w:b/>
                <w:sz w:val="28"/>
                <w:szCs w:val="28"/>
                <w:lang w:val="vi-VN"/>
              </w:rPr>
              <w:t xml:space="preserve">Ràng </w:t>
            </w:r>
            <w:r w:rsidRPr="001164DE">
              <w:rPr>
                <w:rFonts w:ascii="Times New Roman" w:hAnsi="Times New Roman"/>
                <w:b/>
                <w:sz w:val="28"/>
                <w:szCs w:val="28"/>
              </w:rPr>
              <w:t>buộc</w:t>
            </w:r>
          </w:p>
        </w:tc>
      </w:tr>
      <w:tr w:rsidR="0043524D" w:rsidRPr="001164DE" w14:paraId="7E0E8CF4" w14:textId="77777777" w:rsidTr="004E3EA6">
        <w:tc>
          <w:tcPr>
            <w:tcW w:w="746" w:type="dxa"/>
            <w:shd w:val="clear" w:color="auto" w:fill="FFFFFF" w:themeFill="background1"/>
          </w:tcPr>
          <w:p w14:paraId="2061DE6B" w14:textId="77777777" w:rsidR="0043524D" w:rsidRPr="001164DE" w:rsidRDefault="0043524D" w:rsidP="002B7031">
            <w:pPr>
              <w:spacing w:line="312" w:lineRule="auto"/>
              <w:jc w:val="center"/>
              <w:rPr>
                <w:rFonts w:ascii="Times New Roman" w:hAnsi="Times New Roman"/>
                <w:sz w:val="28"/>
                <w:szCs w:val="28"/>
              </w:rPr>
            </w:pPr>
            <w:r w:rsidRPr="001164DE">
              <w:rPr>
                <w:rFonts w:ascii="Times New Roman" w:hAnsi="Times New Roman"/>
                <w:sz w:val="28"/>
                <w:szCs w:val="28"/>
              </w:rPr>
              <w:t>1</w:t>
            </w:r>
          </w:p>
        </w:tc>
        <w:tc>
          <w:tcPr>
            <w:tcW w:w="1736" w:type="dxa"/>
            <w:shd w:val="clear" w:color="auto" w:fill="FFFFFF" w:themeFill="background1"/>
          </w:tcPr>
          <w:p w14:paraId="659E6963" w14:textId="77777777" w:rsidR="0043524D" w:rsidRPr="001164DE" w:rsidRDefault="0043524D" w:rsidP="002B7031">
            <w:pPr>
              <w:spacing w:line="312" w:lineRule="auto"/>
              <w:rPr>
                <w:rFonts w:ascii="Times New Roman" w:hAnsi="Times New Roman"/>
                <w:sz w:val="28"/>
                <w:szCs w:val="28"/>
              </w:rPr>
            </w:pPr>
            <w:r w:rsidRPr="001164DE">
              <w:rPr>
                <w:rFonts w:ascii="Times New Roman" w:hAnsi="Times New Roman"/>
                <w:sz w:val="28"/>
                <w:szCs w:val="28"/>
              </w:rPr>
              <w:t>Địa chỉ liên kết</w:t>
            </w:r>
          </w:p>
        </w:tc>
        <w:tc>
          <w:tcPr>
            <w:tcW w:w="2153" w:type="dxa"/>
            <w:shd w:val="clear" w:color="auto" w:fill="FFFFFF" w:themeFill="background1"/>
          </w:tcPr>
          <w:p w14:paraId="093DF5DA" w14:textId="77777777" w:rsidR="0043524D" w:rsidRPr="001164DE" w:rsidRDefault="0043524D" w:rsidP="002B7031">
            <w:pPr>
              <w:spacing w:line="312" w:lineRule="auto"/>
              <w:rPr>
                <w:rFonts w:ascii="Times New Roman" w:hAnsi="Times New Roman"/>
                <w:sz w:val="28"/>
                <w:szCs w:val="28"/>
              </w:rPr>
            </w:pPr>
            <w:r w:rsidRPr="001164DE">
              <w:rPr>
                <w:rFonts w:ascii="Times New Roman" w:hAnsi="Times New Roman"/>
                <w:sz w:val="28"/>
                <w:szCs w:val="28"/>
              </w:rPr>
              <w:t xml:space="preserve">Chuỗi ký tự </w:t>
            </w:r>
          </w:p>
          <w:p w14:paraId="290D5B7A" w14:textId="77777777" w:rsidR="0043524D" w:rsidRPr="001164DE" w:rsidRDefault="0043524D" w:rsidP="002B7031">
            <w:pPr>
              <w:spacing w:line="312" w:lineRule="auto"/>
              <w:rPr>
                <w:rFonts w:ascii="Times New Roman" w:hAnsi="Times New Roman"/>
                <w:sz w:val="28"/>
                <w:szCs w:val="28"/>
              </w:rPr>
            </w:pPr>
            <w:r w:rsidRPr="001164DE">
              <w:rPr>
                <w:rFonts w:ascii="Times New Roman" w:hAnsi="Times New Roman"/>
                <w:sz w:val="28"/>
                <w:szCs w:val="28"/>
              </w:rPr>
              <w:t>(250)</w:t>
            </w:r>
          </w:p>
        </w:tc>
        <w:tc>
          <w:tcPr>
            <w:tcW w:w="857" w:type="dxa"/>
            <w:shd w:val="clear" w:color="auto" w:fill="FFFFFF" w:themeFill="background1"/>
          </w:tcPr>
          <w:p w14:paraId="007B2267" w14:textId="77777777" w:rsidR="0043524D" w:rsidRPr="001164DE" w:rsidRDefault="0043524D" w:rsidP="002B7031">
            <w:pPr>
              <w:spacing w:line="312" w:lineRule="auto"/>
              <w:jc w:val="center"/>
              <w:rPr>
                <w:rFonts w:ascii="Times New Roman" w:hAnsi="Times New Roman"/>
                <w:sz w:val="28"/>
                <w:szCs w:val="28"/>
              </w:rPr>
            </w:pPr>
            <w:r w:rsidRPr="001164DE">
              <w:rPr>
                <w:rFonts w:ascii="Times New Roman" w:hAnsi="Times New Roman"/>
                <w:sz w:val="28"/>
                <w:szCs w:val="28"/>
              </w:rPr>
              <w:t>Có</w:t>
            </w:r>
          </w:p>
        </w:tc>
        <w:tc>
          <w:tcPr>
            <w:tcW w:w="962" w:type="dxa"/>
            <w:shd w:val="clear" w:color="auto" w:fill="FFFFFF" w:themeFill="background1"/>
          </w:tcPr>
          <w:p w14:paraId="0EE37D0C" w14:textId="77777777" w:rsidR="0043524D" w:rsidRPr="001164DE" w:rsidRDefault="0043524D" w:rsidP="002B7031">
            <w:pPr>
              <w:spacing w:line="312" w:lineRule="auto"/>
              <w:jc w:val="center"/>
              <w:rPr>
                <w:rFonts w:ascii="Times New Roman" w:hAnsi="Times New Roman"/>
                <w:sz w:val="28"/>
                <w:szCs w:val="28"/>
                <w:lang w:val="vi-VN"/>
              </w:rPr>
            </w:pPr>
          </w:p>
        </w:tc>
        <w:tc>
          <w:tcPr>
            <w:tcW w:w="2522" w:type="dxa"/>
            <w:shd w:val="clear" w:color="auto" w:fill="FFFFFF" w:themeFill="background1"/>
          </w:tcPr>
          <w:p w14:paraId="4840EE9B" w14:textId="77777777" w:rsidR="0043524D" w:rsidRPr="001164DE" w:rsidRDefault="006D7CE6" w:rsidP="00A44A2C">
            <w:pPr>
              <w:spacing w:line="312" w:lineRule="auto"/>
              <w:jc w:val="both"/>
              <w:rPr>
                <w:rFonts w:ascii="Times New Roman" w:hAnsi="Times New Roman"/>
                <w:sz w:val="28"/>
                <w:szCs w:val="28"/>
              </w:rPr>
            </w:pPr>
            <w:r w:rsidRPr="001164DE">
              <w:rPr>
                <w:rFonts w:ascii="Times New Roman" w:hAnsi="Times New Roman"/>
                <w:sz w:val="28"/>
                <w:szCs w:val="28"/>
              </w:rPr>
              <w:t>Cho phép NSD nhập</w:t>
            </w:r>
            <w:r w:rsidR="0043524D" w:rsidRPr="001164DE">
              <w:rPr>
                <w:rFonts w:ascii="Times New Roman" w:hAnsi="Times New Roman"/>
                <w:sz w:val="28"/>
                <w:szCs w:val="28"/>
              </w:rPr>
              <w:t xml:space="preserve"> địa chỉ liên kết tin bài cần chuyển đổi</w:t>
            </w:r>
          </w:p>
        </w:tc>
      </w:tr>
      <w:tr w:rsidR="0043524D" w:rsidRPr="001164DE" w14:paraId="2256F39D" w14:textId="77777777" w:rsidTr="004E3EA6">
        <w:tc>
          <w:tcPr>
            <w:tcW w:w="746" w:type="dxa"/>
            <w:shd w:val="clear" w:color="auto" w:fill="FFFFFF" w:themeFill="background1"/>
          </w:tcPr>
          <w:p w14:paraId="0F4270AB" w14:textId="77777777" w:rsidR="0043524D" w:rsidRPr="001164DE" w:rsidRDefault="0043524D" w:rsidP="002B7031">
            <w:pPr>
              <w:spacing w:line="312" w:lineRule="auto"/>
              <w:jc w:val="center"/>
              <w:rPr>
                <w:rFonts w:ascii="Times New Roman" w:hAnsi="Times New Roman"/>
                <w:sz w:val="28"/>
                <w:szCs w:val="28"/>
              </w:rPr>
            </w:pPr>
            <w:r w:rsidRPr="001164DE">
              <w:rPr>
                <w:rFonts w:ascii="Times New Roman" w:hAnsi="Times New Roman"/>
                <w:sz w:val="28"/>
                <w:szCs w:val="28"/>
              </w:rPr>
              <w:t>2</w:t>
            </w:r>
          </w:p>
        </w:tc>
        <w:tc>
          <w:tcPr>
            <w:tcW w:w="1736" w:type="dxa"/>
            <w:shd w:val="clear" w:color="auto" w:fill="FFFFFF" w:themeFill="background1"/>
          </w:tcPr>
          <w:p w14:paraId="02E905B3" w14:textId="2E43B160" w:rsidR="0043524D" w:rsidRPr="001164DE" w:rsidRDefault="0043524D" w:rsidP="002B7031">
            <w:pPr>
              <w:spacing w:line="312" w:lineRule="auto"/>
              <w:rPr>
                <w:rFonts w:ascii="Times New Roman" w:hAnsi="Times New Roman"/>
                <w:sz w:val="28"/>
                <w:szCs w:val="28"/>
              </w:rPr>
            </w:pPr>
            <w:r w:rsidRPr="001164DE">
              <w:rPr>
                <w:rFonts w:ascii="Times New Roman" w:hAnsi="Times New Roman"/>
                <w:sz w:val="28"/>
                <w:szCs w:val="28"/>
              </w:rPr>
              <w:t>Chọn chuyên mục</w:t>
            </w:r>
            <w:r w:rsidR="004E3EA6" w:rsidRPr="001164DE">
              <w:rPr>
                <w:rFonts w:ascii="Times New Roman" w:hAnsi="Times New Roman"/>
                <w:sz w:val="28"/>
                <w:szCs w:val="28"/>
              </w:rPr>
              <w:t xml:space="preserve"> (location)</w:t>
            </w:r>
          </w:p>
        </w:tc>
        <w:tc>
          <w:tcPr>
            <w:tcW w:w="2153" w:type="dxa"/>
            <w:shd w:val="clear" w:color="auto" w:fill="FFFFFF" w:themeFill="background1"/>
          </w:tcPr>
          <w:p w14:paraId="408C52A2" w14:textId="77777777" w:rsidR="0043524D" w:rsidRPr="001164DE" w:rsidRDefault="0043524D" w:rsidP="002B7031">
            <w:pPr>
              <w:spacing w:line="312" w:lineRule="auto"/>
              <w:rPr>
                <w:rFonts w:ascii="Times New Roman" w:hAnsi="Times New Roman"/>
                <w:sz w:val="28"/>
                <w:szCs w:val="28"/>
              </w:rPr>
            </w:pPr>
          </w:p>
        </w:tc>
        <w:tc>
          <w:tcPr>
            <w:tcW w:w="857" w:type="dxa"/>
            <w:shd w:val="clear" w:color="auto" w:fill="FFFFFF" w:themeFill="background1"/>
          </w:tcPr>
          <w:p w14:paraId="624AE9F1" w14:textId="77777777" w:rsidR="0043524D" w:rsidRPr="001164DE" w:rsidRDefault="0043524D" w:rsidP="002B7031">
            <w:pPr>
              <w:spacing w:line="312" w:lineRule="auto"/>
              <w:jc w:val="center"/>
              <w:rPr>
                <w:rFonts w:ascii="Times New Roman" w:hAnsi="Times New Roman"/>
                <w:sz w:val="28"/>
                <w:szCs w:val="28"/>
              </w:rPr>
            </w:pPr>
            <w:r w:rsidRPr="001164DE">
              <w:rPr>
                <w:rFonts w:ascii="Times New Roman" w:hAnsi="Times New Roman"/>
                <w:sz w:val="28"/>
                <w:szCs w:val="28"/>
              </w:rPr>
              <w:t>Có</w:t>
            </w:r>
          </w:p>
        </w:tc>
        <w:tc>
          <w:tcPr>
            <w:tcW w:w="962" w:type="dxa"/>
            <w:shd w:val="clear" w:color="auto" w:fill="FFFFFF" w:themeFill="background1"/>
          </w:tcPr>
          <w:p w14:paraId="6EFDB244" w14:textId="77777777" w:rsidR="0043524D" w:rsidRPr="001164DE" w:rsidRDefault="0043524D" w:rsidP="002B7031">
            <w:pPr>
              <w:spacing w:line="312" w:lineRule="auto"/>
              <w:jc w:val="center"/>
              <w:rPr>
                <w:rFonts w:ascii="Times New Roman" w:hAnsi="Times New Roman"/>
                <w:sz w:val="28"/>
                <w:szCs w:val="28"/>
              </w:rPr>
            </w:pPr>
          </w:p>
        </w:tc>
        <w:tc>
          <w:tcPr>
            <w:tcW w:w="2522" w:type="dxa"/>
            <w:shd w:val="clear" w:color="auto" w:fill="FFFFFF" w:themeFill="background1"/>
          </w:tcPr>
          <w:p w14:paraId="15ACD43D" w14:textId="77777777" w:rsidR="0043524D" w:rsidRPr="001164DE" w:rsidRDefault="0043524D" w:rsidP="00A44A2C">
            <w:pPr>
              <w:spacing w:line="312" w:lineRule="auto"/>
              <w:jc w:val="both"/>
              <w:rPr>
                <w:rFonts w:ascii="Times New Roman" w:hAnsi="Times New Roman"/>
                <w:sz w:val="28"/>
                <w:szCs w:val="28"/>
              </w:rPr>
            </w:pPr>
            <w:r w:rsidRPr="001164DE">
              <w:rPr>
                <w:rFonts w:ascii="Times New Roman" w:hAnsi="Times New Roman"/>
                <w:sz w:val="28"/>
                <w:szCs w:val="28"/>
              </w:rPr>
              <w:t>Cho phép lựa chọn chuyên mục để lưu tin bài cần chuyển đổi</w:t>
            </w:r>
          </w:p>
        </w:tc>
      </w:tr>
    </w:tbl>
    <w:p w14:paraId="713DDBE5" w14:textId="77777777" w:rsidR="009D7060" w:rsidRPr="001164DE" w:rsidRDefault="009D7060" w:rsidP="0090566F">
      <w:pPr>
        <w:pStyle w:val="Heading4"/>
      </w:pPr>
      <w:r w:rsidRPr="001164DE">
        <w:t>Điều kiện thực hiện</w:t>
      </w:r>
    </w:p>
    <w:p w14:paraId="6D29D6A7" w14:textId="77777777" w:rsidR="00353ABE" w:rsidRPr="001164DE" w:rsidRDefault="00353ABE" w:rsidP="002B7031">
      <w:pPr>
        <w:pStyle w:val="Style2"/>
        <w:spacing w:line="312" w:lineRule="auto"/>
      </w:pPr>
      <w:r w:rsidRPr="001164DE">
        <w:t>NSD đã đăng nhập vào hệ thống và truy cập vào chức năng chuyển đổi dữ liệu liên kết tin bài</w:t>
      </w:r>
    </w:p>
    <w:p w14:paraId="791CA53F" w14:textId="77777777" w:rsidR="006D7CE6" w:rsidRPr="001164DE" w:rsidRDefault="006D7CE6" w:rsidP="0090566F">
      <w:pPr>
        <w:pStyle w:val="Heading4"/>
      </w:pPr>
      <w:bookmarkStart w:id="125" w:name="_Toc56522265"/>
      <w:bookmarkStart w:id="126" w:name="_Toc50105113"/>
      <w:r w:rsidRPr="001164DE">
        <w:t>Yêu cầu đặc biệt/ Ràng buộc</w:t>
      </w:r>
    </w:p>
    <w:p w14:paraId="5AFC6755" w14:textId="77777777" w:rsidR="006D7CE6" w:rsidRPr="001164DE" w:rsidRDefault="006D7CE6" w:rsidP="002B7031">
      <w:pPr>
        <w:pStyle w:val="Style2"/>
        <w:spacing w:line="312" w:lineRule="auto"/>
      </w:pPr>
      <w:r w:rsidRPr="001164DE">
        <w:t>NSD được phân quyền chuyển đổi dữ liệu tin bài</w:t>
      </w:r>
    </w:p>
    <w:p w14:paraId="2015150D" w14:textId="77777777" w:rsidR="006D7CE6" w:rsidRPr="001164DE" w:rsidRDefault="006D7CE6" w:rsidP="002B7031">
      <w:pPr>
        <w:pStyle w:val="Style2"/>
        <w:spacing w:line="312" w:lineRule="auto"/>
      </w:pPr>
      <w:r w:rsidRPr="001164DE">
        <w:t>Các liên kết tin bài được lấy từ các website đã được cấu hình trên hệ thống</w:t>
      </w:r>
    </w:p>
    <w:p w14:paraId="63D56026" w14:textId="1289EF8B" w:rsidR="006D7CE6" w:rsidRPr="001164DE" w:rsidRDefault="00BA4386" w:rsidP="0090566F">
      <w:pPr>
        <w:pStyle w:val="Heading4"/>
      </w:pPr>
      <w:r>
        <w:t>Luồng xử lý dữ liệu</w:t>
      </w:r>
    </w:p>
    <w:p w14:paraId="0BD67623" w14:textId="77777777" w:rsidR="006D7CE6" w:rsidRPr="001164DE" w:rsidRDefault="006D7CE6" w:rsidP="002B7031">
      <w:pPr>
        <w:pStyle w:val="ListParagraph"/>
        <w:spacing w:line="312" w:lineRule="auto"/>
      </w:pPr>
      <w:r w:rsidRPr="001164DE">
        <w:lastRenderedPageBreak/>
        <w:t>Chuyển đổi dữ liệu liên kết Tin tức, bài viết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44"/>
        <w:gridCol w:w="2265"/>
        <w:gridCol w:w="5752"/>
      </w:tblGrid>
      <w:tr w:rsidR="006D7CE6" w:rsidRPr="001164DE" w14:paraId="6EC75B10" w14:textId="77777777" w:rsidTr="000F75C5">
        <w:trPr>
          <w:trHeight w:val="510"/>
          <w:tblHeader/>
        </w:trPr>
        <w:tc>
          <w:tcPr>
            <w:tcW w:w="576" w:type="pct"/>
            <w:shd w:val="clear" w:color="auto" w:fill="E7E6E6" w:themeFill="background2"/>
            <w:vAlign w:val="center"/>
          </w:tcPr>
          <w:p w14:paraId="3D7ED882" w14:textId="77777777" w:rsidR="006D7CE6" w:rsidRPr="001164DE" w:rsidRDefault="006D7CE6"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Bước thực hiện</w:t>
            </w:r>
          </w:p>
        </w:tc>
        <w:tc>
          <w:tcPr>
            <w:tcW w:w="1250" w:type="pct"/>
            <w:shd w:val="clear" w:color="auto" w:fill="E7E6E6" w:themeFill="background2"/>
            <w:vAlign w:val="center"/>
          </w:tcPr>
          <w:p w14:paraId="4644CB1E" w14:textId="77777777" w:rsidR="006D7CE6" w:rsidRPr="001164DE" w:rsidRDefault="006D7CE6"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Chủ thể thực hiện</w:t>
            </w:r>
          </w:p>
        </w:tc>
        <w:tc>
          <w:tcPr>
            <w:tcW w:w="3174" w:type="pct"/>
            <w:shd w:val="clear" w:color="auto" w:fill="E7E6E6" w:themeFill="background2"/>
            <w:vAlign w:val="center"/>
          </w:tcPr>
          <w:p w14:paraId="58311A35" w14:textId="77777777" w:rsidR="006D7CE6" w:rsidRPr="001164DE" w:rsidRDefault="006D7CE6"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Nội dung</w:t>
            </w:r>
          </w:p>
        </w:tc>
      </w:tr>
      <w:tr w:rsidR="006D7CE6" w:rsidRPr="001164DE" w14:paraId="61720E8A" w14:textId="77777777" w:rsidTr="000F75C5">
        <w:trPr>
          <w:trHeight w:val="510"/>
        </w:trPr>
        <w:tc>
          <w:tcPr>
            <w:tcW w:w="576" w:type="pct"/>
            <w:shd w:val="clear" w:color="auto" w:fill="auto"/>
          </w:tcPr>
          <w:p w14:paraId="70FD5FA8" w14:textId="77777777" w:rsidR="006D7CE6" w:rsidRPr="001164DE" w:rsidRDefault="006D7CE6" w:rsidP="002B7031">
            <w:pPr>
              <w:spacing w:after="0" w:line="312" w:lineRule="auto"/>
              <w:jc w:val="center"/>
              <w:rPr>
                <w:rFonts w:ascii="Times New Roman" w:hAnsi="Times New Roman" w:cs="Times New Roman"/>
                <w:sz w:val="28"/>
                <w:szCs w:val="28"/>
              </w:rPr>
            </w:pPr>
            <w:r w:rsidRPr="001164DE">
              <w:rPr>
                <w:rFonts w:ascii="Times New Roman" w:hAnsi="Times New Roman" w:cs="Times New Roman"/>
                <w:sz w:val="28"/>
                <w:szCs w:val="28"/>
              </w:rPr>
              <w:t>1</w:t>
            </w:r>
          </w:p>
        </w:tc>
        <w:tc>
          <w:tcPr>
            <w:tcW w:w="1250" w:type="pct"/>
            <w:shd w:val="clear" w:color="auto" w:fill="auto"/>
          </w:tcPr>
          <w:p w14:paraId="434BB122" w14:textId="77777777" w:rsidR="006D7CE6" w:rsidRPr="001164DE" w:rsidRDefault="006D7CE6"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NSD</w:t>
            </w:r>
            <w:r w:rsidRPr="001164DE">
              <w:rPr>
                <w:rFonts w:ascii="Times New Roman" w:hAnsi="Times New Roman" w:cs="Times New Roman"/>
                <w:sz w:val="28"/>
                <w:szCs w:val="28"/>
              </w:rPr>
              <w:t xml:space="preserve"> (Người quản trị hệ thống)</w:t>
            </w:r>
          </w:p>
        </w:tc>
        <w:tc>
          <w:tcPr>
            <w:tcW w:w="3174" w:type="pct"/>
            <w:shd w:val="clear" w:color="auto" w:fill="auto"/>
          </w:tcPr>
          <w:p w14:paraId="49D73DFE" w14:textId="674E26C3" w:rsidR="006D7CE6" w:rsidRPr="001164DE" w:rsidRDefault="006D7CE6"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 xml:space="preserve">Đăng nhập vào trang quản trị website </w:t>
            </w:r>
            <w:r w:rsidR="00E04DD9" w:rsidRPr="001164DE">
              <w:rPr>
                <w:rFonts w:ascii="Times New Roman" w:hAnsi="Times New Roman" w:cs="Times New Roman"/>
                <w:sz w:val="28"/>
                <w:szCs w:val="28"/>
              </w:rPr>
              <w:t>Tạp chí Thuế</w:t>
            </w:r>
          </w:p>
        </w:tc>
      </w:tr>
      <w:tr w:rsidR="006D7CE6" w:rsidRPr="001164DE" w14:paraId="29F342DE" w14:textId="77777777" w:rsidTr="000F75C5">
        <w:trPr>
          <w:trHeight w:val="510"/>
        </w:trPr>
        <w:tc>
          <w:tcPr>
            <w:tcW w:w="576" w:type="pct"/>
            <w:shd w:val="clear" w:color="auto" w:fill="auto"/>
          </w:tcPr>
          <w:p w14:paraId="6FA4B918" w14:textId="77777777" w:rsidR="006D7CE6" w:rsidRPr="001164DE" w:rsidRDefault="006D7CE6" w:rsidP="002B7031">
            <w:pPr>
              <w:spacing w:after="0" w:line="312" w:lineRule="auto"/>
              <w:jc w:val="center"/>
              <w:rPr>
                <w:rFonts w:ascii="Times New Roman" w:hAnsi="Times New Roman" w:cs="Times New Roman"/>
                <w:sz w:val="28"/>
                <w:szCs w:val="28"/>
              </w:rPr>
            </w:pPr>
            <w:r w:rsidRPr="001164DE">
              <w:rPr>
                <w:rFonts w:ascii="Times New Roman" w:hAnsi="Times New Roman" w:cs="Times New Roman"/>
                <w:sz w:val="28"/>
                <w:szCs w:val="28"/>
              </w:rPr>
              <w:t>2</w:t>
            </w:r>
          </w:p>
        </w:tc>
        <w:tc>
          <w:tcPr>
            <w:tcW w:w="1250" w:type="pct"/>
            <w:shd w:val="clear" w:color="auto" w:fill="auto"/>
          </w:tcPr>
          <w:p w14:paraId="1D5DBC51" w14:textId="77777777" w:rsidR="006D7CE6" w:rsidRPr="001164DE" w:rsidRDefault="006D7CE6"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Hệ thống</w:t>
            </w:r>
          </w:p>
        </w:tc>
        <w:tc>
          <w:tcPr>
            <w:tcW w:w="3174" w:type="pct"/>
            <w:shd w:val="clear" w:color="auto" w:fill="auto"/>
          </w:tcPr>
          <w:p w14:paraId="300E26CD" w14:textId="6387A239" w:rsidR="006D7CE6" w:rsidRPr="001164DE" w:rsidRDefault="006D7CE6"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 xml:space="preserve">Hiển thị trang quản trị website </w:t>
            </w:r>
            <w:r w:rsidR="00E04DD9" w:rsidRPr="001164DE">
              <w:rPr>
                <w:rFonts w:ascii="Times New Roman" w:hAnsi="Times New Roman" w:cs="Times New Roman"/>
                <w:sz w:val="28"/>
                <w:szCs w:val="28"/>
              </w:rPr>
              <w:t>Tạp chí Thuế</w:t>
            </w:r>
          </w:p>
        </w:tc>
      </w:tr>
      <w:tr w:rsidR="006D7CE6" w:rsidRPr="001164DE" w14:paraId="50DB7FFF" w14:textId="77777777" w:rsidTr="000F75C5">
        <w:trPr>
          <w:trHeight w:val="510"/>
        </w:trPr>
        <w:tc>
          <w:tcPr>
            <w:tcW w:w="576" w:type="pct"/>
            <w:shd w:val="clear" w:color="auto" w:fill="auto"/>
          </w:tcPr>
          <w:p w14:paraId="7459018E" w14:textId="77777777" w:rsidR="006D7CE6" w:rsidRPr="001164DE" w:rsidRDefault="006D7CE6" w:rsidP="002B7031">
            <w:pPr>
              <w:spacing w:after="0" w:line="312" w:lineRule="auto"/>
              <w:jc w:val="center"/>
              <w:rPr>
                <w:rFonts w:ascii="Times New Roman" w:hAnsi="Times New Roman" w:cs="Times New Roman"/>
                <w:sz w:val="28"/>
                <w:szCs w:val="28"/>
              </w:rPr>
            </w:pPr>
            <w:r w:rsidRPr="001164DE">
              <w:rPr>
                <w:rFonts w:ascii="Times New Roman" w:hAnsi="Times New Roman" w:cs="Times New Roman"/>
                <w:sz w:val="28"/>
                <w:szCs w:val="28"/>
              </w:rPr>
              <w:t>3</w:t>
            </w:r>
          </w:p>
        </w:tc>
        <w:tc>
          <w:tcPr>
            <w:tcW w:w="1250" w:type="pct"/>
            <w:shd w:val="clear" w:color="auto" w:fill="auto"/>
          </w:tcPr>
          <w:p w14:paraId="159DACA9" w14:textId="77777777" w:rsidR="006D7CE6" w:rsidRPr="001164DE" w:rsidRDefault="006D7CE6"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NSD</w:t>
            </w:r>
            <w:r w:rsidRPr="001164DE">
              <w:rPr>
                <w:rFonts w:ascii="Times New Roman" w:hAnsi="Times New Roman" w:cs="Times New Roman"/>
                <w:sz w:val="28"/>
                <w:szCs w:val="28"/>
              </w:rPr>
              <w:t xml:space="preserve"> (Người quản trị hệ thống)</w:t>
            </w:r>
          </w:p>
        </w:tc>
        <w:tc>
          <w:tcPr>
            <w:tcW w:w="3174" w:type="pct"/>
            <w:shd w:val="clear" w:color="auto" w:fill="auto"/>
          </w:tcPr>
          <w:p w14:paraId="5CF57D79" w14:textId="77777777" w:rsidR="006D7CE6" w:rsidRPr="001164DE" w:rsidRDefault="006D7CE6"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Truy cập vào chức năng chuyển đổi dữ liệu tin bài</w:t>
            </w:r>
          </w:p>
        </w:tc>
      </w:tr>
      <w:tr w:rsidR="006D7CE6" w:rsidRPr="001164DE" w14:paraId="6E911030" w14:textId="77777777" w:rsidTr="000F75C5">
        <w:trPr>
          <w:trHeight w:val="510"/>
        </w:trPr>
        <w:tc>
          <w:tcPr>
            <w:tcW w:w="576" w:type="pct"/>
            <w:shd w:val="clear" w:color="auto" w:fill="auto"/>
          </w:tcPr>
          <w:p w14:paraId="0FCA28D7" w14:textId="77777777" w:rsidR="006D7CE6" w:rsidRPr="001164DE" w:rsidRDefault="006D7CE6" w:rsidP="002B7031">
            <w:pPr>
              <w:spacing w:after="0" w:line="312" w:lineRule="auto"/>
              <w:jc w:val="center"/>
              <w:rPr>
                <w:rFonts w:ascii="Times New Roman" w:hAnsi="Times New Roman" w:cs="Times New Roman"/>
                <w:sz w:val="28"/>
                <w:szCs w:val="28"/>
              </w:rPr>
            </w:pPr>
            <w:r w:rsidRPr="001164DE">
              <w:rPr>
                <w:rFonts w:ascii="Times New Roman" w:hAnsi="Times New Roman" w:cs="Times New Roman"/>
                <w:sz w:val="28"/>
                <w:szCs w:val="28"/>
              </w:rPr>
              <w:t>4</w:t>
            </w:r>
          </w:p>
        </w:tc>
        <w:tc>
          <w:tcPr>
            <w:tcW w:w="1250" w:type="pct"/>
            <w:shd w:val="clear" w:color="auto" w:fill="auto"/>
          </w:tcPr>
          <w:p w14:paraId="598D735B" w14:textId="77777777" w:rsidR="006D7CE6" w:rsidRPr="001164DE" w:rsidRDefault="006D7CE6"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Hệ thống</w:t>
            </w:r>
          </w:p>
        </w:tc>
        <w:tc>
          <w:tcPr>
            <w:tcW w:w="3174" w:type="pct"/>
            <w:shd w:val="clear" w:color="auto" w:fill="auto"/>
          </w:tcPr>
          <w:p w14:paraId="110B98C7" w14:textId="77777777" w:rsidR="006D7CE6" w:rsidRPr="001164DE" w:rsidRDefault="006D7CE6"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Hiển thị màn hình chuyển đổi tin bài</w:t>
            </w:r>
          </w:p>
          <w:p w14:paraId="228F4D31" w14:textId="63427C35" w:rsidR="00E860A5" w:rsidRPr="001164DE" w:rsidRDefault="00E860A5" w:rsidP="002B7031">
            <w:pPr>
              <w:spacing w:after="0" w:line="312" w:lineRule="auto"/>
              <w:rPr>
                <w:rFonts w:ascii="Times New Roman" w:hAnsi="Times New Roman" w:cs="Times New Roman"/>
                <w:sz w:val="28"/>
                <w:szCs w:val="28"/>
              </w:rPr>
            </w:pPr>
            <w:r w:rsidRPr="001164DE">
              <w:rPr>
                <w:rFonts w:ascii="Times New Roman" w:hAnsi="Times New Roman" w:cs="Times New Roman"/>
                <w:noProof/>
                <w:sz w:val="28"/>
                <w:szCs w:val="28"/>
              </w:rPr>
              <w:drawing>
                <wp:inline distT="0" distB="0" distL="0" distR="0" wp14:anchorId="08A3E75B" wp14:editId="12EF4954">
                  <wp:extent cx="3395172" cy="1933575"/>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398698" cy="1935583"/>
                          </a:xfrm>
                          <a:prstGeom prst="rect">
                            <a:avLst/>
                          </a:prstGeom>
                        </pic:spPr>
                      </pic:pic>
                    </a:graphicData>
                  </a:graphic>
                </wp:inline>
              </w:drawing>
            </w:r>
          </w:p>
        </w:tc>
      </w:tr>
      <w:tr w:rsidR="006D7CE6" w:rsidRPr="001164DE" w14:paraId="1DFD8B3A" w14:textId="77777777" w:rsidTr="000F75C5">
        <w:trPr>
          <w:trHeight w:val="510"/>
        </w:trPr>
        <w:tc>
          <w:tcPr>
            <w:tcW w:w="576" w:type="pct"/>
            <w:shd w:val="clear" w:color="auto" w:fill="auto"/>
          </w:tcPr>
          <w:p w14:paraId="4E26F4E7" w14:textId="77777777" w:rsidR="006D7CE6" w:rsidRPr="001164DE" w:rsidRDefault="006D7CE6"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rPr>
              <w:t>5</w:t>
            </w:r>
          </w:p>
        </w:tc>
        <w:tc>
          <w:tcPr>
            <w:tcW w:w="1250" w:type="pct"/>
            <w:shd w:val="clear" w:color="auto" w:fill="auto"/>
          </w:tcPr>
          <w:p w14:paraId="478E184F" w14:textId="77777777" w:rsidR="006D7CE6" w:rsidRPr="001164DE" w:rsidRDefault="006D7CE6"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lang w:val="vi-VN"/>
              </w:rPr>
              <w:t>NSD</w:t>
            </w:r>
            <w:r w:rsidRPr="001164DE">
              <w:rPr>
                <w:rFonts w:ascii="Times New Roman" w:hAnsi="Times New Roman" w:cs="Times New Roman"/>
                <w:sz w:val="28"/>
                <w:szCs w:val="28"/>
              </w:rPr>
              <w:t xml:space="preserve"> (Người quản trị hệ thống)</w:t>
            </w:r>
          </w:p>
        </w:tc>
        <w:tc>
          <w:tcPr>
            <w:tcW w:w="3174" w:type="pct"/>
            <w:shd w:val="clear" w:color="auto" w:fill="auto"/>
          </w:tcPr>
          <w:p w14:paraId="31477919" w14:textId="77777777" w:rsidR="006D7CE6" w:rsidRPr="001164DE" w:rsidRDefault="006D7CE6"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Nhập liên kết tin bài cần chuyển đổi vào trình chuyển đổi tin bài/ Chọn chuyên mục, kích chuyển đổi để chuyển đổi tin bài</w:t>
            </w:r>
          </w:p>
        </w:tc>
      </w:tr>
      <w:tr w:rsidR="006D7CE6" w:rsidRPr="001164DE" w14:paraId="42545489" w14:textId="77777777" w:rsidTr="000F75C5">
        <w:trPr>
          <w:trHeight w:val="510"/>
        </w:trPr>
        <w:tc>
          <w:tcPr>
            <w:tcW w:w="576" w:type="pct"/>
            <w:shd w:val="clear" w:color="auto" w:fill="auto"/>
          </w:tcPr>
          <w:p w14:paraId="22D2ED10" w14:textId="77777777" w:rsidR="006D7CE6" w:rsidRPr="001164DE" w:rsidRDefault="006D7CE6"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rPr>
              <w:t>6</w:t>
            </w:r>
          </w:p>
        </w:tc>
        <w:tc>
          <w:tcPr>
            <w:tcW w:w="1250" w:type="pct"/>
            <w:shd w:val="clear" w:color="auto" w:fill="auto"/>
          </w:tcPr>
          <w:p w14:paraId="10DD531C" w14:textId="77777777" w:rsidR="006D7CE6" w:rsidRPr="001164DE" w:rsidRDefault="006D7CE6"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Hệ thống</w:t>
            </w:r>
          </w:p>
        </w:tc>
        <w:tc>
          <w:tcPr>
            <w:tcW w:w="3174" w:type="pct"/>
            <w:shd w:val="clear" w:color="auto" w:fill="auto"/>
          </w:tcPr>
          <w:p w14:paraId="15CA19EA" w14:textId="77777777" w:rsidR="006D7CE6" w:rsidRPr="001164DE" w:rsidRDefault="006D7CE6"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Kiểm tra liên kết tin bài được nhập vào:</w:t>
            </w:r>
          </w:p>
          <w:p w14:paraId="5DD11DEE" w14:textId="4C24AAC5" w:rsidR="00C4686F" w:rsidRPr="001164DE" w:rsidRDefault="00C4686F" w:rsidP="00C4686F">
            <w:pPr>
              <w:pStyle w:val="ListParagraph"/>
              <w:numPr>
                <w:ilvl w:val="0"/>
                <w:numId w:val="3"/>
              </w:numPr>
              <w:spacing w:after="160" w:line="312" w:lineRule="auto"/>
              <w:ind w:left="360"/>
              <w:jc w:val="left"/>
              <w:rPr>
                <w:i/>
              </w:rPr>
            </w:pPr>
            <w:r w:rsidRPr="001164DE">
              <w:t>Nếu liên kết tin bài thuộc website đã được cấu hình hệ thống chuyển đổi dữ liệu về cấu trúc định dạng chuẩn</w:t>
            </w:r>
            <w:r w:rsidRPr="001164DE">
              <w:rPr>
                <w:lang w:val="en-US"/>
              </w:rPr>
              <w:t xml:space="preserve"> lưu tin bài vào </w:t>
            </w:r>
            <w:r w:rsidR="00604A5D" w:rsidRPr="001164DE">
              <w:rPr>
                <w:lang w:val="en-US"/>
              </w:rPr>
              <w:t>CSDL WCM</w:t>
            </w:r>
            <w:r w:rsidRPr="001164DE">
              <w:t xml:space="preserve"> và hiển thị thông báo liên kết tin bài đã được chuyển đổi thành công</w:t>
            </w:r>
          </w:p>
          <w:p w14:paraId="09583FDC" w14:textId="77777777" w:rsidR="006D7CE6" w:rsidRPr="001164DE" w:rsidRDefault="006D7CE6"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Tin bài sau khi chuyển đổi hiển thị trong chuyên mục tin bài người sử dụng đã chọn ở trạng thái bản nháp (Draft)</w:t>
            </w:r>
          </w:p>
          <w:p w14:paraId="19969EBC" w14:textId="77777777" w:rsidR="006D7CE6" w:rsidRPr="001164DE" w:rsidRDefault="006D7CE6" w:rsidP="002B7031">
            <w:pPr>
              <w:pStyle w:val="ListParagraph"/>
              <w:numPr>
                <w:ilvl w:val="0"/>
                <w:numId w:val="3"/>
              </w:numPr>
              <w:spacing w:after="160" w:line="312" w:lineRule="auto"/>
              <w:ind w:left="360"/>
              <w:jc w:val="left"/>
              <w:rPr>
                <w:i/>
              </w:rPr>
            </w:pPr>
            <w:r w:rsidRPr="001164DE">
              <w:lastRenderedPageBreak/>
              <w:t xml:space="preserve">Nếu liên kết tin bài được nhập vào chưa được cấu hình, hệ thống hiển thị thông báo lỗi tương ứng </w:t>
            </w:r>
          </w:p>
        </w:tc>
      </w:tr>
    </w:tbl>
    <w:p w14:paraId="383BD520" w14:textId="77777777" w:rsidR="006D7CE6" w:rsidRPr="001164DE" w:rsidRDefault="006D7CE6" w:rsidP="002B7031">
      <w:pPr>
        <w:pStyle w:val="ListParagraph"/>
        <w:spacing w:line="312" w:lineRule="auto"/>
      </w:pPr>
      <w:r w:rsidRPr="001164DE">
        <w:lastRenderedPageBreak/>
        <w:t>Tra cứu kết quả chuyển đổi</w:t>
      </w:r>
    </w:p>
    <w:tbl>
      <w:tblPr>
        <w:tblStyle w:val="TableGrid"/>
        <w:tblW w:w="0" w:type="auto"/>
        <w:tblInd w:w="-5" w:type="dxa"/>
        <w:tblLook w:val="04A0" w:firstRow="1" w:lastRow="0" w:firstColumn="1" w:lastColumn="0" w:noHBand="0" w:noVBand="1"/>
      </w:tblPr>
      <w:tblGrid>
        <w:gridCol w:w="967"/>
        <w:gridCol w:w="1403"/>
        <w:gridCol w:w="6696"/>
      </w:tblGrid>
      <w:tr w:rsidR="006D7CE6" w:rsidRPr="001164DE" w14:paraId="11E371E2" w14:textId="77777777" w:rsidTr="000F75C5">
        <w:trPr>
          <w:tblHeader/>
        </w:trPr>
        <w:tc>
          <w:tcPr>
            <w:tcW w:w="1216" w:type="dxa"/>
            <w:shd w:val="clear" w:color="auto" w:fill="E7E6E6" w:themeFill="background2"/>
          </w:tcPr>
          <w:p w14:paraId="6A6BFFCB" w14:textId="77777777" w:rsidR="006D7CE6" w:rsidRPr="001164DE" w:rsidRDefault="006D7CE6"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rPr>
              <w:t>Bước thực hiện</w:t>
            </w:r>
          </w:p>
        </w:tc>
        <w:tc>
          <w:tcPr>
            <w:tcW w:w="2204" w:type="dxa"/>
            <w:shd w:val="clear" w:color="auto" w:fill="E7E6E6" w:themeFill="background2"/>
          </w:tcPr>
          <w:p w14:paraId="4C410069" w14:textId="77777777" w:rsidR="006D7CE6" w:rsidRPr="001164DE" w:rsidRDefault="006D7CE6"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rPr>
              <w:t>Chủ thể thực hiện</w:t>
            </w:r>
          </w:p>
        </w:tc>
        <w:tc>
          <w:tcPr>
            <w:tcW w:w="5935" w:type="dxa"/>
            <w:shd w:val="clear" w:color="auto" w:fill="E7E6E6" w:themeFill="background2"/>
          </w:tcPr>
          <w:p w14:paraId="74B9AB09" w14:textId="77777777" w:rsidR="006D7CE6" w:rsidRPr="001164DE" w:rsidRDefault="006D7CE6"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rPr>
              <w:t>Nội dung</w:t>
            </w:r>
          </w:p>
        </w:tc>
      </w:tr>
      <w:tr w:rsidR="006D7CE6" w:rsidRPr="001164DE" w14:paraId="2024A037" w14:textId="77777777" w:rsidTr="000F75C5">
        <w:tc>
          <w:tcPr>
            <w:tcW w:w="1216" w:type="dxa"/>
          </w:tcPr>
          <w:p w14:paraId="5D949715" w14:textId="77777777" w:rsidR="006D7CE6" w:rsidRPr="001164DE" w:rsidRDefault="006D7CE6" w:rsidP="002B7031">
            <w:pPr>
              <w:spacing w:line="312" w:lineRule="auto"/>
              <w:jc w:val="center"/>
              <w:rPr>
                <w:rFonts w:ascii="Times New Roman" w:hAnsi="Times New Roman"/>
                <w:sz w:val="28"/>
                <w:szCs w:val="28"/>
                <w:lang w:val="vi-VN"/>
              </w:rPr>
            </w:pPr>
            <w:r w:rsidRPr="001164DE">
              <w:rPr>
                <w:rFonts w:ascii="Times New Roman" w:hAnsi="Times New Roman"/>
                <w:sz w:val="28"/>
                <w:szCs w:val="28"/>
                <w:lang w:val="vi-VN"/>
              </w:rPr>
              <w:t>1</w:t>
            </w:r>
          </w:p>
        </w:tc>
        <w:tc>
          <w:tcPr>
            <w:tcW w:w="2204" w:type="dxa"/>
          </w:tcPr>
          <w:p w14:paraId="2874F25F" w14:textId="77777777" w:rsidR="006D7CE6" w:rsidRPr="001164DE" w:rsidRDefault="006D7CE6" w:rsidP="002B7031">
            <w:pPr>
              <w:spacing w:line="312" w:lineRule="auto"/>
              <w:rPr>
                <w:rFonts w:ascii="Times New Roman" w:hAnsi="Times New Roman"/>
                <w:sz w:val="28"/>
                <w:szCs w:val="28"/>
                <w:lang w:val="vi-VN"/>
              </w:rPr>
            </w:pPr>
            <w:r w:rsidRPr="001164DE">
              <w:rPr>
                <w:rFonts w:ascii="Times New Roman" w:hAnsi="Times New Roman"/>
                <w:sz w:val="28"/>
                <w:szCs w:val="28"/>
                <w:lang w:val="vi-VN"/>
              </w:rPr>
              <w:t>NSD</w:t>
            </w:r>
            <w:r w:rsidRPr="001164DE">
              <w:rPr>
                <w:rFonts w:ascii="Times New Roman" w:hAnsi="Times New Roman"/>
                <w:sz w:val="28"/>
                <w:szCs w:val="28"/>
              </w:rPr>
              <w:t xml:space="preserve"> (Người quản trị hệ thống)</w:t>
            </w:r>
          </w:p>
        </w:tc>
        <w:tc>
          <w:tcPr>
            <w:tcW w:w="5935" w:type="dxa"/>
          </w:tcPr>
          <w:p w14:paraId="5A70EB21" w14:textId="77777777" w:rsidR="006D7CE6" w:rsidRPr="001164DE" w:rsidRDefault="006D7CE6" w:rsidP="002B7031">
            <w:pPr>
              <w:spacing w:line="312" w:lineRule="auto"/>
              <w:rPr>
                <w:rFonts w:ascii="Times New Roman" w:hAnsi="Times New Roman"/>
                <w:sz w:val="28"/>
                <w:szCs w:val="28"/>
              </w:rPr>
            </w:pPr>
            <w:r w:rsidRPr="001164DE">
              <w:rPr>
                <w:rFonts w:ascii="Times New Roman" w:hAnsi="Times New Roman"/>
                <w:sz w:val="28"/>
                <w:szCs w:val="28"/>
              </w:rPr>
              <w:t>Vào chuyên mục chứa tin bài đã chọn khi chuyển đổi tin bài, kích chọn Tìm kiếm (Search) / điền vào Tiêu đề tin bài vừa chuyển đổi</w:t>
            </w:r>
          </w:p>
          <w:p w14:paraId="2982F603" w14:textId="2CDCD120" w:rsidR="005236FC" w:rsidRPr="001164DE" w:rsidRDefault="005236FC" w:rsidP="002B7031">
            <w:pPr>
              <w:spacing w:line="312" w:lineRule="auto"/>
              <w:rPr>
                <w:rFonts w:ascii="Times New Roman" w:hAnsi="Times New Roman"/>
                <w:sz w:val="28"/>
                <w:szCs w:val="28"/>
              </w:rPr>
            </w:pPr>
            <w:r w:rsidRPr="001164DE">
              <w:rPr>
                <w:rFonts w:ascii="Times New Roman" w:hAnsi="Times New Roman"/>
                <w:noProof/>
                <w:sz w:val="28"/>
                <w:szCs w:val="28"/>
              </w:rPr>
              <w:drawing>
                <wp:inline distT="0" distB="0" distL="0" distR="0" wp14:anchorId="2E4F7D56" wp14:editId="3A88155F">
                  <wp:extent cx="4114800" cy="541985"/>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114800" cy="541985"/>
                          </a:xfrm>
                          <a:prstGeom prst="rect">
                            <a:avLst/>
                          </a:prstGeom>
                        </pic:spPr>
                      </pic:pic>
                    </a:graphicData>
                  </a:graphic>
                </wp:inline>
              </w:drawing>
            </w:r>
          </w:p>
        </w:tc>
      </w:tr>
      <w:tr w:rsidR="006D7CE6" w:rsidRPr="001164DE" w14:paraId="37799BB8" w14:textId="77777777" w:rsidTr="000F75C5">
        <w:tc>
          <w:tcPr>
            <w:tcW w:w="1216" w:type="dxa"/>
          </w:tcPr>
          <w:p w14:paraId="382330A1" w14:textId="77777777" w:rsidR="006D7CE6" w:rsidRPr="001164DE" w:rsidRDefault="006D7CE6" w:rsidP="002B7031">
            <w:pPr>
              <w:spacing w:line="312" w:lineRule="auto"/>
              <w:jc w:val="center"/>
              <w:rPr>
                <w:rFonts w:ascii="Times New Roman" w:hAnsi="Times New Roman"/>
                <w:sz w:val="28"/>
                <w:szCs w:val="28"/>
                <w:lang w:val="vi-VN"/>
              </w:rPr>
            </w:pPr>
            <w:r w:rsidRPr="001164DE">
              <w:rPr>
                <w:rFonts w:ascii="Times New Roman" w:hAnsi="Times New Roman"/>
                <w:sz w:val="28"/>
                <w:szCs w:val="28"/>
                <w:lang w:val="vi-VN"/>
              </w:rPr>
              <w:t>2</w:t>
            </w:r>
          </w:p>
        </w:tc>
        <w:tc>
          <w:tcPr>
            <w:tcW w:w="2204" w:type="dxa"/>
          </w:tcPr>
          <w:p w14:paraId="390D5160" w14:textId="77777777" w:rsidR="006D7CE6" w:rsidRPr="001164DE" w:rsidRDefault="006D7CE6" w:rsidP="002B7031">
            <w:pPr>
              <w:spacing w:line="312" w:lineRule="auto"/>
              <w:rPr>
                <w:rFonts w:ascii="Times New Roman" w:hAnsi="Times New Roman"/>
                <w:sz w:val="28"/>
                <w:szCs w:val="28"/>
                <w:lang w:val="vi-VN"/>
              </w:rPr>
            </w:pPr>
            <w:r w:rsidRPr="001164DE">
              <w:rPr>
                <w:rFonts w:ascii="Times New Roman" w:hAnsi="Times New Roman"/>
                <w:sz w:val="28"/>
                <w:szCs w:val="28"/>
                <w:lang w:val="vi-VN"/>
              </w:rPr>
              <w:t>Hệ thống</w:t>
            </w:r>
          </w:p>
        </w:tc>
        <w:tc>
          <w:tcPr>
            <w:tcW w:w="5935" w:type="dxa"/>
          </w:tcPr>
          <w:p w14:paraId="6B53E665" w14:textId="6ED2B34E" w:rsidR="00C4686F" w:rsidRPr="001164DE" w:rsidRDefault="00C4686F" w:rsidP="00C4686F">
            <w:pPr>
              <w:spacing w:line="312" w:lineRule="auto"/>
              <w:rPr>
                <w:rFonts w:ascii="Times New Roman" w:hAnsi="Times New Roman"/>
                <w:sz w:val="28"/>
                <w:szCs w:val="28"/>
              </w:rPr>
            </w:pPr>
            <w:r w:rsidRPr="001164DE">
              <w:rPr>
                <w:rFonts w:ascii="Times New Roman" w:hAnsi="Times New Roman"/>
                <w:sz w:val="28"/>
                <w:szCs w:val="28"/>
              </w:rPr>
              <w:t xml:space="preserve">Truy vấn vào CSDL </w:t>
            </w:r>
            <w:r w:rsidR="002614BB" w:rsidRPr="001164DE">
              <w:rPr>
                <w:rFonts w:ascii="Times New Roman" w:hAnsi="Times New Roman"/>
                <w:sz w:val="28"/>
                <w:szCs w:val="28"/>
              </w:rPr>
              <w:t>của WCM</w:t>
            </w:r>
            <w:r w:rsidRPr="001164DE">
              <w:rPr>
                <w:rFonts w:ascii="Times New Roman" w:hAnsi="Times New Roman"/>
                <w:sz w:val="28"/>
                <w:szCs w:val="28"/>
              </w:rPr>
              <w:t xml:space="preserve"> theo điều kiện NSD đã nhập</w:t>
            </w:r>
          </w:p>
          <w:p w14:paraId="0FF14F3D" w14:textId="0CBAB04C" w:rsidR="006D7CE6" w:rsidRPr="001164DE" w:rsidRDefault="00C4686F" w:rsidP="00C4686F">
            <w:pPr>
              <w:spacing w:line="312" w:lineRule="auto"/>
              <w:rPr>
                <w:rFonts w:ascii="Times New Roman" w:hAnsi="Times New Roman"/>
                <w:sz w:val="28"/>
                <w:szCs w:val="28"/>
              </w:rPr>
            </w:pPr>
            <w:r w:rsidRPr="001164DE">
              <w:rPr>
                <w:rFonts w:ascii="Times New Roman" w:hAnsi="Times New Roman"/>
                <w:sz w:val="28"/>
                <w:szCs w:val="28"/>
              </w:rPr>
              <w:t>Hiển thị các tin bài có chứa từ khóa tìm kiếm</w:t>
            </w:r>
          </w:p>
        </w:tc>
      </w:tr>
    </w:tbl>
    <w:p w14:paraId="4F57C366" w14:textId="58F79D6A" w:rsidR="009D7060" w:rsidRPr="001164DE" w:rsidRDefault="009D7060" w:rsidP="0055188C">
      <w:pPr>
        <w:pStyle w:val="Heading3"/>
      </w:pPr>
      <w:bookmarkStart w:id="127" w:name="_Toc70073959"/>
      <w:r w:rsidRPr="001164DE">
        <w:t>(A1.6.2) Chuyển đổi dữ liệu Ảnh</w:t>
      </w:r>
      <w:bookmarkEnd w:id="125"/>
      <w:bookmarkEnd w:id="127"/>
    </w:p>
    <w:p w14:paraId="74F00CEC" w14:textId="77777777" w:rsidR="009D7060" w:rsidRPr="001164DE" w:rsidRDefault="009D7060" w:rsidP="0090566F">
      <w:pPr>
        <w:pStyle w:val="Heading4"/>
      </w:pPr>
      <w:r w:rsidRPr="001164DE">
        <w:t>Văn bản nghiệp vụ áp dụng</w:t>
      </w:r>
    </w:p>
    <w:p w14:paraId="3539A9F2" w14:textId="77777777" w:rsidR="00A84D61" w:rsidRPr="00A84D61" w:rsidRDefault="00A84D61" w:rsidP="00A84D61">
      <w:pPr>
        <w:pStyle w:val="Style2"/>
      </w:pPr>
      <w:r w:rsidRPr="00A84D61">
        <w:t>Tài liệu phân tích yêu cầu</w:t>
      </w:r>
      <w:r>
        <w:t xml:space="preserve"> nghiệp vụ </w:t>
      </w:r>
    </w:p>
    <w:p w14:paraId="138E9894" w14:textId="77777777" w:rsidR="009D7060" w:rsidRPr="001164DE" w:rsidRDefault="009D7060" w:rsidP="0090566F">
      <w:pPr>
        <w:pStyle w:val="Heading4"/>
      </w:pPr>
      <w:r w:rsidRPr="001164DE">
        <w:t>Mô tả yêu cầu</w:t>
      </w:r>
    </w:p>
    <w:p w14:paraId="60802561" w14:textId="77777777" w:rsidR="003D758C" w:rsidRPr="001164DE" w:rsidRDefault="003D758C" w:rsidP="002B7031">
      <w:pPr>
        <w:pStyle w:val="Style2"/>
        <w:spacing w:line="312" w:lineRule="auto"/>
      </w:pPr>
      <w:r w:rsidRPr="001164DE">
        <w:t>Người quản trị hệ thống có thể nhập tệp tin dữ liệu ảnh theo cấu trúc định dạng chuẩn theo quy định.</w:t>
      </w:r>
    </w:p>
    <w:p w14:paraId="2F26DC3F" w14:textId="77777777" w:rsidR="003D758C" w:rsidRPr="001164DE" w:rsidRDefault="003D758C" w:rsidP="002B7031">
      <w:pPr>
        <w:pStyle w:val="Style2"/>
        <w:spacing w:line="312" w:lineRule="auto"/>
      </w:pPr>
      <w:r w:rsidRPr="001164DE">
        <w:t>Hệ thống kiểm tra đi</w:t>
      </w:r>
      <w:r w:rsidR="006D7CE6" w:rsidRPr="001164DE">
        <w:t xml:space="preserve">̣nh dạng dữ liệu nhập vào. </w:t>
      </w:r>
      <w:r w:rsidRPr="001164DE">
        <w:t>Trường hợp, không hợp lệ hê</w:t>
      </w:r>
      <w:r w:rsidR="006D7CE6" w:rsidRPr="001164DE">
        <w:t xml:space="preserve">̣ thống hiển thị cảnh báo. </w:t>
      </w:r>
      <w:r w:rsidRPr="001164DE">
        <w:t>Trường hợp hợp lệ, hệ thống cho phép lưu tệp tin và cho phép thực hiện chuyển đổi dữ liệu.</w:t>
      </w:r>
    </w:p>
    <w:p w14:paraId="00DC26D8" w14:textId="77C65511" w:rsidR="003D758C" w:rsidRPr="001164DE" w:rsidRDefault="003D758C" w:rsidP="002B7031">
      <w:pPr>
        <w:pStyle w:val="Style2"/>
        <w:spacing w:line="312" w:lineRule="auto"/>
      </w:pPr>
      <w:r w:rsidRPr="001164DE">
        <w:t xml:space="preserve">Người quản trị hệ thống tiến hành chuyển đổi dữ liệu. Hệ thống thực hiện chuyển đổi dữ liệu từ tệp tin dữ liệu ảnh đã được chuẩn hóa vào CSDL của trang thông tin </w:t>
      </w:r>
      <w:r w:rsidR="00E04DD9" w:rsidRPr="001164DE">
        <w:t>Tạp chí Thuế</w:t>
      </w:r>
      <w:r w:rsidRPr="001164DE">
        <w:t>.</w:t>
      </w:r>
    </w:p>
    <w:p w14:paraId="18CAEAA9" w14:textId="77777777" w:rsidR="006D7CE6" w:rsidRPr="001164DE" w:rsidRDefault="006D7CE6" w:rsidP="002B7031">
      <w:pPr>
        <w:pStyle w:val="Style2"/>
        <w:spacing w:line="312" w:lineRule="auto"/>
      </w:pPr>
      <w:r w:rsidRPr="001164DE">
        <w:t xml:space="preserve">Người quản trị có thể xem kết quả chuyển đổi dữ liệu. </w:t>
      </w:r>
    </w:p>
    <w:p w14:paraId="3B992618" w14:textId="77777777" w:rsidR="006D7CE6" w:rsidRPr="001164DE" w:rsidRDefault="006D7CE6" w:rsidP="002B7031">
      <w:pPr>
        <w:pStyle w:val="Style2"/>
        <w:spacing w:line="312" w:lineRule="auto"/>
      </w:pPr>
      <w:r w:rsidRPr="001164DE">
        <w:t>Hệ thống hiển thị thông báo sau khi hệ thống thực hiện xong.</w:t>
      </w:r>
    </w:p>
    <w:p w14:paraId="16E8B470" w14:textId="77777777" w:rsidR="009D7060" w:rsidRPr="001164DE" w:rsidRDefault="009D7060" w:rsidP="0090566F">
      <w:pPr>
        <w:pStyle w:val="Heading4"/>
      </w:pPr>
      <w:r w:rsidRPr="001164DE">
        <w:t>Thiết kế giao diện</w:t>
      </w:r>
    </w:p>
    <w:p w14:paraId="785EDD76" w14:textId="77777777" w:rsidR="0043524D" w:rsidRPr="001164DE" w:rsidRDefault="0043524D" w:rsidP="002B7031">
      <w:pPr>
        <w:pStyle w:val="Style2"/>
        <w:spacing w:line="312" w:lineRule="auto"/>
      </w:pPr>
      <w:r w:rsidRPr="001164DE">
        <w:lastRenderedPageBreak/>
        <w:t>Chức năng chạy ngầm không có giao diện</w:t>
      </w:r>
    </w:p>
    <w:p w14:paraId="6A630195" w14:textId="77777777" w:rsidR="0043524D" w:rsidRPr="001164DE" w:rsidRDefault="0043524D" w:rsidP="002B7031">
      <w:pPr>
        <w:pStyle w:val="Style2"/>
        <w:spacing w:line="312" w:lineRule="auto"/>
      </w:pPr>
      <w:r w:rsidRPr="001164DE">
        <w:t>Thiết kế trường dữ liệu</w:t>
      </w:r>
    </w:p>
    <w:tbl>
      <w:tblPr>
        <w:tblStyle w:val="TableGrid"/>
        <w:tblW w:w="0" w:type="auto"/>
        <w:tblInd w:w="-5" w:type="dxa"/>
        <w:tblLook w:val="04A0" w:firstRow="1" w:lastRow="0" w:firstColumn="1" w:lastColumn="0" w:noHBand="0" w:noVBand="1"/>
      </w:tblPr>
      <w:tblGrid>
        <w:gridCol w:w="890"/>
        <w:gridCol w:w="1747"/>
        <w:gridCol w:w="1503"/>
        <w:gridCol w:w="1497"/>
        <w:gridCol w:w="850"/>
        <w:gridCol w:w="2579"/>
      </w:tblGrid>
      <w:tr w:rsidR="0043524D" w:rsidRPr="001164DE" w14:paraId="49CE0D2A" w14:textId="77777777" w:rsidTr="006D7CE6">
        <w:trPr>
          <w:tblHeader/>
        </w:trPr>
        <w:tc>
          <w:tcPr>
            <w:tcW w:w="900" w:type="dxa"/>
            <w:shd w:val="clear" w:color="auto" w:fill="E7E6E6" w:themeFill="background2"/>
          </w:tcPr>
          <w:p w14:paraId="7340ABEF" w14:textId="77777777" w:rsidR="0043524D" w:rsidRPr="001164DE" w:rsidRDefault="0043524D" w:rsidP="002B7031">
            <w:pPr>
              <w:spacing w:line="312" w:lineRule="auto"/>
              <w:jc w:val="center"/>
              <w:rPr>
                <w:rFonts w:ascii="Times New Roman" w:hAnsi="Times New Roman"/>
                <w:b/>
                <w:sz w:val="28"/>
                <w:szCs w:val="28"/>
              </w:rPr>
            </w:pPr>
            <w:r w:rsidRPr="001164DE">
              <w:rPr>
                <w:rFonts w:ascii="Times New Roman" w:hAnsi="Times New Roman"/>
                <w:b/>
                <w:sz w:val="28"/>
                <w:szCs w:val="28"/>
              </w:rPr>
              <w:t>STT</w:t>
            </w:r>
          </w:p>
        </w:tc>
        <w:tc>
          <w:tcPr>
            <w:tcW w:w="1800" w:type="dxa"/>
            <w:shd w:val="clear" w:color="auto" w:fill="E7E6E6" w:themeFill="background2"/>
          </w:tcPr>
          <w:p w14:paraId="1310E4DE" w14:textId="77777777" w:rsidR="0043524D" w:rsidRPr="001164DE" w:rsidRDefault="0043524D"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Thông tin</w:t>
            </w:r>
          </w:p>
        </w:tc>
        <w:tc>
          <w:tcPr>
            <w:tcW w:w="1553" w:type="dxa"/>
            <w:shd w:val="clear" w:color="auto" w:fill="E7E6E6" w:themeFill="background2"/>
          </w:tcPr>
          <w:p w14:paraId="0A28C1A3" w14:textId="77777777" w:rsidR="0043524D" w:rsidRPr="001164DE" w:rsidRDefault="0043524D"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Kiểu dữ liệu</w:t>
            </w:r>
          </w:p>
        </w:tc>
        <w:tc>
          <w:tcPr>
            <w:tcW w:w="1546" w:type="dxa"/>
            <w:shd w:val="clear" w:color="auto" w:fill="E7E6E6" w:themeFill="background2"/>
          </w:tcPr>
          <w:p w14:paraId="58994B67" w14:textId="77777777" w:rsidR="0043524D" w:rsidRPr="001164DE" w:rsidRDefault="0043524D"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Bắt buộc</w:t>
            </w:r>
          </w:p>
        </w:tc>
        <w:tc>
          <w:tcPr>
            <w:tcW w:w="856" w:type="dxa"/>
            <w:shd w:val="clear" w:color="auto" w:fill="E7E6E6" w:themeFill="background2"/>
          </w:tcPr>
          <w:p w14:paraId="0BEE894F" w14:textId="77777777" w:rsidR="0043524D" w:rsidRPr="001164DE" w:rsidRDefault="0043524D"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Mặc định</w:t>
            </w:r>
          </w:p>
        </w:tc>
        <w:tc>
          <w:tcPr>
            <w:tcW w:w="2700" w:type="dxa"/>
            <w:shd w:val="clear" w:color="auto" w:fill="E7E6E6" w:themeFill="background2"/>
          </w:tcPr>
          <w:p w14:paraId="59165BD6" w14:textId="77777777" w:rsidR="0043524D" w:rsidRPr="001164DE" w:rsidRDefault="000F75C5"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 xml:space="preserve">Ràng </w:t>
            </w:r>
            <w:r w:rsidRPr="001164DE">
              <w:rPr>
                <w:rFonts w:ascii="Times New Roman" w:hAnsi="Times New Roman"/>
                <w:b/>
                <w:sz w:val="28"/>
                <w:szCs w:val="28"/>
              </w:rPr>
              <w:t>buộc</w:t>
            </w:r>
          </w:p>
        </w:tc>
      </w:tr>
      <w:tr w:rsidR="0043524D" w:rsidRPr="001164DE" w14:paraId="483E87A1" w14:textId="77777777" w:rsidTr="006D7CE6">
        <w:tc>
          <w:tcPr>
            <w:tcW w:w="900" w:type="dxa"/>
            <w:shd w:val="clear" w:color="auto" w:fill="FFFFFF" w:themeFill="background1"/>
          </w:tcPr>
          <w:p w14:paraId="00DBD7BB" w14:textId="77777777" w:rsidR="0043524D" w:rsidRPr="001164DE" w:rsidRDefault="0043524D" w:rsidP="002B7031">
            <w:pPr>
              <w:spacing w:line="312" w:lineRule="auto"/>
              <w:jc w:val="center"/>
              <w:rPr>
                <w:rFonts w:ascii="Times New Roman" w:hAnsi="Times New Roman"/>
                <w:sz w:val="28"/>
                <w:szCs w:val="28"/>
              </w:rPr>
            </w:pPr>
            <w:r w:rsidRPr="001164DE">
              <w:rPr>
                <w:rFonts w:ascii="Times New Roman" w:hAnsi="Times New Roman"/>
                <w:sz w:val="28"/>
                <w:szCs w:val="28"/>
              </w:rPr>
              <w:t>1</w:t>
            </w:r>
          </w:p>
        </w:tc>
        <w:tc>
          <w:tcPr>
            <w:tcW w:w="1800" w:type="dxa"/>
            <w:shd w:val="clear" w:color="auto" w:fill="FFFFFF" w:themeFill="background1"/>
          </w:tcPr>
          <w:p w14:paraId="0CEFE1C0" w14:textId="77777777" w:rsidR="0043524D" w:rsidRPr="001164DE" w:rsidRDefault="0043524D" w:rsidP="002B7031">
            <w:pPr>
              <w:spacing w:line="312" w:lineRule="auto"/>
              <w:rPr>
                <w:rFonts w:ascii="Times New Roman" w:hAnsi="Times New Roman"/>
                <w:sz w:val="28"/>
                <w:szCs w:val="28"/>
              </w:rPr>
            </w:pPr>
            <w:r w:rsidRPr="001164DE">
              <w:rPr>
                <w:rFonts w:ascii="Times New Roman" w:hAnsi="Times New Roman"/>
                <w:sz w:val="28"/>
                <w:szCs w:val="28"/>
              </w:rPr>
              <w:t>File ảnh</w:t>
            </w:r>
          </w:p>
        </w:tc>
        <w:tc>
          <w:tcPr>
            <w:tcW w:w="1553" w:type="dxa"/>
            <w:shd w:val="clear" w:color="auto" w:fill="FFFFFF" w:themeFill="background1"/>
          </w:tcPr>
          <w:p w14:paraId="69B43ACC" w14:textId="77777777" w:rsidR="0043524D" w:rsidRPr="001164DE" w:rsidRDefault="0043524D" w:rsidP="002B7031">
            <w:pPr>
              <w:spacing w:line="312" w:lineRule="auto"/>
              <w:rPr>
                <w:rFonts w:ascii="Times New Roman" w:hAnsi="Times New Roman"/>
                <w:sz w:val="28"/>
                <w:szCs w:val="28"/>
              </w:rPr>
            </w:pPr>
          </w:p>
        </w:tc>
        <w:tc>
          <w:tcPr>
            <w:tcW w:w="1546" w:type="dxa"/>
            <w:shd w:val="clear" w:color="auto" w:fill="FFFFFF" w:themeFill="background1"/>
          </w:tcPr>
          <w:p w14:paraId="4240845B" w14:textId="77777777" w:rsidR="0043524D" w:rsidRPr="001164DE" w:rsidRDefault="0043524D" w:rsidP="002B7031">
            <w:pPr>
              <w:spacing w:line="312" w:lineRule="auto"/>
              <w:jc w:val="center"/>
              <w:rPr>
                <w:rFonts w:ascii="Times New Roman" w:hAnsi="Times New Roman"/>
                <w:sz w:val="28"/>
                <w:szCs w:val="28"/>
              </w:rPr>
            </w:pPr>
            <w:r w:rsidRPr="001164DE">
              <w:rPr>
                <w:rFonts w:ascii="Times New Roman" w:hAnsi="Times New Roman"/>
                <w:sz w:val="28"/>
                <w:szCs w:val="28"/>
              </w:rPr>
              <w:t>Có</w:t>
            </w:r>
          </w:p>
        </w:tc>
        <w:tc>
          <w:tcPr>
            <w:tcW w:w="856" w:type="dxa"/>
            <w:shd w:val="clear" w:color="auto" w:fill="FFFFFF" w:themeFill="background1"/>
          </w:tcPr>
          <w:p w14:paraId="402269EE" w14:textId="77777777" w:rsidR="0043524D" w:rsidRPr="001164DE" w:rsidRDefault="0043524D" w:rsidP="002B7031">
            <w:pPr>
              <w:spacing w:line="312" w:lineRule="auto"/>
              <w:jc w:val="center"/>
              <w:rPr>
                <w:rFonts w:ascii="Times New Roman" w:hAnsi="Times New Roman"/>
                <w:sz w:val="28"/>
                <w:szCs w:val="28"/>
                <w:lang w:val="vi-VN"/>
              </w:rPr>
            </w:pPr>
          </w:p>
        </w:tc>
        <w:tc>
          <w:tcPr>
            <w:tcW w:w="2700" w:type="dxa"/>
            <w:shd w:val="clear" w:color="auto" w:fill="FFFFFF" w:themeFill="background1"/>
          </w:tcPr>
          <w:p w14:paraId="0346A542" w14:textId="77777777" w:rsidR="0043524D" w:rsidRPr="001164DE" w:rsidRDefault="006D7CE6" w:rsidP="002B7031">
            <w:pPr>
              <w:spacing w:line="312" w:lineRule="auto"/>
              <w:rPr>
                <w:rFonts w:ascii="Times New Roman" w:hAnsi="Times New Roman"/>
                <w:sz w:val="28"/>
                <w:szCs w:val="28"/>
              </w:rPr>
            </w:pPr>
            <w:r w:rsidRPr="001164DE">
              <w:rPr>
                <w:rFonts w:ascii="Times New Roman" w:hAnsi="Times New Roman"/>
                <w:sz w:val="28"/>
                <w:szCs w:val="28"/>
              </w:rPr>
              <w:t>Cho phép NSD tải lên ảnh trong tin bài định dạng: png, jpg, jpeg</w:t>
            </w:r>
          </w:p>
        </w:tc>
      </w:tr>
    </w:tbl>
    <w:p w14:paraId="21E5FD3D" w14:textId="77777777" w:rsidR="009D7060" w:rsidRPr="001164DE" w:rsidRDefault="009D7060" w:rsidP="0090566F">
      <w:pPr>
        <w:pStyle w:val="Heading4"/>
      </w:pPr>
      <w:r w:rsidRPr="001164DE">
        <w:t>Điều kiện thực hiện</w:t>
      </w:r>
    </w:p>
    <w:p w14:paraId="0F30DE29" w14:textId="77777777" w:rsidR="00C8270B" w:rsidRPr="001164DE" w:rsidRDefault="00C8270B" w:rsidP="002B7031">
      <w:pPr>
        <w:pStyle w:val="Style2"/>
        <w:spacing w:line="312" w:lineRule="auto"/>
      </w:pPr>
      <w:r w:rsidRPr="001164DE">
        <w:t>Người sử dụng đã đăng nhập thành công vào hệ thố</w:t>
      </w:r>
      <w:r w:rsidR="006D7CE6" w:rsidRPr="001164DE">
        <w:t>ng và tải</w:t>
      </w:r>
      <w:r w:rsidRPr="001164DE">
        <w:t xml:space="preserve"> ảnh lên hệ thống</w:t>
      </w:r>
    </w:p>
    <w:p w14:paraId="60C78BEE" w14:textId="77777777" w:rsidR="009D7060" w:rsidRPr="001164DE" w:rsidRDefault="009D7060" w:rsidP="0090566F">
      <w:pPr>
        <w:pStyle w:val="Heading4"/>
      </w:pPr>
      <w:r w:rsidRPr="001164DE">
        <w:t>Yêu cầu đặc biệt/ Ràng buộc</w:t>
      </w:r>
    </w:p>
    <w:p w14:paraId="62501CC6" w14:textId="632324EF" w:rsidR="001A171C" w:rsidRPr="001164DE" w:rsidRDefault="00C8270B" w:rsidP="002B7031">
      <w:pPr>
        <w:pStyle w:val="Style2"/>
        <w:spacing w:line="312" w:lineRule="auto"/>
      </w:pPr>
      <w:r w:rsidRPr="001164DE">
        <w:t>Tệp tin dữ liệu ảnh đượ</w:t>
      </w:r>
      <w:r w:rsidR="006D7CE6" w:rsidRPr="001164DE">
        <w:t>c tải lên</w:t>
      </w:r>
      <w:r w:rsidRPr="001164DE">
        <w:t xml:space="preserve"> không có cấu trúc định dạng chuẩn</w:t>
      </w:r>
    </w:p>
    <w:p w14:paraId="366CC6AD" w14:textId="28153282" w:rsidR="009D7060" w:rsidRPr="001164DE" w:rsidRDefault="00BA4386" w:rsidP="0090566F">
      <w:pPr>
        <w:pStyle w:val="Heading4"/>
      </w:pPr>
      <w:r>
        <w:t>Luồng xử lý dữ liệu</w:t>
      </w:r>
    </w:p>
    <w:p w14:paraId="060EA029" w14:textId="77777777" w:rsidR="0043524D" w:rsidRPr="001164DE" w:rsidRDefault="0043524D" w:rsidP="002B7031">
      <w:pPr>
        <w:pStyle w:val="ListParagraph"/>
        <w:spacing w:line="312" w:lineRule="auto"/>
      </w:pPr>
      <w:r w:rsidRPr="001164DE">
        <w:t>Chuyển đổi dữ liệu ảnh</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1928"/>
        <w:gridCol w:w="6282"/>
      </w:tblGrid>
      <w:tr w:rsidR="0071529A" w:rsidRPr="001164DE" w14:paraId="52E4FF26" w14:textId="77777777" w:rsidTr="00BA43B5">
        <w:trPr>
          <w:trHeight w:val="510"/>
          <w:tblHeader/>
        </w:trPr>
        <w:tc>
          <w:tcPr>
            <w:tcW w:w="576" w:type="pct"/>
            <w:shd w:val="clear" w:color="auto" w:fill="E7E6E6" w:themeFill="background2"/>
            <w:vAlign w:val="center"/>
          </w:tcPr>
          <w:p w14:paraId="7A22F90B" w14:textId="77777777" w:rsidR="0043524D" w:rsidRPr="001164DE" w:rsidRDefault="0043524D"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Bước thực hiện</w:t>
            </w:r>
          </w:p>
        </w:tc>
        <w:tc>
          <w:tcPr>
            <w:tcW w:w="1394" w:type="pct"/>
            <w:shd w:val="clear" w:color="auto" w:fill="E7E6E6" w:themeFill="background2"/>
            <w:vAlign w:val="center"/>
          </w:tcPr>
          <w:p w14:paraId="2AB90505" w14:textId="77777777" w:rsidR="0043524D" w:rsidRPr="001164DE" w:rsidRDefault="0043524D"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Chủ thể thực hiện</w:t>
            </w:r>
          </w:p>
        </w:tc>
        <w:tc>
          <w:tcPr>
            <w:tcW w:w="3030" w:type="pct"/>
            <w:shd w:val="clear" w:color="auto" w:fill="E7E6E6" w:themeFill="background2"/>
            <w:vAlign w:val="center"/>
          </w:tcPr>
          <w:p w14:paraId="17026B8F" w14:textId="77777777" w:rsidR="0043524D" w:rsidRPr="001164DE" w:rsidRDefault="0043524D" w:rsidP="002B7031">
            <w:pPr>
              <w:widowControl w:val="0"/>
              <w:spacing w:after="0" w:line="312" w:lineRule="auto"/>
              <w:jc w:val="center"/>
              <w:rPr>
                <w:rFonts w:ascii="Times New Roman" w:hAnsi="Times New Roman" w:cs="Times New Roman"/>
                <w:b/>
                <w:sz w:val="28"/>
                <w:szCs w:val="28"/>
              </w:rPr>
            </w:pPr>
            <w:r w:rsidRPr="001164DE">
              <w:rPr>
                <w:rFonts w:ascii="Times New Roman" w:hAnsi="Times New Roman" w:cs="Times New Roman"/>
                <w:b/>
                <w:sz w:val="28"/>
                <w:szCs w:val="28"/>
              </w:rPr>
              <w:t>Nội dung</w:t>
            </w:r>
          </w:p>
        </w:tc>
      </w:tr>
      <w:tr w:rsidR="0071529A" w:rsidRPr="001164DE" w14:paraId="7BE73569" w14:textId="77777777" w:rsidTr="00BA43B5">
        <w:trPr>
          <w:trHeight w:val="510"/>
        </w:trPr>
        <w:tc>
          <w:tcPr>
            <w:tcW w:w="576" w:type="pct"/>
            <w:shd w:val="clear" w:color="auto" w:fill="auto"/>
          </w:tcPr>
          <w:p w14:paraId="361D4978" w14:textId="7D6FAB71" w:rsidR="00BA43B5" w:rsidRPr="001164DE" w:rsidRDefault="00BA43B5" w:rsidP="00BA43B5">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rPr>
              <w:t>1</w:t>
            </w:r>
          </w:p>
        </w:tc>
        <w:tc>
          <w:tcPr>
            <w:tcW w:w="1394" w:type="pct"/>
            <w:shd w:val="clear" w:color="auto" w:fill="auto"/>
          </w:tcPr>
          <w:p w14:paraId="1C985351" w14:textId="3001648F" w:rsidR="00BA43B5" w:rsidRPr="001164DE" w:rsidRDefault="00BA43B5" w:rsidP="00BA43B5">
            <w:pPr>
              <w:spacing w:after="0" w:line="312" w:lineRule="auto"/>
              <w:rPr>
                <w:rFonts w:ascii="Times New Roman" w:hAnsi="Times New Roman" w:cs="Times New Roman"/>
                <w:sz w:val="28"/>
                <w:szCs w:val="28"/>
              </w:rPr>
            </w:pPr>
            <w:r w:rsidRPr="001164DE">
              <w:rPr>
                <w:rFonts w:ascii="Times New Roman" w:hAnsi="Times New Roman" w:cs="Times New Roman"/>
                <w:sz w:val="28"/>
                <w:szCs w:val="28"/>
                <w:lang w:val="vi-VN"/>
              </w:rPr>
              <w:t>NSD</w:t>
            </w:r>
            <w:r w:rsidRPr="001164DE">
              <w:rPr>
                <w:rFonts w:ascii="Times New Roman" w:hAnsi="Times New Roman" w:cs="Times New Roman"/>
                <w:sz w:val="28"/>
                <w:szCs w:val="28"/>
              </w:rPr>
              <w:t xml:space="preserve"> (Người quản trị hệ thống)</w:t>
            </w:r>
          </w:p>
        </w:tc>
        <w:tc>
          <w:tcPr>
            <w:tcW w:w="3030" w:type="pct"/>
            <w:shd w:val="clear" w:color="auto" w:fill="auto"/>
          </w:tcPr>
          <w:p w14:paraId="1AC11249" w14:textId="65966214" w:rsidR="00BA43B5" w:rsidRPr="001164DE" w:rsidRDefault="00BA43B5" w:rsidP="00BA43B5">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Đăng nhập vào trang quản trị website Tạp chí Thuế</w:t>
            </w:r>
          </w:p>
        </w:tc>
      </w:tr>
      <w:tr w:rsidR="0071529A" w:rsidRPr="001164DE" w14:paraId="716F082C" w14:textId="77777777" w:rsidTr="00BA43B5">
        <w:trPr>
          <w:trHeight w:val="510"/>
        </w:trPr>
        <w:tc>
          <w:tcPr>
            <w:tcW w:w="576" w:type="pct"/>
            <w:shd w:val="clear" w:color="auto" w:fill="auto"/>
          </w:tcPr>
          <w:p w14:paraId="6FF8F481" w14:textId="553D7B7F" w:rsidR="00BA43B5" w:rsidRPr="001164DE" w:rsidRDefault="00BA43B5" w:rsidP="00BA43B5">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rPr>
              <w:t>2</w:t>
            </w:r>
          </w:p>
        </w:tc>
        <w:tc>
          <w:tcPr>
            <w:tcW w:w="1394" w:type="pct"/>
            <w:shd w:val="clear" w:color="auto" w:fill="auto"/>
          </w:tcPr>
          <w:p w14:paraId="3CC8E057" w14:textId="3286BDBE" w:rsidR="00BA43B5" w:rsidRPr="001164DE" w:rsidRDefault="00BA43B5" w:rsidP="00BA43B5">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NSD</w:t>
            </w:r>
            <w:r w:rsidRPr="001164DE">
              <w:rPr>
                <w:rFonts w:ascii="Times New Roman" w:hAnsi="Times New Roman" w:cs="Times New Roman"/>
                <w:sz w:val="28"/>
                <w:szCs w:val="28"/>
              </w:rPr>
              <w:t xml:space="preserve"> (Người quản trị hệ thống)</w:t>
            </w:r>
          </w:p>
        </w:tc>
        <w:tc>
          <w:tcPr>
            <w:tcW w:w="3030" w:type="pct"/>
            <w:shd w:val="clear" w:color="auto" w:fill="auto"/>
          </w:tcPr>
          <w:p w14:paraId="01533D9B" w14:textId="2EE13A40" w:rsidR="00BA43B5" w:rsidRPr="001164DE" w:rsidRDefault="00BA43B5" w:rsidP="00BA43B5">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Tạo mới tin bài</w:t>
            </w:r>
          </w:p>
        </w:tc>
      </w:tr>
      <w:tr w:rsidR="0071529A" w:rsidRPr="001164DE" w14:paraId="3BEED7E5" w14:textId="77777777" w:rsidTr="00BA43B5">
        <w:trPr>
          <w:trHeight w:val="510"/>
        </w:trPr>
        <w:tc>
          <w:tcPr>
            <w:tcW w:w="576" w:type="pct"/>
            <w:shd w:val="clear" w:color="auto" w:fill="auto"/>
          </w:tcPr>
          <w:p w14:paraId="4B9967E9" w14:textId="118481F8" w:rsidR="00BA43B5" w:rsidRPr="001164DE" w:rsidRDefault="00BA43B5" w:rsidP="00BA43B5">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rPr>
              <w:t>3</w:t>
            </w:r>
          </w:p>
        </w:tc>
        <w:tc>
          <w:tcPr>
            <w:tcW w:w="1394" w:type="pct"/>
            <w:shd w:val="clear" w:color="auto" w:fill="auto"/>
          </w:tcPr>
          <w:p w14:paraId="573438A0" w14:textId="6F52EF01" w:rsidR="00BA43B5" w:rsidRPr="001164DE" w:rsidRDefault="00BA43B5" w:rsidP="00BA43B5">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rPr>
              <w:t>Hệ thống</w:t>
            </w:r>
          </w:p>
        </w:tc>
        <w:tc>
          <w:tcPr>
            <w:tcW w:w="3030" w:type="pct"/>
            <w:shd w:val="clear" w:color="auto" w:fill="auto"/>
          </w:tcPr>
          <w:p w14:paraId="4717A2BE" w14:textId="77777777" w:rsidR="00BA43B5" w:rsidRPr="001164DE" w:rsidRDefault="00BA43B5" w:rsidP="00BA43B5">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Hiển thị màn hình thêm mới tin bài gồm các trường thông tin:</w:t>
            </w:r>
          </w:p>
          <w:p w14:paraId="096D29F2" w14:textId="05A8C583" w:rsidR="00BA43B5" w:rsidRPr="001164DE" w:rsidRDefault="00BA43B5" w:rsidP="00BA43B5">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Alias, Tiêu đề, Sapo, Nội dung tin bài, Ảnh đại diện, Thẻ Tags, Tác giả, File đính kèm, Loại tin bài, Mức nhuận bút, Tin hot, Tin tiêu điểm, Tin hot trên trang chuyên mục, Tin mới nhất</w:t>
            </w:r>
          </w:p>
        </w:tc>
      </w:tr>
      <w:tr w:rsidR="0071529A" w:rsidRPr="001164DE" w14:paraId="704EC4BE" w14:textId="77777777" w:rsidTr="00BA43B5">
        <w:trPr>
          <w:trHeight w:val="510"/>
        </w:trPr>
        <w:tc>
          <w:tcPr>
            <w:tcW w:w="576" w:type="pct"/>
            <w:shd w:val="clear" w:color="auto" w:fill="auto"/>
          </w:tcPr>
          <w:p w14:paraId="54DD41C2" w14:textId="36ADDF53" w:rsidR="00BA43B5" w:rsidRPr="001164DE" w:rsidRDefault="00BA43B5" w:rsidP="00BA43B5">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rPr>
              <w:t>4</w:t>
            </w:r>
          </w:p>
        </w:tc>
        <w:tc>
          <w:tcPr>
            <w:tcW w:w="1394" w:type="pct"/>
            <w:shd w:val="clear" w:color="auto" w:fill="auto"/>
          </w:tcPr>
          <w:p w14:paraId="473099F3" w14:textId="6DE8E929" w:rsidR="00BA43B5" w:rsidRPr="001164DE" w:rsidRDefault="00BA43B5" w:rsidP="00BA43B5">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NSD</w:t>
            </w:r>
            <w:r w:rsidRPr="001164DE">
              <w:rPr>
                <w:rFonts w:ascii="Times New Roman" w:hAnsi="Times New Roman" w:cs="Times New Roman"/>
                <w:sz w:val="28"/>
                <w:szCs w:val="28"/>
              </w:rPr>
              <w:t xml:space="preserve"> (Người quản trị hệ thống)</w:t>
            </w:r>
          </w:p>
        </w:tc>
        <w:tc>
          <w:tcPr>
            <w:tcW w:w="3030" w:type="pct"/>
            <w:shd w:val="clear" w:color="auto" w:fill="auto"/>
          </w:tcPr>
          <w:p w14:paraId="360AF52B" w14:textId="77777777" w:rsidR="00BA43B5" w:rsidRPr="001164DE" w:rsidRDefault="00BA43B5" w:rsidP="00A44A2C">
            <w:pPr>
              <w:pStyle w:val="Style2"/>
              <w:numPr>
                <w:ilvl w:val="0"/>
                <w:numId w:val="0"/>
              </w:numPr>
              <w:spacing w:line="312" w:lineRule="auto"/>
            </w:pPr>
            <w:r w:rsidRPr="001164DE">
              <w:t>Tải lên tập tin dữ liệu ảnh</w:t>
            </w:r>
          </w:p>
          <w:p w14:paraId="7B57BF31" w14:textId="719CFBC1" w:rsidR="0071529A" w:rsidRPr="001164DE" w:rsidRDefault="005A24C2" w:rsidP="00A44A2C">
            <w:pPr>
              <w:pStyle w:val="Style2"/>
              <w:numPr>
                <w:ilvl w:val="0"/>
                <w:numId w:val="0"/>
              </w:numPr>
              <w:spacing w:line="312" w:lineRule="auto"/>
            </w:pPr>
            <w:r w:rsidRPr="001164DE">
              <w:rPr>
                <w:noProof/>
              </w:rPr>
              <w:lastRenderedPageBreak/>
              <w:drawing>
                <wp:inline distT="0" distB="0" distL="0" distR="0" wp14:anchorId="2E7302AA" wp14:editId="01C13948">
                  <wp:extent cx="3852044" cy="4105988"/>
                  <wp:effectExtent l="0" t="0" r="0"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859412" cy="4113842"/>
                          </a:xfrm>
                          <a:prstGeom prst="rect">
                            <a:avLst/>
                          </a:prstGeom>
                        </pic:spPr>
                      </pic:pic>
                    </a:graphicData>
                  </a:graphic>
                </wp:inline>
              </w:drawing>
            </w:r>
          </w:p>
        </w:tc>
      </w:tr>
      <w:tr w:rsidR="0071529A" w:rsidRPr="001164DE" w14:paraId="45B87994" w14:textId="77777777" w:rsidTr="00BA43B5">
        <w:trPr>
          <w:trHeight w:val="510"/>
        </w:trPr>
        <w:tc>
          <w:tcPr>
            <w:tcW w:w="576" w:type="pct"/>
            <w:shd w:val="clear" w:color="auto" w:fill="auto"/>
          </w:tcPr>
          <w:p w14:paraId="18DE964D" w14:textId="3FBC549A" w:rsidR="00BA43B5" w:rsidRPr="001164DE" w:rsidRDefault="00BA43B5" w:rsidP="00BA43B5">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rPr>
              <w:lastRenderedPageBreak/>
              <w:t>5</w:t>
            </w:r>
          </w:p>
        </w:tc>
        <w:tc>
          <w:tcPr>
            <w:tcW w:w="1394" w:type="pct"/>
            <w:shd w:val="clear" w:color="auto" w:fill="auto"/>
          </w:tcPr>
          <w:p w14:paraId="2E38C364" w14:textId="1461317E" w:rsidR="00BA43B5" w:rsidRPr="001164DE" w:rsidRDefault="00BA43B5" w:rsidP="00BA43B5">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Hệ thống</w:t>
            </w:r>
          </w:p>
        </w:tc>
        <w:tc>
          <w:tcPr>
            <w:tcW w:w="3030" w:type="pct"/>
            <w:shd w:val="clear" w:color="auto" w:fill="auto"/>
          </w:tcPr>
          <w:p w14:paraId="75D23785" w14:textId="77777777" w:rsidR="00BA43B5" w:rsidRPr="001164DE" w:rsidRDefault="00BA43B5" w:rsidP="00BA43B5">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Kiểm tra tập tin dữ liệu ảnh nhập vào</w:t>
            </w:r>
          </w:p>
          <w:p w14:paraId="1CA8D4C4" w14:textId="77777777" w:rsidR="00BA43B5" w:rsidRPr="001164DE" w:rsidRDefault="00BA43B5" w:rsidP="00BA43B5">
            <w:pPr>
              <w:pStyle w:val="ListParagraph"/>
              <w:numPr>
                <w:ilvl w:val="0"/>
                <w:numId w:val="3"/>
              </w:numPr>
              <w:spacing w:after="160" w:line="312" w:lineRule="auto"/>
              <w:ind w:left="360"/>
              <w:jc w:val="left"/>
            </w:pPr>
            <w:r w:rsidRPr="001164DE">
              <w:t>Nếu tập tin nhập vào không phải tập tin ảnh, hệ thống hiển thị cảnh báo tương ứng</w:t>
            </w:r>
          </w:p>
          <w:p w14:paraId="52ACAEBD" w14:textId="1D9B9D0D" w:rsidR="00BA43B5" w:rsidRPr="001164DE" w:rsidRDefault="00BA43B5" w:rsidP="00BA43B5">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Nếu tập tin nhập vào hợp lệ, hệ thống lưu tập tin</w:t>
            </w:r>
          </w:p>
        </w:tc>
      </w:tr>
      <w:tr w:rsidR="0071529A" w:rsidRPr="001164DE" w14:paraId="79282383" w14:textId="77777777" w:rsidTr="00BA43B5">
        <w:trPr>
          <w:trHeight w:val="510"/>
        </w:trPr>
        <w:tc>
          <w:tcPr>
            <w:tcW w:w="576" w:type="pct"/>
            <w:shd w:val="clear" w:color="auto" w:fill="auto"/>
          </w:tcPr>
          <w:p w14:paraId="31CD32E3" w14:textId="0BEB4355" w:rsidR="00BA43B5" w:rsidRPr="001164DE" w:rsidRDefault="00BA43B5" w:rsidP="00BA43B5">
            <w:pPr>
              <w:spacing w:after="0" w:line="312" w:lineRule="auto"/>
              <w:jc w:val="center"/>
              <w:rPr>
                <w:rFonts w:ascii="Times New Roman" w:hAnsi="Times New Roman" w:cs="Times New Roman"/>
                <w:sz w:val="28"/>
                <w:szCs w:val="28"/>
              </w:rPr>
            </w:pPr>
            <w:r w:rsidRPr="001164DE">
              <w:rPr>
                <w:rFonts w:ascii="Times New Roman" w:hAnsi="Times New Roman" w:cs="Times New Roman"/>
                <w:sz w:val="28"/>
                <w:szCs w:val="28"/>
              </w:rPr>
              <w:t>6</w:t>
            </w:r>
          </w:p>
        </w:tc>
        <w:tc>
          <w:tcPr>
            <w:tcW w:w="1394" w:type="pct"/>
            <w:shd w:val="clear" w:color="auto" w:fill="auto"/>
          </w:tcPr>
          <w:p w14:paraId="2825F845" w14:textId="5B82BED0" w:rsidR="00BA43B5" w:rsidRPr="001164DE" w:rsidRDefault="00BA43B5" w:rsidP="00BA43B5">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NSD</w:t>
            </w:r>
            <w:r w:rsidRPr="001164DE">
              <w:rPr>
                <w:rFonts w:ascii="Times New Roman" w:hAnsi="Times New Roman" w:cs="Times New Roman"/>
                <w:sz w:val="28"/>
                <w:szCs w:val="28"/>
              </w:rPr>
              <w:t xml:space="preserve"> (Người quản trị hệ thống)</w:t>
            </w:r>
          </w:p>
        </w:tc>
        <w:tc>
          <w:tcPr>
            <w:tcW w:w="3030" w:type="pct"/>
            <w:shd w:val="clear" w:color="auto" w:fill="auto"/>
          </w:tcPr>
          <w:p w14:paraId="53B245AF" w14:textId="41DF0E79" w:rsidR="00BA43B5" w:rsidRPr="001164DE" w:rsidRDefault="00BA43B5" w:rsidP="00BA43B5">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Tiến hành xuất bản (Publish) tin bài có ảnh với kích thước không đúng với tiêu chuẩn của hệ thống</w:t>
            </w:r>
          </w:p>
        </w:tc>
      </w:tr>
      <w:tr w:rsidR="0071529A" w:rsidRPr="001164DE" w14:paraId="0751CE3A" w14:textId="77777777" w:rsidTr="00BA43B5">
        <w:trPr>
          <w:trHeight w:val="510"/>
        </w:trPr>
        <w:tc>
          <w:tcPr>
            <w:tcW w:w="576" w:type="pct"/>
            <w:shd w:val="clear" w:color="auto" w:fill="auto"/>
          </w:tcPr>
          <w:p w14:paraId="511CF257" w14:textId="75E4AC93" w:rsidR="0043524D" w:rsidRPr="001164DE" w:rsidRDefault="00BA43B5" w:rsidP="002B7031">
            <w:pPr>
              <w:spacing w:after="0" w:line="312" w:lineRule="auto"/>
              <w:jc w:val="center"/>
              <w:rPr>
                <w:rFonts w:ascii="Times New Roman" w:hAnsi="Times New Roman" w:cs="Times New Roman"/>
                <w:sz w:val="28"/>
                <w:szCs w:val="28"/>
                <w:lang w:val="vi-VN"/>
              </w:rPr>
            </w:pPr>
            <w:r w:rsidRPr="001164DE">
              <w:rPr>
                <w:rFonts w:ascii="Times New Roman" w:hAnsi="Times New Roman" w:cs="Times New Roman"/>
                <w:sz w:val="28"/>
                <w:szCs w:val="28"/>
              </w:rPr>
              <w:t>7</w:t>
            </w:r>
          </w:p>
        </w:tc>
        <w:tc>
          <w:tcPr>
            <w:tcW w:w="1394" w:type="pct"/>
            <w:shd w:val="clear" w:color="auto" w:fill="auto"/>
          </w:tcPr>
          <w:p w14:paraId="5E89C9B2" w14:textId="77777777" w:rsidR="0043524D" w:rsidRPr="001164DE" w:rsidRDefault="0043524D" w:rsidP="002B7031">
            <w:pPr>
              <w:spacing w:after="0" w:line="312" w:lineRule="auto"/>
              <w:rPr>
                <w:rFonts w:ascii="Times New Roman" w:hAnsi="Times New Roman" w:cs="Times New Roman"/>
                <w:sz w:val="28"/>
                <w:szCs w:val="28"/>
                <w:lang w:val="vi-VN"/>
              </w:rPr>
            </w:pPr>
            <w:r w:rsidRPr="001164DE">
              <w:rPr>
                <w:rFonts w:ascii="Times New Roman" w:hAnsi="Times New Roman" w:cs="Times New Roman"/>
                <w:sz w:val="28"/>
                <w:szCs w:val="28"/>
                <w:lang w:val="vi-VN"/>
              </w:rPr>
              <w:t>Hệ thống</w:t>
            </w:r>
          </w:p>
        </w:tc>
        <w:tc>
          <w:tcPr>
            <w:tcW w:w="3030" w:type="pct"/>
            <w:shd w:val="clear" w:color="auto" w:fill="auto"/>
          </w:tcPr>
          <w:p w14:paraId="670BA68D" w14:textId="77777777" w:rsidR="0043524D" w:rsidRPr="001164DE" w:rsidRDefault="0043524D"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Hệ thống xử lý ảnh hiển thị trên giao diện</w:t>
            </w:r>
          </w:p>
          <w:p w14:paraId="450156D9" w14:textId="77777777" w:rsidR="0043524D" w:rsidRPr="001164DE" w:rsidRDefault="0043524D" w:rsidP="002B7031">
            <w:pPr>
              <w:pStyle w:val="Style2"/>
              <w:spacing w:line="312" w:lineRule="auto"/>
            </w:pPr>
            <w:r w:rsidRPr="001164DE">
              <w:t>Đối với ảnh tin bài có dung lượ</w:t>
            </w:r>
            <w:r w:rsidR="006D7CE6" w:rsidRPr="001164DE">
              <w:t xml:space="preserve">ng </w:t>
            </w:r>
            <w:r w:rsidRPr="001164DE">
              <w:t>hoặ</w:t>
            </w:r>
            <w:r w:rsidR="006D7CE6" w:rsidRPr="001164DE">
              <w:t>c bằng</w:t>
            </w:r>
            <w:r w:rsidRPr="001164DE">
              <w:t xml:space="preserve"> dung lượng tiêu chuẩn, hệ thống giữ nguyên dung lượng của ảnh</w:t>
            </w:r>
          </w:p>
          <w:p w14:paraId="5F6DA4B0" w14:textId="77777777" w:rsidR="0043524D" w:rsidRPr="001164DE" w:rsidRDefault="0043524D" w:rsidP="002B7031">
            <w:pPr>
              <w:pStyle w:val="Style2"/>
              <w:spacing w:line="312" w:lineRule="auto"/>
            </w:pPr>
            <w:r w:rsidRPr="001164DE">
              <w:t>Đối với ảnh có dung lượng lớ</w:t>
            </w:r>
            <w:r w:rsidR="006D7CE6" w:rsidRPr="001164DE">
              <w:t>n hơn</w:t>
            </w:r>
            <w:r w:rsidRPr="001164DE">
              <w:t xml:space="preserve"> dung lượng tiêu chuẩn / Tự động giảm dung lượng ảnh về dung lượng tiêu chuẩn (dung lượng tiêu chuẩn (100Kb) </w:t>
            </w:r>
            <w:r w:rsidRPr="001164DE">
              <w:lastRenderedPageBreak/>
              <w:t>tỷ lệ ảnh 4x3 hoặc 16x9, mật độ ảnh là 72 DPI)</w:t>
            </w:r>
          </w:p>
          <w:p w14:paraId="0C53D652" w14:textId="77777777" w:rsidR="0043524D" w:rsidRPr="001164DE" w:rsidRDefault="0043524D" w:rsidP="002B7031">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Sau khi đã giảm dung lượng ảnh, hệ thống hiển thị ảnh tin bài theo kích thước tiêu chuẩn</w:t>
            </w:r>
          </w:p>
        </w:tc>
      </w:tr>
    </w:tbl>
    <w:p w14:paraId="686130A7" w14:textId="77777777" w:rsidR="009D7060" w:rsidRPr="001164DE" w:rsidRDefault="006D7CE6" w:rsidP="002B7031">
      <w:pPr>
        <w:pStyle w:val="ListParagraph"/>
        <w:spacing w:line="312" w:lineRule="auto"/>
      </w:pPr>
      <w:r w:rsidRPr="001164DE">
        <w:rPr>
          <w:lang w:val="en-US"/>
        </w:rPr>
        <w:lastRenderedPageBreak/>
        <w:t>Tra cứu kết quả chuyển đổi</w:t>
      </w:r>
    </w:p>
    <w:tbl>
      <w:tblPr>
        <w:tblStyle w:val="TableGrid"/>
        <w:tblW w:w="0" w:type="auto"/>
        <w:tblInd w:w="-5" w:type="dxa"/>
        <w:tblLook w:val="04A0" w:firstRow="1" w:lastRow="0" w:firstColumn="1" w:lastColumn="0" w:noHBand="0" w:noVBand="1"/>
      </w:tblPr>
      <w:tblGrid>
        <w:gridCol w:w="851"/>
        <w:gridCol w:w="1984"/>
        <w:gridCol w:w="6231"/>
      </w:tblGrid>
      <w:tr w:rsidR="006D7CE6" w:rsidRPr="001164DE" w14:paraId="42D74228" w14:textId="77777777" w:rsidTr="004E3EA6">
        <w:trPr>
          <w:tblHeader/>
        </w:trPr>
        <w:tc>
          <w:tcPr>
            <w:tcW w:w="851" w:type="dxa"/>
            <w:shd w:val="clear" w:color="auto" w:fill="E7E6E6" w:themeFill="background2"/>
            <w:vAlign w:val="center"/>
          </w:tcPr>
          <w:p w14:paraId="73946F99" w14:textId="77777777" w:rsidR="006D7CE6" w:rsidRPr="001164DE" w:rsidRDefault="006D7CE6" w:rsidP="002B7031">
            <w:pPr>
              <w:widowControl w:val="0"/>
              <w:spacing w:line="312" w:lineRule="auto"/>
              <w:jc w:val="center"/>
              <w:rPr>
                <w:rFonts w:ascii="Times New Roman" w:hAnsi="Times New Roman"/>
                <w:b/>
                <w:sz w:val="28"/>
                <w:szCs w:val="28"/>
              </w:rPr>
            </w:pPr>
            <w:r w:rsidRPr="001164DE">
              <w:rPr>
                <w:rFonts w:ascii="Times New Roman" w:hAnsi="Times New Roman"/>
                <w:b/>
                <w:sz w:val="28"/>
                <w:szCs w:val="28"/>
              </w:rPr>
              <w:t>Bước thực hiện</w:t>
            </w:r>
          </w:p>
        </w:tc>
        <w:tc>
          <w:tcPr>
            <w:tcW w:w="1984" w:type="dxa"/>
            <w:shd w:val="clear" w:color="auto" w:fill="E7E6E6" w:themeFill="background2"/>
            <w:vAlign w:val="center"/>
          </w:tcPr>
          <w:p w14:paraId="208A473B" w14:textId="77777777" w:rsidR="006D7CE6" w:rsidRPr="001164DE" w:rsidRDefault="006D7CE6" w:rsidP="002B7031">
            <w:pPr>
              <w:widowControl w:val="0"/>
              <w:spacing w:line="312" w:lineRule="auto"/>
              <w:jc w:val="center"/>
              <w:rPr>
                <w:rFonts w:ascii="Times New Roman" w:hAnsi="Times New Roman"/>
                <w:b/>
                <w:sz w:val="28"/>
                <w:szCs w:val="28"/>
              </w:rPr>
            </w:pPr>
            <w:r w:rsidRPr="001164DE">
              <w:rPr>
                <w:rFonts w:ascii="Times New Roman" w:hAnsi="Times New Roman"/>
                <w:b/>
                <w:sz w:val="28"/>
                <w:szCs w:val="28"/>
              </w:rPr>
              <w:t>Chủ thể thực hiện</w:t>
            </w:r>
          </w:p>
        </w:tc>
        <w:tc>
          <w:tcPr>
            <w:tcW w:w="6231" w:type="dxa"/>
            <w:shd w:val="clear" w:color="auto" w:fill="E7E6E6" w:themeFill="background2"/>
            <w:vAlign w:val="center"/>
          </w:tcPr>
          <w:p w14:paraId="73DB65A4" w14:textId="77777777" w:rsidR="006D7CE6" w:rsidRPr="001164DE" w:rsidRDefault="006D7CE6" w:rsidP="002B7031">
            <w:pPr>
              <w:widowControl w:val="0"/>
              <w:spacing w:line="312" w:lineRule="auto"/>
              <w:jc w:val="center"/>
              <w:rPr>
                <w:rFonts w:ascii="Times New Roman" w:hAnsi="Times New Roman"/>
                <w:b/>
                <w:sz w:val="28"/>
                <w:szCs w:val="28"/>
              </w:rPr>
            </w:pPr>
            <w:r w:rsidRPr="001164DE">
              <w:rPr>
                <w:rFonts w:ascii="Times New Roman" w:hAnsi="Times New Roman"/>
                <w:b/>
                <w:sz w:val="28"/>
                <w:szCs w:val="28"/>
              </w:rPr>
              <w:t>Nội dung</w:t>
            </w:r>
          </w:p>
        </w:tc>
      </w:tr>
      <w:tr w:rsidR="006D7CE6" w:rsidRPr="001164DE" w14:paraId="23C27C11" w14:textId="77777777" w:rsidTr="004E3EA6">
        <w:tc>
          <w:tcPr>
            <w:tcW w:w="851" w:type="dxa"/>
          </w:tcPr>
          <w:p w14:paraId="5711E2DA" w14:textId="77777777" w:rsidR="006D7CE6" w:rsidRPr="001164DE" w:rsidRDefault="006D7CE6" w:rsidP="002B7031">
            <w:pPr>
              <w:spacing w:line="312" w:lineRule="auto"/>
              <w:jc w:val="center"/>
              <w:rPr>
                <w:rFonts w:ascii="Times New Roman" w:hAnsi="Times New Roman"/>
                <w:sz w:val="28"/>
                <w:szCs w:val="28"/>
                <w:lang w:val="vi-VN"/>
              </w:rPr>
            </w:pPr>
            <w:r w:rsidRPr="001164DE">
              <w:rPr>
                <w:rFonts w:ascii="Times New Roman" w:hAnsi="Times New Roman"/>
                <w:sz w:val="28"/>
                <w:szCs w:val="28"/>
                <w:lang w:val="vi-VN"/>
              </w:rPr>
              <w:t>1</w:t>
            </w:r>
          </w:p>
        </w:tc>
        <w:tc>
          <w:tcPr>
            <w:tcW w:w="1984" w:type="dxa"/>
          </w:tcPr>
          <w:p w14:paraId="6438BBBB" w14:textId="77777777" w:rsidR="006D7CE6" w:rsidRPr="001164DE" w:rsidRDefault="006D7CE6" w:rsidP="002B7031">
            <w:pPr>
              <w:spacing w:line="312" w:lineRule="auto"/>
              <w:rPr>
                <w:rFonts w:ascii="Times New Roman" w:hAnsi="Times New Roman"/>
                <w:sz w:val="28"/>
                <w:szCs w:val="28"/>
              </w:rPr>
            </w:pPr>
            <w:r w:rsidRPr="001164DE">
              <w:rPr>
                <w:rFonts w:ascii="Times New Roman" w:hAnsi="Times New Roman"/>
                <w:sz w:val="28"/>
                <w:szCs w:val="28"/>
                <w:lang w:val="vi-VN"/>
              </w:rPr>
              <w:t>NSD</w:t>
            </w:r>
            <w:r w:rsidRPr="001164DE">
              <w:rPr>
                <w:rFonts w:ascii="Times New Roman" w:hAnsi="Times New Roman"/>
                <w:sz w:val="28"/>
                <w:szCs w:val="28"/>
              </w:rPr>
              <w:t xml:space="preserve"> (Người quản trị hệ thống)</w:t>
            </w:r>
          </w:p>
        </w:tc>
        <w:tc>
          <w:tcPr>
            <w:tcW w:w="6231" w:type="dxa"/>
          </w:tcPr>
          <w:p w14:paraId="6F86DC68" w14:textId="7B88E16A" w:rsidR="006D7CE6" w:rsidRPr="001164DE" w:rsidRDefault="006D7CE6" w:rsidP="002B7031">
            <w:pPr>
              <w:spacing w:line="312" w:lineRule="auto"/>
              <w:rPr>
                <w:rFonts w:ascii="Times New Roman" w:hAnsi="Times New Roman"/>
                <w:sz w:val="28"/>
                <w:szCs w:val="28"/>
              </w:rPr>
            </w:pPr>
            <w:r w:rsidRPr="001164DE">
              <w:rPr>
                <w:rFonts w:ascii="Times New Roman" w:hAnsi="Times New Roman"/>
                <w:sz w:val="28"/>
                <w:szCs w:val="28"/>
              </w:rPr>
              <w:t xml:space="preserve">Trên trang thông tin điện tử </w:t>
            </w:r>
            <w:r w:rsidR="00E04DD9" w:rsidRPr="001164DE">
              <w:rPr>
                <w:rFonts w:ascii="Times New Roman" w:hAnsi="Times New Roman"/>
                <w:sz w:val="28"/>
                <w:szCs w:val="28"/>
              </w:rPr>
              <w:t>Tạp chí Thuế</w:t>
            </w:r>
            <w:r w:rsidRPr="001164DE">
              <w:rPr>
                <w:rFonts w:ascii="Times New Roman" w:hAnsi="Times New Roman"/>
                <w:sz w:val="28"/>
                <w:szCs w:val="28"/>
              </w:rPr>
              <w:t>, kích chọn Tìm kiếm (Search)/ điền vào Tiêu đề tin bài đã tải tập tin dữ liệu ảnh lên</w:t>
            </w:r>
          </w:p>
        </w:tc>
      </w:tr>
      <w:tr w:rsidR="006D7CE6" w:rsidRPr="001164DE" w14:paraId="2A2989A0" w14:textId="77777777" w:rsidTr="004E3EA6">
        <w:tc>
          <w:tcPr>
            <w:tcW w:w="851" w:type="dxa"/>
          </w:tcPr>
          <w:p w14:paraId="771E5C6F" w14:textId="77777777" w:rsidR="006D7CE6" w:rsidRPr="001164DE" w:rsidRDefault="006D7CE6" w:rsidP="002B7031">
            <w:pPr>
              <w:spacing w:line="312" w:lineRule="auto"/>
              <w:jc w:val="center"/>
              <w:rPr>
                <w:rFonts w:ascii="Times New Roman" w:hAnsi="Times New Roman"/>
                <w:sz w:val="28"/>
                <w:szCs w:val="28"/>
                <w:lang w:val="vi-VN"/>
              </w:rPr>
            </w:pPr>
            <w:r w:rsidRPr="001164DE">
              <w:rPr>
                <w:rFonts w:ascii="Times New Roman" w:hAnsi="Times New Roman"/>
                <w:sz w:val="28"/>
                <w:szCs w:val="28"/>
                <w:lang w:val="vi-VN"/>
              </w:rPr>
              <w:t>2</w:t>
            </w:r>
          </w:p>
        </w:tc>
        <w:tc>
          <w:tcPr>
            <w:tcW w:w="1984" w:type="dxa"/>
          </w:tcPr>
          <w:p w14:paraId="62CCFA5E" w14:textId="77777777" w:rsidR="006D7CE6" w:rsidRPr="001164DE" w:rsidRDefault="006D7CE6" w:rsidP="002B7031">
            <w:pPr>
              <w:spacing w:line="312" w:lineRule="auto"/>
              <w:rPr>
                <w:rFonts w:ascii="Times New Roman" w:hAnsi="Times New Roman"/>
                <w:sz w:val="28"/>
                <w:szCs w:val="28"/>
                <w:lang w:val="vi-VN"/>
              </w:rPr>
            </w:pPr>
            <w:r w:rsidRPr="001164DE">
              <w:rPr>
                <w:rFonts w:ascii="Times New Roman" w:hAnsi="Times New Roman"/>
                <w:sz w:val="28"/>
                <w:szCs w:val="28"/>
                <w:lang w:val="vi-VN"/>
              </w:rPr>
              <w:t>Hệ thống</w:t>
            </w:r>
          </w:p>
        </w:tc>
        <w:tc>
          <w:tcPr>
            <w:tcW w:w="6231" w:type="dxa"/>
          </w:tcPr>
          <w:p w14:paraId="6CADE5A7" w14:textId="76604E82" w:rsidR="006D7CE6" w:rsidRPr="001164DE" w:rsidRDefault="00C4686F" w:rsidP="002B7031">
            <w:pPr>
              <w:spacing w:line="312" w:lineRule="auto"/>
              <w:rPr>
                <w:rFonts w:ascii="Times New Roman" w:hAnsi="Times New Roman"/>
                <w:sz w:val="28"/>
                <w:szCs w:val="28"/>
              </w:rPr>
            </w:pPr>
            <w:r w:rsidRPr="001164DE">
              <w:rPr>
                <w:rFonts w:ascii="Times New Roman" w:hAnsi="Times New Roman"/>
                <w:sz w:val="28"/>
                <w:szCs w:val="28"/>
              </w:rPr>
              <w:t>Truy vấn vào CSDL theo điều kiện tìm kiếm</w:t>
            </w:r>
          </w:p>
          <w:p w14:paraId="66501B05" w14:textId="77777777" w:rsidR="006D7CE6" w:rsidRPr="001164DE" w:rsidRDefault="006D7CE6" w:rsidP="002B7031">
            <w:pPr>
              <w:spacing w:line="312" w:lineRule="auto"/>
              <w:rPr>
                <w:rFonts w:ascii="Times New Roman" w:hAnsi="Times New Roman"/>
                <w:sz w:val="28"/>
                <w:szCs w:val="28"/>
              </w:rPr>
            </w:pPr>
            <w:r w:rsidRPr="001164DE">
              <w:rPr>
                <w:rFonts w:ascii="Times New Roman" w:hAnsi="Times New Roman"/>
                <w:sz w:val="28"/>
                <w:szCs w:val="28"/>
              </w:rPr>
              <w:t>Hiển thị các tin bài có chứa tập tin dữ liệu ảnh sau khi chuyển đổi</w:t>
            </w:r>
          </w:p>
        </w:tc>
      </w:tr>
    </w:tbl>
    <w:p w14:paraId="696847C7" w14:textId="77777777" w:rsidR="001A171C" w:rsidRPr="001164DE" w:rsidRDefault="001A171C">
      <w:pPr>
        <w:rPr>
          <w:rFonts w:ascii="Times New Roman" w:eastAsia="Times New Roman" w:hAnsi="Times New Roman" w:cs="Times New Roman"/>
          <w:b/>
          <w:bCs/>
          <w:color w:val="000000"/>
          <w:sz w:val="28"/>
          <w:szCs w:val="28"/>
          <w:lang w:val="x-none" w:eastAsia="x-none"/>
        </w:rPr>
      </w:pPr>
      <w:bookmarkStart w:id="128" w:name="_Toc55403018"/>
      <w:bookmarkStart w:id="129" w:name="_Toc56175817"/>
      <w:bookmarkStart w:id="130" w:name="_Toc2261547"/>
      <w:bookmarkEnd w:id="126"/>
      <w:bookmarkEnd w:id="128"/>
      <w:r w:rsidRPr="001164DE">
        <w:rPr>
          <w:rFonts w:ascii="Times New Roman" w:hAnsi="Times New Roman" w:cs="Times New Roman"/>
          <w:sz w:val="28"/>
          <w:szCs w:val="28"/>
        </w:rPr>
        <w:br w:type="page"/>
      </w:r>
    </w:p>
    <w:p w14:paraId="36FEF05D" w14:textId="7EF05893" w:rsidR="0090566F" w:rsidRPr="001164DE" w:rsidRDefault="00D75FF4" w:rsidP="00BF2C95">
      <w:pPr>
        <w:pStyle w:val="Heading1"/>
      </w:pPr>
      <w:bookmarkStart w:id="131" w:name="_Toc70073960"/>
      <w:r w:rsidRPr="001164DE">
        <w:lastRenderedPageBreak/>
        <w:t>(A2) THIẾT KẾ ĐÁP ỨNG</w:t>
      </w:r>
      <w:r w:rsidR="0090566F" w:rsidRPr="001164DE">
        <w:t xml:space="preserve"> YÊU CẦU PHI CHỨC NĂNG</w:t>
      </w:r>
      <w:bookmarkEnd w:id="131"/>
    </w:p>
    <w:p w14:paraId="413C9CA4" w14:textId="50745BB1" w:rsidR="00D75FF4" w:rsidRPr="001164DE" w:rsidRDefault="0090566F" w:rsidP="00D75FF4">
      <w:pPr>
        <w:pStyle w:val="Heading2"/>
        <w:keepNext w:val="0"/>
        <w:keepLines w:val="0"/>
        <w:widowControl w:val="0"/>
        <w:numPr>
          <w:ilvl w:val="1"/>
          <w:numId w:val="30"/>
        </w:numPr>
        <w:contextualSpacing/>
      </w:pPr>
      <w:bookmarkStart w:id="132" w:name="_heading=h.45jfvxd" w:colFirst="0" w:colLast="0"/>
      <w:bookmarkStart w:id="133" w:name="_heading=h.zu0gcz" w:colFirst="0" w:colLast="0"/>
      <w:bookmarkEnd w:id="132"/>
      <w:bookmarkEnd w:id="133"/>
      <w:r w:rsidRPr="001164DE">
        <w:t xml:space="preserve"> </w:t>
      </w:r>
      <w:bookmarkStart w:id="134" w:name="_Toc70073961"/>
      <w:r w:rsidR="00D75FF4" w:rsidRPr="001164DE">
        <w:t xml:space="preserve">(A2.1) Thiết kế </w:t>
      </w:r>
      <w:r w:rsidR="00D75FF4" w:rsidRPr="001164DE">
        <w:rPr>
          <w:lang w:val="en-US"/>
        </w:rPr>
        <w:t xml:space="preserve">đáp ứng  yêu cầu </w:t>
      </w:r>
      <w:r w:rsidR="00D75FF4" w:rsidRPr="001164DE">
        <w:t>đối với CSDL, ngôn ngữ lập trình</w:t>
      </w:r>
      <w:bookmarkEnd w:id="134"/>
    </w:p>
    <w:p w14:paraId="1AEE6327" w14:textId="1BB28879" w:rsidR="00D75FF4" w:rsidRPr="001164DE" w:rsidRDefault="00D75FF4" w:rsidP="0055188C">
      <w:pPr>
        <w:pStyle w:val="Heading3"/>
      </w:pPr>
      <w:bookmarkStart w:id="135" w:name="_Toc70073962"/>
      <w:r w:rsidRPr="001164DE">
        <w:t>Mô tả yêu cầu</w:t>
      </w:r>
      <w:bookmarkEnd w:id="135"/>
    </w:p>
    <w:p w14:paraId="4D520C61" w14:textId="77777777" w:rsidR="00D75FF4" w:rsidRPr="001164DE" w:rsidRDefault="00D75FF4" w:rsidP="00D75FF4">
      <w:pPr>
        <w:widowControl w:val="0"/>
        <w:numPr>
          <w:ilvl w:val="0"/>
          <w:numId w:val="33"/>
        </w:numPr>
        <w:spacing w:after="0" w:line="312" w:lineRule="auto"/>
        <w:ind w:left="0" w:firstLine="360"/>
        <w:jc w:val="both"/>
        <w:rPr>
          <w:rFonts w:ascii="Times New Roman" w:hAnsi="Times New Roman" w:cs="Times New Roman"/>
          <w:sz w:val="28"/>
          <w:szCs w:val="28"/>
        </w:rPr>
      </w:pPr>
      <w:r w:rsidRPr="001164DE">
        <w:rPr>
          <w:rFonts w:ascii="Times New Roman" w:hAnsi="Times New Roman" w:cs="Times New Roman"/>
          <w:sz w:val="28"/>
          <w:szCs w:val="28"/>
        </w:rPr>
        <w:t>Hệ quản trị cơ sở dữ liệu: Oracle Database (phiên bản 11g R2).</w:t>
      </w:r>
    </w:p>
    <w:p w14:paraId="5FB1C60B" w14:textId="7311B5D8" w:rsidR="00D75FF4" w:rsidRPr="001164DE" w:rsidRDefault="00D75FF4" w:rsidP="00D75FF4">
      <w:pPr>
        <w:widowControl w:val="0"/>
        <w:numPr>
          <w:ilvl w:val="0"/>
          <w:numId w:val="33"/>
        </w:numPr>
        <w:spacing w:after="0" w:line="312" w:lineRule="auto"/>
        <w:ind w:left="0" w:firstLine="360"/>
        <w:jc w:val="both"/>
        <w:rPr>
          <w:rFonts w:ascii="Times New Roman" w:hAnsi="Times New Roman" w:cs="Times New Roman"/>
          <w:sz w:val="28"/>
          <w:szCs w:val="28"/>
        </w:rPr>
      </w:pPr>
      <w:r w:rsidRPr="001164DE">
        <w:rPr>
          <w:rFonts w:ascii="Times New Roman" w:hAnsi="Times New Roman" w:cs="Times New Roman"/>
          <w:sz w:val="28"/>
          <w:szCs w:val="28"/>
        </w:rPr>
        <w:t>Ngôn ngữ lập trình: Java</w:t>
      </w:r>
    </w:p>
    <w:p w14:paraId="097A1795" w14:textId="7F080D73" w:rsidR="00D75FF4" w:rsidRPr="001164DE" w:rsidRDefault="00D75FF4" w:rsidP="0055188C">
      <w:pPr>
        <w:pStyle w:val="Heading3"/>
      </w:pPr>
      <w:bookmarkStart w:id="136" w:name="_Toc70073963"/>
      <w:r w:rsidRPr="001164DE">
        <w:t>Chi tiết xử lý</w:t>
      </w:r>
      <w:bookmarkEnd w:id="136"/>
    </w:p>
    <w:p w14:paraId="522346CB" w14:textId="76A4FC4F" w:rsidR="00D10D15" w:rsidRPr="001164DE" w:rsidRDefault="00D10D15" w:rsidP="00D10D15">
      <w:pPr>
        <w:pStyle w:val="ListParagraph"/>
        <w:numPr>
          <w:ilvl w:val="0"/>
          <w:numId w:val="33"/>
        </w:numPr>
        <w:rPr>
          <w:lang w:val="en-US"/>
        </w:rPr>
      </w:pPr>
      <w:r w:rsidRPr="001164DE">
        <w:t xml:space="preserve">Chi tiết xử lý xem tại </w:t>
      </w:r>
      <w:r w:rsidRPr="001164DE">
        <w:rPr>
          <w:b/>
          <w:bCs/>
        </w:rPr>
        <w:t>Tài liệu Thiết kế</w:t>
      </w:r>
      <w:r w:rsidRPr="001164DE">
        <w:t xml:space="preserve"> (bao gồm thiết kế tổng thể, thiết kế chức năng ứng dụng, thiết kế bảo mật phân quyền, thiết kế </w:t>
      </w:r>
      <w:r w:rsidRPr="001164DE">
        <w:rPr>
          <w:lang w:val="en-US"/>
        </w:rPr>
        <w:t>cơ sở dữ liệu</w:t>
      </w:r>
      <w:r w:rsidRPr="001164DE">
        <w:t>)</w:t>
      </w:r>
      <w:r w:rsidRPr="001164DE">
        <w:rPr>
          <w:lang w:val="en-US"/>
        </w:rPr>
        <w:t xml:space="preserve"> </w:t>
      </w:r>
      <w:r w:rsidRPr="001164DE">
        <w:t>–</w:t>
      </w:r>
      <w:r w:rsidRPr="001164DE">
        <w:rPr>
          <w:lang w:val="en-US"/>
        </w:rPr>
        <w:t xml:space="preserve"> </w:t>
      </w:r>
      <w:r w:rsidRPr="001164DE">
        <w:rPr>
          <w:b/>
          <w:bCs/>
          <w:lang w:val="en-US"/>
        </w:rPr>
        <w:t>Phần</w:t>
      </w:r>
      <w:r w:rsidRPr="001164DE">
        <w:rPr>
          <w:b/>
          <w:bCs/>
        </w:rPr>
        <w:t xml:space="preserve"> </w:t>
      </w:r>
      <w:r w:rsidRPr="001164DE">
        <w:rPr>
          <w:b/>
          <w:bCs/>
          <w:lang w:val="en-US"/>
        </w:rPr>
        <w:t>t</w:t>
      </w:r>
      <w:r w:rsidRPr="001164DE">
        <w:rPr>
          <w:b/>
          <w:bCs/>
        </w:rPr>
        <w:t xml:space="preserve">hiết kế </w:t>
      </w:r>
      <w:r w:rsidR="004111E5" w:rsidRPr="001164DE">
        <w:rPr>
          <w:b/>
          <w:bCs/>
          <w:lang w:val="en-US"/>
        </w:rPr>
        <w:t>tổng thể</w:t>
      </w:r>
      <w:r w:rsidRPr="001164DE">
        <w:rPr>
          <w:lang w:val="en-US"/>
        </w:rPr>
        <w:t xml:space="preserve"> tại </w:t>
      </w:r>
      <w:r w:rsidRPr="001164DE">
        <w:t xml:space="preserve">mục </w:t>
      </w:r>
      <w:r w:rsidR="00D46543" w:rsidRPr="001164DE">
        <w:rPr>
          <w:b/>
          <w:bCs/>
          <w:lang w:val="en-US"/>
        </w:rPr>
        <w:t>IV</w:t>
      </w:r>
      <w:r w:rsidRPr="001164DE">
        <w:rPr>
          <w:b/>
          <w:bCs/>
        </w:rPr>
        <w:t xml:space="preserve">. </w:t>
      </w:r>
      <w:r w:rsidR="00D46543" w:rsidRPr="001164DE">
        <w:rPr>
          <w:b/>
          <w:bCs/>
          <w:lang w:val="en-US"/>
        </w:rPr>
        <w:t>THIẾT KẾ HỆ THỐNG ỨNG DỤNG</w:t>
      </w:r>
    </w:p>
    <w:p w14:paraId="420787E9" w14:textId="6C661CA2" w:rsidR="00D75FF4" w:rsidRPr="001164DE" w:rsidRDefault="00D75FF4" w:rsidP="00D75FF4">
      <w:pPr>
        <w:pStyle w:val="Heading2"/>
        <w:keepNext w:val="0"/>
        <w:keepLines w:val="0"/>
        <w:widowControl w:val="0"/>
        <w:numPr>
          <w:ilvl w:val="1"/>
          <w:numId w:val="30"/>
        </w:numPr>
        <w:contextualSpacing/>
      </w:pPr>
      <w:bookmarkStart w:id="137" w:name="_heading=h.2koq656" w:colFirst="0" w:colLast="0"/>
      <w:bookmarkStart w:id="138" w:name="_Toc70073964"/>
      <w:bookmarkEnd w:id="137"/>
      <w:r w:rsidRPr="001164DE">
        <w:t xml:space="preserve">(A2.2) </w:t>
      </w:r>
      <w:r w:rsidRPr="001164DE">
        <w:rPr>
          <w:lang w:val="en-US"/>
        </w:rPr>
        <w:t>Thiết kế đáp ứng y</w:t>
      </w:r>
      <w:r w:rsidRPr="001164DE">
        <w:t>êu cầu về môi trường, nền tảng công nghệ</w:t>
      </w:r>
      <w:bookmarkEnd w:id="138"/>
    </w:p>
    <w:p w14:paraId="246567AB" w14:textId="6079EF55" w:rsidR="00D75FF4" w:rsidRPr="001164DE" w:rsidRDefault="00D75FF4" w:rsidP="0055188C">
      <w:pPr>
        <w:pStyle w:val="Heading3"/>
        <w:numPr>
          <w:ilvl w:val="2"/>
          <w:numId w:val="30"/>
        </w:numPr>
      </w:pPr>
      <w:bookmarkStart w:id="139" w:name="_Toc70073965"/>
      <w:r w:rsidRPr="001164DE">
        <w:t>Mô tả yêu cầu</w:t>
      </w:r>
      <w:bookmarkEnd w:id="139"/>
    </w:p>
    <w:p w14:paraId="35F5CF69" w14:textId="77777777" w:rsidR="00D75FF4" w:rsidRPr="001164DE" w:rsidRDefault="00D75FF4" w:rsidP="00D75FF4">
      <w:pPr>
        <w:widowControl w:val="0"/>
        <w:numPr>
          <w:ilvl w:val="0"/>
          <w:numId w:val="33"/>
        </w:numPr>
        <w:spacing w:after="0" w:line="312" w:lineRule="auto"/>
        <w:ind w:left="0" w:firstLine="360"/>
        <w:jc w:val="both"/>
        <w:rPr>
          <w:rFonts w:ascii="Times New Roman" w:hAnsi="Times New Roman" w:cs="Times New Roman"/>
          <w:sz w:val="28"/>
          <w:szCs w:val="28"/>
        </w:rPr>
      </w:pPr>
      <w:r w:rsidRPr="001164DE">
        <w:rPr>
          <w:rFonts w:ascii="Times New Roman" w:hAnsi="Times New Roman" w:cs="Times New Roman"/>
          <w:sz w:val="28"/>
          <w:szCs w:val="28"/>
        </w:rPr>
        <w:t>Hệ điều hành máy khách: Windows (từ Windows XP trở lên) hoặc Linux.</w:t>
      </w:r>
    </w:p>
    <w:p w14:paraId="3222B9D9" w14:textId="77777777" w:rsidR="00D75FF4" w:rsidRPr="001164DE" w:rsidRDefault="00D75FF4" w:rsidP="00D75FF4">
      <w:pPr>
        <w:widowControl w:val="0"/>
        <w:numPr>
          <w:ilvl w:val="0"/>
          <w:numId w:val="33"/>
        </w:numPr>
        <w:spacing w:after="0" w:line="312" w:lineRule="auto"/>
        <w:ind w:left="0" w:firstLine="360"/>
        <w:jc w:val="both"/>
        <w:rPr>
          <w:rFonts w:ascii="Times New Roman" w:hAnsi="Times New Roman" w:cs="Times New Roman"/>
          <w:sz w:val="28"/>
          <w:szCs w:val="28"/>
        </w:rPr>
      </w:pPr>
      <w:r w:rsidRPr="001164DE">
        <w:rPr>
          <w:rFonts w:ascii="Times New Roman" w:hAnsi="Times New Roman" w:cs="Times New Roman"/>
          <w:sz w:val="28"/>
          <w:szCs w:val="28"/>
        </w:rPr>
        <w:t>Hệ điều hành máy chủ: Linux Red Hat (phiên bản 7 trở lên) hoặc Window Server (phiên bản 2003 trở lên) hoặc AIX (phiên bản 6.1 trở lên).</w:t>
      </w:r>
    </w:p>
    <w:p w14:paraId="79409757" w14:textId="18454F58" w:rsidR="00D75FF4" w:rsidRPr="001164DE" w:rsidRDefault="00D75FF4" w:rsidP="00D75FF4">
      <w:pPr>
        <w:widowControl w:val="0"/>
        <w:numPr>
          <w:ilvl w:val="0"/>
          <w:numId w:val="33"/>
        </w:numPr>
        <w:spacing w:after="0" w:line="312" w:lineRule="auto"/>
        <w:ind w:left="0" w:firstLine="360"/>
        <w:jc w:val="both"/>
        <w:rPr>
          <w:rFonts w:ascii="Times New Roman" w:hAnsi="Times New Roman" w:cs="Times New Roman"/>
          <w:sz w:val="28"/>
          <w:szCs w:val="28"/>
        </w:rPr>
      </w:pPr>
      <w:r w:rsidRPr="001164DE">
        <w:rPr>
          <w:rFonts w:ascii="Times New Roman" w:hAnsi="Times New Roman" w:cs="Times New Roman"/>
          <w:sz w:val="28"/>
          <w:szCs w:val="28"/>
        </w:rPr>
        <w:t>Hệ quản trị cơ sở dữ liệu: Oracle (phiên bản 11g R2).</w:t>
      </w:r>
    </w:p>
    <w:p w14:paraId="3DFAD8D2" w14:textId="77777777" w:rsidR="00D75FF4" w:rsidRPr="001164DE" w:rsidRDefault="00D75FF4" w:rsidP="00D75FF4">
      <w:pPr>
        <w:widowControl w:val="0"/>
        <w:numPr>
          <w:ilvl w:val="0"/>
          <w:numId w:val="33"/>
        </w:numPr>
        <w:spacing w:after="0" w:line="312" w:lineRule="auto"/>
        <w:ind w:left="0" w:firstLine="360"/>
        <w:jc w:val="both"/>
        <w:rPr>
          <w:rFonts w:ascii="Times New Roman" w:hAnsi="Times New Roman" w:cs="Times New Roman"/>
          <w:sz w:val="28"/>
          <w:szCs w:val="28"/>
        </w:rPr>
      </w:pPr>
      <w:r w:rsidRPr="001164DE">
        <w:rPr>
          <w:rFonts w:ascii="Times New Roman" w:hAnsi="Times New Roman" w:cs="Times New Roman"/>
          <w:sz w:val="28"/>
          <w:szCs w:val="28"/>
        </w:rPr>
        <w:t>Môi trường phần mềm: J2EE (phiên bản 5 trở lên)</w:t>
      </w:r>
    </w:p>
    <w:p w14:paraId="5B5CBFA3" w14:textId="77777777" w:rsidR="00D75FF4" w:rsidRPr="001164DE" w:rsidRDefault="00D75FF4" w:rsidP="00D75FF4">
      <w:pPr>
        <w:widowControl w:val="0"/>
        <w:numPr>
          <w:ilvl w:val="0"/>
          <w:numId w:val="33"/>
        </w:numPr>
        <w:spacing w:after="0" w:line="312" w:lineRule="auto"/>
        <w:ind w:left="0" w:firstLine="360"/>
        <w:jc w:val="both"/>
        <w:rPr>
          <w:rFonts w:ascii="Times New Roman" w:hAnsi="Times New Roman" w:cs="Times New Roman"/>
          <w:sz w:val="28"/>
          <w:szCs w:val="28"/>
        </w:rPr>
      </w:pPr>
      <w:r w:rsidRPr="001164DE">
        <w:rPr>
          <w:rFonts w:ascii="Times New Roman" w:hAnsi="Times New Roman" w:cs="Times New Roman"/>
          <w:sz w:val="28"/>
          <w:szCs w:val="28"/>
        </w:rPr>
        <w:t>Phần mềm lõi: IBM Websphere Portal</w:t>
      </w:r>
    </w:p>
    <w:p w14:paraId="1030B7C5" w14:textId="65958504" w:rsidR="00D75FF4" w:rsidRPr="001164DE" w:rsidRDefault="00D75FF4" w:rsidP="00D75FF4">
      <w:pPr>
        <w:widowControl w:val="0"/>
        <w:numPr>
          <w:ilvl w:val="0"/>
          <w:numId w:val="33"/>
        </w:numPr>
        <w:spacing w:after="0" w:line="312" w:lineRule="auto"/>
        <w:ind w:left="0" w:firstLine="360"/>
        <w:jc w:val="both"/>
        <w:rPr>
          <w:rFonts w:ascii="Times New Roman" w:hAnsi="Times New Roman" w:cs="Times New Roman"/>
          <w:sz w:val="28"/>
          <w:szCs w:val="28"/>
        </w:rPr>
      </w:pPr>
      <w:r w:rsidRPr="001164DE">
        <w:rPr>
          <w:rFonts w:ascii="Times New Roman" w:hAnsi="Times New Roman" w:cs="Times New Roman"/>
          <w:sz w:val="28"/>
          <w:szCs w:val="28"/>
        </w:rPr>
        <w:t>Công nghệ khác: Websphere Application Server 7.0</w:t>
      </w:r>
    </w:p>
    <w:p w14:paraId="341CDBF8" w14:textId="7BE6327B" w:rsidR="00D75FF4" w:rsidRPr="001164DE" w:rsidRDefault="00D75FF4" w:rsidP="0055188C">
      <w:pPr>
        <w:pStyle w:val="Heading3"/>
        <w:numPr>
          <w:ilvl w:val="2"/>
          <w:numId w:val="30"/>
        </w:numPr>
      </w:pPr>
      <w:bookmarkStart w:id="140" w:name="_Toc70073966"/>
      <w:r w:rsidRPr="001164DE">
        <w:t>Chi tiết xử lý</w:t>
      </w:r>
      <w:bookmarkEnd w:id="140"/>
    </w:p>
    <w:p w14:paraId="3A34675C" w14:textId="5ACDC4D4" w:rsidR="001673BF" w:rsidRPr="001164DE" w:rsidRDefault="001673BF" w:rsidP="001673BF">
      <w:pPr>
        <w:pStyle w:val="ListParagraph"/>
        <w:numPr>
          <w:ilvl w:val="0"/>
          <w:numId w:val="33"/>
        </w:numPr>
        <w:rPr>
          <w:lang w:val="en-US"/>
        </w:rPr>
      </w:pPr>
      <w:r w:rsidRPr="001164DE">
        <w:t xml:space="preserve">Chi tiết xử lý xem tại </w:t>
      </w:r>
      <w:r w:rsidRPr="001164DE">
        <w:rPr>
          <w:b/>
          <w:bCs/>
        </w:rPr>
        <w:t>Tài liệu Thiết kế</w:t>
      </w:r>
      <w:r w:rsidRPr="001164DE">
        <w:t xml:space="preserve"> (bao gồm thiết kế tổng thể, thiết kế chức năng ứng dụng, thiết kế bảo mật phân quyền, thiết kế </w:t>
      </w:r>
      <w:r w:rsidRPr="001164DE">
        <w:rPr>
          <w:lang w:val="en-US"/>
        </w:rPr>
        <w:t>cơ sở dữ liệu</w:t>
      </w:r>
      <w:r w:rsidRPr="001164DE">
        <w:t>)</w:t>
      </w:r>
      <w:r w:rsidRPr="001164DE">
        <w:rPr>
          <w:lang w:val="en-US"/>
        </w:rPr>
        <w:t xml:space="preserve"> </w:t>
      </w:r>
      <w:r w:rsidRPr="001164DE">
        <w:t>–</w:t>
      </w:r>
      <w:r w:rsidRPr="001164DE">
        <w:rPr>
          <w:lang w:val="en-US"/>
        </w:rPr>
        <w:t xml:space="preserve"> </w:t>
      </w:r>
      <w:r w:rsidRPr="001164DE">
        <w:rPr>
          <w:b/>
          <w:bCs/>
          <w:lang w:val="en-US"/>
        </w:rPr>
        <w:t>Phần</w:t>
      </w:r>
      <w:r w:rsidRPr="001164DE">
        <w:rPr>
          <w:b/>
          <w:bCs/>
        </w:rPr>
        <w:t xml:space="preserve"> </w:t>
      </w:r>
      <w:r w:rsidRPr="001164DE">
        <w:rPr>
          <w:b/>
          <w:bCs/>
          <w:lang w:val="en-US"/>
        </w:rPr>
        <w:t>t</w:t>
      </w:r>
      <w:r w:rsidRPr="001164DE">
        <w:rPr>
          <w:b/>
          <w:bCs/>
        </w:rPr>
        <w:t xml:space="preserve">hiết kế </w:t>
      </w:r>
      <w:r w:rsidRPr="001164DE">
        <w:rPr>
          <w:b/>
          <w:bCs/>
          <w:lang w:val="en-US"/>
        </w:rPr>
        <w:t>tổng thể</w:t>
      </w:r>
      <w:r w:rsidRPr="001164DE">
        <w:rPr>
          <w:lang w:val="en-US"/>
        </w:rPr>
        <w:t xml:space="preserve"> tại </w:t>
      </w:r>
      <w:r w:rsidRPr="001164DE">
        <w:t xml:space="preserve">mục </w:t>
      </w:r>
      <w:r w:rsidR="007B7058" w:rsidRPr="001164DE">
        <w:rPr>
          <w:b/>
          <w:bCs/>
          <w:lang w:val="en-US"/>
        </w:rPr>
        <w:t>IV</w:t>
      </w:r>
      <w:r w:rsidR="007B7058" w:rsidRPr="001164DE">
        <w:rPr>
          <w:b/>
          <w:bCs/>
        </w:rPr>
        <w:t xml:space="preserve">. </w:t>
      </w:r>
      <w:r w:rsidR="007B7058" w:rsidRPr="001164DE">
        <w:rPr>
          <w:b/>
          <w:bCs/>
          <w:lang w:val="en-US"/>
        </w:rPr>
        <w:t>THIẾT KẾ HỆ THỐNG ỨNG DỤNG</w:t>
      </w:r>
    </w:p>
    <w:p w14:paraId="3806B518" w14:textId="741FE2FB" w:rsidR="00D75FF4" w:rsidRPr="001164DE" w:rsidRDefault="00036AC3" w:rsidP="00B04F58">
      <w:pPr>
        <w:pStyle w:val="Heading2"/>
        <w:keepNext w:val="0"/>
        <w:keepLines w:val="0"/>
        <w:widowControl w:val="0"/>
        <w:numPr>
          <w:ilvl w:val="1"/>
          <w:numId w:val="30"/>
        </w:numPr>
        <w:contextualSpacing/>
      </w:pPr>
      <w:r w:rsidRPr="001164DE">
        <w:t xml:space="preserve"> </w:t>
      </w:r>
      <w:bookmarkStart w:id="141" w:name="_Toc70073967"/>
      <w:r w:rsidR="00D75FF4" w:rsidRPr="001164DE">
        <w:t>(A2.3) Thiết kế đáp ứng yêu cầu về khả năng liên kết, tích hợp mở rộng</w:t>
      </w:r>
      <w:bookmarkEnd w:id="141"/>
    </w:p>
    <w:p w14:paraId="0653B5E4" w14:textId="6B975E22" w:rsidR="00547035" w:rsidRPr="001164DE" w:rsidRDefault="00547035" w:rsidP="00001FB1">
      <w:pPr>
        <w:pStyle w:val="Heading3"/>
        <w:numPr>
          <w:ilvl w:val="2"/>
          <w:numId w:val="30"/>
        </w:numPr>
      </w:pPr>
      <w:bookmarkStart w:id="142" w:name="_Toc70073968"/>
      <w:r w:rsidRPr="001164DE">
        <w:t>Mô tả yêu cầu:</w:t>
      </w:r>
      <w:bookmarkEnd w:id="142"/>
    </w:p>
    <w:p w14:paraId="649EC3D3" w14:textId="77777777" w:rsidR="00D84643" w:rsidRPr="001164DE" w:rsidRDefault="00D84643" w:rsidP="00D84643">
      <w:pPr>
        <w:widowControl w:val="0"/>
        <w:numPr>
          <w:ilvl w:val="0"/>
          <w:numId w:val="33"/>
        </w:numPr>
        <w:spacing w:after="0" w:line="312" w:lineRule="auto"/>
        <w:jc w:val="both"/>
        <w:rPr>
          <w:rFonts w:ascii="Times New Roman" w:hAnsi="Times New Roman" w:cs="Times New Roman"/>
          <w:sz w:val="28"/>
          <w:szCs w:val="28"/>
        </w:rPr>
      </w:pPr>
      <w:r w:rsidRPr="001164DE">
        <w:rPr>
          <w:rFonts w:ascii="Times New Roman" w:hAnsi="Times New Roman" w:cs="Times New Roman"/>
          <w:sz w:val="28"/>
          <w:szCs w:val="28"/>
        </w:rPr>
        <w:t>Hệ thống có khả năng kết nối với các hệ thống khác thông qua các cơ chế Web Service, Database Link hoặc link liên kết.</w:t>
      </w:r>
    </w:p>
    <w:p w14:paraId="39CB6E10" w14:textId="050A74CA" w:rsidR="00D84643" w:rsidRPr="001164DE" w:rsidRDefault="00D84643" w:rsidP="00301A3C">
      <w:pPr>
        <w:widowControl w:val="0"/>
        <w:numPr>
          <w:ilvl w:val="1"/>
          <w:numId w:val="33"/>
        </w:numPr>
        <w:spacing w:after="0" w:line="312" w:lineRule="auto"/>
        <w:jc w:val="both"/>
        <w:rPr>
          <w:rFonts w:ascii="Times New Roman" w:hAnsi="Times New Roman" w:cs="Times New Roman"/>
          <w:sz w:val="28"/>
          <w:szCs w:val="28"/>
        </w:rPr>
      </w:pPr>
      <w:r w:rsidRPr="001164DE">
        <w:rPr>
          <w:rFonts w:ascii="Times New Roman" w:hAnsi="Times New Roman" w:cs="Times New Roman"/>
          <w:sz w:val="28"/>
          <w:szCs w:val="28"/>
        </w:rPr>
        <w:t>Web Service: là một cách thức chuẩn để tích hợp các ứng dụng dựa trên nền tảng Web, sử dụng các chuẩn mở XML (Extensible Markup Language), SOAP (Simple Object Access Protocol), WSDL (Web Services Description Language) và UDDI (Universal Description Discovery and Integration) thông qua giao thức Internet.</w:t>
      </w:r>
    </w:p>
    <w:p w14:paraId="4C4A31AE" w14:textId="0718CE1E" w:rsidR="00D84643" w:rsidRPr="001164DE" w:rsidRDefault="00D84643" w:rsidP="00301A3C">
      <w:pPr>
        <w:widowControl w:val="0"/>
        <w:numPr>
          <w:ilvl w:val="1"/>
          <w:numId w:val="33"/>
        </w:numPr>
        <w:spacing w:after="0" w:line="312" w:lineRule="auto"/>
        <w:jc w:val="both"/>
        <w:rPr>
          <w:rFonts w:ascii="Times New Roman" w:hAnsi="Times New Roman" w:cs="Times New Roman"/>
          <w:sz w:val="28"/>
          <w:szCs w:val="28"/>
        </w:rPr>
      </w:pPr>
      <w:r w:rsidRPr="001164DE">
        <w:rPr>
          <w:rFonts w:ascii="Times New Roman" w:hAnsi="Times New Roman" w:cs="Times New Roman"/>
          <w:sz w:val="28"/>
          <w:szCs w:val="28"/>
        </w:rPr>
        <w:t>Database link: là cách thức kết nối, trao đổi dữ liệu từ CSDL đến CSDL.</w:t>
      </w:r>
    </w:p>
    <w:p w14:paraId="60E18596" w14:textId="66633DFF" w:rsidR="00D84643" w:rsidRPr="001164DE" w:rsidRDefault="00D84643" w:rsidP="00301A3C">
      <w:pPr>
        <w:widowControl w:val="0"/>
        <w:numPr>
          <w:ilvl w:val="1"/>
          <w:numId w:val="33"/>
        </w:numPr>
        <w:spacing w:after="0" w:line="312" w:lineRule="auto"/>
        <w:jc w:val="both"/>
        <w:rPr>
          <w:rFonts w:ascii="Times New Roman" w:hAnsi="Times New Roman" w:cs="Times New Roman"/>
          <w:sz w:val="28"/>
          <w:szCs w:val="28"/>
        </w:rPr>
      </w:pPr>
      <w:r w:rsidRPr="001164DE">
        <w:rPr>
          <w:rFonts w:ascii="Times New Roman" w:hAnsi="Times New Roman" w:cs="Times New Roman"/>
          <w:sz w:val="28"/>
          <w:szCs w:val="28"/>
        </w:rPr>
        <w:lastRenderedPageBreak/>
        <w:t>Link: Là cách thức liên kết tới một hệ thống khác thông qua địa chỉ cụ thể.</w:t>
      </w:r>
    </w:p>
    <w:p w14:paraId="16973E88" w14:textId="2181F261" w:rsidR="00547035" w:rsidRPr="001164DE" w:rsidRDefault="00547035" w:rsidP="00001FB1">
      <w:pPr>
        <w:pStyle w:val="Heading3"/>
        <w:numPr>
          <w:ilvl w:val="2"/>
          <w:numId w:val="30"/>
        </w:numPr>
      </w:pPr>
      <w:bookmarkStart w:id="143" w:name="_Toc70073969"/>
      <w:r w:rsidRPr="001164DE">
        <w:t>Chi tiết xử lý</w:t>
      </w:r>
      <w:bookmarkEnd w:id="143"/>
    </w:p>
    <w:p w14:paraId="49F8202F" w14:textId="487A7D53" w:rsidR="00547035" w:rsidRPr="001164DE" w:rsidRDefault="00547035" w:rsidP="00547035">
      <w:pPr>
        <w:pStyle w:val="ListParagraph"/>
        <w:widowControl w:val="0"/>
        <w:numPr>
          <w:ilvl w:val="0"/>
          <w:numId w:val="0"/>
        </w:numPr>
        <w:spacing w:line="312" w:lineRule="auto"/>
        <w:rPr>
          <w:b/>
          <w:bCs/>
          <w:lang w:val="en-US"/>
        </w:rPr>
      </w:pPr>
      <w:r w:rsidRPr="001164DE">
        <w:t xml:space="preserve">Chi tiết xử lý xem tại </w:t>
      </w:r>
      <w:r w:rsidRPr="001164DE">
        <w:rPr>
          <w:b/>
          <w:bCs/>
        </w:rPr>
        <w:t>Tài liệu Thiết kế</w:t>
      </w:r>
      <w:r w:rsidRPr="001164DE">
        <w:t xml:space="preserve"> (bao gồm thiết kế tổng thể, thiết kế chức năng ứng dụng, thiết kế bảo mật phân quyền, thiết kế </w:t>
      </w:r>
      <w:r w:rsidRPr="001164DE">
        <w:rPr>
          <w:lang w:val="en-US"/>
        </w:rPr>
        <w:t>cơ sở dữ liệu</w:t>
      </w:r>
      <w:r w:rsidRPr="001164DE">
        <w:t>)</w:t>
      </w:r>
      <w:r w:rsidRPr="001164DE">
        <w:rPr>
          <w:lang w:val="en-US"/>
        </w:rPr>
        <w:t xml:space="preserve"> </w:t>
      </w:r>
      <w:r w:rsidRPr="001164DE">
        <w:t>–</w:t>
      </w:r>
      <w:r w:rsidRPr="001164DE">
        <w:rPr>
          <w:lang w:val="en-US"/>
        </w:rPr>
        <w:t xml:space="preserve"> </w:t>
      </w:r>
      <w:r w:rsidRPr="001164DE">
        <w:rPr>
          <w:b/>
          <w:bCs/>
          <w:lang w:val="en-US"/>
        </w:rPr>
        <w:t>Phần</w:t>
      </w:r>
      <w:r w:rsidRPr="001164DE">
        <w:rPr>
          <w:b/>
          <w:bCs/>
        </w:rPr>
        <w:t xml:space="preserve"> </w:t>
      </w:r>
      <w:r w:rsidRPr="001164DE">
        <w:rPr>
          <w:b/>
          <w:bCs/>
          <w:lang w:val="en-US"/>
        </w:rPr>
        <w:t>t</w:t>
      </w:r>
      <w:r w:rsidRPr="001164DE">
        <w:rPr>
          <w:b/>
          <w:bCs/>
        </w:rPr>
        <w:t xml:space="preserve">hiết kế </w:t>
      </w:r>
      <w:r w:rsidRPr="001164DE">
        <w:rPr>
          <w:b/>
          <w:bCs/>
          <w:lang w:val="en-US"/>
        </w:rPr>
        <w:t>tổng thể</w:t>
      </w:r>
      <w:r w:rsidRPr="001164DE">
        <w:rPr>
          <w:lang w:val="en-US"/>
        </w:rPr>
        <w:t xml:space="preserve"> tại </w:t>
      </w:r>
      <w:r w:rsidRPr="001164DE">
        <w:t xml:space="preserve">mục </w:t>
      </w:r>
      <w:r w:rsidRPr="001164DE">
        <w:rPr>
          <w:b/>
          <w:bCs/>
          <w:lang w:val="en-US"/>
        </w:rPr>
        <w:t>IV</w:t>
      </w:r>
      <w:r w:rsidRPr="001164DE">
        <w:rPr>
          <w:b/>
          <w:bCs/>
        </w:rPr>
        <w:t xml:space="preserve">. </w:t>
      </w:r>
      <w:r w:rsidRPr="001164DE">
        <w:rPr>
          <w:b/>
          <w:bCs/>
          <w:lang w:val="en-US"/>
        </w:rPr>
        <w:t>THIẾT KẾ HỆ THỐNG ỨNG DỤNG</w:t>
      </w:r>
    </w:p>
    <w:p w14:paraId="1E26B564" w14:textId="77777777" w:rsidR="00A922A5" w:rsidRPr="001164DE" w:rsidRDefault="00A922A5" w:rsidP="00547035">
      <w:pPr>
        <w:pStyle w:val="ListParagraph"/>
        <w:widowControl w:val="0"/>
        <w:numPr>
          <w:ilvl w:val="0"/>
          <w:numId w:val="0"/>
        </w:numPr>
        <w:spacing w:line="312" w:lineRule="auto"/>
      </w:pPr>
    </w:p>
    <w:p w14:paraId="5912D2FB" w14:textId="193CDFBF" w:rsidR="00D75FF4" w:rsidRPr="001164DE" w:rsidRDefault="00D75FF4" w:rsidP="00D75FF4">
      <w:pPr>
        <w:pStyle w:val="Heading2"/>
        <w:keepNext w:val="0"/>
        <w:keepLines w:val="0"/>
        <w:widowControl w:val="0"/>
        <w:numPr>
          <w:ilvl w:val="1"/>
          <w:numId w:val="30"/>
        </w:numPr>
        <w:contextualSpacing/>
      </w:pPr>
      <w:bookmarkStart w:id="144" w:name="_heading=h.3jtnz0s" w:colFirst="0" w:colLast="0"/>
      <w:bookmarkStart w:id="145" w:name="_Toc70073970"/>
      <w:bookmarkEnd w:id="144"/>
      <w:r w:rsidRPr="001164DE">
        <w:t xml:space="preserve">(A2.4) </w:t>
      </w:r>
      <w:r w:rsidRPr="001164DE">
        <w:rPr>
          <w:lang w:val="en-US"/>
        </w:rPr>
        <w:t>Thiết kế đáp ứng y</w:t>
      </w:r>
      <w:r w:rsidRPr="001164DE">
        <w:t>êu cầu về an toàn thông tin</w:t>
      </w:r>
      <w:bookmarkEnd w:id="145"/>
    </w:p>
    <w:p w14:paraId="4234BABB" w14:textId="77777777" w:rsidR="00D75FF4" w:rsidRPr="001164DE" w:rsidRDefault="00D75FF4" w:rsidP="0055188C">
      <w:pPr>
        <w:pStyle w:val="Heading3"/>
        <w:numPr>
          <w:ilvl w:val="2"/>
          <w:numId w:val="30"/>
        </w:numPr>
      </w:pPr>
      <w:bookmarkStart w:id="146" w:name="_heading=h.1yyy98l" w:colFirst="0" w:colLast="0"/>
      <w:bookmarkStart w:id="147" w:name="_Toc70073971"/>
      <w:bookmarkEnd w:id="146"/>
      <w:r w:rsidRPr="001164DE">
        <w:t>Mô tả yêu cầu</w:t>
      </w:r>
      <w:bookmarkEnd w:id="147"/>
    </w:p>
    <w:p w14:paraId="7BEC5FB6" w14:textId="77777777" w:rsidR="00D75FF4" w:rsidRPr="001164DE" w:rsidRDefault="00D75FF4" w:rsidP="00D75FF4">
      <w:pPr>
        <w:keepNext/>
        <w:widowControl w:val="0"/>
        <w:numPr>
          <w:ilvl w:val="0"/>
          <w:numId w:val="33"/>
        </w:numPr>
        <w:spacing w:after="0" w:line="312" w:lineRule="auto"/>
        <w:ind w:left="0" w:firstLine="360"/>
        <w:jc w:val="both"/>
        <w:rPr>
          <w:rFonts w:ascii="Times New Roman" w:hAnsi="Times New Roman" w:cs="Times New Roman"/>
          <w:sz w:val="28"/>
          <w:szCs w:val="28"/>
        </w:rPr>
      </w:pPr>
      <w:r w:rsidRPr="001164DE">
        <w:rPr>
          <w:rFonts w:ascii="Times New Roman" w:hAnsi="Times New Roman" w:cs="Times New Roman"/>
          <w:sz w:val="28"/>
          <w:szCs w:val="28"/>
        </w:rPr>
        <w:t>Hệ thống được nâng cấp không làm thay đổi yêu cầu bảo mật của hệ thống hiện tại. Tôn trọng và kế thừa các quyền kiểm soát truy cập được áp đặt bởi các ứng dụng cơ bản, cơ sở dữ liệu khi tích hợp với các ứng dụng khác.</w:t>
      </w:r>
    </w:p>
    <w:p w14:paraId="3620C9C5" w14:textId="77777777" w:rsidR="00D75FF4" w:rsidRPr="001164DE" w:rsidRDefault="00D75FF4" w:rsidP="00D75FF4">
      <w:pPr>
        <w:widowControl w:val="0"/>
        <w:numPr>
          <w:ilvl w:val="0"/>
          <w:numId w:val="33"/>
        </w:numPr>
        <w:spacing w:after="0" w:line="312" w:lineRule="auto"/>
        <w:ind w:left="0" w:firstLine="360"/>
        <w:jc w:val="both"/>
        <w:rPr>
          <w:rFonts w:ascii="Times New Roman" w:hAnsi="Times New Roman" w:cs="Times New Roman"/>
          <w:sz w:val="28"/>
          <w:szCs w:val="28"/>
        </w:rPr>
      </w:pPr>
      <w:r w:rsidRPr="001164DE">
        <w:rPr>
          <w:rFonts w:ascii="Times New Roman" w:hAnsi="Times New Roman" w:cs="Times New Roman"/>
          <w:sz w:val="28"/>
          <w:szCs w:val="28"/>
        </w:rPr>
        <w:t xml:space="preserve">Hệ thống có hỗ trợ chức năng sao lưu dữ liệu phòng ngừa sự cố. </w:t>
      </w:r>
    </w:p>
    <w:p w14:paraId="22E95FC3" w14:textId="77777777" w:rsidR="00D75FF4" w:rsidRPr="001164DE" w:rsidRDefault="00D75FF4" w:rsidP="00D75FF4">
      <w:pPr>
        <w:widowControl w:val="0"/>
        <w:numPr>
          <w:ilvl w:val="0"/>
          <w:numId w:val="33"/>
        </w:numPr>
        <w:spacing w:after="0" w:line="312" w:lineRule="auto"/>
        <w:ind w:left="0" w:firstLine="360"/>
        <w:jc w:val="both"/>
        <w:rPr>
          <w:rFonts w:ascii="Times New Roman" w:hAnsi="Times New Roman" w:cs="Times New Roman"/>
          <w:sz w:val="28"/>
          <w:szCs w:val="28"/>
        </w:rPr>
      </w:pPr>
      <w:r w:rsidRPr="001164DE">
        <w:rPr>
          <w:rFonts w:ascii="Times New Roman" w:hAnsi="Times New Roman" w:cs="Times New Roman"/>
          <w:sz w:val="28"/>
          <w:szCs w:val="28"/>
        </w:rPr>
        <w:t>Hệ thống phải có khả năng kiểm soát truy nhập: Mọi truy cập đều được kiểm soát bởi hệ thống. Cung cấp được các tính năng bảo mật dựa trên quyền của từng người dùng/ nhóm người dùng. Cụ thể:</w:t>
      </w:r>
    </w:p>
    <w:p w14:paraId="6E0B8378" w14:textId="77777777" w:rsidR="00D75FF4" w:rsidRPr="001164DE" w:rsidRDefault="00D75FF4" w:rsidP="00D75FF4">
      <w:pPr>
        <w:keepNext/>
        <w:spacing w:after="0" w:line="312" w:lineRule="auto"/>
        <w:rPr>
          <w:rFonts w:ascii="Times New Roman" w:hAnsi="Times New Roman" w:cs="Times New Roman"/>
          <w:sz w:val="28"/>
          <w:szCs w:val="28"/>
        </w:rPr>
      </w:pPr>
      <w:r w:rsidRPr="001164DE">
        <w:rPr>
          <w:rFonts w:ascii="Times New Roman" w:hAnsi="Times New Roman" w:cs="Times New Roman"/>
          <w:sz w:val="28"/>
          <w:szCs w:val="28"/>
        </w:rPr>
        <w:t>+ Xác thực</w:t>
      </w:r>
    </w:p>
    <w:p w14:paraId="4ABF854F" w14:textId="77777777" w:rsidR="00D75FF4" w:rsidRPr="001164DE" w:rsidRDefault="00D75FF4" w:rsidP="00D75FF4">
      <w:pPr>
        <w:numPr>
          <w:ilvl w:val="0"/>
          <w:numId w:val="26"/>
        </w:numPr>
        <w:pBdr>
          <w:top w:val="nil"/>
          <w:left w:val="nil"/>
          <w:bottom w:val="nil"/>
          <w:right w:val="nil"/>
          <w:between w:val="nil"/>
        </w:pBdr>
        <w:spacing w:after="0" w:line="312" w:lineRule="auto"/>
        <w:rPr>
          <w:rFonts w:ascii="Times New Roman" w:hAnsi="Times New Roman" w:cs="Times New Roman"/>
          <w:sz w:val="28"/>
          <w:szCs w:val="28"/>
        </w:rPr>
      </w:pPr>
      <w:r w:rsidRPr="001164DE">
        <w:rPr>
          <w:rFonts w:ascii="Times New Roman" w:eastAsia="Times New Roman" w:hAnsi="Times New Roman" w:cs="Times New Roman"/>
          <w:color w:val="000000"/>
          <w:sz w:val="28"/>
          <w:szCs w:val="28"/>
        </w:rPr>
        <w:t>Phải có cơ chế thiết lập mật khẩu phức tạp khi đăng nhập, có phân loại độ phức tạp phù hợp với từng loại tài khoản</w:t>
      </w:r>
    </w:p>
    <w:p w14:paraId="306A0523" w14:textId="77777777" w:rsidR="00D75FF4" w:rsidRPr="001164DE" w:rsidRDefault="00D75FF4" w:rsidP="00D75FF4">
      <w:pPr>
        <w:numPr>
          <w:ilvl w:val="0"/>
          <w:numId w:val="26"/>
        </w:numPr>
        <w:pBdr>
          <w:top w:val="nil"/>
          <w:left w:val="nil"/>
          <w:bottom w:val="nil"/>
          <w:right w:val="nil"/>
          <w:between w:val="nil"/>
        </w:pBdr>
        <w:spacing w:after="0" w:line="312" w:lineRule="auto"/>
        <w:rPr>
          <w:rFonts w:ascii="Times New Roman" w:hAnsi="Times New Roman" w:cs="Times New Roman"/>
          <w:sz w:val="28"/>
          <w:szCs w:val="28"/>
        </w:rPr>
      </w:pPr>
      <w:r w:rsidRPr="001164DE">
        <w:rPr>
          <w:rFonts w:ascii="Times New Roman" w:eastAsia="Times New Roman" w:hAnsi="Times New Roman" w:cs="Times New Roman"/>
          <w:color w:val="000000"/>
          <w:sz w:val="28"/>
          <w:szCs w:val="28"/>
        </w:rPr>
        <w:t>Tài khoản bị khóa tạm thời trong vòng tối thiểu 30 phút sau 05 lần đăng nhập không thành công</w:t>
      </w:r>
    </w:p>
    <w:p w14:paraId="6E53D698" w14:textId="77777777" w:rsidR="00D75FF4" w:rsidRPr="001164DE" w:rsidRDefault="00D75FF4" w:rsidP="00D75FF4">
      <w:pPr>
        <w:numPr>
          <w:ilvl w:val="0"/>
          <w:numId w:val="26"/>
        </w:numPr>
        <w:pBdr>
          <w:top w:val="nil"/>
          <w:left w:val="nil"/>
          <w:bottom w:val="nil"/>
          <w:right w:val="nil"/>
          <w:between w:val="nil"/>
        </w:pBdr>
        <w:spacing w:after="0" w:line="312" w:lineRule="auto"/>
        <w:rPr>
          <w:rFonts w:ascii="Times New Roman" w:hAnsi="Times New Roman" w:cs="Times New Roman"/>
          <w:sz w:val="28"/>
          <w:szCs w:val="28"/>
        </w:rPr>
      </w:pPr>
      <w:r w:rsidRPr="001164DE">
        <w:rPr>
          <w:rFonts w:ascii="Times New Roman" w:eastAsia="Times New Roman" w:hAnsi="Times New Roman" w:cs="Times New Roman"/>
          <w:color w:val="000000"/>
          <w:sz w:val="28"/>
          <w:szCs w:val="28"/>
        </w:rPr>
        <w:t>Mật khẩu của các tài khoản quan trọng cần được thay đổi định kỳ tối thiểu 03 tháng</w:t>
      </w:r>
    </w:p>
    <w:p w14:paraId="215C7EFB" w14:textId="77777777" w:rsidR="00D75FF4" w:rsidRPr="001164DE" w:rsidRDefault="00D75FF4" w:rsidP="00D75FF4">
      <w:pPr>
        <w:numPr>
          <w:ilvl w:val="0"/>
          <w:numId w:val="26"/>
        </w:numPr>
        <w:pBdr>
          <w:top w:val="nil"/>
          <w:left w:val="nil"/>
          <w:bottom w:val="nil"/>
          <w:right w:val="nil"/>
          <w:between w:val="nil"/>
        </w:pBdr>
        <w:spacing w:line="312" w:lineRule="auto"/>
        <w:rPr>
          <w:rFonts w:ascii="Times New Roman" w:hAnsi="Times New Roman" w:cs="Times New Roman"/>
          <w:sz w:val="28"/>
          <w:szCs w:val="28"/>
        </w:rPr>
      </w:pPr>
      <w:r w:rsidRPr="001164DE">
        <w:rPr>
          <w:rFonts w:ascii="Times New Roman" w:eastAsia="Times New Roman" w:hAnsi="Times New Roman" w:cs="Times New Roman"/>
          <w:color w:val="000000"/>
          <w:sz w:val="28"/>
          <w:szCs w:val="28"/>
        </w:rPr>
        <w:t>Tên tài khoản và mật khẩu không được truyền và lưu trữ dưới dạng bản rõ, thông tin đăng nhập phải được mã hóa trong quá trình đăng nhập</w:t>
      </w:r>
    </w:p>
    <w:p w14:paraId="74801D1A" w14:textId="77777777" w:rsidR="00D75FF4" w:rsidRPr="001164DE" w:rsidRDefault="00D75FF4" w:rsidP="00D75FF4">
      <w:pPr>
        <w:keepNext/>
        <w:spacing w:after="0" w:line="312" w:lineRule="auto"/>
        <w:rPr>
          <w:rFonts w:ascii="Times New Roman" w:hAnsi="Times New Roman" w:cs="Times New Roman"/>
          <w:sz w:val="28"/>
          <w:szCs w:val="28"/>
        </w:rPr>
      </w:pPr>
      <w:r w:rsidRPr="001164DE">
        <w:rPr>
          <w:rFonts w:ascii="Times New Roman" w:hAnsi="Times New Roman" w:cs="Times New Roman"/>
          <w:sz w:val="28"/>
          <w:szCs w:val="28"/>
        </w:rPr>
        <w:t>+ Quản lý phiên: ID phiên phải là duy nhất và được cấp ngẫu nhiên với mỗi người dùng. ID phiên phải có thời gian time-out đối với phiên inactive, thời gian time-out có thể thay đổi được.</w:t>
      </w:r>
    </w:p>
    <w:p w14:paraId="71E957F1" w14:textId="77777777" w:rsidR="00D75FF4" w:rsidRPr="001164DE" w:rsidRDefault="00D75FF4" w:rsidP="00D75FF4">
      <w:pPr>
        <w:spacing w:after="0" w:line="312" w:lineRule="auto"/>
        <w:rPr>
          <w:rFonts w:ascii="Times New Roman" w:hAnsi="Times New Roman" w:cs="Times New Roman"/>
          <w:sz w:val="28"/>
          <w:szCs w:val="28"/>
        </w:rPr>
      </w:pPr>
      <w:r w:rsidRPr="001164DE">
        <w:rPr>
          <w:rFonts w:ascii="Times New Roman" w:hAnsi="Times New Roman" w:cs="Times New Roman"/>
          <w:sz w:val="28"/>
          <w:szCs w:val="28"/>
        </w:rPr>
        <w:t>+ Mã hóa: Các thông tin quan trọng cần được mã hóa (hoặc che dấu) trong quá trình truyền tin, sử dụng SSL Certificate do Tổng cục thuế cung cấp đối với các trang HTTPS.</w:t>
      </w:r>
    </w:p>
    <w:p w14:paraId="1FDFAF2A" w14:textId="05ADF5BB" w:rsidR="00D75FF4" w:rsidRPr="001164DE" w:rsidRDefault="00D75FF4" w:rsidP="0055188C">
      <w:pPr>
        <w:pStyle w:val="Heading3"/>
        <w:numPr>
          <w:ilvl w:val="2"/>
          <w:numId w:val="30"/>
        </w:numPr>
      </w:pPr>
      <w:bookmarkStart w:id="148" w:name="_heading=h.4iylrwe" w:colFirst="0" w:colLast="0"/>
      <w:bookmarkStart w:id="149" w:name="_Toc70073972"/>
      <w:bookmarkEnd w:id="148"/>
      <w:r w:rsidRPr="001164DE">
        <w:lastRenderedPageBreak/>
        <w:t>Chi tiết xử lý</w:t>
      </w:r>
      <w:bookmarkEnd w:id="149"/>
    </w:p>
    <w:p w14:paraId="7DB8BD54" w14:textId="3F5B3522" w:rsidR="00D75FF4" w:rsidRPr="001164DE" w:rsidRDefault="00D75FF4" w:rsidP="00D75FF4">
      <w:pPr>
        <w:pStyle w:val="ListParagraph"/>
        <w:numPr>
          <w:ilvl w:val="0"/>
          <w:numId w:val="33"/>
        </w:numPr>
        <w:rPr>
          <w:lang w:val="en-US"/>
        </w:rPr>
      </w:pPr>
      <w:r w:rsidRPr="001164DE">
        <w:t xml:space="preserve">Chi tiết xử lý xem tại </w:t>
      </w:r>
      <w:r w:rsidRPr="001164DE">
        <w:rPr>
          <w:b/>
          <w:bCs/>
        </w:rPr>
        <w:t>Tài liệu Thiết kế</w:t>
      </w:r>
      <w:r w:rsidRPr="001164DE">
        <w:t xml:space="preserve"> (bao gồm thiết kế tổng thể, thiết kế chức năng ứng dụng, thiết kế bảo mật phân quyền, thiết kế </w:t>
      </w:r>
      <w:r w:rsidR="007B2FFF" w:rsidRPr="001164DE">
        <w:rPr>
          <w:lang w:val="en-US"/>
        </w:rPr>
        <w:t>cơ sở dữ liệu</w:t>
      </w:r>
      <w:r w:rsidRPr="001164DE">
        <w:t>)</w:t>
      </w:r>
      <w:r w:rsidR="007B2FFF" w:rsidRPr="001164DE">
        <w:rPr>
          <w:lang w:val="en-US"/>
        </w:rPr>
        <w:t xml:space="preserve"> </w:t>
      </w:r>
      <w:r w:rsidR="007B2FFF" w:rsidRPr="001164DE">
        <w:t>–</w:t>
      </w:r>
      <w:r w:rsidR="007B2FFF" w:rsidRPr="001164DE">
        <w:rPr>
          <w:lang w:val="en-US"/>
        </w:rPr>
        <w:t xml:space="preserve"> </w:t>
      </w:r>
      <w:r w:rsidR="007B2FFF" w:rsidRPr="001164DE">
        <w:rPr>
          <w:b/>
          <w:bCs/>
          <w:lang w:val="en-US"/>
        </w:rPr>
        <w:t>Phần</w:t>
      </w:r>
      <w:r w:rsidRPr="001164DE">
        <w:rPr>
          <w:b/>
          <w:bCs/>
        </w:rPr>
        <w:t xml:space="preserve"> </w:t>
      </w:r>
      <w:r w:rsidR="007B2FFF" w:rsidRPr="001164DE">
        <w:rPr>
          <w:b/>
          <w:bCs/>
          <w:lang w:val="en-US"/>
        </w:rPr>
        <w:t>t</w:t>
      </w:r>
      <w:r w:rsidRPr="001164DE">
        <w:rPr>
          <w:b/>
          <w:bCs/>
        </w:rPr>
        <w:t>hiết kế bảo mật phân quyền</w:t>
      </w:r>
      <w:r w:rsidR="007B2FFF" w:rsidRPr="001164DE">
        <w:rPr>
          <w:lang w:val="en-US"/>
        </w:rPr>
        <w:t xml:space="preserve"> tại </w:t>
      </w:r>
      <w:r w:rsidRPr="001164DE">
        <w:t xml:space="preserve">mục </w:t>
      </w:r>
      <w:r w:rsidRPr="001164DE">
        <w:rPr>
          <w:b/>
          <w:bCs/>
        </w:rPr>
        <w:t xml:space="preserve">III. </w:t>
      </w:r>
      <w:r w:rsidR="00820B9C" w:rsidRPr="001164DE">
        <w:rPr>
          <w:b/>
          <w:bCs/>
          <w:lang w:val="en-US"/>
        </w:rPr>
        <w:t>THIẾT KẾ BẢO MẬT</w:t>
      </w:r>
      <w:r w:rsidRPr="001164DE">
        <w:t xml:space="preserve"> </w:t>
      </w:r>
    </w:p>
    <w:p w14:paraId="1405B7DB" w14:textId="1D01FA9C" w:rsidR="00D75FF4" w:rsidRPr="001164DE" w:rsidRDefault="00D75FF4" w:rsidP="00D75FF4">
      <w:pPr>
        <w:pStyle w:val="Heading2"/>
        <w:keepNext w:val="0"/>
        <w:keepLines w:val="0"/>
        <w:widowControl w:val="0"/>
        <w:numPr>
          <w:ilvl w:val="1"/>
          <w:numId w:val="30"/>
        </w:numPr>
        <w:contextualSpacing/>
      </w:pPr>
      <w:bookmarkStart w:id="150" w:name="_Toc70073973"/>
      <w:r w:rsidRPr="001164DE">
        <w:t>(A2.5) Thiết kế đáp ứng yêu cầu về mỹ thuật, kỹ thuật cần đạt được của các giao diện chương trình</w:t>
      </w:r>
      <w:bookmarkEnd w:id="150"/>
    </w:p>
    <w:p w14:paraId="4D3F6902" w14:textId="11E132AC" w:rsidR="00D75FF4" w:rsidRPr="001164DE" w:rsidRDefault="00D75FF4" w:rsidP="0055188C">
      <w:pPr>
        <w:pStyle w:val="Heading3"/>
        <w:numPr>
          <w:ilvl w:val="2"/>
          <w:numId w:val="30"/>
        </w:numPr>
      </w:pPr>
      <w:bookmarkStart w:id="151" w:name="_Toc70073974"/>
      <w:r w:rsidRPr="001164DE">
        <w:t>Mô tả yêu cầu</w:t>
      </w:r>
      <w:bookmarkEnd w:id="151"/>
    </w:p>
    <w:p w14:paraId="3A6B1085" w14:textId="77777777" w:rsidR="00D75FF4" w:rsidRPr="001164DE" w:rsidRDefault="00D75FF4" w:rsidP="00D75FF4">
      <w:pPr>
        <w:numPr>
          <w:ilvl w:val="0"/>
          <w:numId w:val="32"/>
        </w:numPr>
        <w:pBdr>
          <w:top w:val="nil"/>
          <w:left w:val="nil"/>
          <w:bottom w:val="nil"/>
          <w:right w:val="nil"/>
          <w:between w:val="nil"/>
        </w:pBdr>
        <w:spacing w:after="0" w:line="312" w:lineRule="auto"/>
        <w:rPr>
          <w:rFonts w:ascii="Times New Roman" w:hAnsi="Times New Roman" w:cs="Times New Roman"/>
          <w:sz w:val="28"/>
          <w:szCs w:val="28"/>
        </w:rPr>
      </w:pPr>
      <w:r w:rsidRPr="001164DE">
        <w:rPr>
          <w:rFonts w:ascii="Times New Roman" w:eastAsia="Times New Roman" w:hAnsi="Times New Roman" w:cs="Times New Roman"/>
          <w:color w:val="000000"/>
          <w:sz w:val="28"/>
          <w:szCs w:val="28"/>
        </w:rPr>
        <w:t>Sử dụng ngôn ngữ tiếng Việt trên giao diện.</w:t>
      </w:r>
    </w:p>
    <w:p w14:paraId="38658E7E" w14:textId="77777777" w:rsidR="00D75FF4" w:rsidRPr="001164DE" w:rsidRDefault="00D75FF4" w:rsidP="00D75FF4">
      <w:pPr>
        <w:numPr>
          <w:ilvl w:val="0"/>
          <w:numId w:val="32"/>
        </w:numPr>
        <w:pBdr>
          <w:top w:val="nil"/>
          <w:left w:val="nil"/>
          <w:bottom w:val="nil"/>
          <w:right w:val="nil"/>
          <w:between w:val="nil"/>
        </w:pBdr>
        <w:spacing w:after="0" w:line="312" w:lineRule="auto"/>
        <w:rPr>
          <w:rFonts w:ascii="Times New Roman" w:hAnsi="Times New Roman" w:cs="Times New Roman"/>
          <w:sz w:val="28"/>
          <w:szCs w:val="28"/>
        </w:rPr>
      </w:pPr>
      <w:r w:rsidRPr="001164DE">
        <w:rPr>
          <w:rFonts w:ascii="Times New Roman" w:eastAsia="Times New Roman" w:hAnsi="Times New Roman" w:cs="Times New Roman"/>
          <w:color w:val="000000"/>
          <w:sz w:val="28"/>
          <w:szCs w:val="28"/>
        </w:rPr>
        <w:t>Font chữ: Sử dụng bộ chữ Unicode chuẩn TCVN6909:2001. Người sử dụng có thể sử dụng các bộ gõ tiếng Việt như Vietkey hoặc UniKey để soạn thảo các nội dung mà không gặp trở ngại về vấn đề chuẩn ngôn ngữ.</w:t>
      </w:r>
    </w:p>
    <w:p w14:paraId="2B1838E3" w14:textId="77777777" w:rsidR="00D75FF4" w:rsidRPr="001164DE" w:rsidRDefault="00D75FF4" w:rsidP="00D75FF4">
      <w:pPr>
        <w:numPr>
          <w:ilvl w:val="0"/>
          <w:numId w:val="32"/>
        </w:numPr>
        <w:pBdr>
          <w:top w:val="nil"/>
          <w:left w:val="nil"/>
          <w:bottom w:val="nil"/>
          <w:right w:val="nil"/>
          <w:between w:val="nil"/>
        </w:pBdr>
        <w:spacing w:after="0" w:line="312" w:lineRule="auto"/>
        <w:rPr>
          <w:rFonts w:ascii="Times New Roman" w:hAnsi="Times New Roman" w:cs="Times New Roman"/>
          <w:sz w:val="28"/>
          <w:szCs w:val="28"/>
        </w:rPr>
      </w:pPr>
      <w:r w:rsidRPr="001164DE">
        <w:rPr>
          <w:rFonts w:ascii="Times New Roman" w:eastAsia="Times New Roman" w:hAnsi="Times New Roman" w:cs="Times New Roman"/>
          <w:color w:val="000000"/>
          <w:sz w:val="28"/>
          <w:szCs w:val="28"/>
        </w:rPr>
        <w:t>Khuôn dạng hiển thị ngày DD/MM/YYYY và căn giữa.</w:t>
      </w:r>
    </w:p>
    <w:p w14:paraId="5B4B3062" w14:textId="77777777" w:rsidR="00D75FF4" w:rsidRPr="001164DE" w:rsidRDefault="00D75FF4" w:rsidP="00D75FF4">
      <w:pPr>
        <w:numPr>
          <w:ilvl w:val="0"/>
          <w:numId w:val="28"/>
        </w:numPr>
        <w:pBdr>
          <w:top w:val="nil"/>
          <w:left w:val="nil"/>
          <w:bottom w:val="nil"/>
          <w:right w:val="nil"/>
          <w:between w:val="nil"/>
        </w:pBdr>
        <w:spacing w:after="0" w:line="312" w:lineRule="auto"/>
        <w:rPr>
          <w:rFonts w:ascii="Times New Roman" w:hAnsi="Times New Roman" w:cs="Times New Roman"/>
          <w:sz w:val="28"/>
          <w:szCs w:val="28"/>
        </w:rPr>
      </w:pPr>
      <w:r w:rsidRPr="001164DE">
        <w:rPr>
          <w:rFonts w:ascii="Times New Roman" w:eastAsia="Times New Roman" w:hAnsi="Times New Roman" w:cs="Times New Roman"/>
          <w:color w:val="000000"/>
          <w:sz w:val="28"/>
          <w:szCs w:val="28"/>
        </w:rPr>
        <w:t>Các trường thể hiện dữ liệu kiểu text căn bên trái.</w:t>
      </w:r>
    </w:p>
    <w:p w14:paraId="6E8C0A39" w14:textId="77777777" w:rsidR="00D75FF4" w:rsidRPr="001164DE" w:rsidRDefault="00D75FF4" w:rsidP="00D75FF4">
      <w:pPr>
        <w:numPr>
          <w:ilvl w:val="0"/>
          <w:numId w:val="28"/>
        </w:numPr>
        <w:pBdr>
          <w:top w:val="nil"/>
          <w:left w:val="nil"/>
          <w:bottom w:val="nil"/>
          <w:right w:val="nil"/>
          <w:between w:val="nil"/>
        </w:pBdr>
        <w:spacing w:after="0" w:line="312" w:lineRule="auto"/>
        <w:rPr>
          <w:rFonts w:ascii="Times New Roman" w:hAnsi="Times New Roman" w:cs="Times New Roman"/>
          <w:sz w:val="28"/>
          <w:szCs w:val="28"/>
        </w:rPr>
      </w:pPr>
      <w:r w:rsidRPr="001164DE">
        <w:rPr>
          <w:rFonts w:ascii="Times New Roman" w:eastAsia="Times New Roman" w:hAnsi="Times New Roman" w:cs="Times New Roman"/>
          <w:color w:val="000000"/>
          <w:sz w:val="28"/>
          <w:szCs w:val="28"/>
        </w:rPr>
        <w:t>Các trường thể hiện dữ liệu kiểu số căn bên phải, dùng dấu ‘.’ để ngăn cách giữa hàng triệu và hàng ngàn, dùng dấu ‘,’ để thể hiện phần thập phân.</w:t>
      </w:r>
    </w:p>
    <w:p w14:paraId="0D7118C2" w14:textId="77777777" w:rsidR="00D75FF4" w:rsidRPr="001164DE" w:rsidRDefault="00D75FF4" w:rsidP="00D75FF4">
      <w:pPr>
        <w:numPr>
          <w:ilvl w:val="0"/>
          <w:numId w:val="28"/>
        </w:numPr>
        <w:pBdr>
          <w:top w:val="nil"/>
          <w:left w:val="nil"/>
          <w:bottom w:val="nil"/>
          <w:right w:val="nil"/>
          <w:between w:val="nil"/>
        </w:pBdr>
        <w:spacing w:after="0" w:line="312" w:lineRule="auto"/>
        <w:rPr>
          <w:rFonts w:ascii="Times New Roman" w:hAnsi="Times New Roman" w:cs="Times New Roman"/>
          <w:sz w:val="28"/>
          <w:szCs w:val="28"/>
        </w:rPr>
      </w:pPr>
      <w:r w:rsidRPr="001164DE">
        <w:rPr>
          <w:rFonts w:ascii="Times New Roman" w:eastAsia="Times New Roman" w:hAnsi="Times New Roman" w:cs="Times New Roman"/>
          <w:color w:val="000000"/>
          <w:sz w:val="28"/>
          <w:szCs w:val="28"/>
        </w:rPr>
        <w:t xml:space="preserve">Hệ thống phần mềm được thiết kế đạt yêu cầu thẩm mỹ, thân thiện và dễ sử dụng, thể hiện được sắc thái riêng của Trang tin điện tử của ngành thuế, đồng thời thể hiện được tính hiện đại, tiện ích đáp ứng yêu cầu triển khai Tạp chí Thuế điện tử. Bố cục giao diện hợp lý giúp cho thao tác nhập và tra cứu dữ liệu nhanh và thuận tiện. </w:t>
      </w:r>
    </w:p>
    <w:p w14:paraId="46CF7B41" w14:textId="77777777" w:rsidR="00D75FF4" w:rsidRPr="001164DE" w:rsidRDefault="00D75FF4" w:rsidP="00D75FF4">
      <w:pPr>
        <w:numPr>
          <w:ilvl w:val="0"/>
          <w:numId w:val="28"/>
        </w:numPr>
        <w:pBdr>
          <w:top w:val="nil"/>
          <w:left w:val="nil"/>
          <w:bottom w:val="nil"/>
          <w:right w:val="nil"/>
          <w:between w:val="nil"/>
        </w:pBdr>
        <w:spacing w:after="0" w:line="312" w:lineRule="auto"/>
        <w:rPr>
          <w:rFonts w:ascii="Times New Roman" w:hAnsi="Times New Roman" w:cs="Times New Roman"/>
          <w:sz w:val="28"/>
          <w:szCs w:val="28"/>
        </w:rPr>
      </w:pPr>
      <w:r w:rsidRPr="001164DE">
        <w:rPr>
          <w:rFonts w:ascii="Times New Roman" w:eastAsia="Times New Roman" w:hAnsi="Times New Roman" w:cs="Times New Roman"/>
          <w:color w:val="000000"/>
          <w:sz w:val="28"/>
          <w:szCs w:val="28"/>
        </w:rPr>
        <w:t>Toàn bộ giao diện của các ứng dụng bao gồm cả giao diện của người sử dụng lẫn giao diện của người quản trị hệ thống đều được xây dựng trên nền Web.</w:t>
      </w:r>
    </w:p>
    <w:p w14:paraId="20B84FF8" w14:textId="77777777" w:rsidR="00D75FF4" w:rsidRPr="001164DE" w:rsidRDefault="00D75FF4" w:rsidP="00D75FF4">
      <w:pPr>
        <w:numPr>
          <w:ilvl w:val="0"/>
          <w:numId w:val="28"/>
        </w:numPr>
        <w:pBdr>
          <w:top w:val="nil"/>
          <w:left w:val="nil"/>
          <w:bottom w:val="nil"/>
          <w:right w:val="nil"/>
          <w:between w:val="nil"/>
        </w:pBdr>
        <w:spacing w:after="0" w:line="312" w:lineRule="auto"/>
        <w:rPr>
          <w:rFonts w:ascii="Times New Roman" w:hAnsi="Times New Roman" w:cs="Times New Roman"/>
          <w:sz w:val="28"/>
          <w:szCs w:val="28"/>
        </w:rPr>
      </w:pPr>
      <w:r w:rsidRPr="001164DE">
        <w:rPr>
          <w:rFonts w:ascii="Times New Roman" w:eastAsia="Times New Roman" w:hAnsi="Times New Roman" w:cs="Times New Roman"/>
          <w:color w:val="000000"/>
          <w:sz w:val="28"/>
          <w:szCs w:val="28"/>
        </w:rPr>
        <w:t xml:space="preserve"> Giao diện có khả năng tùy biến hóa trên các công cụ tương tác: smartphone, tablet, pc…:</w:t>
      </w:r>
    </w:p>
    <w:p w14:paraId="59E0B163" w14:textId="63122CAF" w:rsidR="00D75FF4" w:rsidRPr="001164DE" w:rsidRDefault="00D75FF4" w:rsidP="00D75FF4">
      <w:pPr>
        <w:numPr>
          <w:ilvl w:val="0"/>
          <w:numId w:val="28"/>
        </w:numPr>
        <w:pBdr>
          <w:top w:val="nil"/>
          <w:left w:val="nil"/>
          <w:bottom w:val="nil"/>
          <w:right w:val="nil"/>
          <w:between w:val="nil"/>
        </w:pBdr>
        <w:spacing w:line="312" w:lineRule="auto"/>
        <w:rPr>
          <w:rFonts w:ascii="Times New Roman" w:hAnsi="Times New Roman" w:cs="Times New Roman"/>
          <w:sz w:val="28"/>
          <w:szCs w:val="28"/>
        </w:rPr>
      </w:pPr>
      <w:r w:rsidRPr="001164DE">
        <w:rPr>
          <w:rFonts w:ascii="Times New Roman" w:eastAsia="Times New Roman" w:hAnsi="Times New Roman" w:cs="Times New Roman"/>
          <w:color w:val="000000"/>
          <w:sz w:val="28"/>
          <w:szCs w:val="28"/>
        </w:rPr>
        <w:t xml:space="preserve">Có khả năng tự động nhận diện độ phân giải của thiết bị (web </w:t>
      </w:r>
      <w:r w:rsidRPr="001164DE">
        <w:rPr>
          <w:rFonts w:ascii="Times New Roman" w:hAnsi="Times New Roman" w:cs="Times New Roman"/>
          <w:sz w:val="28"/>
          <w:szCs w:val="28"/>
        </w:rPr>
        <w:t>responsive</w:t>
      </w:r>
      <w:r w:rsidRPr="001164DE">
        <w:rPr>
          <w:rFonts w:ascii="Times New Roman" w:eastAsia="Times New Roman" w:hAnsi="Times New Roman" w:cs="Times New Roman"/>
          <w:color w:val="000000"/>
          <w:sz w:val="28"/>
          <w:szCs w:val="28"/>
        </w:rPr>
        <w:t xml:space="preserve"> design)</w:t>
      </w:r>
    </w:p>
    <w:p w14:paraId="15E7120C" w14:textId="79CAE8FB" w:rsidR="00D75FF4" w:rsidRPr="001164DE" w:rsidRDefault="00D75FF4" w:rsidP="0055188C">
      <w:pPr>
        <w:pStyle w:val="Heading3"/>
        <w:numPr>
          <w:ilvl w:val="2"/>
          <w:numId w:val="30"/>
        </w:numPr>
      </w:pPr>
      <w:bookmarkStart w:id="152" w:name="_Toc70073975"/>
      <w:r w:rsidRPr="001164DE">
        <w:t>Chi tiết xử lý</w:t>
      </w:r>
      <w:bookmarkEnd w:id="152"/>
    </w:p>
    <w:p w14:paraId="7858DAD1" w14:textId="35190E56" w:rsidR="00D75FF4" w:rsidRPr="001164DE" w:rsidRDefault="00F26ACC" w:rsidP="00D75FF4">
      <w:pPr>
        <w:numPr>
          <w:ilvl w:val="0"/>
          <w:numId w:val="28"/>
        </w:numPr>
        <w:pBdr>
          <w:top w:val="nil"/>
          <w:left w:val="nil"/>
          <w:bottom w:val="nil"/>
          <w:right w:val="nil"/>
          <w:between w:val="nil"/>
        </w:pBdr>
        <w:spacing w:line="312"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Chi tiết xử lý xem tại </w:t>
      </w:r>
      <w:r w:rsidRPr="00F26ACC">
        <w:rPr>
          <w:rFonts w:ascii="Times New Roman" w:eastAsia="Times New Roman" w:hAnsi="Times New Roman" w:cs="Times New Roman"/>
          <w:b/>
          <w:color w:val="000000"/>
          <w:sz w:val="28"/>
          <w:szCs w:val="28"/>
        </w:rPr>
        <w:t>Thiết kế giao diện mục</w:t>
      </w: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b/>
          <w:bCs/>
          <w:color w:val="000000"/>
          <w:sz w:val="28"/>
          <w:szCs w:val="28"/>
        </w:rPr>
        <w:t>II</w:t>
      </w:r>
      <w:r w:rsidR="00D75FF4" w:rsidRPr="001164DE">
        <w:rPr>
          <w:rFonts w:ascii="Times New Roman" w:eastAsia="Times New Roman" w:hAnsi="Times New Roman" w:cs="Times New Roman"/>
          <w:b/>
          <w:bCs/>
          <w:color w:val="000000"/>
          <w:sz w:val="28"/>
          <w:szCs w:val="28"/>
        </w:rPr>
        <w:t xml:space="preserve">. </w:t>
      </w:r>
      <w:r w:rsidR="000D22A5" w:rsidRPr="001164DE">
        <w:rPr>
          <w:rFonts w:ascii="Times New Roman" w:eastAsia="Times New Roman" w:hAnsi="Times New Roman" w:cs="Times New Roman"/>
          <w:b/>
          <w:bCs/>
          <w:color w:val="000000"/>
          <w:sz w:val="28"/>
          <w:szCs w:val="28"/>
        </w:rPr>
        <w:t xml:space="preserve">THIẾT KẾ </w:t>
      </w:r>
      <w:r>
        <w:rPr>
          <w:rFonts w:ascii="Times New Roman" w:eastAsia="Times New Roman" w:hAnsi="Times New Roman" w:cs="Times New Roman"/>
          <w:b/>
          <w:bCs/>
          <w:color w:val="000000"/>
          <w:sz w:val="28"/>
          <w:szCs w:val="28"/>
        </w:rPr>
        <w:t xml:space="preserve">CHỨC NĂNG ỨNG DỤNG </w:t>
      </w:r>
      <w:r w:rsidR="00D75FF4" w:rsidRPr="001164DE">
        <w:rPr>
          <w:rFonts w:ascii="Times New Roman" w:eastAsia="Times New Roman" w:hAnsi="Times New Roman" w:cs="Times New Roman"/>
          <w:color w:val="000000"/>
          <w:sz w:val="28"/>
          <w:szCs w:val="28"/>
        </w:rPr>
        <w:t>tài liệu này</w:t>
      </w:r>
    </w:p>
    <w:p w14:paraId="1C020A12" w14:textId="63342EA3" w:rsidR="00D75FF4" w:rsidRPr="001164DE" w:rsidRDefault="00D75FF4" w:rsidP="00D75FF4">
      <w:pPr>
        <w:pStyle w:val="Heading2"/>
        <w:keepNext w:val="0"/>
        <w:keepLines w:val="0"/>
        <w:widowControl w:val="0"/>
        <w:numPr>
          <w:ilvl w:val="1"/>
          <w:numId w:val="30"/>
        </w:numPr>
        <w:contextualSpacing/>
      </w:pPr>
      <w:bookmarkStart w:id="153" w:name="_heading=h.1d96cc0" w:colFirst="0" w:colLast="0"/>
      <w:bookmarkStart w:id="154" w:name="_Toc70073976"/>
      <w:bookmarkEnd w:id="153"/>
      <w:r w:rsidRPr="001164DE">
        <w:t>(A2.6) Thiết kế đáp ứng</w:t>
      </w:r>
      <w:r w:rsidRPr="001164DE">
        <w:rPr>
          <w:lang w:val="en-US"/>
        </w:rPr>
        <w:t xml:space="preserve"> yêu cầu</w:t>
      </w:r>
      <w:r w:rsidRPr="001164DE">
        <w:t xml:space="preserve"> về thời gian xử lý, độ phức tạp xử lý của các chức năng phần mềm</w:t>
      </w:r>
      <w:bookmarkEnd w:id="154"/>
    </w:p>
    <w:p w14:paraId="63EE1507" w14:textId="1634451A" w:rsidR="00D75FF4" w:rsidRPr="001164DE" w:rsidRDefault="00D75FF4" w:rsidP="0055188C">
      <w:pPr>
        <w:pStyle w:val="Heading3"/>
        <w:numPr>
          <w:ilvl w:val="2"/>
          <w:numId w:val="30"/>
        </w:numPr>
      </w:pPr>
      <w:bookmarkStart w:id="155" w:name="_Toc70073977"/>
      <w:r w:rsidRPr="001164DE">
        <w:lastRenderedPageBreak/>
        <w:t>Mô tả yêu cầu</w:t>
      </w:r>
      <w:bookmarkEnd w:id="155"/>
    </w:p>
    <w:p w14:paraId="1549059F" w14:textId="77777777" w:rsidR="00D75FF4" w:rsidRPr="001164DE" w:rsidRDefault="00D75FF4" w:rsidP="00D75FF4">
      <w:pPr>
        <w:numPr>
          <w:ilvl w:val="0"/>
          <w:numId w:val="28"/>
        </w:numPr>
        <w:pBdr>
          <w:top w:val="nil"/>
          <w:left w:val="nil"/>
          <w:bottom w:val="nil"/>
          <w:right w:val="nil"/>
          <w:between w:val="nil"/>
        </w:pBdr>
        <w:spacing w:after="0" w:line="312" w:lineRule="auto"/>
        <w:rPr>
          <w:rFonts w:ascii="Times New Roman" w:hAnsi="Times New Roman" w:cs="Times New Roman"/>
          <w:sz w:val="28"/>
          <w:szCs w:val="28"/>
        </w:rPr>
      </w:pPr>
      <w:r w:rsidRPr="001164DE">
        <w:rPr>
          <w:rFonts w:ascii="Times New Roman" w:eastAsia="Times New Roman" w:hAnsi="Times New Roman" w:cs="Times New Roman"/>
          <w:color w:val="000000"/>
          <w:sz w:val="28"/>
          <w:szCs w:val="28"/>
        </w:rPr>
        <w:t xml:space="preserve">Thời gian cho phép để hệ thống phản hồi lại thông tin đã tiếp nhận yêu cầu xử lý từ phía người sử dụng là 5 giây (s); thời gian cho phép để hiển thị đầy đủ trang thông tin/cổng thông tin điện tử là 5 (s). Khi chương trình có độ trễ nhất định cho tác vụ, hệ thống cần hiển thị thông báo cho người dùng biết được rằng hệ thống vẫn đang hoạt động. </w:t>
      </w:r>
    </w:p>
    <w:p w14:paraId="2D695744" w14:textId="77777777" w:rsidR="00D75FF4" w:rsidRPr="001164DE" w:rsidRDefault="00D75FF4" w:rsidP="00D75FF4">
      <w:pPr>
        <w:numPr>
          <w:ilvl w:val="0"/>
          <w:numId w:val="28"/>
        </w:numPr>
        <w:pBdr>
          <w:top w:val="nil"/>
          <w:left w:val="nil"/>
          <w:bottom w:val="nil"/>
          <w:right w:val="nil"/>
          <w:between w:val="nil"/>
        </w:pBdr>
        <w:spacing w:after="0" w:line="312" w:lineRule="auto"/>
        <w:rPr>
          <w:rFonts w:ascii="Times New Roman" w:hAnsi="Times New Roman" w:cs="Times New Roman"/>
          <w:sz w:val="28"/>
          <w:szCs w:val="28"/>
        </w:rPr>
      </w:pPr>
      <w:r w:rsidRPr="001164DE">
        <w:rPr>
          <w:rFonts w:ascii="Times New Roman" w:eastAsia="Times New Roman" w:hAnsi="Times New Roman" w:cs="Times New Roman"/>
          <w:color w:val="000000"/>
          <w:sz w:val="28"/>
          <w:szCs w:val="28"/>
        </w:rPr>
        <w:t>Việc xử lý của các chức năng phần mềm cần phải đảm bảo tính logic về nghiệp vụ.</w:t>
      </w:r>
    </w:p>
    <w:p w14:paraId="3D458F84" w14:textId="77777777" w:rsidR="00D75FF4" w:rsidRPr="001164DE" w:rsidRDefault="00D75FF4" w:rsidP="00D75FF4">
      <w:pPr>
        <w:numPr>
          <w:ilvl w:val="0"/>
          <w:numId w:val="28"/>
        </w:numPr>
        <w:pBdr>
          <w:top w:val="nil"/>
          <w:left w:val="nil"/>
          <w:bottom w:val="nil"/>
          <w:right w:val="nil"/>
          <w:between w:val="nil"/>
        </w:pBdr>
        <w:spacing w:after="0" w:line="312" w:lineRule="auto"/>
        <w:rPr>
          <w:rFonts w:ascii="Times New Roman" w:hAnsi="Times New Roman" w:cs="Times New Roman"/>
          <w:sz w:val="28"/>
          <w:szCs w:val="28"/>
        </w:rPr>
      </w:pPr>
      <w:r w:rsidRPr="001164DE">
        <w:rPr>
          <w:rFonts w:ascii="Times New Roman" w:eastAsia="Times New Roman" w:hAnsi="Times New Roman" w:cs="Times New Roman"/>
          <w:color w:val="000000"/>
          <w:sz w:val="28"/>
          <w:szCs w:val="28"/>
        </w:rPr>
        <w:t>Thời gian cho phép để gửi kết quả tìm kiếm thông tin là 10 (s).</w:t>
      </w:r>
    </w:p>
    <w:p w14:paraId="309F7D31" w14:textId="77777777" w:rsidR="00D75FF4" w:rsidRPr="001164DE" w:rsidRDefault="00D75FF4" w:rsidP="00D75FF4">
      <w:pPr>
        <w:numPr>
          <w:ilvl w:val="0"/>
          <w:numId w:val="28"/>
        </w:numPr>
        <w:pBdr>
          <w:top w:val="nil"/>
          <w:left w:val="nil"/>
          <w:bottom w:val="nil"/>
          <w:right w:val="nil"/>
          <w:between w:val="nil"/>
        </w:pBdr>
        <w:spacing w:after="0" w:line="312" w:lineRule="auto"/>
        <w:rPr>
          <w:rFonts w:ascii="Times New Roman" w:hAnsi="Times New Roman" w:cs="Times New Roman"/>
          <w:sz w:val="28"/>
          <w:szCs w:val="28"/>
        </w:rPr>
      </w:pPr>
      <w:r w:rsidRPr="001164DE">
        <w:rPr>
          <w:rFonts w:ascii="Times New Roman" w:eastAsia="Times New Roman" w:hAnsi="Times New Roman" w:cs="Times New Roman"/>
          <w:color w:val="000000"/>
          <w:sz w:val="28"/>
          <w:szCs w:val="28"/>
        </w:rPr>
        <w:t xml:space="preserve">Thời gian đáp ứng của website khi người dùng tác động không quá 5 (s) đối với các thao tác truy cập tin bài, liên kết. </w:t>
      </w:r>
    </w:p>
    <w:p w14:paraId="71928A27" w14:textId="1D87F5B8" w:rsidR="00D75FF4" w:rsidRPr="001164DE" w:rsidRDefault="00D75FF4" w:rsidP="00D75FF4">
      <w:pPr>
        <w:numPr>
          <w:ilvl w:val="0"/>
          <w:numId w:val="28"/>
        </w:numPr>
        <w:pBdr>
          <w:top w:val="nil"/>
          <w:left w:val="nil"/>
          <w:bottom w:val="nil"/>
          <w:right w:val="nil"/>
          <w:between w:val="nil"/>
        </w:pBdr>
        <w:spacing w:line="312" w:lineRule="auto"/>
        <w:rPr>
          <w:rFonts w:ascii="Times New Roman" w:hAnsi="Times New Roman" w:cs="Times New Roman"/>
          <w:sz w:val="28"/>
          <w:szCs w:val="28"/>
        </w:rPr>
      </w:pPr>
      <w:r w:rsidRPr="001164DE">
        <w:rPr>
          <w:rFonts w:ascii="Times New Roman" w:eastAsia="Times New Roman" w:hAnsi="Times New Roman" w:cs="Times New Roman"/>
          <w:color w:val="000000"/>
          <w:sz w:val="28"/>
          <w:szCs w:val="28"/>
        </w:rPr>
        <w:t>Hệ thống đáp ứng được cho đồng thời tối thiểu cho 100 người dùng cùng truy cập.</w:t>
      </w:r>
    </w:p>
    <w:p w14:paraId="03EA569C" w14:textId="5E85CF81" w:rsidR="00D75FF4" w:rsidRPr="001164DE" w:rsidRDefault="00D75FF4" w:rsidP="0055188C">
      <w:pPr>
        <w:pStyle w:val="Heading3"/>
        <w:numPr>
          <w:ilvl w:val="2"/>
          <w:numId w:val="30"/>
        </w:numPr>
      </w:pPr>
      <w:bookmarkStart w:id="156" w:name="_Toc70073978"/>
      <w:r w:rsidRPr="001164DE">
        <w:t>Chi tiết xử lý</w:t>
      </w:r>
      <w:bookmarkEnd w:id="156"/>
    </w:p>
    <w:p w14:paraId="4E76812C" w14:textId="292B42A7" w:rsidR="003942B6" w:rsidRPr="001164DE" w:rsidRDefault="003942B6" w:rsidP="00B442F0">
      <w:pPr>
        <w:pStyle w:val="ListParagraph"/>
        <w:numPr>
          <w:ilvl w:val="0"/>
          <w:numId w:val="28"/>
        </w:numPr>
      </w:pPr>
      <w:r w:rsidRPr="001164DE">
        <w:t xml:space="preserve">Chi tiết xử lý xem tại </w:t>
      </w:r>
      <w:r w:rsidRPr="001164DE">
        <w:rPr>
          <w:b/>
          <w:bCs/>
        </w:rPr>
        <w:t>Tài liệu Thiết kế</w:t>
      </w:r>
      <w:r w:rsidRPr="001164DE">
        <w:t xml:space="preserve"> (bao gồm thiết kế tổng thể, thiết kế chức năng ứng dụng, thiết kế bảo mật phân quyền, thiết kế </w:t>
      </w:r>
      <w:r w:rsidRPr="001164DE">
        <w:rPr>
          <w:lang w:val="en-US"/>
        </w:rPr>
        <w:t>cơ sở dữ liệu</w:t>
      </w:r>
      <w:r w:rsidRPr="001164DE">
        <w:t>)</w:t>
      </w:r>
      <w:r w:rsidRPr="001164DE">
        <w:rPr>
          <w:lang w:val="en-US"/>
        </w:rPr>
        <w:t xml:space="preserve"> </w:t>
      </w:r>
      <w:r w:rsidRPr="001164DE">
        <w:t>–</w:t>
      </w:r>
      <w:r w:rsidRPr="001164DE">
        <w:rPr>
          <w:lang w:val="en-US"/>
        </w:rPr>
        <w:t xml:space="preserve"> </w:t>
      </w:r>
      <w:r w:rsidRPr="001164DE">
        <w:rPr>
          <w:b/>
          <w:bCs/>
          <w:lang w:val="en-US"/>
        </w:rPr>
        <w:t>Phần</w:t>
      </w:r>
      <w:r w:rsidRPr="001164DE">
        <w:rPr>
          <w:b/>
          <w:bCs/>
        </w:rPr>
        <w:t xml:space="preserve"> </w:t>
      </w:r>
      <w:r w:rsidRPr="001164DE">
        <w:rPr>
          <w:b/>
          <w:bCs/>
          <w:lang w:val="en-US"/>
        </w:rPr>
        <w:t>t</w:t>
      </w:r>
      <w:r w:rsidRPr="001164DE">
        <w:rPr>
          <w:b/>
          <w:bCs/>
        </w:rPr>
        <w:t xml:space="preserve">hiết kế </w:t>
      </w:r>
      <w:r w:rsidRPr="001164DE">
        <w:rPr>
          <w:b/>
          <w:bCs/>
          <w:lang w:val="en-US"/>
        </w:rPr>
        <w:t>tổng thể</w:t>
      </w:r>
      <w:r w:rsidRPr="001164DE">
        <w:rPr>
          <w:lang w:val="en-US"/>
        </w:rPr>
        <w:t xml:space="preserve"> tại </w:t>
      </w:r>
      <w:r w:rsidRPr="001164DE">
        <w:t xml:space="preserve">mục </w:t>
      </w:r>
      <w:r w:rsidR="00E033F7" w:rsidRPr="001164DE">
        <w:rPr>
          <w:b/>
          <w:bCs/>
          <w:lang w:val="en-US"/>
        </w:rPr>
        <w:t>IV</w:t>
      </w:r>
      <w:r w:rsidR="00E033F7" w:rsidRPr="001164DE">
        <w:rPr>
          <w:b/>
          <w:bCs/>
        </w:rPr>
        <w:t xml:space="preserve">. </w:t>
      </w:r>
      <w:r w:rsidR="00E033F7" w:rsidRPr="001164DE">
        <w:rPr>
          <w:b/>
          <w:bCs/>
          <w:lang w:val="en-US"/>
        </w:rPr>
        <w:t>THIẾT KẾ HỆ THỐNG ỨNG DỤNG</w:t>
      </w:r>
    </w:p>
    <w:p w14:paraId="1DCAF3B4" w14:textId="450793E4" w:rsidR="00D75FF4" w:rsidRPr="001164DE" w:rsidRDefault="00D75FF4" w:rsidP="00D75FF4">
      <w:pPr>
        <w:pStyle w:val="Heading2"/>
        <w:keepNext w:val="0"/>
        <w:keepLines w:val="0"/>
        <w:widowControl w:val="0"/>
        <w:numPr>
          <w:ilvl w:val="1"/>
          <w:numId w:val="30"/>
        </w:numPr>
        <w:contextualSpacing/>
      </w:pPr>
      <w:bookmarkStart w:id="157" w:name="_heading=h.3x8tuzt" w:colFirst="0" w:colLast="0"/>
      <w:bookmarkStart w:id="158" w:name="_Toc70073979"/>
      <w:bookmarkEnd w:id="157"/>
      <w:r w:rsidRPr="001164DE">
        <w:t xml:space="preserve">(A2.7) </w:t>
      </w:r>
      <w:r w:rsidRPr="001164DE">
        <w:rPr>
          <w:lang w:val="en-US"/>
        </w:rPr>
        <w:t>Thiết kế đáp ứng y</w:t>
      </w:r>
      <w:r w:rsidRPr="001164DE">
        <w:t>êu cầu về ràng buộc logic nhập liệu</w:t>
      </w:r>
      <w:bookmarkEnd w:id="158"/>
    </w:p>
    <w:p w14:paraId="4EC15869" w14:textId="0A0CB15E" w:rsidR="00D75FF4" w:rsidRPr="001164DE" w:rsidRDefault="00D75FF4" w:rsidP="0055188C">
      <w:pPr>
        <w:pStyle w:val="Heading3"/>
        <w:numPr>
          <w:ilvl w:val="2"/>
          <w:numId w:val="30"/>
        </w:numPr>
      </w:pPr>
      <w:bookmarkStart w:id="159" w:name="_Toc70073980"/>
      <w:r w:rsidRPr="001164DE">
        <w:t>Mô tả yêu cầu</w:t>
      </w:r>
      <w:bookmarkEnd w:id="159"/>
    </w:p>
    <w:p w14:paraId="0DF40BD9" w14:textId="77777777" w:rsidR="00D75FF4" w:rsidRPr="001164DE" w:rsidRDefault="00D75FF4" w:rsidP="00D75FF4">
      <w:pPr>
        <w:numPr>
          <w:ilvl w:val="0"/>
          <w:numId w:val="28"/>
        </w:numPr>
        <w:pBdr>
          <w:top w:val="nil"/>
          <w:left w:val="nil"/>
          <w:bottom w:val="nil"/>
          <w:right w:val="nil"/>
          <w:between w:val="nil"/>
        </w:pBdr>
        <w:spacing w:after="0" w:line="312" w:lineRule="auto"/>
        <w:rPr>
          <w:rFonts w:ascii="Times New Roman" w:hAnsi="Times New Roman" w:cs="Times New Roman"/>
          <w:sz w:val="28"/>
          <w:szCs w:val="28"/>
        </w:rPr>
      </w:pPr>
      <w:r w:rsidRPr="001164DE">
        <w:rPr>
          <w:rFonts w:ascii="Times New Roman" w:eastAsia="Times New Roman" w:hAnsi="Times New Roman" w:cs="Times New Roman"/>
          <w:color w:val="000000"/>
          <w:sz w:val="28"/>
          <w:szCs w:val="28"/>
        </w:rPr>
        <w:t xml:space="preserve">Dữ liệu phải được kiểm tra ngay thời điểm người dùng nhập dữ liệu vào ô nhập. </w:t>
      </w:r>
    </w:p>
    <w:p w14:paraId="667733EF" w14:textId="77777777" w:rsidR="00D75FF4" w:rsidRPr="001164DE" w:rsidRDefault="00D75FF4" w:rsidP="00D75FF4">
      <w:pPr>
        <w:numPr>
          <w:ilvl w:val="0"/>
          <w:numId w:val="28"/>
        </w:numPr>
        <w:pBdr>
          <w:top w:val="nil"/>
          <w:left w:val="nil"/>
          <w:bottom w:val="nil"/>
          <w:right w:val="nil"/>
          <w:between w:val="nil"/>
        </w:pBdr>
        <w:spacing w:after="0" w:line="312" w:lineRule="auto"/>
        <w:rPr>
          <w:rFonts w:ascii="Times New Roman" w:hAnsi="Times New Roman" w:cs="Times New Roman"/>
          <w:sz w:val="28"/>
          <w:szCs w:val="28"/>
        </w:rPr>
      </w:pPr>
      <w:r w:rsidRPr="001164DE">
        <w:rPr>
          <w:rFonts w:ascii="Times New Roman" w:eastAsia="Times New Roman" w:hAnsi="Times New Roman" w:cs="Times New Roman"/>
          <w:color w:val="000000"/>
          <w:sz w:val="28"/>
          <w:szCs w:val="28"/>
        </w:rPr>
        <w:t>Hiển thị thông báo ngay hoặc không cho nhập khi người dùng nhập dữ liệu không hợp lệ.</w:t>
      </w:r>
    </w:p>
    <w:p w14:paraId="06104932" w14:textId="77777777" w:rsidR="00D75FF4" w:rsidRPr="001164DE" w:rsidRDefault="00D75FF4" w:rsidP="00D75FF4">
      <w:pPr>
        <w:numPr>
          <w:ilvl w:val="0"/>
          <w:numId w:val="28"/>
        </w:numPr>
        <w:pBdr>
          <w:top w:val="nil"/>
          <w:left w:val="nil"/>
          <w:bottom w:val="nil"/>
          <w:right w:val="nil"/>
          <w:between w:val="nil"/>
        </w:pBdr>
        <w:spacing w:after="0" w:line="312" w:lineRule="auto"/>
        <w:rPr>
          <w:rFonts w:ascii="Times New Roman" w:hAnsi="Times New Roman" w:cs="Times New Roman"/>
          <w:sz w:val="28"/>
          <w:szCs w:val="28"/>
        </w:rPr>
      </w:pPr>
      <w:r w:rsidRPr="001164DE">
        <w:rPr>
          <w:rFonts w:ascii="Times New Roman" w:eastAsia="Times New Roman" w:hAnsi="Times New Roman" w:cs="Times New Roman"/>
          <w:color w:val="000000"/>
          <w:sz w:val="28"/>
          <w:szCs w:val="28"/>
        </w:rPr>
        <w:t>Các ô nhập phải hiển thị dấu thông báo ô nhập là bắt buộc hoặc tùy chọn nhập dữ liệu cho người dùng.</w:t>
      </w:r>
    </w:p>
    <w:p w14:paraId="39D4AFD2" w14:textId="77777777" w:rsidR="00D75FF4" w:rsidRPr="001164DE" w:rsidRDefault="00D75FF4" w:rsidP="00D75FF4">
      <w:pPr>
        <w:numPr>
          <w:ilvl w:val="0"/>
          <w:numId w:val="28"/>
        </w:numPr>
        <w:pBdr>
          <w:top w:val="nil"/>
          <w:left w:val="nil"/>
          <w:bottom w:val="nil"/>
          <w:right w:val="nil"/>
          <w:between w:val="nil"/>
        </w:pBdr>
        <w:spacing w:after="0" w:line="312" w:lineRule="auto"/>
        <w:rPr>
          <w:rFonts w:ascii="Times New Roman" w:hAnsi="Times New Roman" w:cs="Times New Roman"/>
          <w:sz w:val="28"/>
          <w:szCs w:val="28"/>
        </w:rPr>
      </w:pPr>
      <w:r w:rsidRPr="001164DE">
        <w:rPr>
          <w:rFonts w:ascii="Times New Roman" w:eastAsia="Times New Roman" w:hAnsi="Times New Roman" w:cs="Times New Roman"/>
          <w:color w:val="000000"/>
          <w:sz w:val="28"/>
          <w:szCs w:val="28"/>
        </w:rPr>
        <w:t>Các ô nhập cần có định dạng của dữ liệu nhập chuyên biệt ví dụ: Ô nhập ngày tháng, Ô nhập số…</w:t>
      </w:r>
    </w:p>
    <w:p w14:paraId="2F69EF05" w14:textId="77777777" w:rsidR="00D75FF4" w:rsidRPr="001164DE" w:rsidRDefault="00D75FF4" w:rsidP="00D75FF4">
      <w:pPr>
        <w:numPr>
          <w:ilvl w:val="0"/>
          <w:numId w:val="28"/>
        </w:numPr>
        <w:pBdr>
          <w:top w:val="nil"/>
          <w:left w:val="nil"/>
          <w:bottom w:val="nil"/>
          <w:right w:val="nil"/>
          <w:between w:val="nil"/>
        </w:pBdr>
        <w:spacing w:after="0" w:line="312" w:lineRule="auto"/>
        <w:rPr>
          <w:rFonts w:ascii="Times New Roman" w:hAnsi="Times New Roman" w:cs="Times New Roman"/>
          <w:sz w:val="28"/>
          <w:szCs w:val="28"/>
        </w:rPr>
      </w:pPr>
      <w:r w:rsidRPr="001164DE">
        <w:rPr>
          <w:rFonts w:ascii="Times New Roman" w:eastAsia="Times New Roman" w:hAnsi="Times New Roman" w:cs="Times New Roman"/>
          <w:color w:val="000000"/>
          <w:sz w:val="28"/>
          <w:szCs w:val="28"/>
        </w:rPr>
        <w:t>Thứ tự các ô nhập tuân theo đúng logic của văn bản cần nhập, người dùng hoàn toàn có thể sử dụng bàn phím (không cần chuột) để di chuyển tới các ô nhập này.</w:t>
      </w:r>
    </w:p>
    <w:p w14:paraId="0E036398" w14:textId="77777777" w:rsidR="00D75FF4" w:rsidRPr="001164DE" w:rsidRDefault="00D75FF4" w:rsidP="00D75FF4">
      <w:pPr>
        <w:numPr>
          <w:ilvl w:val="0"/>
          <w:numId w:val="28"/>
        </w:numPr>
        <w:pBdr>
          <w:top w:val="nil"/>
          <w:left w:val="nil"/>
          <w:bottom w:val="nil"/>
          <w:right w:val="nil"/>
          <w:between w:val="nil"/>
        </w:pBdr>
        <w:spacing w:after="0" w:line="312" w:lineRule="auto"/>
        <w:rPr>
          <w:rFonts w:ascii="Times New Roman" w:hAnsi="Times New Roman" w:cs="Times New Roman"/>
          <w:sz w:val="28"/>
          <w:szCs w:val="28"/>
        </w:rPr>
      </w:pPr>
      <w:r w:rsidRPr="001164DE">
        <w:rPr>
          <w:rFonts w:ascii="Times New Roman" w:eastAsia="Times New Roman" w:hAnsi="Times New Roman" w:cs="Times New Roman"/>
          <w:color w:val="000000"/>
          <w:sz w:val="28"/>
          <w:szCs w:val="28"/>
        </w:rPr>
        <w:t>Các ô nhập hỗ trợ phím nóng để di chuyển nhanh tới ô nhập mong muốn.</w:t>
      </w:r>
    </w:p>
    <w:p w14:paraId="33106A5A" w14:textId="77777777" w:rsidR="00D75FF4" w:rsidRPr="001164DE" w:rsidRDefault="00D75FF4" w:rsidP="00D75FF4">
      <w:pPr>
        <w:numPr>
          <w:ilvl w:val="0"/>
          <w:numId w:val="28"/>
        </w:numPr>
        <w:pBdr>
          <w:top w:val="nil"/>
          <w:left w:val="nil"/>
          <w:bottom w:val="nil"/>
          <w:right w:val="nil"/>
          <w:between w:val="nil"/>
        </w:pBdr>
        <w:spacing w:after="0" w:line="312" w:lineRule="auto"/>
        <w:rPr>
          <w:rFonts w:ascii="Times New Roman" w:hAnsi="Times New Roman" w:cs="Times New Roman"/>
          <w:sz w:val="28"/>
          <w:szCs w:val="28"/>
        </w:rPr>
      </w:pPr>
      <w:r w:rsidRPr="001164DE">
        <w:rPr>
          <w:rFonts w:ascii="Times New Roman" w:eastAsia="Times New Roman" w:hAnsi="Times New Roman" w:cs="Times New Roman"/>
          <w:color w:val="000000"/>
          <w:sz w:val="28"/>
          <w:szCs w:val="28"/>
        </w:rPr>
        <w:lastRenderedPageBreak/>
        <w:t xml:space="preserve"> Đối với các ô nhập có dữ liệu cố định như: Danh mục, Ngày tháng, Danh sách cụ thể… cần hỗ trợ hiển thị danh sách để người dùng chọn mà không cần nhập.</w:t>
      </w:r>
    </w:p>
    <w:p w14:paraId="17CCD803" w14:textId="77777777" w:rsidR="00D75FF4" w:rsidRPr="001164DE" w:rsidRDefault="00D75FF4" w:rsidP="00D75FF4">
      <w:pPr>
        <w:numPr>
          <w:ilvl w:val="0"/>
          <w:numId w:val="28"/>
        </w:numPr>
        <w:pBdr>
          <w:top w:val="nil"/>
          <w:left w:val="nil"/>
          <w:bottom w:val="nil"/>
          <w:right w:val="nil"/>
          <w:between w:val="nil"/>
        </w:pBdr>
        <w:spacing w:after="0" w:line="312" w:lineRule="auto"/>
        <w:rPr>
          <w:rFonts w:ascii="Times New Roman" w:hAnsi="Times New Roman" w:cs="Times New Roman"/>
          <w:sz w:val="28"/>
          <w:szCs w:val="28"/>
        </w:rPr>
      </w:pPr>
      <w:r w:rsidRPr="001164DE">
        <w:rPr>
          <w:rFonts w:ascii="Times New Roman" w:eastAsia="Times New Roman" w:hAnsi="Times New Roman" w:cs="Times New Roman"/>
          <w:color w:val="000000"/>
          <w:sz w:val="28"/>
          <w:szCs w:val="28"/>
        </w:rPr>
        <w:t>Việc nhập dữ liệu trên hệ thống đảm bảo ràng buộc xử lý logic của chương trình.</w:t>
      </w:r>
    </w:p>
    <w:p w14:paraId="2887B259" w14:textId="4C211A98" w:rsidR="00D75FF4" w:rsidRPr="001164DE" w:rsidRDefault="00D75FF4" w:rsidP="00D75FF4">
      <w:pPr>
        <w:numPr>
          <w:ilvl w:val="0"/>
          <w:numId w:val="28"/>
        </w:numPr>
        <w:pBdr>
          <w:top w:val="nil"/>
          <w:left w:val="nil"/>
          <w:bottom w:val="nil"/>
          <w:right w:val="nil"/>
          <w:between w:val="nil"/>
        </w:pBdr>
        <w:spacing w:line="312" w:lineRule="auto"/>
        <w:rPr>
          <w:rFonts w:ascii="Times New Roman" w:hAnsi="Times New Roman" w:cs="Times New Roman"/>
          <w:sz w:val="28"/>
          <w:szCs w:val="28"/>
        </w:rPr>
      </w:pPr>
      <w:r w:rsidRPr="001164DE">
        <w:rPr>
          <w:rFonts w:ascii="Times New Roman" w:eastAsia="Times New Roman" w:hAnsi="Times New Roman" w:cs="Times New Roman"/>
          <w:color w:val="000000"/>
          <w:sz w:val="28"/>
          <w:szCs w:val="28"/>
        </w:rPr>
        <w:t>Tất cả các ngày tháng sẽ được lưu với 4 chữ số cho phần Năm, hiển thị theo khuôn dạng DD/MM/YYYY.</w:t>
      </w:r>
    </w:p>
    <w:p w14:paraId="2D060CFD" w14:textId="606C7ADC" w:rsidR="00D75FF4" w:rsidRPr="001164DE" w:rsidRDefault="00D75FF4" w:rsidP="0055188C">
      <w:pPr>
        <w:pStyle w:val="Heading3"/>
        <w:numPr>
          <w:ilvl w:val="2"/>
          <w:numId w:val="30"/>
        </w:numPr>
      </w:pPr>
      <w:bookmarkStart w:id="160" w:name="_Toc70073981"/>
      <w:r w:rsidRPr="001164DE">
        <w:t>Chi tiết xử lý</w:t>
      </w:r>
      <w:bookmarkEnd w:id="160"/>
      <w:r w:rsidRPr="001164DE">
        <w:t xml:space="preserve"> </w:t>
      </w:r>
    </w:p>
    <w:p w14:paraId="3CB24661" w14:textId="2990FF2F" w:rsidR="00D75FF4" w:rsidRPr="001164DE" w:rsidRDefault="00D75FF4" w:rsidP="00D75FF4">
      <w:pPr>
        <w:numPr>
          <w:ilvl w:val="0"/>
          <w:numId w:val="28"/>
        </w:numPr>
        <w:pBdr>
          <w:top w:val="nil"/>
          <w:left w:val="nil"/>
          <w:bottom w:val="nil"/>
          <w:right w:val="nil"/>
          <w:between w:val="nil"/>
        </w:pBdr>
        <w:spacing w:line="312" w:lineRule="auto"/>
        <w:rPr>
          <w:rFonts w:ascii="Times New Roman" w:eastAsia="Times New Roman" w:hAnsi="Times New Roman" w:cs="Times New Roman"/>
          <w:color w:val="000000"/>
          <w:sz w:val="28"/>
          <w:szCs w:val="28"/>
        </w:rPr>
      </w:pPr>
      <w:r w:rsidRPr="001164DE">
        <w:rPr>
          <w:rFonts w:ascii="Times New Roman" w:eastAsia="Times New Roman" w:hAnsi="Times New Roman" w:cs="Times New Roman"/>
          <w:color w:val="000000"/>
          <w:sz w:val="28"/>
          <w:szCs w:val="28"/>
        </w:rPr>
        <w:t xml:space="preserve">Chi tiết xử lý xem tại </w:t>
      </w:r>
      <w:r w:rsidRPr="001164DE">
        <w:rPr>
          <w:rFonts w:ascii="Times New Roman" w:eastAsia="Times New Roman" w:hAnsi="Times New Roman" w:cs="Times New Roman"/>
          <w:b/>
          <w:bCs/>
          <w:color w:val="000000"/>
          <w:sz w:val="28"/>
          <w:szCs w:val="28"/>
        </w:rPr>
        <w:t>Thiết kế trường dữ liệu</w:t>
      </w:r>
      <w:r w:rsidRPr="001164DE">
        <w:rPr>
          <w:rFonts w:ascii="Times New Roman" w:eastAsia="Times New Roman" w:hAnsi="Times New Roman" w:cs="Times New Roman"/>
          <w:color w:val="000000"/>
          <w:sz w:val="28"/>
          <w:szCs w:val="28"/>
        </w:rPr>
        <w:t xml:space="preserve">, và </w:t>
      </w:r>
      <w:r w:rsidR="00BA4386">
        <w:rPr>
          <w:rFonts w:ascii="Times New Roman" w:eastAsia="Times New Roman" w:hAnsi="Times New Roman" w:cs="Times New Roman"/>
          <w:b/>
          <w:bCs/>
          <w:color w:val="000000"/>
          <w:sz w:val="28"/>
          <w:szCs w:val="28"/>
        </w:rPr>
        <w:t>Luồng xử lý dữ liệu</w:t>
      </w:r>
      <w:r w:rsidRPr="001164DE">
        <w:rPr>
          <w:rFonts w:ascii="Times New Roman" w:eastAsia="Times New Roman" w:hAnsi="Times New Roman" w:cs="Times New Roman"/>
          <w:color w:val="000000"/>
          <w:sz w:val="28"/>
          <w:szCs w:val="28"/>
        </w:rPr>
        <w:t xml:space="preserve"> tại </w:t>
      </w:r>
      <w:r w:rsidR="0069683D" w:rsidRPr="001164DE">
        <w:rPr>
          <w:rFonts w:ascii="Times New Roman" w:eastAsia="Times New Roman" w:hAnsi="Times New Roman" w:cs="Times New Roman"/>
          <w:color w:val="000000"/>
          <w:sz w:val="28"/>
          <w:szCs w:val="28"/>
        </w:rPr>
        <w:t xml:space="preserve">phần </w:t>
      </w:r>
      <w:r w:rsidR="0069683D" w:rsidRPr="001164DE">
        <w:rPr>
          <w:rFonts w:ascii="Times New Roman" w:eastAsia="Times New Roman" w:hAnsi="Times New Roman" w:cs="Times New Roman"/>
          <w:b/>
          <w:bCs/>
          <w:color w:val="000000"/>
          <w:sz w:val="28"/>
          <w:szCs w:val="28"/>
        </w:rPr>
        <w:t>II. THIẾT KẾ CHỨC NĂNG ỨNG DỤNG</w:t>
      </w:r>
      <w:r w:rsidR="0069683D" w:rsidRPr="001164DE">
        <w:rPr>
          <w:rFonts w:ascii="Times New Roman" w:eastAsia="Times New Roman" w:hAnsi="Times New Roman" w:cs="Times New Roman"/>
          <w:color w:val="000000"/>
          <w:sz w:val="28"/>
          <w:szCs w:val="28"/>
        </w:rPr>
        <w:t xml:space="preserve"> của tài liệu này</w:t>
      </w:r>
    </w:p>
    <w:p w14:paraId="3FA3A52D" w14:textId="1765D902" w:rsidR="00D75FF4" w:rsidRPr="001164DE" w:rsidRDefault="00D75FF4">
      <w:pPr>
        <w:rPr>
          <w:rFonts w:ascii="Times New Roman" w:eastAsia="Times New Roman" w:hAnsi="Times New Roman" w:cs="Times New Roman"/>
          <w:b/>
          <w:bCs/>
          <w:color w:val="000000"/>
          <w:sz w:val="28"/>
          <w:szCs w:val="28"/>
          <w:lang w:val="x-none" w:eastAsia="x-none"/>
        </w:rPr>
      </w:pPr>
      <w:r w:rsidRPr="001164DE">
        <w:rPr>
          <w:rFonts w:ascii="Times New Roman" w:eastAsia="Times New Roman" w:hAnsi="Times New Roman" w:cs="Times New Roman"/>
          <w:b/>
          <w:bCs/>
          <w:color w:val="000000"/>
          <w:sz w:val="28"/>
          <w:szCs w:val="28"/>
          <w:lang w:val="x-none" w:eastAsia="x-none"/>
        </w:rPr>
        <w:br w:type="page"/>
      </w:r>
    </w:p>
    <w:p w14:paraId="5E0CF0CD" w14:textId="60CFA8AC" w:rsidR="00136EC8" w:rsidRPr="001164DE" w:rsidRDefault="00136EC8" w:rsidP="004F47AB">
      <w:pPr>
        <w:pStyle w:val="Heading1"/>
      </w:pPr>
      <w:bookmarkStart w:id="161" w:name="_Toc56175831"/>
      <w:bookmarkStart w:id="162" w:name="_Toc70074002"/>
      <w:bookmarkEnd w:id="129"/>
      <w:bookmarkEnd w:id="130"/>
      <w:r w:rsidRPr="001164DE">
        <w:lastRenderedPageBreak/>
        <w:t>THIẾT KẾ KIẾN TRÚC QUẢN TRỊ NỘI DUNG</w:t>
      </w:r>
      <w:bookmarkEnd w:id="161"/>
      <w:bookmarkEnd w:id="162"/>
    </w:p>
    <w:p w14:paraId="317EC84F" w14:textId="77777777" w:rsidR="00136EC8" w:rsidRPr="001164DE" w:rsidRDefault="00136EC8" w:rsidP="004F47AB">
      <w:pPr>
        <w:pStyle w:val="Heading2"/>
      </w:pPr>
      <w:bookmarkStart w:id="163" w:name="_Toc56175832"/>
      <w:bookmarkStart w:id="164" w:name="_Toc70074003"/>
      <w:r w:rsidRPr="001164DE">
        <w:t>Thư viện nội dung</w:t>
      </w:r>
      <w:bookmarkEnd w:id="163"/>
      <w:bookmarkEnd w:id="164"/>
    </w:p>
    <w:p w14:paraId="67D73E63" w14:textId="77777777" w:rsidR="00136EC8" w:rsidRPr="001164DE" w:rsidRDefault="00136EC8" w:rsidP="004F47AB">
      <w:pPr>
        <w:pStyle w:val="Heading3"/>
      </w:pPr>
      <w:bookmarkStart w:id="165" w:name="_Toc55924545"/>
      <w:bookmarkStart w:id="166" w:name="_Toc55924546"/>
      <w:bookmarkStart w:id="167" w:name="_Toc56175833"/>
      <w:bookmarkStart w:id="168" w:name="_Toc70074004"/>
      <w:bookmarkEnd w:id="165"/>
      <w:bookmarkEnd w:id="166"/>
      <w:r w:rsidRPr="001164DE">
        <w:rPr>
          <w:rFonts w:eastAsia="Calibri"/>
        </w:rPr>
        <w:t>Thành phần</w:t>
      </w:r>
      <w:bookmarkEnd w:id="167"/>
      <w:bookmarkEnd w:id="168"/>
    </w:p>
    <w:p w14:paraId="478144F0" w14:textId="77777777" w:rsidR="00136EC8" w:rsidRPr="001164DE" w:rsidRDefault="00136EC8" w:rsidP="002B7031">
      <w:pPr>
        <w:keepNext/>
        <w:spacing w:after="0" w:line="312" w:lineRule="auto"/>
        <w:rPr>
          <w:rFonts w:ascii="Times New Roman" w:hAnsi="Times New Roman" w:cs="Times New Roman"/>
          <w:sz w:val="28"/>
          <w:szCs w:val="28"/>
        </w:rPr>
      </w:pPr>
      <w:r w:rsidRPr="001164DE">
        <w:rPr>
          <w:rFonts w:ascii="Times New Roman" w:hAnsi="Times New Roman" w:cs="Times New Roman"/>
          <w:noProof/>
          <w:sz w:val="28"/>
          <w:szCs w:val="28"/>
        </w:rPr>
        <w:drawing>
          <wp:inline distT="0" distB="0" distL="0" distR="0" wp14:anchorId="7B17FFEA" wp14:editId="70AF59F4">
            <wp:extent cx="5676900" cy="2902585"/>
            <wp:effectExtent l="19050" t="19050" r="19050" b="1206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Thu vien TCT.png"/>
                    <pic:cNvPicPr/>
                  </pic:nvPicPr>
                  <pic:blipFill>
                    <a:blip r:embed="rId126">
                      <a:extLst>
                        <a:ext uri="{28A0092B-C50C-407E-A947-70E740481C1C}">
                          <a14:useLocalDpi xmlns:a14="http://schemas.microsoft.com/office/drawing/2010/main" val="0"/>
                        </a:ext>
                      </a:extLst>
                    </a:blip>
                    <a:stretch>
                      <a:fillRect/>
                    </a:stretch>
                  </pic:blipFill>
                  <pic:spPr>
                    <a:xfrm>
                      <a:off x="0" y="0"/>
                      <a:ext cx="5676900" cy="2902585"/>
                    </a:xfrm>
                    <a:prstGeom prst="rect">
                      <a:avLst/>
                    </a:prstGeom>
                    <a:ln>
                      <a:solidFill>
                        <a:schemeClr val="tx1"/>
                      </a:solidFill>
                    </a:ln>
                  </pic:spPr>
                </pic:pic>
              </a:graphicData>
            </a:graphic>
          </wp:inline>
        </w:drawing>
      </w:r>
    </w:p>
    <w:p w14:paraId="453E9762" w14:textId="4A2A2C80" w:rsidR="00136EC8" w:rsidRPr="001164DE" w:rsidRDefault="00136EC8" w:rsidP="002B7031">
      <w:pPr>
        <w:pStyle w:val="Caption"/>
        <w:spacing w:line="312" w:lineRule="auto"/>
        <w:rPr>
          <w:sz w:val="28"/>
          <w:szCs w:val="28"/>
        </w:rPr>
      </w:pPr>
      <w:r w:rsidRPr="001164DE">
        <w:rPr>
          <w:sz w:val="28"/>
          <w:szCs w:val="28"/>
        </w:rPr>
        <w:t xml:space="preserve">Hình </w:t>
      </w:r>
      <w:r w:rsidRPr="001164DE">
        <w:rPr>
          <w:sz w:val="28"/>
          <w:szCs w:val="28"/>
        </w:rPr>
        <w:fldChar w:fldCharType="begin"/>
      </w:r>
      <w:r w:rsidRPr="001164DE">
        <w:rPr>
          <w:sz w:val="28"/>
          <w:szCs w:val="28"/>
        </w:rPr>
        <w:instrText xml:space="preserve"> SEQ Hình \* ARABIC </w:instrText>
      </w:r>
      <w:r w:rsidRPr="001164DE">
        <w:rPr>
          <w:sz w:val="28"/>
          <w:szCs w:val="28"/>
        </w:rPr>
        <w:fldChar w:fldCharType="separate"/>
      </w:r>
      <w:r w:rsidR="0045178B">
        <w:rPr>
          <w:noProof/>
          <w:sz w:val="28"/>
          <w:szCs w:val="28"/>
        </w:rPr>
        <w:t>1</w:t>
      </w:r>
      <w:r w:rsidRPr="001164DE">
        <w:rPr>
          <w:sz w:val="28"/>
          <w:szCs w:val="28"/>
        </w:rPr>
        <w:fldChar w:fldCharType="end"/>
      </w:r>
      <w:r w:rsidRPr="001164DE">
        <w:rPr>
          <w:sz w:val="28"/>
          <w:szCs w:val="28"/>
        </w:rPr>
        <w:t>: Thành phần cơ bản của thư viện</w:t>
      </w:r>
    </w:p>
    <w:p w14:paraId="0D426F89" w14:textId="77777777" w:rsidR="00136EC8" w:rsidRPr="001164DE" w:rsidRDefault="00136EC8" w:rsidP="004F47AB">
      <w:pPr>
        <w:pStyle w:val="Heading3"/>
      </w:pPr>
      <w:bookmarkStart w:id="169" w:name="_Toc55924548"/>
      <w:bookmarkStart w:id="170" w:name="_Toc56175834"/>
      <w:bookmarkStart w:id="171" w:name="_Toc70074005"/>
      <w:bookmarkEnd w:id="169"/>
      <w:r w:rsidRPr="001164DE">
        <w:t>Mô tả thành phần</w:t>
      </w:r>
      <w:bookmarkEnd w:id="170"/>
      <w:bookmarkEnd w:id="171"/>
    </w:p>
    <w:p w14:paraId="48BD8195" w14:textId="77777777" w:rsidR="00136EC8" w:rsidRPr="001164DE" w:rsidRDefault="00136EC8" w:rsidP="002B7031">
      <w:pPr>
        <w:spacing w:after="0" w:line="312" w:lineRule="auto"/>
        <w:rPr>
          <w:rFonts w:ascii="Times New Roman" w:hAnsi="Times New Roman" w:cs="Times New Roman"/>
          <w:sz w:val="28"/>
          <w:szCs w:val="28"/>
          <w:lang w:val="x-none" w:eastAsia="x-none"/>
        </w:rPr>
      </w:pPr>
      <w:r w:rsidRPr="001164DE">
        <w:rPr>
          <w:rFonts w:ascii="Times New Roman" w:hAnsi="Times New Roman" w:cs="Times New Roman"/>
          <w:sz w:val="28"/>
          <w:szCs w:val="28"/>
          <w:lang w:val="x-none" w:eastAsia="x-none"/>
        </w:rPr>
        <w:t>Các thư viện được tạo mới mặc định có cấu trúc giống nhau, gồm các mục như trên hình. Tuy nhiên dựa trên mục đích sử dụng thực tế của từng thư viện và cách tổ chức quản lý có mục chứa dữ liệu, có mục bỏ trống. Theo thiết lập mặc định của IBM WCM, chức năng của các mục như sau:</w:t>
      </w:r>
    </w:p>
    <w:p w14:paraId="29210E6B" w14:textId="77777777" w:rsidR="00136EC8" w:rsidRPr="001164DE" w:rsidRDefault="00136EC8" w:rsidP="002B7031">
      <w:pPr>
        <w:spacing w:after="0" w:line="312" w:lineRule="auto"/>
        <w:rPr>
          <w:rFonts w:ascii="Times New Roman" w:hAnsi="Times New Roman" w:cs="Times New Roman"/>
          <w:sz w:val="28"/>
          <w:szCs w:val="28"/>
          <w:lang w:val="x-none" w:eastAsia="x-none"/>
        </w:rPr>
      </w:pPr>
      <w:r w:rsidRPr="001164DE">
        <w:rPr>
          <w:rFonts w:ascii="Times New Roman" w:hAnsi="Times New Roman" w:cs="Times New Roman"/>
          <w:sz w:val="28"/>
          <w:szCs w:val="28"/>
          <w:lang w:val="x-none" w:eastAsia="x-none"/>
        </w:rPr>
        <w:t>•</w:t>
      </w:r>
      <w:r w:rsidRPr="001164DE">
        <w:rPr>
          <w:rFonts w:ascii="Times New Roman" w:hAnsi="Times New Roman" w:cs="Times New Roman"/>
          <w:sz w:val="28"/>
          <w:szCs w:val="28"/>
          <w:lang w:val="x-none" w:eastAsia="x-none"/>
        </w:rPr>
        <w:tab/>
        <w:t>Content: chứa các nội dung Tin bài, được phân chia thành nhiều mục cấp con (site area)</w:t>
      </w:r>
    </w:p>
    <w:p w14:paraId="7432D7D0" w14:textId="77777777" w:rsidR="00136EC8" w:rsidRPr="001164DE" w:rsidRDefault="00136EC8" w:rsidP="002B7031">
      <w:pPr>
        <w:spacing w:after="0" w:line="312" w:lineRule="auto"/>
        <w:rPr>
          <w:rFonts w:ascii="Times New Roman" w:hAnsi="Times New Roman" w:cs="Times New Roman"/>
          <w:sz w:val="28"/>
          <w:szCs w:val="28"/>
          <w:lang w:val="x-none" w:eastAsia="x-none"/>
        </w:rPr>
      </w:pPr>
      <w:r w:rsidRPr="001164DE">
        <w:rPr>
          <w:rFonts w:ascii="Times New Roman" w:hAnsi="Times New Roman" w:cs="Times New Roman"/>
          <w:sz w:val="28"/>
          <w:szCs w:val="28"/>
          <w:lang w:val="x-none" w:eastAsia="x-none"/>
        </w:rPr>
        <w:t>•</w:t>
      </w:r>
      <w:r w:rsidRPr="001164DE">
        <w:rPr>
          <w:rFonts w:ascii="Times New Roman" w:hAnsi="Times New Roman" w:cs="Times New Roman"/>
          <w:sz w:val="28"/>
          <w:szCs w:val="28"/>
          <w:lang w:val="x-none" w:eastAsia="x-none"/>
        </w:rPr>
        <w:tab/>
        <w:t>Categories: chứa danh mục để phân loại nội dung, phân loại dữ liệu, được phân chia theo các nhóm danh mục (taxonomy)</w:t>
      </w:r>
    </w:p>
    <w:p w14:paraId="5D8E4890" w14:textId="77777777" w:rsidR="00136EC8" w:rsidRPr="001164DE" w:rsidRDefault="00136EC8" w:rsidP="002B7031">
      <w:pPr>
        <w:spacing w:after="0" w:line="312" w:lineRule="auto"/>
        <w:rPr>
          <w:rFonts w:ascii="Times New Roman" w:hAnsi="Times New Roman" w:cs="Times New Roman"/>
          <w:sz w:val="28"/>
          <w:szCs w:val="28"/>
          <w:lang w:val="x-none" w:eastAsia="x-none"/>
        </w:rPr>
      </w:pPr>
      <w:r w:rsidRPr="001164DE">
        <w:rPr>
          <w:rFonts w:ascii="Times New Roman" w:hAnsi="Times New Roman" w:cs="Times New Roman"/>
          <w:sz w:val="28"/>
          <w:szCs w:val="28"/>
          <w:lang w:val="x-none" w:eastAsia="x-none"/>
        </w:rPr>
        <w:t>•</w:t>
      </w:r>
      <w:r w:rsidRPr="001164DE">
        <w:rPr>
          <w:rFonts w:ascii="Times New Roman" w:hAnsi="Times New Roman" w:cs="Times New Roman"/>
          <w:sz w:val="28"/>
          <w:szCs w:val="28"/>
          <w:lang w:val="x-none" w:eastAsia="x-none"/>
        </w:rPr>
        <w:tab/>
        <w:t>Components: chứa thành phần quy định giao diện hiển thị của portlet  (file HTML, file JS,...) hoặc chứa các file dữ liệu (file doc, pdf,...), được phân chia thành nhiều thư mục cấp con (folder)</w:t>
      </w:r>
    </w:p>
    <w:p w14:paraId="36829BD9" w14:textId="77777777" w:rsidR="00136EC8" w:rsidRPr="001164DE" w:rsidRDefault="00136EC8" w:rsidP="002B7031">
      <w:pPr>
        <w:spacing w:after="0" w:line="312" w:lineRule="auto"/>
        <w:rPr>
          <w:rFonts w:ascii="Times New Roman" w:hAnsi="Times New Roman" w:cs="Times New Roman"/>
          <w:sz w:val="28"/>
          <w:szCs w:val="28"/>
          <w:lang w:val="x-none" w:eastAsia="x-none"/>
        </w:rPr>
      </w:pPr>
      <w:r w:rsidRPr="001164DE">
        <w:rPr>
          <w:rFonts w:ascii="Times New Roman" w:hAnsi="Times New Roman" w:cs="Times New Roman"/>
          <w:sz w:val="28"/>
          <w:szCs w:val="28"/>
          <w:lang w:val="x-none" w:eastAsia="x-none"/>
        </w:rPr>
        <w:t>•</w:t>
      </w:r>
      <w:r w:rsidRPr="001164DE">
        <w:rPr>
          <w:rFonts w:ascii="Times New Roman" w:hAnsi="Times New Roman" w:cs="Times New Roman"/>
          <w:sz w:val="28"/>
          <w:szCs w:val="28"/>
          <w:lang w:val="x-none" w:eastAsia="x-none"/>
        </w:rPr>
        <w:tab/>
        <w:t>Authoring Templates: chứa biểu mẫu biên tập nội dung, được phân chia thành nhiều thư mục cấp con (folder)</w:t>
      </w:r>
    </w:p>
    <w:p w14:paraId="4BA19E03" w14:textId="77777777" w:rsidR="00136EC8" w:rsidRPr="001164DE" w:rsidRDefault="00136EC8" w:rsidP="002B7031">
      <w:pPr>
        <w:spacing w:after="0" w:line="312" w:lineRule="auto"/>
        <w:rPr>
          <w:rFonts w:ascii="Times New Roman" w:hAnsi="Times New Roman" w:cs="Times New Roman"/>
          <w:sz w:val="28"/>
          <w:szCs w:val="28"/>
          <w:lang w:val="x-none" w:eastAsia="x-none"/>
        </w:rPr>
      </w:pPr>
      <w:r w:rsidRPr="001164DE">
        <w:rPr>
          <w:rFonts w:ascii="Times New Roman" w:hAnsi="Times New Roman" w:cs="Times New Roman"/>
          <w:sz w:val="28"/>
          <w:szCs w:val="28"/>
          <w:lang w:val="x-none" w:eastAsia="x-none"/>
        </w:rPr>
        <w:t>•</w:t>
      </w:r>
      <w:r w:rsidRPr="001164DE">
        <w:rPr>
          <w:rFonts w:ascii="Times New Roman" w:hAnsi="Times New Roman" w:cs="Times New Roman"/>
          <w:sz w:val="28"/>
          <w:szCs w:val="28"/>
          <w:lang w:val="x-none" w:eastAsia="x-none"/>
        </w:rPr>
        <w:tab/>
        <w:t>Presentation Templates: chứa biểu mẫu hiển thị nội dung trên 1 trang chi tiết tin bài</w:t>
      </w:r>
    </w:p>
    <w:p w14:paraId="1237AC30" w14:textId="77777777" w:rsidR="00136EC8" w:rsidRPr="001164DE" w:rsidRDefault="00136EC8" w:rsidP="002B7031">
      <w:pPr>
        <w:spacing w:after="0" w:line="312" w:lineRule="auto"/>
        <w:rPr>
          <w:rFonts w:ascii="Times New Roman" w:hAnsi="Times New Roman" w:cs="Times New Roman"/>
          <w:sz w:val="28"/>
          <w:szCs w:val="28"/>
          <w:lang w:val="x-none" w:eastAsia="x-none"/>
        </w:rPr>
      </w:pPr>
      <w:r w:rsidRPr="001164DE">
        <w:rPr>
          <w:rFonts w:ascii="Times New Roman" w:hAnsi="Times New Roman" w:cs="Times New Roman"/>
          <w:sz w:val="28"/>
          <w:szCs w:val="28"/>
          <w:lang w:val="x-none" w:eastAsia="x-none"/>
        </w:rPr>
        <w:t>•</w:t>
      </w:r>
      <w:r w:rsidRPr="001164DE">
        <w:rPr>
          <w:rFonts w:ascii="Times New Roman" w:hAnsi="Times New Roman" w:cs="Times New Roman"/>
          <w:sz w:val="28"/>
          <w:szCs w:val="28"/>
          <w:lang w:val="x-none" w:eastAsia="x-none"/>
        </w:rPr>
        <w:tab/>
        <w:t>Workflow Items: chứa luồng biên tập-xuất bản nội dung và các thành phần liên quan</w:t>
      </w:r>
    </w:p>
    <w:p w14:paraId="7CD571C5" w14:textId="77777777" w:rsidR="00136EC8" w:rsidRPr="001164DE" w:rsidRDefault="00136EC8" w:rsidP="002B7031">
      <w:pPr>
        <w:spacing w:after="0" w:line="312" w:lineRule="auto"/>
        <w:rPr>
          <w:rFonts w:ascii="Times New Roman" w:hAnsi="Times New Roman" w:cs="Times New Roman"/>
          <w:sz w:val="28"/>
          <w:szCs w:val="28"/>
          <w:lang w:eastAsia="x-none"/>
        </w:rPr>
      </w:pPr>
      <w:r w:rsidRPr="001164DE">
        <w:rPr>
          <w:rFonts w:ascii="Times New Roman" w:hAnsi="Times New Roman" w:cs="Times New Roman"/>
          <w:sz w:val="28"/>
          <w:szCs w:val="28"/>
          <w:lang w:eastAsia="x-none"/>
        </w:rPr>
        <w:lastRenderedPageBreak/>
        <w:t>T</w:t>
      </w:r>
      <w:r w:rsidRPr="001164DE">
        <w:rPr>
          <w:rFonts w:ascii="Times New Roman" w:hAnsi="Times New Roman" w:cs="Times New Roman"/>
          <w:sz w:val="28"/>
          <w:szCs w:val="28"/>
          <w:lang w:val="x-none" w:eastAsia="x-none"/>
        </w:rPr>
        <w:t xml:space="preserve">hư viện của </w:t>
      </w:r>
      <w:r w:rsidRPr="001164DE">
        <w:rPr>
          <w:rFonts w:ascii="Times New Roman" w:hAnsi="Times New Roman" w:cs="Times New Roman"/>
          <w:sz w:val="28"/>
          <w:szCs w:val="28"/>
          <w:lang w:eastAsia="x-none"/>
        </w:rPr>
        <w:t>Website Tạp chí Thuế:</w:t>
      </w:r>
    </w:p>
    <w:p w14:paraId="237A8595" w14:textId="0FCFEA28" w:rsidR="00136EC8" w:rsidRPr="001164DE" w:rsidRDefault="00136EC8" w:rsidP="002B7031">
      <w:pPr>
        <w:spacing w:after="0" w:line="312" w:lineRule="auto"/>
        <w:rPr>
          <w:rFonts w:ascii="Times New Roman" w:hAnsi="Times New Roman" w:cs="Times New Roman"/>
          <w:sz w:val="28"/>
          <w:szCs w:val="28"/>
          <w:lang w:eastAsia="x-none"/>
        </w:rPr>
      </w:pPr>
      <w:r w:rsidRPr="001164DE">
        <w:rPr>
          <w:rFonts w:ascii="Times New Roman" w:hAnsi="Times New Roman" w:cs="Times New Roman"/>
          <w:sz w:val="28"/>
          <w:szCs w:val="28"/>
          <w:lang w:eastAsia="x-none"/>
        </w:rPr>
        <w:t>+ Thư viện nội dung: Tapchi</w:t>
      </w:r>
      <w:r w:rsidR="00C05606" w:rsidRPr="001164DE">
        <w:rPr>
          <w:rFonts w:ascii="Times New Roman" w:hAnsi="Times New Roman" w:cs="Times New Roman"/>
          <w:sz w:val="28"/>
          <w:szCs w:val="28"/>
          <w:lang w:eastAsia="x-none"/>
        </w:rPr>
        <w:t>- Lưu trữ tin bài, quảng cáo, thư viện ảnh, video, Biểu mẫu biên tập, danh mục dùng chung, workflow của hệ thống</w:t>
      </w:r>
    </w:p>
    <w:p w14:paraId="2E637813" w14:textId="799C7EFA" w:rsidR="00136EC8" w:rsidRPr="001164DE" w:rsidRDefault="00136EC8" w:rsidP="002B7031">
      <w:pPr>
        <w:spacing w:after="0" w:line="312" w:lineRule="auto"/>
        <w:rPr>
          <w:rFonts w:ascii="Times New Roman" w:hAnsi="Times New Roman" w:cs="Times New Roman"/>
          <w:sz w:val="28"/>
          <w:szCs w:val="28"/>
          <w:lang w:eastAsia="x-none"/>
        </w:rPr>
      </w:pPr>
      <w:r w:rsidRPr="001164DE">
        <w:rPr>
          <w:rFonts w:ascii="Times New Roman" w:hAnsi="Times New Roman" w:cs="Times New Roman"/>
          <w:sz w:val="28"/>
          <w:szCs w:val="28"/>
          <w:lang w:eastAsia="x-none"/>
        </w:rPr>
        <w:t>+ Thư viện Components: Tapchi components</w:t>
      </w:r>
      <w:r w:rsidR="00C05606" w:rsidRPr="001164DE">
        <w:rPr>
          <w:rFonts w:ascii="Times New Roman" w:hAnsi="Times New Roman" w:cs="Times New Roman"/>
          <w:sz w:val="28"/>
          <w:szCs w:val="28"/>
          <w:lang w:eastAsia="x-none"/>
        </w:rPr>
        <w:t>- Thư viện lưu trữ thành phần quy định giao diện hiển thị của hệ thống</w:t>
      </w:r>
    </w:p>
    <w:p w14:paraId="39024DAA" w14:textId="77777777" w:rsidR="00136EC8" w:rsidRPr="001164DE" w:rsidRDefault="00136EC8" w:rsidP="004F47AB">
      <w:pPr>
        <w:pStyle w:val="Heading3"/>
      </w:pPr>
      <w:bookmarkStart w:id="172" w:name="_Toc55924550"/>
      <w:bookmarkStart w:id="173" w:name="_Toc56175835"/>
      <w:bookmarkStart w:id="174" w:name="_Toc70074006"/>
      <w:bookmarkEnd w:id="172"/>
      <w:r w:rsidRPr="001164DE">
        <w:t>Chi tiết luồng xử lý</w:t>
      </w:r>
      <w:bookmarkEnd w:id="173"/>
      <w:bookmarkEnd w:id="174"/>
    </w:p>
    <w:p w14:paraId="286A47A7" w14:textId="77777777" w:rsidR="00136EC8" w:rsidRPr="001164DE" w:rsidDel="00D732FD" w:rsidRDefault="00136EC8" w:rsidP="002B7031">
      <w:pPr>
        <w:pStyle w:val="Style2"/>
        <w:spacing w:beforeLines="60" w:before="144" w:line="312" w:lineRule="auto"/>
        <w:ind w:left="450" w:hanging="360"/>
      </w:pPr>
      <w:r w:rsidRPr="001164DE">
        <w:t>Tạo thư viện quản trị nội dung</w:t>
      </w:r>
    </w:p>
    <w:tbl>
      <w:tblPr>
        <w:tblStyle w:val="TableGrid"/>
        <w:tblW w:w="0" w:type="auto"/>
        <w:tblInd w:w="360" w:type="dxa"/>
        <w:tblLook w:val="04A0" w:firstRow="1" w:lastRow="0" w:firstColumn="1" w:lastColumn="0" w:noHBand="0" w:noVBand="1"/>
      </w:tblPr>
      <w:tblGrid>
        <w:gridCol w:w="851"/>
        <w:gridCol w:w="2129"/>
        <w:gridCol w:w="5721"/>
      </w:tblGrid>
      <w:tr w:rsidR="00136EC8" w:rsidRPr="001164DE" w14:paraId="6616E041" w14:textId="77777777" w:rsidTr="00136EC8">
        <w:trPr>
          <w:tblHeader/>
        </w:trPr>
        <w:tc>
          <w:tcPr>
            <w:tcW w:w="746" w:type="dxa"/>
            <w:shd w:val="clear" w:color="auto" w:fill="E7E6E6" w:themeFill="background2"/>
            <w:vAlign w:val="center"/>
          </w:tcPr>
          <w:p w14:paraId="104BA3CB" w14:textId="7E9B4F61" w:rsidR="00136EC8" w:rsidRPr="001164DE" w:rsidRDefault="00136EC8"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rPr>
              <w:t>Bước thực hiện</w:t>
            </w:r>
          </w:p>
        </w:tc>
        <w:tc>
          <w:tcPr>
            <w:tcW w:w="2219" w:type="dxa"/>
            <w:shd w:val="clear" w:color="auto" w:fill="E7E6E6" w:themeFill="background2"/>
            <w:vAlign w:val="center"/>
          </w:tcPr>
          <w:p w14:paraId="40D75938" w14:textId="0B14DFAF" w:rsidR="00136EC8" w:rsidRPr="001164DE" w:rsidRDefault="00136EC8"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rPr>
              <w:t>Chủ thể thực hiện</w:t>
            </w:r>
          </w:p>
        </w:tc>
        <w:tc>
          <w:tcPr>
            <w:tcW w:w="6025" w:type="dxa"/>
            <w:shd w:val="clear" w:color="auto" w:fill="E7E6E6" w:themeFill="background2"/>
            <w:vAlign w:val="center"/>
          </w:tcPr>
          <w:p w14:paraId="20869535" w14:textId="3B8F5E18" w:rsidR="00136EC8" w:rsidRPr="001164DE" w:rsidRDefault="00136EC8"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rPr>
              <w:t>Nội dung</w:t>
            </w:r>
          </w:p>
        </w:tc>
      </w:tr>
      <w:tr w:rsidR="00136EC8" w:rsidRPr="001164DE" w14:paraId="69C3CA23" w14:textId="77777777" w:rsidTr="00136EC8">
        <w:tc>
          <w:tcPr>
            <w:tcW w:w="746" w:type="dxa"/>
          </w:tcPr>
          <w:p w14:paraId="16A5FAD4" w14:textId="77777777" w:rsidR="00136EC8" w:rsidRPr="001164DE" w:rsidRDefault="00136EC8" w:rsidP="002B7031">
            <w:pPr>
              <w:spacing w:line="312" w:lineRule="auto"/>
              <w:jc w:val="center"/>
              <w:rPr>
                <w:rFonts w:ascii="Times New Roman" w:hAnsi="Times New Roman"/>
                <w:sz w:val="28"/>
                <w:szCs w:val="28"/>
              </w:rPr>
            </w:pPr>
            <w:r w:rsidRPr="001164DE">
              <w:rPr>
                <w:rFonts w:ascii="Times New Roman" w:hAnsi="Times New Roman"/>
                <w:sz w:val="28"/>
                <w:szCs w:val="28"/>
                <w:lang w:val="vi-VN"/>
              </w:rPr>
              <w:t>1</w:t>
            </w:r>
          </w:p>
        </w:tc>
        <w:tc>
          <w:tcPr>
            <w:tcW w:w="2219" w:type="dxa"/>
          </w:tcPr>
          <w:p w14:paraId="789448FD" w14:textId="77777777" w:rsidR="00136EC8" w:rsidRPr="001164DE" w:rsidRDefault="00136EC8" w:rsidP="002B7031">
            <w:pPr>
              <w:spacing w:line="312" w:lineRule="auto"/>
              <w:rPr>
                <w:rFonts w:ascii="Times New Roman" w:hAnsi="Times New Roman"/>
                <w:sz w:val="28"/>
                <w:szCs w:val="28"/>
              </w:rPr>
            </w:pPr>
            <w:r w:rsidRPr="001164DE">
              <w:rPr>
                <w:rFonts w:ascii="Times New Roman" w:hAnsi="Times New Roman"/>
                <w:sz w:val="28"/>
                <w:szCs w:val="28"/>
              </w:rPr>
              <w:t>NSD (Quản trị hệ thống)</w:t>
            </w:r>
          </w:p>
        </w:tc>
        <w:tc>
          <w:tcPr>
            <w:tcW w:w="6025" w:type="dxa"/>
          </w:tcPr>
          <w:p w14:paraId="6BC11808" w14:textId="77777777" w:rsidR="00136EC8" w:rsidRPr="001164DE" w:rsidRDefault="00136EC8" w:rsidP="002B7031">
            <w:pPr>
              <w:spacing w:line="312" w:lineRule="auto"/>
              <w:rPr>
                <w:rFonts w:ascii="Times New Roman" w:hAnsi="Times New Roman"/>
                <w:sz w:val="28"/>
                <w:szCs w:val="28"/>
              </w:rPr>
            </w:pPr>
            <w:r w:rsidRPr="001164DE">
              <w:rPr>
                <w:rFonts w:ascii="Times New Roman" w:hAnsi="Times New Roman"/>
                <w:sz w:val="28"/>
                <w:szCs w:val="28"/>
              </w:rPr>
              <w:t>Đăng nhập vào trang quản trị, chọn thư mục (Web content libraries) chọn tạo mới thư viện (Create New Library)</w:t>
            </w:r>
          </w:p>
        </w:tc>
      </w:tr>
      <w:tr w:rsidR="00136EC8" w:rsidRPr="001164DE" w14:paraId="7D39AA79" w14:textId="77777777" w:rsidTr="00136EC8">
        <w:tc>
          <w:tcPr>
            <w:tcW w:w="746" w:type="dxa"/>
          </w:tcPr>
          <w:p w14:paraId="172E9BD3" w14:textId="77777777" w:rsidR="00136EC8" w:rsidRPr="001164DE" w:rsidRDefault="00136EC8" w:rsidP="002B7031">
            <w:pPr>
              <w:spacing w:line="312" w:lineRule="auto"/>
              <w:jc w:val="center"/>
              <w:rPr>
                <w:rFonts w:ascii="Times New Roman" w:hAnsi="Times New Roman"/>
                <w:sz w:val="28"/>
                <w:szCs w:val="28"/>
              </w:rPr>
            </w:pPr>
            <w:r w:rsidRPr="001164DE">
              <w:rPr>
                <w:rFonts w:ascii="Times New Roman" w:hAnsi="Times New Roman"/>
                <w:sz w:val="28"/>
                <w:szCs w:val="28"/>
                <w:lang w:val="vi-VN"/>
              </w:rPr>
              <w:t>2</w:t>
            </w:r>
          </w:p>
        </w:tc>
        <w:tc>
          <w:tcPr>
            <w:tcW w:w="2219" w:type="dxa"/>
          </w:tcPr>
          <w:p w14:paraId="721CB1D6" w14:textId="77777777" w:rsidR="00136EC8" w:rsidRPr="001164DE" w:rsidRDefault="00136EC8" w:rsidP="002B7031">
            <w:pPr>
              <w:spacing w:line="312" w:lineRule="auto"/>
              <w:rPr>
                <w:rFonts w:ascii="Times New Roman" w:hAnsi="Times New Roman"/>
                <w:sz w:val="28"/>
                <w:szCs w:val="28"/>
              </w:rPr>
            </w:pPr>
            <w:r w:rsidRPr="001164DE">
              <w:rPr>
                <w:rFonts w:ascii="Times New Roman" w:hAnsi="Times New Roman"/>
                <w:sz w:val="28"/>
                <w:szCs w:val="28"/>
              </w:rPr>
              <w:t>Hệ thống</w:t>
            </w:r>
          </w:p>
        </w:tc>
        <w:tc>
          <w:tcPr>
            <w:tcW w:w="6025" w:type="dxa"/>
          </w:tcPr>
          <w:p w14:paraId="51DF43D2" w14:textId="77777777" w:rsidR="00136EC8" w:rsidRPr="001164DE" w:rsidRDefault="00136EC8" w:rsidP="002B7031">
            <w:pPr>
              <w:spacing w:line="312" w:lineRule="auto"/>
              <w:rPr>
                <w:rFonts w:ascii="Times New Roman" w:hAnsi="Times New Roman"/>
                <w:sz w:val="28"/>
                <w:szCs w:val="28"/>
              </w:rPr>
            </w:pPr>
            <w:r w:rsidRPr="001164DE">
              <w:rPr>
                <w:rFonts w:ascii="Times New Roman" w:hAnsi="Times New Roman"/>
                <w:sz w:val="28"/>
                <w:szCs w:val="28"/>
              </w:rPr>
              <w:t>Hiển thị màn hình cho phép thêm mới thư viện</w:t>
            </w:r>
          </w:p>
        </w:tc>
      </w:tr>
      <w:tr w:rsidR="00136EC8" w:rsidRPr="001164DE" w14:paraId="1179F641" w14:textId="77777777" w:rsidTr="00136EC8">
        <w:tc>
          <w:tcPr>
            <w:tcW w:w="746" w:type="dxa"/>
          </w:tcPr>
          <w:p w14:paraId="284DE656" w14:textId="77777777" w:rsidR="00136EC8" w:rsidRPr="001164DE" w:rsidRDefault="00136EC8" w:rsidP="002B7031">
            <w:pPr>
              <w:spacing w:line="312" w:lineRule="auto"/>
              <w:jc w:val="center"/>
              <w:rPr>
                <w:rFonts w:ascii="Times New Roman" w:hAnsi="Times New Roman"/>
                <w:sz w:val="28"/>
                <w:szCs w:val="28"/>
              </w:rPr>
            </w:pPr>
            <w:r w:rsidRPr="001164DE">
              <w:rPr>
                <w:rFonts w:ascii="Times New Roman" w:hAnsi="Times New Roman"/>
                <w:sz w:val="28"/>
                <w:szCs w:val="28"/>
              </w:rPr>
              <w:t>3</w:t>
            </w:r>
          </w:p>
        </w:tc>
        <w:tc>
          <w:tcPr>
            <w:tcW w:w="2219" w:type="dxa"/>
          </w:tcPr>
          <w:p w14:paraId="4F8A26D1" w14:textId="77777777" w:rsidR="00136EC8" w:rsidRPr="001164DE" w:rsidRDefault="00136EC8" w:rsidP="002B7031">
            <w:pPr>
              <w:spacing w:line="312" w:lineRule="auto"/>
              <w:rPr>
                <w:rFonts w:ascii="Times New Roman" w:hAnsi="Times New Roman"/>
                <w:sz w:val="28"/>
                <w:szCs w:val="28"/>
              </w:rPr>
            </w:pPr>
            <w:r w:rsidRPr="001164DE">
              <w:rPr>
                <w:rFonts w:ascii="Times New Roman" w:hAnsi="Times New Roman"/>
                <w:sz w:val="28"/>
                <w:szCs w:val="28"/>
              </w:rPr>
              <w:t>NSD (Quản trị hệ thống)</w:t>
            </w:r>
          </w:p>
        </w:tc>
        <w:tc>
          <w:tcPr>
            <w:tcW w:w="6025" w:type="dxa"/>
          </w:tcPr>
          <w:p w14:paraId="01FFF4E6" w14:textId="77777777" w:rsidR="00136EC8" w:rsidRPr="001164DE" w:rsidRDefault="00136EC8" w:rsidP="002B7031">
            <w:pPr>
              <w:spacing w:line="312" w:lineRule="auto"/>
              <w:rPr>
                <w:rFonts w:ascii="Times New Roman" w:hAnsi="Times New Roman"/>
                <w:sz w:val="28"/>
                <w:szCs w:val="28"/>
              </w:rPr>
            </w:pPr>
            <w:r w:rsidRPr="001164DE">
              <w:rPr>
                <w:rFonts w:ascii="Times New Roman" w:hAnsi="Times New Roman"/>
                <w:sz w:val="28"/>
                <w:szCs w:val="28"/>
              </w:rPr>
              <w:t>Nhập thông tin vào các trường:</w:t>
            </w:r>
            <w:r w:rsidRPr="001164DE">
              <w:rPr>
                <w:rFonts w:ascii="Times New Roman" w:hAnsi="Times New Roman"/>
                <w:sz w:val="28"/>
                <w:szCs w:val="28"/>
              </w:rPr>
              <w:br/>
              <w:t>+ Tên thư viện  (Web content library name)</w:t>
            </w:r>
          </w:p>
          <w:p w14:paraId="5362CE48" w14:textId="77777777" w:rsidR="00136EC8" w:rsidRPr="001164DE" w:rsidRDefault="00136EC8" w:rsidP="002B7031">
            <w:pPr>
              <w:spacing w:line="312" w:lineRule="auto"/>
              <w:rPr>
                <w:rFonts w:ascii="Times New Roman" w:hAnsi="Times New Roman"/>
                <w:sz w:val="28"/>
                <w:szCs w:val="28"/>
              </w:rPr>
            </w:pPr>
            <w:r w:rsidRPr="001164DE">
              <w:rPr>
                <w:rFonts w:ascii="Times New Roman" w:hAnsi="Times New Roman"/>
                <w:sz w:val="28"/>
                <w:szCs w:val="28"/>
              </w:rPr>
              <w:t>+ Mô tả thư viện (Description)</w:t>
            </w:r>
          </w:p>
          <w:p w14:paraId="109078E0" w14:textId="77777777" w:rsidR="00136EC8" w:rsidRPr="001164DE" w:rsidRDefault="00136EC8" w:rsidP="002B7031">
            <w:pPr>
              <w:spacing w:line="312" w:lineRule="auto"/>
              <w:rPr>
                <w:rFonts w:ascii="Times New Roman" w:hAnsi="Times New Roman"/>
                <w:sz w:val="28"/>
                <w:szCs w:val="28"/>
              </w:rPr>
            </w:pPr>
            <w:r w:rsidRPr="001164DE">
              <w:rPr>
                <w:rFonts w:ascii="Times New Roman" w:hAnsi="Times New Roman"/>
                <w:sz w:val="28"/>
                <w:szCs w:val="28"/>
              </w:rPr>
              <w:t xml:space="preserve">Chọn OK để tạo thư viện </w:t>
            </w:r>
          </w:p>
        </w:tc>
      </w:tr>
      <w:tr w:rsidR="00136EC8" w:rsidRPr="001164DE" w14:paraId="55ECEDA3" w14:textId="77777777" w:rsidTr="00136EC8">
        <w:tc>
          <w:tcPr>
            <w:tcW w:w="746" w:type="dxa"/>
          </w:tcPr>
          <w:p w14:paraId="0EE8DD07" w14:textId="77777777" w:rsidR="00136EC8" w:rsidRPr="001164DE" w:rsidRDefault="00136EC8" w:rsidP="002B7031">
            <w:pPr>
              <w:spacing w:line="312" w:lineRule="auto"/>
              <w:jc w:val="center"/>
              <w:rPr>
                <w:rFonts w:ascii="Times New Roman" w:hAnsi="Times New Roman"/>
                <w:sz w:val="28"/>
                <w:szCs w:val="28"/>
              </w:rPr>
            </w:pPr>
            <w:r w:rsidRPr="001164DE">
              <w:rPr>
                <w:rFonts w:ascii="Times New Roman" w:hAnsi="Times New Roman"/>
                <w:sz w:val="28"/>
                <w:szCs w:val="28"/>
              </w:rPr>
              <w:t>4</w:t>
            </w:r>
          </w:p>
        </w:tc>
        <w:tc>
          <w:tcPr>
            <w:tcW w:w="2219" w:type="dxa"/>
          </w:tcPr>
          <w:p w14:paraId="16741EFA" w14:textId="77777777" w:rsidR="00136EC8" w:rsidRPr="001164DE" w:rsidRDefault="00136EC8" w:rsidP="002B7031">
            <w:pPr>
              <w:spacing w:line="312" w:lineRule="auto"/>
              <w:rPr>
                <w:rFonts w:ascii="Times New Roman" w:hAnsi="Times New Roman"/>
                <w:sz w:val="28"/>
                <w:szCs w:val="28"/>
              </w:rPr>
            </w:pPr>
            <w:r w:rsidRPr="001164DE">
              <w:rPr>
                <w:rFonts w:ascii="Times New Roman" w:hAnsi="Times New Roman"/>
                <w:sz w:val="28"/>
                <w:szCs w:val="28"/>
              </w:rPr>
              <w:t>Hệ thống</w:t>
            </w:r>
          </w:p>
        </w:tc>
        <w:tc>
          <w:tcPr>
            <w:tcW w:w="6025" w:type="dxa"/>
          </w:tcPr>
          <w:p w14:paraId="7FD51098" w14:textId="77777777" w:rsidR="00136EC8" w:rsidRPr="001164DE" w:rsidRDefault="00136EC8" w:rsidP="002B7031">
            <w:pPr>
              <w:spacing w:line="312" w:lineRule="auto"/>
              <w:rPr>
                <w:rFonts w:ascii="Times New Roman" w:hAnsi="Times New Roman"/>
                <w:sz w:val="28"/>
                <w:szCs w:val="28"/>
              </w:rPr>
            </w:pPr>
            <w:r w:rsidRPr="001164DE">
              <w:rPr>
                <w:rFonts w:ascii="Times New Roman" w:hAnsi="Times New Roman"/>
                <w:sz w:val="28"/>
                <w:szCs w:val="28"/>
              </w:rPr>
              <w:t>Kiểm tra thông tin nhập vào</w:t>
            </w:r>
          </w:p>
          <w:p w14:paraId="2BEA84C4" w14:textId="77777777" w:rsidR="00136EC8" w:rsidRPr="001164DE" w:rsidRDefault="00136EC8" w:rsidP="002B7031">
            <w:pPr>
              <w:spacing w:line="312" w:lineRule="auto"/>
              <w:rPr>
                <w:rFonts w:ascii="Times New Roman" w:hAnsi="Times New Roman"/>
                <w:sz w:val="28"/>
                <w:szCs w:val="28"/>
              </w:rPr>
            </w:pPr>
            <w:r w:rsidRPr="001164DE">
              <w:rPr>
                <w:rFonts w:ascii="Times New Roman" w:hAnsi="Times New Roman"/>
                <w:sz w:val="28"/>
                <w:szCs w:val="28"/>
              </w:rPr>
              <w:t>+ Nếu hợp lệ, hệ thống tạo mới thư viện</w:t>
            </w:r>
          </w:p>
          <w:p w14:paraId="5EF41C42" w14:textId="77777777" w:rsidR="00136EC8" w:rsidRPr="001164DE" w:rsidRDefault="00136EC8" w:rsidP="002B7031">
            <w:pPr>
              <w:spacing w:line="312" w:lineRule="auto"/>
              <w:rPr>
                <w:rFonts w:ascii="Times New Roman" w:hAnsi="Times New Roman"/>
                <w:sz w:val="28"/>
                <w:szCs w:val="28"/>
              </w:rPr>
            </w:pPr>
            <w:r w:rsidRPr="001164DE">
              <w:rPr>
                <w:rFonts w:ascii="Times New Roman" w:hAnsi="Times New Roman"/>
                <w:sz w:val="28"/>
                <w:szCs w:val="28"/>
              </w:rPr>
              <w:t>+ Nếu không hợp lệ, hệ thống hiển thị lỗi tương ứng</w:t>
            </w:r>
          </w:p>
        </w:tc>
      </w:tr>
    </w:tbl>
    <w:p w14:paraId="7D656200" w14:textId="77777777" w:rsidR="00136EC8" w:rsidRPr="001164DE" w:rsidRDefault="00136EC8" w:rsidP="002B7031">
      <w:pPr>
        <w:spacing w:line="312" w:lineRule="auto"/>
        <w:rPr>
          <w:rFonts w:ascii="Times New Roman" w:hAnsi="Times New Roman" w:cs="Times New Roman"/>
          <w:sz w:val="28"/>
          <w:szCs w:val="28"/>
          <w:lang w:eastAsia="x-none"/>
        </w:rPr>
      </w:pPr>
    </w:p>
    <w:p w14:paraId="356D8765" w14:textId="77777777" w:rsidR="00136EC8" w:rsidRPr="001164DE" w:rsidRDefault="00136EC8" w:rsidP="004F47AB">
      <w:pPr>
        <w:pStyle w:val="Heading2"/>
      </w:pPr>
      <w:bookmarkStart w:id="175" w:name="_Toc56175836"/>
      <w:bookmarkStart w:id="176" w:name="_Toc70074007"/>
      <w:r w:rsidRPr="001164DE">
        <w:lastRenderedPageBreak/>
        <w:t>Danh mục phân loại nội dung (Categories)</w:t>
      </w:r>
      <w:bookmarkEnd w:id="175"/>
      <w:bookmarkEnd w:id="176"/>
    </w:p>
    <w:p w14:paraId="45F00F06" w14:textId="77777777" w:rsidR="00136EC8" w:rsidRPr="001164DE" w:rsidRDefault="00136EC8" w:rsidP="004F47AB">
      <w:pPr>
        <w:pStyle w:val="Heading3"/>
      </w:pPr>
      <w:bookmarkStart w:id="177" w:name="_Toc56175837"/>
      <w:bookmarkStart w:id="178" w:name="_Toc70074008"/>
      <w:r w:rsidRPr="001164DE">
        <w:t>Thành phần</w:t>
      </w:r>
      <w:bookmarkEnd w:id="177"/>
      <w:bookmarkEnd w:id="178"/>
    </w:p>
    <w:p w14:paraId="257D3126" w14:textId="77777777" w:rsidR="00136EC8" w:rsidRPr="001164DE" w:rsidRDefault="00136EC8" w:rsidP="001A171C">
      <w:pPr>
        <w:keepNext/>
        <w:spacing w:line="312" w:lineRule="auto"/>
        <w:jc w:val="center"/>
        <w:rPr>
          <w:rFonts w:ascii="Times New Roman" w:hAnsi="Times New Roman" w:cs="Times New Roman"/>
          <w:sz w:val="28"/>
          <w:szCs w:val="28"/>
        </w:rPr>
      </w:pPr>
      <w:r w:rsidRPr="001164DE">
        <w:rPr>
          <w:rFonts w:ascii="Times New Roman" w:hAnsi="Times New Roman" w:cs="Times New Roman"/>
          <w:noProof/>
          <w:sz w:val="28"/>
          <w:szCs w:val="28"/>
        </w:rPr>
        <w:drawing>
          <wp:inline distT="0" distB="0" distL="0" distR="0" wp14:anchorId="3CC0C6A4" wp14:editId="35657397">
            <wp:extent cx="5624422" cy="3345209"/>
            <wp:effectExtent l="19050" t="19050" r="14605" b="266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627854" cy="3347250"/>
                    </a:xfrm>
                    <a:prstGeom prst="rect">
                      <a:avLst/>
                    </a:prstGeom>
                    <a:ln>
                      <a:solidFill>
                        <a:schemeClr val="tx1"/>
                      </a:solidFill>
                    </a:ln>
                  </pic:spPr>
                </pic:pic>
              </a:graphicData>
            </a:graphic>
          </wp:inline>
        </w:drawing>
      </w:r>
    </w:p>
    <w:p w14:paraId="4ED33BB9" w14:textId="7F2F4BB6" w:rsidR="00136EC8" w:rsidRPr="001164DE" w:rsidRDefault="00136EC8" w:rsidP="002B7031">
      <w:pPr>
        <w:pStyle w:val="Caption"/>
        <w:spacing w:line="312" w:lineRule="auto"/>
        <w:rPr>
          <w:sz w:val="28"/>
          <w:szCs w:val="28"/>
        </w:rPr>
      </w:pPr>
      <w:r w:rsidRPr="001164DE">
        <w:rPr>
          <w:sz w:val="28"/>
          <w:szCs w:val="28"/>
        </w:rPr>
        <w:t xml:space="preserve">Hình </w:t>
      </w:r>
      <w:r w:rsidRPr="001164DE">
        <w:rPr>
          <w:sz w:val="28"/>
          <w:szCs w:val="28"/>
        </w:rPr>
        <w:fldChar w:fldCharType="begin"/>
      </w:r>
      <w:r w:rsidRPr="001164DE">
        <w:rPr>
          <w:sz w:val="28"/>
          <w:szCs w:val="28"/>
        </w:rPr>
        <w:instrText xml:space="preserve"> SEQ Hình \* ARABIC </w:instrText>
      </w:r>
      <w:r w:rsidRPr="001164DE">
        <w:rPr>
          <w:sz w:val="28"/>
          <w:szCs w:val="28"/>
        </w:rPr>
        <w:fldChar w:fldCharType="separate"/>
      </w:r>
      <w:r w:rsidR="0045178B">
        <w:rPr>
          <w:noProof/>
          <w:sz w:val="28"/>
          <w:szCs w:val="28"/>
        </w:rPr>
        <w:t>2</w:t>
      </w:r>
      <w:r w:rsidRPr="001164DE">
        <w:rPr>
          <w:sz w:val="28"/>
          <w:szCs w:val="28"/>
        </w:rPr>
        <w:fldChar w:fldCharType="end"/>
      </w:r>
      <w:r w:rsidRPr="001164DE">
        <w:rPr>
          <w:sz w:val="28"/>
          <w:szCs w:val="28"/>
        </w:rPr>
        <w:t>: Danh mục phân loại nội dung</w:t>
      </w:r>
    </w:p>
    <w:p w14:paraId="18A6F589" w14:textId="77777777" w:rsidR="00136EC8" w:rsidRPr="001164DE" w:rsidRDefault="00136EC8" w:rsidP="004F47AB">
      <w:pPr>
        <w:pStyle w:val="Heading3"/>
      </w:pPr>
      <w:bookmarkStart w:id="179" w:name="_Toc56175838"/>
      <w:bookmarkStart w:id="180" w:name="_Toc70074009"/>
      <w:r w:rsidRPr="001164DE">
        <w:t>Mô tả thành phần</w:t>
      </w:r>
      <w:bookmarkEnd w:id="179"/>
      <w:bookmarkEnd w:id="180"/>
    </w:p>
    <w:tbl>
      <w:tblPr>
        <w:tblStyle w:val="TableGrid"/>
        <w:tblW w:w="0" w:type="auto"/>
        <w:tblInd w:w="360" w:type="dxa"/>
        <w:tblLook w:val="04A0" w:firstRow="1" w:lastRow="0" w:firstColumn="1" w:lastColumn="0" w:noHBand="0" w:noVBand="1"/>
      </w:tblPr>
      <w:tblGrid>
        <w:gridCol w:w="746"/>
        <w:gridCol w:w="2849"/>
        <w:gridCol w:w="5106"/>
      </w:tblGrid>
      <w:tr w:rsidR="00136EC8" w:rsidRPr="001164DE" w14:paraId="07134FE0" w14:textId="77777777" w:rsidTr="00155DC4">
        <w:trPr>
          <w:tblHeader/>
        </w:trPr>
        <w:tc>
          <w:tcPr>
            <w:tcW w:w="746" w:type="dxa"/>
            <w:shd w:val="clear" w:color="auto" w:fill="E7E6E6" w:themeFill="background2"/>
          </w:tcPr>
          <w:p w14:paraId="58264DA1" w14:textId="77777777" w:rsidR="00136EC8" w:rsidRPr="001164DE" w:rsidRDefault="00136EC8"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STT</w:t>
            </w:r>
          </w:p>
        </w:tc>
        <w:tc>
          <w:tcPr>
            <w:tcW w:w="2849" w:type="dxa"/>
            <w:shd w:val="clear" w:color="auto" w:fill="E7E6E6" w:themeFill="background2"/>
          </w:tcPr>
          <w:p w14:paraId="507CF08E" w14:textId="77777777" w:rsidR="00136EC8" w:rsidRPr="001164DE" w:rsidRDefault="00136EC8" w:rsidP="002B7031">
            <w:pPr>
              <w:spacing w:line="312" w:lineRule="auto"/>
              <w:jc w:val="center"/>
              <w:rPr>
                <w:rFonts w:ascii="Times New Roman" w:hAnsi="Times New Roman"/>
                <w:b/>
                <w:sz w:val="28"/>
                <w:szCs w:val="28"/>
              </w:rPr>
            </w:pPr>
            <w:r w:rsidRPr="001164DE">
              <w:rPr>
                <w:rFonts w:ascii="Times New Roman" w:hAnsi="Times New Roman"/>
                <w:b/>
                <w:sz w:val="28"/>
                <w:szCs w:val="28"/>
              </w:rPr>
              <w:t>Tên danh mục</w:t>
            </w:r>
          </w:p>
        </w:tc>
        <w:tc>
          <w:tcPr>
            <w:tcW w:w="5106" w:type="dxa"/>
            <w:shd w:val="clear" w:color="auto" w:fill="E7E6E6" w:themeFill="background2"/>
          </w:tcPr>
          <w:p w14:paraId="642553F8" w14:textId="77777777" w:rsidR="00136EC8" w:rsidRPr="001164DE" w:rsidRDefault="00136EC8"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lang w:val="vi-VN"/>
              </w:rPr>
              <w:t xml:space="preserve">Mô tả </w:t>
            </w:r>
          </w:p>
        </w:tc>
      </w:tr>
      <w:tr w:rsidR="00155DC4" w:rsidRPr="001164DE" w14:paraId="1E5F45BC" w14:textId="77777777" w:rsidTr="00155DC4">
        <w:tc>
          <w:tcPr>
            <w:tcW w:w="746" w:type="dxa"/>
          </w:tcPr>
          <w:p w14:paraId="0AEC04BE" w14:textId="437767CA" w:rsidR="00155DC4" w:rsidRPr="001164DE" w:rsidRDefault="00155DC4" w:rsidP="00DC4CB5">
            <w:pPr>
              <w:spacing w:line="312" w:lineRule="auto"/>
              <w:jc w:val="center"/>
              <w:rPr>
                <w:rFonts w:ascii="Times New Roman" w:hAnsi="Times New Roman"/>
                <w:sz w:val="28"/>
                <w:szCs w:val="28"/>
              </w:rPr>
            </w:pPr>
            <w:r w:rsidRPr="001164DE">
              <w:rPr>
                <w:rFonts w:ascii="Times New Roman" w:hAnsi="Times New Roman"/>
                <w:sz w:val="28"/>
                <w:szCs w:val="28"/>
                <w:lang w:val="vi-VN"/>
              </w:rPr>
              <w:t>1</w:t>
            </w:r>
          </w:p>
        </w:tc>
        <w:tc>
          <w:tcPr>
            <w:tcW w:w="2849" w:type="dxa"/>
          </w:tcPr>
          <w:p w14:paraId="1B7EA1A0" w14:textId="73D0574A" w:rsidR="00155DC4" w:rsidRPr="001164DE" w:rsidRDefault="00155DC4" w:rsidP="00155DC4">
            <w:pPr>
              <w:spacing w:line="312" w:lineRule="auto"/>
              <w:rPr>
                <w:rFonts w:ascii="Times New Roman" w:hAnsi="Times New Roman"/>
                <w:sz w:val="28"/>
                <w:szCs w:val="28"/>
              </w:rPr>
            </w:pPr>
            <w:r w:rsidRPr="001164DE">
              <w:rPr>
                <w:rFonts w:ascii="Times New Roman" w:hAnsi="Times New Roman"/>
                <w:sz w:val="28"/>
                <w:szCs w:val="28"/>
              </w:rPr>
              <w:t>Danh mục nhuận bút</w:t>
            </w:r>
          </w:p>
        </w:tc>
        <w:tc>
          <w:tcPr>
            <w:tcW w:w="5106" w:type="dxa"/>
          </w:tcPr>
          <w:p w14:paraId="640B3E3B" w14:textId="2483F9FD" w:rsidR="00155DC4" w:rsidRPr="001164DE" w:rsidRDefault="00155DC4" w:rsidP="00155DC4">
            <w:pPr>
              <w:spacing w:line="312" w:lineRule="auto"/>
              <w:rPr>
                <w:rFonts w:ascii="Times New Roman" w:hAnsi="Times New Roman"/>
                <w:sz w:val="28"/>
                <w:szCs w:val="28"/>
              </w:rPr>
            </w:pPr>
            <w:r w:rsidRPr="001164DE">
              <w:rPr>
                <w:rFonts w:ascii="Times New Roman" w:hAnsi="Times New Roman"/>
                <w:sz w:val="28"/>
                <w:szCs w:val="28"/>
              </w:rPr>
              <w:t>Chức các mức nhuận bút tin bài</w:t>
            </w:r>
          </w:p>
        </w:tc>
      </w:tr>
      <w:tr w:rsidR="00155DC4" w:rsidRPr="001164DE" w14:paraId="564FF710" w14:textId="77777777" w:rsidTr="00155DC4">
        <w:tc>
          <w:tcPr>
            <w:tcW w:w="746" w:type="dxa"/>
          </w:tcPr>
          <w:p w14:paraId="48031124" w14:textId="761A1BF9" w:rsidR="00155DC4" w:rsidRPr="001164DE" w:rsidRDefault="00155DC4" w:rsidP="00DC4CB5">
            <w:pPr>
              <w:spacing w:line="312" w:lineRule="auto"/>
              <w:jc w:val="center"/>
              <w:rPr>
                <w:rFonts w:ascii="Times New Roman" w:hAnsi="Times New Roman"/>
                <w:sz w:val="28"/>
                <w:szCs w:val="28"/>
              </w:rPr>
            </w:pPr>
            <w:r w:rsidRPr="001164DE">
              <w:rPr>
                <w:rFonts w:ascii="Times New Roman" w:hAnsi="Times New Roman"/>
                <w:sz w:val="28"/>
                <w:szCs w:val="28"/>
                <w:lang w:val="vi-VN"/>
              </w:rPr>
              <w:t>2</w:t>
            </w:r>
          </w:p>
        </w:tc>
        <w:tc>
          <w:tcPr>
            <w:tcW w:w="2849" w:type="dxa"/>
          </w:tcPr>
          <w:p w14:paraId="38B575BC" w14:textId="74D3C93A" w:rsidR="00155DC4" w:rsidRPr="001164DE" w:rsidRDefault="00155DC4" w:rsidP="00155DC4">
            <w:pPr>
              <w:spacing w:line="312" w:lineRule="auto"/>
              <w:rPr>
                <w:rFonts w:ascii="Times New Roman" w:hAnsi="Times New Roman"/>
                <w:sz w:val="28"/>
                <w:szCs w:val="28"/>
              </w:rPr>
            </w:pPr>
            <w:r w:rsidRPr="001164DE">
              <w:rPr>
                <w:rFonts w:ascii="Times New Roman" w:hAnsi="Times New Roman"/>
                <w:sz w:val="28"/>
                <w:szCs w:val="28"/>
              </w:rPr>
              <w:t>Loại tin bài</w:t>
            </w:r>
          </w:p>
        </w:tc>
        <w:tc>
          <w:tcPr>
            <w:tcW w:w="5106" w:type="dxa"/>
          </w:tcPr>
          <w:p w14:paraId="2472771A" w14:textId="62564FC4" w:rsidR="00155DC4" w:rsidRPr="001164DE" w:rsidRDefault="00155DC4" w:rsidP="00155DC4">
            <w:pPr>
              <w:spacing w:line="312" w:lineRule="auto"/>
              <w:rPr>
                <w:rFonts w:ascii="Times New Roman" w:hAnsi="Times New Roman"/>
                <w:sz w:val="28"/>
                <w:szCs w:val="28"/>
              </w:rPr>
            </w:pPr>
            <w:r w:rsidRPr="001164DE">
              <w:rPr>
                <w:rFonts w:ascii="Times New Roman" w:hAnsi="Times New Roman"/>
                <w:sz w:val="28"/>
                <w:szCs w:val="28"/>
              </w:rPr>
              <w:t>Danh mục phân loại tin bài, gồm có: Tin, Tin dài, bài, tin trên Tạp chí Giấy, Tin từ các website khác</w:t>
            </w:r>
          </w:p>
        </w:tc>
      </w:tr>
      <w:tr w:rsidR="00155DC4" w:rsidRPr="001164DE" w14:paraId="569D10A5" w14:textId="77777777" w:rsidTr="00155DC4">
        <w:tc>
          <w:tcPr>
            <w:tcW w:w="746" w:type="dxa"/>
          </w:tcPr>
          <w:p w14:paraId="54C5F9C0" w14:textId="243EECA5" w:rsidR="00155DC4" w:rsidRPr="001164DE" w:rsidRDefault="00155DC4" w:rsidP="00DC4CB5">
            <w:pPr>
              <w:spacing w:line="312" w:lineRule="auto"/>
              <w:jc w:val="center"/>
              <w:rPr>
                <w:rFonts w:ascii="Times New Roman" w:hAnsi="Times New Roman"/>
                <w:sz w:val="28"/>
                <w:szCs w:val="28"/>
              </w:rPr>
            </w:pPr>
            <w:r w:rsidRPr="001164DE">
              <w:rPr>
                <w:rFonts w:ascii="Times New Roman" w:hAnsi="Times New Roman"/>
                <w:sz w:val="28"/>
                <w:szCs w:val="28"/>
              </w:rPr>
              <w:t>3</w:t>
            </w:r>
          </w:p>
        </w:tc>
        <w:tc>
          <w:tcPr>
            <w:tcW w:w="2849" w:type="dxa"/>
          </w:tcPr>
          <w:p w14:paraId="4A0B2BE4" w14:textId="1EA0A671" w:rsidR="00155DC4" w:rsidRPr="001164DE" w:rsidRDefault="00155DC4" w:rsidP="00155DC4">
            <w:pPr>
              <w:spacing w:line="312" w:lineRule="auto"/>
              <w:rPr>
                <w:rFonts w:ascii="Times New Roman" w:hAnsi="Times New Roman"/>
                <w:sz w:val="28"/>
                <w:szCs w:val="28"/>
              </w:rPr>
            </w:pPr>
            <w:r w:rsidRPr="001164DE">
              <w:rPr>
                <w:rFonts w:ascii="Times New Roman" w:hAnsi="Times New Roman"/>
                <w:sz w:val="28"/>
                <w:szCs w:val="28"/>
              </w:rPr>
              <w:t>Tin mới nhất</w:t>
            </w:r>
          </w:p>
        </w:tc>
        <w:tc>
          <w:tcPr>
            <w:tcW w:w="5106" w:type="dxa"/>
          </w:tcPr>
          <w:p w14:paraId="3C0274EE" w14:textId="77777777" w:rsidR="00155DC4" w:rsidRPr="001164DE" w:rsidRDefault="00155DC4" w:rsidP="00155DC4">
            <w:pPr>
              <w:spacing w:line="312" w:lineRule="auto"/>
              <w:rPr>
                <w:rFonts w:ascii="Times New Roman" w:hAnsi="Times New Roman"/>
                <w:sz w:val="28"/>
                <w:szCs w:val="28"/>
              </w:rPr>
            </w:pPr>
            <w:r w:rsidRPr="001164DE">
              <w:rPr>
                <w:rFonts w:ascii="Times New Roman" w:hAnsi="Times New Roman"/>
                <w:sz w:val="28"/>
                <w:szCs w:val="28"/>
              </w:rPr>
              <w:t>Cho phép lựa chọn tin bài làm tin mới nhất:</w:t>
            </w:r>
          </w:p>
          <w:p w14:paraId="454C8FCC" w14:textId="77777777" w:rsidR="00155DC4" w:rsidRPr="001164DE" w:rsidRDefault="00155DC4" w:rsidP="00155DC4">
            <w:pPr>
              <w:spacing w:line="312" w:lineRule="auto"/>
              <w:rPr>
                <w:rFonts w:ascii="Times New Roman" w:hAnsi="Times New Roman"/>
                <w:sz w:val="28"/>
                <w:szCs w:val="28"/>
              </w:rPr>
            </w:pPr>
            <w:r w:rsidRPr="001164DE">
              <w:rPr>
                <w:rFonts w:ascii="Times New Roman" w:hAnsi="Times New Roman"/>
                <w:sz w:val="28"/>
                <w:szCs w:val="28"/>
              </w:rPr>
              <w:t>Cho phép chọn có hoặc không</w:t>
            </w:r>
          </w:p>
          <w:p w14:paraId="25356DF0" w14:textId="77777777" w:rsidR="00155DC4" w:rsidRPr="001164DE" w:rsidRDefault="00155DC4" w:rsidP="00155DC4">
            <w:pPr>
              <w:spacing w:line="312" w:lineRule="auto"/>
              <w:rPr>
                <w:rFonts w:ascii="Times New Roman" w:hAnsi="Times New Roman"/>
                <w:sz w:val="28"/>
                <w:szCs w:val="28"/>
              </w:rPr>
            </w:pPr>
            <w:r w:rsidRPr="001164DE">
              <w:rPr>
                <w:rFonts w:ascii="Times New Roman" w:hAnsi="Times New Roman"/>
                <w:sz w:val="28"/>
                <w:szCs w:val="28"/>
              </w:rPr>
              <w:t>+ Có: Tin bài hiển thị ở mục tin mới nhất</w:t>
            </w:r>
          </w:p>
          <w:p w14:paraId="1C6E82CF" w14:textId="6AF7E03C" w:rsidR="00155DC4" w:rsidRPr="001164DE" w:rsidRDefault="00155DC4" w:rsidP="00155DC4">
            <w:pPr>
              <w:spacing w:line="312" w:lineRule="auto"/>
              <w:rPr>
                <w:rFonts w:ascii="Times New Roman" w:hAnsi="Times New Roman"/>
                <w:sz w:val="28"/>
                <w:szCs w:val="28"/>
              </w:rPr>
            </w:pPr>
            <w:r w:rsidRPr="001164DE">
              <w:rPr>
                <w:rFonts w:ascii="Times New Roman" w:hAnsi="Times New Roman"/>
                <w:sz w:val="28"/>
                <w:szCs w:val="28"/>
              </w:rPr>
              <w:t>+ Không: Tin bài không hiển thị ở mục tin mới nhất</w:t>
            </w:r>
          </w:p>
        </w:tc>
      </w:tr>
      <w:tr w:rsidR="00155DC4" w:rsidRPr="001164DE" w14:paraId="66A368CB" w14:textId="77777777" w:rsidTr="00155DC4">
        <w:tc>
          <w:tcPr>
            <w:tcW w:w="746" w:type="dxa"/>
          </w:tcPr>
          <w:p w14:paraId="629474CA" w14:textId="42623C35" w:rsidR="00155DC4" w:rsidRPr="001164DE" w:rsidRDefault="00155DC4" w:rsidP="00DC4CB5">
            <w:pPr>
              <w:spacing w:line="312" w:lineRule="auto"/>
              <w:jc w:val="center"/>
              <w:rPr>
                <w:rFonts w:ascii="Times New Roman" w:hAnsi="Times New Roman"/>
                <w:sz w:val="28"/>
                <w:szCs w:val="28"/>
              </w:rPr>
            </w:pPr>
            <w:r w:rsidRPr="001164DE">
              <w:rPr>
                <w:rFonts w:ascii="Times New Roman" w:hAnsi="Times New Roman"/>
                <w:sz w:val="28"/>
                <w:szCs w:val="28"/>
              </w:rPr>
              <w:t>4</w:t>
            </w:r>
          </w:p>
        </w:tc>
        <w:tc>
          <w:tcPr>
            <w:tcW w:w="2849" w:type="dxa"/>
          </w:tcPr>
          <w:p w14:paraId="745143F8" w14:textId="02861A7B" w:rsidR="00155DC4" w:rsidRPr="001164DE" w:rsidRDefault="00155DC4" w:rsidP="00155DC4">
            <w:pPr>
              <w:spacing w:line="312" w:lineRule="auto"/>
              <w:rPr>
                <w:rFonts w:ascii="Times New Roman" w:hAnsi="Times New Roman"/>
                <w:sz w:val="28"/>
                <w:szCs w:val="28"/>
              </w:rPr>
            </w:pPr>
            <w:r w:rsidRPr="001164DE">
              <w:rPr>
                <w:rFonts w:ascii="Times New Roman" w:hAnsi="Times New Roman"/>
                <w:sz w:val="28"/>
                <w:szCs w:val="28"/>
              </w:rPr>
              <w:t>Tin nổi bật trang chuyên đề</w:t>
            </w:r>
          </w:p>
        </w:tc>
        <w:tc>
          <w:tcPr>
            <w:tcW w:w="5106" w:type="dxa"/>
          </w:tcPr>
          <w:p w14:paraId="56BA8875" w14:textId="77777777" w:rsidR="00155DC4" w:rsidRPr="001164DE" w:rsidRDefault="00155DC4" w:rsidP="00155DC4">
            <w:pPr>
              <w:spacing w:line="312" w:lineRule="auto"/>
              <w:rPr>
                <w:rFonts w:ascii="Times New Roman" w:hAnsi="Times New Roman"/>
                <w:sz w:val="28"/>
                <w:szCs w:val="28"/>
              </w:rPr>
            </w:pPr>
            <w:r w:rsidRPr="001164DE">
              <w:rPr>
                <w:rFonts w:ascii="Times New Roman" w:hAnsi="Times New Roman"/>
                <w:sz w:val="28"/>
                <w:szCs w:val="28"/>
              </w:rPr>
              <w:t>Cho phép chọn tin bài làm tin nổi bật trang chuyên đề. Lựa chọn:</w:t>
            </w:r>
          </w:p>
          <w:p w14:paraId="4D11CA0B" w14:textId="77777777" w:rsidR="00155DC4" w:rsidRPr="001164DE" w:rsidRDefault="00155DC4" w:rsidP="00155DC4">
            <w:pPr>
              <w:spacing w:line="312" w:lineRule="auto"/>
              <w:rPr>
                <w:rFonts w:ascii="Times New Roman" w:hAnsi="Times New Roman"/>
                <w:sz w:val="28"/>
                <w:szCs w:val="28"/>
              </w:rPr>
            </w:pPr>
            <w:r w:rsidRPr="001164DE">
              <w:rPr>
                <w:rFonts w:ascii="Times New Roman" w:hAnsi="Times New Roman"/>
                <w:sz w:val="28"/>
                <w:szCs w:val="28"/>
              </w:rPr>
              <w:t>+ Có: Chọn tin bài làm tin nổi bật trang chuyên dề</w:t>
            </w:r>
          </w:p>
          <w:p w14:paraId="4D3E35D1" w14:textId="7E1D8C6B" w:rsidR="00155DC4" w:rsidRPr="001164DE" w:rsidRDefault="00155DC4" w:rsidP="00155DC4">
            <w:pPr>
              <w:spacing w:line="312" w:lineRule="auto"/>
              <w:rPr>
                <w:rFonts w:ascii="Times New Roman" w:hAnsi="Times New Roman"/>
                <w:sz w:val="28"/>
                <w:szCs w:val="28"/>
              </w:rPr>
            </w:pPr>
            <w:r w:rsidRPr="001164DE">
              <w:rPr>
                <w:rFonts w:ascii="Times New Roman" w:hAnsi="Times New Roman"/>
                <w:sz w:val="28"/>
                <w:szCs w:val="28"/>
              </w:rPr>
              <w:lastRenderedPageBreak/>
              <w:t xml:space="preserve">+ Không: không chọn tin bài làm tin nổi bật trang chuyên đề </w:t>
            </w:r>
          </w:p>
        </w:tc>
      </w:tr>
      <w:tr w:rsidR="00155DC4" w:rsidRPr="001164DE" w14:paraId="27B66029" w14:textId="77777777" w:rsidTr="00155DC4">
        <w:tc>
          <w:tcPr>
            <w:tcW w:w="746" w:type="dxa"/>
          </w:tcPr>
          <w:p w14:paraId="25F813BB" w14:textId="4EA0EA51" w:rsidR="00155DC4" w:rsidRPr="001164DE" w:rsidRDefault="00155DC4" w:rsidP="00DC4CB5">
            <w:pPr>
              <w:spacing w:line="312" w:lineRule="auto"/>
              <w:jc w:val="center"/>
              <w:rPr>
                <w:rFonts w:ascii="Times New Roman" w:hAnsi="Times New Roman"/>
                <w:sz w:val="28"/>
                <w:szCs w:val="28"/>
              </w:rPr>
            </w:pPr>
            <w:r w:rsidRPr="001164DE">
              <w:rPr>
                <w:rFonts w:ascii="Times New Roman" w:hAnsi="Times New Roman"/>
                <w:sz w:val="28"/>
                <w:szCs w:val="28"/>
              </w:rPr>
              <w:lastRenderedPageBreak/>
              <w:t>5</w:t>
            </w:r>
          </w:p>
        </w:tc>
        <w:tc>
          <w:tcPr>
            <w:tcW w:w="2849" w:type="dxa"/>
          </w:tcPr>
          <w:p w14:paraId="3919BA8F" w14:textId="62394607" w:rsidR="00155DC4" w:rsidRPr="001164DE" w:rsidRDefault="00155DC4" w:rsidP="00155DC4">
            <w:pPr>
              <w:spacing w:line="312" w:lineRule="auto"/>
              <w:rPr>
                <w:rFonts w:ascii="Times New Roman" w:hAnsi="Times New Roman"/>
                <w:sz w:val="28"/>
                <w:szCs w:val="28"/>
              </w:rPr>
            </w:pPr>
            <w:r w:rsidRPr="001164DE">
              <w:rPr>
                <w:rFonts w:ascii="Times New Roman" w:hAnsi="Times New Roman"/>
                <w:sz w:val="28"/>
                <w:szCs w:val="28"/>
              </w:rPr>
              <w:t>Vị trí hiển thị câu hỏi</w:t>
            </w:r>
          </w:p>
        </w:tc>
        <w:tc>
          <w:tcPr>
            <w:tcW w:w="5106" w:type="dxa"/>
          </w:tcPr>
          <w:p w14:paraId="2B16E0AF" w14:textId="6FA98902" w:rsidR="00155DC4" w:rsidRPr="001164DE" w:rsidRDefault="00155DC4" w:rsidP="00155DC4">
            <w:pPr>
              <w:spacing w:line="312" w:lineRule="auto"/>
              <w:rPr>
                <w:rFonts w:ascii="Times New Roman" w:hAnsi="Times New Roman"/>
                <w:sz w:val="28"/>
                <w:szCs w:val="28"/>
              </w:rPr>
            </w:pPr>
            <w:r w:rsidRPr="001164DE">
              <w:rPr>
                <w:rFonts w:ascii="Times New Roman" w:hAnsi="Times New Roman"/>
                <w:sz w:val="28"/>
                <w:szCs w:val="28"/>
              </w:rPr>
              <w:t>Cho phép chọn vị trí hiển thị câu hỏi trên website tạp chí thuế bao gồm các vị trí từ 1 đến 10</w:t>
            </w:r>
          </w:p>
        </w:tc>
      </w:tr>
      <w:tr w:rsidR="00155DC4" w:rsidRPr="001164DE" w14:paraId="5F7FF867" w14:textId="77777777" w:rsidTr="00155DC4">
        <w:tc>
          <w:tcPr>
            <w:tcW w:w="746" w:type="dxa"/>
          </w:tcPr>
          <w:p w14:paraId="1A93BC6B" w14:textId="55FA0EC8" w:rsidR="00155DC4" w:rsidRPr="001164DE" w:rsidRDefault="00155DC4" w:rsidP="00DC4CB5">
            <w:pPr>
              <w:spacing w:line="312" w:lineRule="auto"/>
              <w:jc w:val="center"/>
              <w:rPr>
                <w:rFonts w:ascii="Times New Roman" w:hAnsi="Times New Roman"/>
                <w:sz w:val="28"/>
                <w:szCs w:val="28"/>
              </w:rPr>
            </w:pPr>
            <w:r w:rsidRPr="001164DE">
              <w:rPr>
                <w:rFonts w:ascii="Times New Roman" w:hAnsi="Times New Roman"/>
                <w:sz w:val="28"/>
                <w:szCs w:val="28"/>
              </w:rPr>
              <w:t>6</w:t>
            </w:r>
          </w:p>
        </w:tc>
        <w:tc>
          <w:tcPr>
            <w:tcW w:w="2849" w:type="dxa"/>
          </w:tcPr>
          <w:p w14:paraId="30B01F34" w14:textId="527E7950" w:rsidR="00155DC4" w:rsidRPr="001164DE" w:rsidRDefault="00155DC4" w:rsidP="00155DC4">
            <w:pPr>
              <w:spacing w:line="312" w:lineRule="auto"/>
              <w:rPr>
                <w:rFonts w:ascii="Times New Roman" w:hAnsi="Times New Roman"/>
                <w:sz w:val="28"/>
                <w:szCs w:val="28"/>
              </w:rPr>
            </w:pPr>
            <w:r w:rsidRPr="001164DE">
              <w:rPr>
                <w:rFonts w:ascii="Times New Roman" w:hAnsi="Times New Roman"/>
                <w:sz w:val="28"/>
                <w:szCs w:val="28"/>
              </w:rPr>
              <w:t>Vị trí hiển thị tin hot</w:t>
            </w:r>
          </w:p>
        </w:tc>
        <w:tc>
          <w:tcPr>
            <w:tcW w:w="5106" w:type="dxa"/>
          </w:tcPr>
          <w:p w14:paraId="6FA9C88F" w14:textId="320D4730" w:rsidR="00155DC4" w:rsidRPr="001164DE" w:rsidRDefault="00155DC4" w:rsidP="00155DC4">
            <w:pPr>
              <w:spacing w:line="312" w:lineRule="auto"/>
              <w:rPr>
                <w:rFonts w:ascii="Times New Roman" w:hAnsi="Times New Roman"/>
                <w:sz w:val="28"/>
                <w:szCs w:val="28"/>
              </w:rPr>
            </w:pPr>
            <w:r w:rsidRPr="001164DE">
              <w:rPr>
                <w:rFonts w:ascii="Times New Roman" w:hAnsi="Times New Roman"/>
                <w:sz w:val="28"/>
                <w:szCs w:val="28"/>
              </w:rPr>
              <w:t>Cho phép chọn vị trí hiển thị tin hot trên website tạp chí thuế bao gồm các vị trí từ 1 đến 5</w:t>
            </w:r>
          </w:p>
        </w:tc>
      </w:tr>
      <w:tr w:rsidR="00155DC4" w:rsidRPr="001164DE" w14:paraId="605AB873" w14:textId="77777777" w:rsidTr="00155DC4">
        <w:tc>
          <w:tcPr>
            <w:tcW w:w="746" w:type="dxa"/>
          </w:tcPr>
          <w:p w14:paraId="4B697B55" w14:textId="4270B7EE" w:rsidR="00155DC4" w:rsidRPr="001164DE" w:rsidRDefault="00155DC4" w:rsidP="00DC4CB5">
            <w:pPr>
              <w:spacing w:line="312" w:lineRule="auto"/>
              <w:jc w:val="center"/>
              <w:rPr>
                <w:rFonts w:ascii="Times New Roman" w:hAnsi="Times New Roman"/>
                <w:sz w:val="28"/>
                <w:szCs w:val="28"/>
              </w:rPr>
            </w:pPr>
            <w:r w:rsidRPr="001164DE">
              <w:rPr>
                <w:rFonts w:ascii="Times New Roman" w:hAnsi="Times New Roman"/>
                <w:sz w:val="28"/>
                <w:szCs w:val="28"/>
              </w:rPr>
              <w:t>7</w:t>
            </w:r>
          </w:p>
        </w:tc>
        <w:tc>
          <w:tcPr>
            <w:tcW w:w="2849" w:type="dxa"/>
          </w:tcPr>
          <w:p w14:paraId="28AD45A5" w14:textId="1187CF0E" w:rsidR="00155DC4" w:rsidRPr="001164DE" w:rsidRDefault="00155DC4" w:rsidP="00155DC4">
            <w:pPr>
              <w:spacing w:line="312" w:lineRule="auto"/>
              <w:rPr>
                <w:rFonts w:ascii="Times New Roman" w:hAnsi="Times New Roman"/>
                <w:sz w:val="28"/>
                <w:szCs w:val="28"/>
              </w:rPr>
            </w:pPr>
            <w:r w:rsidRPr="001164DE">
              <w:rPr>
                <w:rFonts w:ascii="Times New Roman" w:hAnsi="Times New Roman"/>
                <w:sz w:val="28"/>
                <w:szCs w:val="28"/>
              </w:rPr>
              <w:t>Vị trí hiển thị tin tiêu điểm</w:t>
            </w:r>
          </w:p>
        </w:tc>
        <w:tc>
          <w:tcPr>
            <w:tcW w:w="5106" w:type="dxa"/>
          </w:tcPr>
          <w:p w14:paraId="1A5595A6" w14:textId="68E0A9BF" w:rsidR="00155DC4" w:rsidRPr="001164DE" w:rsidRDefault="00155DC4" w:rsidP="00155DC4">
            <w:pPr>
              <w:spacing w:line="312" w:lineRule="auto"/>
              <w:rPr>
                <w:rFonts w:ascii="Times New Roman" w:hAnsi="Times New Roman"/>
                <w:sz w:val="28"/>
                <w:szCs w:val="28"/>
              </w:rPr>
            </w:pPr>
            <w:r w:rsidRPr="001164DE">
              <w:rPr>
                <w:rFonts w:ascii="Times New Roman" w:hAnsi="Times New Roman"/>
                <w:sz w:val="28"/>
                <w:szCs w:val="28"/>
              </w:rPr>
              <w:t>Cho phép chọn vị trí hiển thị tin tiêu điểm trên website tạp chí thuế bao gồm các vị trí từ 1 đến 5</w:t>
            </w:r>
          </w:p>
        </w:tc>
      </w:tr>
      <w:tr w:rsidR="00155DC4" w:rsidRPr="001164DE" w14:paraId="4AE7970F" w14:textId="77777777" w:rsidTr="00155DC4">
        <w:tc>
          <w:tcPr>
            <w:tcW w:w="746" w:type="dxa"/>
          </w:tcPr>
          <w:p w14:paraId="136307FF" w14:textId="0DDD02F2" w:rsidR="00155DC4" w:rsidRPr="001164DE" w:rsidRDefault="00155DC4" w:rsidP="00DC4CB5">
            <w:pPr>
              <w:spacing w:line="312" w:lineRule="auto"/>
              <w:jc w:val="center"/>
              <w:rPr>
                <w:rFonts w:ascii="Times New Roman" w:hAnsi="Times New Roman"/>
                <w:sz w:val="28"/>
                <w:szCs w:val="28"/>
              </w:rPr>
            </w:pPr>
            <w:r w:rsidRPr="001164DE">
              <w:rPr>
                <w:rFonts w:ascii="Times New Roman" w:hAnsi="Times New Roman"/>
                <w:sz w:val="28"/>
                <w:szCs w:val="28"/>
              </w:rPr>
              <w:t>8</w:t>
            </w:r>
          </w:p>
        </w:tc>
        <w:tc>
          <w:tcPr>
            <w:tcW w:w="2849" w:type="dxa"/>
          </w:tcPr>
          <w:p w14:paraId="59366A8C" w14:textId="56B1681A" w:rsidR="00155DC4" w:rsidRPr="001164DE" w:rsidRDefault="00155DC4" w:rsidP="00155DC4">
            <w:pPr>
              <w:spacing w:line="312" w:lineRule="auto"/>
              <w:rPr>
                <w:rFonts w:ascii="Times New Roman" w:hAnsi="Times New Roman"/>
                <w:sz w:val="28"/>
                <w:szCs w:val="28"/>
              </w:rPr>
            </w:pPr>
            <w:r w:rsidRPr="001164DE">
              <w:rPr>
                <w:rFonts w:ascii="Times New Roman" w:hAnsi="Times New Roman"/>
                <w:sz w:val="28"/>
                <w:szCs w:val="28"/>
              </w:rPr>
              <w:t>Vị trí hiển thị tiện ích</w:t>
            </w:r>
          </w:p>
        </w:tc>
        <w:tc>
          <w:tcPr>
            <w:tcW w:w="5106" w:type="dxa"/>
          </w:tcPr>
          <w:p w14:paraId="17A25D72" w14:textId="3502295A" w:rsidR="00155DC4" w:rsidRPr="001164DE" w:rsidRDefault="00155DC4" w:rsidP="00155DC4">
            <w:pPr>
              <w:spacing w:line="312" w:lineRule="auto"/>
              <w:rPr>
                <w:rFonts w:ascii="Times New Roman" w:hAnsi="Times New Roman"/>
                <w:sz w:val="28"/>
                <w:szCs w:val="28"/>
              </w:rPr>
            </w:pPr>
            <w:r w:rsidRPr="001164DE">
              <w:rPr>
                <w:rFonts w:ascii="Times New Roman" w:hAnsi="Times New Roman"/>
                <w:sz w:val="28"/>
                <w:szCs w:val="28"/>
              </w:rPr>
              <w:t>Cho phép chọn vị trí hiển thị tin tiêu điểm trên website tạp chí thuế bao gồm các vị trí từ 1 đến 10</w:t>
            </w:r>
          </w:p>
        </w:tc>
      </w:tr>
      <w:tr w:rsidR="00155DC4" w:rsidRPr="001164DE" w14:paraId="262E1CCE" w14:textId="77777777" w:rsidTr="00155DC4">
        <w:tc>
          <w:tcPr>
            <w:tcW w:w="746" w:type="dxa"/>
          </w:tcPr>
          <w:p w14:paraId="319B0094" w14:textId="2EF92030" w:rsidR="00155DC4" w:rsidRPr="001164DE" w:rsidRDefault="00155DC4" w:rsidP="00DC4CB5">
            <w:pPr>
              <w:spacing w:line="312" w:lineRule="auto"/>
              <w:jc w:val="center"/>
              <w:rPr>
                <w:rFonts w:ascii="Times New Roman" w:hAnsi="Times New Roman"/>
                <w:sz w:val="28"/>
                <w:szCs w:val="28"/>
              </w:rPr>
            </w:pPr>
            <w:r w:rsidRPr="001164DE">
              <w:rPr>
                <w:rFonts w:ascii="Times New Roman" w:hAnsi="Times New Roman"/>
                <w:sz w:val="28"/>
                <w:szCs w:val="28"/>
              </w:rPr>
              <w:t>9</w:t>
            </w:r>
          </w:p>
        </w:tc>
        <w:tc>
          <w:tcPr>
            <w:tcW w:w="2849" w:type="dxa"/>
          </w:tcPr>
          <w:p w14:paraId="2271F759" w14:textId="2F6A350C" w:rsidR="00155DC4" w:rsidRPr="001164DE" w:rsidRDefault="00155DC4" w:rsidP="00155DC4">
            <w:pPr>
              <w:spacing w:line="312" w:lineRule="auto"/>
              <w:rPr>
                <w:rFonts w:ascii="Times New Roman" w:hAnsi="Times New Roman"/>
                <w:sz w:val="28"/>
                <w:szCs w:val="28"/>
              </w:rPr>
            </w:pPr>
            <w:r w:rsidRPr="001164DE">
              <w:rPr>
                <w:rFonts w:ascii="Times New Roman" w:hAnsi="Times New Roman"/>
                <w:sz w:val="28"/>
                <w:szCs w:val="28"/>
              </w:rPr>
              <w:t>Vị trí hiển thị quảng cáo</w:t>
            </w:r>
          </w:p>
        </w:tc>
        <w:tc>
          <w:tcPr>
            <w:tcW w:w="5106" w:type="dxa"/>
          </w:tcPr>
          <w:p w14:paraId="6328AE15" w14:textId="77777777" w:rsidR="00155DC4" w:rsidRPr="001164DE" w:rsidRDefault="00155DC4" w:rsidP="00155DC4">
            <w:pPr>
              <w:spacing w:line="312" w:lineRule="auto"/>
              <w:rPr>
                <w:rFonts w:ascii="Times New Roman" w:hAnsi="Times New Roman"/>
                <w:sz w:val="28"/>
                <w:szCs w:val="28"/>
              </w:rPr>
            </w:pPr>
            <w:r w:rsidRPr="001164DE">
              <w:rPr>
                <w:rFonts w:ascii="Times New Roman" w:hAnsi="Times New Roman"/>
                <w:sz w:val="28"/>
                <w:szCs w:val="28"/>
              </w:rPr>
              <w:t>Cho phép chọn vị trí hiển thị quảng cáo:</w:t>
            </w:r>
            <w:r w:rsidRPr="001164DE">
              <w:rPr>
                <w:rFonts w:ascii="Times New Roman" w:hAnsi="Times New Roman"/>
                <w:sz w:val="28"/>
                <w:szCs w:val="28"/>
              </w:rPr>
              <w:br/>
              <w:t>+ Dưới menu chính 1 và 2</w:t>
            </w:r>
          </w:p>
          <w:p w14:paraId="2AAB4282" w14:textId="77777777" w:rsidR="00155DC4" w:rsidRPr="001164DE" w:rsidRDefault="00155DC4" w:rsidP="00155DC4">
            <w:pPr>
              <w:spacing w:line="312" w:lineRule="auto"/>
              <w:rPr>
                <w:rFonts w:ascii="Times New Roman" w:hAnsi="Times New Roman"/>
                <w:sz w:val="28"/>
                <w:szCs w:val="28"/>
              </w:rPr>
            </w:pPr>
            <w:r w:rsidRPr="001164DE">
              <w:rPr>
                <w:rFonts w:ascii="Times New Roman" w:hAnsi="Times New Roman"/>
                <w:sz w:val="28"/>
                <w:szCs w:val="28"/>
              </w:rPr>
              <w:t>+ Giữa trang 1 và 2</w:t>
            </w:r>
          </w:p>
          <w:p w14:paraId="072337C4" w14:textId="77777777" w:rsidR="00155DC4" w:rsidRPr="001164DE" w:rsidRDefault="00155DC4" w:rsidP="00155DC4">
            <w:pPr>
              <w:spacing w:line="312" w:lineRule="auto"/>
              <w:rPr>
                <w:rFonts w:ascii="Times New Roman" w:hAnsi="Times New Roman"/>
                <w:sz w:val="28"/>
                <w:szCs w:val="28"/>
              </w:rPr>
            </w:pPr>
            <w:r w:rsidRPr="001164DE">
              <w:rPr>
                <w:rFonts w:ascii="Times New Roman" w:hAnsi="Times New Roman"/>
                <w:sz w:val="28"/>
                <w:szCs w:val="28"/>
              </w:rPr>
              <w:t>+ Trang chủ- Trên – Bên phải 1 và 2</w:t>
            </w:r>
          </w:p>
          <w:p w14:paraId="6D1F1911" w14:textId="77777777" w:rsidR="00155DC4" w:rsidRPr="001164DE" w:rsidRDefault="00155DC4" w:rsidP="00155DC4">
            <w:pPr>
              <w:spacing w:line="312" w:lineRule="auto"/>
              <w:rPr>
                <w:rFonts w:ascii="Times New Roman" w:hAnsi="Times New Roman"/>
                <w:sz w:val="28"/>
                <w:szCs w:val="28"/>
              </w:rPr>
            </w:pPr>
            <w:r w:rsidRPr="001164DE">
              <w:rPr>
                <w:rFonts w:ascii="Times New Roman" w:hAnsi="Times New Roman"/>
                <w:sz w:val="28"/>
                <w:szCs w:val="28"/>
              </w:rPr>
              <w:t>+ Bên phải trang chủ 1, 2, 3, 4, 5, 6.</w:t>
            </w:r>
          </w:p>
          <w:p w14:paraId="5D118A39" w14:textId="77777777" w:rsidR="00155DC4" w:rsidRPr="001164DE" w:rsidRDefault="00155DC4" w:rsidP="00155DC4">
            <w:pPr>
              <w:spacing w:line="312" w:lineRule="auto"/>
              <w:rPr>
                <w:rFonts w:ascii="Times New Roman" w:hAnsi="Times New Roman"/>
                <w:sz w:val="28"/>
                <w:szCs w:val="28"/>
              </w:rPr>
            </w:pPr>
            <w:r w:rsidRPr="001164DE">
              <w:rPr>
                <w:rFonts w:ascii="Times New Roman" w:hAnsi="Times New Roman"/>
                <w:sz w:val="28"/>
                <w:szCs w:val="28"/>
              </w:rPr>
              <w:t>+ Trên chân trang 1 và 2</w:t>
            </w:r>
          </w:p>
          <w:p w14:paraId="4B05522B" w14:textId="66E44AEF" w:rsidR="00155DC4" w:rsidRPr="001164DE" w:rsidRDefault="00155DC4" w:rsidP="00155DC4">
            <w:pPr>
              <w:spacing w:line="312" w:lineRule="auto"/>
              <w:rPr>
                <w:rFonts w:ascii="Times New Roman" w:hAnsi="Times New Roman"/>
                <w:sz w:val="28"/>
                <w:szCs w:val="28"/>
              </w:rPr>
            </w:pPr>
            <w:r w:rsidRPr="001164DE">
              <w:rPr>
                <w:rFonts w:ascii="Times New Roman" w:hAnsi="Times New Roman"/>
                <w:sz w:val="28"/>
                <w:szCs w:val="28"/>
              </w:rPr>
              <w:t>+ Không chọn</w:t>
            </w:r>
          </w:p>
        </w:tc>
      </w:tr>
      <w:tr w:rsidR="00155DC4" w:rsidRPr="001164DE" w14:paraId="3C753575" w14:textId="77777777" w:rsidTr="00155DC4">
        <w:tc>
          <w:tcPr>
            <w:tcW w:w="746" w:type="dxa"/>
          </w:tcPr>
          <w:p w14:paraId="47AB96B7" w14:textId="7C693899" w:rsidR="00155DC4" w:rsidRPr="001164DE" w:rsidRDefault="00155DC4" w:rsidP="00155DC4">
            <w:pPr>
              <w:spacing w:line="312" w:lineRule="auto"/>
              <w:jc w:val="center"/>
              <w:rPr>
                <w:rFonts w:ascii="Times New Roman" w:hAnsi="Times New Roman"/>
                <w:sz w:val="28"/>
                <w:szCs w:val="28"/>
              </w:rPr>
            </w:pPr>
            <w:r w:rsidRPr="001164DE">
              <w:rPr>
                <w:rFonts w:ascii="Times New Roman" w:hAnsi="Times New Roman"/>
                <w:sz w:val="28"/>
                <w:szCs w:val="28"/>
              </w:rPr>
              <w:t>10</w:t>
            </w:r>
          </w:p>
        </w:tc>
        <w:tc>
          <w:tcPr>
            <w:tcW w:w="2849" w:type="dxa"/>
          </w:tcPr>
          <w:p w14:paraId="1CC1BEB4" w14:textId="6BAD43D5" w:rsidR="00155DC4" w:rsidRPr="001164DE" w:rsidRDefault="00155DC4" w:rsidP="00155DC4">
            <w:pPr>
              <w:spacing w:line="312" w:lineRule="auto"/>
              <w:rPr>
                <w:rFonts w:ascii="Times New Roman" w:hAnsi="Times New Roman"/>
                <w:sz w:val="28"/>
                <w:szCs w:val="28"/>
              </w:rPr>
            </w:pPr>
            <w:r w:rsidRPr="001164DE">
              <w:rPr>
                <w:rFonts w:ascii="Times New Roman" w:hAnsi="Times New Roman"/>
                <w:sz w:val="28"/>
                <w:szCs w:val="28"/>
              </w:rPr>
              <w:t>Vị trí multi-media</w:t>
            </w:r>
          </w:p>
        </w:tc>
        <w:tc>
          <w:tcPr>
            <w:tcW w:w="5106" w:type="dxa"/>
          </w:tcPr>
          <w:p w14:paraId="71104520" w14:textId="77777777" w:rsidR="00155DC4" w:rsidRPr="001164DE" w:rsidRDefault="00155DC4" w:rsidP="00155DC4">
            <w:pPr>
              <w:spacing w:line="312" w:lineRule="auto"/>
              <w:rPr>
                <w:rFonts w:ascii="Times New Roman" w:hAnsi="Times New Roman"/>
                <w:sz w:val="28"/>
                <w:szCs w:val="28"/>
              </w:rPr>
            </w:pPr>
            <w:r w:rsidRPr="001164DE">
              <w:rPr>
                <w:rFonts w:ascii="Times New Roman" w:hAnsi="Times New Roman"/>
                <w:sz w:val="28"/>
                <w:szCs w:val="28"/>
              </w:rPr>
              <w:t>Cho phép chọn vị trí hiển thị multi-media</w:t>
            </w:r>
          </w:p>
          <w:p w14:paraId="1838DB7B" w14:textId="77777777" w:rsidR="00155DC4" w:rsidRPr="001164DE" w:rsidRDefault="00155DC4" w:rsidP="00155DC4">
            <w:pPr>
              <w:spacing w:line="312" w:lineRule="auto"/>
              <w:rPr>
                <w:rFonts w:ascii="Times New Roman" w:hAnsi="Times New Roman"/>
                <w:sz w:val="28"/>
                <w:szCs w:val="28"/>
              </w:rPr>
            </w:pPr>
            <w:r w:rsidRPr="001164DE">
              <w:rPr>
                <w:rFonts w:ascii="Times New Roman" w:hAnsi="Times New Roman"/>
                <w:sz w:val="28"/>
                <w:szCs w:val="28"/>
              </w:rPr>
              <w:t>+ Không chọn</w:t>
            </w:r>
          </w:p>
          <w:p w14:paraId="5848C517" w14:textId="77777777" w:rsidR="00155DC4" w:rsidRPr="001164DE" w:rsidRDefault="00155DC4" w:rsidP="00155DC4">
            <w:pPr>
              <w:spacing w:line="312" w:lineRule="auto"/>
              <w:rPr>
                <w:rFonts w:ascii="Times New Roman" w:hAnsi="Times New Roman"/>
                <w:sz w:val="28"/>
                <w:szCs w:val="28"/>
              </w:rPr>
            </w:pPr>
            <w:r w:rsidRPr="001164DE">
              <w:rPr>
                <w:rFonts w:ascii="Times New Roman" w:hAnsi="Times New Roman"/>
                <w:sz w:val="28"/>
                <w:szCs w:val="28"/>
              </w:rPr>
              <w:t>+ Multimedia 1, 2, 3</w:t>
            </w:r>
          </w:p>
          <w:p w14:paraId="7ABDE12A" w14:textId="77777777" w:rsidR="00155DC4" w:rsidRPr="001164DE" w:rsidRDefault="00155DC4" w:rsidP="00155DC4">
            <w:pPr>
              <w:spacing w:line="312" w:lineRule="auto"/>
              <w:rPr>
                <w:rFonts w:ascii="Times New Roman" w:hAnsi="Times New Roman"/>
                <w:sz w:val="28"/>
                <w:szCs w:val="28"/>
              </w:rPr>
            </w:pPr>
            <w:r w:rsidRPr="001164DE">
              <w:rPr>
                <w:rFonts w:ascii="Times New Roman" w:hAnsi="Times New Roman"/>
                <w:sz w:val="28"/>
                <w:szCs w:val="28"/>
              </w:rPr>
              <w:t>+ Tin chính Multimedia</w:t>
            </w:r>
          </w:p>
          <w:p w14:paraId="4FBDB929" w14:textId="6173F1FB" w:rsidR="00155DC4" w:rsidRPr="001164DE" w:rsidRDefault="00155DC4" w:rsidP="00155DC4">
            <w:pPr>
              <w:spacing w:line="312" w:lineRule="auto"/>
              <w:rPr>
                <w:rFonts w:ascii="Times New Roman" w:hAnsi="Times New Roman"/>
                <w:sz w:val="28"/>
                <w:szCs w:val="28"/>
              </w:rPr>
            </w:pPr>
            <w:r w:rsidRPr="001164DE">
              <w:rPr>
                <w:rFonts w:ascii="Times New Roman" w:hAnsi="Times New Roman"/>
                <w:sz w:val="28"/>
                <w:szCs w:val="28"/>
              </w:rPr>
              <w:t>+ Sự kiện đặc biệt</w:t>
            </w:r>
          </w:p>
        </w:tc>
      </w:tr>
    </w:tbl>
    <w:p w14:paraId="3306C126" w14:textId="77777777" w:rsidR="001A171C" w:rsidRPr="001164DE" w:rsidRDefault="001A171C">
      <w:pPr>
        <w:rPr>
          <w:rFonts w:ascii="Times New Roman" w:eastAsia="Times New Roman" w:hAnsi="Times New Roman" w:cs="Times New Roman"/>
          <w:b/>
          <w:bCs/>
          <w:color w:val="000000"/>
          <w:sz w:val="28"/>
          <w:szCs w:val="28"/>
          <w:lang w:eastAsia="x-none"/>
        </w:rPr>
      </w:pPr>
      <w:bookmarkStart w:id="181" w:name="_Toc56175839"/>
      <w:r w:rsidRPr="001164DE">
        <w:rPr>
          <w:rFonts w:ascii="Times New Roman" w:hAnsi="Times New Roman" w:cs="Times New Roman"/>
          <w:sz w:val="28"/>
          <w:szCs w:val="28"/>
        </w:rPr>
        <w:br w:type="page"/>
      </w:r>
    </w:p>
    <w:p w14:paraId="5DDA0DCE" w14:textId="5A741998" w:rsidR="00136EC8" w:rsidRPr="001164DE" w:rsidRDefault="00136EC8" w:rsidP="004F47AB">
      <w:pPr>
        <w:pStyle w:val="Heading3"/>
      </w:pPr>
      <w:bookmarkStart w:id="182" w:name="_Toc70074010"/>
      <w:r w:rsidRPr="001164DE">
        <w:lastRenderedPageBreak/>
        <w:t>Chi tiết luồng xử lý</w:t>
      </w:r>
      <w:bookmarkEnd w:id="181"/>
      <w:bookmarkEnd w:id="182"/>
    </w:p>
    <w:p w14:paraId="11508AC7" w14:textId="77777777" w:rsidR="00136EC8" w:rsidRPr="001164DE" w:rsidRDefault="00136EC8" w:rsidP="002B7031">
      <w:pPr>
        <w:pStyle w:val="ListParagraph"/>
        <w:numPr>
          <w:ilvl w:val="0"/>
          <w:numId w:val="3"/>
        </w:numPr>
        <w:spacing w:after="160" w:line="312" w:lineRule="auto"/>
        <w:ind w:left="360"/>
        <w:jc w:val="left"/>
      </w:pPr>
      <w:r w:rsidRPr="001164DE">
        <w:rPr>
          <w:lang w:val="en-US"/>
        </w:rPr>
        <w:t>Tạo danh mục phân loại nội dung</w:t>
      </w:r>
    </w:p>
    <w:tbl>
      <w:tblPr>
        <w:tblStyle w:val="TableGrid"/>
        <w:tblW w:w="0" w:type="auto"/>
        <w:tblInd w:w="360" w:type="dxa"/>
        <w:tblLook w:val="04A0" w:firstRow="1" w:lastRow="0" w:firstColumn="1" w:lastColumn="0" w:noHBand="0" w:noVBand="1"/>
      </w:tblPr>
      <w:tblGrid>
        <w:gridCol w:w="851"/>
        <w:gridCol w:w="2124"/>
        <w:gridCol w:w="5726"/>
      </w:tblGrid>
      <w:tr w:rsidR="00136EC8" w:rsidRPr="001164DE" w14:paraId="11578C8E" w14:textId="77777777" w:rsidTr="00136EC8">
        <w:trPr>
          <w:tblHeader/>
        </w:trPr>
        <w:tc>
          <w:tcPr>
            <w:tcW w:w="746" w:type="dxa"/>
            <w:shd w:val="clear" w:color="auto" w:fill="E7E6E6" w:themeFill="background2"/>
            <w:vAlign w:val="center"/>
          </w:tcPr>
          <w:p w14:paraId="59E8C032" w14:textId="77777777" w:rsidR="00136EC8" w:rsidRPr="001164DE" w:rsidRDefault="00136EC8"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rPr>
              <w:t>Bước thực hiện</w:t>
            </w:r>
          </w:p>
        </w:tc>
        <w:tc>
          <w:tcPr>
            <w:tcW w:w="2219" w:type="dxa"/>
            <w:shd w:val="clear" w:color="auto" w:fill="E7E6E6" w:themeFill="background2"/>
            <w:vAlign w:val="center"/>
          </w:tcPr>
          <w:p w14:paraId="51221814" w14:textId="77777777" w:rsidR="00136EC8" w:rsidRPr="001164DE" w:rsidRDefault="00136EC8"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rPr>
              <w:t>Chủ thể thực hiện</w:t>
            </w:r>
          </w:p>
        </w:tc>
        <w:tc>
          <w:tcPr>
            <w:tcW w:w="6025" w:type="dxa"/>
            <w:shd w:val="clear" w:color="auto" w:fill="E7E6E6" w:themeFill="background2"/>
            <w:vAlign w:val="center"/>
          </w:tcPr>
          <w:p w14:paraId="24028FE8" w14:textId="77777777" w:rsidR="00136EC8" w:rsidRPr="001164DE" w:rsidRDefault="00136EC8"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rPr>
              <w:t>Nội dung</w:t>
            </w:r>
          </w:p>
        </w:tc>
      </w:tr>
      <w:tr w:rsidR="00136EC8" w:rsidRPr="001164DE" w14:paraId="0B41F080" w14:textId="77777777" w:rsidTr="00136EC8">
        <w:tc>
          <w:tcPr>
            <w:tcW w:w="746" w:type="dxa"/>
          </w:tcPr>
          <w:p w14:paraId="66B7CBD2" w14:textId="77777777" w:rsidR="00136EC8" w:rsidRPr="001164DE" w:rsidRDefault="00136EC8" w:rsidP="002B7031">
            <w:pPr>
              <w:spacing w:line="312" w:lineRule="auto"/>
              <w:jc w:val="center"/>
              <w:rPr>
                <w:rFonts w:ascii="Times New Roman" w:hAnsi="Times New Roman"/>
                <w:sz w:val="28"/>
                <w:szCs w:val="28"/>
              </w:rPr>
            </w:pPr>
            <w:r w:rsidRPr="001164DE">
              <w:rPr>
                <w:rFonts w:ascii="Times New Roman" w:hAnsi="Times New Roman"/>
                <w:sz w:val="28"/>
                <w:szCs w:val="28"/>
                <w:lang w:val="vi-VN"/>
              </w:rPr>
              <w:t>1</w:t>
            </w:r>
          </w:p>
        </w:tc>
        <w:tc>
          <w:tcPr>
            <w:tcW w:w="2219" w:type="dxa"/>
          </w:tcPr>
          <w:p w14:paraId="341325E2" w14:textId="77777777" w:rsidR="00136EC8" w:rsidRPr="001164DE" w:rsidRDefault="00136EC8" w:rsidP="002B7031">
            <w:pPr>
              <w:spacing w:line="312" w:lineRule="auto"/>
              <w:rPr>
                <w:rFonts w:ascii="Times New Roman" w:hAnsi="Times New Roman"/>
                <w:sz w:val="28"/>
                <w:szCs w:val="28"/>
              </w:rPr>
            </w:pPr>
            <w:r w:rsidRPr="001164DE">
              <w:rPr>
                <w:rFonts w:ascii="Times New Roman" w:hAnsi="Times New Roman"/>
                <w:sz w:val="28"/>
                <w:szCs w:val="28"/>
              </w:rPr>
              <w:t xml:space="preserve">Quản trị hệ thống </w:t>
            </w:r>
          </w:p>
        </w:tc>
        <w:tc>
          <w:tcPr>
            <w:tcW w:w="6025" w:type="dxa"/>
          </w:tcPr>
          <w:p w14:paraId="5DA12CD6" w14:textId="77777777" w:rsidR="00136EC8" w:rsidRPr="001164DE" w:rsidRDefault="00136EC8" w:rsidP="002B7031">
            <w:pPr>
              <w:spacing w:line="312" w:lineRule="auto"/>
              <w:rPr>
                <w:rFonts w:ascii="Times New Roman" w:hAnsi="Times New Roman"/>
                <w:sz w:val="28"/>
                <w:szCs w:val="28"/>
              </w:rPr>
            </w:pPr>
            <w:r w:rsidRPr="001164DE">
              <w:rPr>
                <w:rFonts w:ascii="Times New Roman" w:hAnsi="Times New Roman"/>
                <w:sz w:val="28"/>
                <w:szCs w:val="28"/>
              </w:rPr>
              <w:t>Đăng nhập vào trang quản trị, truy cập vào quản trị nội dung, chọn thư viện Tạp chí Thuế, chọn mục danh mục phân loại nội dung (Categories)</w:t>
            </w:r>
          </w:p>
        </w:tc>
      </w:tr>
      <w:tr w:rsidR="00136EC8" w:rsidRPr="001164DE" w14:paraId="1F336F41" w14:textId="77777777" w:rsidTr="00136EC8">
        <w:tc>
          <w:tcPr>
            <w:tcW w:w="746" w:type="dxa"/>
          </w:tcPr>
          <w:p w14:paraId="7BB42168" w14:textId="77777777" w:rsidR="00136EC8" w:rsidRPr="001164DE" w:rsidRDefault="00136EC8" w:rsidP="002B7031">
            <w:pPr>
              <w:spacing w:line="312" w:lineRule="auto"/>
              <w:jc w:val="center"/>
              <w:rPr>
                <w:rFonts w:ascii="Times New Roman" w:hAnsi="Times New Roman"/>
                <w:sz w:val="28"/>
                <w:szCs w:val="28"/>
              </w:rPr>
            </w:pPr>
            <w:r w:rsidRPr="001164DE">
              <w:rPr>
                <w:rFonts w:ascii="Times New Roman" w:hAnsi="Times New Roman"/>
                <w:sz w:val="28"/>
                <w:szCs w:val="28"/>
                <w:lang w:val="vi-VN"/>
              </w:rPr>
              <w:t>2</w:t>
            </w:r>
          </w:p>
        </w:tc>
        <w:tc>
          <w:tcPr>
            <w:tcW w:w="2219" w:type="dxa"/>
          </w:tcPr>
          <w:p w14:paraId="48729ADA" w14:textId="77777777" w:rsidR="00136EC8" w:rsidRPr="001164DE" w:rsidRDefault="00136EC8" w:rsidP="002B7031">
            <w:pPr>
              <w:spacing w:line="312" w:lineRule="auto"/>
              <w:rPr>
                <w:rFonts w:ascii="Times New Roman" w:hAnsi="Times New Roman"/>
                <w:sz w:val="28"/>
                <w:szCs w:val="28"/>
              </w:rPr>
            </w:pPr>
            <w:r w:rsidRPr="001164DE">
              <w:rPr>
                <w:rFonts w:ascii="Times New Roman" w:hAnsi="Times New Roman"/>
                <w:sz w:val="28"/>
                <w:szCs w:val="28"/>
              </w:rPr>
              <w:t>Hệ thống</w:t>
            </w:r>
          </w:p>
        </w:tc>
        <w:tc>
          <w:tcPr>
            <w:tcW w:w="6025" w:type="dxa"/>
          </w:tcPr>
          <w:p w14:paraId="6FAB71A3" w14:textId="77777777" w:rsidR="00136EC8" w:rsidRPr="001164DE" w:rsidRDefault="00136EC8" w:rsidP="002B7031">
            <w:pPr>
              <w:spacing w:line="312" w:lineRule="auto"/>
              <w:rPr>
                <w:rFonts w:ascii="Times New Roman" w:hAnsi="Times New Roman"/>
                <w:sz w:val="28"/>
                <w:szCs w:val="28"/>
              </w:rPr>
            </w:pPr>
            <w:r w:rsidRPr="001164DE">
              <w:rPr>
                <w:rFonts w:ascii="Times New Roman" w:hAnsi="Times New Roman"/>
                <w:sz w:val="28"/>
                <w:szCs w:val="28"/>
              </w:rPr>
              <w:t>Hiển thị các danh mục dùng chung của thư viện Tạp chí Thuế</w:t>
            </w:r>
          </w:p>
        </w:tc>
      </w:tr>
      <w:tr w:rsidR="00136EC8" w:rsidRPr="001164DE" w14:paraId="0577937B" w14:textId="77777777" w:rsidTr="00136EC8">
        <w:tc>
          <w:tcPr>
            <w:tcW w:w="746" w:type="dxa"/>
          </w:tcPr>
          <w:p w14:paraId="133FDFF7" w14:textId="77777777" w:rsidR="00136EC8" w:rsidRPr="001164DE" w:rsidRDefault="00136EC8" w:rsidP="002B7031">
            <w:pPr>
              <w:spacing w:line="312" w:lineRule="auto"/>
              <w:jc w:val="center"/>
              <w:rPr>
                <w:rFonts w:ascii="Times New Roman" w:hAnsi="Times New Roman"/>
                <w:sz w:val="28"/>
                <w:szCs w:val="28"/>
              </w:rPr>
            </w:pPr>
            <w:r w:rsidRPr="001164DE">
              <w:rPr>
                <w:rFonts w:ascii="Times New Roman" w:hAnsi="Times New Roman"/>
                <w:sz w:val="28"/>
                <w:szCs w:val="28"/>
              </w:rPr>
              <w:t>3</w:t>
            </w:r>
          </w:p>
        </w:tc>
        <w:tc>
          <w:tcPr>
            <w:tcW w:w="2219" w:type="dxa"/>
          </w:tcPr>
          <w:p w14:paraId="147FC7EC" w14:textId="77777777" w:rsidR="00136EC8" w:rsidRPr="001164DE" w:rsidRDefault="00136EC8" w:rsidP="002B7031">
            <w:pPr>
              <w:spacing w:line="312" w:lineRule="auto"/>
              <w:rPr>
                <w:rFonts w:ascii="Times New Roman" w:hAnsi="Times New Roman"/>
                <w:sz w:val="28"/>
                <w:szCs w:val="28"/>
              </w:rPr>
            </w:pPr>
            <w:r w:rsidRPr="001164DE">
              <w:rPr>
                <w:rFonts w:ascii="Times New Roman" w:hAnsi="Times New Roman"/>
                <w:sz w:val="28"/>
                <w:szCs w:val="28"/>
              </w:rPr>
              <w:t>Quản trị hệ thống</w:t>
            </w:r>
          </w:p>
        </w:tc>
        <w:tc>
          <w:tcPr>
            <w:tcW w:w="6025" w:type="dxa"/>
          </w:tcPr>
          <w:p w14:paraId="05255D43" w14:textId="77777777" w:rsidR="00136EC8" w:rsidRPr="001164DE" w:rsidRDefault="00136EC8" w:rsidP="002B7031">
            <w:pPr>
              <w:spacing w:line="312" w:lineRule="auto"/>
              <w:rPr>
                <w:rFonts w:ascii="Times New Roman" w:hAnsi="Times New Roman"/>
                <w:sz w:val="28"/>
                <w:szCs w:val="28"/>
              </w:rPr>
            </w:pPr>
            <w:r w:rsidRPr="001164DE">
              <w:rPr>
                <w:rFonts w:ascii="Times New Roman" w:hAnsi="Times New Roman"/>
                <w:sz w:val="28"/>
                <w:szCs w:val="28"/>
              </w:rPr>
              <w:t xml:space="preserve">Chọn Thêm mới (New)/ Chọn Danh mục (Category) để thêm mới danh mục </w:t>
            </w:r>
          </w:p>
        </w:tc>
      </w:tr>
      <w:tr w:rsidR="00136EC8" w:rsidRPr="001164DE" w14:paraId="1E31E38F" w14:textId="77777777" w:rsidTr="00136EC8">
        <w:tc>
          <w:tcPr>
            <w:tcW w:w="746" w:type="dxa"/>
          </w:tcPr>
          <w:p w14:paraId="57619BBE" w14:textId="77777777" w:rsidR="00136EC8" w:rsidRPr="001164DE" w:rsidRDefault="00136EC8" w:rsidP="002B7031">
            <w:pPr>
              <w:spacing w:line="312" w:lineRule="auto"/>
              <w:jc w:val="center"/>
              <w:rPr>
                <w:rFonts w:ascii="Times New Roman" w:hAnsi="Times New Roman"/>
                <w:sz w:val="28"/>
                <w:szCs w:val="28"/>
              </w:rPr>
            </w:pPr>
            <w:r w:rsidRPr="001164DE">
              <w:rPr>
                <w:rFonts w:ascii="Times New Roman" w:hAnsi="Times New Roman"/>
                <w:sz w:val="28"/>
                <w:szCs w:val="28"/>
              </w:rPr>
              <w:t>4</w:t>
            </w:r>
          </w:p>
        </w:tc>
        <w:tc>
          <w:tcPr>
            <w:tcW w:w="2219" w:type="dxa"/>
          </w:tcPr>
          <w:p w14:paraId="56A09B7E" w14:textId="77777777" w:rsidR="00136EC8" w:rsidRPr="001164DE" w:rsidRDefault="00136EC8" w:rsidP="002B7031">
            <w:pPr>
              <w:spacing w:line="312" w:lineRule="auto"/>
              <w:rPr>
                <w:rFonts w:ascii="Times New Roman" w:hAnsi="Times New Roman"/>
                <w:sz w:val="28"/>
                <w:szCs w:val="28"/>
              </w:rPr>
            </w:pPr>
            <w:r w:rsidRPr="001164DE">
              <w:rPr>
                <w:rFonts w:ascii="Times New Roman" w:hAnsi="Times New Roman"/>
                <w:sz w:val="28"/>
                <w:szCs w:val="28"/>
              </w:rPr>
              <w:t>Hệ thống</w:t>
            </w:r>
          </w:p>
        </w:tc>
        <w:tc>
          <w:tcPr>
            <w:tcW w:w="6025" w:type="dxa"/>
          </w:tcPr>
          <w:p w14:paraId="6A7A17F3" w14:textId="77777777" w:rsidR="00136EC8" w:rsidRPr="001164DE" w:rsidRDefault="00136EC8" w:rsidP="002B7031">
            <w:pPr>
              <w:spacing w:line="312" w:lineRule="auto"/>
              <w:rPr>
                <w:rFonts w:ascii="Times New Roman" w:hAnsi="Times New Roman"/>
                <w:sz w:val="28"/>
                <w:szCs w:val="28"/>
              </w:rPr>
            </w:pPr>
            <w:r w:rsidRPr="001164DE">
              <w:rPr>
                <w:rFonts w:ascii="Times New Roman" w:hAnsi="Times New Roman"/>
                <w:sz w:val="28"/>
                <w:szCs w:val="28"/>
              </w:rPr>
              <w:t>Hiển thị màn hình thêm mới danh mục gồm các trường:</w:t>
            </w:r>
          </w:p>
          <w:p w14:paraId="68F5A3AF" w14:textId="77777777" w:rsidR="00136EC8" w:rsidRPr="001164DE" w:rsidRDefault="00136EC8" w:rsidP="002B7031">
            <w:pPr>
              <w:spacing w:line="312" w:lineRule="auto"/>
              <w:rPr>
                <w:rFonts w:ascii="Times New Roman" w:hAnsi="Times New Roman"/>
                <w:sz w:val="28"/>
                <w:szCs w:val="28"/>
              </w:rPr>
            </w:pPr>
            <w:r w:rsidRPr="001164DE">
              <w:rPr>
                <w:rFonts w:ascii="Times New Roman" w:hAnsi="Times New Roman"/>
                <w:sz w:val="28"/>
                <w:szCs w:val="28"/>
              </w:rPr>
              <w:t>+ Định danh của danh mục(Name)</w:t>
            </w:r>
          </w:p>
          <w:p w14:paraId="32956BAF" w14:textId="77777777" w:rsidR="00136EC8" w:rsidRPr="001164DE" w:rsidRDefault="00136EC8" w:rsidP="002B7031">
            <w:pPr>
              <w:spacing w:line="312" w:lineRule="auto"/>
              <w:rPr>
                <w:rFonts w:ascii="Times New Roman" w:hAnsi="Times New Roman"/>
                <w:sz w:val="28"/>
                <w:szCs w:val="28"/>
              </w:rPr>
            </w:pPr>
            <w:r w:rsidRPr="001164DE">
              <w:rPr>
                <w:rFonts w:ascii="Times New Roman" w:hAnsi="Times New Roman"/>
                <w:sz w:val="28"/>
                <w:szCs w:val="28"/>
              </w:rPr>
              <w:t>+ Tên hiển thị của danh mục (Display title)</w:t>
            </w:r>
          </w:p>
          <w:p w14:paraId="2950DCC3" w14:textId="77777777" w:rsidR="00136EC8" w:rsidRPr="001164DE" w:rsidRDefault="00136EC8" w:rsidP="002B7031">
            <w:pPr>
              <w:spacing w:line="312" w:lineRule="auto"/>
              <w:rPr>
                <w:rFonts w:ascii="Times New Roman" w:hAnsi="Times New Roman"/>
                <w:sz w:val="28"/>
                <w:szCs w:val="28"/>
              </w:rPr>
            </w:pPr>
            <w:r w:rsidRPr="001164DE">
              <w:rPr>
                <w:rFonts w:ascii="Times New Roman" w:hAnsi="Times New Roman"/>
                <w:sz w:val="28"/>
                <w:szCs w:val="28"/>
              </w:rPr>
              <w:t>+ Mô tả danh mục (Description)</w:t>
            </w:r>
          </w:p>
        </w:tc>
      </w:tr>
      <w:tr w:rsidR="00136EC8" w:rsidRPr="001164DE" w14:paraId="01EF9120" w14:textId="77777777" w:rsidTr="00136EC8">
        <w:tc>
          <w:tcPr>
            <w:tcW w:w="746" w:type="dxa"/>
          </w:tcPr>
          <w:p w14:paraId="7AF399B2" w14:textId="77777777" w:rsidR="00136EC8" w:rsidRPr="001164DE" w:rsidRDefault="00136EC8" w:rsidP="002B7031">
            <w:pPr>
              <w:spacing w:line="312" w:lineRule="auto"/>
              <w:jc w:val="center"/>
              <w:rPr>
                <w:rFonts w:ascii="Times New Roman" w:hAnsi="Times New Roman"/>
                <w:sz w:val="28"/>
                <w:szCs w:val="28"/>
              </w:rPr>
            </w:pPr>
            <w:r w:rsidRPr="001164DE">
              <w:rPr>
                <w:rFonts w:ascii="Times New Roman" w:hAnsi="Times New Roman"/>
                <w:sz w:val="28"/>
                <w:szCs w:val="28"/>
              </w:rPr>
              <w:t>5</w:t>
            </w:r>
          </w:p>
        </w:tc>
        <w:tc>
          <w:tcPr>
            <w:tcW w:w="2219" w:type="dxa"/>
          </w:tcPr>
          <w:p w14:paraId="6E5C3D12" w14:textId="77777777" w:rsidR="00136EC8" w:rsidRPr="001164DE" w:rsidRDefault="00136EC8" w:rsidP="002B7031">
            <w:pPr>
              <w:spacing w:line="312" w:lineRule="auto"/>
              <w:rPr>
                <w:rFonts w:ascii="Times New Roman" w:hAnsi="Times New Roman"/>
                <w:sz w:val="28"/>
                <w:szCs w:val="28"/>
              </w:rPr>
            </w:pPr>
            <w:r w:rsidRPr="001164DE">
              <w:rPr>
                <w:rFonts w:ascii="Times New Roman" w:hAnsi="Times New Roman"/>
                <w:sz w:val="28"/>
                <w:szCs w:val="28"/>
              </w:rPr>
              <w:t>Quản trị hệ thống</w:t>
            </w:r>
          </w:p>
        </w:tc>
        <w:tc>
          <w:tcPr>
            <w:tcW w:w="6025" w:type="dxa"/>
          </w:tcPr>
          <w:p w14:paraId="639FBBAC" w14:textId="77777777" w:rsidR="00136EC8" w:rsidRPr="001164DE" w:rsidRDefault="00136EC8" w:rsidP="002B7031">
            <w:pPr>
              <w:spacing w:line="312" w:lineRule="auto"/>
              <w:rPr>
                <w:rFonts w:ascii="Times New Roman" w:hAnsi="Times New Roman"/>
                <w:sz w:val="28"/>
                <w:szCs w:val="28"/>
              </w:rPr>
            </w:pPr>
            <w:r w:rsidRPr="001164DE">
              <w:rPr>
                <w:rFonts w:ascii="Times New Roman" w:hAnsi="Times New Roman"/>
                <w:sz w:val="28"/>
                <w:szCs w:val="28"/>
              </w:rPr>
              <w:t>Điền thông tin vào các trường và chọn Lưu và đóng (Save and Close)</w:t>
            </w:r>
          </w:p>
        </w:tc>
      </w:tr>
      <w:tr w:rsidR="00136EC8" w:rsidRPr="001164DE" w14:paraId="1940A94F" w14:textId="77777777" w:rsidTr="00136EC8">
        <w:tc>
          <w:tcPr>
            <w:tcW w:w="746" w:type="dxa"/>
          </w:tcPr>
          <w:p w14:paraId="5E9F31B8" w14:textId="77777777" w:rsidR="00136EC8" w:rsidRPr="001164DE" w:rsidRDefault="00136EC8" w:rsidP="002B7031">
            <w:pPr>
              <w:spacing w:line="312" w:lineRule="auto"/>
              <w:jc w:val="center"/>
              <w:rPr>
                <w:rFonts w:ascii="Times New Roman" w:hAnsi="Times New Roman"/>
                <w:sz w:val="28"/>
                <w:szCs w:val="28"/>
              </w:rPr>
            </w:pPr>
            <w:r w:rsidRPr="001164DE">
              <w:rPr>
                <w:rFonts w:ascii="Times New Roman" w:hAnsi="Times New Roman"/>
                <w:sz w:val="28"/>
                <w:szCs w:val="28"/>
              </w:rPr>
              <w:t>6</w:t>
            </w:r>
          </w:p>
        </w:tc>
        <w:tc>
          <w:tcPr>
            <w:tcW w:w="2219" w:type="dxa"/>
          </w:tcPr>
          <w:p w14:paraId="1C43496C" w14:textId="77777777" w:rsidR="00136EC8" w:rsidRPr="001164DE" w:rsidRDefault="00136EC8" w:rsidP="002B7031">
            <w:pPr>
              <w:spacing w:line="312" w:lineRule="auto"/>
              <w:rPr>
                <w:rFonts w:ascii="Times New Roman" w:hAnsi="Times New Roman"/>
                <w:sz w:val="28"/>
                <w:szCs w:val="28"/>
              </w:rPr>
            </w:pPr>
            <w:r w:rsidRPr="001164DE">
              <w:rPr>
                <w:rFonts w:ascii="Times New Roman" w:hAnsi="Times New Roman"/>
                <w:sz w:val="28"/>
                <w:szCs w:val="28"/>
              </w:rPr>
              <w:t>Hệ thống</w:t>
            </w:r>
          </w:p>
        </w:tc>
        <w:tc>
          <w:tcPr>
            <w:tcW w:w="6025" w:type="dxa"/>
          </w:tcPr>
          <w:p w14:paraId="5C647C17" w14:textId="77777777" w:rsidR="00136EC8" w:rsidRPr="001164DE" w:rsidRDefault="00136EC8" w:rsidP="002B7031">
            <w:pPr>
              <w:spacing w:line="312" w:lineRule="auto"/>
              <w:rPr>
                <w:rFonts w:ascii="Times New Roman" w:hAnsi="Times New Roman"/>
                <w:sz w:val="28"/>
                <w:szCs w:val="28"/>
              </w:rPr>
            </w:pPr>
            <w:r w:rsidRPr="001164DE">
              <w:rPr>
                <w:rFonts w:ascii="Times New Roman" w:hAnsi="Times New Roman"/>
                <w:sz w:val="28"/>
                <w:szCs w:val="28"/>
              </w:rPr>
              <w:t>Kiểm tra thông tin nhập vào:</w:t>
            </w:r>
          </w:p>
          <w:p w14:paraId="15F95F9E" w14:textId="77777777" w:rsidR="00136EC8" w:rsidRPr="001164DE" w:rsidRDefault="00136EC8" w:rsidP="002B7031">
            <w:pPr>
              <w:pStyle w:val="ListParagraph"/>
              <w:numPr>
                <w:ilvl w:val="0"/>
                <w:numId w:val="3"/>
              </w:numPr>
              <w:spacing w:line="312" w:lineRule="auto"/>
              <w:ind w:left="360"/>
              <w:jc w:val="left"/>
            </w:pPr>
            <w:r w:rsidRPr="001164DE">
              <w:rPr>
                <w:lang w:val="en-US"/>
              </w:rPr>
              <w:t>Nếu thông tin nhập vào hợp lệ, hệ thống tạo mới danh mục và hiển thị thông báo tương ứng</w:t>
            </w:r>
          </w:p>
          <w:p w14:paraId="1AD5DB09" w14:textId="77777777" w:rsidR="00136EC8" w:rsidRPr="001164DE" w:rsidRDefault="00136EC8" w:rsidP="002B7031">
            <w:pPr>
              <w:pStyle w:val="ListParagraph"/>
              <w:numPr>
                <w:ilvl w:val="0"/>
                <w:numId w:val="3"/>
              </w:numPr>
              <w:spacing w:line="312" w:lineRule="auto"/>
              <w:ind w:left="360"/>
              <w:jc w:val="left"/>
            </w:pPr>
            <w:r w:rsidRPr="001164DE">
              <w:rPr>
                <w:lang w:val="en-US"/>
              </w:rPr>
              <w:t>Nếu thông tin nhập vào không hợp lệ, hệ thống hiển thị thông báo lỗi tương ứng</w:t>
            </w:r>
          </w:p>
        </w:tc>
      </w:tr>
    </w:tbl>
    <w:p w14:paraId="60AC08A6" w14:textId="77777777" w:rsidR="00136EC8" w:rsidRPr="001164DE" w:rsidRDefault="00136EC8" w:rsidP="002B7031">
      <w:pPr>
        <w:spacing w:line="312" w:lineRule="auto"/>
        <w:rPr>
          <w:rFonts w:ascii="Times New Roman" w:hAnsi="Times New Roman" w:cs="Times New Roman"/>
          <w:sz w:val="28"/>
          <w:szCs w:val="28"/>
          <w:lang w:eastAsia="x-none"/>
        </w:rPr>
      </w:pPr>
    </w:p>
    <w:p w14:paraId="42D4B70D" w14:textId="77777777" w:rsidR="00136EC8" w:rsidRPr="001164DE" w:rsidRDefault="00136EC8" w:rsidP="004F47AB">
      <w:pPr>
        <w:pStyle w:val="Heading2"/>
      </w:pPr>
      <w:bookmarkStart w:id="183" w:name="_Toc55924558"/>
      <w:bookmarkStart w:id="184" w:name="_Mẫu_soạn_Tin"/>
      <w:bookmarkStart w:id="185" w:name="_Toc56175840"/>
      <w:bookmarkStart w:id="186" w:name="_Toc70074011"/>
      <w:bookmarkEnd w:id="183"/>
      <w:bookmarkEnd w:id="184"/>
      <w:r w:rsidRPr="001164DE">
        <w:lastRenderedPageBreak/>
        <w:t>Mẫu soạn Tin bài (Authoring Templates)</w:t>
      </w:r>
      <w:bookmarkEnd w:id="185"/>
      <w:bookmarkEnd w:id="186"/>
    </w:p>
    <w:p w14:paraId="757F3307" w14:textId="77777777" w:rsidR="00136EC8" w:rsidRPr="001164DE" w:rsidRDefault="00136EC8" w:rsidP="004F47AB">
      <w:pPr>
        <w:pStyle w:val="Heading3"/>
      </w:pPr>
      <w:bookmarkStart w:id="187" w:name="_Toc56175841"/>
      <w:bookmarkStart w:id="188" w:name="_Toc70074012"/>
      <w:r w:rsidRPr="001164DE">
        <w:t>Thành phần</w:t>
      </w:r>
      <w:bookmarkEnd w:id="187"/>
      <w:bookmarkEnd w:id="188"/>
    </w:p>
    <w:p w14:paraId="2BD5946C" w14:textId="695802CF" w:rsidR="00136EC8" w:rsidRPr="001164DE" w:rsidRDefault="00AB79D4" w:rsidP="002B7031">
      <w:pPr>
        <w:keepNext/>
        <w:spacing w:line="312" w:lineRule="auto"/>
        <w:jc w:val="center"/>
        <w:rPr>
          <w:rFonts w:ascii="Times New Roman" w:hAnsi="Times New Roman" w:cs="Times New Roman"/>
          <w:sz w:val="28"/>
          <w:szCs w:val="28"/>
        </w:rPr>
      </w:pPr>
      <w:r w:rsidRPr="001164DE">
        <w:rPr>
          <w:rFonts w:ascii="Times New Roman" w:hAnsi="Times New Roman" w:cs="Times New Roman"/>
          <w:noProof/>
          <w:sz w:val="28"/>
          <w:szCs w:val="28"/>
        </w:rPr>
        <w:drawing>
          <wp:inline distT="0" distB="0" distL="0" distR="0" wp14:anchorId="7070BA9A" wp14:editId="116CF54B">
            <wp:extent cx="5635256" cy="3070860"/>
            <wp:effectExtent l="19050" t="19050" r="22860" b="152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639163" cy="3072989"/>
                    </a:xfrm>
                    <a:prstGeom prst="rect">
                      <a:avLst/>
                    </a:prstGeom>
                    <a:ln>
                      <a:solidFill>
                        <a:schemeClr val="tx1"/>
                      </a:solidFill>
                    </a:ln>
                  </pic:spPr>
                </pic:pic>
              </a:graphicData>
            </a:graphic>
          </wp:inline>
        </w:drawing>
      </w:r>
    </w:p>
    <w:p w14:paraId="3BABB6E5" w14:textId="478AD2DB" w:rsidR="00136EC8" w:rsidRPr="001164DE" w:rsidRDefault="00136EC8" w:rsidP="002B7031">
      <w:pPr>
        <w:pStyle w:val="Caption"/>
        <w:spacing w:line="312" w:lineRule="auto"/>
        <w:rPr>
          <w:sz w:val="28"/>
          <w:szCs w:val="28"/>
        </w:rPr>
      </w:pPr>
      <w:r w:rsidRPr="001164DE">
        <w:rPr>
          <w:sz w:val="28"/>
          <w:szCs w:val="28"/>
        </w:rPr>
        <w:t xml:space="preserve">Hình </w:t>
      </w:r>
      <w:r w:rsidRPr="001164DE">
        <w:rPr>
          <w:sz w:val="28"/>
          <w:szCs w:val="28"/>
        </w:rPr>
        <w:fldChar w:fldCharType="begin"/>
      </w:r>
      <w:r w:rsidRPr="001164DE">
        <w:rPr>
          <w:sz w:val="28"/>
          <w:szCs w:val="28"/>
        </w:rPr>
        <w:instrText xml:space="preserve"> SEQ Hình \* ARABIC </w:instrText>
      </w:r>
      <w:r w:rsidRPr="001164DE">
        <w:rPr>
          <w:sz w:val="28"/>
          <w:szCs w:val="28"/>
        </w:rPr>
        <w:fldChar w:fldCharType="separate"/>
      </w:r>
      <w:r w:rsidR="0045178B">
        <w:rPr>
          <w:noProof/>
          <w:sz w:val="28"/>
          <w:szCs w:val="28"/>
        </w:rPr>
        <w:t>3</w:t>
      </w:r>
      <w:r w:rsidRPr="001164DE">
        <w:rPr>
          <w:sz w:val="28"/>
          <w:szCs w:val="28"/>
        </w:rPr>
        <w:fldChar w:fldCharType="end"/>
      </w:r>
      <w:r w:rsidRPr="001164DE">
        <w:rPr>
          <w:sz w:val="28"/>
          <w:szCs w:val="28"/>
        </w:rPr>
        <w:t>: Mẫu soạn thảo tin bài</w:t>
      </w:r>
    </w:p>
    <w:p w14:paraId="459449DB" w14:textId="77777777" w:rsidR="00136EC8" w:rsidRPr="001164DE" w:rsidRDefault="00136EC8" w:rsidP="004F47AB">
      <w:pPr>
        <w:pStyle w:val="Heading3"/>
      </w:pPr>
      <w:bookmarkStart w:id="189" w:name="_Toc56175842"/>
      <w:bookmarkStart w:id="190" w:name="_Toc70074013"/>
      <w:r w:rsidRPr="001164DE">
        <w:t>Mô tả thành phần</w:t>
      </w:r>
      <w:bookmarkEnd w:id="189"/>
      <w:bookmarkEnd w:id="190"/>
    </w:p>
    <w:p w14:paraId="64E22827" w14:textId="77777777" w:rsidR="00136EC8" w:rsidRPr="001164DE" w:rsidRDefault="00136EC8" w:rsidP="002B7031">
      <w:pPr>
        <w:spacing w:after="0" w:line="312" w:lineRule="auto"/>
        <w:rPr>
          <w:rFonts w:ascii="Times New Roman" w:hAnsi="Times New Roman" w:cs="Times New Roman"/>
          <w:sz w:val="28"/>
          <w:szCs w:val="28"/>
          <w:lang w:eastAsia="x-none"/>
        </w:rPr>
      </w:pPr>
      <w:r w:rsidRPr="001164DE">
        <w:rPr>
          <w:rFonts w:ascii="Times New Roman" w:hAnsi="Times New Roman" w:cs="Times New Roman"/>
          <w:sz w:val="28"/>
          <w:szCs w:val="28"/>
          <w:lang w:eastAsia="x-none"/>
        </w:rPr>
        <w:t>Biểu mẫu Biên tập:</w:t>
      </w:r>
    </w:p>
    <w:tbl>
      <w:tblPr>
        <w:tblStyle w:val="TableGrid"/>
        <w:tblW w:w="0" w:type="auto"/>
        <w:tblLook w:val="04A0" w:firstRow="1" w:lastRow="0" w:firstColumn="1" w:lastColumn="0" w:noHBand="0" w:noVBand="1"/>
      </w:tblPr>
      <w:tblGrid>
        <w:gridCol w:w="747"/>
        <w:gridCol w:w="2168"/>
        <w:gridCol w:w="2449"/>
        <w:gridCol w:w="3697"/>
      </w:tblGrid>
      <w:tr w:rsidR="00136EC8" w:rsidRPr="001164DE" w14:paraId="0DB0EBBB" w14:textId="77777777" w:rsidTr="00136EC8">
        <w:trPr>
          <w:tblHeader/>
        </w:trPr>
        <w:tc>
          <w:tcPr>
            <w:tcW w:w="747" w:type="dxa"/>
            <w:shd w:val="clear" w:color="auto" w:fill="D9D9D9" w:themeFill="background1" w:themeFillShade="D9"/>
          </w:tcPr>
          <w:p w14:paraId="532B58F4" w14:textId="77777777" w:rsidR="00136EC8" w:rsidRPr="001164DE" w:rsidRDefault="00136EC8" w:rsidP="002B7031">
            <w:pPr>
              <w:spacing w:line="312" w:lineRule="auto"/>
              <w:rPr>
                <w:rFonts w:ascii="Times New Roman" w:hAnsi="Times New Roman"/>
                <w:b/>
                <w:sz w:val="28"/>
                <w:szCs w:val="28"/>
                <w:lang w:eastAsia="x-none"/>
              </w:rPr>
            </w:pPr>
            <w:r w:rsidRPr="001164DE">
              <w:rPr>
                <w:rFonts w:ascii="Times New Roman" w:hAnsi="Times New Roman"/>
                <w:b/>
                <w:sz w:val="28"/>
                <w:szCs w:val="28"/>
                <w:lang w:eastAsia="x-none"/>
              </w:rPr>
              <w:t>STT</w:t>
            </w:r>
          </w:p>
        </w:tc>
        <w:tc>
          <w:tcPr>
            <w:tcW w:w="2218" w:type="dxa"/>
            <w:shd w:val="clear" w:color="auto" w:fill="D9D9D9" w:themeFill="background1" w:themeFillShade="D9"/>
          </w:tcPr>
          <w:p w14:paraId="41005AFD" w14:textId="77777777" w:rsidR="00136EC8" w:rsidRPr="001164DE" w:rsidRDefault="00136EC8" w:rsidP="002B7031">
            <w:pPr>
              <w:spacing w:line="312" w:lineRule="auto"/>
              <w:rPr>
                <w:rFonts w:ascii="Times New Roman" w:hAnsi="Times New Roman"/>
                <w:b/>
                <w:sz w:val="28"/>
                <w:szCs w:val="28"/>
                <w:lang w:eastAsia="x-none"/>
              </w:rPr>
            </w:pPr>
            <w:r w:rsidRPr="001164DE">
              <w:rPr>
                <w:rFonts w:ascii="Times New Roman" w:hAnsi="Times New Roman"/>
                <w:b/>
                <w:sz w:val="28"/>
                <w:szCs w:val="28"/>
                <w:lang w:eastAsia="x-none"/>
              </w:rPr>
              <w:t>Tên (Name)</w:t>
            </w:r>
          </w:p>
        </w:tc>
        <w:tc>
          <w:tcPr>
            <w:tcW w:w="2520" w:type="dxa"/>
            <w:shd w:val="clear" w:color="auto" w:fill="D9D9D9" w:themeFill="background1" w:themeFillShade="D9"/>
          </w:tcPr>
          <w:p w14:paraId="45AF674A" w14:textId="77777777" w:rsidR="00136EC8" w:rsidRPr="001164DE" w:rsidRDefault="00136EC8" w:rsidP="002B7031">
            <w:pPr>
              <w:spacing w:line="312" w:lineRule="auto"/>
              <w:rPr>
                <w:rFonts w:ascii="Times New Roman" w:hAnsi="Times New Roman"/>
                <w:b/>
                <w:sz w:val="28"/>
                <w:szCs w:val="28"/>
                <w:lang w:eastAsia="x-none"/>
              </w:rPr>
            </w:pPr>
            <w:r w:rsidRPr="001164DE">
              <w:rPr>
                <w:rFonts w:ascii="Times New Roman" w:hAnsi="Times New Roman"/>
                <w:b/>
                <w:sz w:val="28"/>
                <w:szCs w:val="28"/>
                <w:lang w:eastAsia="x-none"/>
              </w:rPr>
              <w:t>Tiêu đề hiển thị (Display title)</w:t>
            </w:r>
          </w:p>
        </w:tc>
        <w:tc>
          <w:tcPr>
            <w:tcW w:w="3865" w:type="dxa"/>
            <w:shd w:val="clear" w:color="auto" w:fill="D9D9D9" w:themeFill="background1" w:themeFillShade="D9"/>
          </w:tcPr>
          <w:p w14:paraId="751A5161" w14:textId="77777777" w:rsidR="00136EC8" w:rsidRPr="001164DE" w:rsidRDefault="00136EC8" w:rsidP="002B7031">
            <w:pPr>
              <w:spacing w:line="312" w:lineRule="auto"/>
              <w:rPr>
                <w:rFonts w:ascii="Times New Roman" w:hAnsi="Times New Roman"/>
                <w:b/>
                <w:sz w:val="28"/>
                <w:szCs w:val="28"/>
                <w:lang w:eastAsia="x-none"/>
              </w:rPr>
            </w:pPr>
            <w:r w:rsidRPr="001164DE">
              <w:rPr>
                <w:rFonts w:ascii="Times New Roman" w:hAnsi="Times New Roman"/>
                <w:b/>
                <w:sz w:val="28"/>
                <w:szCs w:val="28"/>
                <w:lang w:eastAsia="x-none"/>
              </w:rPr>
              <w:t>Ghi chú</w:t>
            </w:r>
          </w:p>
        </w:tc>
      </w:tr>
      <w:tr w:rsidR="00136EC8" w:rsidRPr="001164DE" w14:paraId="3FD9B7FF" w14:textId="77777777" w:rsidTr="00136EC8">
        <w:tc>
          <w:tcPr>
            <w:tcW w:w="747" w:type="dxa"/>
          </w:tcPr>
          <w:p w14:paraId="57501137" w14:textId="77777777" w:rsidR="00136EC8" w:rsidRPr="001164DE" w:rsidRDefault="00136EC8" w:rsidP="002B7031">
            <w:pPr>
              <w:spacing w:line="312" w:lineRule="auto"/>
              <w:jc w:val="center"/>
              <w:rPr>
                <w:rFonts w:ascii="Times New Roman" w:hAnsi="Times New Roman"/>
                <w:sz w:val="28"/>
                <w:szCs w:val="28"/>
                <w:lang w:eastAsia="x-none"/>
              </w:rPr>
            </w:pPr>
            <w:r w:rsidRPr="001164DE">
              <w:rPr>
                <w:rFonts w:ascii="Times New Roman" w:hAnsi="Times New Roman"/>
                <w:sz w:val="28"/>
                <w:szCs w:val="28"/>
                <w:lang w:eastAsia="x-none"/>
              </w:rPr>
              <w:t>1</w:t>
            </w:r>
          </w:p>
        </w:tc>
        <w:tc>
          <w:tcPr>
            <w:tcW w:w="2218" w:type="dxa"/>
          </w:tcPr>
          <w:p w14:paraId="35B1523C" w14:textId="77777777" w:rsidR="00136EC8" w:rsidRPr="001164DE" w:rsidRDefault="00136EC8" w:rsidP="002B7031">
            <w:pPr>
              <w:spacing w:line="312" w:lineRule="auto"/>
              <w:rPr>
                <w:rFonts w:ascii="Times New Roman" w:hAnsi="Times New Roman"/>
                <w:sz w:val="28"/>
                <w:szCs w:val="28"/>
                <w:lang w:eastAsia="x-none"/>
              </w:rPr>
            </w:pPr>
            <w:r w:rsidRPr="001164DE">
              <w:rPr>
                <w:rFonts w:ascii="Times New Roman" w:hAnsi="Times New Roman"/>
                <w:sz w:val="28"/>
                <w:szCs w:val="28"/>
                <w:lang w:eastAsia="x-none"/>
              </w:rPr>
              <w:t>Tin-bai</w:t>
            </w:r>
          </w:p>
        </w:tc>
        <w:tc>
          <w:tcPr>
            <w:tcW w:w="2520" w:type="dxa"/>
          </w:tcPr>
          <w:p w14:paraId="6EAC86CF" w14:textId="77777777" w:rsidR="00136EC8" w:rsidRPr="001164DE" w:rsidRDefault="00136EC8" w:rsidP="002B7031">
            <w:pPr>
              <w:spacing w:line="312" w:lineRule="auto"/>
              <w:rPr>
                <w:rFonts w:ascii="Times New Roman" w:hAnsi="Times New Roman"/>
                <w:sz w:val="28"/>
                <w:szCs w:val="28"/>
                <w:lang w:eastAsia="x-none"/>
              </w:rPr>
            </w:pPr>
            <w:r w:rsidRPr="001164DE">
              <w:rPr>
                <w:rFonts w:ascii="Times New Roman" w:hAnsi="Times New Roman"/>
                <w:sz w:val="28"/>
                <w:szCs w:val="28"/>
                <w:lang w:eastAsia="x-none"/>
              </w:rPr>
              <w:t>Tin bài</w:t>
            </w:r>
          </w:p>
        </w:tc>
        <w:tc>
          <w:tcPr>
            <w:tcW w:w="3865" w:type="dxa"/>
          </w:tcPr>
          <w:p w14:paraId="6BBCAA2F" w14:textId="77777777" w:rsidR="00136EC8" w:rsidRPr="001164DE" w:rsidRDefault="00136EC8" w:rsidP="002B7031">
            <w:pPr>
              <w:spacing w:line="312" w:lineRule="auto"/>
              <w:rPr>
                <w:rFonts w:ascii="Times New Roman" w:hAnsi="Times New Roman"/>
                <w:sz w:val="28"/>
                <w:szCs w:val="28"/>
                <w:lang w:eastAsia="x-none"/>
              </w:rPr>
            </w:pPr>
            <w:r w:rsidRPr="001164DE">
              <w:rPr>
                <w:rFonts w:ascii="Times New Roman" w:hAnsi="Times New Roman"/>
                <w:sz w:val="28"/>
                <w:szCs w:val="28"/>
                <w:lang w:eastAsia="x-none"/>
              </w:rPr>
              <w:t>Sử dụng để biên tập các tin bài trên website Tạp chí Thuế</w:t>
            </w:r>
          </w:p>
        </w:tc>
      </w:tr>
      <w:tr w:rsidR="00136EC8" w:rsidRPr="001164DE" w14:paraId="2F32A18C" w14:textId="77777777" w:rsidTr="00136EC8">
        <w:tc>
          <w:tcPr>
            <w:tcW w:w="747" w:type="dxa"/>
          </w:tcPr>
          <w:p w14:paraId="1E749345" w14:textId="77777777" w:rsidR="00136EC8" w:rsidRPr="001164DE" w:rsidRDefault="00136EC8" w:rsidP="002B7031">
            <w:pPr>
              <w:spacing w:line="312" w:lineRule="auto"/>
              <w:jc w:val="center"/>
              <w:rPr>
                <w:rFonts w:ascii="Times New Roman" w:hAnsi="Times New Roman"/>
                <w:sz w:val="28"/>
                <w:szCs w:val="28"/>
                <w:lang w:eastAsia="x-none"/>
              </w:rPr>
            </w:pPr>
            <w:r w:rsidRPr="001164DE">
              <w:rPr>
                <w:rFonts w:ascii="Times New Roman" w:hAnsi="Times New Roman"/>
                <w:sz w:val="28"/>
                <w:szCs w:val="28"/>
                <w:lang w:eastAsia="x-none"/>
              </w:rPr>
              <w:t>2</w:t>
            </w:r>
          </w:p>
        </w:tc>
        <w:tc>
          <w:tcPr>
            <w:tcW w:w="2218" w:type="dxa"/>
          </w:tcPr>
          <w:p w14:paraId="79428B8A" w14:textId="77777777" w:rsidR="00136EC8" w:rsidRPr="001164DE" w:rsidRDefault="00136EC8" w:rsidP="002B7031">
            <w:pPr>
              <w:spacing w:line="312" w:lineRule="auto"/>
              <w:rPr>
                <w:rFonts w:ascii="Times New Roman" w:hAnsi="Times New Roman"/>
                <w:sz w:val="28"/>
                <w:szCs w:val="28"/>
                <w:lang w:eastAsia="x-none"/>
              </w:rPr>
            </w:pPr>
            <w:r w:rsidRPr="001164DE">
              <w:rPr>
                <w:rFonts w:ascii="Times New Roman" w:hAnsi="Times New Roman"/>
                <w:sz w:val="28"/>
                <w:szCs w:val="28"/>
                <w:lang w:eastAsia="x-none"/>
              </w:rPr>
              <w:t>Tap-chi-giay</w:t>
            </w:r>
          </w:p>
        </w:tc>
        <w:tc>
          <w:tcPr>
            <w:tcW w:w="2520" w:type="dxa"/>
          </w:tcPr>
          <w:p w14:paraId="08F0264C" w14:textId="77777777" w:rsidR="00136EC8" w:rsidRPr="001164DE" w:rsidRDefault="00136EC8" w:rsidP="002B7031">
            <w:pPr>
              <w:spacing w:line="312" w:lineRule="auto"/>
              <w:rPr>
                <w:rFonts w:ascii="Times New Roman" w:hAnsi="Times New Roman"/>
                <w:sz w:val="28"/>
                <w:szCs w:val="28"/>
                <w:lang w:eastAsia="x-none"/>
              </w:rPr>
            </w:pPr>
            <w:r w:rsidRPr="001164DE">
              <w:rPr>
                <w:rFonts w:ascii="Times New Roman" w:hAnsi="Times New Roman"/>
                <w:sz w:val="28"/>
                <w:szCs w:val="28"/>
                <w:lang w:eastAsia="x-none"/>
              </w:rPr>
              <w:t>Tạp chí Giấy</w:t>
            </w:r>
          </w:p>
        </w:tc>
        <w:tc>
          <w:tcPr>
            <w:tcW w:w="3865" w:type="dxa"/>
          </w:tcPr>
          <w:p w14:paraId="7FF9DA24" w14:textId="77777777" w:rsidR="00136EC8" w:rsidRPr="001164DE" w:rsidRDefault="00136EC8" w:rsidP="002B7031">
            <w:pPr>
              <w:spacing w:line="312" w:lineRule="auto"/>
              <w:rPr>
                <w:rFonts w:ascii="Times New Roman" w:hAnsi="Times New Roman"/>
                <w:sz w:val="28"/>
                <w:szCs w:val="28"/>
                <w:lang w:eastAsia="x-none"/>
              </w:rPr>
            </w:pPr>
            <w:r w:rsidRPr="001164DE">
              <w:rPr>
                <w:rFonts w:ascii="Times New Roman" w:hAnsi="Times New Roman"/>
                <w:sz w:val="28"/>
                <w:szCs w:val="28"/>
                <w:lang w:eastAsia="x-none"/>
              </w:rPr>
              <w:t>Sử dụng để biên tập Tạp chí giấy</w:t>
            </w:r>
          </w:p>
        </w:tc>
      </w:tr>
      <w:tr w:rsidR="00136EC8" w:rsidRPr="001164DE" w14:paraId="0FF4B0D9" w14:textId="77777777" w:rsidTr="00136EC8">
        <w:tc>
          <w:tcPr>
            <w:tcW w:w="747" w:type="dxa"/>
          </w:tcPr>
          <w:p w14:paraId="446C451C" w14:textId="77777777" w:rsidR="00136EC8" w:rsidRPr="001164DE" w:rsidRDefault="00136EC8" w:rsidP="002B7031">
            <w:pPr>
              <w:spacing w:line="312" w:lineRule="auto"/>
              <w:jc w:val="center"/>
              <w:rPr>
                <w:rFonts w:ascii="Times New Roman" w:hAnsi="Times New Roman"/>
                <w:sz w:val="28"/>
                <w:szCs w:val="28"/>
                <w:lang w:eastAsia="x-none"/>
              </w:rPr>
            </w:pPr>
            <w:r w:rsidRPr="001164DE">
              <w:rPr>
                <w:rFonts w:ascii="Times New Roman" w:hAnsi="Times New Roman"/>
                <w:sz w:val="28"/>
                <w:szCs w:val="28"/>
                <w:lang w:eastAsia="x-none"/>
              </w:rPr>
              <w:t>3</w:t>
            </w:r>
          </w:p>
        </w:tc>
        <w:tc>
          <w:tcPr>
            <w:tcW w:w="2218" w:type="dxa"/>
          </w:tcPr>
          <w:p w14:paraId="08A4276E" w14:textId="77777777" w:rsidR="00136EC8" w:rsidRPr="001164DE" w:rsidRDefault="00136EC8" w:rsidP="002B7031">
            <w:pPr>
              <w:spacing w:line="312" w:lineRule="auto"/>
              <w:rPr>
                <w:rFonts w:ascii="Times New Roman" w:hAnsi="Times New Roman"/>
                <w:sz w:val="28"/>
                <w:szCs w:val="28"/>
                <w:lang w:eastAsia="x-none"/>
              </w:rPr>
            </w:pPr>
            <w:r w:rsidRPr="001164DE">
              <w:rPr>
                <w:rFonts w:ascii="Times New Roman" w:hAnsi="Times New Roman"/>
                <w:sz w:val="28"/>
                <w:szCs w:val="28"/>
                <w:lang w:eastAsia="x-none"/>
              </w:rPr>
              <w:t>Giao-luu-truc-tuyen</w:t>
            </w:r>
          </w:p>
        </w:tc>
        <w:tc>
          <w:tcPr>
            <w:tcW w:w="2520" w:type="dxa"/>
          </w:tcPr>
          <w:p w14:paraId="1C895BCA" w14:textId="77777777" w:rsidR="00136EC8" w:rsidRPr="001164DE" w:rsidRDefault="00136EC8" w:rsidP="002B7031">
            <w:pPr>
              <w:spacing w:line="312" w:lineRule="auto"/>
              <w:rPr>
                <w:rFonts w:ascii="Times New Roman" w:hAnsi="Times New Roman"/>
                <w:sz w:val="28"/>
                <w:szCs w:val="28"/>
                <w:lang w:eastAsia="x-none"/>
              </w:rPr>
            </w:pPr>
            <w:r w:rsidRPr="001164DE">
              <w:rPr>
                <w:rFonts w:ascii="Times New Roman" w:hAnsi="Times New Roman"/>
                <w:sz w:val="28"/>
                <w:szCs w:val="28"/>
                <w:lang w:eastAsia="x-none"/>
              </w:rPr>
              <w:t>Chủ đề giao lưu trực tuyến</w:t>
            </w:r>
          </w:p>
        </w:tc>
        <w:tc>
          <w:tcPr>
            <w:tcW w:w="3865" w:type="dxa"/>
          </w:tcPr>
          <w:p w14:paraId="5C930A08" w14:textId="77777777" w:rsidR="00136EC8" w:rsidRPr="001164DE" w:rsidRDefault="00136EC8" w:rsidP="002B7031">
            <w:pPr>
              <w:spacing w:line="312" w:lineRule="auto"/>
              <w:rPr>
                <w:rFonts w:ascii="Times New Roman" w:hAnsi="Times New Roman"/>
                <w:sz w:val="28"/>
                <w:szCs w:val="28"/>
                <w:lang w:eastAsia="x-none"/>
              </w:rPr>
            </w:pPr>
            <w:r w:rsidRPr="001164DE">
              <w:rPr>
                <w:rFonts w:ascii="Times New Roman" w:hAnsi="Times New Roman"/>
                <w:sz w:val="28"/>
                <w:szCs w:val="28"/>
                <w:lang w:eastAsia="x-none"/>
              </w:rPr>
              <w:t>Sử dụng để biên tập nội dung tóm tắt của chủ đề giao lưu trực tuyến</w:t>
            </w:r>
          </w:p>
        </w:tc>
      </w:tr>
      <w:tr w:rsidR="00136EC8" w:rsidRPr="001164DE" w14:paraId="03375137" w14:textId="77777777" w:rsidTr="00136EC8">
        <w:tc>
          <w:tcPr>
            <w:tcW w:w="747" w:type="dxa"/>
          </w:tcPr>
          <w:p w14:paraId="39312370" w14:textId="77777777" w:rsidR="00136EC8" w:rsidRPr="001164DE" w:rsidRDefault="00136EC8" w:rsidP="002B7031">
            <w:pPr>
              <w:spacing w:line="312" w:lineRule="auto"/>
              <w:jc w:val="center"/>
              <w:rPr>
                <w:rFonts w:ascii="Times New Roman" w:hAnsi="Times New Roman"/>
                <w:sz w:val="28"/>
                <w:szCs w:val="28"/>
                <w:lang w:eastAsia="x-none"/>
              </w:rPr>
            </w:pPr>
            <w:r w:rsidRPr="001164DE">
              <w:rPr>
                <w:rFonts w:ascii="Times New Roman" w:hAnsi="Times New Roman"/>
                <w:sz w:val="28"/>
                <w:szCs w:val="28"/>
                <w:lang w:eastAsia="x-none"/>
              </w:rPr>
              <w:t>5</w:t>
            </w:r>
          </w:p>
        </w:tc>
        <w:tc>
          <w:tcPr>
            <w:tcW w:w="2218" w:type="dxa"/>
          </w:tcPr>
          <w:p w14:paraId="2D2958C7" w14:textId="77777777" w:rsidR="00136EC8" w:rsidRPr="001164DE" w:rsidRDefault="00136EC8" w:rsidP="002B7031">
            <w:pPr>
              <w:spacing w:line="312" w:lineRule="auto"/>
              <w:rPr>
                <w:rFonts w:ascii="Times New Roman" w:hAnsi="Times New Roman"/>
                <w:sz w:val="28"/>
                <w:szCs w:val="28"/>
                <w:lang w:eastAsia="x-none"/>
              </w:rPr>
            </w:pPr>
            <w:r w:rsidRPr="001164DE">
              <w:rPr>
                <w:rFonts w:ascii="Times New Roman" w:hAnsi="Times New Roman"/>
                <w:sz w:val="28"/>
                <w:szCs w:val="28"/>
                <w:lang w:eastAsia="x-none"/>
              </w:rPr>
              <w:t>Cau-hoi-giao-luu-truc tuyen</w:t>
            </w:r>
          </w:p>
        </w:tc>
        <w:tc>
          <w:tcPr>
            <w:tcW w:w="2520" w:type="dxa"/>
          </w:tcPr>
          <w:p w14:paraId="263FA303" w14:textId="77777777" w:rsidR="00136EC8" w:rsidRPr="001164DE" w:rsidRDefault="00136EC8" w:rsidP="002B7031">
            <w:pPr>
              <w:spacing w:line="312" w:lineRule="auto"/>
              <w:rPr>
                <w:rFonts w:ascii="Times New Roman" w:hAnsi="Times New Roman"/>
                <w:sz w:val="28"/>
                <w:szCs w:val="28"/>
                <w:lang w:eastAsia="x-none"/>
              </w:rPr>
            </w:pPr>
            <w:r w:rsidRPr="001164DE">
              <w:rPr>
                <w:rFonts w:ascii="Times New Roman" w:hAnsi="Times New Roman"/>
                <w:sz w:val="28"/>
                <w:szCs w:val="28"/>
                <w:lang w:eastAsia="x-none"/>
              </w:rPr>
              <w:t>Câu hỏi giao lưu trực tuyến</w:t>
            </w:r>
          </w:p>
        </w:tc>
        <w:tc>
          <w:tcPr>
            <w:tcW w:w="3865" w:type="dxa"/>
          </w:tcPr>
          <w:p w14:paraId="725D5FF6" w14:textId="77777777" w:rsidR="00136EC8" w:rsidRPr="001164DE" w:rsidRDefault="00136EC8" w:rsidP="002B7031">
            <w:pPr>
              <w:spacing w:line="312" w:lineRule="auto"/>
              <w:rPr>
                <w:rFonts w:ascii="Times New Roman" w:hAnsi="Times New Roman"/>
                <w:sz w:val="28"/>
                <w:szCs w:val="28"/>
                <w:lang w:eastAsia="x-none"/>
              </w:rPr>
            </w:pPr>
            <w:r w:rsidRPr="001164DE">
              <w:rPr>
                <w:rFonts w:ascii="Times New Roman" w:hAnsi="Times New Roman"/>
                <w:sz w:val="28"/>
                <w:szCs w:val="28"/>
                <w:lang w:eastAsia="x-none"/>
              </w:rPr>
              <w:t>Sử dụng để biên tập câu hỏi, câu trả lời trong mục giao lưu trực tuyến</w:t>
            </w:r>
          </w:p>
        </w:tc>
      </w:tr>
      <w:tr w:rsidR="00136EC8" w:rsidRPr="001164DE" w14:paraId="77DD1568" w14:textId="77777777" w:rsidTr="00136EC8">
        <w:tc>
          <w:tcPr>
            <w:tcW w:w="747" w:type="dxa"/>
          </w:tcPr>
          <w:p w14:paraId="7C334D5F" w14:textId="77777777" w:rsidR="00136EC8" w:rsidRPr="001164DE" w:rsidRDefault="00136EC8" w:rsidP="002B7031">
            <w:pPr>
              <w:spacing w:line="312" w:lineRule="auto"/>
              <w:jc w:val="center"/>
              <w:rPr>
                <w:rFonts w:ascii="Times New Roman" w:hAnsi="Times New Roman"/>
                <w:sz w:val="28"/>
                <w:szCs w:val="28"/>
                <w:lang w:eastAsia="x-none"/>
              </w:rPr>
            </w:pPr>
            <w:r w:rsidRPr="001164DE">
              <w:rPr>
                <w:rFonts w:ascii="Times New Roman" w:hAnsi="Times New Roman"/>
                <w:sz w:val="28"/>
                <w:szCs w:val="28"/>
                <w:lang w:eastAsia="x-none"/>
              </w:rPr>
              <w:t>6</w:t>
            </w:r>
          </w:p>
        </w:tc>
        <w:tc>
          <w:tcPr>
            <w:tcW w:w="2218" w:type="dxa"/>
          </w:tcPr>
          <w:p w14:paraId="572C1DAA" w14:textId="77777777" w:rsidR="00136EC8" w:rsidRPr="001164DE" w:rsidRDefault="00136EC8" w:rsidP="002B7031">
            <w:pPr>
              <w:spacing w:line="312" w:lineRule="auto"/>
              <w:rPr>
                <w:rFonts w:ascii="Times New Roman" w:hAnsi="Times New Roman"/>
                <w:sz w:val="28"/>
                <w:szCs w:val="28"/>
                <w:lang w:eastAsia="x-none"/>
              </w:rPr>
            </w:pPr>
            <w:r w:rsidRPr="001164DE">
              <w:rPr>
                <w:rFonts w:ascii="Times New Roman" w:hAnsi="Times New Roman"/>
                <w:sz w:val="28"/>
                <w:szCs w:val="28"/>
                <w:lang w:eastAsia="x-none"/>
              </w:rPr>
              <w:t>Quang-cao</w:t>
            </w:r>
          </w:p>
        </w:tc>
        <w:tc>
          <w:tcPr>
            <w:tcW w:w="2520" w:type="dxa"/>
          </w:tcPr>
          <w:p w14:paraId="527ADFBE" w14:textId="77777777" w:rsidR="00136EC8" w:rsidRPr="001164DE" w:rsidRDefault="00136EC8" w:rsidP="002B7031">
            <w:pPr>
              <w:spacing w:line="312" w:lineRule="auto"/>
              <w:rPr>
                <w:rFonts w:ascii="Times New Roman" w:hAnsi="Times New Roman"/>
                <w:sz w:val="28"/>
                <w:szCs w:val="28"/>
                <w:lang w:eastAsia="x-none"/>
              </w:rPr>
            </w:pPr>
            <w:r w:rsidRPr="001164DE">
              <w:rPr>
                <w:rFonts w:ascii="Times New Roman" w:hAnsi="Times New Roman"/>
                <w:sz w:val="28"/>
                <w:szCs w:val="28"/>
                <w:lang w:eastAsia="x-none"/>
              </w:rPr>
              <w:t>Quảng cáo</w:t>
            </w:r>
          </w:p>
        </w:tc>
        <w:tc>
          <w:tcPr>
            <w:tcW w:w="3865" w:type="dxa"/>
          </w:tcPr>
          <w:p w14:paraId="4EE665D2" w14:textId="77777777" w:rsidR="00136EC8" w:rsidRPr="001164DE" w:rsidRDefault="00136EC8" w:rsidP="002B7031">
            <w:pPr>
              <w:spacing w:line="312" w:lineRule="auto"/>
              <w:rPr>
                <w:rFonts w:ascii="Times New Roman" w:hAnsi="Times New Roman"/>
                <w:sz w:val="28"/>
                <w:szCs w:val="28"/>
                <w:lang w:eastAsia="x-none"/>
              </w:rPr>
            </w:pPr>
            <w:r w:rsidRPr="001164DE">
              <w:rPr>
                <w:rFonts w:ascii="Times New Roman" w:hAnsi="Times New Roman"/>
                <w:sz w:val="28"/>
                <w:szCs w:val="28"/>
                <w:lang w:eastAsia="x-none"/>
              </w:rPr>
              <w:t>Sử dụng để biên tập quảng cáo</w:t>
            </w:r>
          </w:p>
        </w:tc>
      </w:tr>
      <w:tr w:rsidR="00136EC8" w:rsidRPr="001164DE" w14:paraId="1B08E607" w14:textId="77777777" w:rsidTr="00136EC8">
        <w:tc>
          <w:tcPr>
            <w:tcW w:w="747" w:type="dxa"/>
          </w:tcPr>
          <w:p w14:paraId="778B3B1A" w14:textId="77777777" w:rsidR="00136EC8" w:rsidRPr="001164DE" w:rsidRDefault="00136EC8" w:rsidP="002B7031">
            <w:pPr>
              <w:spacing w:line="312" w:lineRule="auto"/>
              <w:jc w:val="center"/>
              <w:rPr>
                <w:rFonts w:ascii="Times New Roman" w:hAnsi="Times New Roman"/>
                <w:sz w:val="28"/>
                <w:szCs w:val="28"/>
                <w:lang w:eastAsia="x-none"/>
              </w:rPr>
            </w:pPr>
            <w:r w:rsidRPr="001164DE">
              <w:rPr>
                <w:rFonts w:ascii="Times New Roman" w:hAnsi="Times New Roman"/>
                <w:sz w:val="28"/>
                <w:szCs w:val="28"/>
                <w:lang w:eastAsia="x-none"/>
              </w:rPr>
              <w:lastRenderedPageBreak/>
              <w:t>7</w:t>
            </w:r>
          </w:p>
        </w:tc>
        <w:tc>
          <w:tcPr>
            <w:tcW w:w="2218" w:type="dxa"/>
          </w:tcPr>
          <w:p w14:paraId="33674C42" w14:textId="77777777" w:rsidR="00136EC8" w:rsidRPr="001164DE" w:rsidRDefault="00136EC8" w:rsidP="002B7031">
            <w:pPr>
              <w:spacing w:line="312" w:lineRule="auto"/>
              <w:rPr>
                <w:rFonts w:ascii="Times New Roman" w:hAnsi="Times New Roman"/>
                <w:sz w:val="28"/>
                <w:szCs w:val="28"/>
                <w:lang w:eastAsia="x-none"/>
              </w:rPr>
            </w:pPr>
            <w:r w:rsidRPr="001164DE">
              <w:rPr>
                <w:rFonts w:ascii="Times New Roman" w:hAnsi="Times New Roman"/>
                <w:sz w:val="28"/>
                <w:szCs w:val="28"/>
                <w:lang w:eastAsia="x-none"/>
              </w:rPr>
              <w:t>Tien-ich</w:t>
            </w:r>
          </w:p>
        </w:tc>
        <w:tc>
          <w:tcPr>
            <w:tcW w:w="2520" w:type="dxa"/>
          </w:tcPr>
          <w:p w14:paraId="1CE5448A" w14:textId="6BBBB238" w:rsidR="00136EC8" w:rsidRPr="001164DE" w:rsidRDefault="00AB79D4" w:rsidP="002B7031">
            <w:pPr>
              <w:spacing w:line="312" w:lineRule="auto"/>
              <w:rPr>
                <w:rFonts w:ascii="Times New Roman" w:hAnsi="Times New Roman"/>
                <w:sz w:val="28"/>
                <w:szCs w:val="28"/>
                <w:lang w:eastAsia="x-none"/>
              </w:rPr>
            </w:pPr>
            <w:r w:rsidRPr="001164DE">
              <w:rPr>
                <w:rFonts w:ascii="Times New Roman" w:hAnsi="Times New Roman"/>
                <w:sz w:val="28"/>
                <w:szCs w:val="28"/>
                <w:lang w:eastAsia="x-none"/>
              </w:rPr>
              <w:t>Tiện ích</w:t>
            </w:r>
          </w:p>
        </w:tc>
        <w:tc>
          <w:tcPr>
            <w:tcW w:w="3865" w:type="dxa"/>
          </w:tcPr>
          <w:p w14:paraId="22831D54" w14:textId="77777777" w:rsidR="00136EC8" w:rsidRPr="001164DE" w:rsidRDefault="00136EC8" w:rsidP="002B7031">
            <w:pPr>
              <w:spacing w:line="312" w:lineRule="auto"/>
              <w:rPr>
                <w:rFonts w:ascii="Times New Roman" w:hAnsi="Times New Roman"/>
                <w:sz w:val="28"/>
                <w:szCs w:val="28"/>
                <w:lang w:eastAsia="x-none"/>
              </w:rPr>
            </w:pPr>
            <w:r w:rsidRPr="001164DE">
              <w:rPr>
                <w:rFonts w:ascii="Times New Roman" w:hAnsi="Times New Roman"/>
                <w:sz w:val="28"/>
                <w:szCs w:val="28"/>
                <w:lang w:eastAsia="x-none"/>
              </w:rPr>
              <w:t>Sử dụng để biên tập liên kết sang các dịch vụ của website khác, các tiện ích</w:t>
            </w:r>
          </w:p>
        </w:tc>
      </w:tr>
      <w:tr w:rsidR="00AB79D4" w:rsidRPr="001164DE" w14:paraId="62057426" w14:textId="77777777" w:rsidTr="00136EC8">
        <w:tc>
          <w:tcPr>
            <w:tcW w:w="747" w:type="dxa"/>
          </w:tcPr>
          <w:p w14:paraId="6CD68B00" w14:textId="25303913" w:rsidR="00AB79D4" w:rsidRPr="001164DE" w:rsidRDefault="00AB79D4" w:rsidP="00AB79D4">
            <w:pPr>
              <w:spacing w:line="312" w:lineRule="auto"/>
              <w:jc w:val="center"/>
              <w:rPr>
                <w:rFonts w:ascii="Times New Roman" w:hAnsi="Times New Roman"/>
                <w:sz w:val="28"/>
                <w:szCs w:val="28"/>
                <w:lang w:eastAsia="x-none"/>
              </w:rPr>
            </w:pPr>
            <w:r w:rsidRPr="001164DE">
              <w:rPr>
                <w:rFonts w:ascii="Times New Roman" w:hAnsi="Times New Roman"/>
                <w:sz w:val="28"/>
                <w:szCs w:val="28"/>
                <w:lang w:eastAsia="x-none"/>
              </w:rPr>
              <w:t>8</w:t>
            </w:r>
          </w:p>
        </w:tc>
        <w:tc>
          <w:tcPr>
            <w:tcW w:w="2218" w:type="dxa"/>
          </w:tcPr>
          <w:p w14:paraId="7D9F6067" w14:textId="3AE7AA8F" w:rsidR="00AB79D4" w:rsidRPr="001164DE" w:rsidRDefault="00AB79D4" w:rsidP="00AB79D4">
            <w:pPr>
              <w:spacing w:line="312" w:lineRule="auto"/>
              <w:rPr>
                <w:rFonts w:ascii="Times New Roman" w:hAnsi="Times New Roman"/>
                <w:sz w:val="28"/>
                <w:szCs w:val="28"/>
                <w:lang w:eastAsia="x-none"/>
              </w:rPr>
            </w:pPr>
            <w:r w:rsidRPr="001164DE">
              <w:rPr>
                <w:rFonts w:ascii="Times New Roman" w:hAnsi="Times New Roman"/>
                <w:sz w:val="28"/>
                <w:szCs w:val="28"/>
                <w:lang w:eastAsia="x-none"/>
              </w:rPr>
              <w:t>Danh-muc-chuyen-de</w:t>
            </w:r>
          </w:p>
        </w:tc>
        <w:tc>
          <w:tcPr>
            <w:tcW w:w="2520" w:type="dxa"/>
          </w:tcPr>
          <w:p w14:paraId="664254B7" w14:textId="0AC63249" w:rsidR="00AB79D4" w:rsidRPr="001164DE" w:rsidRDefault="00AB79D4" w:rsidP="00AB79D4">
            <w:pPr>
              <w:spacing w:line="312" w:lineRule="auto"/>
              <w:rPr>
                <w:rFonts w:ascii="Times New Roman" w:hAnsi="Times New Roman"/>
                <w:sz w:val="28"/>
                <w:szCs w:val="28"/>
                <w:lang w:eastAsia="x-none"/>
              </w:rPr>
            </w:pPr>
            <w:r w:rsidRPr="001164DE">
              <w:rPr>
                <w:rFonts w:ascii="Times New Roman" w:hAnsi="Times New Roman"/>
                <w:sz w:val="28"/>
                <w:szCs w:val="28"/>
                <w:lang w:eastAsia="x-none"/>
              </w:rPr>
              <w:t>Danh mục chuyên đề (Sự kiện)</w:t>
            </w:r>
          </w:p>
        </w:tc>
        <w:tc>
          <w:tcPr>
            <w:tcW w:w="3865" w:type="dxa"/>
          </w:tcPr>
          <w:p w14:paraId="19B8CFB8" w14:textId="556417D0" w:rsidR="00AB79D4" w:rsidRPr="001164DE" w:rsidRDefault="00AB79D4" w:rsidP="00AB79D4">
            <w:pPr>
              <w:spacing w:line="312" w:lineRule="auto"/>
              <w:rPr>
                <w:rFonts w:ascii="Times New Roman" w:hAnsi="Times New Roman"/>
                <w:sz w:val="28"/>
                <w:szCs w:val="28"/>
                <w:lang w:eastAsia="x-none"/>
              </w:rPr>
            </w:pPr>
            <w:r w:rsidRPr="001164DE">
              <w:rPr>
                <w:rFonts w:ascii="Times New Roman" w:hAnsi="Times New Roman"/>
                <w:sz w:val="28"/>
                <w:szCs w:val="28"/>
                <w:lang w:eastAsia="x-none"/>
              </w:rPr>
              <w:t>Sử dụng để biên tập các chuyên đề</w:t>
            </w:r>
          </w:p>
        </w:tc>
      </w:tr>
      <w:tr w:rsidR="00AB79D4" w:rsidRPr="001164DE" w14:paraId="1FAAAA49" w14:textId="77777777" w:rsidTr="00136EC8">
        <w:tc>
          <w:tcPr>
            <w:tcW w:w="747" w:type="dxa"/>
          </w:tcPr>
          <w:p w14:paraId="3F6D4B19" w14:textId="17FB788B" w:rsidR="00AB79D4" w:rsidRPr="001164DE" w:rsidRDefault="00AB79D4" w:rsidP="00AB79D4">
            <w:pPr>
              <w:spacing w:line="312" w:lineRule="auto"/>
              <w:jc w:val="center"/>
              <w:rPr>
                <w:rFonts w:ascii="Times New Roman" w:hAnsi="Times New Roman"/>
                <w:sz w:val="28"/>
                <w:szCs w:val="28"/>
                <w:lang w:eastAsia="x-none"/>
              </w:rPr>
            </w:pPr>
            <w:r w:rsidRPr="001164DE">
              <w:rPr>
                <w:rFonts w:ascii="Times New Roman" w:hAnsi="Times New Roman"/>
                <w:sz w:val="28"/>
                <w:szCs w:val="28"/>
                <w:lang w:eastAsia="x-none"/>
              </w:rPr>
              <w:t>9</w:t>
            </w:r>
          </w:p>
        </w:tc>
        <w:tc>
          <w:tcPr>
            <w:tcW w:w="2218" w:type="dxa"/>
          </w:tcPr>
          <w:p w14:paraId="5EE6CC88" w14:textId="77777777" w:rsidR="00AB79D4" w:rsidRPr="001164DE" w:rsidRDefault="00AB79D4" w:rsidP="00AB79D4">
            <w:pPr>
              <w:spacing w:line="312" w:lineRule="auto"/>
              <w:rPr>
                <w:rFonts w:ascii="Times New Roman" w:hAnsi="Times New Roman"/>
                <w:sz w:val="28"/>
                <w:szCs w:val="28"/>
                <w:lang w:eastAsia="x-none"/>
              </w:rPr>
            </w:pPr>
            <w:r w:rsidRPr="001164DE">
              <w:rPr>
                <w:rFonts w:ascii="Times New Roman" w:hAnsi="Times New Roman"/>
                <w:sz w:val="28"/>
                <w:szCs w:val="28"/>
                <w:lang w:eastAsia="x-none"/>
              </w:rPr>
              <w:t>Album-Anh</w:t>
            </w:r>
          </w:p>
        </w:tc>
        <w:tc>
          <w:tcPr>
            <w:tcW w:w="2520" w:type="dxa"/>
          </w:tcPr>
          <w:p w14:paraId="57415E10" w14:textId="77777777" w:rsidR="00AB79D4" w:rsidRPr="001164DE" w:rsidRDefault="00AB79D4" w:rsidP="00AB79D4">
            <w:pPr>
              <w:spacing w:line="312" w:lineRule="auto"/>
              <w:rPr>
                <w:rFonts w:ascii="Times New Roman" w:hAnsi="Times New Roman"/>
                <w:sz w:val="28"/>
                <w:szCs w:val="28"/>
                <w:lang w:eastAsia="x-none"/>
              </w:rPr>
            </w:pPr>
            <w:r w:rsidRPr="001164DE">
              <w:rPr>
                <w:rFonts w:ascii="Times New Roman" w:hAnsi="Times New Roman"/>
                <w:sz w:val="28"/>
                <w:szCs w:val="28"/>
                <w:lang w:eastAsia="x-none"/>
              </w:rPr>
              <w:t>Album ảnh</w:t>
            </w:r>
          </w:p>
        </w:tc>
        <w:tc>
          <w:tcPr>
            <w:tcW w:w="3865" w:type="dxa"/>
          </w:tcPr>
          <w:p w14:paraId="01C271CB" w14:textId="77777777" w:rsidR="00AB79D4" w:rsidRPr="001164DE" w:rsidRDefault="00AB79D4" w:rsidP="00AB79D4">
            <w:pPr>
              <w:spacing w:line="312" w:lineRule="auto"/>
              <w:rPr>
                <w:rFonts w:ascii="Times New Roman" w:hAnsi="Times New Roman"/>
                <w:sz w:val="28"/>
                <w:szCs w:val="28"/>
                <w:lang w:eastAsia="x-none"/>
              </w:rPr>
            </w:pPr>
            <w:r w:rsidRPr="001164DE">
              <w:rPr>
                <w:rFonts w:ascii="Times New Roman" w:hAnsi="Times New Roman"/>
                <w:sz w:val="28"/>
                <w:szCs w:val="28"/>
                <w:lang w:eastAsia="x-none"/>
              </w:rPr>
              <w:t>Sử dụng để biên tập album ảnh</w:t>
            </w:r>
          </w:p>
          <w:p w14:paraId="1B943464" w14:textId="77777777" w:rsidR="00AB79D4" w:rsidRPr="001164DE" w:rsidRDefault="00AB79D4" w:rsidP="00AB79D4">
            <w:pPr>
              <w:spacing w:line="312" w:lineRule="auto"/>
              <w:rPr>
                <w:rFonts w:ascii="Times New Roman" w:hAnsi="Times New Roman"/>
                <w:sz w:val="28"/>
                <w:szCs w:val="28"/>
                <w:lang w:eastAsia="x-none"/>
              </w:rPr>
            </w:pPr>
            <w:r w:rsidRPr="001164DE">
              <w:rPr>
                <w:rFonts w:ascii="Times New Roman" w:hAnsi="Times New Roman"/>
                <w:sz w:val="28"/>
                <w:szCs w:val="28"/>
                <w:lang w:eastAsia="x-none"/>
              </w:rPr>
              <w:t>Cho phép upload tối đa 20 ảnh trong 1 album</w:t>
            </w:r>
          </w:p>
        </w:tc>
      </w:tr>
      <w:tr w:rsidR="00AB79D4" w:rsidRPr="001164DE" w14:paraId="018EC0EF" w14:textId="77777777" w:rsidTr="00136EC8">
        <w:tc>
          <w:tcPr>
            <w:tcW w:w="747" w:type="dxa"/>
          </w:tcPr>
          <w:p w14:paraId="715387B6" w14:textId="7678CDD9" w:rsidR="00AB79D4" w:rsidRPr="001164DE" w:rsidRDefault="00AB79D4" w:rsidP="00AB79D4">
            <w:pPr>
              <w:spacing w:line="312" w:lineRule="auto"/>
              <w:jc w:val="center"/>
              <w:rPr>
                <w:rFonts w:ascii="Times New Roman" w:hAnsi="Times New Roman"/>
                <w:sz w:val="28"/>
                <w:szCs w:val="28"/>
                <w:lang w:eastAsia="x-none"/>
              </w:rPr>
            </w:pPr>
            <w:r w:rsidRPr="001164DE">
              <w:rPr>
                <w:rFonts w:ascii="Times New Roman" w:hAnsi="Times New Roman"/>
                <w:sz w:val="28"/>
                <w:szCs w:val="28"/>
                <w:lang w:eastAsia="x-none"/>
              </w:rPr>
              <w:t>10</w:t>
            </w:r>
          </w:p>
        </w:tc>
        <w:tc>
          <w:tcPr>
            <w:tcW w:w="2218" w:type="dxa"/>
          </w:tcPr>
          <w:p w14:paraId="2C8A3F1D" w14:textId="77777777" w:rsidR="00AB79D4" w:rsidRPr="001164DE" w:rsidRDefault="00AB79D4" w:rsidP="00AB79D4">
            <w:pPr>
              <w:spacing w:line="312" w:lineRule="auto"/>
              <w:rPr>
                <w:rFonts w:ascii="Times New Roman" w:hAnsi="Times New Roman"/>
                <w:sz w:val="28"/>
                <w:szCs w:val="28"/>
                <w:lang w:eastAsia="x-none"/>
              </w:rPr>
            </w:pPr>
            <w:r w:rsidRPr="001164DE">
              <w:rPr>
                <w:rFonts w:ascii="Times New Roman" w:hAnsi="Times New Roman"/>
                <w:sz w:val="28"/>
                <w:szCs w:val="28"/>
                <w:lang w:eastAsia="x-none"/>
              </w:rPr>
              <w:t>Infographic</w:t>
            </w:r>
          </w:p>
        </w:tc>
        <w:tc>
          <w:tcPr>
            <w:tcW w:w="2520" w:type="dxa"/>
          </w:tcPr>
          <w:p w14:paraId="4EA407E3" w14:textId="77777777" w:rsidR="00AB79D4" w:rsidRPr="001164DE" w:rsidRDefault="00AB79D4" w:rsidP="00AB79D4">
            <w:pPr>
              <w:spacing w:line="312" w:lineRule="auto"/>
              <w:rPr>
                <w:rFonts w:ascii="Times New Roman" w:hAnsi="Times New Roman"/>
                <w:sz w:val="28"/>
                <w:szCs w:val="28"/>
                <w:lang w:eastAsia="x-none"/>
              </w:rPr>
            </w:pPr>
            <w:r w:rsidRPr="001164DE">
              <w:rPr>
                <w:rFonts w:ascii="Times New Roman" w:hAnsi="Times New Roman"/>
                <w:sz w:val="28"/>
                <w:szCs w:val="28"/>
                <w:lang w:eastAsia="x-none"/>
              </w:rPr>
              <w:t>Infographic</w:t>
            </w:r>
          </w:p>
        </w:tc>
        <w:tc>
          <w:tcPr>
            <w:tcW w:w="3865" w:type="dxa"/>
          </w:tcPr>
          <w:p w14:paraId="05CF6CD4" w14:textId="77777777" w:rsidR="00AB79D4" w:rsidRPr="001164DE" w:rsidRDefault="00AB79D4" w:rsidP="00AB79D4">
            <w:pPr>
              <w:spacing w:line="312" w:lineRule="auto"/>
              <w:rPr>
                <w:rFonts w:ascii="Times New Roman" w:hAnsi="Times New Roman"/>
                <w:sz w:val="28"/>
                <w:szCs w:val="28"/>
                <w:lang w:eastAsia="x-none"/>
              </w:rPr>
            </w:pPr>
            <w:r w:rsidRPr="001164DE">
              <w:rPr>
                <w:rFonts w:ascii="Times New Roman" w:hAnsi="Times New Roman"/>
                <w:sz w:val="28"/>
                <w:szCs w:val="28"/>
                <w:lang w:eastAsia="x-none"/>
              </w:rPr>
              <w:t>Sử dụng để biên tập Infographic</w:t>
            </w:r>
          </w:p>
        </w:tc>
      </w:tr>
      <w:tr w:rsidR="00AB79D4" w:rsidRPr="001164DE" w14:paraId="210E4165" w14:textId="77777777" w:rsidTr="00136EC8">
        <w:tc>
          <w:tcPr>
            <w:tcW w:w="747" w:type="dxa"/>
          </w:tcPr>
          <w:p w14:paraId="5C8C41FA" w14:textId="6187C809" w:rsidR="00AB79D4" w:rsidRPr="001164DE" w:rsidRDefault="00AB79D4" w:rsidP="00AB79D4">
            <w:pPr>
              <w:spacing w:line="312" w:lineRule="auto"/>
              <w:jc w:val="center"/>
              <w:rPr>
                <w:rFonts w:ascii="Times New Roman" w:hAnsi="Times New Roman"/>
                <w:sz w:val="28"/>
                <w:szCs w:val="28"/>
                <w:lang w:eastAsia="x-none"/>
              </w:rPr>
            </w:pPr>
            <w:r w:rsidRPr="001164DE">
              <w:rPr>
                <w:rFonts w:ascii="Times New Roman" w:hAnsi="Times New Roman"/>
                <w:sz w:val="28"/>
                <w:szCs w:val="28"/>
                <w:lang w:eastAsia="x-none"/>
              </w:rPr>
              <w:t>11</w:t>
            </w:r>
          </w:p>
        </w:tc>
        <w:tc>
          <w:tcPr>
            <w:tcW w:w="2218" w:type="dxa"/>
          </w:tcPr>
          <w:p w14:paraId="0BCBF3A9" w14:textId="77777777" w:rsidR="00AB79D4" w:rsidRPr="001164DE" w:rsidRDefault="00AB79D4" w:rsidP="00AB79D4">
            <w:pPr>
              <w:spacing w:line="312" w:lineRule="auto"/>
              <w:rPr>
                <w:rFonts w:ascii="Times New Roman" w:hAnsi="Times New Roman"/>
                <w:sz w:val="28"/>
                <w:szCs w:val="28"/>
                <w:lang w:eastAsia="x-none"/>
              </w:rPr>
            </w:pPr>
            <w:r w:rsidRPr="001164DE">
              <w:rPr>
                <w:rFonts w:ascii="Times New Roman" w:hAnsi="Times New Roman"/>
                <w:sz w:val="28"/>
                <w:szCs w:val="28"/>
                <w:lang w:eastAsia="x-none"/>
              </w:rPr>
              <w:t>Video</w:t>
            </w:r>
          </w:p>
        </w:tc>
        <w:tc>
          <w:tcPr>
            <w:tcW w:w="2520" w:type="dxa"/>
          </w:tcPr>
          <w:p w14:paraId="2A4F3F30" w14:textId="77777777" w:rsidR="00AB79D4" w:rsidRPr="001164DE" w:rsidRDefault="00AB79D4" w:rsidP="00AB79D4">
            <w:pPr>
              <w:spacing w:line="312" w:lineRule="auto"/>
              <w:rPr>
                <w:rFonts w:ascii="Times New Roman" w:hAnsi="Times New Roman"/>
                <w:sz w:val="28"/>
                <w:szCs w:val="28"/>
                <w:lang w:eastAsia="x-none"/>
              </w:rPr>
            </w:pPr>
            <w:r w:rsidRPr="001164DE">
              <w:rPr>
                <w:rFonts w:ascii="Times New Roman" w:hAnsi="Times New Roman"/>
                <w:sz w:val="28"/>
                <w:szCs w:val="28"/>
                <w:lang w:eastAsia="x-none"/>
              </w:rPr>
              <w:t>Video</w:t>
            </w:r>
          </w:p>
        </w:tc>
        <w:tc>
          <w:tcPr>
            <w:tcW w:w="3865" w:type="dxa"/>
          </w:tcPr>
          <w:p w14:paraId="3D37CF08" w14:textId="77777777" w:rsidR="00AB79D4" w:rsidRPr="001164DE" w:rsidRDefault="00AB79D4" w:rsidP="00AB79D4">
            <w:pPr>
              <w:spacing w:line="312" w:lineRule="auto"/>
              <w:rPr>
                <w:rFonts w:ascii="Times New Roman" w:hAnsi="Times New Roman"/>
                <w:sz w:val="28"/>
                <w:szCs w:val="28"/>
                <w:lang w:eastAsia="x-none"/>
              </w:rPr>
            </w:pPr>
            <w:r w:rsidRPr="001164DE">
              <w:rPr>
                <w:rFonts w:ascii="Times New Roman" w:hAnsi="Times New Roman"/>
                <w:sz w:val="28"/>
                <w:szCs w:val="28"/>
                <w:lang w:eastAsia="x-none"/>
              </w:rPr>
              <w:t>Sử dụng để biên tập video</w:t>
            </w:r>
          </w:p>
        </w:tc>
      </w:tr>
      <w:tr w:rsidR="00136EC8" w:rsidRPr="001164DE" w14:paraId="79F8FCC4" w14:textId="77777777" w:rsidTr="00136EC8">
        <w:tc>
          <w:tcPr>
            <w:tcW w:w="747" w:type="dxa"/>
          </w:tcPr>
          <w:p w14:paraId="3AEF9137" w14:textId="6C7FFADC" w:rsidR="00136EC8" w:rsidRPr="001164DE" w:rsidRDefault="00AB79D4" w:rsidP="002B7031">
            <w:pPr>
              <w:spacing w:line="312" w:lineRule="auto"/>
              <w:jc w:val="center"/>
              <w:rPr>
                <w:rFonts w:ascii="Times New Roman" w:hAnsi="Times New Roman"/>
                <w:sz w:val="28"/>
                <w:szCs w:val="28"/>
                <w:lang w:eastAsia="x-none"/>
              </w:rPr>
            </w:pPr>
            <w:r w:rsidRPr="001164DE">
              <w:rPr>
                <w:rFonts w:ascii="Times New Roman" w:hAnsi="Times New Roman"/>
                <w:sz w:val="28"/>
                <w:szCs w:val="28"/>
                <w:lang w:eastAsia="x-none"/>
              </w:rPr>
              <w:t>12</w:t>
            </w:r>
          </w:p>
        </w:tc>
        <w:tc>
          <w:tcPr>
            <w:tcW w:w="2218" w:type="dxa"/>
          </w:tcPr>
          <w:p w14:paraId="13A2B670" w14:textId="77777777" w:rsidR="00136EC8" w:rsidRPr="001164DE" w:rsidRDefault="00136EC8" w:rsidP="002B7031">
            <w:pPr>
              <w:spacing w:line="312" w:lineRule="auto"/>
              <w:rPr>
                <w:rFonts w:ascii="Times New Roman" w:hAnsi="Times New Roman"/>
                <w:sz w:val="28"/>
                <w:szCs w:val="28"/>
                <w:lang w:eastAsia="x-none"/>
              </w:rPr>
            </w:pPr>
            <w:r w:rsidRPr="001164DE">
              <w:rPr>
                <w:rFonts w:ascii="Times New Roman" w:hAnsi="Times New Roman"/>
                <w:sz w:val="28"/>
                <w:szCs w:val="28"/>
                <w:lang w:eastAsia="x-none"/>
              </w:rPr>
              <w:t>Banner-chinh</w:t>
            </w:r>
          </w:p>
        </w:tc>
        <w:tc>
          <w:tcPr>
            <w:tcW w:w="2520" w:type="dxa"/>
          </w:tcPr>
          <w:p w14:paraId="643D96CA" w14:textId="77777777" w:rsidR="00136EC8" w:rsidRPr="001164DE" w:rsidRDefault="00136EC8" w:rsidP="002B7031">
            <w:pPr>
              <w:spacing w:line="312" w:lineRule="auto"/>
              <w:rPr>
                <w:rFonts w:ascii="Times New Roman" w:hAnsi="Times New Roman"/>
                <w:sz w:val="28"/>
                <w:szCs w:val="28"/>
                <w:lang w:eastAsia="x-none"/>
              </w:rPr>
            </w:pPr>
            <w:r w:rsidRPr="001164DE">
              <w:rPr>
                <w:rFonts w:ascii="Times New Roman" w:hAnsi="Times New Roman"/>
                <w:sz w:val="28"/>
                <w:szCs w:val="28"/>
                <w:lang w:eastAsia="x-none"/>
              </w:rPr>
              <w:t>Banner phần header</w:t>
            </w:r>
          </w:p>
        </w:tc>
        <w:tc>
          <w:tcPr>
            <w:tcW w:w="3865" w:type="dxa"/>
          </w:tcPr>
          <w:p w14:paraId="29CEB4C0" w14:textId="77777777" w:rsidR="00136EC8" w:rsidRPr="001164DE" w:rsidRDefault="00136EC8" w:rsidP="002B7031">
            <w:pPr>
              <w:spacing w:line="312" w:lineRule="auto"/>
              <w:rPr>
                <w:rFonts w:ascii="Times New Roman" w:hAnsi="Times New Roman"/>
                <w:sz w:val="28"/>
                <w:szCs w:val="28"/>
                <w:lang w:eastAsia="x-none"/>
              </w:rPr>
            </w:pPr>
            <w:r w:rsidRPr="001164DE">
              <w:rPr>
                <w:rFonts w:ascii="Times New Roman" w:hAnsi="Times New Roman"/>
                <w:sz w:val="28"/>
                <w:szCs w:val="28"/>
                <w:lang w:eastAsia="x-none"/>
              </w:rPr>
              <w:t>Sử dụng để biên tập banner phần header</w:t>
            </w:r>
          </w:p>
        </w:tc>
      </w:tr>
    </w:tbl>
    <w:p w14:paraId="6005F54B" w14:textId="77777777" w:rsidR="00136EC8" w:rsidRPr="001164DE" w:rsidRDefault="00136EC8" w:rsidP="004F47AB">
      <w:pPr>
        <w:pStyle w:val="Heading3"/>
      </w:pPr>
      <w:bookmarkStart w:id="191" w:name="_Toc56175843"/>
      <w:bookmarkStart w:id="192" w:name="_Toc70074014"/>
      <w:r w:rsidRPr="001164DE">
        <w:t>Chi tiết luồng xử lý</w:t>
      </w:r>
      <w:bookmarkEnd w:id="191"/>
      <w:bookmarkEnd w:id="192"/>
    </w:p>
    <w:p w14:paraId="5FA03575" w14:textId="77777777" w:rsidR="00136EC8" w:rsidRPr="001164DE" w:rsidRDefault="00136EC8" w:rsidP="002B7031">
      <w:pPr>
        <w:pStyle w:val="Style2"/>
        <w:spacing w:beforeLines="60" w:before="144" w:line="312" w:lineRule="auto"/>
        <w:ind w:left="450" w:hanging="360"/>
      </w:pPr>
      <w:r w:rsidRPr="001164DE">
        <w:t>Tạo biểu mẫu biên tập tin bài</w:t>
      </w:r>
    </w:p>
    <w:tbl>
      <w:tblPr>
        <w:tblStyle w:val="TableGrid"/>
        <w:tblW w:w="0" w:type="auto"/>
        <w:tblInd w:w="-5" w:type="dxa"/>
        <w:tblLook w:val="04A0" w:firstRow="1" w:lastRow="0" w:firstColumn="1" w:lastColumn="0" w:noHBand="0" w:noVBand="1"/>
      </w:tblPr>
      <w:tblGrid>
        <w:gridCol w:w="1198"/>
        <w:gridCol w:w="2137"/>
        <w:gridCol w:w="5731"/>
      </w:tblGrid>
      <w:tr w:rsidR="00136EC8" w:rsidRPr="001164DE" w14:paraId="5FC29B4E" w14:textId="77777777" w:rsidTr="00136EC8">
        <w:trPr>
          <w:tblHeader/>
        </w:trPr>
        <w:tc>
          <w:tcPr>
            <w:tcW w:w="1216" w:type="dxa"/>
            <w:shd w:val="clear" w:color="auto" w:fill="E7E6E6" w:themeFill="background2"/>
            <w:vAlign w:val="center"/>
          </w:tcPr>
          <w:p w14:paraId="202FA2F8" w14:textId="77777777" w:rsidR="00136EC8" w:rsidRPr="001164DE" w:rsidRDefault="00136EC8"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rPr>
              <w:t>Bước thực hiện</w:t>
            </w:r>
          </w:p>
        </w:tc>
        <w:tc>
          <w:tcPr>
            <w:tcW w:w="2196" w:type="dxa"/>
            <w:shd w:val="clear" w:color="auto" w:fill="E7E6E6" w:themeFill="background2"/>
            <w:vAlign w:val="center"/>
          </w:tcPr>
          <w:p w14:paraId="5E8BD949" w14:textId="77777777" w:rsidR="00136EC8" w:rsidRPr="001164DE" w:rsidRDefault="00136EC8"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rPr>
              <w:t>Chủ thể thực hiện</w:t>
            </w:r>
          </w:p>
        </w:tc>
        <w:tc>
          <w:tcPr>
            <w:tcW w:w="5943" w:type="dxa"/>
            <w:shd w:val="clear" w:color="auto" w:fill="E7E6E6" w:themeFill="background2"/>
            <w:vAlign w:val="center"/>
          </w:tcPr>
          <w:p w14:paraId="361BB384" w14:textId="77777777" w:rsidR="00136EC8" w:rsidRPr="001164DE" w:rsidRDefault="00136EC8" w:rsidP="002B7031">
            <w:pPr>
              <w:spacing w:line="312" w:lineRule="auto"/>
              <w:jc w:val="center"/>
              <w:rPr>
                <w:rFonts w:ascii="Times New Roman" w:hAnsi="Times New Roman"/>
                <w:b/>
                <w:sz w:val="28"/>
                <w:szCs w:val="28"/>
                <w:lang w:val="vi-VN"/>
              </w:rPr>
            </w:pPr>
            <w:r w:rsidRPr="001164DE">
              <w:rPr>
                <w:rFonts w:ascii="Times New Roman" w:hAnsi="Times New Roman"/>
                <w:b/>
                <w:sz w:val="28"/>
                <w:szCs w:val="28"/>
              </w:rPr>
              <w:t>Nội dung</w:t>
            </w:r>
          </w:p>
        </w:tc>
      </w:tr>
      <w:tr w:rsidR="00136EC8" w:rsidRPr="001164DE" w14:paraId="7DF25B01" w14:textId="77777777" w:rsidTr="00136EC8">
        <w:tc>
          <w:tcPr>
            <w:tcW w:w="1216" w:type="dxa"/>
          </w:tcPr>
          <w:p w14:paraId="47CCDCB2" w14:textId="77777777" w:rsidR="00136EC8" w:rsidRPr="001164DE" w:rsidRDefault="00136EC8" w:rsidP="002B7031">
            <w:pPr>
              <w:spacing w:line="312" w:lineRule="auto"/>
              <w:jc w:val="center"/>
              <w:rPr>
                <w:rFonts w:ascii="Times New Roman" w:hAnsi="Times New Roman"/>
                <w:sz w:val="28"/>
                <w:szCs w:val="28"/>
              </w:rPr>
            </w:pPr>
            <w:r w:rsidRPr="001164DE">
              <w:rPr>
                <w:rFonts w:ascii="Times New Roman" w:hAnsi="Times New Roman"/>
                <w:sz w:val="28"/>
                <w:szCs w:val="28"/>
                <w:lang w:val="vi-VN"/>
              </w:rPr>
              <w:t>1</w:t>
            </w:r>
          </w:p>
        </w:tc>
        <w:tc>
          <w:tcPr>
            <w:tcW w:w="2196" w:type="dxa"/>
          </w:tcPr>
          <w:p w14:paraId="193B7EF2" w14:textId="77777777" w:rsidR="00136EC8" w:rsidRPr="001164DE" w:rsidRDefault="00136EC8" w:rsidP="002B7031">
            <w:pPr>
              <w:spacing w:line="312" w:lineRule="auto"/>
              <w:rPr>
                <w:rFonts w:ascii="Times New Roman" w:hAnsi="Times New Roman"/>
                <w:sz w:val="28"/>
                <w:szCs w:val="28"/>
              </w:rPr>
            </w:pPr>
            <w:r w:rsidRPr="001164DE">
              <w:rPr>
                <w:rFonts w:ascii="Times New Roman" w:hAnsi="Times New Roman"/>
                <w:sz w:val="28"/>
                <w:szCs w:val="28"/>
              </w:rPr>
              <w:t>NSD (Quản trị hệ thống)</w:t>
            </w:r>
          </w:p>
        </w:tc>
        <w:tc>
          <w:tcPr>
            <w:tcW w:w="5943" w:type="dxa"/>
          </w:tcPr>
          <w:p w14:paraId="1A81BB12" w14:textId="77777777" w:rsidR="00136EC8" w:rsidRPr="001164DE" w:rsidRDefault="00136EC8" w:rsidP="002B7031">
            <w:pPr>
              <w:spacing w:line="312" w:lineRule="auto"/>
              <w:rPr>
                <w:rFonts w:ascii="Times New Roman" w:hAnsi="Times New Roman"/>
                <w:sz w:val="28"/>
                <w:szCs w:val="28"/>
              </w:rPr>
            </w:pPr>
            <w:r w:rsidRPr="001164DE">
              <w:rPr>
                <w:rFonts w:ascii="Times New Roman" w:hAnsi="Times New Roman"/>
                <w:sz w:val="28"/>
                <w:szCs w:val="28"/>
              </w:rPr>
              <w:t>Đăng nhập vào trang quản trị, truy cập vào quản trị nội dung, chọn thư viện Tạp chí Thuế, chọn mục Biểu mẫu biên tập nội dung (Authoring Templates)</w:t>
            </w:r>
          </w:p>
        </w:tc>
      </w:tr>
      <w:tr w:rsidR="00136EC8" w:rsidRPr="001164DE" w14:paraId="64B07443" w14:textId="77777777" w:rsidTr="00136EC8">
        <w:tc>
          <w:tcPr>
            <w:tcW w:w="1216" w:type="dxa"/>
          </w:tcPr>
          <w:p w14:paraId="559A41C7" w14:textId="77777777" w:rsidR="00136EC8" w:rsidRPr="001164DE" w:rsidRDefault="00136EC8" w:rsidP="002B7031">
            <w:pPr>
              <w:spacing w:line="312" w:lineRule="auto"/>
              <w:jc w:val="center"/>
              <w:rPr>
                <w:rFonts w:ascii="Times New Roman" w:hAnsi="Times New Roman"/>
                <w:sz w:val="28"/>
                <w:szCs w:val="28"/>
              </w:rPr>
            </w:pPr>
            <w:r w:rsidRPr="001164DE">
              <w:rPr>
                <w:rFonts w:ascii="Times New Roman" w:hAnsi="Times New Roman"/>
                <w:sz w:val="28"/>
                <w:szCs w:val="28"/>
                <w:lang w:val="vi-VN"/>
              </w:rPr>
              <w:t>2</w:t>
            </w:r>
          </w:p>
        </w:tc>
        <w:tc>
          <w:tcPr>
            <w:tcW w:w="2196" w:type="dxa"/>
          </w:tcPr>
          <w:p w14:paraId="19DA586C" w14:textId="77777777" w:rsidR="00136EC8" w:rsidRPr="001164DE" w:rsidRDefault="00136EC8" w:rsidP="002B7031">
            <w:pPr>
              <w:spacing w:line="312" w:lineRule="auto"/>
              <w:rPr>
                <w:rFonts w:ascii="Times New Roman" w:hAnsi="Times New Roman"/>
                <w:sz w:val="28"/>
                <w:szCs w:val="28"/>
              </w:rPr>
            </w:pPr>
            <w:r w:rsidRPr="001164DE">
              <w:rPr>
                <w:rFonts w:ascii="Times New Roman" w:hAnsi="Times New Roman"/>
                <w:sz w:val="28"/>
                <w:szCs w:val="28"/>
              </w:rPr>
              <w:t>Hệ thống</w:t>
            </w:r>
          </w:p>
        </w:tc>
        <w:tc>
          <w:tcPr>
            <w:tcW w:w="5943" w:type="dxa"/>
          </w:tcPr>
          <w:p w14:paraId="687ED4A4" w14:textId="77777777" w:rsidR="00136EC8" w:rsidRPr="001164DE" w:rsidRDefault="00136EC8" w:rsidP="002B7031">
            <w:pPr>
              <w:spacing w:line="312" w:lineRule="auto"/>
              <w:rPr>
                <w:rFonts w:ascii="Times New Roman" w:hAnsi="Times New Roman"/>
                <w:sz w:val="28"/>
                <w:szCs w:val="28"/>
              </w:rPr>
            </w:pPr>
            <w:r w:rsidRPr="001164DE">
              <w:rPr>
                <w:rFonts w:ascii="Times New Roman" w:hAnsi="Times New Roman"/>
                <w:sz w:val="28"/>
                <w:szCs w:val="28"/>
              </w:rPr>
              <w:t>Hiển thị các Biểu mẫu biên tập nội dung của thư viện Tạp chí Thuế</w:t>
            </w:r>
          </w:p>
        </w:tc>
      </w:tr>
      <w:tr w:rsidR="00136EC8" w:rsidRPr="001164DE" w14:paraId="38C2EC13" w14:textId="77777777" w:rsidTr="00136EC8">
        <w:tc>
          <w:tcPr>
            <w:tcW w:w="1216" w:type="dxa"/>
          </w:tcPr>
          <w:p w14:paraId="606922A0" w14:textId="77777777" w:rsidR="00136EC8" w:rsidRPr="001164DE" w:rsidRDefault="00136EC8" w:rsidP="002B7031">
            <w:pPr>
              <w:spacing w:line="312" w:lineRule="auto"/>
              <w:jc w:val="center"/>
              <w:rPr>
                <w:rFonts w:ascii="Times New Roman" w:hAnsi="Times New Roman"/>
                <w:sz w:val="28"/>
                <w:szCs w:val="28"/>
              </w:rPr>
            </w:pPr>
            <w:r w:rsidRPr="001164DE">
              <w:rPr>
                <w:rFonts w:ascii="Times New Roman" w:hAnsi="Times New Roman"/>
                <w:sz w:val="28"/>
                <w:szCs w:val="28"/>
              </w:rPr>
              <w:t>3</w:t>
            </w:r>
          </w:p>
        </w:tc>
        <w:tc>
          <w:tcPr>
            <w:tcW w:w="2196" w:type="dxa"/>
          </w:tcPr>
          <w:p w14:paraId="3C6250BB" w14:textId="77777777" w:rsidR="00136EC8" w:rsidRPr="001164DE" w:rsidRDefault="00136EC8" w:rsidP="002B7031">
            <w:pPr>
              <w:spacing w:line="312" w:lineRule="auto"/>
              <w:rPr>
                <w:rFonts w:ascii="Times New Roman" w:hAnsi="Times New Roman"/>
                <w:sz w:val="28"/>
                <w:szCs w:val="28"/>
              </w:rPr>
            </w:pPr>
            <w:r w:rsidRPr="001164DE">
              <w:rPr>
                <w:rFonts w:ascii="Times New Roman" w:hAnsi="Times New Roman"/>
                <w:sz w:val="28"/>
                <w:szCs w:val="28"/>
              </w:rPr>
              <w:t>NSD (Quản trị hệ thống)</w:t>
            </w:r>
          </w:p>
        </w:tc>
        <w:tc>
          <w:tcPr>
            <w:tcW w:w="5943" w:type="dxa"/>
          </w:tcPr>
          <w:p w14:paraId="22BFF266" w14:textId="77777777" w:rsidR="00136EC8" w:rsidRPr="001164DE" w:rsidRDefault="00136EC8" w:rsidP="002B7031">
            <w:pPr>
              <w:spacing w:line="312" w:lineRule="auto"/>
              <w:rPr>
                <w:rFonts w:ascii="Times New Roman" w:hAnsi="Times New Roman"/>
                <w:sz w:val="28"/>
                <w:szCs w:val="28"/>
              </w:rPr>
            </w:pPr>
            <w:r w:rsidRPr="001164DE">
              <w:rPr>
                <w:rFonts w:ascii="Times New Roman" w:hAnsi="Times New Roman"/>
                <w:sz w:val="28"/>
                <w:szCs w:val="28"/>
              </w:rPr>
              <w:t>Chọn Thêm mới (New)/ Chọn Biểu mẫu biên tập nội dung (Content Template) để thêm mới Biểu mẫu biên tập nội dung</w:t>
            </w:r>
          </w:p>
        </w:tc>
      </w:tr>
      <w:tr w:rsidR="00136EC8" w:rsidRPr="001164DE" w14:paraId="21B17D09" w14:textId="77777777" w:rsidTr="00136EC8">
        <w:tc>
          <w:tcPr>
            <w:tcW w:w="1216" w:type="dxa"/>
          </w:tcPr>
          <w:p w14:paraId="28E77782" w14:textId="77777777" w:rsidR="00136EC8" w:rsidRPr="001164DE" w:rsidRDefault="00136EC8" w:rsidP="002B7031">
            <w:pPr>
              <w:spacing w:line="312" w:lineRule="auto"/>
              <w:jc w:val="center"/>
              <w:rPr>
                <w:rFonts w:ascii="Times New Roman" w:hAnsi="Times New Roman"/>
                <w:sz w:val="28"/>
                <w:szCs w:val="28"/>
              </w:rPr>
            </w:pPr>
            <w:r w:rsidRPr="001164DE">
              <w:rPr>
                <w:rFonts w:ascii="Times New Roman" w:hAnsi="Times New Roman"/>
                <w:sz w:val="28"/>
                <w:szCs w:val="28"/>
              </w:rPr>
              <w:t>4</w:t>
            </w:r>
          </w:p>
        </w:tc>
        <w:tc>
          <w:tcPr>
            <w:tcW w:w="2196" w:type="dxa"/>
          </w:tcPr>
          <w:p w14:paraId="52E09190" w14:textId="77777777" w:rsidR="00136EC8" w:rsidRPr="001164DE" w:rsidRDefault="00136EC8" w:rsidP="002B7031">
            <w:pPr>
              <w:spacing w:line="312" w:lineRule="auto"/>
              <w:rPr>
                <w:rFonts w:ascii="Times New Roman" w:hAnsi="Times New Roman"/>
                <w:sz w:val="28"/>
                <w:szCs w:val="28"/>
              </w:rPr>
            </w:pPr>
            <w:r w:rsidRPr="001164DE">
              <w:rPr>
                <w:rFonts w:ascii="Times New Roman" w:hAnsi="Times New Roman"/>
                <w:sz w:val="28"/>
                <w:szCs w:val="28"/>
              </w:rPr>
              <w:t>Hệ thống</w:t>
            </w:r>
          </w:p>
        </w:tc>
        <w:tc>
          <w:tcPr>
            <w:tcW w:w="5943" w:type="dxa"/>
          </w:tcPr>
          <w:p w14:paraId="0C3D2B44" w14:textId="77777777" w:rsidR="00136EC8" w:rsidRPr="001164DE" w:rsidRDefault="00136EC8" w:rsidP="002B7031">
            <w:pPr>
              <w:spacing w:line="312" w:lineRule="auto"/>
              <w:rPr>
                <w:rFonts w:ascii="Times New Roman" w:hAnsi="Times New Roman"/>
                <w:sz w:val="28"/>
                <w:szCs w:val="28"/>
              </w:rPr>
            </w:pPr>
            <w:r w:rsidRPr="001164DE">
              <w:rPr>
                <w:rFonts w:ascii="Times New Roman" w:hAnsi="Times New Roman"/>
                <w:sz w:val="28"/>
                <w:szCs w:val="28"/>
              </w:rPr>
              <w:t>Hiển thị màn hình cho phép cấu hình biểu mẫu biên tập nội dung</w:t>
            </w:r>
          </w:p>
        </w:tc>
      </w:tr>
      <w:tr w:rsidR="00136EC8" w:rsidRPr="001164DE" w14:paraId="3B42ECFF" w14:textId="77777777" w:rsidTr="00136EC8">
        <w:tc>
          <w:tcPr>
            <w:tcW w:w="1216" w:type="dxa"/>
          </w:tcPr>
          <w:p w14:paraId="311697FD" w14:textId="77777777" w:rsidR="00136EC8" w:rsidRPr="001164DE" w:rsidRDefault="00136EC8" w:rsidP="002B7031">
            <w:pPr>
              <w:spacing w:line="312" w:lineRule="auto"/>
              <w:jc w:val="center"/>
              <w:rPr>
                <w:rFonts w:ascii="Times New Roman" w:hAnsi="Times New Roman"/>
                <w:sz w:val="28"/>
                <w:szCs w:val="28"/>
              </w:rPr>
            </w:pPr>
            <w:r w:rsidRPr="001164DE">
              <w:rPr>
                <w:rFonts w:ascii="Times New Roman" w:hAnsi="Times New Roman"/>
                <w:sz w:val="28"/>
                <w:szCs w:val="28"/>
              </w:rPr>
              <w:lastRenderedPageBreak/>
              <w:t>5</w:t>
            </w:r>
          </w:p>
        </w:tc>
        <w:tc>
          <w:tcPr>
            <w:tcW w:w="2196" w:type="dxa"/>
          </w:tcPr>
          <w:p w14:paraId="4AD196F5" w14:textId="77777777" w:rsidR="00136EC8" w:rsidRPr="001164DE" w:rsidRDefault="00136EC8" w:rsidP="002B7031">
            <w:pPr>
              <w:spacing w:line="312" w:lineRule="auto"/>
              <w:rPr>
                <w:rFonts w:ascii="Times New Roman" w:hAnsi="Times New Roman"/>
                <w:sz w:val="28"/>
                <w:szCs w:val="28"/>
              </w:rPr>
            </w:pPr>
            <w:r w:rsidRPr="001164DE">
              <w:rPr>
                <w:rFonts w:ascii="Times New Roman" w:hAnsi="Times New Roman"/>
                <w:sz w:val="28"/>
                <w:szCs w:val="28"/>
              </w:rPr>
              <w:t>NSD (Quản trị hệ thống)</w:t>
            </w:r>
          </w:p>
        </w:tc>
        <w:tc>
          <w:tcPr>
            <w:tcW w:w="5943" w:type="dxa"/>
          </w:tcPr>
          <w:p w14:paraId="65990ADF" w14:textId="77777777" w:rsidR="00136EC8" w:rsidRPr="001164DE" w:rsidRDefault="00136EC8" w:rsidP="002B7031">
            <w:pPr>
              <w:spacing w:line="312" w:lineRule="auto"/>
              <w:rPr>
                <w:rFonts w:ascii="Times New Roman" w:hAnsi="Times New Roman"/>
                <w:sz w:val="28"/>
                <w:szCs w:val="28"/>
              </w:rPr>
            </w:pPr>
            <w:r w:rsidRPr="001164DE">
              <w:rPr>
                <w:rFonts w:ascii="Times New Roman" w:hAnsi="Times New Roman"/>
                <w:sz w:val="28"/>
                <w:szCs w:val="28"/>
              </w:rPr>
              <w:t>Cấu hình các trường thông tin của biểu mẫu biên tập nội dung và chọn Lưu và đóng (Save and Close)</w:t>
            </w:r>
          </w:p>
        </w:tc>
      </w:tr>
      <w:tr w:rsidR="00136EC8" w:rsidRPr="001164DE" w14:paraId="64D44033" w14:textId="77777777" w:rsidTr="00136EC8">
        <w:tc>
          <w:tcPr>
            <w:tcW w:w="1216" w:type="dxa"/>
          </w:tcPr>
          <w:p w14:paraId="118AC044" w14:textId="77777777" w:rsidR="00136EC8" w:rsidRPr="001164DE" w:rsidRDefault="00136EC8" w:rsidP="002B7031">
            <w:pPr>
              <w:spacing w:line="312" w:lineRule="auto"/>
              <w:jc w:val="center"/>
              <w:rPr>
                <w:rFonts w:ascii="Times New Roman" w:hAnsi="Times New Roman"/>
                <w:sz w:val="28"/>
                <w:szCs w:val="28"/>
              </w:rPr>
            </w:pPr>
            <w:r w:rsidRPr="001164DE">
              <w:rPr>
                <w:rFonts w:ascii="Times New Roman" w:hAnsi="Times New Roman"/>
                <w:sz w:val="28"/>
                <w:szCs w:val="28"/>
              </w:rPr>
              <w:t>6</w:t>
            </w:r>
          </w:p>
        </w:tc>
        <w:tc>
          <w:tcPr>
            <w:tcW w:w="2196" w:type="dxa"/>
          </w:tcPr>
          <w:p w14:paraId="12FEAB13" w14:textId="77777777" w:rsidR="00136EC8" w:rsidRPr="001164DE" w:rsidRDefault="00136EC8" w:rsidP="002B7031">
            <w:pPr>
              <w:spacing w:line="312" w:lineRule="auto"/>
              <w:rPr>
                <w:rFonts w:ascii="Times New Roman" w:hAnsi="Times New Roman"/>
                <w:sz w:val="28"/>
                <w:szCs w:val="28"/>
              </w:rPr>
            </w:pPr>
            <w:r w:rsidRPr="001164DE">
              <w:rPr>
                <w:rFonts w:ascii="Times New Roman" w:hAnsi="Times New Roman"/>
                <w:sz w:val="28"/>
                <w:szCs w:val="28"/>
              </w:rPr>
              <w:t>Hệ thống</w:t>
            </w:r>
          </w:p>
        </w:tc>
        <w:tc>
          <w:tcPr>
            <w:tcW w:w="5943" w:type="dxa"/>
          </w:tcPr>
          <w:p w14:paraId="4EF5BE7C" w14:textId="77777777" w:rsidR="00136EC8" w:rsidRPr="001164DE" w:rsidRDefault="00136EC8" w:rsidP="002B7031">
            <w:pPr>
              <w:spacing w:line="312" w:lineRule="auto"/>
              <w:rPr>
                <w:rFonts w:ascii="Times New Roman" w:hAnsi="Times New Roman"/>
                <w:sz w:val="28"/>
                <w:szCs w:val="28"/>
              </w:rPr>
            </w:pPr>
            <w:r w:rsidRPr="001164DE">
              <w:rPr>
                <w:rFonts w:ascii="Times New Roman" w:hAnsi="Times New Roman"/>
                <w:sz w:val="28"/>
                <w:szCs w:val="28"/>
              </w:rPr>
              <w:t>Kiểm tra thông tin nhập vào:</w:t>
            </w:r>
          </w:p>
          <w:p w14:paraId="449978EF" w14:textId="77777777" w:rsidR="00136EC8" w:rsidRPr="001164DE" w:rsidRDefault="00136EC8" w:rsidP="002B7031">
            <w:pPr>
              <w:pStyle w:val="Style2"/>
              <w:spacing w:beforeLines="60" w:before="144" w:line="312" w:lineRule="auto"/>
              <w:ind w:left="450" w:hanging="360"/>
            </w:pPr>
            <w:r w:rsidRPr="001164DE">
              <w:t>Nếu thông tin nhập vào hợp lệ, hệ thống tạo mới danh mục và hiển thị thông báo tương ứng</w:t>
            </w:r>
          </w:p>
          <w:p w14:paraId="4EC13327" w14:textId="77777777" w:rsidR="00136EC8" w:rsidRPr="001164DE" w:rsidRDefault="00136EC8" w:rsidP="002B7031">
            <w:pPr>
              <w:pStyle w:val="Style2"/>
              <w:spacing w:beforeLines="60" w:before="144" w:line="312" w:lineRule="auto"/>
              <w:ind w:left="450" w:hanging="360"/>
            </w:pPr>
            <w:r w:rsidRPr="001164DE">
              <w:t>Nếu thông tin nhập vào không hợp lệ, hệ thống hiển thị thông báo lỗi tương ứng</w:t>
            </w:r>
          </w:p>
        </w:tc>
      </w:tr>
    </w:tbl>
    <w:p w14:paraId="3DAFC6FC" w14:textId="77777777" w:rsidR="00136EC8" w:rsidRPr="001164DE" w:rsidRDefault="00136EC8" w:rsidP="004F47AB">
      <w:pPr>
        <w:pStyle w:val="Heading2"/>
      </w:pPr>
      <w:bookmarkStart w:id="193" w:name="_Toc55924566"/>
      <w:bookmarkStart w:id="194" w:name="_Toc54887539"/>
      <w:bookmarkStart w:id="195" w:name="_Toc56175844"/>
      <w:bookmarkStart w:id="196" w:name="_Toc70074015"/>
      <w:bookmarkEnd w:id="193"/>
      <w:bookmarkEnd w:id="194"/>
      <w:r w:rsidRPr="001164DE">
        <w:t>Mẫu thể hiện Tin bài (Presentation Templates)</w:t>
      </w:r>
      <w:bookmarkEnd w:id="195"/>
      <w:bookmarkEnd w:id="196"/>
    </w:p>
    <w:p w14:paraId="1B717EF3" w14:textId="77777777" w:rsidR="00136EC8" w:rsidRPr="001164DE" w:rsidRDefault="00136EC8" w:rsidP="004F47AB">
      <w:pPr>
        <w:pStyle w:val="Heading3"/>
      </w:pPr>
      <w:bookmarkStart w:id="197" w:name="_Toc56175845"/>
      <w:bookmarkStart w:id="198" w:name="_Toc70074016"/>
      <w:r w:rsidRPr="001164DE">
        <w:t>Thành phần</w:t>
      </w:r>
      <w:bookmarkEnd w:id="197"/>
      <w:bookmarkEnd w:id="198"/>
    </w:p>
    <w:p w14:paraId="6C1FFC1A" w14:textId="77777777" w:rsidR="00136EC8" w:rsidRPr="001164DE" w:rsidRDefault="00136EC8" w:rsidP="002B7031">
      <w:pPr>
        <w:keepNext/>
        <w:spacing w:line="312" w:lineRule="auto"/>
        <w:rPr>
          <w:rFonts w:ascii="Times New Roman" w:hAnsi="Times New Roman" w:cs="Times New Roman"/>
          <w:sz w:val="28"/>
          <w:szCs w:val="28"/>
        </w:rPr>
      </w:pPr>
      <w:r w:rsidRPr="001164DE">
        <w:rPr>
          <w:rFonts w:ascii="Times New Roman" w:hAnsi="Times New Roman" w:cs="Times New Roman"/>
          <w:noProof/>
          <w:sz w:val="28"/>
          <w:szCs w:val="28"/>
        </w:rPr>
        <w:drawing>
          <wp:inline distT="0" distB="0" distL="0" distR="0" wp14:anchorId="7921E17F" wp14:editId="03B4DAE9">
            <wp:extent cx="5657850" cy="2239645"/>
            <wp:effectExtent l="19050" t="19050" r="19050" b="273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657850" cy="2239645"/>
                    </a:xfrm>
                    <a:prstGeom prst="rect">
                      <a:avLst/>
                    </a:prstGeom>
                    <a:ln>
                      <a:solidFill>
                        <a:schemeClr val="tx1"/>
                      </a:solidFill>
                    </a:ln>
                  </pic:spPr>
                </pic:pic>
              </a:graphicData>
            </a:graphic>
          </wp:inline>
        </w:drawing>
      </w:r>
    </w:p>
    <w:p w14:paraId="22176AC2" w14:textId="42A70874" w:rsidR="00136EC8" w:rsidRPr="001164DE" w:rsidRDefault="00136EC8" w:rsidP="002B7031">
      <w:pPr>
        <w:pStyle w:val="Caption"/>
        <w:spacing w:line="312" w:lineRule="auto"/>
        <w:rPr>
          <w:sz w:val="28"/>
          <w:szCs w:val="28"/>
        </w:rPr>
      </w:pPr>
      <w:r w:rsidRPr="001164DE">
        <w:rPr>
          <w:sz w:val="28"/>
          <w:szCs w:val="28"/>
        </w:rPr>
        <w:t xml:space="preserve">Hình </w:t>
      </w:r>
      <w:r w:rsidRPr="001164DE">
        <w:rPr>
          <w:sz w:val="28"/>
          <w:szCs w:val="28"/>
        </w:rPr>
        <w:fldChar w:fldCharType="begin"/>
      </w:r>
      <w:r w:rsidRPr="001164DE">
        <w:rPr>
          <w:sz w:val="28"/>
          <w:szCs w:val="28"/>
        </w:rPr>
        <w:instrText xml:space="preserve"> SEQ Hình \* ARABIC </w:instrText>
      </w:r>
      <w:r w:rsidRPr="001164DE">
        <w:rPr>
          <w:sz w:val="28"/>
          <w:szCs w:val="28"/>
        </w:rPr>
        <w:fldChar w:fldCharType="separate"/>
      </w:r>
      <w:r w:rsidR="0045178B">
        <w:rPr>
          <w:noProof/>
          <w:sz w:val="28"/>
          <w:szCs w:val="28"/>
        </w:rPr>
        <w:t>4</w:t>
      </w:r>
      <w:r w:rsidRPr="001164DE">
        <w:rPr>
          <w:sz w:val="28"/>
          <w:szCs w:val="28"/>
        </w:rPr>
        <w:fldChar w:fldCharType="end"/>
      </w:r>
      <w:r w:rsidRPr="001164DE">
        <w:rPr>
          <w:sz w:val="28"/>
          <w:szCs w:val="28"/>
        </w:rPr>
        <w:t>: Biểu mẫu thể hiện tin bài</w:t>
      </w:r>
    </w:p>
    <w:p w14:paraId="77674AF2" w14:textId="77777777" w:rsidR="00136EC8" w:rsidRPr="001164DE" w:rsidRDefault="00136EC8" w:rsidP="004F47AB">
      <w:pPr>
        <w:pStyle w:val="Heading3"/>
      </w:pPr>
      <w:bookmarkStart w:id="199" w:name="_Toc56175846"/>
      <w:bookmarkStart w:id="200" w:name="_Toc70074017"/>
      <w:r w:rsidRPr="001164DE">
        <w:t>Mô tả thành phần</w:t>
      </w:r>
      <w:bookmarkEnd w:id="199"/>
      <w:bookmarkEnd w:id="200"/>
    </w:p>
    <w:p w14:paraId="50B32824" w14:textId="77777777" w:rsidR="00136EC8" w:rsidRPr="001164DE" w:rsidRDefault="00136EC8" w:rsidP="002B7031">
      <w:pPr>
        <w:spacing w:line="312" w:lineRule="auto"/>
        <w:rPr>
          <w:rFonts w:ascii="Times New Roman" w:hAnsi="Times New Roman" w:cs="Times New Roman"/>
          <w:sz w:val="28"/>
          <w:szCs w:val="28"/>
        </w:rPr>
      </w:pPr>
      <w:r w:rsidRPr="001164DE">
        <w:rPr>
          <w:rFonts w:ascii="Times New Roman" w:hAnsi="Times New Roman" w:cs="Times New Roman"/>
          <w:sz w:val="28"/>
          <w:szCs w:val="28"/>
          <w:lang w:eastAsia="x-none"/>
        </w:rPr>
        <w:t>Thư mục chứa các biểu mẫu thể hiện nội dung chi tiết của các loại nội dung trên website Tạp chí Thuế.</w:t>
      </w:r>
    </w:p>
    <w:p w14:paraId="0417BB3B" w14:textId="7C122FFD" w:rsidR="00136EC8" w:rsidRPr="001164DE" w:rsidRDefault="00136EC8" w:rsidP="002B7031">
      <w:pPr>
        <w:spacing w:line="312" w:lineRule="auto"/>
        <w:rPr>
          <w:rFonts w:ascii="Times New Roman" w:hAnsi="Times New Roman" w:cs="Times New Roman"/>
          <w:sz w:val="28"/>
          <w:szCs w:val="28"/>
        </w:rPr>
      </w:pPr>
      <w:r w:rsidRPr="001164DE">
        <w:rPr>
          <w:rFonts w:ascii="Times New Roman" w:hAnsi="Times New Roman" w:cs="Times New Roman"/>
          <w:sz w:val="28"/>
          <w:szCs w:val="28"/>
          <w:lang w:eastAsia="x-none"/>
        </w:rPr>
        <w:t xml:space="preserve">Các biểu mẫu thể hiện gồm có: </w:t>
      </w:r>
      <w:r w:rsidR="00155DC4" w:rsidRPr="001164DE">
        <w:rPr>
          <w:rFonts w:ascii="Times New Roman" w:hAnsi="Times New Roman" w:cs="Times New Roman"/>
          <w:sz w:val="28"/>
          <w:szCs w:val="28"/>
          <w:lang w:eastAsia="x-none"/>
        </w:rPr>
        <w:t>Tin bài, quảng cáo, Infographic, Album Ảnh, Giới thiệu sách</w:t>
      </w:r>
      <w:r w:rsidR="00155DC4" w:rsidRPr="001164DE" w:rsidDel="00155DC4">
        <w:rPr>
          <w:rFonts w:ascii="Times New Roman" w:hAnsi="Times New Roman" w:cs="Times New Roman"/>
          <w:sz w:val="28"/>
          <w:szCs w:val="28"/>
          <w:lang w:eastAsia="x-none"/>
        </w:rPr>
        <w:t xml:space="preserve"> </w:t>
      </w:r>
    </w:p>
    <w:p w14:paraId="1D768B38" w14:textId="77777777" w:rsidR="00136EC8" w:rsidRPr="001164DE" w:rsidRDefault="00136EC8" w:rsidP="004F47AB">
      <w:pPr>
        <w:pStyle w:val="Heading3"/>
      </w:pPr>
      <w:bookmarkStart w:id="201" w:name="_Toc55924616"/>
      <w:bookmarkStart w:id="202" w:name="_Toc56175847"/>
      <w:bookmarkStart w:id="203" w:name="_Toc70074018"/>
      <w:bookmarkEnd w:id="201"/>
      <w:r w:rsidRPr="001164DE">
        <w:lastRenderedPageBreak/>
        <w:t>Chi tiết các biểu mẫu thể hiện</w:t>
      </w:r>
      <w:bookmarkEnd w:id="202"/>
      <w:bookmarkEnd w:id="203"/>
    </w:p>
    <w:tbl>
      <w:tblPr>
        <w:tblStyle w:val="TableGrid"/>
        <w:tblW w:w="0" w:type="auto"/>
        <w:tblLook w:val="04A0" w:firstRow="1" w:lastRow="0" w:firstColumn="1" w:lastColumn="0" w:noHBand="0" w:noVBand="1"/>
      </w:tblPr>
      <w:tblGrid>
        <w:gridCol w:w="746"/>
        <w:gridCol w:w="3389"/>
        <w:gridCol w:w="4791"/>
      </w:tblGrid>
      <w:tr w:rsidR="00136EC8" w:rsidRPr="001164DE" w14:paraId="5DDCEB3B" w14:textId="77777777" w:rsidTr="00DC4CB5">
        <w:trPr>
          <w:tblHeader/>
        </w:trPr>
        <w:tc>
          <w:tcPr>
            <w:tcW w:w="746" w:type="dxa"/>
            <w:shd w:val="clear" w:color="auto" w:fill="D9D9D9" w:themeFill="background1" w:themeFillShade="D9"/>
          </w:tcPr>
          <w:p w14:paraId="67C7B371" w14:textId="77777777" w:rsidR="00136EC8" w:rsidRPr="001164DE" w:rsidRDefault="00136EC8" w:rsidP="002B7031">
            <w:pPr>
              <w:spacing w:line="312" w:lineRule="auto"/>
              <w:jc w:val="center"/>
              <w:rPr>
                <w:rFonts w:ascii="Times New Roman" w:hAnsi="Times New Roman"/>
                <w:b/>
                <w:sz w:val="28"/>
                <w:szCs w:val="28"/>
                <w:lang w:eastAsia="x-none"/>
              </w:rPr>
            </w:pPr>
            <w:r w:rsidRPr="001164DE">
              <w:rPr>
                <w:rFonts w:ascii="Times New Roman" w:hAnsi="Times New Roman"/>
                <w:b/>
                <w:sz w:val="28"/>
                <w:szCs w:val="28"/>
                <w:lang w:eastAsia="x-none"/>
              </w:rPr>
              <w:t>STT</w:t>
            </w:r>
          </w:p>
        </w:tc>
        <w:tc>
          <w:tcPr>
            <w:tcW w:w="3389" w:type="dxa"/>
            <w:shd w:val="clear" w:color="auto" w:fill="D9D9D9" w:themeFill="background1" w:themeFillShade="D9"/>
          </w:tcPr>
          <w:p w14:paraId="733BD68E" w14:textId="63D17CCD" w:rsidR="00136EC8" w:rsidRPr="001164DE" w:rsidRDefault="00136EC8" w:rsidP="002B7031">
            <w:pPr>
              <w:spacing w:line="312" w:lineRule="auto"/>
              <w:jc w:val="center"/>
              <w:rPr>
                <w:rFonts w:ascii="Times New Roman" w:hAnsi="Times New Roman"/>
                <w:b/>
                <w:sz w:val="28"/>
                <w:szCs w:val="28"/>
                <w:lang w:eastAsia="x-none"/>
              </w:rPr>
            </w:pPr>
            <w:r w:rsidRPr="001164DE">
              <w:rPr>
                <w:rFonts w:ascii="Times New Roman" w:hAnsi="Times New Roman"/>
                <w:b/>
                <w:sz w:val="28"/>
                <w:szCs w:val="28"/>
                <w:lang w:eastAsia="x-none"/>
              </w:rPr>
              <w:t>Tên hiển thị</w:t>
            </w:r>
          </w:p>
        </w:tc>
        <w:tc>
          <w:tcPr>
            <w:tcW w:w="4791" w:type="dxa"/>
            <w:shd w:val="clear" w:color="auto" w:fill="D9D9D9" w:themeFill="background1" w:themeFillShade="D9"/>
          </w:tcPr>
          <w:p w14:paraId="59A303FD" w14:textId="77777777" w:rsidR="00136EC8" w:rsidRPr="001164DE" w:rsidRDefault="00136EC8" w:rsidP="002B7031">
            <w:pPr>
              <w:spacing w:line="312" w:lineRule="auto"/>
              <w:jc w:val="center"/>
              <w:rPr>
                <w:rFonts w:ascii="Times New Roman" w:hAnsi="Times New Roman"/>
                <w:b/>
                <w:sz w:val="28"/>
                <w:szCs w:val="28"/>
                <w:lang w:eastAsia="x-none"/>
              </w:rPr>
            </w:pPr>
            <w:r w:rsidRPr="001164DE">
              <w:rPr>
                <w:rFonts w:ascii="Times New Roman" w:hAnsi="Times New Roman"/>
                <w:b/>
                <w:sz w:val="28"/>
                <w:szCs w:val="28"/>
                <w:lang w:eastAsia="x-none"/>
              </w:rPr>
              <w:t>Mô tả</w:t>
            </w:r>
          </w:p>
        </w:tc>
      </w:tr>
      <w:tr w:rsidR="00155DC4" w:rsidRPr="001164DE" w14:paraId="07E21A80" w14:textId="77777777" w:rsidTr="00DC4CB5">
        <w:tc>
          <w:tcPr>
            <w:tcW w:w="746" w:type="dxa"/>
          </w:tcPr>
          <w:p w14:paraId="7F392CF7" w14:textId="5151ABE5" w:rsidR="00155DC4" w:rsidRPr="001164DE" w:rsidRDefault="00155DC4" w:rsidP="00155DC4">
            <w:pPr>
              <w:spacing w:line="312" w:lineRule="auto"/>
              <w:jc w:val="center"/>
              <w:rPr>
                <w:rFonts w:ascii="Times New Roman" w:hAnsi="Times New Roman"/>
                <w:sz w:val="28"/>
                <w:szCs w:val="28"/>
              </w:rPr>
            </w:pPr>
            <w:r w:rsidRPr="001164DE">
              <w:rPr>
                <w:rFonts w:ascii="Times New Roman" w:hAnsi="Times New Roman"/>
                <w:sz w:val="28"/>
                <w:szCs w:val="28"/>
              </w:rPr>
              <w:t>1</w:t>
            </w:r>
          </w:p>
        </w:tc>
        <w:tc>
          <w:tcPr>
            <w:tcW w:w="3389" w:type="dxa"/>
          </w:tcPr>
          <w:p w14:paraId="4F7F0D92" w14:textId="75384BD4" w:rsidR="00155DC4" w:rsidRPr="001164DE" w:rsidRDefault="00155DC4" w:rsidP="00155DC4">
            <w:pPr>
              <w:spacing w:line="312" w:lineRule="auto"/>
              <w:rPr>
                <w:rFonts w:ascii="Times New Roman" w:hAnsi="Times New Roman"/>
                <w:sz w:val="28"/>
                <w:szCs w:val="28"/>
                <w:lang w:eastAsia="x-none"/>
              </w:rPr>
            </w:pPr>
            <w:r w:rsidRPr="001164DE">
              <w:rPr>
                <w:rFonts w:ascii="Times New Roman" w:hAnsi="Times New Roman"/>
                <w:sz w:val="28"/>
                <w:szCs w:val="28"/>
              </w:rPr>
              <w:t>Tin bài</w:t>
            </w:r>
          </w:p>
        </w:tc>
        <w:tc>
          <w:tcPr>
            <w:tcW w:w="4791" w:type="dxa"/>
          </w:tcPr>
          <w:p w14:paraId="58386E08" w14:textId="249B96B1" w:rsidR="00155DC4" w:rsidRPr="001164DE" w:rsidRDefault="00155DC4" w:rsidP="00155DC4">
            <w:pPr>
              <w:spacing w:line="312" w:lineRule="auto"/>
              <w:rPr>
                <w:rFonts w:ascii="Times New Roman" w:hAnsi="Times New Roman"/>
                <w:sz w:val="28"/>
                <w:szCs w:val="28"/>
                <w:lang w:eastAsia="x-none"/>
              </w:rPr>
            </w:pPr>
            <w:r w:rsidRPr="001164DE">
              <w:rPr>
                <w:rFonts w:ascii="Times New Roman" w:hAnsi="Times New Roman"/>
                <w:sz w:val="28"/>
                <w:szCs w:val="28"/>
                <w:lang w:eastAsia="x-none"/>
              </w:rPr>
              <w:t>Biểu mẫu thể hiện tin bài chi tiết</w:t>
            </w:r>
          </w:p>
        </w:tc>
      </w:tr>
      <w:tr w:rsidR="00155DC4" w:rsidRPr="001164DE" w14:paraId="537E159A" w14:textId="77777777" w:rsidTr="00DC4CB5">
        <w:tc>
          <w:tcPr>
            <w:tcW w:w="746" w:type="dxa"/>
          </w:tcPr>
          <w:p w14:paraId="081F6211" w14:textId="7FF0B9CC" w:rsidR="00155DC4" w:rsidRPr="001164DE" w:rsidRDefault="00155DC4" w:rsidP="00155DC4">
            <w:pPr>
              <w:spacing w:line="312" w:lineRule="auto"/>
              <w:jc w:val="center"/>
              <w:rPr>
                <w:rFonts w:ascii="Times New Roman" w:hAnsi="Times New Roman"/>
                <w:sz w:val="28"/>
                <w:szCs w:val="28"/>
              </w:rPr>
            </w:pPr>
            <w:r w:rsidRPr="001164DE">
              <w:rPr>
                <w:rFonts w:ascii="Times New Roman" w:hAnsi="Times New Roman"/>
                <w:sz w:val="28"/>
                <w:szCs w:val="28"/>
              </w:rPr>
              <w:t>2</w:t>
            </w:r>
          </w:p>
        </w:tc>
        <w:tc>
          <w:tcPr>
            <w:tcW w:w="3389" w:type="dxa"/>
          </w:tcPr>
          <w:p w14:paraId="3701D72E" w14:textId="0B889FD6" w:rsidR="00155DC4" w:rsidRPr="001164DE" w:rsidRDefault="00155DC4" w:rsidP="00155DC4">
            <w:pPr>
              <w:spacing w:line="312" w:lineRule="auto"/>
              <w:rPr>
                <w:rFonts w:ascii="Times New Roman" w:hAnsi="Times New Roman"/>
                <w:sz w:val="28"/>
                <w:szCs w:val="28"/>
                <w:lang w:eastAsia="x-none"/>
              </w:rPr>
            </w:pPr>
            <w:r w:rsidRPr="001164DE">
              <w:rPr>
                <w:rFonts w:ascii="Times New Roman" w:hAnsi="Times New Roman"/>
                <w:sz w:val="28"/>
                <w:szCs w:val="28"/>
              </w:rPr>
              <w:t>Quảng cáo</w:t>
            </w:r>
          </w:p>
        </w:tc>
        <w:tc>
          <w:tcPr>
            <w:tcW w:w="4791" w:type="dxa"/>
          </w:tcPr>
          <w:p w14:paraId="5CA8D19B" w14:textId="21E0A9F4" w:rsidR="00155DC4" w:rsidRPr="001164DE" w:rsidRDefault="00155DC4" w:rsidP="00155DC4">
            <w:pPr>
              <w:spacing w:line="312" w:lineRule="auto"/>
              <w:rPr>
                <w:rFonts w:ascii="Times New Roman" w:hAnsi="Times New Roman"/>
                <w:sz w:val="28"/>
                <w:szCs w:val="28"/>
                <w:lang w:eastAsia="x-none"/>
              </w:rPr>
            </w:pPr>
            <w:r w:rsidRPr="001164DE">
              <w:rPr>
                <w:rFonts w:ascii="Times New Roman" w:hAnsi="Times New Roman"/>
                <w:sz w:val="28"/>
                <w:szCs w:val="28"/>
                <w:lang w:eastAsia="x-none"/>
              </w:rPr>
              <w:t>Biểu mẫu thể hiện Quảng cáo</w:t>
            </w:r>
          </w:p>
        </w:tc>
      </w:tr>
      <w:tr w:rsidR="00155DC4" w:rsidRPr="001164DE" w14:paraId="55EF3475" w14:textId="77777777" w:rsidTr="00DC4CB5">
        <w:tc>
          <w:tcPr>
            <w:tcW w:w="746" w:type="dxa"/>
          </w:tcPr>
          <w:p w14:paraId="270F9D2C" w14:textId="42E4CB0F" w:rsidR="00155DC4" w:rsidRPr="001164DE" w:rsidRDefault="00155DC4" w:rsidP="00155DC4">
            <w:pPr>
              <w:spacing w:line="312" w:lineRule="auto"/>
              <w:jc w:val="center"/>
              <w:rPr>
                <w:rFonts w:ascii="Times New Roman" w:hAnsi="Times New Roman"/>
                <w:sz w:val="28"/>
                <w:szCs w:val="28"/>
              </w:rPr>
            </w:pPr>
            <w:r w:rsidRPr="001164DE">
              <w:rPr>
                <w:rFonts w:ascii="Times New Roman" w:hAnsi="Times New Roman"/>
                <w:sz w:val="28"/>
                <w:szCs w:val="28"/>
              </w:rPr>
              <w:t>3</w:t>
            </w:r>
          </w:p>
        </w:tc>
        <w:tc>
          <w:tcPr>
            <w:tcW w:w="3389" w:type="dxa"/>
          </w:tcPr>
          <w:p w14:paraId="1D0D6DDD" w14:textId="5C35DBE3" w:rsidR="00155DC4" w:rsidRPr="001164DE" w:rsidRDefault="00155DC4" w:rsidP="00155DC4">
            <w:pPr>
              <w:spacing w:line="312" w:lineRule="auto"/>
              <w:rPr>
                <w:rFonts w:ascii="Times New Roman" w:hAnsi="Times New Roman"/>
                <w:sz w:val="28"/>
                <w:szCs w:val="28"/>
              </w:rPr>
            </w:pPr>
            <w:r w:rsidRPr="001164DE">
              <w:rPr>
                <w:rFonts w:ascii="Times New Roman" w:hAnsi="Times New Roman"/>
                <w:sz w:val="28"/>
                <w:szCs w:val="28"/>
              </w:rPr>
              <w:t>Infographic</w:t>
            </w:r>
          </w:p>
        </w:tc>
        <w:tc>
          <w:tcPr>
            <w:tcW w:w="4791" w:type="dxa"/>
          </w:tcPr>
          <w:p w14:paraId="273C78B3" w14:textId="23E41208" w:rsidR="00155DC4" w:rsidRPr="001164DE" w:rsidRDefault="00155DC4" w:rsidP="00155DC4">
            <w:pPr>
              <w:spacing w:line="312" w:lineRule="auto"/>
              <w:rPr>
                <w:rFonts w:ascii="Times New Roman" w:hAnsi="Times New Roman"/>
                <w:sz w:val="28"/>
                <w:szCs w:val="28"/>
                <w:lang w:eastAsia="x-none"/>
              </w:rPr>
            </w:pPr>
            <w:r w:rsidRPr="001164DE">
              <w:rPr>
                <w:rFonts w:ascii="Times New Roman" w:hAnsi="Times New Roman"/>
                <w:sz w:val="28"/>
                <w:szCs w:val="28"/>
                <w:lang w:eastAsia="x-none"/>
              </w:rPr>
              <w:t>Biểu mẫu thể hiện Infographic</w:t>
            </w:r>
          </w:p>
        </w:tc>
      </w:tr>
      <w:tr w:rsidR="00155DC4" w:rsidRPr="001164DE" w14:paraId="2FFBD285" w14:textId="77777777" w:rsidTr="00C05606">
        <w:tc>
          <w:tcPr>
            <w:tcW w:w="746" w:type="dxa"/>
          </w:tcPr>
          <w:p w14:paraId="273EE9F5" w14:textId="4F7B993C" w:rsidR="00155DC4" w:rsidRPr="001164DE" w:rsidRDefault="00155DC4" w:rsidP="00155DC4">
            <w:pPr>
              <w:spacing w:line="312" w:lineRule="auto"/>
              <w:jc w:val="center"/>
              <w:rPr>
                <w:rFonts w:ascii="Times New Roman" w:hAnsi="Times New Roman"/>
                <w:sz w:val="28"/>
                <w:szCs w:val="28"/>
              </w:rPr>
            </w:pPr>
            <w:r w:rsidRPr="001164DE">
              <w:rPr>
                <w:rFonts w:ascii="Times New Roman" w:hAnsi="Times New Roman"/>
                <w:sz w:val="28"/>
                <w:szCs w:val="28"/>
              </w:rPr>
              <w:t>4</w:t>
            </w:r>
          </w:p>
        </w:tc>
        <w:tc>
          <w:tcPr>
            <w:tcW w:w="3389" w:type="dxa"/>
          </w:tcPr>
          <w:p w14:paraId="33A22090" w14:textId="53B285A9" w:rsidR="00155DC4" w:rsidRPr="001164DE" w:rsidRDefault="00155DC4" w:rsidP="00155DC4">
            <w:pPr>
              <w:spacing w:line="312" w:lineRule="auto"/>
              <w:rPr>
                <w:rFonts w:ascii="Times New Roman" w:hAnsi="Times New Roman"/>
                <w:sz w:val="28"/>
                <w:szCs w:val="28"/>
              </w:rPr>
            </w:pPr>
            <w:r w:rsidRPr="001164DE">
              <w:rPr>
                <w:rFonts w:ascii="Times New Roman" w:hAnsi="Times New Roman"/>
                <w:sz w:val="28"/>
                <w:szCs w:val="28"/>
              </w:rPr>
              <w:t>Album ảnh</w:t>
            </w:r>
          </w:p>
        </w:tc>
        <w:tc>
          <w:tcPr>
            <w:tcW w:w="4791" w:type="dxa"/>
          </w:tcPr>
          <w:p w14:paraId="6DC815DE" w14:textId="02BE8FB2" w:rsidR="00155DC4" w:rsidRPr="001164DE" w:rsidRDefault="00155DC4" w:rsidP="00155DC4">
            <w:pPr>
              <w:spacing w:line="312" w:lineRule="auto"/>
              <w:rPr>
                <w:rFonts w:ascii="Times New Roman" w:hAnsi="Times New Roman"/>
                <w:sz w:val="28"/>
                <w:szCs w:val="28"/>
                <w:lang w:eastAsia="x-none"/>
              </w:rPr>
            </w:pPr>
            <w:r w:rsidRPr="001164DE">
              <w:rPr>
                <w:rFonts w:ascii="Times New Roman" w:hAnsi="Times New Roman"/>
                <w:sz w:val="28"/>
                <w:szCs w:val="28"/>
                <w:lang w:eastAsia="x-none"/>
              </w:rPr>
              <w:t>Biểu mẫu thể hiển Album ảnh</w:t>
            </w:r>
          </w:p>
        </w:tc>
      </w:tr>
    </w:tbl>
    <w:p w14:paraId="54BC46A4" w14:textId="31768CA4" w:rsidR="00136EC8" w:rsidRPr="001164DE" w:rsidRDefault="00690BF4" w:rsidP="004F47AB">
      <w:pPr>
        <w:pStyle w:val="Heading2"/>
      </w:pPr>
      <w:bookmarkStart w:id="204" w:name="_Toc55924618"/>
      <w:bookmarkStart w:id="205" w:name="_Toc55924619"/>
      <w:bookmarkStart w:id="206" w:name="_Toc55924621"/>
      <w:bookmarkStart w:id="207" w:name="_Toc55924628"/>
      <w:bookmarkStart w:id="208" w:name="_Toc56175848"/>
      <w:bookmarkEnd w:id="204"/>
      <w:bookmarkEnd w:id="205"/>
      <w:bookmarkEnd w:id="206"/>
      <w:bookmarkEnd w:id="207"/>
      <w:ins w:id="209" w:author="Admin" w:date="2021-01-25T19:23:00Z">
        <w:r w:rsidRPr="001164DE">
          <w:rPr>
            <w:lang w:val="en-US"/>
          </w:rPr>
          <w:t xml:space="preserve"> </w:t>
        </w:r>
      </w:ins>
      <w:bookmarkStart w:id="210" w:name="_Toc70074019"/>
      <w:r w:rsidR="00136EC8" w:rsidRPr="001164DE">
        <w:t>Luồng xử lý (Workflow)</w:t>
      </w:r>
      <w:bookmarkEnd w:id="208"/>
      <w:bookmarkEnd w:id="210"/>
    </w:p>
    <w:p w14:paraId="55EEEF1F" w14:textId="77777777" w:rsidR="00136EC8" w:rsidRPr="001164DE" w:rsidRDefault="00136EC8" w:rsidP="004F47AB">
      <w:pPr>
        <w:pStyle w:val="Heading3"/>
      </w:pPr>
      <w:bookmarkStart w:id="211" w:name="_Toc56175849"/>
      <w:bookmarkStart w:id="212" w:name="_Toc70074020"/>
      <w:r w:rsidRPr="001164DE">
        <w:t>Thành phần</w:t>
      </w:r>
      <w:bookmarkEnd w:id="211"/>
      <w:bookmarkEnd w:id="212"/>
    </w:p>
    <w:p w14:paraId="4A586788" w14:textId="77777777" w:rsidR="00136EC8" w:rsidRPr="001164DE" w:rsidRDefault="00136EC8" w:rsidP="002B7031">
      <w:pPr>
        <w:keepNext/>
        <w:spacing w:line="312" w:lineRule="auto"/>
        <w:rPr>
          <w:rFonts w:ascii="Times New Roman" w:hAnsi="Times New Roman" w:cs="Times New Roman"/>
          <w:sz w:val="28"/>
          <w:szCs w:val="28"/>
        </w:rPr>
      </w:pPr>
      <w:r w:rsidRPr="001164DE">
        <w:rPr>
          <w:rFonts w:ascii="Times New Roman" w:hAnsi="Times New Roman" w:cs="Times New Roman"/>
          <w:noProof/>
          <w:sz w:val="28"/>
          <w:szCs w:val="28"/>
        </w:rPr>
        <w:drawing>
          <wp:inline distT="0" distB="0" distL="0" distR="0" wp14:anchorId="35B48024" wp14:editId="1FB35BFD">
            <wp:extent cx="5613991" cy="2098040"/>
            <wp:effectExtent l="19050" t="19050" r="25400" b="165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617374" cy="2099304"/>
                    </a:xfrm>
                    <a:prstGeom prst="rect">
                      <a:avLst/>
                    </a:prstGeom>
                    <a:ln>
                      <a:solidFill>
                        <a:schemeClr val="tx1"/>
                      </a:solidFill>
                    </a:ln>
                  </pic:spPr>
                </pic:pic>
              </a:graphicData>
            </a:graphic>
          </wp:inline>
        </w:drawing>
      </w:r>
    </w:p>
    <w:p w14:paraId="3C889C21" w14:textId="4E4B96EE" w:rsidR="00136EC8" w:rsidRPr="001164DE" w:rsidRDefault="00136EC8" w:rsidP="002B7031">
      <w:pPr>
        <w:pStyle w:val="Caption"/>
        <w:spacing w:line="312" w:lineRule="auto"/>
        <w:rPr>
          <w:sz w:val="28"/>
          <w:szCs w:val="28"/>
        </w:rPr>
      </w:pPr>
      <w:r w:rsidRPr="001164DE">
        <w:rPr>
          <w:sz w:val="28"/>
          <w:szCs w:val="28"/>
        </w:rPr>
        <w:t xml:space="preserve">Hình </w:t>
      </w:r>
      <w:r w:rsidRPr="001164DE">
        <w:rPr>
          <w:sz w:val="28"/>
          <w:szCs w:val="28"/>
        </w:rPr>
        <w:fldChar w:fldCharType="begin"/>
      </w:r>
      <w:r w:rsidRPr="001164DE">
        <w:rPr>
          <w:sz w:val="28"/>
          <w:szCs w:val="28"/>
        </w:rPr>
        <w:instrText xml:space="preserve"> SEQ Hình \* ARABIC </w:instrText>
      </w:r>
      <w:r w:rsidRPr="001164DE">
        <w:rPr>
          <w:sz w:val="28"/>
          <w:szCs w:val="28"/>
        </w:rPr>
        <w:fldChar w:fldCharType="separate"/>
      </w:r>
      <w:r w:rsidR="0045178B">
        <w:rPr>
          <w:noProof/>
          <w:sz w:val="28"/>
          <w:szCs w:val="28"/>
        </w:rPr>
        <w:t>5</w:t>
      </w:r>
      <w:r w:rsidRPr="001164DE">
        <w:rPr>
          <w:sz w:val="28"/>
          <w:szCs w:val="28"/>
        </w:rPr>
        <w:fldChar w:fldCharType="end"/>
      </w:r>
      <w:r w:rsidRPr="001164DE">
        <w:rPr>
          <w:sz w:val="28"/>
          <w:szCs w:val="28"/>
        </w:rPr>
        <w:t>: Quy trình xuất bản tin bài</w:t>
      </w:r>
    </w:p>
    <w:p w14:paraId="5FDA8204" w14:textId="77777777" w:rsidR="00136EC8" w:rsidRPr="001164DE" w:rsidRDefault="00136EC8" w:rsidP="004F47AB">
      <w:pPr>
        <w:pStyle w:val="Heading3"/>
      </w:pPr>
      <w:bookmarkStart w:id="213" w:name="_Toc56175850"/>
      <w:bookmarkStart w:id="214" w:name="_Toc70074021"/>
      <w:r w:rsidRPr="001164DE">
        <w:t>Mô tả thành phần</w:t>
      </w:r>
      <w:bookmarkEnd w:id="213"/>
      <w:bookmarkEnd w:id="214"/>
    </w:p>
    <w:p w14:paraId="5CBAC019" w14:textId="77777777" w:rsidR="00136EC8" w:rsidRPr="001164DE" w:rsidRDefault="00136EC8" w:rsidP="002B7031">
      <w:pPr>
        <w:pStyle w:val="Style2"/>
        <w:spacing w:beforeLines="60" w:before="144" w:line="312" w:lineRule="auto"/>
        <w:ind w:left="450" w:hanging="360"/>
      </w:pPr>
      <w:r w:rsidRPr="001164DE">
        <w:t>Hệ thống có 2 luồng xuất bản tin bài:</w:t>
      </w:r>
    </w:p>
    <w:p w14:paraId="03686776" w14:textId="31376AE1" w:rsidR="00136EC8" w:rsidRPr="001164DE" w:rsidRDefault="00136EC8" w:rsidP="002B7031">
      <w:pPr>
        <w:pStyle w:val="Style2"/>
        <w:numPr>
          <w:ilvl w:val="0"/>
          <w:numId w:val="0"/>
        </w:numPr>
        <w:spacing w:line="312" w:lineRule="auto"/>
        <w:ind w:left="90"/>
      </w:pPr>
      <w:r w:rsidRPr="001164DE">
        <w:t>+</w:t>
      </w:r>
      <w:r w:rsidR="004A7146" w:rsidRPr="001164DE">
        <w:t xml:space="preserve"> </w:t>
      </w:r>
      <w:r w:rsidRPr="001164DE">
        <w:t>Luồng biên tập cho phép các biên tập viên/ Phóng viên tự xuất bản tin bài mà không cần gửi phê duyệt</w:t>
      </w:r>
    </w:p>
    <w:p w14:paraId="5755CE51" w14:textId="60DECD71" w:rsidR="00136EC8" w:rsidRPr="001164DE" w:rsidRDefault="00136EC8" w:rsidP="002B7031">
      <w:pPr>
        <w:spacing w:line="312" w:lineRule="auto"/>
        <w:rPr>
          <w:rFonts w:ascii="Times New Roman" w:hAnsi="Times New Roman" w:cs="Times New Roman"/>
          <w:sz w:val="28"/>
          <w:szCs w:val="28"/>
        </w:rPr>
      </w:pPr>
      <w:r w:rsidRPr="001164DE">
        <w:rPr>
          <w:rFonts w:ascii="Times New Roman" w:hAnsi="Times New Roman" w:cs="Times New Roman"/>
          <w:sz w:val="28"/>
          <w:szCs w:val="28"/>
        </w:rPr>
        <w:t xml:space="preserve">+ Luồng biên tập yêu cầu người sử dụng cần gửi phê </w:t>
      </w:r>
      <w:r w:rsidR="004A7146" w:rsidRPr="001164DE">
        <w:rPr>
          <w:rFonts w:ascii="Times New Roman" w:hAnsi="Times New Roman" w:cs="Times New Roman"/>
          <w:sz w:val="28"/>
          <w:szCs w:val="28"/>
        </w:rPr>
        <w:t>duyệt</w:t>
      </w:r>
      <w:r w:rsidRPr="001164DE">
        <w:rPr>
          <w:rFonts w:ascii="Times New Roman" w:hAnsi="Times New Roman" w:cs="Times New Roman"/>
          <w:sz w:val="28"/>
          <w:szCs w:val="28"/>
        </w:rPr>
        <w:t>, các tin bài cần được phê duyệt bởi Phê duyệt viên sau đó mới được xuất bản</w:t>
      </w:r>
    </w:p>
    <w:p w14:paraId="11D8D8F6" w14:textId="77777777" w:rsidR="00136EC8" w:rsidRPr="001164DE" w:rsidRDefault="00136EC8" w:rsidP="004F47AB">
      <w:pPr>
        <w:pStyle w:val="Heading3"/>
      </w:pPr>
      <w:bookmarkStart w:id="215" w:name="_Toc56175851"/>
      <w:bookmarkStart w:id="216" w:name="_Toc70074022"/>
      <w:r w:rsidRPr="001164DE">
        <w:t>Chi tiết luồng phê duyệt</w:t>
      </w:r>
      <w:bookmarkEnd w:id="215"/>
      <w:bookmarkEnd w:id="216"/>
    </w:p>
    <w:tbl>
      <w:tblPr>
        <w:tblStyle w:val="TableGrid"/>
        <w:tblW w:w="8926" w:type="dxa"/>
        <w:tblLayout w:type="fixed"/>
        <w:tblLook w:val="04A0" w:firstRow="1" w:lastRow="0" w:firstColumn="1" w:lastColumn="0" w:noHBand="0" w:noVBand="1"/>
      </w:tblPr>
      <w:tblGrid>
        <w:gridCol w:w="2405"/>
        <w:gridCol w:w="2835"/>
        <w:gridCol w:w="1985"/>
        <w:gridCol w:w="1701"/>
      </w:tblGrid>
      <w:tr w:rsidR="00136EC8" w:rsidRPr="001164DE" w14:paraId="03E41AB3" w14:textId="77777777" w:rsidTr="00DC4CB5">
        <w:trPr>
          <w:tblHeader/>
        </w:trPr>
        <w:tc>
          <w:tcPr>
            <w:tcW w:w="2405" w:type="dxa"/>
            <w:shd w:val="clear" w:color="auto" w:fill="D9D9D9" w:themeFill="background1" w:themeFillShade="D9"/>
          </w:tcPr>
          <w:p w14:paraId="47081F8C" w14:textId="77777777" w:rsidR="00136EC8" w:rsidRPr="001164DE" w:rsidRDefault="00136EC8" w:rsidP="002B7031">
            <w:pPr>
              <w:spacing w:line="312" w:lineRule="auto"/>
              <w:rPr>
                <w:rFonts w:ascii="Times New Roman" w:hAnsi="Times New Roman"/>
                <w:b/>
                <w:sz w:val="28"/>
                <w:szCs w:val="28"/>
                <w:lang w:eastAsia="x-none"/>
              </w:rPr>
            </w:pPr>
            <w:r w:rsidRPr="001164DE">
              <w:rPr>
                <w:rFonts w:ascii="Times New Roman" w:hAnsi="Times New Roman"/>
                <w:b/>
                <w:sz w:val="28"/>
                <w:szCs w:val="28"/>
                <w:lang w:eastAsia="x-none"/>
              </w:rPr>
              <w:t>Tên luồng phê duyệt</w:t>
            </w:r>
          </w:p>
        </w:tc>
        <w:tc>
          <w:tcPr>
            <w:tcW w:w="2835" w:type="dxa"/>
            <w:shd w:val="clear" w:color="auto" w:fill="D9D9D9" w:themeFill="background1" w:themeFillShade="D9"/>
          </w:tcPr>
          <w:p w14:paraId="1DAF10F5" w14:textId="77777777" w:rsidR="00136EC8" w:rsidRPr="001164DE" w:rsidRDefault="00136EC8" w:rsidP="002B7031">
            <w:pPr>
              <w:spacing w:line="312" w:lineRule="auto"/>
              <w:rPr>
                <w:rFonts w:ascii="Times New Roman" w:hAnsi="Times New Roman"/>
                <w:b/>
                <w:sz w:val="28"/>
                <w:szCs w:val="28"/>
                <w:lang w:eastAsia="x-none"/>
              </w:rPr>
            </w:pPr>
            <w:r w:rsidRPr="001164DE">
              <w:rPr>
                <w:rFonts w:ascii="Times New Roman" w:hAnsi="Times New Roman"/>
                <w:b/>
                <w:sz w:val="28"/>
                <w:szCs w:val="28"/>
                <w:lang w:eastAsia="x-none"/>
              </w:rPr>
              <w:t xml:space="preserve">Trạng thái </w:t>
            </w:r>
          </w:p>
          <w:p w14:paraId="602A4B56" w14:textId="77777777" w:rsidR="00136EC8" w:rsidRPr="001164DE" w:rsidRDefault="00136EC8" w:rsidP="002B7031">
            <w:pPr>
              <w:spacing w:line="312" w:lineRule="auto"/>
              <w:rPr>
                <w:rFonts w:ascii="Times New Roman" w:hAnsi="Times New Roman"/>
                <w:b/>
                <w:sz w:val="28"/>
                <w:szCs w:val="28"/>
                <w:lang w:eastAsia="x-none"/>
              </w:rPr>
            </w:pPr>
            <w:r w:rsidRPr="001164DE">
              <w:rPr>
                <w:rFonts w:ascii="Times New Roman" w:hAnsi="Times New Roman"/>
                <w:b/>
                <w:sz w:val="28"/>
                <w:szCs w:val="28"/>
                <w:lang w:eastAsia="x-none"/>
              </w:rPr>
              <w:t>(Workflow Stages)</w:t>
            </w:r>
          </w:p>
        </w:tc>
        <w:tc>
          <w:tcPr>
            <w:tcW w:w="1985" w:type="dxa"/>
            <w:shd w:val="clear" w:color="auto" w:fill="D9D9D9" w:themeFill="background1" w:themeFillShade="D9"/>
          </w:tcPr>
          <w:p w14:paraId="51991542" w14:textId="77777777" w:rsidR="00136EC8" w:rsidRPr="001164DE" w:rsidRDefault="00136EC8" w:rsidP="002B7031">
            <w:pPr>
              <w:spacing w:line="312" w:lineRule="auto"/>
              <w:rPr>
                <w:rFonts w:ascii="Times New Roman" w:hAnsi="Times New Roman"/>
                <w:b/>
                <w:sz w:val="28"/>
                <w:szCs w:val="28"/>
                <w:lang w:eastAsia="x-none"/>
              </w:rPr>
            </w:pPr>
            <w:r w:rsidRPr="001164DE">
              <w:rPr>
                <w:rFonts w:ascii="Times New Roman" w:hAnsi="Times New Roman"/>
                <w:b/>
                <w:sz w:val="28"/>
                <w:szCs w:val="28"/>
                <w:lang w:eastAsia="x-none"/>
              </w:rPr>
              <w:t xml:space="preserve">Hành động </w:t>
            </w:r>
          </w:p>
          <w:p w14:paraId="78D157D8" w14:textId="77777777" w:rsidR="00136EC8" w:rsidRPr="001164DE" w:rsidRDefault="00136EC8" w:rsidP="002B7031">
            <w:pPr>
              <w:spacing w:line="312" w:lineRule="auto"/>
              <w:rPr>
                <w:rFonts w:ascii="Times New Roman" w:hAnsi="Times New Roman"/>
                <w:b/>
                <w:sz w:val="28"/>
                <w:szCs w:val="28"/>
                <w:lang w:eastAsia="x-none"/>
              </w:rPr>
            </w:pPr>
            <w:r w:rsidRPr="001164DE">
              <w:rPr>
                <w:rFonts w:ascii="Times New Roman" w:hAnsi="Times New Roman"/>
                <w:b/>
                <w:sz w:val="28"/>
                <w:szCs w:val="28"/>
                <w:lang w:eastAsia="x-none"/>
              </w:rPr>
              <w:t>(Workflow action)</w:t>
            </w:r>
          </w:p>
        </w:tc>
        <w:tc>
          <w:tcPr>
            <w:tcW w:w="1701" w:type="dxa"/>
            <w:shd w:val="clear" w:color="auto" w:fill="D9D9D9" w:themeFill="background1" w:themeFillShade="D9"/>
          </w:tcPr>
          <w:p w14:paraId="1223F5A1" w14:textId="77777777" w:rsidR="00136EC8" w:rsidRPr="001164DE" w:rsidRDefault="00136EC8" w:rsidP="002B7031">
            <w:pPr>
              <w:spacing w:line="312" w:lineRule="auto"/>
              <w:rPr>
                <w:rFonts w:ascii="Times New Roman" w:hAnsi="Times New Roman"/>
                <w:b/>
                <w:sz w:val="28"/>
                <w:szCs w:val="28"/>
                <w:lang w:eastAsia="x-none"/>
              </w:rPr>
            </w:pPr>
          </w:p>
          <w:p w14:paraId="0892D438" w14:textId="77777777" w:rsidR="00136EC8" w:rsidRPr="001164DE" w:rsidRDefault="00136EC8" w:rsidP="002B7031">
            <w:pPr>
              <w:spacing w:line="312" w:lineRule="auto"/>
              <w:jc w:val="center"/>
              <w:rPr>
                <w:rFonts w:ascii="Times New Roman" w:hAnsi="Times New Roman"/>
                <w:b/>
                <w:sz w:val="28"/>
                <w:szCs w:val="28"/>
                <w:lang w:eastAsia="x-none"/>
              </w:rPr>
            </w:pPr>
            <w:r w:rsidRPr="001164DE">
              <w:rPr>
                <w:rFonts w:ascii="Times New Roman" w:hAnsi="Times New Roman"/>
                <w:b/>
                <w:sz w:val="28"/>
                <w:szCs w:val="28"/>
                <w:lang w:eastAsia="x-none"/>
              </w:rPr>
              <w:t>Ghi chú</w:t>
            </w:r>
          </w:p>
        </w:tc>
      </w:tr>
      <w:tr w:rsidR="00136EC8" w:rsidRPr="001164DE" w14:paraId="79971D6F" w14:textId="77777777" w:rsidTr="00DC4CB5">
        <w:tc>
          <w:tcPr>
            <w:tcW w:w="2405" w:type="dxa"/>
            <w:vMerge w:val="restart"/>
          </w:tcPr>
          <w:p w14:paraId="60E0FAE6" w14:textId="77777777" w:rsidR="00136EC8" w:rsidRPr="001164DE" w:rsidRDefault="00136EC8" w:rsidP="002B7031">
            <w:pPr>
              <w:spacing w:line="312" w:lineRule="auto"/>
              <w:rPr>
                <w:rFonts w:ascii="Times New Roman" w:hAnsi="Times New Roman"/>
                <w:sz w:val="28"/>
                <w:szCs w:val="28"/>
              </w:rPr>
            </w:pPr>
            <w:r w:rsidRPr="001164DE">
              <w:rPr>
                <w:rFonts w:ascii="Times New Roman" w:hAnsi="Times New Roman"/>
                <w:sz w:val="28"/>
                <w:szCs w:val="28"/>
              </w:rPr>
              <w:t>Quy trình phê duyệt tin bài</w:t>
            </w:r>
          </w:p>
          <w:p w14:paraId="32063A66" w14:textId="77777777" w:rsidR="00136EC8" w:rsidRPr="001164DE" w:rsidRDefault="00136EC8" w:rsidP="002B7031">
            <w:pPr>
              <w:spacing w:line="312" w:lineRule="auto"/>
              <w:rPr>
                <w:rFonts w:ascii="Times New Roman" w:hAnsi="Times New Roman"/>
                <w:sz w:val="28"/>
                <w:szCs w:val="28"/>
                <w:lang w:eastAsia="x-none"/>
              </w:rPr>
            </w:pPr>
            <w:r w:rsidRPr="001164DE">
              <w:rPr>
                <w:rFonts w:ascii="Times New Roman" w:hAnsi="Times New Roman"/>
                <w:sz w:val="28"/>
                <w:szCs w:val="28"/>
              </w:rPr>
              <w:t>(Dành cho các tin bài cần phê duyệt)</w:t>
            </w:r>
          </w:p>
        </w:tc>
        <w:tc>
          <w:tcPr>
            <w:tcW w:w="2835" w:type="dxa"/>
          </w:tcPr>
          <w:p w14:paraId="33FB23A9" w14:textId="77777777" w:rsidR="00136EC8" w:rsidRPr="001164DE" w:rsidRDefault="00136EC8" w:rsidP="002B7031">
            <w:pPr>
              <w:spacing w:line="312" w:lineRule="auto"/>
              <w:rPr>
                <w:rFonts w:ascii="Times New Roman" w:hAnsi="Times New Roman"/>
                <w:sz w:val="28"/>
                <w:szCs w:val="28"/>
                <w:lang w:eastAsia="x-none"/>
              </w:rPr>
            </w:pPr>
            <w:r w:rsidRPr="001164DE">
              <w:rPr>
                <w:rFonts w:ascii="Times New Roman" w:hAnsi="Times New Roman"/>
                <w:sz w:val="28"/>
                <w:szCs w:val="28"/>
              </w:rPr>
              <w:t>Tapchi/Bản nháp</w:t>
            </w:r>
          </w:p>
        </w:tc>
        <w:tc>
          <w:tcPr>
            <w:tcW w:w="1985" w:type="dxa"/>
          </w:tcPr>
          <w:p w14:paraId="4493E49C" w14:textId="77777777" w:rsidR="00136EC8" w:rsidRPr="001164DE" w:rsidRDefault="00136EC8" w:rsidP="002B7031">
            <w:pPr>
              <w:spacing w:line="312" w:lineRule="auto"/>
              <w:rPr>
                <w:rFonts w:ascii="Times New Roman" w:hAnsi="Times New Roman"/>
                <w:sz w:val="28"/>
                <w:szCs w:val="28"/>
                <w:lang w:eastAsia="x-none"/>
              </w:rPr>
            </w:pPr>
            <w:r w:rsidRPr="001164DE">
              <w:rPr>
                <w:rFonts w:ascii="Times New Roman" w:hAnsi="Times New Roman"/>
                <w:sz w:val="28"/>
                <w:szCs w:val="28"/>
                <w:lang w:eastAsia="x-none"/>
              </w:rPr>
              <w:t>Gửi email</w:t>
            </w:r>
          </w:p>
        </w:tc>
        <w:tc>
          <w:tcPr>
            <w:tcW w:w="1701" w:type="dxa"/>
          </w:tcPr>
          <w:p w14:paraId="78B602D2" w14:textId="2551DAB4" w:rsidR="00136EC8" w:rsidRPr="001164DE" w:rsidRDefault="0050223D" w:rsidP="002B7031">
            <w:pPr>
              <w:spacing w:line="312" w:lineRule="auto"/>
              <w:rPr>
                <w:rFonts w:ascii="Times New Roman" w:hAnsi="Times New Roman"/>
                <w:sz w:val="28"/>
                <w:szCs w:val="28"/>
                <w:lang w:eastAsia="x-none"/>
              </w:rPr>
            </w:pPr>
            <w:r w:rsidRPr="001164DE">
              <w:rPr>
                <w:rFonts w:ascii="Times New Roman" w:hAnsi="Times New Roman"/>
                <w:sz w:val="28"/>
                <w:szCs w:val="28"/>
                <w:lang w:eastAsia="x-none"/>
              </w:rPr>
              <w:t>Trạng thái khi tin bài bị từ chối</w:t>
            </w:r>
          </w:p>
        </w:tc>
      </w:tr>
      <w:tr w:rsidR="00136EC8" w:rsidRPr="001164DE" w14:paraId="5F5CC9E2" w14:textId="77777777" w:rsidTr="00DC4CB5">
        <w:tc>
          <w:tcPr>
            <w:tcW w:w="2405" w:type="dxa"/>
            <w:vMerge/>
          </w:tcPr>
          <w:p w14:paraId="355121F0" w14:textId="77777777" w:rsidR="00136EC8" w:rsidRPr="001164DE" w:rsidRDefault="00136EC8" w:rsidP="002B7031">
            <w:pPr>
              <w:spacing w:line="312" w:lineRule="auto"/>
              <w:rPr>
                <w:rFonts w:ascii="Times New Roman" w:hAnsi="Times New Roman"/>
                <w:sz w:val="28"/>
                <w:szCs w:val="28"/>
                <w:lang w:eastAsia="x-none"/>
              </w:rPr>
            </w:pPr>
          </w:p>
        </w:tc>
        <w:tc>
          <w:tcPr>
            <w:tcW w:w="2835" w:type="dxa"/>
          </w:tcPr>
          <w:p w14:paraId="048FBC59" w14:textId="77777777" w:rsidR="00136EC8" w:rsidRPr="001164DE" w:rsidRDefault="00136EC8" w:rsidP="002B7031">
            <w:pPr>
              <w:spacing w:line="312" w:lineRule="auto"/>
              <w:rPr>
                <w:rFonts w:ascii="Times New Roman" w:hAnsi="Times New Roman"/>
                <w:sz w:val="28"/>
                <w:szCs w:val="28"/>
                <w:lang w:eastAsia="x-none"/>
              </w:rPr>
            </w:pPr>
            <w:r w:rsidRPr="001164DE">
              <w:rPr>
                <w:rFonts w:ascii="Times New Roman" w:hAnsi="Times New Roman"/>
                <w:sz w:val="28"/>
                <w:szCs w:val="28"/>
              </w:rPr>
              <w:t>Tapchi/Chờ phê duyệt</w:t>
            </w:r>
          </w:p>
        </w:tc>
        <w:tc>
          <w:tcPr>
            <w:tcW w:w="1985" w:type="dxa"/>
          </w:tcPr>
          <w:p w14:paraId="193952BD" w14:textId="77777777" w:rsidR="00136EC8" w:rsidRPr="001164DE" w:rsidRDefault="00136EC8" w:rsidP="002B7031">
            <w:pPr>
              <w:spacing w:line="312" w:lineRule="auto"/>
              <w:rPr>
                <w:rFonts w:ascii="Times New Roman" w:hAnsi="Times New Roman"/>
                <w:sz w:val="28"/>
                <w:szCs w:val="28"/>
                <w:lang w:eastAsia="x-none"/>
              </w:rPr>
            </w:pPr>
            <w:r w:rsidRPr="001164DE">
              <w:rPr>
                <w:rFonts w:ascii="Times New Roman" w:hAnsi="Times New Roman"/>
                <w:sz w:val="28"/>
                <w:szCs w:val="28"/>
                <w:lang w:eastAsia="x-none"/>
              </w:rPr>
              <w:t>Gửi email</w:t>
            </w:r>
          </w:p>
        </w:tc>
        <w:tc>
          <w:tcPr>
            <w:tcW w:w="1701" w:type="dxa"/>
          </w:tcPr>
          <w:p w14:paraId="4727DD2C" w14:textId="77777777" w:rsidR="00136EC8" w:rsidRPr="001164DE" w:rsidRDefault="00136EC8" w:rsidP="002B7031">
            <w:pPr>
              <w:spacing w:line="312" w:lineRule="auto"/>
              <w:rPr>
                <w:rFonts w:ascii="Times New Roman" w:hAnsi="Times New Roman"/>
                <w:sz w:val="28"/>
                <w:szCs w:val="28"/>
                <w:lang w:eastAsia="x-none"/>
              </w:rPr>
            </w:pPr>
          </w:p>
        </w:tc>
      </w:tr>
      <w:tr w:rsidR="00136EC8" w:rsidRPr="001164DE" w14:paraId="261C668A" w14:textId="77777777" w:rsidTr="00DC4CB5">
        <w:tc>
          <w:tcPr>
            <w:tcW w:w="2405" w:type="dxa"/>
            <w:vMerge/>
          </w:tcPr>
          <w:p w14:paraId="05B9C855" w14:textId="77777777" w:rsidR="00136EC8" w:rsidRPr="001164DE" w:rsidRDefault="00136EC8" w:rsidP="002B7031">
            <w:pPr>
              <w:spacing w:line="312" w:lineRule="auto"/>
              <w:rPr>
                <w:rFonts w:ascii="Times New Roman" w:hAnsi="Times New Roman"/>
                <w:sz w:val="28"/>
                <w:szCs w:val="28"/>
                <w:lang w:eastAsia="x-none"/>
              </w:rPr>
            </w:pPr>
          </w:p>
        </w:tc>
        <w:tc>
          <w:tcPr>
            <w:tcW w:w="2835" w:type="dxa"/>
          </w:tcPr>
          <w:p w14:paraId="43472791" w14:textId="77777777" w:rsidR="00136EC8" w:rsidRPr="001164DE" w:rsidRDefault="00136EC8" w:rsidP="002B7031">
            <w:pPr>
              <w:spacing w:line="312" w:lineRule="auto"/>
              <w:rPr>
                <w:rFonts w:ascii="Times New Roman" w:hAnsi="Times New Roman"/>
                <w:sz w:val="28"/>
                <w:szCs w:val="28"/>
                <w:lang w:eastAsia="x-none"/>
              </w:rPr>
            </w:pPr>
            <w:r w:rsidRPr="001164DE">
              <w:rPr>
                <w:rFonts w:ascii="Times New Roman" w:hAnsi="Times New Roman"/>
                <w:sz w:val="28"/>
                <w:szCs w:val="28"/>
                <w:lang w:eastAsia="x-none"/>
              </w:rPr>
              <w:t>Tapchi/Xuất bản</w:t>
            </w:r>
          </w:p>
        </w:tc>
        <w:tc>
          <w:tcPr>
            <w:tcW w:w="1985" w:type="dxa"/>
          </w:tcPr>
          <w:p w14:paraId="4E27E1FB" w14:textId="77777777" w:rsidR="00136EC8" w:rsidRPr="001164DE" w:rsidRDefault="00136EC8" w:rsidP="002B7031">
            <w:pPr>
              <w:spacing w:line="312" w:lineRule="auto"/>
              <w:rPr>
                <w:rFonts w:ascii="Times New Roman" w:hAnsi="Times New Roman"/>
                <w:sz w:val="28"/>
                <w:szCs w:val="28"/>
              </w:rPr>
            </w:pPr>
            <w:r w:rsidRPr="001164DE">
              <w:rPr>
                <w:rFonts w:ascii="Times New Roman" w:hAnsi="Times New Roman"/>
                <w:sz w:val="28"/>
                <w:szCs w:val="28"/>
              </w:rPr>
              <w:t>Xuất bản</w:t>
            </w:r>
          </w:p>
          <w:p w14:paraId="1BC5B27B" w14:textId="328BD376" w:rsidR="00155DC4" w:rsidRPr="001164DE" w:rsidRDefault="00155DC4" w:rsidP="002B7031">
            <w:pPr>
              <w:spacing w:line="312" w:lineRule="auto"/>
              <w:rPr>
                <w:rFonts w:ascii="Times New Roman" w:hAnsi="Times New Roman"/>
                <w:sz w:val="28"/>
                <w:szCs w:val="28"/>
                <w:lang w:eastAsia="x-none"/>
              </w:rPr>
            </w:pPr>
            <w:r w:rsidRPr="001164DE">
              <w:rPr>
                <w:rFonts w:ascii="Times New Roman" w:hAnsi="Times New Roman"/>
                <w:sz w:val="28"/>
                <w:szCs w:val="28"/>
              </w:rPr>
              <w:t>Thiết lập ngày hạ xuất bản</w:t>
            </w:r>
          </w:p>
        </w:tc>
        <w:tc>
          <w:tcPr>
            <w:tcW w:w="1701" w:type="dxa"/>
          </w:tcPr>
          <w:p w14:paraId="0A5CD322" w14:textId="77777777" w:rsidR="00136EC8" w:rsidRPr="001164DE" w:rsidRDefault="00136EC8" w:rsidP="002B7031">
            <w:pPr>
              <w:spacing w:line="312" w:lineRule="auto"/>
              <w:rPr>
                <w:rFonts w:ascii="Times New Roman" w:hAnsi="Times New Roman"/>
                <w:sz w:val="28"/>
                <w:szCs w:val="28"/>
              </w:rPr>
            </w:pPr>
          </w:p>
        </w:tc>
      </w:tr>
      <w:tr w:rsidR="00136EC8" w:rsidRPr="001164DE" w14:paraId="089B169E" w14:textId="77777777" w:rsidTr="00DC4CB5">
        <w:tc>
          <w:tcPr>
            <w:tcW w:w="2405" w:type="dxa"/>
            <w:vMerge/>
          </w:tcPr>
          <w:p w14:paraId="2A9695E6" w14:textId="77777777" w:rsidR="00136EC8" w:rsidRPr="001164DE" w:rsidRDefault="00136EC8" w:rsidP="002B7031">
            <w:pPr>
              <w:spacing w:line="312" w:lineRule="auto"/>
              <w:rPr>
                <w:rFonts w:ascii="Times New Roman" w:hAnsi="Times New Roman"/>
                <w:sz w:val="28"/>
                <w:szCs w:val="28"/>
                <w:lang w:eastAsia="x-none"/>
              </w:rPr>
            </w:pPr>
          </w:p>
        </w:tc>
        <w:tc>
          <w:tcPr>
            <w:tcW w:w="2835" w:type="dxa"/>
          </w:tcPr>
          <w:p w14:paraId="6E016341" w14:textId="77777777" w:rsidR="00136EC8" w:rsidRPr="001164DE" w:rsidRDefault="00136EC8" w:rsidP="002B7031">
            <w:pPr>
              <w:spacing w:line="312" w:lineRule="auto"/>
              <w:rPr>
                <w:rFonts w:ascii="Times New Roman" w:hAnsi="Times New Roman"/>
                <w:sz w:val="28"/>
                <w:szCs w:val="28"/>
                <w:lang w:eastAsia="x-none"/>
              </w:rPr>
            </w:pPr>
            <w:r w:rsidRPr="001164DE">
              <w:rPr>
                <w:rFonts w:ascii="Times New Roman" w:hAnsi="Times New Roman"/>
                <w:sz w:val="28"/>
                <w:szCs w:val="28"/>
                <w:lang w:eastAsia="x-none"/>
              </w:rPr>
              <w:t>Tapchi/Hạ xuất bản</w:t>
            </w:r>
          </w:p>
        </w:tc>
        <w:tc>
          <w:tcPr>
            <w:tcW w:w="1985" w:type="dxa"/>
          </w:tcPr>
          <w:p w14:paraId="4649B87D" w14:textId="77777777" w:rsidR="00136EC8" w:rsidRPr="001164DE" w:rsidRDefault="00136EC8" w:rsidP="002B7031">
            <w:pPr>
              <w:spacing w:line="312" w:lineRule="auto"/>
              <w:rPr>
                <w:rFonts w:ascii="Times New Roman" w:hAnsi="Times New Roman"/>
                <w:sz w:val="28"/>
                <w:szCs w:val="28"/>
                <w:lang w:eastAsia="x-none"/>
              </w:rPr>
            </w:pPr>
            <w:r w:rsidRPr="001164DE">
              <w:rPr>
                <w:rFonts w:ascii="Times New Roman" w:hAnsi="Times New Roman"/>
                <w:sz w:val="28"/>
                <w:szCs w:val="28"/>
              </w:rPr>
              <w:t>Hạ xuất bản</w:t>
            </w:r>
          </w:p>
        </w:tc>
        <w:tc>
          <w:tcPr>
            <w:tcW w:w="1701" w:type="dxa"/>
          </w:tcPr>
          <w:p w14:paraId="15376143" w14:textId="77777777" w:rsidR="00136EC8" w:rsidRPr="001164DE" w:rsidRDefault="00136EC8" w:rsidP="002B7031">
            <w:pPr>
              <w:spacing w:line="312" w:lineRule="auto"/>
              <w:rPr>
                <w:rFonts w:ascii="Times New Roman" w:hAnsi="Times New Roman"/>
                <w:sz w:val="28"/>
                <w:szCs w:val="28"/>
              </w:rPr>
            </w:pPr>
          </w:p>
        </w:tc>
      </w:tr>
      <w:tr w:rsidR="00136EC8" w:rsidRPr="001164DE" w14:paraId="17A3622C" w14:textId="77777777" w:rsidTr="00DC4CB5">
        <w:tc>
          <w:tcPr>
            <w:tcW w:w="2405" w:type="dxa"/>
            <w:vMerge w:val="restart"/>
          </w:tcPr>
          <w:p w14:paraId="2866D009" w14:textId="77777777" w:rsidR="00136EC8" w:rsidRPr="001164DE" w:rsidRDefault="00136EC8" w:rsidP="002B7031">
            <w:pPr>
              <w:spacing w:line="312" w:lineRule="auto"/>
              <w:rPr>
                <w:rFonts w:ascii="Times New Roman" w:hAnsi="Times New Roman"/>
                <w:sz w:val="28"/>
                <w:szCs w:val="28"/>
              </w:rPr>
            </w:pPr>
            <w:r w:rsidRPr="001164DE">
              <w:rPr>
                <w:rFonts w:ascii="Times New Roman" w:hAnsi="Times New Roman"/>
                <w:sz w:val="28"/>
                <w:szCs w:val="28"/>
              </w:rPr>
              <w:t>Quy trình xuất bản tin bài</w:t>
            </w:r>
          </w:p>
          <w:p w14:paraId="0B47B9E5" w14:textId="77777777" w:rsidR="00136EC8" w:rsidRPr="001164DE" w:rsidRDefault="00136EC8" w:rsidP="002B7031">
            <w:pPr>
              <w:spacing w:line="312" w:lineRule="auto"/>
              <w:rPr>
                <w:rFonts w:ascii="Times New Roman" w:hAnsi="Times New Roman"/>
                <w:sz w:val="28"/>
                <w:szCs w:val="28"/>
                <w:lang w:eastAsia="x-none"/>
              </w:rPr>
            </w:pPr>
            <w:r w:rsidRPr="001164DE">
              <w:rPr>
                <w:rFonts w:ascii="Times New Roman" w:hAnsi="Times New Roman"/>
                <w:sz w:val="28"/>
                <w:szCs w:val="28"/>
              </w:rPr>
              <w:t>(Đối với các tin bài không cần phê duyệt)</w:t>
            </w:r>
          </w:p>
        </w:tc>
        <w:tc>
          <w:tcPr>
            <w:tcW w:w="2835" w:type="dxa"/>
          </w:tcPr>
          <w:p w14:paraId="59B34AC0" w14:textId="77777777" w:rsidR="00136EC8" w:rsidRPr="001164DE" w:rsidRDefault="00136EC8" w:rsidP="002B7031">
            <w:pPr>
              <w:spacing w:line="312" w:lineRule="auto"/>
              <w:rPr>
                <w:rFonts w:ascii="Times New Roman" w:hAnsi="Times New Roman"/>
                <w:sz w:val="28"/>
                <w:szCs w:val="28"/>
                <w:lang w:eastAsia="x-none"/>
              </w:rPr>
            </w:pPr>
            <w:r w:rsidRPr="001164DE">
              <w:rPr>
                <w:rFonts w:ascii="Times New Roman" w:hAnsi="Times New Roman"/>
                <w:sz w:val="28"/>
                <w:szCs w:val="28"/>
              </w:rPr>
              <w:t>Tapchi/Bản nháp</w:t>
            </w:r>
          </w:p>
        </w:tc>
        <w:tc>
          <w:tcPr>
            <w:tcW w:w="1985" w:type="dxa"/>
          </w:tcPr>
          <w:p w14:paraId="4E47894E" w14:textId="77777777" w:rsidR="00136EC8" w:rsidRPr="001164DE" w:rsidRDefault="00136EC8" w:rsidP="002B7031">
            <w:pPr>
              <w:spacing w:line="312" w:lineRule="auto"/>
              <w:rPr>
                <w:rFonts w:ascii="Times New Roman" w:hAnsi="Times New Roman"/>
                <w:sz w:val="28"/>
                <w:szCs w:val="28"/>
                <w:lang w:eastAsia="x-none"/>
              </w:rPr>
            </w:pPr>
          </w:p>
        </w:tc>
        <w:tc>
          <w:tcPr>
            <w:tcW w:w="1701" w:type="dxa"/>
          </w:tcPr>
          <w:p w14:paraId="296B6235" w14:textId="66094194" w:rsidR="00136EC8" w:rsidRPr="001164DE" w:rsidRDefault="00155DC4" w:rsidP="002B7031">
            <w:pPr>
              <w:spacing w:line="312" w:lineRule="auto"/>
              <w:rPr>
                <w:rFonts w:ascii="Times New Roman" w:hAnsi="Times New Roman"/>
                <w:sz w:val="28"/>
                <w:szCs w:val="28"/>
                <w:lang w:eastAsia="x-none"/>
              </w:rPr>
            </w:pPr>
            <w:r w:rsidRPr="001164DE">
              <w:rPr>
                <w:rFonts w:ascii="Times New Roman" w:hAnsi="Times New Roman"/>
                <w:sz w:val="28"/>
                <w:szCs w:val="28"/>
                <w:lang w:eastAsia="x-none"/>
              </w:rPr>
              <w:t>Trạng thái khi tin bài bị từ chối</w:t>
            </w:r>
          </w:p>
        </w:tc>
      </w:tr>
      <w:tr w:rsidR="00136EC8" w:rsidRPr="001164DE" w14:paraId="6126CEA7" w14:textId="77777777" w:rsidTr="00DC4CB5">
        <w:tc>
          <w:tcPr>
            <w:tcW w:w="2405" w:type="dxa"/>
            <w:vMerge/>
          </w:tcPr>
          <w:p w14:paraId="71FA006E" w14:textId="77777777" w:rsidR="00136EC8" w:rsidRPr="001164DE" w:rsidRDefault="00136EC8" w:rsidP="002B7031">
            <w:pPr>
              <w:spacing w:line="312" w:lineRule="auto"/>
              <w:rPr>
                <w:rFonts w:ascii="Times New Roman" w:hAnsi="Times New Roman"/>
                <w:sz w:val="28"/>
                <w:szCs w:val="28"/>
                <w:lang w:eastAsia="x-none"/>
              </w:rPr>
            </w:pPr>
          </w:p>
        </w:tc>
        <w:tc>
          <w:tcPr>
            <w:tcW w:w="2835" w:type="dxa"/>
          </w:tcPr>
          <w:p w14:paraId="1EEF82FC" w14:textId="77777777" w:rsidR="00136EC8" w:rsidRPr="001164DE" w:rsidRDefault="00136EC8" w:rsidP="002B7031">
            <w:pPr>
              <w:spacing w:line="312" w:lineRule="auto"/>
              <w:rPr>
                <w:rFonts w:ascii="Times New Roman" w:hAnsi="Times New Roman"/>
                <w:sz w:val="28"/>
                <w:szCs w:val="28"/>
                <w:lang w:eastAsia="x-none"/>
              </w:rPr>
            </w:pPr>
            <w:r w:rsidRPr="001164DE">
              <w:rPr>
                <w:rFonts w:ascii="Times New Roman" w:hAnsi="Times New Roman"/>
                <w:sz w:val="28"/>
                <w:szCs w:val="28"/>
                <w:lang w:eastAsia="x-none"/>
              </w:rPr>
              <w:t>Tapchi/Xuất bản</w:t>
            </w:r>
          </w:p>
        </w:tc>
        <w:tc>
          <w:tcPr>
            <w:tcW w:w="1985" w:type="dxa"/>
          </w:tcPr>
          <w:p w14:paraId="3507D864" w14:textId="77777777" w:rsidR="00136EC8" w:rsidRPr="001164DE" w:rsidRDefault="00136EC8" w:rsidP="002B7031">
            <w:pPr>
              <w:spacing w:line="312" w:lineRule="auto"/>
              <w:rPr>
                <w:rFonts w:ascii="Times New Roman" w:hAnsi="Times New Roman"/>
                <w:sz w:val="28"/>
                <w:szCs w:val="28"/>
              </w:rPr>
            </w:pPr>
            <w:r w:rsidRPr="001164DE">
              <w:rPr>
                <w:rFonts w:ascii="Times New Roman" w:hAnsi="Times New Roman"/>
                <w:sz w:val="28"/>
                <w:szCs w:val="28"/>
              </w:rPr>
              <w:t>Xuất bản</w:t>
            </w:r>
          </w:p>
          <w:p w14:paraId="6580BD4F" w14:textId="75AFF490" w:rsidR="00155DC4" w:rsidRPr="001164DE" w:rsidRDefault="00155DC4" w:rsidP="002B7031">
            <w:pPr>
              <w:spacing w:line="312" w:lineRule="auto"/>
              <w:rPr>
                <w:rFonts w:ascii="Times New Roman" w:hAnsi="Times New Roman"/>
                <w:sz w:val="28"/>
                <w:szCs w:val="28"/>
                <w:lang w:eastAsia="x-none"/>
              </w:rPr>
            </w:pPr>
            <w:r w:rsidRPr="001164DE">
              <w:rPr>
                <w:rFonts w:ascii="Times New Roman" w:hAnsi="Times New Roman"/>
                <w:sz w:val="28"/>
                <w:szCs w:val="28"/>
              </w:rPr>
              <w:t>Thiết lập ngày hạ xuất bản</w:t>
            </w:r>
          </w:p>
        </w:tc>
        <w:tc>
          <w:tcPr>
            <w:tcW w:w="1701" w:type="dxa"/>
          </w:tcPr>
          <w:p w14:paraId="16EB6FA5" w14:textId="77777777" w:rsidR="00136EC8" w:rsidRPr="001164DE" w:rsidRDefault="00136EC8" w:rsidP="002B7031">
            <w:pPr>
              <w:spacing w:line="312" w:lineRule="auto"/>
              <w:rPr>
                <w:rFonts w:ascii="Times New Roman" w:hAnsi="Times New Roman"/>
                <w:sz w:val="28"/>
                <w:szCs w:val="28"/>
              </w:rPr>
            </w:pPr>
          </w:p>
        </w:tc>
      </w:tr>
      <w:tr w:rsidR="00136EC8" w:rsidRPr="001164DE" w14:paraId="732A5449" w14:textId="77777777" w:rsidTr="00DC4CB5">
        <w:tc>
          <w:tcPr>
            <w:tcW w:w="2405" w:type="dxa"/>
            <w:vMerge/>
          </w:tcPr>
          <w:p w14:paraId="28D2C1F9" w14:textId="77777777" w:rsidR="00136EC8" w:rsidRPr="001164DE" w:rsidRDefault="00136EC8" w:rsidP="002B7031">
            <w:pPr>
              <w:spacing w:line="312" w:lineRule="auto"/>
              <w:rPr>
                <w:rFonts w:ascii="Times New Roman" w:hAnsi="Times New Roman"/>
                <w:sz w:val="28"/>
                <w:szCs w:val="28"/>
                <w:lang w:eastAsia="x-none"/>
              </w:rPr>
            </w:pPr>
          </w:p>
        </w:tc>
        <w:tc>
          <w:tcPr>
            <w:tcW w:w="2835" w:type="dxa"/>
          </w:tcPr>
          <w:p w14:paraId="3868371D" w14:textId="77777777" w:rsidR="00136EC8" w:rsidRPr="001164DE" w:rsidRDefault="00136EC8" w:rsidP="002B7031">
            <w:pPr>
              <w:spacing w:line="312" w:lineRule="auto"/>
              <w:rPr>
                <w:rFonts w:ascii="Times New Roman" w:hAnsi="Times New Roman"/>
                <w:sz w:val="28"/>
                <w:szCs w:val="28"/>
              </w:rPr>
            </w:pPr>
            <w:r w:rsidRPr="001164DE">
              <w:rPr>
                <w:rFonts w:ascii="Times New Roman" w:hAnsi="Times New Roman"/>
                <w:sz w:val="28"/>
                <w:szCs w:val="28"/>
                <w:lang w:eastAsia="x-none"/>
              </w:rPr>
              <w:t>Tapchi/Hạ xuất bản</w:t>
            </w:r>
          </w:p>
        </w:tc>
        <w:tc>
          <w:tcPr>
            <w:tcW w:w="1985" w:type="dxa"/>
          </w:tcPr>
          <w:p w14:paraId="11171C38" w14:textId="77777777" w:rsidR="00136EC8" w:rsidRPr="001164DE" w:rsidRDefault="00136EC8" w:rsidP="002B7031">
            <w:pPr>
              <w:spacing w:line="312" w:lineRule="auto"/>
              <w:rPr>
                <w:rFonts w:ascii="Times New Roman" w:hAnsi="Times New Roman"/>
                <w:sz w:val="28"/>
                <w:szCs w:val="28"/>
              </w:rPr>
            </w:pPr>
            <w:r w:rsidRPr="001164DE">
              <w:rPr>
                <w:rFonts w:ascii="Times New Roman" w:hAnsi="Times New Roman"/>
                <w:sz w:val="28"/>
                <w:szCs w:val="28"/>
              </w:rPr>
              <w:t>Hạ xuất bản</w:t>
            </w:r>
          </w:p>
        </w:tc>
        <w:tc>
          <w:tcPr>
            <w:tcW w:w="1701" w:type="dxa"/>
          </w:tcPr>
          <w:p w14:paraId="3EA24B2A" w14:textId="77777777" w:rsidR="00136EC8" w:rsidRPr="001164DE" w:rsidRDefault="00136EC8" w:rsidP="002B7031">
            <w:pPr>
              <w:spacing w:line="312" w:lineRule="auto"/>
              <w:rPr>
                <w:rFonts w:ascii="Times New Roman" w:hAnsi="Times New Roman"/>
                <w:sz w:val="28"/>
                <w:szCs w:val="28"/>
              </w:rPr>
            </w:pPr>
          </w:p>
        </w:tc>
      </w:tr>
    </w:tbl>
    <w:p w14:paraId="39F0600B" w14:textId="77777777" w:rsidR="00136EC8" w:rsidRPr="001164DE" w:rsidRDefault="00136EC8" w:rsidP="004F47AB">
      <w:pPr>
        <w:pStyle w:val="Heading2"/>
      </w:pPr>
      <w:bookmarkStart w:id="217" w:name="_Toc55924634"/>
      <w:bookmarkStart w:id="218" w:name="_Toc55924647"/>
      <w:bookmarkStart w:id="219" w:name="_Toc55924653"/>
      <w:bookmarkStart w:id="220" w:name="_Toc55924659"/>
      <w:bookmarkStart w:id="221" w:name="_Toc55924665"/>
      <w:bookmarkStart w:id="222" w:name="_Toc55924677"/>
      <w:bookmarkStart w:id="223" w:name="_Toc55924684"/>
      <w:bookmarkStart w:id="224" w:name="_Toc55924693"/>
      <w:bookmarkStart w:id="225" w:name="_Toc55924699"/>
      <w:bookmarkStart w:id="226" w:name="_Toc55924715"/>
      <w:bookmarkStart w:id="227" w:name="_Toc55924716"/>
      <w:bookmarkStart w:id="228" w:name="_Toc56175852"/>
      <w:bookmarkStart w:id="229" w:name="_Toc70074023"/>
      <w:bookmarkEnd w:id="217"/>
      <w:bookmarkEnd w:id="218"/>
      <w:bookmarkEnd w:id="219"/>
      <w:bookmarkEnd w:id="220"/>
      <w:bookmarkEnd w:id="221"/>
      <w:bookmarkEnd w:id="222"/>
      <w:bookmarkEnd w:id="223"/>
      <w:bookmarkEnd w:id="224"/>
      <w:bookmarkEnd w:id="225"/>
      <w:bookmarkEnd w:id="226"/>
      <w:bookmarkEnd w:id="227"/>
      <w:r w:rsidRPr="001164DE">
        <w:t>Thành phần (Components)</w:t>
      </w:r>
      <w:bookmarkEnd w:id="228"/>
      <w:bookmarkEnd w:id="229"/>
    </w:p>
    <w:p w14:paraId="55A152A6" w14:textId="77777777" w:rsidR="00136EC8" w:rsidRPr="001164DE" w:rsidRDefault="00136EC8" w:rsidP="004F47AB">
      <w:pPr>
        <w:pStyle w:val="Heading3"/>
      </w:pPr>
      <w:bookmarkStart w:id="230" w:name="_Toc56175853"/>
      <w:bookmarkStart w:id="231" w:name="_Toc70074024"/>
      <w:r w:rsidRPr="001164DE">
        <w:t>Thành phần</w:t>
      </w:r>
      <w:bookmarkEnd w:id="230"/>
      <w:bookmarkEnd w:id="231"/>
    </w:p>
    <w:p w14:paraId="28EC7D2D" w14:textId="77777777" w:rsidR="00136EC8" w:rsidRPr="001164DE" w:rsidRDefault="00136EC8" w:rsidP="002B7031">
      <w:pPr>
        <w:keepNext/>
        <w:spacing w:line="312" w:lineRule="auto"/>
        <w:rPr>
          <w:rFonts w:ascii="Times New Roman" w:hAnsi="Times New Roman" w:cs="Times New Roman"/>
          <w:sz w:val="28"/>
          <w:szCs w:val="28"/>
        </w:rPr>
      </w:pPr>
      <w:r w:rsidRPr="001164DE">
        <w:rPr>
          <w:rFonts w:ascii="Times New Roman" w:hAnsi="Times New Roman" w:cs="Times New Roman"/>
          <w:noProof/>
          <w:sz w:val="28"/>
          <w:szCs w:val="28"/>
        </w:rPr>
        <w:drawing>
          <wp:inline distT="0" distB="0" distL="0" distR="0" wp14:anchorId="1414A559" wp14:editId="2366E553">
            <wp:extent cx="5715000" cy="2125345"/>
            <wp:effectExtent l="19050" t="19050" r="19050" b="273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15000" cy="2125345"/>
                    </a:xfrm>
                    <a:prstGeom prst="rect">
                      <a:avLst/>
                    </a:prstGeom>
                    <a:ln>
                      <a:solidFill>
                        <a:schemeClr val="tx1"/>
                      </a:solidFill>
                    </a:ln>
                  </pic:spPr>
                </pic:pic>
              </a:graphicData>
            </a:graphic>
          </wp:inline>
        </w:drawing>
      </w:r>
    </w:p>
    <w:p w14:paraId="138AFD25" w14:textId="2CB74914" w:rsidR="00136EC8" w:rsidRPr="001164DE" w:rsidRDefault="00136EC8" w:rsidP="002B7031">
      <w:pPr>
        <w:pStyle w:val="Caption"/>
        <w:spacing w:line="312" w:lineRule="auto"/>
        <w:rPr>
          <w:sz w:val="28"/>
          <w:szCs w:val="28"/>
        </w:rPr>
      </w:pPr>
      <w:r w:rsidRPr="001164DE">
        <w:rPr>
          <w:sz w:val="28"/>
          <w:szCs w:val="28"/>
        </w:rPr>
        <w:t xml:space="preserve">Hình </w:t>
      </w:r>
      <w:r w:rsidRPr="001164DE">
        <w:rPr>
          <w:sz w:val="28"/>
          <w:szCs w:val="28"/>
        </w:rPr>
        <w:fldChar w:fldCharType="begin"/>
      </w:r>
      <w:r w:rsidRPr="001164DE">
        <w:rPr>
          <w:sz w:val="28"/>
          <w:szCs w:val="28"/>
        </w:rPr>
        <w:instrText xml:space="preserve"> SEQ Hình \* ARABIC </w:instrText>
      </w:r>
      <w:r w:rsidRPr="001164DE">
        <w:rPr>
          <w:sz w:val="28"/>
          <w:szCs w:val="28"/>
        </w:rPr>
        <w:fldChar w:fldCharType="separate"/>
      </w:r>
      <w:r w:rsidR="0045178B">
        <w:rPr>
          <w:noProof/>
          <w:sz w:val="28"/>
          <w:szCs w:val="28"/>
        </w:rPr>
        <w:t>6</w:t>
      </w:r>
      <w:r w:rsidRPr="001164DE">
        <w:rPr>
          <w:sz w:val="28"/>
          <w:szCs w:val="28"/>
        </w:rPr>
        <w:fldChar w:fldCharType="end"/>
      </w:r>
      <w:r w:rsidRPr="001164DE">
        <w:rPr>
          <w:sz w:val="28"/>
          <w:szCs w:val="28"/>
        </w:rPr>
        <w:t>: Thành phần quy định giao diện hiển thị</w:t>
      </w:r>
    </w:p>
    <w:p w14:paraId="561E2718" w14:textId="77777777" w:rsidR="00136EC8" w:rsidRPr="001164DE" w:rsidRDefault="00136EC8" w:rsidP="004F47AB">
      <w:pPr>
        <w:pStyle w:val="Heading3"/>
      </w:pPr>
      <w:bookmarkStart w:id="232" w:name="_Toc56175854"/>
      <w:bookmarkStart w:id="233" w:name="_Toc70074025"/>
      <w:r w:rsidRPr="001164DE">
        <w:t>Mô tả thành phần</w:t>
      </w:r>
      <w:bookmarkEnd w:id="232"/>
      <w:bookmarkEnd w:id="233"/>
    </w:p>
    <w:p w14:paraId="5DCE9577" w14:textId="77777777" w:rsidR="00136EC8" w:rsidRPr="001164DE" w:rsidRDefault="00136EC8" w:rsidP="002B7031">
      <w:pPr>
        <w:spacing w:line="312" w:lineRule="auto"/>
        <w:rPr>
          <w:rFonts w:ascii="Times New Roman" w:hAnsi="Times New Roman" w:cs="Times New Roman"/>
          <w:sz w:val="28"/>
          <w:szCs w:val="28"/>
        </w:rPr>
      </w:pPr>
      <w:r w:rsidRPr="001164DE">
        <w:rPr>
          <w:rFonts w:ascii="Times New Roman" w:hAnsi="Times New Roman" w:cs="Times New Roman"/>
          <w:sz w:val="28"/>
          <w:szCs w:val="28"/>
          <w:lang w:eastAsia="x-none"/>
        </w:rPr>
        <w:t>Các thành phần quy định giao diện hiển thị của website Tạp chí Thuế được lưu trữ trong thư viện Tapchi Components. Thư viện Components chứa 2 thư mục:</w:t>
      </w:r>
    </w:p>
    <w:p w14:paraId="5948D696" w14:textId="77777777" w:rsidR="00136EC8" w:rsidRPr="001164DE" w:rsidRDefault="00136EC8" w:rsidP="002B7031">
      <w:pPr>
        <w:spacing w:line="312" w:lineRule="auto"/>
        <w:rPr>
          <w:rFonts w:ascii="Times New Roman" w:hAnsi="Times New Roman" w:cs="Times New Roman"/>
          <w:sz w:val="28"/>
          <w:szCs w:val="28"/>
        </w:rPr>
      </w:pPr>
      <w:r w:rsidRPr="001164DE">
        <w:rPr>
          <w:rFonts w:ascii="Times New Roman" w:hAnsi="Times New Roman" w:cs="Times New Roman"/>
          <w:sz w:val="28"/>
          <w:szCs w:val="28"/>
          <w:lang w:eastAsia="x-none"/>
        </w:rPr>
        <w:t>+ HTML Components</w:t>
      </w:r>
    </w:p>
    <w:p w14:paraId="5A5D28F5" w14:textId="77777777" w:rsidR="00136EC8" w:rsidRPr="001164DE" w:rsidRDefault="00136EC8" w:rsidP="002B7031">
      <w:pPr>
        <w:spacing w:line="312" w:lineRule="auto"/>
        <w:rPr>
          <w:rFonts w:ascii="Times New Roman" w:hAnsi="Times New Roman" w:cs="Times New Roman"/>
          <w:sz w:val="28"/>
          <w:szCs w:val="28"/>
        </w:rPr>
      </w:pPr>
      <w:r w:rsidRPr="001164DE">
        <w:rPr>
          <w:rFonts w:ascii="Times New Roman" w:hAnsi="Times New Roman" w:cs="Times New Roman"/>
          <w:sz w:val="28"/>
          <w:szCs w:val="28"/>
          <w:lang w:eastAsia="x-none"/>
        </w:rPr>
        <w:t>+ Menu Components</w:t>
      </w:r>
    </w:p>
    <w:p w14:paraId="42F9317F" w14:textId="77777777" w:rsidR="00136EC8" w:rsidRPr="001164DE" w:rsidRDefault="00136EC8" w:rsidP="002B7031">
      <w:pPr>
        <w:spacing w:line="312" w:lineRule="auto"/>
        <w:rPr>
          <w:rFonts w:ascii="Times New Roman" w:hAnsi="Times New Roman" w:cs="Times New Roman"/>
          <w:sz w:val="28"/>
          <w:szCs w:val="28"/>
        </w:rPr>
      </w:pPr>
      <w:r w:rsidRPr="001164DE">
        <w:rPr>
          <w:rFonts w:ascii="Times New Roman" w:hAnsi="Times New Roman" w:cs="Times New Roman"/>
          <w:sz w:val="28"/>
          <w:szCs w:val="28"/>
          <w:lang w:eastAsia="x-none"/>
        </w:rPr>
        <w:t xml:space="preserve">Thư viện TapChi chứa thư mục dùng chung của hệ thống bao gồm: </w:t>
      </w:r>
    </w:p>
    <w:p w14:paraId="6CEC9D97" w14:textId="77777777" w:rsidR="00136EC8" w:rsidRPr="001164DE" w:rsidRDefault="00136EC8" w:rsidP="002B7031">
      <w:pPr>
        <w:pStyle w:val="Style2"/>
        <w:numPr>
          <w:ilvl w:val="0"/>
          <w:numId w:val="0"/>
        </w:numPr>
        <w:spacing w:line="312" w:lineRule="auto"/>
        <w:ind w:left="90"/>
      </w:pPr>
      <w:r w:rsidRPr="001164DE">
        <w:lastRenderedPageBreak/>
        <w:t>+ File Video: Lưu trữ Video dùng chung</w:t>
      </w:r>
    </w:p>
    <w:p w14:paraId="4C669C7F" w14:textId="77777777" w:rsidR="00136EC8" w:rsidRPr="001164DE" w:rsidRDefault="00136EC8" w:rsidP="002B7031">
      <w:pPr>
        <w:pStyle w:val="Style2"/>
        <w:numPr>
          <w:ilvl w:val="0"/>
          <w:numId w:val="0"/>
        </w:numPr>
        <w:spacing w:line="312" w:lineRule="auto"/>
        <w:ind w:left="450" w:hanging="360"/>
      </w:pPr>
      <w:r w:rsidRPr="001164DE">
        <w:t>+ File Hình ảnh: Lưu trữ ảnh dùng chung</w:t>
      </w:r>
    </w:p>
    <w:p w14:paraId="178E8AAF" w14:textId="77777777" w:rsidR="00136EC8" w:rsidRPr="001164DE" w:rsidRDefault="00136EC8" w:rsidP="004F47AB">
      <w:pPr>
        <w:pStyle w:val="Heading3"/>
      </w:pPr>
      <w:bookmarkStart w:id="234" w:name="_Toc56175855"/>
      <w:bookmarkStart w:id="235" w:name="_Toc70074026"/>
      <w:r w:rsidRPr="001164DE">
        <w:t>Chi tiết luồng xử lý</w:t>
      </w:r>
      <w:bookmarkEnd w:id="234"/>
      <w:bookmarkEnd w:id="235"/>
    </w:p>
    <w:tbl>
      <w:tblPr>
        <w:tblStyle w:val="TableGrid"/>
        <w:tblW w:w="0" w:type="auto"/>
        <w:tblLook w:val="04A0" w:firstRow="1" w:lastRow="0" w:firstColumn="1" w:lastColumn="0" w:noHBand="0" w:noVBand="1"/>
      </w:tblPr>
      <w:tblGrid>
        <w:gridCol w:w="888"/>
        <w:gridCol w:w="4011"/>
        <w:gridCol w:w="3885"/>
      </w:tblGrid>
      <w:tr w:rsidR="00136EC8" w:rsidRPr="001164DE" w14:paraId="3F70C990" w14:textId="77777777" w:rsidTr="00DC4CB5">
        <w:trPr>
          <w:tblHeader/>
        </w:trPr>
        <w:tc>
          <w:tcPr>
            <w:tcW w:w="888" w:type="dxa"/>
            <w:shd w:val="clear" w:color="auto" w:fill="D9D9D9" w:themeFill="background1" w:themeFillShade="D9"/>
          </w:tcPr>
          <w:p w14:paraId="526B072F" w14:textId="77777777" w:rsidR="00136EC8" w:rsidRPr="001164DE" w:rsidRDefault="00136EC8" w:rsidP="002B7031">
            <w:pPr>
              <w:spacing w:line="312" w:lineRule="auto"/>
              <w:jc w:val="center"/>
              <w:rPr>
                <w:rFonts w:ascii="Times New Roman" w:hAnsi="Times New Roman"/>
                <w:b/>
                <w:sz w:val="28"/>
                <w:szCs w:val="28"/>
                <w:lang w:eastAsia="x-none"/>
              </w:rPr>
            </w:pPr>
            <w:r w:rsidRPr="001164DE">
              <w:rPr>
                <w:rFonts w:ascii="Times New Roman" w:hAnsi="Times New Roman"/>
                <w:b/>
                <w:sz w:val="28"/>
                <w:szCs w:val="28"/>
                <w:lang w:eastAsia="x-none"/>
              </w:rPr>
              <w:t>STT</w:t>
            </w:r>
          </w:p>
        </w:tc>
        <w:tc>
          <w:tcPr>
            <w:tcW w:w="4011" w:type="dxa"/>
            <w:shd w:val="clear" w:color="auto" w:fill="D9D9D9" w:themeFill="background1" w:themeFillShade="D9"/>
          </w:tcPr>
          <w:p w14:paraId="6EFF64F9" w14:textId="395D62FC" w:rsidR="00136EC8" w:rsidRPr="001164DE" w:rsidRDefault="00136EC8" w:rsidP="002B7031">
            <w:pPr>
              <w:spacing w:line="312" w:lineRule="auto"/>
              <w:jc w:val="center"/>
              <w:rPr>
                <w:rFonts w:ascii="Times New Roman" w:hAnsi="Times New Roman"/>
                <w:b/>
                <w:sz w:val="28"/>
                <w:szCs w:val="28"/>
                <w:lang w:eastAsia="x-none"/>
              </w:rPr>
            </w:pPr>
            <w:r w:rsidRPr="001164DE">
              <w:rPr>
                <w:rFonts w:ascii="Times New Roman" w:hAnsi="Times New Roman"/>
                <w:b/>
                <w:sz w:val="28"/>
                <w:szCs w:val="28"/>
                <w:lang w:eastAsia="x-none"/>
              </w:rPr>
              <w:t>Tên hiển thị</w:t>
            </w:r>
          </w:p>
        </w:tc>
        <w:tc>
          <w:tcPr>
            <w:tcW w:w="3885" w:type="dxa"/>
            <w:shd w:val="clear" w:color="auto" w:fill="D9D9D9" w:themeFill="background1" w:themeFillShade="D9"/>
          </w:tcPr>
          <w:p w14:paraId="56D1888F" w14:textId="77777777" w:rsidR="00136EC8" w:rsidRPr="001164DE" w:rsidRDefault="00136EC8" w:rsidP="002B7031">
            <w:pPr>
              <w:spacing w:line="312" w:lineRule="auto"/>
              <w:jc w:val="center"/>
              <w:rPr>
                <w:rFonts w:ascii="Times New Roman" w:hAnsi="Times New Roman"/>
                <w:b/>
                <w:sz w:val="28"/>
                <w:szCs w:val="28"/>
                <w:lang w:eastAsia="x-none"/>
              </w:rPr>
            </w:pPr>
            <w:r w:rsidRPr="001164DE">
              <w:rPr>
                <w:rFonts w:ascii="Times New Roman" w:hAnsi="Times New Roman"/>
                <w:b/>
                <w:sz w:val="28"/>
                <w:szCs w:val="28"/>
                <w:lang w:eastAsia="x-none"/>
              </w:rPr>
              <w:t>Mô tả</w:t>
            </w:r>
          </w:p>
        </w:tc>
      </w:tr>
      <w:tr w:rsidR="00136EC8" w:rsidRPr="001164DE" w14:paraId="786F7F8B" w14:textId="77777777" w:rsidTr="00DC4CB5">
        <w:tc>
          <w:tcPr>
            <w:tcW w:w="888" w:type="dxa"/>
          </w:tcPr>
          <w:p w14:paraId="64F17D91" w14:textId="77777777" w:rsidR="00136EC8" w:rsidRPr="001164DE" w:rsidRDefault="00136EC8" w:rsidP="002B7031">
            <w:pPr>
              <w:spacing w:line="312" w:lineRule="auto"/>
              <w:jc w:val="center"/>
              <w:rPr>
                <w:rFonts w:ascii="Times New Roman" w:hAnsi="Times New Roman"/>
                <w:sz w:val="28"/>
                <w:szCs w:val="28"/>
              </w:rPr>
            </w:pPr>
            <w:r w:rsidRPr="001164DE">
              <w:rPr>
                <w:rFonts w:ascii="Times New Roman" w:hAnsi="Times New Roman"/>
                <w:sz w:val="28"/>
                <w:szCs w:val="28"/>
              </w:rPr>
              <w:t>1</w:t>
            </w:r>
          </w:p>
        </w:tc>
        <w:tc>
          <w:tcPr>
            <w:tcW w:w="4011" w:type="dxa"/>
          </w:tcPr>
          <w:p w14:paraId="1F6AFEDE" w14:textId="77777777" w:rsidR="00136EC8" w:rsidRPr="001164DE" w:rsidRDefault="00136EC8" w:rsidP="002B7031">
            <w:pPr>
              <w:spacing w:line="312" w:lineRule="auto"/>
              <w:rPr>
                <w:rFonts w:ascii="Times New Roman" w:hAnsi="Times New Roman"/>
                <w:sz w:val="28"/>
                <w:szCs w:val="28"/>
                <w:lang w:eastAsia="x-none"/>
              </w:rPr>
            </w:pPr>
            <w:r w:rsidRPr="001164DE">
              <w:rPr>
                <w:rFonts w:ascii="Times New Roman" w:hAnsi="Times New Roman"/>
                <w:sz w:val="28"/>
                <w:szCs w:val="28"/>
              </w:rPr>
              <w:t>Danh sách tin hot</w:t>
            </w:r>
          </w:p>
        </w:tc>
        <w:tc>
          <w:tcPr>
            <w:tcW w:w="3885" w:type="dxa"/>
          </w:tcPr>
          <w:p w14:paraId="66C0404C" w14:textId="77777777" w:rsidR="00136EC8" w:rsidRPr="001164DE" w:rsidRDefault="00136EC8" w:rsidP="002B7031">
            <w:pPr>
              <w:spacing w:line="312" w:lineRule="auto"/>
              <w:rPr>
                <w:rFonts w:ascii="Times New Roman" w:hAnsi="Times New Roman"/>
                <w:sz w:val="28"/>
                <w:szCs w:val="28"/>
                <w:lang w:eastAsia="x-none"/>
              </w:rPr>
            </w:pPr>
            <w:r w:rsidRPr="001164DE">
              <w:rPr>
                <w:rFonts w:ascii="Times New Roman" w:hAnsi="Times New Roman"/>
                <w:sz w:val="28"/>
                <w:szCs w:val="28"/>
                <w:lang w:eastAsia="x-none"/>
              </w:rPr>
              <w:t>Quy định giao diện hiển thị của danh sách tin hot trang chủ</w:t>
            </w:r>
          </w:p>
        </w:tc>
      </w:tr>
      <w:tr w:rsidR="00136EC8" w:rsidRPr="001164DE" w14:paraId="14D760B3" w14:textId="77777777" w:rsidTr="00DC4CB5">
        <w:tc>
          <w:tcPr>
            <w:tcW w:w="888" w:type="dxa"/>
          </w:tcPr>
          <w:p w14:paraId="687CF2D3" w14:textId="77777777" w:rsidR="00136EC8" w:rsidRPr="001164DE" w:rsidRDefault="00136EC8" w:rsidP="002B7031">
            <w:pPr>
              <w:spacing w:line="312" w:lineRule="auto"/>
              <w:jc w:val="center"/>
              <w:rPr>
                <w:rFonts w:ascii="Times New Roman" w:hAnsi="Times New Roman"/>
                <w:sz w:val="28"/>
                <w:szCs w:val="28"/>
              </w:rPr>
            </w:pPr>
            <w:r w:rsidRPr="001164DE">
              <w:rPr>
                <w:rFonts w:ascii="Times New Roman" w:hAnsi="Times New Roman"/>
                <w:sz w:val="28"/>
                <w:szCs w:val="28"/>
              </w:rPr>
              <w:t>2</w:t>
            </w:r>
          </w:p>
        </w:tc>
        <w:tc>
          <w:tcPr>
            <w:tcW w:w="4011" w:type="dxa"/>
          </w:tcPr>
          <w:p w14:paraId="1C7C8842" w14:textId="77777777" w:rsidR="00136EC8" w:rsidRPr="001164DE" w:rsidRDefault="00136EC8" w:rsidP="002B7031">
            <w:pPr>
              <w:spacing w:line="312" w:lineRule="auto"/>
              <w:rPr>
                <w:rFonts w:ascii="Times New Roman" w:hAnsi="Times New Roman"/>
                <w:sz w:val="28"/>
                <w:szCs w:val="28"/>
              </w:rPr>
            </w:pPr>
            <w:r w:rsidRPr="001164DE">
              <w:rPr>
                <w:rFonts w:ascii="Times New Roman" w:hAnsi="Times New Roman"/>
                <w:sz w:val="28"/>
                <w:szCs w:val="28"/>
              </w:rPr>
              <w:t>Danh sách tin mới nhất</w:t>
            </w:r>
          </w:p>
        </w:tc>
        <w:tc>
          <w:tcPr>
            <w:tcW w:w="3885" w:type="dxa"/>
          </w:tcPr>
          <w:p w14:paraId="70840C43" w14:textId="77777777" w:rsidR="00136EC8" w:rsidRPr="001164DE" w:rsidRDefault="00136EC8" w:rsidP="002B7031">
            <w:pPr>
              <w:spacing w:line="312" w:lineRule="auto"/>
              <w:rPr>
                <w:rFonts w:ascii="Times New Roman" w:hAnsi="Times New Roman"/>
                <w:sz w:val="28"/>
                <w:szCs w:val="28"/>
                <w:lang w:eastAsia="x-none"/>
              </w:rPr>
            </w:pPr>
            <w:r w:rsidRPr="001164DE">
              <w:rPr>
                <w:rFonts w:ascii="Times New Roman" w:hAnsi="Times New Roman"/>
                <w:sz w:val="28"/>
                <w:szCs w:val="28"/>
                <w:lang w:eastAsia="x-none"/>
              </w:rPr>
              <w:t xml:space="preserve">Quy định giao diện hiển thị của danh sách tin mới nhất  </w:t>
            </w:r>
          </w:p>
        </w:tc>
      </w:tr>
      <w:tr w:rsidR="00136EC8" w:rsidRPr="001164DE" w14:paraId="6B9BA499" w14:textId="77777777" w:rsidTr="00DC4CB5">
        <w:tc>
          <w:tcPr>
            <w:tcW w:w="888" w:type="dxa"/>
          </w:tcPr>
          <w:p w14:paraId="25A57E55" w14:textId="77777777" w:rsidR="00136EC8" w:rsidRPr="001164DE" w:rsidRDefault="00136EC8" w:rsidP="002B7031">
            <w:pPr>
              <w:spacing w:line="312" w:lineRule="auto"/>
              <w:jc w:val="center"/>
              <w:rPr>
                <w:rFonts w:ascii="Times New Roman" w:hAnsi="Times New Roman"/>
                <w:sz w:val="28"/>
                <w:szCs w:val="28"/>
              </w:rPr>
            </w:pPr>
            <w:r w:rsidRPr="001164DE">
              <w:rPr>
                <w:rFonts w:ascii="Times New Roman" w:hAnsi="Times New Roman"/>
                <w:sz w:val="28"/>
                <w:szCs w:val="28"/>
              </w:rPr>
              <w:t>3</w:t>
            </w:r>
          </w:p>
        </w:tc>
        <w:tc>
          <w:tcPr>
            <w:tcW w:w="4011" w:type="dxa"/>
          </w:tcPr>
          <w:p w14:paraId="58EC4B69" w14:textId="77777777" w:rsidR="00136EC8" w:rsidRPr="001164DE" w:rsidRDefault="00136EC8" w:rsidP="002B7031">
            <w:pPr>
              <w:spacing w:line="312" w:lineRule="auto"/>
              <w:rPr>
                <w:rFonts w:ascii="Times New Roman" w:hAnsi="Times New Roman"/>
                <w:sz w:val="28"/>
                <w:szCs w:val="28"/>
              </w:rPr>
            </w:pPr>
            <w:r w:rsidRPr="001164DE">
              <w:rPr>
                <w:rFonts w:ascii="Times New Roman" w:hAnsi="Times New Roman"/>
                <w:sz w:val="28"/>
                <w:szCs w:val="28"/>
              </w:rPr>
              <w:t>Danh sách tin tiêu điểm</w:t>
            </w:r>
          </w:p>
        </w:tc>
        <w:tc>
          <w:tcPr>
            <w:tcW w:w="3885" w:type="dxa"/>
          </w:tcPr>
          <w:p w14:paraId="7C15CE63" w14:textId="77777777" w:rsidR="00136EC8" w:rsidRPr="001164DE" w:rsidRDefault="00136EC8" w:rsidP="002B7031">
            <w:pPr>
              <w:spacing w:line="312" w:lineRule="auto"/>
              <w:rPr>
                <w:rFonts w:ascii="Times New Roman" w:hAnsi="Times New Roman"/>
                <w:sz w:val="28"/>
                <w:szCs w:val="28"/>
                <w:lang w:eastAsia="x-none"/>
              </w:rPr>
            </w:pPr>
            <w:r w:rsidRPr="001164DE">
              <w:rPr>
                <w:rFonts w:ascii="Times New Roman" w:hAnsi="Times New Roman"/>
                <w:sz w:val="28"/>
                <w:szCs w:val="28"/>
                <w:lang w:eastAsia="x-none"/>
              </w:rPr>
              <w:t>Quy định giao diện hiển thị của danh sách tin tiêu điểm</w:t>
            </w:r>
          </w:p>
        </w:tc>
      </w:tr>
      <w:tr w:rsidR="00136EC8" w:rsidRPr="001164DE" w14:paraId="16FB3CD5" w14:textId="77777777" w:rsidTr="00DC4CB5">
        <w:tc>
          <w:tcPr>
            <w:tcW w:w="888" w:type="dxa"/>
          </w:tcPr>
          <w:p w14:paraId="4D066C81" w14:textId="77777777" w:rsidR="00136EC8" w:rsidRPr="001164DE" w:rsidRDefault="00136EC8" w:rsidP="002B7031">
            <w:pPr>
              <w:spacing w:line="312" w:lineRule="auto"/>
              <w:jc w:val="center"/>
              <w:rPr>
                <w:rFonts w:ascii="Times New Roman" w:hAnsi="Times New Roman"/>
                <w:sz w:val="28"/>
                <w:szCs w:val="28"/>
              </w:rPr>
            </w:pPr>
            <w:r w:rsidRPr="001164DE">
              <w:rPr>
                <w:rFonts w:ascii="Times New Roman" w:hAnsi="Times New Roman"/>
                <w:sz w:val="28"/>
                <w:szCs w:val="28"/>
              </w:rPr>
              <w:t>4</w:t>
            </w:r>
          </w:p>
        </w:tc>
        <w:tc>
          <w:tcPr>
            <w:tcW w:w="4011" w:type="dxa"/>
          </w:tcPr>
          <w:p w14:paraId="0A7D7280" w14:textId="77777777" w:rsidR="00136EC8" w:rsidRPr="001164DE" w:rsidRDefault="00136EC8" w:rsidP="002B7031">
            <w:pPr>
              <w:spacing w:line="312" w:lineRule="auto"/>
              <w:rPr>
                <w:rFonts w:ascii="Times New Roman" w:hAnsi="Times New Roman"/>
                <w:sz w:val="28"/>
                <w:szCs w:val="28"/>
              </w:rPr>
            </w:pPr>
            <w:r w:rsidRPr="001164DE">
              <w:rPr>
                <w:rFonts w:ascii="Times New Roman" w:hAnsi="Times New Roman"/>
                <w:sz w:val="28"/>
                <w:szCs w:val="28"/>
              </w:rPr>
              <w:t>Danh sách tiện ích</w:t>
            </w:r>
          </w:p>
        </w:tc>
        <w:tc>
          <w:tcPr>
            <w:tcW w:w="3885" w:type="dxa"/>
          </w:tcPr>
          <w:p w14:paraId="099E3F9E" w14:textId="77777777" w:rsidR="00136EC8" w:rsidRPr="001164DE" w:rsidRDefault="00136EC8" w:rsidP="002B7031">
            <w:pPr>
              <w:spacing w:line="312" w:lineRule="auto"/>
              <w:rPr>
                <w:rFonts w:ascii="Times New Roman" w:hAnsi="Times New Roman"/>
                <w:sz w:val="28"/>
                <w:szCs w:val="28"/>
                <w:lang w:eastAsia="x-none"/>
              </w:rPr>
            </w:pPr>
            <w:r w:rsidRPr="001164DE">
              <w:rPr>
                <w:rFonts w:ascii="Times New Roman" w:hAnsi="Times New Roman"/>
                <w:sz w:val="28"/>
                <w:szCs w:val="28"/>
                <w:lang w:eastAsia="x-none"/>
              </w:rPr>
              <w:t>Quy định giao diện hiển thị của danh sách tiện ích</w:t>
            </w:r>
          </w:p>
        </w:tc>
      </w:tr>
      <w:tr w:rsidR="00136EC8" w:rsidRPr="001164DE" w14:paraId="78B6C3E2" w14:textId="77777777" w:rsidTr="00DC4CB5">
        <w:tc>
          <w:tcPr>
            <w:tcW w:w="888" w:type="dxa"/>
          </w:tcPr>
          <w:p w14:paraId="3F598634" w14:textId="77777777" w:rsidR="00136EC8" w:rsidRPr="001164DE" w:rsidRDefault="00136EC8" w:rsidP="002B7031">
            <w:pPr>
              <w:spacing w:line="312" w:lineRule="auto"/>
              <w:jc w:val="center"/>
              <w:rPr>
                <w:rFonts w:ascii="Times New Roman" w:hAnsi="Times New Roman"/>
                <w:sz w:val="28"/>
                <w:szCs w:val="28"/>
              </w:rPr>
            </w:pPr>
            <w:r w:rsidRPr="001164DE">
              <w:rPr>
                <w:rFonts w:ascii="Times New Roman" w:hAnsi="Times New Roman"/>
                <w:sz w:val="28"/>
                <w:szCs w:val="28"/>
              </w:rPr>
              <w:t>5</w:t>
            </w:r>
          </w:p>
        </w:tc>
        <w:tc>
          <w:tcPr>
            <w:tcW w:w="4011" w:type="dxa"/>
          </w:tcPr>
          <w:p w14:paraId="687E5606" w14:textId="77777777" w:rsidR="00136EC8" w:rsidRPr="001164DE" w:rsidRDefault="00136EC8" w:rsidP="002B7031">
            <w:pPr>
              <w:spacing w:line="312" w:lineRule="auto"/>
              <w:rPr>
                <w:rFonts w:ascii="Times New Roman" w:hAnsi="Times New Roman"/>
                <w:sz w:val="28"/>
                <w:szCs w:val="28"/>
              </w:rPr>
            </w:pPr>
            <w:r w:rsidRPr="001164DE">
              <w:rPr>
                <w:rFonts w:ascii="Times New Roman" w:hAnsi="Times New Roman"/>
                <w:sz w:val="28"/>
                <w:szCs w:val="28"/>
              </w:rPr>
              <w:t>Danh sách video trên trang chủ</w:t>
            </w:r>
          </w:p>
        </w:tc>
        <w:tc>
          <w:tcPr>
            <w:tcW w:w="3885" w:type="dxa"/>
          </w:tcPr>
          <w:p w14:paraId="51B71BEA" w14:textId="77777777" w:rsidR="00136EC8" w:rsidRPr="001164DE" w:rsidRDefault="00136EC8" w:rsidP="002B7031">
            <w:pPr>
              <w:spacing w:line="312" w:lineRule="auto"/>
              <w:rPr>
                <w:rFonts w:ascii="Times New Roman" w:hAnsi="Times New Roman"/>
                <w:sz w:val="28"/>
                <w:szCs w:val="28"/>
                <w:lang w:eastAsia="x-none"/>
              </w:rPr>
            </w:pPr>
            <w:r w:rsidRPr="001164DE">
              <w:rPr>
                <w:rFonts w:ascii="Times New Roman" w:hAnsi="Times New Roman"/>
                <w:sz w:val="28"/>
                <w:szCs w:val="28"/>
                <w:lang w:eastAsia="x-none"/>
              </w:rPr>
              <w:t>Quy định giao diện hiển thị của danh sách video trên trang chủ</w:t>
            </w:r>
          </w:p>
        </w:tc>
      </w:tr>
      <w:tr w:rsidR="00136EC8" w:rsidRPr="001164DE" w14:paraId="2A19134E" w14:textId="77777777" w:rsidTr="00DC4CB5">
        <w:tc>
          <w:tcPr>
            <w:tcW w:w="888" w:type="dxa"/>
          </w:tcPr>
          <w:p w14:paraId="1685BA2D" w14:textId="77777777" w:rsidR="00136EC8" w:rsidRPr="001164DE" w:rsidRDefault="00136EC8" w:rsidP="002B7031">
            <w:pPr>
              <w:spacing w:line="312" w:lineRule="auto"/>
              <w:jc w:val="center"/>
              <w:rPr>
                <w:rFonts w:ascii="Times New Roman" w:hAnsi="Times New Roman"/>
                <w:sz w:val="28"/>
                <w:szCs w:val="28"/>
              </w:rPr>
            </w:pPr>
            <w:r w:rsidRPr="001164DE">
              <w:rPr>
                <w:rFonts w:ascii="Times New Roman" w:hAnsi="Times New Roman"/>
                <w:sz w:val="28"/>
                <w:szCs w:val="28"/>
              </w:rPr>
              <w:t>6</w:t>
            </w:r>
          </w:p>
        </w:tc>
        <w:tc>
          <w:tcPr>
            <w:tcW w:w="4011" w:type="dxa"/>
          </w:tcPr>
          <w:p w14:paraId="23441A9B" w14:textId="77777777" w:rsidR="00136EC8" w:rsidRPr="001164DE" w:rsidRDefault="00136EC8" w:rsidP="002B7031">
            <w:pPr>
              <w:spacing w:line="312" w:lineRule="auto"/>
              <w:rPr>
                <w:rFonts w:ascii="Times New Roman" w:hAnsi="Times New Roman"/>
                <w:sz w:val="28"/>
                <w:szCs w:val="28"/>
              </w:rPr>
            </w:pPr>
            <w:r w:rsidRPr="001164DE">
              <w:rPr>
                <w:rFonts w:ascii="Times New Roman" w:hAnsi="Times New Roman"/>
                <w:sz w:val="28"/>
                <w:szCs w:val="28"/>
              </w:rPr>
              <w:t>Danh sách tin trong chuyên mục trên trang chủ</w:t>
            </w:r>
          </w:p>
        </w:tc>
        <w:tc>
          <w:tcPr>
            <w:tcW w:w="3885" w:type="dxa"/>
          </w:tcPr>
          <w:p w14:paraId="06BD6003" w14:textId="77777777" w:rsidR="00136EC8" w:rsidRPr="001164DE" w:rsidRDefault="00136EC8" w:rsidP="002B7031">
            <w:pPr>
              <w:spacing w:line="312" w:lineRule="auto"/>
              <w:rPr>
                <w:rFonts w:ascii="Times New Roman" w:hAnsi="Times New Roman"/>
                <w:sz w:val="28"/>
                <w:szCs w:val="28"/>
                <w:lang w:eastAsia="x-none"/>
              </w:rPr>
            </w:pPr>
            <w:r w:rsidRPr="001164DE">
              <w:rPr>
                <w:rFonts w:ascii="Times New Roman" w:hAnsi="Times New Roman"/>
                <w:sz w:val="28"/>
                <w:szCs w:val="28"/>
                <w:lang w:eastAsia="x-none"/>
              </w:rPr>
              <w:t xml:space="preserve">Quy định giao diện hiển thị của </w:t>
            </w:r>
            <w:r w:rsidRPr="001164DE">
              <w:rPr>
                <w:rFonts w:ascii="Times New Roman" w:hAnsi="Times New Roman"/>
                <w:sz w:val="28"/>
                <w:szCs w:val="28"/>
              </w:rPr>
              <w:t>danh sách tin trong chuyên mục trên trang chủ</w:t>
            </w:r>
          </w:p>
        </w:tc>
      </w:tr>
      <w:tr w:rsidR="00136EC8" w:rsidRPr="001164DE" w14:paraId="12CFF357" w14:textId="77777777" w:rsidTr="00DC4CB5">
        <w:tc>
          <w:tcPr>
            <w:tcW w:w="888" w:type="dxa"/>
          </w:tcPr>
          <w:p w14:paraId="1F06645D" w14:textId="77777777" w:rsidR="00136EC8" w:rsidRPr="001164DE" w:rsidRDefault="00136EC8" w:rsidP="002B7031">
            <w:pPr>
              <w:spacing w:line="312" w:lineRule="auto"/>
              <w:jc w:val="center"/>
              <w:rPr>
                <w:rFonts w:ascii="Times New Roman" w:hAnsi="Times New Roman"/>
                <w:sz w:val="28"/>
                <w:szCs w:val="28"/>
              </w:rPr>
            </w:pPr>
            <w:r w:rsidRPr="001164DE">
              <w:rPr>
                <w:rFonts w:ascii="Times New Roman" w:hAnsi="Times New Roman"/>
                <w:sz w:val="28"/>
                <w:szCs w:val="28"/>
              </w:rPr>
              <w:t>7</w:t>
            </w:r>
          </w:p>
        </w:tc>
        <w:tc>
          <w:tcPr>
            <w:tcW w:w="4011" w:type="dxa"/>
          </w:tcPr>
          <w:p w14:paraId="53451322" w14:textId="77777777" w:rsidR="00136EC8" w:rsidRPr="001164DE" w:rsidRDefault="00136EC8" w:rsidP="002B7031">
            <w:pPr>
              <w:spacing w:line="312" w:lineRule="auto"/>
              <w:rPr>
                <w:rFonts w:ascii="Times New Roman" w:hAnsi="Times New Roman"/>
                <w:sz w:val="28"/>
                <w:szCs w:val="28"/>
              </w:rPr>
            </w:pPr>
            <w:r w:rsidRPr="001164DE">
              <w:rPr>
                <w:rFonts w:ascii="Times New Roman" w:hAnsi="Times New Roman"/>
                <w:sz w:val="28"/>
                <w:szCs w:val="28"/>
              </w:rPr>
              <w:t>Danh sách tin chờ ở trang chuyên mục</w:t>
            </w:r>
          </w:p>
        </w:tc>
        <w:tc>
          <w:tcPr>
            <w:tcW w:w="3885" w:type="dxa"/>
          </w:tcPr>
          <w:p w14:paraId="1BFBE6E8" w14:textId="77777777" w:rsidR="00136EC8" w:rsidRPr="001164DE" w:rsidRDefault="00136EC8" w:rsidP="002B7031">
            <w:pPr>
              <w:spacing w:line="312" w:lineRule="auto"/>
              <w:rPr>
                <w:rFonts w:ascii="Times New Roman" w:hAnsi="Times New Roman"/>
                <w:sz w:val="28"/>
                <w:szCs w:val="28"/>
                <w:lang w:eastAsia="x-none"/>
              </w:rPr>
            </w:pPr>
            <w:r w:rsidRPr="001164DE">
              <w:rPr>
                <w:rFonts w:ascii="Times New Roman" w:hAnsi="Times New Roman"/>
                <w:sz w:val="28"/>
                <w:szCs w:val="28"/>
                <w:lang w:eastAsia="x-none"/>
              </w:rPr>
              <w:t>Quy định giao diện hiển thị của danh sachs tin chờ ở trang chuyên mục</w:t>
            </w:r>
          </w:p>
          <w:p w14:paraId="29D606CF" w14:textId="77777777" w:rsidR="00136EC8" w:rsidRPr="001164DE" w:rsidRDefault="00136EC8" w:rsidP="002B7031">
            <w:pPr>
              <w:spacing w:line="312" w:lineRule="auto"/>
              <w:rPr>
                <w:rFonts w:ascii="Times New Roman" w:hAnsi="Times New Roman"/>
                <w:sz w:val="28"/>
                <w:szCs w:val="28"/>
                <w:lang w:eastAsia="x-none"/>
              </w:rPr>
            </w:pPr>
          </w:p>
        </w:tc>
      </w:tr>
      <w:tr w:rsidR="00136EC8" w:rsidRPr="001164DE" w14:paraId="662D6A4B" w14:textId="77777777" w:rsidTr="00DC4CB5">
        <w:tc>
          <w:tcPr>
            <w:tcW w:w="888" w:type="dxa"/>
          </w:tcPr>
          <w:p w14:paraId="4EB716AA" w14:textId="77777777" w:rsidR="00136EC8" w:rsidRPr="001164DE" w:rsidRDefault="00136EC8" w:rsidP="002B7031">
            <w:pPr>
              <w:spacing w:line="312" w:lineRule="auto"/>
              <w:jc w:val="center"/>
              <w:rPr>
                <w:rFonts w:ascii="Times New Roman" w:hAnsi="Times New Roman"/>
                <w:sz w:val="28"/>
                <w:szCs w:val="28"/>
              </w:rPr>
            </w:pPr>
            <w:r w:rsidRPr="001164DE">
              <w:rPr>
                <w:rFonts w:ascii="Times New Roman" w:hAnsi="Times New Roman"/>
                <w:sz w:val="28"/>
                <w:szCs w:val="28"/>
              </w:rPr>
              <w:t>8</w:t>
            </w:r>
          </w:p>
        </w:tc>
        <w:tc>
          <w:tcPr>
            <w:tcW w:w="4011" w:type="dxa"/>
          </w:tcPr>
          <w:p w14:paraId="60ED4B3A" w14:textId="77777777" w:rsidR="00136EC8" w:rsidRPr="001164DE" w:rsidRDefault="00136EC8" w:rsidP="002B7031">
            <w:pPr>
              <w:spacing w:line="312" w:lineRule="auto"/>
              <w:rPr>
                <w:rFonts w:ascii="Times New Roman" w:hAnsi="Times New Roman"/>
                <w:sz w:val="28"/>
                <w:szCs w:val="28"/>
              </w:rPr>
            </w:pPr>
            <w:r w:rsidRPr="001164DE">
              <w:rPr>
                <w:rFonts w:ascii="Times New Roman" w:hAnsi="Times New Roman"/>
                <w:sz w:val="28"/>
                <w:szCs w:val="28"/>
              </w:rPr>
              <w:t>Danh sách tin mới nhất ở các chuyên mục khác</w:t>
            </w:r>
          </w:p>
        </w:tc>
        <w:tc>
          <w:tcPr>
            <w:tcW w:w="3885" w:type="dxa"/>
          </w:tcPr>
          <w:p w14:paraId="0A6BD740" w14:textId="77777777" w:rsidR="00136EC8" w:rsidRPr="001164DE" w:rsidRDefault="00136EC8" w:rsidP="002B7031">
            <w:pPr>
              <w:spacing w:line="312" w:lineRule="auto"/>
              <w:rPr>
                <w:rFonts w:ascii="Times New Roman" w:hAnsi="Times New Roman"/>
                <w:sz w:val="28"/>
                <w:szCs w:val="28"/>
                <w:lang w:eastAsia="x-none"/>
              </w:rPr>
            </w:pPr>
            <w:r w:rsidRPr="001164DE">
              <w:rPr>
                <w:rFonts w:ascii="Times New Roman" w:hAnsi="Times New Roman"/>
                <w:sz w:val="28"/>
                <w:szCs w:val="28"/>
                <w:lang w:eastAsia="x-none"/>
              </w:rPr>
              <w:t xml:space="preserve">Quy định giao diện hiển thị của </w:t>
            </w:r>
            <w:r w:rsidRPr="001164DE">
              <w:rPr>
                <w:rFonts w:ascii="Times New Roman" w:hAnsi="Times New Roman"/>
                <w:sz w:val="28"/>
                <w:szCs w:val="28"/>
              </w:rPr>
              <w:t>danh sách tin mới nhất ở các chuyên mục khác</w:t>
            </w:r>
          </w:p>
        </w:tc>
      </w:tr>
      <w:tr w:rsidR="00136EC8" w:rsidRPr="001164DE" w14:paraId="67EB42CC" w14:textId="77777777" w:rsidTr="00DC4CB5">
        <w:tc>
          <w:tcPr>
            <w:tcW w:w="888" w:type="dxa"/>
          </w:tcPr>
          <w:p w14:paraId="7753BA5A" w14:textId="77777777" w:rsidR="00136EC8" w:rsidRPr="001164DE" w:rsidRDefault="00136EC8" w:rsidP="002B7031">
            <w:pPr>
              <w:spacing w:line="312" w:lineRule="auto"/>
              <w:jc w:val="center"/>
              <w:rPr>
                <w:rFonts w:ascii="Times New Roman" w:hAnsi="Times New Roman"/>
                <w:sz w:val="28"/>
                <w:szCs w:val="28"/>
              </w:rPr>
            </w:pPr>
            <w:r w:rsidRPr="001164DE">
              <w:rPr>
                <w:rFonts w:ascii="Times New Roman" w:hAnsi="Times New Roman"/>
                <w:sz w:val="28"/>
                <w:szCs w:val="28"/>
              </w:rPr>
              <w:t>9</w:t>
            </w:r>
          </w:p>
        </w:tc>
        <w:tc>
          <w:tcPr>
            <w:tcW w:w="4011" w:type="dxa"/>
          </w:tcPr>
          <w:p w14:paraId="6220F93E" w14:textId="77777777" w:rsidR="00136EC8" w:rsidRPr="001164DE" w:rsidRDefault="00136EC8" w:rsidP="002B7031">
            <w:pPr>
              <w:spacing w:line="312" w:lineRule="auto"/>
              <w:rPr>
                <w:rFonts w:ascii="Times New Roman" w:hAnsi="Times New Roman"/>
                <w:sz w:val="28"/>
                <w:szCs w:val="28"/>
              </w:rPr>
            </w:pPr>
            <w:r w:rsidRPr="001164DE">
              <w:rPr>
                <w:rFonts w:ascii="Times New Roman" w:hAnsi="Times New Roman"/>
                <w:sz w:val="28"/>
                <w:szCs w:val="28"/>
              </w:rPr>
              <w:t xml:space="preserve">Danh sách video </w:t>
            </w:r>
          </w:p>
        </w:tc>
        <w:tc>
          <w:tcPr>
            <w:tcW w:w="3885" w:type="dxa"/>
          </w:tcPr>
          <w:p w14:paraId="2606A4C1" w14:textId="77777777" w:rsidR="00136EC8" w:rsidRPr="001164DE" w:rsidRDefault="00136EC8" w:rsidP="002B7031">
            <w:pPr>
              <w:spacing w:line="312" w:lineRule="auto"/>
              <w:rPr>
                <w:rFonts w:ascii="Times New Roman" w:hAnsi="Times New Roman"/>
                <w:sz w:val="28"/>
                <w:szCs w:val="28"/>
                <w:lang w:eastAsia="x-none"/>
              </w:rPr>
            </w:pPr>
            <w:r w:rsidRPr="001164DE">
              <w:rPr>
                <w:rFonts w:ascii="Times New Roman" w:hAnsi="Times New Roman"/>
                <w:sz w:val="28"/>
                <w:szCs w:val="28"/>
                <w:lang w:eastAsia="x-none"/>
              </w:rPr>
              <w:t xml:space="preserve">Quy định giao diện hiển thị của </w:t>
            </w:r>
            <w:r w:rsidRPr="001164DE">
              <w:rPr>
                <w:rFonts w:ascii="Times New Roman" w:hAnsi="Times New Roman"/>
                <w:sz w:val="28"/>
                <w:szCs w:val="28"/>
              </w:rPr>
              <w:t>danh sách video</w:t>
            </w:r>
          </w:p>
        </w:tc>
      </w:tr>
      <w:tr w:rsidR="00136EC8" w:rsidRPr="001164DE" w14:paraId="4105F5F5" w14:textId="77777777" w:rsidTr="00DC4CB5">
        <w:tc>
          <w:tcPr>
            <w:tcW w:w="888" w:type="dxa"/>
          </w:tcPr>
          <w:p w14:paraId="476E7F46" w14:textId="77777777" w:rsidR="00136EC8" w:rsidRPr="001164DE" w:rsidRDefault="00136EC8" w:rsidP="002B7031">
            <w:pPr>
              <w:spacing w:line="312" w:lineRule="auto"/>
              <w:jc w:val="center"/>
              <w:rPr>
                <w:rFonts w:ascii="Times New Roman" w:hAnsi="Times New Roman"/>
                <w:sz w:val="28"/>
                <w:szCs w:val="28"/>
              </w:rPr>
            </w:pPr>
            <w:r w:rsidRPr="001164DE">
              <w:rPr>
                <w:rFonts w:ascii="Times New Roman" w:hAnsi="Times New Roman"/>
                <w:sz w:val="28"/>
                <w:szCs w:val="28"/>
              </w:rPr>
              <w:t>10</w:t>
            </w:r>
          </w:p>
        </w:tc>
        <w:tc>
          <w:tcPr>
            <w:tcW w:w="4011" w:type="dxa"/>
          </w:tcPr>
          <w:p w14:paraId="7515813C" w14:textId="77777777" w:rsidR="00136EC8" w:rsidRPr="001164DE" w:rsidRDefault="00136EC8" w:rsidP="002B7031">
            <w:pPr>
              <w:spacing w:line="312" w:lineRule="auto"/>
              <w:rPr>
                <w:rFonts w:ascii="Times New Roman" w:hAnsi="Times New Roman"/>
                <w:sz w:val="28"/>
                <w:szCs w:val="28"/>
              </w:rPr>
            </w:pPr>
            <w:r w:rsidRPr="001164DE">
              <w:rPr>
                <w:rFonts w:ascii="Times New Roman" w:hAnsi="Times New Roman"/>
                <w:sz w:val="28"/>
                <w:szCs w:val="28"/>
              </w:rPr>
              <w:t>Danh sách album ảnh</w:t>
            </w:r>
          </w:p>
        </w:tc>
        <w:tc>
          <w:tcPr>
            <w:tcW w:w="3885" w:type="dxa"/>
          </w:tcPr>
          <w:p w14:paraId="550BCEB6" w14:textId="77777777" w:rsidR="00136EC8" w:rsidRPr="001164DE" w:rsidRDefault="00136EC8" w:rsidP="002B7031">
            <w:pPr>
              <w:spacing w:line="312" w:lineRule="auto"/>
              <w:rPr>
                <w:rFonts w:ascii="Times New Roman" w:hAnsi="Times New Roman"/>
                <w:sz w:val="28"/>
                <w:szCs w:val="28"/>
                <w:lang w:eastAsia="x-none"/>
              </w:rPr>
            </w:pPr>
            <w:r w:rsidRPr="001164DE">
              <w:rPr>
                <w:rFonts w:ascii="Times New Roman" w:hAnsi="Times New Roman"/>
                <w:sz w:val="28"/>
                <w:szCs w:val="28"/>
                <w:lang w:eastAsia="x-none"/>
              </w:rPr>
              <w:t xml:space="preserve">Quy định giao diện hiển thị của </w:t>
            </w:r>
            <w:r w:rsidRPr="001164DE">
              <w:rPr>
                <w:rFonts w:ascii="Times New Roman" w:hAnsi="Times New Roman"/>
                <w:sz w:val="28"/>
                <w:szCs w:val="28"/>
              </w:rPr>
              <w:t>danh sách album ảnh</w:t>
            </w:r>
          </w:p>
        </w:tc>
      </w:tr>
      <w:tr w:rsidR="00136EC8" w:rsidRPr="001164DE" w14:paraId="4D47AEB8" w14:textId="77777777" w:rsidTr="00DC4CB5">
        <w:tc>
          <w:tcPr>
            <w:tcW w:w="888" w:type="dxa"/>
          </w:tcPr>
          <w:p w14:paraId="1CB989AE" w14:textId="77777777" w:rsidR="00136EC8" w:rsidRPr="001164DE" w:rsidRDefault="00136EC8" w:rsidP="002B7031">
            <w:pPr>
              <w:spacing w:line="312" w:lineRule="auto"/>
              <w:jc w:val="center"/>
              <w:rPr>
                <w:rFonts w:ascii="Times New Roman" w:hAnsi="Times New Roman"/>
                <w:sz w:val="28"/>
                <w:szCs w:val="28"/>
              </w:rPr>
            </w:pPr>
            <w:r w:rsidRPr="001164DE">
              <w:rPr>
                <w:rFonts w:ascii="Times New Roman" w:hAnsi="Times New Roman"/>
                <w:sz w:val="28"/>
                <w:szCs w:val="28"/>
              </w:rPr>
              <w:t>11</w:t>
            </w:r>
          </w:p>
        </w:tc>
        <w:tc>
          <w:tcPr>
            <w:tcW w:w="4011" w:type="dxa"/>
          </w:tcPr>
          <w:p w14:paraId="14E38B3D" w14:textId="77777777" w:rsidR="00136EC8" w:rsidRPr="001164DE" w:rsidRDefault="00136EC8" w:rsidP="002B7031">
            <w:pPr>
              <w:spacing w:line="312" w:lineRule="auto"/>
              <w:rPr>
                <w:rFonts w:ascii="Times New Roman" w:hAnsi="Times New Roman"/>
                <w:sz w:val="28"/>
                <w:szCs w:val="28"/>
              </w:rPr>
            </w:pPr>
            <w:r w:rsidRPr="001164DE">
              <w:rPr>
                <w:rFonts w:ascii="Times New Roman" w:hAnsi="Times New Roman"/>
                <w:sz w:val="28"/>
                <w:szCs w:val="28"/>
              </w:rPr>
              <w:t>Danh sách info graphic</w:t>
            </w:r>
          </w:p>
        </w:tc>
        <w:tc>
          <w:tcPr>
            <w:tcW w:w="3885" w:type="dxa"/>
          </w:tcPr>
          <w:p w14:paraId="78617162" w14:textId="77777777" w:rsidR="00136EC8" w:rsidRPr="001164DE" w:rsidRDefault="00136EC8" w:rsidP="002B7031">
            <w:pPr>
              <w:spacing w:line="312" w:lineRule="auto"/>
              <w:rPr>
                <w:rFonts w:ascii="Times New Roman" w:hAnsi="Times New Roman"/>
                <w:sz w:val="28"/>
                <w:szCs w:val="28"/>
                <w:lang w:eastAsia="x-none"/>
              </w:rPr>
            </w:pPr>
            <w:r w:rsidRPr="001164DE">
              <w:rPr>
                <w:rFonts w:ascii="Times New Roman" w:hAnsi="Times New Roman"/>
                <w:sz w:val="28"/>
                <w:szCs w:val="28"/>
                <w:lang w:eastAsia="x-none"/>
              </w:rPr>
              <w:t xml:space="preserve">Quy định giao diện hiển thị của </w:t>
            </w:r>
            <w:r w:rsidRPr="001164DE">
              <w:rPr>
                <w:rFonts w:ascii="Times New Roman" w:hAnsi="Times New Roman"/>
                <w:sz w:val="28"/>
                <w:szCs w:val="28"/>
              </w:rPr>
              <w:t>danh sách info graphic</w:t>
            </w:r>
          </w:p>
        </w:tc>
      </w:tr>
      <w:tr w:rsidR="00136EC8" w:rsidRPr="001164DE" w14:paraId="0ACA7BB6" w14:textId="77777777" w:rsidTr="00DC4CB5">
        <w:tc>
          <w:tcPr>
            <w:tcW w:w="888" w:type="dxa"/>
          </w:tcPr>
          <w:p w14:paraId="520694E5" w14:textId="77777777" w:rsidR="00136EC8" w:rsidRPr="001164DE" w:rsidRDefault="00136EC8" w:rsidP="002B7031">
            <w:pPr>
              <w:spacing w:line="312" w:lineRule="auto"/>
              <w:jc w:val="center"/>
              <w:rPr>
                <w:rFonts w:ascii="Times New Roman" w:hAnsi="Times New Roman"/>
                <w:sz w:val="28"/>
                <w:szCs w:val="28"/>
              </w:rPr>
            </w:pPr>
            <w:r w:rsidRPr="001164DE">
              <w:rPr>
                <w:rFonts w:ascii="Times New Roman" w:hAnsi="Times New Roman"/>
                <w:sz w:val="28"/>
                <w:szCs w:val="28"/>
              </w:rPr>
              <w:t>12</w:t>
            </w:r>
          </w:p>
        </w:tc>
        <w:tc>
          <w:tcPr>
            <w:tcW w:w="4011" w:type="dxa"/>
          </w:tcPr>
          <w:p w14:paraId="618AFD0A" w14:textId="77777777" w:rsidR="00136EC8" w:rsidRPr="001164DE" w:rsidRDefault="00136EC8" w:rsidP="002B7031">
            <w:pPr>
              <w:spacing w:line="312" w:lineRule="auto"/>
              <w:rPr>
                <w:rFonts w:ascii="Times New Roman" w:hAnsi="Times New Roman"/>
                <w:sz w:val="28"/>
                <w:szCs w:val="28"/>
              </w:rPr>
            </w:pPr>
            <w:r w:rsidRPr="001164DE">
              <w:rPr>
                <w:rFonts w:ascii="Times New Roman" w:hAnsi="Times New Roman"/>
                <w:sz w:val="28"/>
                <w:szCs w:val="28"/>
              </w:rPr>
              <w:t>Danh sách các tin liên quan cùng chuyên mục</w:t>
            </w:r>
          </w:p>
        </w:tc>
        <w:tc>
          <w:tcPr>
            <w:tcW w:w="3885" w:type="dxa"/>
          </w:tcPr>
          <w:p w14:paraId="2C1A5F65" w14:textId="77777777" w:rsidR="00136EC8" w:rsidRPr="001164DE" w:rsidRDefault="00136EC8" w:rsidP="002B7031">
            <w:pPr>
              <w:spacing w:line="312" w:lineRule="auto"/>
              <w:rPr>
                <w:rFonts w:ascii="Times New Roman" w:hAnsi="Times New Roman"/>
                <w:sz w:val="28"/>
                <w:szCs w:val="28"/>
                <w:lang w:eastAsia="x-none"/>
              </w:rPr>
            </w:pPr>
            <w:r w:rsidRPr="001164DE">
              <w:rPr>
                <w:rFonts w:ascii="Times New Roman" w:hAnsi="Times New Roman"/>
                <w:sz w:val="28"/>
                <w:szCs w:val="28"/>
                <w:lang w:eastAsia="x-none"/>
              </w:rPr>
              <w:t xml:space="preserve">Quy định giao diện hiển thị của </w:t>
            </w:r>
            <w:r w:rsidRPr="001164DE">
              <w:rPr>
                <w:rFonts w:ascii="Times New Roman" w:hAnsi="Times New Roman"/>
                <w:sz w:val="28"/>
                <w:szCs w:val="28"/>
              </w:rPr>
              <w:t>danh sách các tin liên quan cùng chuyên mục</w:t>
            </w:r>
          </w:p>
        </w:tc>
      </w:tr>
      <w:tr w:rsidR="00136EC8" w:rsidRPr="001164DE" w14:paraId="0BEB3CEA" w14:textId="77777777" w:rsidTr="00DC4CB5">
        <w:tc>
          <w:tcPr>
            <w:tcW w:w="888" w:type="dxa"/>
          </w:tcPr>
          <w:p w14:paraId="14F8BCAD" w14:textId="77777777" w:rsidR="00136EC8" w:rsidRPr="001164DE" w:rsidRDefault="00136EC8" w:rsidP="002B7031">
            <w:pPr>
              <w:spacing w:line="312" w:lineRule="auto"/>
              <w:jc w:val="center"/>
              <w:rPr>
                <w:rFonts w:ascii="Times New Roman" w:hAnsi="Times New Roman"/>
                <w:sz w:val="28"/>
                <w:szCs w:val="28"/>
              </w:rPr>
            </w:pPr>
            <w:r w:rsidRPr="001164DE">
              <w:rPr>
                <w:rFonts w:ascii="Times New Roman" w:hAnsi="Times New Roman"/>
                <w:sz w:val="28"/>
                <w:szCs w:val="28"/>
              </w:rPr>
              <w:lastRenderedPageBreak/>
              <w:t>13</w:t>
            </w:r>
          </w:p>
        </w:tc>
        <w:tc>
          <w:tcPr>
            <w:tcW w:w="4011" w:type="dxa"/>
          </w:tcPr>
          <w:p w14:paraId="256AFE3C" w14:textId="77777777" w:rsidR="00136EC8" w:rsidRPr="001164DE" w:rsidRDefault="00136EC8" w:rsidP="002B7031">
            <w:pPr>
              <w:spacing w:line="312" w:lineRule="auto"/>
              <w:rPr>
                <w:rFonts w:ascii="Times New Roman" w:hAnsi="Times New Roman"/>
                <w:sz w:val="28"/>
                <w:szCs w:val="28"/>
              </w:rPr>
            </w:pPr>
            <w:r w:rsidRPr="001164DE">
              <w:rPr>
                <w:rFonts w:ascii="Times New Roman" w:hAnsi="Times New Roman"/>
                <w:sz w:val="28"/>
                <w:szCs w:val="28"/>
              </w:rPr>
              <w:t>Danh sách chủ đề giao lưu trực tuyến</w:t>
            </w:r>
          </w:p>
        </w:tc>
        <w:tc>
          <w:tcPr>
            <w:tcW w:w="3885" w:type="dxa"/>
          </w:tcPr>
          <w:p w14:paraId="14A7FEEB" w14:textId="77777777" w:rsidR="00136EC8" w:rsidRPr="001164DE" w:rsidRDefault="00136EC8" w:rsidP="002B7031">
            <w:pPr>
              <w:spacing w:line="312" w:lineRule="auto"/>
              <w:rPr>
                <w:rFonts w:ascii="Times New Roman" w:hAnsi="Times New Roman"/>
                <w:sz w:val="28"/>
                <w:szCs w:val="28"/>
                <w:lang w:eastAsia="x-none"/>
              </w:rPr>
            </w:pPr>
            <w:r w:rsidRPr="001164DE">
              <w:rPr>
                <w:rFonts w:ascii="Times New Roman" w:hAnsi="Times New Roman"/>
                <w:sz w:val="28"/>
                <w:szCs w:val="28"/>
                <w:lang w:eastAsia="x-none"/>
              </w:rPr>
              <w:t xml:space="preserve">Quy định giao diện hiển thị của </w:t>
            </w:r>
            <w:r w:rsidRPr="001164DE">
              <w:rPr>
                <w:rFonts w:ascii="Times New Roman" w:hAnsi="Times New Roman"/>
                <w:sz w:val="28"/>
                <w:szCs w:val="28"/>
              </w:rPr>
              <w:t>danh sách chủ đề giao lưu trực tuyến</w:t>
            </w:r>
          </w:p>
        </w:tc>
      </w:tr>
      <w:tr w:rsidR="00136EC8" w:rsidRPr="001164DE" w14:paraId="06C5F145" w14:textId="77777777" w:rsidTr="00DC4CB5">
        <w:tc>
          <w:tcPr>
            <w:tcW w:w="888" w:type="dxa"/>
          </w:tcPr>
          <w:p w14:paraId="5A8C91AE" w14:textId="77777777" w:rsidR="00136EC8" w:rsidRPr="001164DE" w:rsidRDefault="00136EC8" w:rsidP="002B7031">
            <w:pPr>
              <w:spacing w:line="312" w:lineRule="auto"/>
              <w:jc w:val="center"/>
              <w:rPr>
                <w:rFonts w:ascii="Times New Roman" w:hAnsi="Times New Roman"/>
                <w:sz w:val="28"/>
                <w:szCs w:val="28"/>
              </w:rPr>
            </w:pPr>
            <w:r w:rsidRPr="001164DE">
              <w:rPr>
                <w:rFonts w:ascii="Times New Roman" w:hAnsi="Times New Roman"/>
                <w:sz w:val="28"/>
                <w:szCs w:val="28"/>
              </w:rPr>
              <w:t>14</w:t>
            </w:r>
          </w:p>
        </w:tc>
        <w:tc>
          <w:tcPr>
            <w:tcW w:w="4011" w:type="dxa"/>
          </w:tcPr>
          <w:p w14:paraId="5DBDB4A6" w14:textId="77777777" w:rsidR="00136EC8" w:rsidRPr="001164DE" w:rsidRDefault="00136EC8" w:rsidP="002B7031">
            <w:pPr>
              <w:spacing w:line="312" w:lineRule="auto"/>
              <w:rPr>
                <w:rFonts w:ascii="Times New Roman" w:hAnsi="Times New Roman"/>
                <w:sz w:val="28"/>
                <w:szCs w:val="28"/>
              </w:rPr>
            </w:pPr>
            <w:r w:rsidRPr="001164DE">
              <w:rPr>
                <w:rFonts w:ascii="Times New Roman" w:hAnsi="Times New Roman"/>
                <w:sz w:val="28"/>
                <w:szCs w:val="28"/>
              </w:rPr>
              <w:t>Danh sách câu hỏi và câu trả lời</w:t>
            </w:r>
          </w:p>
        </w:tc>
        <w:tc>
          <w:tcPr>
            <w:tcW w:w="3885" w:type="dxa"/>
          </w:tcPr>
          <w:p w14:paraId="51C8287C" w14:textId="77777777" w:rsidR="00136EC8" w:rsidRPr="001164DE" w:rsidRDefault="00136EC8" w:rsidP="002B7031">
            <w:pPr>
              <w:spacing w:line="312" w:lineRule="auto"/>
              <w:rPr>
                <w:rFonts w:ascii="Times New Roman" w:hAnsi="Times New Roman"/>
                <w:sz w:val="28"/>
                <w:szCs w:val="28"/>
                <w:lang w:eastAsia="x-none"/>
              </w:rPr>
            </w:pPr>
            <w:r w:rsidRPr="001164DE">
              <w:rPr>
                <w:rFonts w:ascii="Times New Roman" w:hAnsi="Times New Roman"/>
                <w:sz w:val="28"/>
                <w:szCs w:val="28"/>
                <w:lang w:eastAsia="x-none"/>
              </w:rPr>
              <w:t xml:space="preserve">Quy định giao diện hiển thị của </w:t>
            </w:r>
            <w:r w:rsidRPr="001164DE">
              <w:rPr>
                <w:rFonts w:ascii="Times New Roman" w:hAnsi="Times New Roman"/>
                <w:sz w:val="28"/>
                <w:szCs w:val="28"/>
              </w:rPr>
              <w:t>danh sách câu hỏi và câu trả lời ở chủ đề giao lưu trực tuyến</w:t>
            </w:r>
          </w:p>
        </w:tc>
      </w:tr>
      <w:tr w:rsidR="00136EC8" w:rsidRPr="001164DE" w14:paraId="730EDA16" w14:textId="77777777" w:rsidTr="00DC4CB5">
        <w:tc>
          <w:tcPr>
            <w:tcW w:w="888" w:type="dxa"/>
          </w:tcPr>
          <w:p w14:paraId="72C59DD5" w14:textId="77777777" w:rsidR="00136EC8" w:rsidRPr="001164DE" w:rsidRDefault="00136EC8" w:rsidP="002B7031">
            <w:pPr>
              <w:spacing w:line="312" w:lineRule="auto"/>
              <w:jc w:val="center"/>
              <w:rPr>
                <w:rFonts w:ascii="Times New Roman" w:hAnsi="Times New Roman"/>
                <w:sz w:val="28"/>
                <w:szCs w:val="28"/>
              </w:rPr>
            </w:pPr>
            <w:r w:rsidRPr="001164DE">
              <w:rPr>
                <w:rFonts w:ascii="Times New Roman" w:hAnsi="Times New Roman"/>
                <w:sz w:val="28"/>
                <w:szCs w:val="28"/>
              </w:rPr>
              <w:t>15</w:t>
            </w:r>
          </w:p>
        </w:tc>
        <w:tc>
          <w:tcPr>
            <w:tcW w:w="4011" w:type="dxa"/>
          </w:tcPr>
          <w:p w14:paraId="2244F64F" w14:textId="77777777" w:rsidR="00136EC8" w:rsidRPr="001164DE" w:rsidRDefault="00136EC8" w:rsidP="002B7031">
            <w:pPr>
              <w:spacing w:line="312" w:lineRule="auto"/>
              <w:rPr>
                <w:rFonts w:ascii="Times New Roman" w:hAnsi="Times New Roman"/>
                <w:sz w:val="28"/>
                <w:szCs w:val="28"/>
              </w:rPr>
            </w:pPr>
            <w:r w:rsidRPr="001164DE">
              <w:rPr>
                <w:rFonts w:ascii="Times New Roman" w:hAnsi="Times New Roman"/>
                <w:sz w:val="28"/>
                <w:szCs w:val="28"/>
              </w:rPr>
              <w:t>Danh sách các tin trong sự kiện gắn với tin bài</w:t>
            </w:r>
          </w:p>
        </w:tc>
        <w:tc>
          <w:tcPr>
            <w:tcW w:w="3885" w:type="dxa"/>
          </w:tcPr>
          <w:p w14:paraId="4AA9E6FA" w14:textId="77777777" w:rsidR="00136EC8" w:rsidRPr="001164DE" w:rsidRDefault="00136EC8" w:rsidP="002B7031">
            <w:pPr>
              <w:spacing w:line="312" w:lineRule="auto"/>
              <w:rPr>
                <w:rFonts w:ascii="Times New Roman" w:hAnsi="Times New Roman"/>
                <w:sz w:val="28"/>
                <w:szCs w:val="28"/>
                <w:lang w:eastAsia="x-none"/>
              </w:rPr>
            </w:pPr>
            <w:r w:rsidRPr="001164DE">
              <w:rPr>
                <w:rFonts w:ascii="Times New Roman" w:hAnsi="Times New Roman"/>
                <w:sz w:val="28"/>
                <w:szCs w:val="28"/>
                <w:lang w:eastAsia="x-none"/>
              </w:rPr>
              <w:t xml:space="preserve">Quy định giao diện hiển thị của </w:t>
            </w:r>
            <w:r w:rsidRPr="001164DE">
              <w:rPr>
                <w:rFonts w:ascii="Times New Roman" w:hAnsi="Times New Roman"/>
                <w:sz w:val="28"/>
                <w:szCs w:val="28"/>
              </w:rPr>
              <w:t>danh sách các tin trong sự kiện gắn với tin bài</w:t>
            </w:r>
          </w:p>
        </w:tc>
      </w:tr>
      <w:tr w:rsidR="00136EC8" w:rsidRPr="001164DE" w14:paraId="66A12E0D" w14:textId="77777777" w:rsidTr="00DC4CB5">
        <w:tc>
          <w:tcPr>
            <w:tcW w:w="888" w:type="dxa"/>
          </w:tcPr>
          <w:p w14:paraId="1BD172F5" w14:textId="77777777" w:rsidR="00136EC8" w:rsidRPr="001164DE" w:rsidRDefault="00136EC8" w:rsidP="002B7031">
            <w:pPr>
              <w:spacing w:line="312" w:lineRule="auto"/>
              <w:jc w:val="center"/>
              <w:rPr>
                <w:rFonts w:ascii="Times New Roman" w:hAnsi="Times New Roman"/>
                <w:sz w:val="28"/>
                <w:szCs w:val="28"/>
              </w:rPr>
            </w:pPr>
            <w:r w:rsidRPr="001164DE">
              <w:rPr>
                <w:rFonts w:ascii="Times New Roman" w:hAnsi="Times New Roman"/>
                <w:sz w:val="28"/>
                <w:szCs w:val="28"/>
              </w:rPr>
              <w:t>16</w:t>
            </w:r>
          </w:p>
        </w:tc>
        <w:tc>
          <w:tcPr>
            <w:tcW w:w="4011" w:type="dxa"/>
          </w:tcPr>
          <w:p w14:paraId="4D33E94F" w14:textId="77777777" w:rsidR="00136EC8" w:rsidRPr="001164DE" w:rsidRDefault="00136EC8" w:rsidP="002B7031">
            <w:pPr>
              <w:spacing w:line="312" w:lineRule="auto"/>
              <w:rPr>
                <w:rFonts w:ascii="Times New Roman" w:hAnsi="Times New Roman"/>
                <w:sz w:val="28"/>
                <w:szCs w:val="28"/>
              </w:rPr>
            </w:pPr>
            <w:r w:rsidRPr="001164DE">
              <w:rPr>
                <w:rFonts w:ascii="Times New Roman" w:hAnsi="Times New Roman"/>
                <w:sz w:val="28"/>
                <w:szCs w:val="28"/>
              </w:rPr>
              <w:t>Các form (Bình luận, gửi câu hỏi, đăng ký đặt báo, đăng ký đăt ấn phẩm)</w:t>
            </w:r>
          </w:p>
        </w:tc>
        <w:tc>
          <w:tcPr>
            <w:tcW w:w="3885" w:type="dxa"/>
          </w:tcPr>
          <w:p w14:paraId="5B8A6067" w14:textId="77777777" w:rsidR="00136EC8" w:rsidRPr="001164DE" w:rsidRDefault="00136EC8" w:rsidP="002B7031">
            <w:pPr>
              <w:spacing w:line="312" w:lineRule="auto"/>
              <w:rPr>
                <w:rFonts w:ascii="Times New Roman" w:hAnsi="Times New Roman"/>
                <w:sz w:val="28"/>
                <w:szCs w:val="28"/>
                <w:lang w:eastAsia="x-none"/>
              </w:rPr>
            </w:pPr>
            <w:r w:rsidRPr="001164DE">
              <w:rPr>
                <w:rFonts w:ascii="Times New Roman" w:hAnsi="Times New Roman"/>
                <w:sz w:val="28"/>
                <w:szCs w:val="28"/>
                <w:lang w:eastAsia="x-none"/>
              </w:rPr>
              <w:t>Quy định giao diện hiển thị của các form đăng ký trên website Tạp chí Thuế</w:t>
            </w:r>
          </w:p>
        </w:tc>
      </w:tr>
    </w:tbl>
    <w:p w14:paraId="09AC24B3" w14:textId="77777777" w:rsidR="00136EC8" w:rsidRPr="001164DE" w:rsidRDefault="00136EC8" w:rsidP="004F47AB">
      <w:pPr>
        <w:pStyle w:val="Heading2"/>
      </w:pPr>
      <w:bookmarkStart w:id="236" w:name="_Toc55924721"/>
      <w:bookmarkStart w:id="237" w:name="_Nội_dung_(Content)"/>
      <w:bookmarkStart w:id="238" w:name="_Toc56175856"/>
      <w:bookmarkStart w:id="239" w:name="_Toc70074027"/>
      <w:bookmarkEnd w:id="236"/>
      <w:bookmarkEnd w:id="237"/>
      <w:r w:rsidRPr="001164DE">
        <w:t>Nội dung (Content)</w:t>
      </w:r>
      <w:bookmarkEnd w:id="238"/>
      <w:bookmarkEnd w:id="239"/>
    </w:p>
    <w:p w14:paraId="2C08A6DE" w14:textId="77777777" w:rsidR="00136EC8" w:rsidRPr="001164DE" w:rsidRDefault="00136EC8" w:rsidP="004F47AB">
      <w:pPr>
        <w:pStyle w:val="Heading3"/>
      </w:pPr>
      <w:bookmarkStart w:id="240" w:name="_Toc56175857"/>
      <w:bookmarkStart w:id="241" w:name="_Toc70074028"/>
      <w:r w:rsidRPr="001164DE">
        <w:t>Thành phần</w:t>
      </w:r>
      <w:bookmarkEnd w:id="240"/>
      <w:bookmarkEnd w:id="241"/>
    </w:p>
    <w:p w14:paraId="62F66332" w14:textId="581E210D" w:rsidR="00136EC8" w:rsidRPr="001164DE" w:rsidRDefault="00AB79D4" w:rsidP="002B7031">
      <w:pPr>
        <w:keepNext/>
        <w:spacing w:line="312" w:lineRule="auto"/>
        <w:rPr>
          <w:rFonts w:ascii="Times New Roman" w:hAnsi="Times New Roman" w:cs="Times New Roman"/>
          <w:sz w:val="28"/>
          <w:szCs w:val="28"/>
        </w:rPr>
      </w:pPr>
      <w:r w:rsidRPr="001164DE">
        <w:rPr>
          <w:rFonts w:ascii="Times New Roman" w:hAnsi="Times New Roman" w:cs="Times New Roman"/>
          <w:noProof/>
          <w:sz w:val="28"/>
          <w:szCs w:val="28"/>
        </w:rPr>
        <w:drawing>
          <wp:inline distT="0" distB="0" distL="0" distR="0" wp14:anchorId="16E6DDB8" wp14:editId="1AA807A7">
            <wp:extent cx="5730949" cy="3209925"/>
            <wp:effectExtent l="19050" t="19050" r="222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32939" cy="3211040"/>
                    </a:xfrm>
                    <a:prstGeom prst="rect">
                      <a:avLst/>
                    </a:prstGeom>
                    <a:ln>
                      <a:solidFill>
                        <a:schemeClr val="tx1"/>
                      </a:solidFill>
                    </a:ln>
                  </pic:spPr>
                </pic:pic>
              </a:graphicData>
            </a:graphic>
          </wp:inline>
        </w:drawing>
      </w:r>
    </w:p>
    <w:p w14:paraId="2148591F" w14:textId="6504F3CD" w:rsidR="00136EC8" w:rsidRPr="001164DE" w:rsidRDefault="00136EC8" w:rsidP="002B7031">
      <w:pPr>
        <w:pStyle w:val="Caption"/>
        <w:spacing w:line="312" w:lineRule="auto"/>
        <w:rPr>
          <w:sz w:val="28"/>
          <w:szCs w:val="28"/>
        </w:rPr>
      </w:pPr>
      <w:r w:rsidRPr="001164DE">
        <w:rPr>
          <w:sz w:val="28"/>
          <w:szCs w:val="28"/>
        </w:rPr>
        <w:t xml:space="preserve">Hình </w:t>
      </w:r>
      <w:r w:rsidRPr="001164DE">
        <w:rPr>
          <w:sz w:val="28"/>
          <w:szCs w:val="28"/>
        </w:rPr>
        <w:fldChar w:fldCharType="begin"/>
      </w:r>
      <w:r w:rsidRPr="001164DE">
        <w:rPr>
          <w:sz w:val="28"/>
          <w:szCs w:val="28"/>
        </w:rPr>
        <w:instrText xml:space="preserve"> SEQ Hình \* ARABIC </w:instrText>
      </w:r>
      <w:r w:rsidRPr="001164DE">
        <w:rPr>
          <w:sz w:val="28"/>
          <w:szCs w:val="28"/>
        </w:rPr>
        <w:fldChar w:fldCharType="separate"/>
      </w:r>
      <w:r w:rsidR="0045178B">
        <w:rPr>
          <w:noProof/>
          <w:sz w:val="28"/>
          <w:szCs w:val="28"/>
        </w:rPr>
        <w:t>7</w:t>
      </w:r>
      <w:r w:rsidRPr="001164DE">
        <w:rPr>
          <w:sz w:val="28"/>
          <w:szCs w:val="28"/>
        </w:rPr>
        <w:fldChar w:fldCharType="end"/>
      </w:r>
      <w:r w:rsidRPr="001164DE">
        <w:rPr>
          <w:sz w:val="28"/>
          <w:szCs w:val="28"/>
        </w:rPr>
        <w:t>: Nội dung thư viện Tạp chí Thuế</w:t>
      </w:r>
    </w:p>
    <w:p w14:paraId="6F8FB993" w14:textId="77777777" w:rsidR="00136EC8" w:rsidRPr="001164DE" w:rsidRDefault="00136EC8" w:rsidP="004F47AB">
      <w:pPr>
        <w:pStyle w:val="Heading3"/>
      </w:pPr>
      <w:bookmarkStart w:id="242" w:name="_Toc56175858"/>
      <w:bookmarkStart w:id="243" w:name="_Toc70074029"/>
      <w:r w:rsidRPr="001164DE">
        <w:t>Mô tả thành phần</w:t>
      </w:r>
      <w:bookmarkEnd w:id="242"/>
      <w:bookmarkEnd w:id="243"/>
    </w:p>
    <w:p w14:paraId="77CF28E5" w14:textId="77777777" w:rsidR="00136EC8" w:rsidRPr="001164DE" w:rsidRDefault="00136EC8" w:rsidP="002B7031">
      <w:pPr>
        <w:pStyle w:val="Style2"/>
        <w:spacing w:beforeLines="60" w:before="144" w:line="312" w:lineRule="auto"/>
        <w:ind w:left="450" w:hanging="360"/>
      </w:pPr>
      <w:r w:rsidRPr="001164DE">
        <w:t>Nội dung của thư viện website Tạp chí thuế có thể phân cấp thư mục, mỗi thư mục tương ứng với một nội dung trên website Tạp chí thuế, các thư mục có thể có thư mục con phục vụ mục đích quản trị nội dung</w:t>
      </w:r>
    </w:p>
    <w:p w14:paraId="6160D9FE" w14:textId="5FF6B9F9" w:rsidR="00136EC8" w:rsidRPr="001164DE" w:rsidRDefault="00136EC8" w:rsidP="002B7031">
      <w:pPr>
        <w:pStyle w:val="Style2"/>
        <w:spacing w:beforeLines="60" w:before="144" w:line="312" w:lineRule="auto"/>
        <w:ind w:left="450" w:hanging="360"/>
        <w:rPr>
          <w:lang w:val="x-none"/>
        </w:rPr>
      </w:pPr>
      <w:r w:rsidRPr="001164DE">
        <w:lastRenderedPageBreak/>
        <w:t xml:space="preserve"> Thư viện nội dung của website Tạp chí Thuế bao gồm tối thiểu các nội dung: Các chuyên mục (gồm 8 chuyên mục chính), Chuyên đề, Thư viện Media, Tiện ích, Quảng cáo, Giao lưu trực tuyến, Tạp chí giấy</w:t>
      </w:r>
      <w:r w:rsidR="008856FF" w:rsidRPr="001164DE">
        <w:t>, Giới thiệu sách</w:t>
      </w:r>
    </w:p>
    <w:p w14:paraId="5B97C867" w14:textId="66DCB250" w:rsidR="00136EC8" w:rsidRPr="001164DE" w:rsidRDefault="00136EC8" w:rsidP="004F47AB">
      <w:pPr>
        <w:pStyle w:val="Heading3"/>
      </w:pPr>
      <w:bookmarkStart w:id="244" w:name="_Toc56175859"/>
      <w:bookmarkStart w:id="245" w:name="_Toc70074030"/>
      <w:r w:rsidRPr="001164DE">
        <w:t>Chi tiết luồng xử lý</w:t>
      </w:r>
      <w:bookmarkEnd w:id="244"/>
      <w:bookmarkEnd w:id="245"/>
    </w:p>
    <w:tbl>
      <w:tblPr>
        <w:tblStyle w:val="TableGrid"/>
        <w:tblW w:w="0" w:type="auto"/>
        <w:tblLook w:val="04A0" w:firstRow="1" w:lastRow="0" w:firstColumn="1" w:lastColumn="0" w:noHBand="0" w:noVBand="1"/>
      </w:tblPr>
      <w:tblGrid>
        <w:gridCol w:w="2266"/>
        <w:gridCol w:w="2258"/>
        <w:gridCol w:w="2292"/>
        <w:gridCol w:w="2245"/>
      </w:tblGrid>
      <w:tr w:rsidR="00136EC8" w:rsidRPr="001164DE" w14:paraId="6D6F9740" w14:textId="77777777" w:rsidTr="003C5C4D">
        <w:trPr>
          <w:tblHeader/>
        </w:trPr>
        <w:tc>
          <w:tcPr>
            <w:tcW w:w="2266" w:type="dxa"/>
            <w:shd w:val="clear" w:color="auto" w:fill="E7E6E6" w:themeFill="background2"/>
          </w:tcPr>
          <w:p w14:paraId="68EFFD2B" w14:textId="4174B560" w:rsidR="00136EC8" w:rsidRPr="001164DE" w:rsidRDefault="00136EC8" w:rsidP="002B7031">
            <w:pPr>
              <w:spacing w:line="312" w:lineRule="auto"/>
              <w:jc w:val="center"/>
              <w:rPr>
                <w:rFonts w:ascii="Times New Roman" w:hAnsi="Times New Roman"/>
                <w:b/>
                <w:sz w:val="28"/>
                <w:szCs w:val="28"/>
                <w:lang w:eastAsia="x-none"/>
              </w:rPr>
            </w:pPr>
            <w:r w:rsidRPr="001164DE">
              <w:rPr>
                <w:rFonts w:ascii="Times New Roman" w:hAnsi="Times New Roman"/>
                <w:b/>
                <w:sz w:val="28"/>
                <w:szCs w:val="28"/>
                <w:lang w:eastAsia="x-none"/>
              </w:rPr>
              <w:t>Tên hiển thị</w:t>
            </w:r>
          </w:p>
        </w:tc>
        <w:tc>
          <w:tcPr>
            <w:tcW w:w="2258" w:type="dxa"/>
            <w:shd w:val="clear" w:color="auto" w:fill="E7E6E6" w:themeFill="background2"/>
          </w:tcPr>
          <w:p w14:paraId="59D04E16" w14:textId="77777777" w:rsidR="00136EC8" w:rsidRPr="001164DE" w:rsidRDefault="00136EC8" w:rsidP="002B7031">
            <w:pPr>
              <w:spacing w:line="312" w:lineRule="auto"/>
              <w:jc w:val="center"/>
              <w:rPr>
                <w:rFonts w:ascii="Times New Roman" w:hAnsi="Times New Roman"/>
                <w:b/>
                <w:sz w:val="28"/>
                <w:szCs w:val="28"/>
                <w:lang w:eastAsia="x-none"/>
              </w:rPr>
            </w:pPr>
            <w:r w:rsidRPr="001164DE">
              <w:rPr>
                <w:rFonts w:ascii="Times New Roman" w:hAnsi="Times New Roman"/>
                <w:b/>
                <w:sz w:val="28"/>
                <w:szCs w:val="28"/>
                <w:lang w:eastAsia="x-none"/>
              </w:rPr>
              <w:t>Các thành phần con</w:t>
            </w:r>
          </w:p>
        </w:tc>
        <w:tc>
          <w:tcPr>
            <w:tcW w:w="2292" w:type="dxa"/>
            <w:shd w:val="clear" w:color="auto" w:fill="E7E6E6" w:themeFill="background2"/>
          </w:tcPr>
          <w:p w14:paraId="27507850" w14:textId="77777777" w:rsidR="00136EC8" w:rsidRPr="001164DE" w:rsidRDefault="00136EC8" w:rsidP="002B7031">
            <w:pPr>
              <w:spacing w:line="312" w:lineRule="auto"/>
              <w:jc w:val="center"/>
              <w:rPr>
                <w:rFonts w:ascii="Times New Roman" w:hAnsi="Times New Roman"/>
                <w:b/>
                <w:sz w:val="28"/>
                <w:szCs w:val="28"/>
                <w:lang w:eastAsia="x-none"/>
              </w:rPr>
            </w:pPr>
            <w:r w:rsidRPr="001164DE">
              <w:rPr>
                <w:rFonts w:ascii="Times New Roman" w:hAnsi="Times New Roman"/>
                <w:b/>
                <w:sz w:val="28"/>
                <w:szCs w:val="28"/>
                <w:lang w:eastAsia="x-none"/>
              </w:rPr>
              <w:t>Nội dung</w:t>
            </w:r>
          </w:p>
        </w:tc>
        <w:tc>
          <w:tcPr>
            <w:tcW w:w="2245" w:type="dxa"/>
            <w:shd w:val="clear" w:color="auto" w:fill="E7E6E6" w:themeFill="background2"/>
          </w:tcPr>
          <w:p w14:paraId="55245221" w14:textId="77777777" w:rsidR="00136EC8" w:rsidRPr="001164DE" w:rsidRDefault="00136EC8" w:rsidP="002B7031">
            <w:pPr>
              <w:spacing w:line="312" w:lineRule="auto"/>
              <w:jc w:val="center"/>
              <w:rPr>
                <w:rFonts w:ascii="Times New Roman" w:hAnsi="Times New Roman"/>
                <w:b/>
                <w:sz w:val="28"/>
                <w:szCs w:val="28"/>
                <w:lang w:eastAsia="x-none"/>
              </w:rPr>
            </w:pPr>
            <w:r w:rsidRPr="001164DE">
              <w:rPr>
                <w:rFonts w:ascii="Times New Roman" w:hAnsi="Times New Roman"/>
                <w:b/>
                <w:sz w:val="28"/>
                <w:szCs w:val="28"/>
                <w:lang w:eastAsia="x-none"/>
              </w:rPr>
              <w:t>Ghi chú</w:t>
            </w:r>
          </w:p>
        </w:tc>
      </w:tr>
      <w:tr w:rsidR="00136EC8" w:rsidRPr="001164DE" w14:paraId="1AF30B97" w14:textId="77777777" w:rsidTr="003C5C4D">
        <w:tc>
          <w:tcPr>
            <w:tcW w:w="2266" w:type="dxa"/>
          </w:tcPr>
          <w:p w14:paraId="6D0A553A" w14:textId="77777777" w:rsidR="00136EC8" w:rsidRPr="001164DE" w:rsidRDefault="00136EC8" w:rsidP="002B7031">
            <w:pPr>
              <w:spacing w:line="312" w:lineRule="auto"/>
              <w:rPr>
                <w:rFonts w:ascii="Times New Roman" w:hAnsi="Times New Roman"/>
                <w:sz w:val="28"/>
                <w:szCs w:val="28"/>
                <w:lang w:eastAsia="x-none"/>
              </w:rPr>
            </w:pPr>
            <w:r w:rsidRPr="001164DE">
              <w:rPr>
                <w:rFonts w:ascii="Times New Roman" w:hAnsi="Times New Roman"/>
                <w:sz w:val="28"/>
                <w:szCs w:val="28"/>
              </w:rPr>
              <w:t>Tin tức</w:t>
            </w:r>
          </w:p>
        </w:tc>
        <w:tc>
          <w:tcPr>
            <w:tcW w:w="2258" w:type="dxa"/>
          </w:tcPr>
          <w:p w14:paraId="40749053" w14:textId="77777777" w:rsidR="00136EC8" w:rsidRPr="001164DE" w:rsidRDefault="00136EC8" w:rsidP="002B7031">
            <w:pPr>
              <w:spacing w:line="312" w:lineRule="auto"/>
              <w:rPr>
                <w:rFonts w:ascii="Times New Roman" w:hAnsi="Times New Roman"/>
                <w:sz w:val="28"/>
                <w:szCs w:val="28"/>
                <w:lang w:eastAsia="x-none"/>
              </w:rPr>
            </w:pPr>
            <w:r w:rsidRPr="001164DE">
              <w:rPr>
                <w:rFonts w:ascii="Times New Roman" w:hAnsi="Times New Roman"/>
                <w:sz w:val="28"/>
                <w:szCs w:val="28"/>
                <w:lang w:eastAsia="x-none"/>
              </w:rPr>
              <w:t>Các site area chứa tin bài</w:t>
            </w:r>
          </w:p>
        </w:tc>
        <w:tc>
          <w:tcPr>
            <w:tcW w:w="2292" w:type="dxa"/>
          </w:tcPr>
          <w:p w14:paraId="52D19C8A" w14:textId="5AFA7F77" w:rsidR="00136EC8" w:rsidRPr="001164DE" w:rsidRDefault="00136EC8" w:rsidP="002B7031">
            <w:pPr>
              <w:spacing w:line="312" w:lineRule="auto"/>
              <w:rPr>
                <w:rFonts w:ascii="Times New Roman" w:hAnsi="Times New Roman"/>
                <w:sz w:val="28"/>
                <w:szCs w:val="28"/>
                <w:lang w:eastAsia="x-none"/>
              </w:rPr>
            </w:pPr>
            <w:r w:rsidRPr="001164DE">
              <w:rPr>
                <w:rFonts w:ascii="Times New Roman" w:hAnsi="Times New Roman"/>
                <w:sz w:val="28"/>
                <w:szCs w:val="28"/>
                <w:lang w:eastAsia="x-none"/>
              </w:rPr>
              <w:t>Chứa các tin hot</w:t>
            </w:r>
            <w:r w:rsidR="00AB79D4" w:rsidRPr="001164DE">
              <w:rPr>
                <w:rFonts w:ascii="Times New Roman" w:hAnsi="Times New Roman"/>
                <w:sz w:val="28"/>
                <w:szCs w:val="28"/>
                <w:lang w:eastAsia="x-none"/>
              </w:rPr>
              <w:t xml:space="preserve"> và tiêu điểm</w:t>
            </w:r>
          </w:p>
        </w:tc>
        <w:tc>
          <w:tcPr>
            <w:tcW w:w="2245" w:type="dxa"/>
          </w:tcPr>
          <w:p w14:paraId="4E6F328C" w14:textId="77777777" w:rsidR="00136EC8" w:rsidRPr="001164DE" w:rsidRDefault="00136EC8" w:rsidP="002B7031">
            <w:pPr>
              <w:spacing w:line="312" w:lineRule="auto"/>
              <w:rPr>
                <w:rFonts w:ascii="Times New Roman" w:hAnsi="Times New Roman"/>
                <w:sz w:val="28"/>
                <w:szCs w:val="28"/>
                <w:lang w:eastAsia="x-none"/>
              </w:rPr>
            </w:pPr>
          </w:p>
        </w:tc>
      </w:tr>
      <w:tr w:rsidR="00136EC8" w:rsidRPr="001164DE" w14:paraId="6702A985" w14:textId="77777777" w:rsidTr="003C5C4D">
        <w:tc>
          <w:tcPr>
            <w:tcW w:w="2266" w:type="dxa"/>
          </w:tcPr>
          <w:p w14:paraId="79105474" w14:textId="77777777" w:rsidR="00136EC8" w:rsidRPr="001164DE" w:rsidRDefault="00136EC8" w:rsidP="002B7031">
            <w:pPr>
              <w:spacing w:line="312" w:lineRule="auto"/>
              <w:rPr>
                <w:rFonts w:ascii="Times New Roman" w:hAnsi="Times New Roman"/>
                <w:sz w:val="28"/>
                <w:szCs w:val="28"/>
                <w:lang w:eastAsia="x-none"/>
              </w:rPr>
            </w:pPr>
            <w:r w:rsidRPr="001164DE">
              <w:rPr>
                <w:rFonts w:ascii="Times New Roman" w:hAnsi="Times New Roman"/>
                <w:sz w:val="28"/>
                <w:szCs w:val="28"/>
              </w:rPr>
              <w:t>Thuế và cuộc sống</w:t>
            </w:r>
          </w:p>
        </w:tc>
        <w:tc>
          <w:tcPr>
            <w:tcW w:w="2258" w:type="dxa"/>
          </w:tcPr>
          <w:p w14:paraId="0284D39D" w14:textId="77777777" w:rsidR="00136EC8" w:rsidRPr="001164DE" w:rsidRDefault="00136EC8" w:rsidP="002B7031">
            <w:pPr>
              <w:spacing w:line="312" w:lineRule="auto"/>
              <w:rPr>
                <w:rFonts w:ascii="Times New Roman" w:hAnsi="Times New Roman"/>
                <w:sz w:val="28"/>
                <w:szCs w:val="28"/>
                <w:lang w:eastAsia="x-none"/>
              </w:rPr>
            </w:pPr>
            <w:r w:rsidRPr="001164DE">
              <w:rPr>
                <w:rFonts w:ascii="Times New Roman" w:hAnsi="Times New Roman"/>
                <w:sz w:val="28"/>
                <w:szCs w:val="28"/>
                <w:lang w:eastAsia="x-none"/>
              </w:rPr>
              <w:t>Các site area chứa tin bài</w:t>
            </w:r>
          </w:p>
        </w:tc>
        <w:tc>
          <w:tcPr>
            <w:tcW w:w="2292" w:type="dxa"/>
          </w:tcPr>
          <w:p w14:paraId="3CB6F00C" w14:textId="77777777" w:rsidR="00136EC8" w:rsidRPr="001164DE" w:rsidRDefault="00136EC8" w:rsidP="002B7031">
            <w:pPr>
              <w:spacing w:line="312" w:lineRule="auto"/>
              <w:rPr>
                <w:rFonts w:ascii="Times New Roman" w:hAnsi="Times New Roman"/>
                <w:sz w:val="28"/>
                <w:szCs w:val="28"/>
                <w:lang w:eastAsia="x-none"/>
              </w:rPr>
            </w:pPr>
            <w:r w:rsidRPr="001164DE">
              <w:rPr>
                <w:rFonts w:ascii="Times New Roman" w:hAnsi="Times New Roman"/>
                <w:sz w:val="28"/>
                <w:szCs w:val="28"/>
                <w:lang w:eastAsia="x-none"/>
              </w:rPr>
              <w:t>Chứa các tin bài của chuyên mục</w:t>
            </w:r>
          </w:p>
        </w:tc>
        <w:tc>
          <w:tcPr>
            <w:tcW w:w="2245" w:type="dxa"/>
          </w:tcPr>
          <w:p w14:paraId="5123D72D" w14:textId="77777777" w:rsidR="00136EC8" w:rsidRPr="001164DE" w:rsidRDefault="00136EC8" w:rsidP="002B7031">
            <w:pPr>
              <w:spacing w:line="312" w:lineRule="auto"/>
              <w:rPr>
                <w:rFonts w:ascii="Times New Roman" w:hAnsi="Times New Roman"/>
                <w:sz w:val="28"/>
                <w:szCs w:val="28"/>
                <w:lang w:eastAsia="x-none"/>
              </w:rPr>
            </w:pPr>
          </w:p>
        </w:tc>
      </w:tr>
      <w:tr w:rsidR="00136EC8" w:rsidRPr="001164DE" w14:paraId="358B6183" w14:textId="77777777" w:rsidTr="003C5C4D">
        <w:tc>
          <w:tcPr>
            <w:tcW w:w="2266" w:type="dxa"/>
          </w:tcPr>
          <w:p w14:paraId="6C2E3ACA" w14:textId="77777777" w:rsidR="00136EC8" w:rsidRPr="001164DE" w:rsidRDefault="00136EC8" w:rsidP="002B7031">
            <w:pPr>
              <w:spacing w:line="312" w:lineRule="auto"/>
              <w:rPr>
                <w:rFonts w:ascii="Times New Roman" w:hAnsi="Times New Roman"/>
                <w:sz w:val="28"/>
                <w:szCs w:val="28"/>
                <w:lang w:eastAsia="x-none"/>
              </w:rPr>
            </w:pPr>
            <w:r w:rsidRPr="001164DE">
              <w:rPr>
                <w:rFonts w:ascii="Times New Roman" w:hAnsi="Times New Roman"/>
                <w:sz w:val="28"/>
                <w:szCs w:val="28"/>
              </w:rPr>
              <w:t>Chính sách mới</w:t>
            </w:r>
          </w:p>
        </w:tc>
        <w:tc>
          <w:tcPr>
            <w:tcW w:w="2258" w:type="dxa"/>
          </w:tcPr>
          <w:p w14:paraId="449251AA" w14:textId="77777777" w:rsidR="00136EC8" w:rsidRPr="001164DE" w:rsidRDefault="00136EC8" w:rsidP="002B7031">
            <w:pPr>
              <w:spacing w:line="312" w:lineRule="auto"/>
              <w:rPr>
                <w:rFonts w:ascii="Times New Roman" w:hAnsi="Times New Roman"/>
                <w:sz w:val="28"/>
                <w:szCs w:val="28"/>
                <w:lang w:eastAsia="x-none"/>
              </w:rPr>
            </w:pPr>
            <w:r w:rsidRPr="001164DE">
              <w:rPr>
                <w:rFonts w:ascii="Times New Roman" w:hAnsi="Times New Roman"/>
                <w:sz w:val="28"/>
                <w:szCs w:val="28"/>
                <w:lang w:eastAsia="x-none"/>
              </w:rPr>
              <w:t>Các site area chứa tin bài</w:t>
            </w:r>
          </w:p>
        </w:tc>
        <w:tc>
          <w:tcPr>
            <w:tcW w:w="2292" w:type="dxa"/>
          </w:tcPr>
          <w:p w14:paraId="3C53D162" w14:textId="77777777" w:rsidR="00136EC8" w:rsidRPr="001164DE" w:rsidRDefault="00136EC8" w:rsidP="002B7031">
            <w:pPr>
              <w:spacing w:line="312" w:lineRule="auto"/>
              <w:rPr>
                <w:rFonts w:ascii="Times New Roman" w:hAnsi="Times New Roman"/>
                <w:sz w:val="28"/>
                <w:szCs w:val="28"/>
                <w:lang w:eastAsia="x-none"/>
              </w:rPr>
            </w:pPr>
            <w:r w:rsidRPr="001164DE">
              <w:rPr>
                <w:rFonts w:ascii="Times New Roman" w:hAnsi="Times New Roman"/>
                <w:sz w:val="28"/>
                <w:szCs w:val="28"/>
                <w:lang w:eastAsia="x-none"/>
              </w:rPr>
              <w:t>Chứa các tin bài của chuyên mục</w:t>
            </w:r>
          </w:p>
        </w:tc>
        <w:tc>
          <w:tcPr>
            <w:tcW w:w="2245" w:type="dxa"/>
          </w:tcPr>
          <w:p w14:paraId="76946248" w14:textId="77777777" w:rsidR="00136EC8" w:rsidRPr="001164DE" w:rsidRDefault="00136EC8" w:rsidP="002B7031">
            <w:pPr>
              <w:spacing w:line="312" w:lineRule="auto"/>
              <w:rPr>
                <w:rFonts w:ascii="Times New Roman" w:hAnsi="Times New Roman"/>
                <w:sz w:val="28"/>
                <w:szCs w:val="28"/>
                <w:lang w:eastAsia="x-none"/>
              </w:rPr>
            </w:pPr>
          </w:p>
        </w:tc>
      </w:tr>
      <w:tr w:rsidR="00136EC8" w:rsidRPr="001164DE" w14:paraId="2716571A" w14:textId="77777777" w:rsidTr="003C5C4D">
        <w:tc>
          <w:tcPr>
            <w:tcW w:w="2266" w:type="dxa"/>
          </w:tcPr>
          <w:p w14:paraId="3F28B415" w14:textId="77777777" w:rsidR="00136EC8" w:rsidRPr="001164DE" w:rsidRDefault="00136EC8" w:rsidP="002B7031">
            <w:pPr>
              <w:spacing w:line="312" w:lineRule="auto"/>
              <w:rPr>
                <w:rFonts w:ascii="Times New Roman" w:hAnsi="Times New Roman"/>
                <w:sz w:val="28"/>
                <w:szCs w:val="28"/>
                <w:lang w:eastAsia="x-none"/>
              </w:rPr>
            </w:pPr>
            <w:r w:rsidRPr="001164DE">
              <w:rPr>
                <w:rFonts w:ascii="Times New Roman" w:hAnsi="Times New Roman"/>
                <w:sz w:val="28"/>
                <w:szCs w:val="28"/>
              </w:rPr>
              <w:t>Diễn đàn nghiệp vụ</w:t>
            </w:r>
          </w:p>
        </w:tc>
        <w:tc>
          <w:tcPr>
            <w:tcW w:w="2258" w:type="dxa"/>
          </w:tcPr>
          <w:p w14:paraId="17916D23" w14:textId="77777777" w:rsidR="00136EC8" w:rsidRPr="001164DE" w:rsidRDefault="00136EC8" w:rsidP="002B7031">
            <w:pPr>
              <w:spacing w:line="312" w:lineRule="auto"/>
              <w:rPr>
                <w:rFonts w:ascii="Times New Roman" w:hAnsi="Times New Roman"/>
                <w:sz w:val="28"/>
                <w:szCs w:val="28"/>
                <w:lang w:eastAsia="x-none"/>
              </w:rPr>
            </w:pPr>
            <w:r w:rsidRPr="001164DE">
              <w:rPr>
                <w:rFonts w:ascii="Times New Roman" w:hAnsi="Times New Roman"/>
                <w:sz w:val="28"/>
                <w:szCs w:val="28"/>
                <w:lang w:eastAsia="x-none"/>
              </w:rPr>
              <w:t>Các site area chứa tin bài</w:t>
            </w:r>
          </w:p>
        </w:tc>
        <w:tc>
          <w:tcPr>
            <w:tcW w:w="2292" w:type="dxa"/>
          </w:tcPr>
          <w:p w14:paraId="41149395" w14:textId="77777777" w:rsidR="00136EC8" w:rsidRPr="001164DE" w:rsidRDefault="00136EC8" w:rsidP="002B7031">
            <w:pPr>
              <w:spacing w:line="312" w:lineRule="auto"/>
              <w:rPr>
                <w:rFonts w:ascii="Times New Roman" w:hAnsi="Times New Roman"/>
                <w:sz w:val="28"/>
                <w:szCs w:val="28"/>
                <w:lang w:eastAsia="x-none"/>
              </w:rPr>
            </w:pPr>
            <w:r w:rsidRPr="001164DE">
              <w:rPr>
                <w:rFonts w:ascii="Times New Roman" w:hAnsi="Times New Roman"/>
                <w:sz w:val="28"/>
                <w:szCs w:val="28"/>
                <w:lang w:eastAsia="x-none"/>
              </w:rPr>
              <w:t>Chứa các tin bài của chuyên mục</w:t>
            </w:r>
          </w:p>
        </w:tc>
        <w:tc>
          <w:tcPr>
            <w:tcW w:w="2245" w:type="dxa"/>
          </w:tcPr>
          <w:p w14:paraId="4D6E99FD" w14:textId="77777777" w:rsidR="00136EC8" w:rsidRPr="001164DE" w:rsidRDefault="00136EC8" w:rsidP="002B7031">
            <w:pPr>
              <w:spacing w:line="312" w:lineRule="auto"/>
              <w:rPr>
                <w:rFonts w:ascii="Times New Roman" w:hAnsi="Times New Roman"/>
                <w:sz w:val="28"/>
                <w:szCs w:val="28"/>
                <w:lang w:eastAsia="x-none"/>
              </w:rPr>
            </w:pPr>
          </w:p>
        </w:tc>
      </w:tr>
      <w:tr w:rsidR="00136EC8" w:rsidRPr="001164DE" w14:paraId="4FEF75D1" w14:textId="77777777" w:rsidTr="003C5C4D">
        <w:tc>
          <w:tcPr>
            <w:tcW w:w="2266" w:type="dxa"/>
          </w:tcPr>
          <w:p w14:paraId="1F185245" w14:textId="77777777" w:rsidR="00136EC8" w:rsidRPr="001164DE" w:rsidRDefault="00136EC8" w:rsidP="002B7031">
            <w:pPr>
              <w:spacing w:line="312" w:lineRule="auto"/>
              <w:rPr>
                <w:rFonts w:ascii="Times New Roman" w:hAnsi="Times New Roman"/>
                <w:sz w:val="28"/>
                <w:szCs w:val="28"/>
                <w:lang w:eastAsia="x-none"/>
              </w:rPr>
            </w:pPr>
            <w:r w:rsidRPr="001164DE">
              <w:rPr>
                <w:rFonts w:ascii="Times New Roman" w:hAnsi="Times New Roman"/>
                <w:sz w:val="28"/>
                <w:szCs w:val="28"/>
              </w:rPr>
              <w:t xml:space="preserve">Tài chính-tiền tệ </w:t>
            </w:r>
          </w:p>
        </w:tc>
        <w:tc>
          <w:tcPr>
            <w:tcW w:w="2258" w:type="dxa"/>
          </w:tcPr>
          <w:p w14:paraId="0318E209" w14:textId="77777777" w:rsidR="00136EC8" w:rsidRPr="001164DE" w:rsidRDefault="00136EC8" w:rsidP="002B7031">
            <w:pPr>
              <w:spacing w:line="312" w:lineRule="auto"/>
              <w:rPr>
                <w:rFonts w:ascii="Times New Roman" w:hAnsi="Times New Roman"/>
                <w:sz w:val="28"/>
                <w:szCs w:val="28"/>
                <w:lang w:eastAsia="x-none"/>
              </w:rPr>
            </w:pPr>
            <w:r w:rsidRPr="001164DE">
              <w:rPr>
                <w:rFonts w:ascii="Times New Roman" w:hAnsi="Times New Roman"/>
                <w:sz w:val="28"/>
                <w:szCs w:val="28"/>
                <w:lang w:eastAsia="x-none"/>
              </w:rPr>
              <w:t>Các site area chứa tin bài</w:t>
            </w:r>
          </w:p>
        </w:tc>
        <w:tc>
          <w:tcPr>
            <w:tcW w:w="2292" w:type="dxa"/>
          </w:tcPr>
          <w:p w14:paraId="6CA412E3" w14:textId="77777777" w:rsidR="00136EC8" w:rsidRPr="001164DE" w:rsidRDefault="00136EC8" w:rsidP="002B7031">
            <w:pPr>
              <w:spacing w:line="312" w:lineRule="auto"/>
              <w:rPr>
                <w:rFonts w:ascii="Times New Roman" w:hAnsi="Times New Roman"/>
                <w:sz w:val="28"/>
                <w:szCs w:val="28"/>
                <w:lang w:eastAsia="x-none"/>
              </w:rPr>
            </w:pPr>
            <w:r w:rsidRPr="001164DE">
              <w:rPr>
                <w:rFonts w:ascii="Times New Roman" w:hAnsi="Times New Roman"/>
                <w:sz w:val="28"/>
                <w:szCs w:val="28"/>
                <w:lang w:eastAsia="x-none"/>
              </w:rPr>
              <w:t>Chứa các tin bài của chuyên mục</w:t>
            </w:r>
          </w:p>
        </w:tc>
        <w:tc>
          <w:tcPr>
            <w:tcW w:w="2245" w:type="dxa"/>
          </w:tcPr>
          <w:p w14:paraId="6D758154" w14:textId="77777777" w:rsidR="00136EC8" w:rsidRPr="001164DE" w:rsidRDefault="00136EC8" w:rsidP="002B7031">
            <w:pPr>
              <w:spacing w:line="312" w:lineRule="auto"/>
              <w:rPr>
                <w:rFonts w:ascii="Times New Roman" w:hAnsi="Times New Roman"/>
                <w:sz w:val="28"/>
                <w:szCs w:val="28"/>
                <w:lang w:eastAsia="x-none"/>
              </w:rPr>
            </w:pPr>
          </w:p>
        </w:tc>
      </w:tr>
      <w:tr w:rsidR="00136EC8" w:rsidRPr="001164DE" w14:paraId="07E55F1A" w14:textId="77777777" w:rsidTr="003C5C4D">
        <w:tc>
          <w:tcPr>
            <w:tcW w:w="2266" w:type="dxa"/>
          </w:tcPr>
          <w:p w14:paraId="3087A7F8" w14:textId="77777777" w:rsidR="00136EC8" w:rsidRPr="001164DE" w:rsidRDefault="00136EC8" w:rsidP="002B7031">
            <w:pPr>
              <w:spacing w:line="312" w:lineRule="auto"/>
              <w:rPr>
                <w:rFonts w:ascii="Times New Roman" w:hAnsi="Times New Roman"/>
                <w:sz w:val="28"/>
                <w:szCs w:val="28"/>
                <w:lang w:eastAsia="x-none"/>
              </w:rPr>
            </w:pPr>
            <w:r w:rsidRPr="001164DE">
              <w:rPr>
                <w:rFonts w:ascii="Times New Roman" w:hAnsi="Times New Roman"/>
                <w:sz w:val="28"/>
                <w:szCs w:val="28"/>
              </w:rPr>
              <w:t>Doanh nghiệp- Thị trường</w:t>
            </w:r>
          </w:p>
        </w:tc>
        <w:tc>
          <w:tcPr>
            <w:tcW w:w="2258" w:type="dxa"/>
          </w:tcPr>
          <w:p w14:paraId="5F43B526" w14:textId="77777777" w:rsidR="00136EC8" w:rsidRPr="001164DE" w:rsidRDefault="00136EC8" w:rsidP="002B7031">
            <w:pPr>
              <w:spacing w:line="312" w:lineRule="auto"/>
              <w:rPr>
                <w:rFonts w:ascii="Times New Roman" w:hAnsi="Times New Roman"/>
                <w:sz w:val="28"/>
                <w:szCs w:val="28"/>
                <w:lang w:eastAsia="x-none"/>
              </w:rPr>
            </w:pPr>
            <w:r w:rsidRPr="001164DE">
              <w:rPr>
                <w:rFonts w:ascii="Times New Roman" w:hAnsi="Times New Roman"/>
                <w:sz w:val="28"/>
                <w:szCs w:val="28"/>
                <w:lang w:eastAsia="x-none"/>
              </w:rPr>
              <w:t>Các site area chứa tin bài</w:t>
            </w:r>
          </w:p>
        </w:tc>
        <w:tc>
          <w:tcPr>
            <w:tcW w:w="2292" w:type="dxa"/>
          </w:tcPr>
          <w:p w14:paraId="43896DC3" w14:textId="77777777" w:rsidR="00136EC8" w:rsidRPr="001164DE" w:rsidRDefault="00136EC8" w:rsidP="002B7031">
            <w:pPr>
              <w:spacing w:line="312" w:lineRule="auto"/>
              <w:rPr>
                <w:rFonts w:ascii="Times New Roman" w:hAnsi="Times New Roman"/>
                <w:sz w:val="28"/>
                <w:szCs w:val="28"/>
                <w:lang w:eastAsia="x-none"/>
              </w:rPr>
            </w:pPr>
            <w:r w:rsidRPr="001164DE">
              <w:rPr>
                <w:rFonts w:ascii="Times New Roman" w:hAnsi="Times New Roman"/>
                <w:sz w:val="28"/>
                <w:szCs w:val="28"/>
                <w:lang w:eastAsia="x-none"/>
              </w:rPr>
              <w:t>Chứa các tin bài của chuyên mục</w:t>
            </w:r>
          </w:p>
        </w:tc>
        <w:tc>
          <w:tcPr>
            <w:tcW w:w="2245" w:type="dxa"/>
          </w:tcPr>
          <w:p w14:paraId="0A44AE74" w14:textId="77777777" w:rsidR="00136EC8" w:rsidRPr="001164DE" w:rsidRDefault="00136EC8" w:rsidP="002B7031">
            <w:pPr>
              <w:spacing w:line="312" w:lineRule="auto"/>
              <w:rPr>
                <w:rFonts w:ascii="Times New Roman" w:hAnsi="Times New Roman"/>
                <w:sz w:val="28"/>
                <w:szCs w:val="28"/>
                <w:lang w:eastAsia="x-none"/>
              </w:rPr>
            </w:pPr>
          </w:p>
        </w:tc>
      </w:tr>
      <w:tr w:rsidR="00136EC8" w:rsidRPr="001164DE" w14:paraId="1B6AF1F5" w14:textId="77777777" w:rsidTr="003C5C4D">
        <w:tc>
          <w:tcPr>
            <w:tcW w:w="2266" w:type="dxa"/>
          </w:tcPr>
          <w:p w14:paraId="057E1C73" w14:textId="77777777" w:rsidR="00136EC8" w:rsidRPr="001164DE" w:rsidRDefault="00136EC8" w:rsidP="002B7031">
            <w:pPr>
              <w:spacing w:line="312" w:lineRule="auto"/>
              <w:rPr>
                <w:rFonts w:ascii="Times New Roman" w:hAnsi="Times New Roman"/>
                <w:sz w:val="28"/>
                <w:szCs w:val="28"/>
                <w:lang w:eastAsia="x-none"/>
              </w:rPr>
            </w:pPr>
            <w:r w:rsidRPr="001164DE">
              <w:rPr>
                <w:rFonts w:ascii="Times New Roman" w:hAnsi="Times New Roman"/>
                <w:sz w:val="28"/>
                <w:szCs w:val="28"/>
              </w:rPr>
              <w:t>Thuế quốc tế</w:t>
            </w:r>
          </w:p>
        </w:tc>
        <w:tc>
          <w:tcPr>
            <w:tcW w:w="2258" w:type="dxa"/>
          </w:tcPr>
          <w:p w14:paraId="52161D80" w14:textId="77777777" w:rsidR="00136EC8" w:rsidRPr="001164DE" w:rsidRDefault="00136EC8" w:rsidP="002B7031">
            <w:pPr>
              <w:spacing w:line="312" w:lineRule="auto"/>
              <w:rPr>
                <w:rFonts w:ascii="Times New Roman" w:hAnsi="Times New Roman"/>
                <w:sz w:val="28"/>
                <w:szCs w:val="28"/>
                <w:lang w:eastAsia="x-none"/>
              </w:rPr>
            </w:pPr>
            <w:r w:rsidRPr="001164DE">
              <w:rPr>
                <w:rFonts w:ascii="Times New Roman" w:hAnsi="Times New Roman"/>
                <w:sz w:val="28"/>
                <w:szCs w:val="28"/>
                <w:lang w:eastAsia="x-none"/>
              </w:rPr>
              <w:t>Các site area chứa tin bài</w:t>
            </w:r>
          </w:p>
        </w:tc>
        <w:tc>
          <w:tcPr>
            <w:tcW w:w="2292" w:type="dxa"/>
          </w:tcPr>
          <w:p w14:paraId="35769A68" w14:textId="77777777" w:rsidR="00136EC8" w:rsidRPr="001164DE" w:rsidRDefault="00136EC8" w:rsidP="002B7031">
            <w:pPr>
              <w:spacing w:line="312" w:lineRule="auto"/>
              <w:rPr>
                <w:rFonts w:ascii="Times New Roman" w:hAnsi="Times New Roman"/>
                <w:sz w:val="28"/>
                <w:szCs w:val="28"/>
                <w:lang w:eastAsia="x-none"/>
              </w:rPr>
            </w:pPr>
            <w:r w:rsidRPr="001164DE">
              <w:rPr>
                <w:rFonts w:ascii="Times New Roman" w:hAnsi="Times New Roman"/>
                <w:sz w:val="28"/>
                <w:szCs w:val="28"/>
                <w:lang w:eastAsia="x-none"/>
              </w:rPr>
              <w:t>Chứa các tin bài của chuyên mục</w:t>
            </w:r>
          </w:p>
        </w:tc>
        <w:tc>
          <w:tcPr>
            <w:tcW w:w="2245" w:type="dxa"/>
          </w:tcPr>
          <w:p w14:paraId="220E58A2" w14:textId="77777777" w:rsidR="00136EC8" w:rsidRPr="001164DE" w:rsidRDefault="00136EC8" w:rsidP="002B7031">
            <w:pPr>
              <w:spacing w:line="312" w:lineRule="auto"/>
              <w:rPr>
                <w:rFonts w:ascii="Times New Roman" w:hAnsi="Times New Roman"/>
                <w:sz w:val="28"/>
                <w:szCs w:val="28"/>
                <w:lang w:eastAsia="x-none"/>
              </w:rPr>
            </w:pPr>
          </w:p>
        </w:tc>
      </w:tr>
      <w:tr w:rsidR="00136EC8" w:rsidRPr="001164DE" w14:paraId="686CAE3C" w14:textId="77777777" w:rsidTr="003C5C4D">
        <w:tc>
          <w:tcPr>
            <w:tcW w:w="2266" w:type="dxa"/>
          </w:tcPr>
          <w:p w14:paraId="70D0F2D5" w14:textId="77777777" w:rsidR="00136EC8" w:rsidRPr="001164DE" w:rsidRDefault="00136EC8" w:rsidP="002B7031">
            <w:pPr>
              <w:spacing w:line="312" w:lineRule="auto"/>
              <w:rPr>
                <w:rFonts w:ascii="Times New Roman" w:hAnsi="Times New Roman"/>
                <w:sz w:val="28"/>
                <w:szCs w:val="28"/>
                <w:lang w:eastAsia="x-none"/>
              </w:rPr>
            </w:pPr>
            <w:r w:rsidRPr="001164DE">
              <w:rPr>
                <w:rFonts w:ascii="Times New Roman" w:hAnsi="Times New Roman"/>
                <w:sz w:val="28"/>
                <w:szCs w:val="28"/>
              </w:rPr>
              <w:t>Văn hóa xã hội</w:t>
            </w:r>
          </w:p>
        </w:tc>
        <w:tc>
          <w:tcPr>
            <w:tcW w:w="2258" w:type="dxa"/>
          </w:tcPr>
          <w:p w14:paraId="1B00C360" w14:textId="77777777" w:rsidR="00136EC8" w:rsidRPr="001164DE" w:rsidRDefault="00136EC8" w:rsidP="002B7031">
            <w:pPr>
              <w:spacing w:line="312" w:lineRule="auto"/>
              <w:rPr>
                <w:rFonts w:ascii="Times New Roman" w:hAnsi="Times New Roman"/>
                <w:sz w:val="28"/>
                <w:szCs w:val="28"/>
                <w:lang w:eastAsia="x-none"/>
              </w:rPr>
            </w:pPr>
            <w:r w:rsidRPr="001164DE">
              <w:rPr>
                <w:rFonts w:ascii="Times New Roman" w:hAnsi="Times New Roman"/>
                <w:sz w:val="28"/>
                <w:szCs w:val="28"/>
                <w:lang w:eastAsia="x-none"/>
              </w:rPr>
              <w:t>Các site area chứa tin bài</w:t>
            </w:r>
          </w:p>
        </w:tc>
        <w:tc>
          <w:tcPr>
            <w:tcW w:w="2292" w:type="dxa"/>
          </w:tcPr>
          <w:p w14:paraId="0754063B" w14:textId="77777777" w:rsidR="00136EC8" w:rsidRPr="001164DE" w:rsidRDefault="00136EC8" w:rsidP="002B7031">
            <w:pPr>
              <w:spacing w:line="312" w:lineRule="auto"/>
              <w:rPr>
                <w:rFonts w:ascii="Times New Roman" w:hAnsi="Times New Roman"/>
                <w:sz w:val="28"/>
                <w:szCs w:val="28"/>
                <w:lang w:eastAsia="x-none"/>
              </w:rPr>
            </w:pPr>
            <w:r w:rsidRPr="001164DE">
              <w:rPr>
                <w:rFonts w:ascii="Times New Roman" w:hAnsi="Times New Roman"/>
                <w:sz w:val="28"/>
                <w:szCs w:val="28"/>
                <w:lang w:eastAsia="x-none"/>
              </w:rPr>
              <w:t>Chứa các tin bài của chuyên mục</w:t>
            </w:r>
          </w:p>
        </w:tc>
        <w:tc>
          <w:tcPr>
            <w:tcW w:w="2245" w:type="dxa"/>
          </w:tcPr>
          <w:p w14:paraId="3D7FBC6E" w14:textId="77777777" w:rsidR="00136EC8" w:rsidRPr="001164DE" w:rsidRDefault="00136EC8" w:rsidP="002B7031">
            <w:pPr>
              <w:spacing w:line="312" w:lineRule="auto"/>
              <w:rPr>
                <w:rFonts w:ascii="Times New Roman" w:hAnsi="Times New Roman"/>
                <w:sz w:val="28"/>
                <w:szCs w:val="28"/>
                <w:lang w:eastAsia="x-none"/>
              </w:rPr>
            </w:pPr>
          </w:p>
        </w:tc>
      </w:tr>
      <w:tr w:rsidR="00136EC8" w:rsidRPr="001164DE" w14:paraId="4965AE42" w14:textId="77777777" w:rsidTr="003C5C4D">
        <w:tc>
          <w:tcPr>
            <w:tcW w:w="2266" w:type="dxa"/>
          </w:tcPr>
          <w:p w14:paraId="2C6531AE" w14:textId="77777777" w:rsidR="00136EC8" w:rsidRPr="001164DE" w:rsidRDefault="00136EC8" w:rsidP="002B7031">
            <w:pPr>
              <w:spacing w:line="312" w:lineRule="auto"/>
              <w:rPr>
                <w:rFonts w:ascii="Times New Roman" w:hAnsi="Times New Roman"/>
                <w:sz w:val="28"/>
                <w:szCs w:val="28"/>
                <w:lang w:eastAsia="x-none"/>
              </w:rPr>
            </w:pPr>
            <w:r w:rsidRPr="001164DE">
              <w:rPr>
                <w:rFonts w:ascii="Times New Roman" w:hAnsi="Times New Roman"/>
                <w:sz w:val="28"/>
                <w:szCs w:val="28"/>
                <w:lang w:eastAsia="x-none"/>
              </w:rPr>
              <w:t>Giao lưu trực tuyến</w:t>
            </w:r>
          </w:p>
        </w:tc>
        <w:tc>
          <w:tcPr>
            <w:tcW w:w="2258" w:type="dxa"/>
          </w:tcPr>
          <w:p w14:paraId="412F99AE" w14:textId="77777777" w:rsidR="00136EC8" w:rsidRPr="001164DE" w:rsidRDefault="00136EC8" w:rsidP="002B7031">
            <w:pPr>
              <w:spacing w:line="312" w:lineRule="auto"/>
              <w:rPr>
                <w:rFonts w:ascii="Times New Roman" w:hAnsi="Times New Roman"/>
                <w:sz w:val="28"/>
                <w:szCs w:val="28"/>
                <w:lang w:eastAsia="x-none"/>
              </w:rPr>
            </w:pPr>
            <w:r w:rsidRPr="001164DE">
              <w:rPr>
                <w:rFonts w:ascii="Times New Roman" w:hAnsi="Times New Roman"/>
                <w:sz w:val="28"/>
                <w:szCs w:val="28"/>
                <w:lang w:eastAsia="x-none"/>
              </w:rPr>
              <w:t>Các site area chứa tin bài</w:t>
            </w:r>
          </w:p>
        </w:tc>
        <w:tc>
          <w:tcPr>
            <w:tcW w:w="2292" w:type="dxa"/>
          </w:tcPr>
          <w:p w14:paraId="5A278E43" w14:textId="77777777" w:rsidR="00136EC8" w:rsidRPr="001164DE" w:rsidRDefault="00136EC8" w:rsidP="002B7031">
            <w:pPr>
              <w:spacing w:line="312" w:lineRule="auto"/>
              <w:rPr>
                <w:rFonts w:ascii="Times New Roman" w:hAnsi="Times New Roman"/>
                <w:sz w:val="28"/>
                <w:szCs w:val="28"/>
                <w:lang w:eastAsia="x-none"/>
              </w:rPr>
            </w:pPr>
            <w:r w:rsidRPr="001164DE">
              <w:rPr>
                <w:rFonts w:ascii="Times New Roman" w:hAnsi="Times New Roman"/>
                <w:sz w:val="28"/>
                <w:szCs w:val="28"/>
                <w:lang w:eastAsia="x-none"/>
              </w:rPr>
              <w:t>Chứa chủ đề giao lưu trực tuyến, câu hỏi và câu trả lời của độc giả</w:t>
            </w:r>
          </w:p>
        </w:tc>
        <w:tc>
          <w:tcPr>
            <w:tcW w:w="2245" w:type="dxa"/>
          </w:tcPr>
          <w:p w14:paraId="3A898951" w14:textId="77777777" w:rsidR="00136EC8" w:rsidRPr="001164DE" w:rsidRDefault="00136EC8" w:rsidP="002B7031">
            <w:pPr>
              <w:spacing w:line="312" w:lineRule="auto"/>
              <w:rPr>
                <w:rFonts w:ascii="Times New Roman" w:hAnsi="Times New Roman"/>
                <w:sz w:val="28"/>
                <w:szCs w:val="28"/>
                <w:lang w:eastAsia="x-none"/>
              </w:rPr>
            </w:pPr>
          </w:p>
        </w:tc>
      </w:tr>
      <w:tr w:rsidR="00136EC8" w:rsidRPr="001164DE" w14:paraId="56CAF5F0" w14:textId="77777777" w:rsidTr="003C5C4D">
        <w:tc>
          <w:tcPr>
            <w:tcW w:w="2266" w:type="dxa"/>
          </w:tcPr>
          <w:p w14:paraId="5CDAFEE7" w14:textId="4B0690F5" w:rsidR="00136EC8" w:rsidRPr="001164DE" w:rsidRDefault="00AB79D4" w:rsidP="002B7031">
            <w:pPr>
              <w:spacing w:line="312" w:lineRule="auto"/>
              <w:rPr>
                <w:rFonts w:ascii="Times New Roman" w:hAnsi="Times New Roman"/>
                <w:sz w:val="28"/>
                <w:szCs w:val="28"/>
                <w:lang w:eastAsia="x-none"/>
              </w:rPr>
            </w:pPr>
            <w:r w:rsidRPr="001164DE">
              <w:rPr>
                <w:rFonts w:ascii="Times New Roman" w:hAnsi="Times New Roman"/>
                <w:sz w:val="28"/>
                <w:szCs w:val="28"/>
                <w:lang w:eastAsia="x-none"/>
              </w:rPr>
              <w:t>Chuyên đề (</w:t>
            </w:r>
            <w:r w:rsidR="00136EC8" w:rsidRPr="001164DE">
              <w:rPr>
                <w:rFonts w:ascii="Times New Roman" w:hAnsi="Times New Roman"/>
                <w:sz w:val="28"/>
                <w:szCs w:val="28"/>
                <w:lang w:eastAsia="x-none"/>
              </w:rPr>
              <w:t>Sự kiện</w:t>
            </w:r>
            <w:r w:rsidRPr="001164DE">
              <w:rPr>
                <w:rFonts w:ascii="Times New Roman" w:hAnsi="Times New Roman"/>
                <w:sz w:val="28"/>
                <w:szCs w:val="28"/>
                <w:lang w:eastAsia="x-none"/>
              </w:rPr>
              <w:t>)</w:t>
            </w:r>
          </w:p>
        </w:tc>
        <w:tc>
          <w:tcPr>
            <w:tcW w:w="2258" w:type="dxa"/>
          </w:tcPr>
          <w:p w14:paraId="5871D775" w14:textId="77777777" w:rsidR="00136EC8" w:rsidRPr="001164DE" w:rsidRDefault="00136EC8" w:rsidP="002B7031">
            <w:pPr>
              <w:spacing w:line="312" w:lineRule="auto"/>
              <w:rPr>
                <w:rFonts w:ascii="Times New Roman" w:hAnsi="Times New Roman"/>
                <w:sz w:val="28"/>
                <w:szCs w:val="28"/>
                <w:lang w:eastAsia="x-none"/>
              </w:rPr>
            </w:pPr>
            <w:r w:rsidRPr="001164DE">
              <w:rPr>
                <w:rFonts w:ascii="Times New Roman" w:hAnsi="Times New Roman"/>
                <w:sz w:val="28"/>
                <w:szCs w:val="28"/>
                <w:lang w:eastAsia="x-none"/>
              </w:rPr>
              <w:t>Các site area chứa tin bài</w:t>
            </w:r>
          </w:p>
        </w:tc>
        <w:tc>
          <w:tcPr>
            <w:tcW w:w="2292" w:type="dxa"/>
          </w:tcPr>
          <w:p w14:paraId="226380CB" w14:textId="77777777" w:rsidR="00136EC8" w:rsidRPr="001164DE" w:rsidRDefault="00136EC8" w:rsidP="002B7031">
            <w:pPr>
              <w:spacing w:line="312" w:lineRule="auto"/>
              <w:rPr>
                <w:rFonts w:ascii="Times New Roman" w:hAnsi="Times New Roman"/>
                <w:sz w:val="28"/>
                <w:szCs w:val="28"/>
                <w:lang w:eastAsia="x-none"/>
              </w:rPr>
            </w:pPr>
            <w:r w:rsidRPr="001164DE">
              <w:rPr>
                <w:rFonts w:ascii="Times New Roman" w:hAnsi="Times New Roman"/>
                <w:sz w:val="28"/>
                <w:szCs w:val="28"/>
                <w:lang w:eastAsia="x-none"/>
              </w:rPr>
              <w:t>Chứa các sự kiện và tin bài thuộc sự kiện</w:t>
            </w:r>
          </w:p>
        </w:tc>
        <w:tc>
          <w:tcPr>
            <w:tcW w:w="2245" w:type="dxa"/>
          </w:tcPr>
          <w:p w14:paraId="5E50A4B1" w14:textId="77777777" w:rsidR="00136EC8" w:rsidRPr="001164DE" w:rsidRDefault="00136EC8" w:rsidP="002B7031">
            <w:pPr>
              <w:spacing w:line="312" w:lineRule="auto"/>
              <w:rPr>
                <w:rFonts w:ascii="Times New Roman" w:hAnsi="Times New Roman"/>
                <w:sz w:val="28"/>
                <w:szCs w:val="28"/>
                <w:lang w:eastAsia="x-none"/>
              </w:rPr>
            </w:pPr>
          </w:p>
        </w:tc>
      </w:tr>
      <w:tr w:rsidR="00136EC8" w:rsidRPr="001164DE" w14:paraId="2098C718" w14:textId="77777777" w:rsidTr="003C5C4D">
        <w:tc>
          <w:tcPr>
            <w:tcW w:w="2266" w:type="dxa"/>
          </w:tcPr>
          <w:p w14:paraId="4349D7A5" w14:textId="77777777" w:rsidR="00136EC8" w:rsidRPr="001164DE" w:rsidRDefault="00136EC8" w:rsidP="002B7031">
            <w:pPr>
              <w:spacing w:line="312" w:lineRule="auto"/>
              <w:rPr>
                <w:rFonts w:ascii="Times New Roman" w:hAnsi="Times New Roman"/>
                <w:sz w:val="28"/>
                <w:szCs w:val="28"/>
                <w:lang w:eastAsia="x-none"/>
              </w:rPr>
            </w:pPr>
            <w:r w:rsidRPr="001164DE">
              <w:rPr>
                <w:rFonts w:ascii="Times New Roman" w:hAnsi="Times New Roman"/>
                <w:sz w:val="28"/>
                <w:szCs w:val="28"/>
                <w:lang w:eastAsia="x-none"/>
              </w:rPr>
              <w:t>Tiện ích</w:t>
            </w:r>
          </w:p>
        </w:tc>
        <w:tc>
          <w:tcPr>
            <w:tcW w:w="2258" w:type="dxa"/>
          </w:tcPr>
          <w:p w14:paraId="02E2BE85" w14:textId="77777777" w:rsidR="00136EC8" w:rsidRPr="001164DE" w:rsidRDefault="00136EC8" w:rsidP="002B7031">
            <w:pPr>
              <w:spacing w:line="312" w:lineRule="auto"/>
              <w:rPr>
                <w:rFonts w:ascii="Times New Roman" w:hAnsi="Times New Roman"/>
                <w:sz w:val="28"/>
                <w:szCs w:val="28"/>
                <w:lang w:eastAsia="x-none"/>
              </w:rPr>
            </w:pPr>
            <w:r w:rsidRPr="001164DE">
              <w:rPr>
                <w:rFonts w:ascii="Times New Roman" w:hAnsi="Times New Roman"/>
                <w:sz w:val="28"/>
                <w:szCs w:val="28"/>
                <w:lang w:eastAsia="x-none"/>
              </w:rPr>
              <w:t>Tin bài</w:t>
            </w:r>
          </w:p>
        </w:tc>
        <w:tc>
          <w:tcPr>
            <w:tcW w:w="2292" w:type="dxa"/>
          </w:tcPr>
          <w:p w14:paraId="4FB3A52B" w14:textId="77777777" w:rsidR="00136EC8" w:rsidRPr="001164DE" w:rsidRDefault="00136EC8" w:rsidP="002B7031">
            <w:pPr>
              <w:spacing w:line="312" w:lineRule="auto"/>
              <w:rPr>
                <w:rFonts w:ascii="Times New Roman" w:hAnsi="Times New Roman"/>
                <w:sz w:val="28"/>
                <w:szCs w:val="28"/>
                <w:lang w:eastAsia="x-none"/>
              </w:rPr>
            </w:pPr>
            <w:r w:rsidRPr="001164DE">
              <w:rPr>
                <w:rFonts w:ascii="Times New Roman" w:hAnsi="Times New Roman"/>
                <w:sz w:val="28"/>
                <w:szCs w:val="28"/>
                <w:lang w:eastAsia="x-none"/>
              </w:rPr>
              <w:t xml:space="preserve">Các liên kết sang website cùng ngành, chủ đề giao lưu trực </w:t>
            </w:r>
            <w:r w:rsidRPr="001164DE">
              <w:rPr>
                <w:rFonts w:ascii="Times New Roman" w:hAnsi="Times New Roman"/>
                <w:sz w:val="28"/>
                <w:szCs w:val="28"/>
                <w:lang w:eastAsia="x-none"/>
              </w:rPr>
              <w:lastRenderedPageBreak/>
              <w:t>tuyến, sự kiện giao lưu trực tuyến</w:t>
            </w:r>
          </w:p>
        </w:tc>
        <w:tc>
          <w:tcPr>
            <w:tcW w:w="2245" w:type="dxa"/>
          </w:tcPr>
          <w:p w14:paraId="39D44CF3" w14:textId="77777777" w:rsidR="00136EC8" w:rsidRPr="001164DE" w:rsidRDefault="00136EC8" w:rsidP="002B7031">
            <w:pPr>
              <w:spacing w:line="312" w:lineRule="auto"/>
              <w:rPr>
                <w:rFonts w:ascii="Times New Roman" w:hAnsi="Times New Roman"/>
                <w:sz w:val="28"/>
                <w:szCs w:val="28"/>
                <w:lang w:eastAsia="x-none"/>
              </w:rPr>
            </w:pPr>
          </w:p>
        </w:tc>
      </w:tr>
      <w:tr w:rsidR="00136EC8" w:rsidRPr="001164DE" w14:paraId="42949978" w14:textId="77777777" w:rsidTr="003C5C4D">
        <w:tc>
          <w:tcPr>
            <w:tcW w:w="2266" w:type="dxa"/>
          </w:tcPr>
          <w:p w14:paraId="1FFBF9CC" w14:textId="77777777" w:rsidR="00136EC8" w:rsidRPr="001164DE" w:rsidRDefault="00136EC8" w:rsidP="002B7031">
            <w:pPr>
              <w:spacing w:line="312" w:lineRule="auto"/>
              <w:rPr>
                <w:rFonts w:ascii="Times New Roman" w:hAnsi="Times New Roman"/>
                <w:sz w:val="28"/>
                <w:szCs w:val="28"/>
                <w:lang w:eastAsia="x-none"/>
              </w:rPr>
            </w:pPr>
            <w:r w:rsidRPr="001164DE">
              <w:rPr>
                <w:rFonts w:ascii="Times New Roman" w:hAnsi="Times New Roman"/>
                <w:sz w:val="28"/>
                <w:szCs w:val="28"/>
                <w:lang w:eastAsia="x-none"/>
              </w:rPr>
              <w:t xml:space="preserve">Thư viện Media </w:t>
            </w:r>
          </w:p>
        </w:tc>
        <w:tc>
          <w:tcPr>
            <w:tcW w:w="2258" w:type="dxa"/>
          </w:tcPr>
          <w:p w14:paraId="20AAC3CE" w14:textId="77777777" w:rsidR="00136EC8" w:rsidRPr="001164DE" w:rsidRDefault="00136EC8" w:rsidP="002B7031">
            <w:pPr>
              <w:spacing w:line="312" w:lineRule="auto"/>
              <w:rPr>
                <w:rFonts w:ascii="Times New Roman" w:hAnsi="Times New Roman"/>
                <w:sz w:val="28"/>
                <w:szCs w:val="28"/>
                <w:lang w:eastAsia="x-none"/>
              </w:rPr>
            </w:pPr>
            <w:r w:rsidRPr="001164DE">
              <w:rPr>
                <w:rFonts w:ascii="Times New Roman" w:hAnsi="Times New Roman"/>
                <w:sz w:val="28"/>
                <w:szCs w:val="28"/>
                <w:lang w:eastAsia="x-none"/>
              </w:rPr>
              <w:t>Các thư mục</w:t>
            </w:r>
          </w:p>
        </w:tc>
        <w:tc>
          <w:tcPr>
            <w:tcW w:w="2292" w:type="dxa"/>
          </w:tcPr>
          <w:p w14:paraId="52266E42" w14:textId="77777777" w:rsidR="00136EC8" w:rsidRPr="001164DE" w:rsidRDefault="00136EC8" w:rsidP="002B7031">
            <w:pPr>
              <w:spacing w:line="312" w:lineRule="auto"/>
              <w:rPr>
                <w:rFonts w:ascii="Times New Roman" w:hAnsi="Times New Roman"/>
                <w:sz w:val="28"/>
                <w:szCs w:val="28"/>
                <w:lang w:eastAsia="x-none"/>
              </w:rPr>
            </w:pPr>
            <w:r w:rsidRPr="001164DE">
              <w:rPr>
                <w:rFonts w:ascii="Times New Roman" w:hAnsi="Times New Roman"/>
                <w:sz w:val="28"/>
                <w:szCs w:val="28"/>
                <w:lang w:eastAsia="x-none"/>
              </w:rPr>
              <w:t>Chứa các thư mục Album ảnh, video và infographic</w:t>
            </w:r>
          </w:p>
        </w:tc>
        <w:tc>
          <w:tcPr>
            <w:tcW w:w="2245" w:type="dxa"/>
          </w:tcPr>
          <w:p w14:paraId="2760AB33" w14:textId="77777777" w:rsidR="00136EC8" w:rsidRPr="001164DE" w:rsidRDefault="00136EC8" w:rsidP="002B7031">
            <w:pPr>
              <w:spacing w:line="312" w:lineRule="auto"/>
              <w:rPr>
                <w:rFonts w:ascii="Times New Roman" w:hAnsi="Times New Roman"/>
                <w:sz w:val="28"/>
                <w:szCs w:val="28"/>
                <w:lang w:eastAsia="x-none"/>
              </w:rPr>
            </w:pPr>
          </w:p>
        </w:tc>
      </w:tr>
      <w:tr w:rsidR="00136EC8" w:rsidRPr="001164DE" w14:paraId="43A115E5" w14:textId="77777777" w:rsidTr="003C5C4D">
        <w:trPr>
          <w:trHeight w:val="896"/>
        </w:trPr>
        <w:tc>
          <w:tcPr>
            <w:tcW w:w="2266" w:type="dxa"/>
          </w:tcPr>
          <w:p w14:paraId="59D0778B" w14:textId="77777777" w:rsidR="00136EC8" w:rsidRPr="001164DE" w:rsidRDefault="00136EC8" w:rsidP="002B7031">
            <w:pPr>
              <w:spacing w:line="312" w:lineRule="auto"/>
              <w:rPr>
                <w:rFonts w:ascii="Times New Roman" w:hAnsi="Times New Roman"/>
                <w:sz w:val="28"/>
                <w:szCs w:val="28"/>
                <w:lang w:eastAsia="x-none"/>
              </w:rPr>
            </w:pPr>
            <w:r w:rsidRPr="001164DE">
              <w:rPr>
                <w:rFonts w:ascii="Times New Roman" w:hAnsi="Times New Roman"/>
                <w:sz w:val="28"/>
                <w:szCs w:val="28"/>
                <w:lang w:eastAsia="x-none"/>
              </w:rPr>
              <w:t>Quảng cáo</w:t>
            </w:r>
          </w:p>
        </w:tc>
        <w:tc>
          <w:tcPr>
            <w:tcW w:w="2258" w:type="dxa"/>
          </w:tcPr>
          <w:p w14:paraId="2D86FF5E" w14:textId="6818955A" w:rsidR="00136EC8" w:rsidRPr="001164DE" w:rsidRDefault="00136EC8" w:rsidP="002B7031">
            <w:pPr>
              <w:spacing w:line="312" w:lineRule="auto"/>
              <w:rPr>
                <w:rFonts w:ascii="Times New Roman" w:hAnsi="Times New Roman"/>
                <w:sz w:val="28"/>
                <w:szCs w:val="28"/>
                <w:lang w:eastAsia="x-none"/>
              </w:rPr>
            </w:pPr>
            <w:r w:rsidRPr="001164DE">
              <w:rPr>
                <w:rFonts w:ascii="Times New Roman" w:hAnsi="Times New Roman"/>
                <w:sz w:val="28"/>
                <w:szCs w:val="28"/>
                <w:lang w:eastAsia="x-none"/>
              </w:rPr>
              <w:t xml:space="preserve">Các site area chứa </w:t>
            </w:r>
            <w:r w:rsidR="00155DC4" w:rsidRPr="001164DE">
              <w:rPr>
                <w:rFonts w:ascii="Times New Roman" w:hAnsi="Times New Roman"/>
                <w:sz w:val="28"/>
                <w:szCs w:val="28"/>
                <w:lang w:eastAsia="x-none"/>
              </w:rPr>
              <w:t>quảng cáo</w:t>
            </w:r>
          </w:p>
        </w:tc>
        <w:tc>
          <w:tcPr>
            <w:tcW w:w="2292" w:type="dxa"/>
          </w:tcPr>
          <w:p w14:paraId="2EFF73E5" w14:textId="77777777" w:rsidR="00136EC8" w:rsidRPr="001164DE" w:rsidRDefault="00136EC8" w:rsidP="002B7031">
            <w:pPr>
              <w:spacing w:line="312" w:lineRule="auto"/>
              <w:rPr>
                <w:rFonts w:ascii="Times New Roman" w:hAnsi="Times New Roman"/>
                <w:sz w:val="28"/>
                <w:szCs w:val="28"/>
                <w:lang w:eastAsia="x-none"/>
              </w:rPr>
            </w:pPr>
            <w:r w:rsidRPr="001164DE">
              <w:rPr>
                <w:rFonts w:ascii="Times New Roman" w:hAnsi="Times New Roman"/>
                <w:sz w:val="28"/>
                <w:szCs w:val="28"/>
                <w:lang w:eastAsia="x-none"/>
              </w:rPr>
              <w:t>Chứa các quảng cáo trên các pages</w:t>
            </w:r>
          </w:p>
        </w:tc>
        <w:tc>
          <w:tcPr>
            <w:tcW w:w="2245" w:type="dxa"/>
          </w:tcPr>
          <w:p w14:paraId="190DDB41" w14:textId="77777777" w:rsidR="00136EC8" w:rsidRPr="001164DE" w:rsidRDefault="00136EC8" w:rsidP="002B7031">
            <w:pPr>
              <w:spacing w:line="312" w:lineRule="auto"/>
              <w:rPr>
                <w:rFonts w:ascii="Times New Roman" w:hAnsi="Times New Roman"/>
                <w:sz w:val="28"/>
                <w:szCs w:val="28"/>
                <w:lang w:eastAsia="x-none"/>
              </w:rPr>
            </w:pPr>
          </w:p>
        </w:tc>
      </w:tr>
      <w:tr w:rsidR="00136EC8" w:rsidRPr="001164DE" w14:paraId="7A3D19B0" w14:textId="77777777" w:rsidTr="003C5C4D">
        <w:tc>
          <w:tcPr>
            <w:tcW w:w="2266" w:type="dxa"/>
          </w:tcPr>
          <w:p w14:paraId="729A4AFF" w14:textId="77777777" w:rsidR="00136EC8" w:rsidRPr="001164DE" w:rsidRDefault="00136EC8" w:rsidP="002B7031">
            <w:pPr>
              <w:spacing w:line="312" w:lineRule="auto"/>
              <w:rPr>
                <w:rFonts w:ascii="Times New Roman" w:hAnsi="Times New Roman"/>
                <w:sz w:val="28"/>
                <w:szCs w:val="28"/>
                <w:lang w:eastAsia="x-none"/>
              </w:rPr>
            </w:pPr>
            <w:r w:rsidRPr="001164DE">
              <w:rPr>
                <w:rFonts w:ascii="Times New Roman" w:hAnsi="Times New Roman"/>
                <w:sz w:val="28"/>
                <w:szCs w:val="28"/>
                <w:lang w:eastAsia="x-none"/>
              </w:rPr>
              <w:t>Quản lý Tạp chí Giấy</w:t>
            </w:r>
          </w:p>
        </w:tc>
        <w:tc>
          <w:tcPr>
            <w:tcW w:w="2258" w:type="dxa"/>
          </w:tcPr>
          <w:p w14:paraId="243C18D7" w14:textId="77777777" w:rsidR="00136EC8" w:rsidRPr="001164DE" w:rsidRDefault="00136EC8" w:rsidP="002B7031">
            <w:pPr>
              <w:spacing w:line="312" w:lineRule="auto"/>
              <w:rPr>
                <w:rFonts w:ascii="Times New Roman" w:hAnsi="Times New Roman"/>
                <w:sz w:val="28"/>
                <w:szCs w:val="28"/>
                <w:lang w:eastAsia="x-none"/>
              </w:rPr>
            </w:pPr>
            <w:r w:rsidRPr="001164DE">
              <w:rPr>
                <w:rFonts w:ascii="Times New Roman" w:hAnsi="Times New Roman"/>
                <w:sz w:val="28"/>
                <w:szCs w:val="28"/>
                <w:lang w:eastAsia="x-none"/>
              </w:rPr>
              <w:t>Các site area chứa tin bài</w:t>
            </w:r>
          </w:p>
        </w:tc>
        <w:tc>
          <w:tcPr>
            <w:tcW w:w="2292" w:type="dxa"/>
          </w:tcPr>
          <w:p w14:paraId="3091C1DA" w14:textId="77777777" w:rsidR="00136EC8" w:rsidRPr="001164DE" w:rsidRDefault="00136EC8" w:rsidP="002B7031">
            <w:pPr>
              <w:spacing w:line="312" w:lineRule="auto"/>
              <w:rPr>
                <w:rFonts w:ascii="Times New Roman" w:hAnsi="Times New Roman"/>
                <w:sz w:val="28"/>
                <w:szCs w:val="28"/>
                <w:lang w:eastAsia="x-none"/>
              </w:rPr>
            </w:pPr>
            <w:r w:rsidRPr="001164DE">
              <w:rPr>
                <w:rFonts w:ascii="Times New Roman" w:hAnsi="Times New Roman"/>
                <w:sz w:val="28"/>
                <w:szCs w:val="28"/>
                <w:lang w:eastAsia="x-none"/>
              </w:rPr>
              <w:t>Thông tin Tạp chí Giấy</w:t>
            </w:r>
          </w:p>
        </w:tc>
        <w:tc>
          <w:tcPr>
            <w:tcW w:w="2245" w:type="dxa"/>
          </w:tcPr>
          <w:p w14:paraId="62C6A88D" w14:textId="77777777" w:rsidR="00136EC8" w:rsidRPr="001164DE" w:rsidRDefault="00136EC8" w:rsidP="002B7031">
            <w:pPr>
              <w:spacing w:line="312" w:lineRule="auto"/>
              <w:rPr>
                <w:rFonts w:ascii="Times New Roman" w:hAnsi="Times New Roman"/>
                <w:sz w:val="28"/>
                <w:szCs w:val="28"/>
                <w:lang w:eastAsia="x-none"/>
              </w:rPr>
            </w:pPr>
          </w:p>
        </w:tc>
      </w:tr>
      <w:tr w:rsidR="008856FF" w:rsidRPr="001164DE" w14:paraId="4FC3CACD" w14:textId="77777777" w:rsidTr="003C5C4D">
        <w:tc>
          <w:tcPr>
            <w:tcW w:w="2266" w:type="dxa"/>
          </w:tcPr>
          <w:p w14:paraId="1F9121A0" w14:textId="2AE18EBC" w:rsidR="008856FF" w:rsidRPr="001164DE" w:rsidRDefault="008856FF" w:rsidP="002B7031">
            <w:pPr>
              <w:spacing w:line="312" w:lineRule="auto"/>
              <w:rPr>
                <w:rFonts w:ascii="Times New Roman" w:hAnsi="Times New Roman"/>
                <w:sz w:val="28"/>
                <w:szCs w:val="28"/>
                <w:lang w:eastAsia="x-none"/>
              </w:rPr>
            </w:pPr>
            <w:r w:rsidRPr="001164DE">
              <w:rPr>
                <w:rFonts w:ascii="Times New Roman" w:hAnsi="Times New Roman"/>
                <w:sz w:val="28"/>
                <w:szCs w:val="28"/>
                <w:lang w:eastAsia="x-none"/>
              </w:rPr>
              <w:t>Giới thiệu sách</w:t>
            </w:r>
          </w:p>
        </w:tc>
        <w:tc>
          <w:tcPr>
            <w:tcW w:w="2258" w:type="dxa"/>
          </w:tcPr>
          <w:p w14:paraId="1DC3C01C" w14:textId="741DD6F1" w:rsidR="008856FF" w:rsidRPr="001164DE" w:rsidRDefault="008856FF" w:rsidP="002B7031">
            <w:pPr>
              <w:spacing w:line="312" w:lineRule="auto"/>
              <w:rPr>
                <w:rFonts w:ascii="Times New Roman" w:hAnsi="Times New Roman"/>
                <w:sz w:val="28"/>
                <w:szCs w:val="28"/>
                <w:lang w:eastAsia="x-none"/>
              </w:rPr>
            </w:pPr>
            <w:r w:rsidRPr="001164DE">
              <w:rPr>
                <w:rFonts w:ascii="Times New Roman" w:hAnsi="Times New Roman"/>
                <w:sz w:val="28"/>
                <w:szCs w:val="28"/>
                <w:lang w:eastAsia="x-none"/>
              </w:rPr>
              <w:t>Tin bài</w:t>
            </w:r>
          </w:p>
        </w:tc>
        <w:tc>
          <w:tcPr>
            <w:tcW w:w="2292" w:type="dxa"/>
          </w:tcPr>
          <w:p w14:paraId="79ADA27F" w14:textId="7F67A043" w:rsidR="008856FF" w:rsidRPr="001164DE" w:rsidRDefault="008856FF" w:rsidP="002B7031">
            <w:pPr>
              <w:spacing w:line="312" w:lineRule="auto"/>
              <w:rPr>
                <w:rFonts w:ascii="Times New Roman" w:hAnsi="Times New Roman"/>
                <w:sz w:val="28"/>
                <w:szCs w:val="28"/>
                <w:lang w:eastAsia="x-none"/>
              </w:rPr>
            </w:pPr>
            <w:r w:rsidRPr="001164DE">
              <w:rPr>
                <w:rFonts w:ascii="Times New Roman" w:hAnsi="Times New Roman"/>
                <w:sz w:val="28"/>
                <w:szCs w:val="28"/>
                <w:lang w:eastAsia="x-none"/>
              </w:rPr>
              <w:t>Trang giới thiệu sách</w:t>
            </w:r>
          </w:p>
        </w:tc>
        <w:tc>
          <w:tcPr>
            <w:tcW w:w="2245" w:type="dxa"/>
          </w:tcPr>
          <w:p w14:paraId="153FE869" w14:textId="77777777" w:rsidR="008856FF" w:rsidRPr="001164DE" w:rsidRDefault="008856FF" w:rsidP="002B7031">
            <w:pPr>
              <w:spacing w:line="312" w:lineRule="auto"/>
              <w:rPr>
                <w:rFonts w:ascii="Times New Roman" w:hAnsi="Times New Roman"/>
                <w:sz w:val="28"/>
                <w:szCs w:val="28"/>
                <w:lang w:eastAsia="x-none"/>
              </w:rPr>
            </w:pPr>
          </w:p>
        </w:tc>
      </w:tr>
    </w:tbl>
    <w:p w14:paraId="12D956FE" w14:textId="1DF9E61E" w:rsidR="00D758A1" w:rsidRDefault="00D758A1">
      <w:pPr>
        <w:rPr>
          <w:rFonts w:ascii="Times New Roman" w:eastAsia="Times New Roman" w:hAnsi="Times New Roman" w:cs="Times New Roman"/>
          <w:b/>
          <w:bCs/>
          <w:color w:val="000000"/>
          <w:sz w:val="28"/>
          <w:szCs w:val="28"/>
          <w:lang w:eastAsia="x-none"/>
        </w:rPr>
      </w:pPr>
      <w:bookmarkStart w:id="246" w:name="_Toc70074031"/>
    </w:p>
    <w:p w14:paraId="18A21B31" w14:textId="31421F04" w:rsidR="00D758A1" w:rsidRDefault="00D758A1">
      <w:pPr>
        <w:rPr>
          <w:rFonts w:ascii="Times New Roman" w:eastAsia="Times New Roman" w:hAnsi="Times New Roman" w:cs="Times New Roman"/>
          <w:b/>
          <w:bCs/>
          <w:color w:val="000000"/>
          <w:sz w:val="28"/>
          <w:szCs w:val="28"/>
          <w:lang w:eastAsia="x-none"/>
        </w:rPr>
      </w:pPr>
      <w:r>
        <w:rPr>
          <w:rFonts w:ascii="Times New Roman" w:eastAsia="Times New Roman" w:hAnsi="Times New Roman" w:cs="Times New Roman"/>
          <w:b/>
          <w:bCs/>
          <w:color w:val="000000"/>
          <w:sz w:val="28"/>
          <w:szCs w:val="28"/>
          <w:lang w:eastAsia="x-none"/>
        </w:rPr>
        <w:br w:type="page"/>
      </w:r>
    </w:p>
    <w:p w14:paraId="1F9F0666" w14:textId="7D8EF69A" w:rsidR="004E5ADA" w:rsidRDefault="00DE2102" w:rsidP="00985D96">
      <w:pPr>
        <w:pStyle w:val="Heading1"/>
      </w:pPr>
      <w:r w:rsidRPr="001164DE">
        <w:lastRenderedPageBreak/>
        <w:t>PHỤ LỤC DANH SÁCH CÁC HÀM THỦ TỤC VÀ THUẬT TOÁN SỬ DỤNG</w:t>
      </w:r>
      <w:bookmarkStart w:id="247" w:name="_Toc70074032"/>
      <w:bookmarkEnd w:id="246"/>
    </w:p>
    <w:p w14:paraId="1B245088" w14:textId="649ABF05" w:rsidR="004E5ADA" w:rsidRDefault="004E5ADA" w:rsidP="004E5ADA">
      <w:pPr>
        <w:pStyle w:val="Heading2"/>
        <w:numPr>
          <w:ilvl w:val="0"/>
          <w:numId w:val="0"/>
        </w:numPr>
        <w:ind w:left="360"/>
      </w:pPr>
      <w:bookmarkStart w:id="248" w:name="_1._Gửi_bình"/>
      <w:bookmarkEnd w:id="248"/>
      <w:r w:rsidRPr="001164DE">
        <w:rPr>
          <w:lang w:val="en-US"/>
        </w:rPr>
        <w:t>1.</w:t>
      </w:r>
      <w:r w:rsidRPr="001164DE">
        <w:t xml:space="preserve"> Gửi bình luận tin bài</w:t>
      </w:r>
      <w:bookmarkEnd w:id="247"/>
    </w:p>
    <w:tbl>
      <w:tblPr>
        <w:tblStyle w:val="TableGrid"/>
        <w:tblW w:w="10915" w:type="dxa"/>
        <w:tblInd w:w="-1139" w:type="dxa"/>
        <w:tblLayout w:type="fixed"/>
        <w:tblLook w:val="04A0" w:firstRow="1" w:lastRow="0" w:firstColumn="1" w:lastColumn="0" w:noHBand="0" w:noVBand="1"/>
      </w:tblPr>
      <w:tblGrid>
        <w:gridCol w:w="2666"/>
        <w:gridCol w:w="3146"/>
        <w:gridCol w:w="2835"/>
        <w:gridCol w:w="1396"/>
        <w:gridCol w:w="872"/>
      </w:tblGrid>
      <w:tr w:rsidR="004E5ADA" w14:paraId="5A9C37B9" w14:textId="77777777" w:rsidTr="00446DC2">
        <w:trPr>
          <w:tblHeader/>
        </w:trPr>
        <w:tc>
          <w:tcPr>
            <w:tcW w:w="2666" w:type="dxa"/>
            <w:shd w:val="clear" w:color="auto" w:fill="D9D9D9" w:themeFill="background1" w:themeFillShade="D9"/>
          </w:tcPr>
          <w:p w14:paraId="5B322E19" w14:textId="77777777" w:rsidR="004E5ADA" w:rsidRPr="00085735" w:rsidRDefault="004E5ADA" w:rsidP="00446DC2">
            <w:pPr>
              <w:jc w:val="center"/>
              <w:rPr>
                <w:rFonts w:ascii="Times New Roman" w:hAnsi="Times New Roman"/>
                <w:b/>
                <w:sz w:val="28"/>
                <w:szCs w:val="28"/>
                <w:lang w:eastAsia="x-none"/>
              </w:rPr>
            </w:pPr>
            <w:r w:rsidRPr="00085735">
              <w:rPr>
                <w:rFonts w:ascii="Times New Roman" w:hAnsi="Times New Roman"/>
                <w:b/>
                <w:sz w:val="28"/>
                <w:szCs w:val="28"/>
                <w:lang w:eastAsia="x-none"/>
              </w:rPr>
              <w:t>Chức năng của hàm</w:t>
            </w:r>
          </w:p>
        </w:tc>
        <w:tc>
          <w:tcPr>
            <w:tcW w:w="3146" w:type="dxa"/>
            <w:shd w:val="clear" w:color="auto" w:fill="D9D9D9" w:themeFill="background1" w:themeFillShade="D9"/>
          </w:tcPr>
          <w:p w14:paraId="2F1F53DE" w14:textId="77777777" w:rsidR="004E5ADA" w:rsidRPr="00085735" w:rsidRDefault="004E5ADA" w:rsidP="00446DC2">
            <w:pPr>
              <w:jc w:val="center"/>
              <w:rPr>
                <w:rFonts w:ascii="Times New Roman" w:hAnsi="Times New Roman"/>
                <w:b/>
                <w:sz w:val="28"/>
                <w:szCs w:val="28"/>
                <w:lang w:eastAsia="x-none"/>
              </w:rPr>
            </w:pPr>
            <w:r w:rsidRPr="00085735">
              <w:rPr>
                <w:rFonts w:ascii="Times New Roman" w:hAnsi="Times New Roman"/>
                <w:b/>
                <w:sz w:val="28"/>
                <w:szCs w:val="28"/>
                <w:lang w:eastAsia="x-none"/>
              </w:rPr>
              <w:t>Các bước thực hiện</w:t>
            </w:r>
          </w:p>
        </w:tc>
        <w:tc>
          <w:tcPr>
            <w:tcW w:w="2835" w:type="dxa"/>
            <w:shd w:val="clear" w:color="auto" w:fill="D9D9D9" w:themeFill="background1" w:themeFillShade="D9"/>
          </w:tcPr>
          <w:p w14:paraId="5FE13CDE" w14:textId="77777777" w:rsidR="004E5ADA" w:rsidRPr="00085735" w:rsidRDefault="004E5ADA" w:rsidP="00446DC2">
            <w:pPr>
              <w:jc w:val="center"/>
              <w:rPr>
                <w:rFonts w:ascii="Times New Roman" w:hAnsi="Times New Roman"/>
                <w:b/>
                <w:sz w:val="28"/>
                <w:szCs w:val="28"/>
                <w:lang w:eastAsia="x-none"/>
              </w:rPr>
            </w:pPr>
            <w:r w:rsidRPr="00085735">
              <w:rPr>
                <w:rFonts w:ascii="Times New Roman" w:hAnsi="Times New Roman"/>
                <w:b/>
                <w:sz w:val="28"/>
                <w:szCs w:val="28"/>
                <w:lang w:eastAsia="x-none"/>
              </w:rPr>
              <w:t>Đầu vào</w:t>
            </w:r>
          </w:p>
        </w:tc>
        <w:tc>
          <w:tcPr>
            <w:tcW w:w="1396" w:type="dxa"/>
            <w:shd w:val="clear" w:color="auto" w:fill="D9D9D9" w:themeFill="background1" w:themeFillShade="D9"/>
          </w:tcPr>
          <w:p w14:paraId="5EE90CF4" w14:textId="77777777" w:rsidR="004E5ADA" w:rsidRPr="00085735" w:rsidRDefault="004E5ADA" w:rsidP="00446DC2">
            <w:pPr>
              <w:jc w:val="center"/>
              <w:rPr>
                <w:rFonts w:ascii="Times New Roman" w:hAnsi="Times New Roman"/>
                <w:b/>
                <w:sz w:val="28"/>
                <w:szCs w:val="28"/>
                <w:lang w:eastAsia="x-none"/>
              </w:rPr>
            </w:pPr>
            <w:r w:rsidRPr="00085735">
              <w:rPr>
                <w:rFonts w:ascii="Times New Roman" w:hAnsi="Times New Roman"/>
                <w:b/>
                <w:sz w:val="28"/>
                <w:szCs w:val="28"/>
                <w:lang w:eastAsia="x-none"/>
              </w:rPr>
              <w:t>Đầu ra</w:t>
            </w:r>
          </w:p>
        </w:tc>
        <w:tc>
          <w:tcPr>
            <w:tcW w:w="872" w:type="dxa"/>
            <w:shd w:val="clear" w:color="auto" w:fill="D9D9D9" w:themeFill="background1" w:themeFillShade="D9"/>
          </w:tcPr>
          <w:p w14:paraId="2DA2D398" w14:textId="77777777" w:rsidR="004E5ADA" w:rsidRPr="00085735" w:rsidRDefault="004E5ADA" w:rsidP="00446DC2">
            <w:pPr>
              <w:jc w:val="center"/>
              <w:rPr>
                <w:rFonts w:ascii="Times New Roman" w:hAnsi="Times New Roman"/>
                <w:b/>
                <w:sz w:val="28"/>
                <w:szCs w:val="28"/>
                <w:lang w:eastAsia="x-none"/>
              </w:rPr>
            </w:pPr>
            <w:r w:rsidRPr="00085735">
              <w:rPr>
                <w:rFonts w:ascii="Times New Roman" w:hAnsi="Times New Roman"/>
                <w:b/>
                <w:sz w:val="28"/>
                <w:szCs w:val="28"/>
                <w:lang w:eastAsia="x-none"/>
              </w:rPr>
              <w:t>Loại thay đổi</w:t>
            </w:r>
          </w:p>
        </w:tc>
      </w:tr>
      <w:tr w:rsidR="004E5ADA" w14:paraId="47EBEE41" w14:textId="77777777" w:rsidTr="00446DC2">
        <w:tc>
          <w:tcPr>
            <w:tcW w:w="2666" w:type="dxa"/>
          </w:tcPr>
          <w:p w14:paraId="36129551" w14:textId="77777777" w:rsidR="004E5ADA" w:rsidRPr="00F340B7" w:rsidRDefault="004E5ADA" w:rsidP="00446DC2">
            <w:pPr>
              <w:jc w:val="both"/>
              <w:rPr>
                <w:rFonts w:ascii="Times New Roman" w:hAnsi="Times New Roman"/>
                <w:sz w:val="28"/>
                <w:szCs w:val="28"/>
                <w:lang w:eastAsia="x-none"/>
              </w:rPr>
            </w:pPr>
            <w:r>
              <w:rPr>
                <w:rFonts w:ascii="Times New Roman" w:hAnsi="Times New Roman"/>
                <w:sz w:val="28"/>
                <w:szCs w:val="28"/>
                <w:lang w:eastAsia="x-none"/>
              </w:rPr>
              <w:t xml:space="preserve">Hàm </w:t>
            </w:r>
            <w:r w:rsidRPr="00013667">
              <w:rPr>
                <w:rFonts w:ascii="Times New Roman" w:hAnsi="Times New Roman"/>
                <w:sz w:val="28"/>
                <w:szCs w:val="28"/>
                <w:lang w:eastAsia="x-none"/>
              </w:rPr>
              <w:t>CommentDao</w:t>
            </w:r>
            <w:r>
              <w:rPr>
                <w:rFonts w:ascii="Times New Roman" w:hAnsi="Times New Roman"/>
                <w:sz w:val="28"/>
                <w:szCs w:val="28"/>
                <w:lang w:eastAsia="x-none"/>
              </w:rPr>
              <w:t>.insert() là hàm gửi bình luận tin bài</w:t>
            </w:r>
          </w:p>
        </w:tc>
        <w:tc>
          <w:tcPr>
            <w:tcW w:w="3146" w:type="dxa"/>
          </w:tcPr>
          <w:p w14:paraId="01F7077E" w14:textId="77777777" w:rsidR="004E5ADA" w:rsidRDefault="004E5ADA" w:rsidP="00446DC2">
            <w:pPr>
              <w:pStyle w:val="Style2"/>
            </w:pPr>
            <w:r>
              <w:t>Bước 1: NSD nhập thông tin bình luận</w:t>
            </w:r>
          </w:p>
          <w:p w14:paraId="7CE70FB0" w14:textId="77777777" w:rsidR="004E5ADA" w:rsidRPr="00E522A8" w:rsidRDefault="004E5ADA" w:rsidP="00446DC2">
            <w:pPr>
              <w:pStyle w:val="Style2"/>
            </w:pPr>
            <w:r>
              <w:rPr>
                <w:lang w:eastAsia="x-none"/>
              </w:rPr>
              <w:t>Bước 2: Hệ thống t</w:t>
            </w:r>
            <w:r w:rsidRPr="00E522A8">
              <w:rPr>
                <w:lang w:eastAsia="x-none"/>
              </w:rPr>
              <w:t xml:space="preserve">ạo mới bản ghi bằng câu lệnh truy vấn </w:t>
            </w:r>
            <w:r w:rsidRPr="00E522A8">
              <w:t xml:space="preserve">INSERT </w:t>
            </w:r>
            <w:r w:rsidRPr="00E522A8">
              <w:rPr>
                <w:lang w:eastAsia="x-none"/>
              </w:rPr>
              <w:t xml:space="preserve">SQL vào bảng CSDL </w:t>
            </w:r>
            <w:r w:rsidRPr="00E522A8">
              <w:rPr>
                <w:b/>
                <w:bCs/>
              </w:rPr>
              <w:t>TPS_WCM_COMMENTS</w:t>
            </w:r>
          </w:p>
          <w:p w14:paraId="4751C581" w14:textId="77777777" w:rsidR="004E5ADA" w:rsidRPr="00A8090F" w:rsidRDefault="004E5ADA" w:rsidP="00446DC2">
            <w:pPr>
              <w:jc w:val="both"/>
              <w:rPr>
                <w:rFonts w:ascii="Times New Roman" w:hAnsi="Times New Roman"/>
                <w:sz w:val="28"/>
                <w:szCs w:val="28"/>
                <w:lang w:eastAsia="x-none"/>
              </w:rPr>
            </w:pPr>
            <w:r w:rsidRPr="00A8090F">
              <w:rPr>
                <w:rFonts w:ascii="Times New Roman" w:hAnsi="Times New Roman"/>
                <w:bCs/>
                <w:sz w:val="28"/>
                <w:szCs w:val="28"/>
              </w:rPr>
              <w:t>(</w:t>
            </w:r>
            <w:r>
              <w:rPr>
                <w:rFonts w:ascii="Times New Roman" w:hAnsi="Times New Roman"/>
                <w:bCs/>
                <w:sz w:val="28"/>
                <w:szCs w:val="28"/>
              </w:rPr>
              <w:t xml:space="preserve">Tham chiếu Table tại mục </w:t>
            </w:r>
            <w:r w:rsidRPr="001164DE">
              <w:rPr>
                <w:rFonts w:ascii="Times New Roman" w:hAnsi="Times New Roman"/>
                <w:b/>
                <w:bCs/>
                <w:sz w:val="28"/>
                <w:szCs w:val="28"/>
              </w:rPr>
              <w:t>II. Nội dung</w:t>
            </w:r>
            <w:r w:rsidRPr="001164DE">
              <w:rPr>
                <w:rFonts w:ascii="Times New Roman" w:hAnsi="Times New Roman"/>
                <w:sz w:val="28"/>
                <w:szCs w:val="28"/>
              </w:rPr>
              <w:t xml:space="preserve"> </w:t>
            </w:r>
            <w:r w:rsidRPr="001164DE">
              <w:rPr>
                <w:rFonts w:ascii="Times New Roman" w:hAnsi="Times New Roman"/>
                <w:sz w:val="28"/>
                <w:szCs w:val="28"/>
              </w:rPr>
              <w:sym w:font="Wingdings" w:char="F0E0"/>
            </w:r>
            <w:r w:rsidRPr="001164DE">
              <w:rPr>
                <w:rFonts w:ascii="Times New Roman" w:hAnsi="Times New Roman"/>
                <w:sz w:val="28"/>
                <w:szCs w:val="28"/>
              </w:rPr>
              <w:t xml:space="preserve"> </w:t>
            </w:r>
            <w:r w:rsidRPr="001164DE">
              <w:rPr>
                <w:rFonts w:ascii="Times New Roman" w:hAnsi="Times New Roman"/>
                <w:b/>
                <w:bCs/>
                <w:sz w:val="28"/>
                <w:szCs w:val="28"/>
              </w:rPr>
              <w:t xml:space="preserve">4. Thiết kế chi tiết cơ sở dữ liệu </w:t>
            </w:r>
            <w:r w:rsidRPr="001164DE">
              <w:rPr>
                <w:rFonts w:ascii="Times New Roman" w:hAnsi="Times New Roman"/>
                <w:b/>
                <w:bCs/>
                <w:sz w:val="28"/>
                <w:szCs w:val="28"/>
              </w:rPr>
              <w:sym w:font="Wingdings" w:char="F0E0"/>
            </w:r>
            <w:r w:rsidRPr="001164DE">
              <w:rPr>
                <w:rFonts w:ascii="Times New Roman" w:hAnsi="Times New Roman"/>
                <w:b/>
                <w:bCs/>
                <w:sz w:val="28"/>
                <w:szCs w:val="28"/>
              </w:rPr>
              <w:t xml:space="preserve"> 4.4. Thiết kế chi tiết các trường </w:t>
            </w:r>
            <w:r w:rsidRPr="001164DE">
              <w:rPr>
                <w:rFonts w:ascii="Times New Roman" w:hAnsi="Times New Roman"/>
                <w:b/>
                <w:bCs/>
                <w:sz w:val="28"/>
                <w:szCs w:val="28"/>
              </w:rPr>
              <w:sym w:font="Wingdings" w:char="F0E0"/>
            </w:r>
            <w:r w:rsidRPr="001164DE">
              <w:rPr>
                <w:rFonts w:ascii="Times New Roman" w:hAnsi="Times New Roman"/>
                <w:b/>
                <w:bCs/>
                <w:sz w:val="28"/>
                <w:szCs w:val="28"/>
              </w:rPr>
              <w:t xml:space="preserve"> 4.4.3. Bảng dữ liệu TPS_WCM_COMMENTS</w:t>
            </w:r>
            <w:r w:rsidRPr="00A8090F">
              <w:rPr>
                <w:rFonts w:ascii="Times New Roman" w:hAnsi="Times New Roman"/>
                <w:bCs/>
                <w:sz w:val="28"/>
                <w:szCs w:val="28"/>
              </w:rPr>
              <w:t>)</w:t>
            </w:r>
            <w:r w:rsidRPr="00A8090F">
              <w:rPr>
                <w:rFonts w:ascii="Times New Roman" w:hAnsi="Times New Roman"/>
                <w:sz w:val="28"/>
                <w:szCs w:val="28"/>
                <w:lang w:eastAsia="x-none"/>
              </w:rPr>
              <w:t xml:space="preserve"> </w:t>
            </w:r>
          </w:p>
        </w:tc>
        <w:tc>
          <w:tcPr>
            <w:tcW w:w="2835" w:type="dxa"/>
          </w:tcPr>
          <w:p w14:paraId="2712CC4B" w14:textId="77777777" w:rsidR="004E5ADA" w:rsidRDefault="004E5ADA" w:rsidP="00446DC2">
            <w:pPr>
              <w:jc w:val="both"/>
              <w:rPr>
                <w:rFonts w:ascii="Times New Roman" w:hAnsi="Times New Roman"/>
                <w:sz w:val="28"/>
                <w:szCs w:val="28"/>
                <w:lang w:eastAsia="x-none"/>
              </w:rPr>
            </w:pPr>
            <w:r>
              <w:rPr>
                <w:rFonts w:ascii="Times New Roman" w:hAnsi="Times New Roman"/>
                <w:sz w:val="28"/>
                <w:szCs w:val="28"/>
                <w:lang w:eastAsia="x-none"/>
              </w:rPr>
              <w:t xml:space="preserve">Tham số truyền vào: </w:t>
            </w:r>
          </w:p>
          <w:p w14:paraId="17341857" w14:textId="77777777" w:rsidR="004E5ADA" w:rsidRPr="001164DE" w:rsidRDefault="004E5ADA" w:rsidP="00446DC2">
            <w:pPr>
              <w:pStyle w:val="Style2"/>
              <w:numPr>
                <w:ilvl w:val="0"/>
                <w:numId w:val="0"/>
              </w:numPr>
              <w:ind w:left="91"/>
            </w:pPr>
            <w:r w:rsidRPr="001164DE">
              <w:t>ID bài viết, Họ tên, email, nội dung bình luận, trạng thái = 1 (mới tạo), thời gian = SYSDATE (ngày hiện tại)</w:t>
            </w:r>
          </w:p>
          <w:p w14:paraId="449672D5" w14:textId="77777777" w:rsidR="004E5ADA" w:rsidRPr="001164DE" w:rsidRDefault="004E5ADA" w:rsidP="00446DC2">
            <w:pPr>
              <w:pStyle w:val="Style2"/>
              <w:numPr>
                <w:ilvl w:val="0"/>
                <w:numId w:val="0"/>
              </w:numPr>
              <w:ind w:left="91"/>
            </w:pPr>
            <w:r w:rsidRPr="001164DE">
              <w:t>Tương ứng với các trường trong bảng cơ sở dữ liệu</w:t>
            </w:r>
            <w:r>
              <w:t xml:space="preserve">: </w:t>
            </w:r>
          </w:p>
          <w:p w14:paraId="5AC03C2E" w14:textId="77777777" w:rsidR="004E5ADA" w:rsidRPr="00F340B7" w:rsidRDefault="004E5ADA" w:rsidP="00446DC2">
            <w:pPr>
              <w:jc w:val="both"/>
              <w:rPr>
                <w:rFonts w:ascii="Times New Roman" w:hAnsi="Times New Roman"/>
                <w:sz w:val="28"/>
                <w:szCs w:val="28"/>
                <w:lang w:eastAsia="x-none"/>
              </w:rPr>
            </w:pPr>
            <w:r w:rsidRPr="00F340B7">
              <w:rPr>
                <w:rFonts w:ascii="Times New Roman" w:hAnsi="Times New Roman"/>
                <w:sz w:val="28"/>
                <w:szCs w:val="28"/>
                <w:lang w:eastAsia="x-none"/>
              </w:rPr>
              <w:t>WCM_CONTENT_ID, VISITOR, EMAIL, COMMENT, STATUS, DATE_CREATE</w:t>
            </w:r>
          </w:p>
        </w:tc>
        <w:tc>
          <w:tcPr>
            <w:tcW w:w="1396" w:type="dxa"/>
          </w:tcPr>
          <w:p w14:paraId="1BD192A5" w14:textId="77777777" w:rsidR="004E5ADA" w:rsidRDefault="004E5ADA" w:rsidP="00446DC2">
            <w:pPr>
              <w:jc w:val="both"/>
              <w:rPr>
                <w:rFonts w:ascii="Times New Roman" w:hAnsi="Times New Roman"/>
                <w:sz w:val="28"/>
                <w:szCs w:val="28"/>
                <w:lang w:eastAsia="x-none"/>
              </w:rPr>
            </w:pPr>
            <w:r>
              <w:rPr>
                <w:rFonts w:ascii="Times New Roman" w:hAnsi="Times New Roman"/>
                <w:sz w:val="28"/>
                <w:szCs w:val="28"/>
                <w:lang w:eastAsia="x-none"/>
              </w:rPr>
              <w:t>Trả về 1 nếu thành công.</w:t>
            </w:r>
          </w:p>
          <w:p w14:paraId="51F386ED" w14:textId="77777777" w:rsidR="004E5ADA" w:rsidRPr="00F340B7" w:rsidRDefault="004E5ADA" w:rsidP="00446DC2">
            <w:pPr>
              <w:jc w:val="both"/>
              <w:rPr>
                <w:rFonts w:ascii="Times New Roman" w:hAnsi="Times New Roman"/>
                <w:sz w:val="28"/>
                <w:szCs w:val="28"/>
                <w:lang w:eastAsia="x-none"/>
              </w:rPr>
            </w:pPr>
            <w:r>
              <w:rPr>
                <w:rFonts w:ascii="Times New Roman" w:hAnsi="Times New Roman"/>
                <w:sz w:val="28"/>
                <w:szCs w:val="28"/>
                <w:lang w:eastAsia="x-none"/>
              </w:rPr>
              <w:t>Trả về 2 nếu thất bại</w:t>
            </w:r>
          </w:p>
        </w:tc>
        <w:tc>
          <w:tcPr>
            <w:tcW w:w="872" w:type="dxa"/>
          </w:tcPr>
          <w:p w14:paraId="068C1AC7" w14:textId="77777777" w:rsidR="004E5ADA" w:rsidRPr="00F340B7" w:rsidRDefault="004E5ADA" w:rsidP="00446DC2">
            <w:pPr>
              <w:jc w:val="both"/>
              <w:rPr>
                <w:rFonts w:ascii="Times New Roman" w:hAnsi="Times New Roman"/>
                <w:sz w:val="28"/>
                <w:szCs w:val="28"/>
                <w:lang w:eastAsia="x-none"/>
              </w:rPr>
            </w:pPr>
            <w:r>
              <w:rPr>
                <w:rFonts w:ascii="Times New Roman" w:hAnsi="Times New Roman"/>
                <w:sz w:val="28"/>
                <w:szCs w:val="28"/>
                <w:lang w:eastAsia="x-none"/>
              </w:rPr>
              <w:t>Thêm mới</w:t>
            </w:r>
          </w:p>
        </w:tc>
      </w:tr>
    </w:tbl>
    <w:p w14:paraId="0412FF70" w14:textId="7BF7CBBA" w:rsidR="004E5ADA" w:rsidRPr="001164DE" w:rsidRDefault="004E5ADA" w:rsidP="004E5ADA">
      <w:bookmarkStart w:id="249" w:name="_2._Gửi_câu"/>
      <w:bookmarkEnd w:id="249"/>
    </w:p>
    <w:p w14:paraId="67DE30B2" w14:textId="77777777" w:rsidR="004E5ADA" w:rsidRDefault="004E5ADA" w:rsidP="004E5ADA">
      <w:pPr>
        <w:pStyle w:val="Heading2"/>
        <w:numPr>
          <w:ilvl w:val="0"/>
          <w:numId w:val="0"/>
        </w:numPr>
        <w:ind w:left="360"/>
      </w:pPr>
      <w:bookmarkStart w:id="250" w:name="_Toc70074033"/>
      <w:r w:rsidRPr="001164DE">
        <w:rPr>
          <w:lang w:val="en-US"/>
        </w:rPr>
        <w:t xml:space="preserve">2. </w:t>
      </w:r>
      <w:r w:rsidRPr="001164DE">
        <w:t>Gửi câu hỏi tới khách mời, ban biên tập</w:t>
      </w:r>
      <w:bookmarkEnd w:id="250"/>
    </w:p>
    <w:tbl>
      <w:tblPr>
        <w:tblStyle w:val="TableGrid"/>
        <w:tblW w:w="10915" w:type="dxa"/>
        <w:tblInd w:w="-1139" w:type="dxa"/>
        <w:tblLayout w:type="fixed"/>
        <w:tblLook w:val="04A0" w:firstRow="1" w:lastRow="0" w:firstColumn="1" w:lastColumn="0" w:noHBand="0" w:noVBand="1"/>
      </w:tblPr>
      <w:tblGrid>
        <w:gridCol w:w="2666"/>
        <w:gridCol w:w="3146"/>
        <w:gridCol w:w="2835"/>
        <w:gridCol w:w="1396"/>
        <w:gridCol w:w="872"/>
      </w:tblGrid>
      <w:tr w:rsidR="004E5ADA" w14:paraId="739FD77D" w14:textId="77777777" w:rsidTr="00446DC2">
        <w:trPr>
          <w:tblHeader/>
        </w:trPr>
        <w:tc>
          <w:tcPr>
            <w:tcW w:w="2666" w:type="dxa"/>
            <w:shd w:val="clear" w:color="auto" w:fill="D9D9D9" w:themeFill="background1" w:themeFillShade="D9"/>
          </w:tcPr>
          <w:p w14:paraId="51FF01AB" w14:textId="77777777" w:rsidR="004E5ADA" w:rsidRPr="00085735" w:rsidRDefault="004E5ADA" w:rsidP="00446DC2">
            <w:pPr>
              <w:jc w:val="center"/>
              <w:rPr>
                <w:rFonts w:ascii="Times New Roman" w:hAnsi="Times New Roman"/>
                <w:b/>
                <w:sz w:val="28"/>
                <w:szCs w:val="28"/>
                <w:lang w:eastAsia="x-none"/>
              </w:rPr>
            </w:pPr>
            <w:r w:rsidRPr="00085735">
              <w:rPr>
                <w:rFonts w:ascii="Times New Roman" w:hAnsi="Times New Roman"/>
                <w:b/>
                <w:sz w:val="28"/>
                <w:szCs w:val="28"/>
                <w:lang w:eastAsia="x-none"/>
              </w:rPr>
              <w:t>Chức năng của hàm</w:t>
            </w:r>
          </w:p>
        </w:tc>
        <w:tc>
          <w:tcPr>
            <w:tcW w:w="3146" w:type="dxa"/>
            <w:shd w:val="clear" w:color="auto" w:fill="D9D9D9" w:themeFill="background1" w:themeFillShade="D9"/>
          </w:tcPr>
          <w:p w14:paraId="3EEFD144" w14:textId="77777777" w:rsidR="004E5ADA" w:rsidRPr="00085735" w:rsidRDefault="004E5ADA" w:rsidP="00446DC2">
            <w:pPr>
              <w:jc w:val="center"/>
              <w:rPr>
                <w:rFonts w:ascii="Times New Roman" w:hAnsi="Times New Roman"/>
                <w:b/>
                <w:sz w:val="28"/>
                <w:szCs w:val="28"/>
                <w:lang w:eastAsia="x-none"/>
              </w:rPr>
            </w:pPr>
            <w:r w:rsidRPr="00085735">
              <w:rPr>
                <w:rFonts w:ascii="Times New Roman" w:hAnsi="Times New Roman"/>
                <w:b/>
                <w:sz w:val="28"/>
                <w:szCs w:val="28"/>
                <w:lang w:eastAsia="x-none"/>
              </w:rPr>
              <w:t>Các bước thực hiện</w:t>
            </w:r>
          </w:p>
        </w:tc>
        <w:tc>
          <w:tcPr>
            <w:tcW w:w="2835" w:type="dxa"/>
            <w:shd w:val="clear" w:color="auto" w:fill="D9D9D9" w:themeFill="background1" w:themeFillShade="D9"/>
          </w:tcPr>
          <w:p w14:paraId="113BF6DF" w14:textId="77777777" w:rsidR="004E5ADA" w:rsidRPr="00085735" w:rsidRDefault="004E5ADA" w:rsidP="00446DC2">
            <w:pPr>
              <w:jc w:val="center"/>
              <w:rPr>
                <w:rFonts w:ascii="Times New Roman" w:hAnsi="Times New Roman"/>
                <w:b/>
                <w:sz w:val="28"/>
                <w:szCs w:val="28"/>
                <w:lang w:eastAsia="x-none"/>
              </w:rPr>
            </w:pPr>
            <w:r w:rsidRPr="00085735">
              <w:rPr>
                <w:rFonts w:ascii="Times New Roman" w:hAnsi="Times New Roman"/>
                <w:b/>
                <w:sz w:val="28"/>
                <w:szCs w:val="28"/>
                <w:lang w:eastAsia="x-none"/>
              </w:rPr>
              <w:t>Đầu vào</w:t>
            </w:r>
          </w:p>
        </w:tc>
        <w:tc>
          <w:tcPr>
            <w:tcW w:w="1396" w:type="dxa"/>
            <w:shd w:val="clear" w:color="auto" w:fill="D9D9D9" w:themeFill="background1" w:themeFillShade="D9"/>
          </w:tcPr>
          <w:p w14:paraId="447A8255" w14:textId="77777777" w:rsidR="004E5ADA" w:rsidRPr="00085735" w:rsidRDefault="004E5ADA" w:rsidP="00446DC2">
            <w:pPr>
              <w:jc w:val="center"/>
              <w:rPr>
                <w:rFonts w:ascii="Times New Roman" w:hAnsi="Times New Roman"/>
                <w:b/>
                <w:sz w:val="28"/>
                <w:szCs w:val="28"/>
                <w:lang w:eastAsia="x-none"/>
              </w:rPr>
            </w:pPr>
            <w:r w:rsidRPr="00085735">
              <w:rPr>
                <w:rFonts w:ascii="Times New Roman" w:hAnsi="Times New Roman"/>
                <w:b/>
                <w:sz w:val="28"/>
                <w:szCs w:val="28"/>
                <w:lang w:eastAsia="x-none"/>
              </w:rPr>
              <w:t>Đầu ra</w:t>
            </w:r>
          </w:p>
        </w:tc>
        <w:tc>
          <w:tcPr>
            <w:tcW w:w="872" w:type="dxa"/>
            <w:shd w:val="clear" w:color="auto" w:fill="D9D9D9" w:themeFill="background1" w:themeFillShade="D9"/>
          </w:tcPr>
          <w:p w14:paraId="2AE6CEFF" w14:textId="77777777" w:rsidR="004E5ADA" w:rsidRPr="00085735" w:rsidRDefault="004E5ADA" w:rsidP="00446DC2">
            <w:pPr>
              <w:jc w:val="center"/>
              <w:rPr>
                <w:rFonts w:ascii="Times New Roman" w:hAnsi="Times New Roman"/>
                <w:b/>
                <w:sz w:val="28"/>
                <w:szCs w:val="28"/>
                <w:lang w:eastAsia="x-none"/>
              </w:rPr>
            </w:pPr>
            <w:r w:rsidRPr="00085735">
              <w:rPr>
                <w:rFonts w:ascii="Times New Roman" w:hAnsi="Times New Roman"/>
                <w:b/>
                <w:sz w:val="28"/>
                <w:szCs w:val="28"/>
                <w:lang w:eastAsia="x-none"/>
              </w:rPr>
              <w:t>Loại thay đổi</w:t>
            </w:r>
          </w:p>
        </w:tc>
      </w:tr>
      <w:tr w:rsidR="004E5ADA" w14:paraId="24187295" w14:textId="77777777" w:rsidTr="00446DC2">
        <w:tc>
          <w:tcPr>
            <w:tcW w:w="2666" w:type="dxa"/>
          </w:tcPr>
          <w:p w14:paraId="561AC1DB" w14:textId="77777777" w:rsidR="004E5ADA" w:rsidRPr="00F340B7" w:rsidRDefault="004E5ADA" w:rsidP="00446DC2">
            <w:pPr>
              <w:jc w:val="both"/>
              <w:rPr>
                <w:rFonts w:ascii="Times New Roman" w:hAnsi="Times New Roman"/>
                <w:sz w:val="28"/>
                <w:szCs w:val="28"/>
                <w:lang w:eastAsia="x-none"/>
              </w:rPr>
            </w:pPr>
            <w:r>
              <w:rPr>
                <w:rFonts w:ascii="Times New Roman" w:hAnsi="Times New Roman"/>
                <w:sz w:val="28"/>
                <w:szCs w:val="28"/>
                <w:lang w:eastAsia="x-none"/>
              </w:rPr>
              <w:t>Hàm Question</w:t>
            </w:r>
            <w:r w:rsidRPr="00013667">
              <w:rPr>
                <w:rFonts w:ascii="Times New Roman" w:hAnsi="Times New Roman"/>
                <w:sz w:val="28"/>
                <w:szCs w:val="28"/>
                <w:lang w:eastAsia="x-none"/>
              </w:rPr>
              <w:t>Dao</w:t>
            </w:r>
            <w:r>
              <w:rPr>
                <w:rFonts w:ascii="Times New Roman" w:hAnsi="Times New Roman"/>
                <w:sz w:val="28"/>
                <w:szCs w:val="28"/>
                <w:lang w:eastAsia="x-none"/>
              </w:rPr>
              <w:t>.insert() là hàm gửi câu hỏi tới khách mời, ban biên tập</w:t>
            </w:r>
          </w:p>
        </w:tc>
        <w:tc>
          <w:tcPr>
            <w:tcW w:w="3146" w:type="dxa"/>
          </w:tcPr>
          <w:p w14:paraId="5B8BDAAE" w14:textId="77777777" w:rsidR="004E5ADA" w:rsidRDefault="004E5ADA" w:rsidP="00446DC2">
            <w:pPr>
              <w:pStyle w:val="Style2"/>
            </w:pPr>
            <w:r>
              <w:t>Bước 1: NSD nhập thông tin gửi câu hỏi</w:t>
            </w:r>
          </w:p>
          <w:p w14:paraId="1F51232C" w14:textId="47D91C87" w:rsidR="004E5ADA" w:rsidRPr="001D6F59" w:rsidRDefault="004E5ADA" w:rsidP="00446DC2">
            <w:pPr>
              <w:pStyle w:val="Style2"/>
            </w:pPr>
            <w:r>
              <w:t xml:space="preserve">Bước 2: Hệ thống tạo mới bản ghi bằng câu lệnh truy vấn </w:t>
            </w:r>
            <w:r w:rsidRPr="001164DE">
              <w:t xml:space="preserve">INSERT </w:t>
            </w:r>
            <w:r>
              <w:t>SQL vào bảng CSDL</w:t>
            </w:r>
            <w:r w:rsidR="00561323">
              <w:t xml:space="preserve"> của</w:t>
            </w:r>
            <w:r>
              <w:t xml:space="preserve"> </w:t>
            </w:r>
            <w:r w:rsidR="00561323">
              <w:rPr>
                <w:b/>
                <w:bCs/>
              </w:rPr>
              <w:t>WCM</w:t>
            </w:r>
          </w:p>
          <w:p w14:paraId="06BF2049" w14:textId="79EE4935" w:rsidR="004E5ADA" w:rsidRPr="00A8090F" w:rsidRDefault="004E5ADA" w:rsidP="00446DC2">
            <w:pPr>
              <w:jc w:val="both"/>
              <w:rPr>
                <w:rFonts w:ascii="Times New Roman" w:hAnsi="Times New Roman"/>
                <w:sz w:val="28"/>
                <w:szCs w:val="28"/>
                <w:lang w:eastAsia="x-none"/>
              </w:rPr>
            </w:pPr>
          </w:p>
        </w:tc>
        <w:tc>
          <w:tcPr>
            <w:tcW w:w="2835" w:type="dxa"/>
          </w:tcPr>
          <w:p w14:paraId="6D464711" w14:textId="77777777" w:rsidR="004E5ADA" w:rsidRDefault="004E5ADA" w:rsidP="00446DC2">
            <w:pPr>
              <w:jc w:val="both"/>
              <w:rPr>
                <w:rFonts w:ascii="Times New Roman" w:hAnsi="Times New Roman"/>
                <w:sz w:val="28"/>
                <w:szCs w:val="28"/>
                <w:lang w:eastAsia="x-none"/>
              </w:rPr>
            </w:pPr>
            <w:r>
              <w:rPr>
                <w:rFonts w:ascii="Times New Roman" w:hAnsi="Times New Roman"/>
                <w:sz w:val="28"/>
                <w:szCs w:val="28"/>
                <w:lang w:eastAsia="x-none"/>
              </w:rPr>
              <w:t xml:space="preserve">Tham số truyền vào: </w:t>
            </w:r>
          </w:p>
          <w:p w14:paraId="3C213A02" w14:textId="77777777" w:rsidR="004E5ADA" w:rsidRDefault="004E5ADA" w:rsidP="00446DC2">
            <w:pPr>
              <w:pStyle w:val="Style2"/>
              <w:numPr>
                <w:ilvl w:val="0"/>
                <w:numId w:val="0"/>
              </w:numPr>
              <w:ind w:left="91"/>
            </w:pPr>
            <w:r w:rsidRPr="001D6F59">
              <w:t>ID bài viết, họ tên, email, tiêu đề, nội dung, số điện thoại, ngày tạo = SYSDATE, trạng thái = 1(tạo mới)</w:t>
            </w:r>
          </w:p>
          <w:p w14:paraId="61BB28AE" w14:textId="77777777" w:rsidR="004E5ADA" w:rsidRPr="001164DE" w:rsidRDefault="004E5ADA" w:rsidP="00446DC2">
            <w:pPr>
              <w:pStyle w:val="Style2"/>
              <w:numPr>
                <w:ilvl w:val="0"/>
                <w:numId w:val="0"/>
              </w:numPr>
              <w:ind w:left="91"/>
            </w:pPr>
            <w:r w:rsidRPr="001164DE">
              <w:t>Tương ứng với các trường trong bảng cơ sở dữ liệu</w:t>
            </w:r>
            <w:r>
              <w:t xml:space="preserve">: </w:t>
            </w:r>
          </w:p>
          <w:p w14:paraId="64147FC3" w14:textId="77777777" w:rsidR="004E5ADA" w:rsidRPr="00F340B7" w:rsidRDefault="004E5ADA" w:rsidP="00446DC2">
            <w:pPr>
              <w:jc w:val="both"/>
              <w:rPr>
                <w:rFonts w:ascii="Times New Roman" w:hAnsi="Times New Roman"/>
                <w:sz w:val="28"/>
                <w:szCs w:val="28"/>
                <w:lang w:eastAsia="x-none"/>
              </w:rPr>
            </w:pPr>
            <w:r w:rsidRPr="001D6F59">
              <w:rPr>
                <w:rFonts w:ascii="Times New Roman" w:hAnsi="Times New Roman"/>
                <w:sz w:val="28"/>
                <w:szCs w:val="28"/>
                <w:lang w:eastAsia="x-none"/>
              </w:rPr>
              <w:t xml:space="preserve">ID, FULLNAME, EMAIL, REQ_TITLE, </w:t>
            </w:r>
            <w:r w:rsidRPr="001D6F59">
              <w:rPr>
                <w:rFonts w:ascii="Times New Roman" w:hAnsi="Times New Roman"/>
                <w:sz w:val="28"/>
                <w:szCs w:val="28"/>
                <w:lang w:eastAsia="x-none"/>
              </w:rPr>
              <w:lastRenderedPageBreak/>
              <w:t>REQ_CONTENT, TEL, DATE_CREATE, STATUS</w:t>
            </w:r>
          </w:p>
        </w:tc>
        <w:tc>
          <w:tcPr>
            <w:tcW w:w="1396" w:type="dxa"/>
          </w:tcPr>
          <w:p w14:paraId="017652E8" w14:textId="77777777" w:rsidR="004E5ADA" w:rsidRDefault="004E5ADA" w:rsidP="00446DC2">
            <w:pPr>
              <w:jc w:val="both"/>
              <w:rPr>
                <w:rFonts w:ascii="Times New Roman" w:hAnsi="Times New Roman"/>
                <w:sz w:val="28"/>
                <w:szCs w:val="28"/>
                <w:lang w:eastAsia="x-none"/>
              </w:rPr>
            </w:pPr>
            <w:r>
              <w:rPr>
                <w:rFonts w:ascii="Times New Roman" w:hAnsi="Times New Roman"/>
                <w:sz w:val="28"/>
                <w:szCs w:val="28"/>
                <w:lang w:eastAsia="x-none"/>
              </w:rPr>
              <w:lastRenderedPageBreak/>
              <w:t>Trả về 1 nếu thành công.</w:t>
            </w:r>
          </w:p>
          <w:p w14:paraId="33573372" w14:textId="77777777" w:rsidR="004E5ADA" w:rsidRPr="00F340B7" w:rsidRDefault="004E5ADA" w:rsidP="00446DC2">
            <w:pPr>
              <w:jc w:val="both"/>
              <w:rPr>
                <w:rFonts w:ascii="Times New Roman" w:hAnsi="Times New Roman"/>
                <w:sz w:val="28"/>
                <w:szCs w:val="28"/>
                <w:lang w:eastAsia="x-none"/>
              </w:rPr>
            </w:pPr>
            <w:r>
              <w:rPr>
                <w:rFonts w:ascii="Times New Roman" w:hAnsi="Times New Roman"/>
                <w:sz w:val="28"/>
                <w:szCs w:val="28"/>
                <w:lang w:eastAsia="x-none"/>
              </w:rPr>
              <w:t>Trả về 2 nếu thất bại</w:t>
            </w:r>
          </w:p>
        </w:tc>
        <w:tc>
          <w:tcPr>
            <w:tcW w:w="872" w:type="dxa"/>
          </w:tcPr>
          <w:p w14:paraId="335D79DA" w14:textId="77777777" w:rsidR="004E5ADA" w:rsidRPr="00F340B7" w:rsidRDefault="004E5ADA" w:rsidP="00446DC2">
            <w:pPr>
              <w:jc w:val="both"/>
              <w:rPr>
                <w:rFonts w:ascii="Times New Roman" w:hAnsi="Times New Roman"/>
                <w:sz w:val="28"/>
                <w:szCs w:val="28"/>
                <w:lang w:eastAsia="x-none"/>
              </w:rPr>
            </w:pPr>
            <w:r>
              <w:rPr>
                <w:rFonts w:ascii="Times New Roman" w:hAnsi="Times New Roman"/>
                <w:sz w:val="28"/>
                <w:szCs w:val="28"/>
                <w:lang w:eastAsia="x-none"/>
              </w:rPr>
              <w:t>Thêm mới</w:t>
            </w:r>
          </w:p>
        </w:tc>
      </w:tr>
    </w:tbl>
    <w:p w14:paraId="58F079CF" w14:textId="77777777" w:rsidR="004E5ADA" w:rsidRPr="001164DE" w:rsidRDefault="004E5ADA" w:rsidP="004E5ADA">
      <w:pPr>
        <w:rPr>
          <w:lang w:val="vi-VN" w:eastAsia="x-none"/>
        </w:rPr>
      </w:pPr>
    </w:p>
    <w:p w14:paraId="1C7DDAD2" w14:textId="77777777" w:rsidR="004E5ADA" w:rsidRDefault="004E5ADA" w:rsidP="004E5ADA">
      <w:pPr>
        <w:pStyle w:val="Heading2"/>
        <w:numPr>
          <w:ilvl w:val="0"/>
          <w:numId w:val="0"/>
        </w:numPr>
        <w:ind w:left="360"/>
      </w:pPr>
      <w:bookmarkStart w:id="251" w:name="_3._Gửi_thông"/>
      <w:bookmarkStart w:id="252" w:name="_Toc70074034"/>
      <w:bookmarkEnd w:id="251"/>
      <w:r w:rsidRPr="001164DE">
        <w:rPr>
          <w:lang w:val="en-US"/>
        </w:rPr>
        <w:t xml:space="preserve">3. </w:t>
      </w:r>
      <w:r w:rsidRPr="001164DE">
        <w:t>Gửi thông tin đăng ký sử dụng dịch vụ quảng cáo</w:t>
      </w:r>
      <w:bookmarkEnd w:id="252"/>
    </w:p>
    <w:tbl>
      <w:tblPr>
        <w:tblStyle w:val="TableGrid"/>
        <w:tblW w:w="10915" w:type="dxa"/>
        <w:tblInd w:w="-1139" w:type="dxa"/>
        <w:tblLayout w:type="fixed"/>
        <w:tblLook w:val="04A0" w:firstRow="1" w:lastRow="0" w:firstColumn="1" w:lastColumn="0" w:noHBand="0" w:noVBand="1"/>
      </w:tblPr>
      <w:tblGrid>
        <w:gridCol w:w="2666"/>
        <w:gridCol w:w="3146"/>
        <w:gridCol w:w="2835"/>
        <w:gridCol w:w="1396"/>
        <w:gridCol w:w="872"/>
      </w:tblGrid>
      <w:tr w:rsidR="004E5ADA" w14:paraId="3039A9C0" w14:textId="77777777" w:rsidTr="00446DC2">
        <w:trPr>
          <w:tblHeader/>
        </w:trPr>
        <w:tc>
          <w:tcPr>
            <w:tcW w:w="2666" w:type="dxa"/>
            <w:shd w:val="clear" w:color="auto" w:fill="D9D9D9" w:themeFill="background1" w:themeFillShade="D9"/>
          </w:tcPr>
          <w:p w14:paraId="23407991" w14:textId="77777777" w:rsidR="004E5ADA" w:rsidRPr="00085735" w:rsidRDefault="004E5ADA" w:rsidP="00446DC2">
            <w:pPr>
              <w:jc w:val="center"/>
              <w:rPr>
                <w:rFonts w:ascii="Times New Roman" w:hAnsi="Times New Roman"/>
                <w:b/>
                <w:sz w:val="28"/>
                <w:szCs w:val="28"/>
                <w:lang w:eastAsia="x-none"/>
              </w:rPr>
            </w:pPr>
            <w:r w:rsidRPr="00085735">
              <w:rPr>
                <w:rFonts w:ascii="Times New Roman" w:hAnsi="Times New Roman"/>
                <w:b/>
                <w:sz w:val="28"/>
                <w:szCs w:val="28"/>
                <w:lang w:eastAsia="x-none"/>
              </w:rPr>
              <w:t>Chức năng của hàm</w:t>
            </w:r>
          </w:p>
        </w:tc>
        <w:tc>
          <w:tcPr>
            <w:tcW w:w="3146" w:type="dxa"/>
            <w:shd w:val="clear" w:color="auto" w:fill="D9D9D9" w:themeFill="background1" w:themeFillShade="D9"/>
          </w:tcPr>
          <w:p w14:paraId="7B8469E4" w14:textId="77777777" w:rsidR="004E5ADA" w:rsidRPr="00085735" w:rsidRDefault="004E5ADA" w:rsidP="00446DC2">
            <w:pPr>
              <w:jc w:val="center"/>
              <w:rPr>
                <w:rFonts w:ascii="Times New Roman" w:hAnsi="Times New Roman"/>
                <w:b/>
                <w:sz w:val="28"/>
                <w:szCs w:val="28"/>
                <w:lang w:eastAsia="x-none"/>
              </w:rPr>
            </w:pPr>
            <w:r w:rsidRPr="00085735">
              <w:rPr>
                <w:rFonts w:ascii="Times New Roman" w:hAnsi="Times New Roman"/>
                <w:b/>
                <w:sz w:val="28"/>
                <w:szCs w:val="28"/>
                <w:lang w:eastAsia="x-none"/>
              </w:rPr>
              <w:t>Các bước thực hiện</w:t>
            </w:r>
          </w:p>
        </w:tc>
        <w:tc>
          <w:tcPr>
            <w:tcW w:w="2835" w:type="dxa"/>
            <w:shd w:val="clear" w:color="auto" w:fill="D9D9D9" w:themeFill="background1" w:themeFillShade="D9"/>
          </w:tcPr>
          <w:p w14:paraId="21DF5534" w14:textId="77777777" w:rsidR="004E5ADA" w:rsidRPr="00085735" w:rsidRDefault="004E5ADA" w:rsidP="00446DC2">
            <w:pPr>
              <w:jc w:val="center"/>
              <w:rPr>
                <w:rFonts w:ascii="Times New Roman" w:hAnsi="Times New Roman"/>
                <w:b/>
                <w:sz w:val="28"/>
                <w:szCs w:val="28"/>
                <w:lang w:eastAsia="x-none"/>
              </w:rPr>
            </w:pPr>
            <w:r w:rsidRPr="00085735">
              <w:rPr>
                <w:rFonts w:ascii="Times New Roman" w:hAnsi="Times New Roman"/>
                <w:b/>
                <w:sz w:val="28"/>
                <w:szCs w:val="28"/>
                <w:lang w:eastAsia="x-none"/>
              </w:rPr>
              <w:t>Đầu vào</w:t>
            </w:r>
          </w:p>
        </w:tc>
        <w:tc>
          <w:tcPr>
            <w:tcW w:w="1396" w:type="dxa"/>
            <w:shd w:val="clear" w:color="auto" w:fill="D9D9D9" w:themeFill="background1" w:themeFillShade="D9"/>
          </w:tcPr>
          <w:p w14:paraId="0FD46BA8" w14:textId="77777777" w:rsidR="004E5ADA" w:rsidRPr="00085735" w:rsidRDefault="004E5ADA" w:rsidP="00446DC2">
            <w:pPr>
              <w:jc w:val="center"/>
              <w:rPr>
                <w:rFonts w:ascii="Times New Roman" w:hAnsi="Times New Roman"/>
                <w:b/>
                <w:sz w:val="28"/>
                <w:szCs w:val="28"/>
                <w:lang w:eastAsia="x-none"/>
              </w:rPr>
            </w:pPr>
            <w:r w:rsidRPr="00085735">
              <w:rPr>
                <w:rFonts w:ascii="Times New Roman" w:hAnsi="Times New Roman"/>
                <w:b/>
                <w:sz w:val="28"/>
                <w:szCs w:val="28"/>
                <w:lang w:eastAsia="x-none"/>
              </w:rPr>
              <w:t>Đầu ra</w:t>
            </w:r>
          </w:p>
        </w:tc>
        <w:tc>
          <w:tcPr>
            <w:tcW w:w="872" w:type="dxa"/>
            <w:shd w:val="clear" w:color="auto" w:fill="D9D9D9" w:themeFill="background1" w:themeFillShade="D9"/>
          </w:tcPr>
          <w:p w14:paraId="6332D59C" w14:textId="77777777" w:rsidR="004E5ADA" w:rsidRPr="00085735" w:rsidRDefault="004E5ADA" w:rsidP="00446DC2">
            <w:pPr>
              <w:jc w:val="center"/>
              <w:rPr>
                <w:rFonts w:ascii="Times New Roman" w:hAnsi="Times New Roman"/>
                <w:b/>
                <w:sz w:val="28"/>
                <w:szCs w:val="28"/>
                <w:lang w:eastAsia="x-none"/>
              </w:rPr>
            </w:pPr>
            <w:r w:rsidRPr="00085735">
              <w:rPr>
                <w:rFonts w:ascii="Times New Roman" w:hAnsi="Times New Roman"/>
                <w:b/>
                <w:sz w:val="28"/>
                <w:szCs w:val="28"/>
                <w:lang w:eastAsia="x-none"/>
              </w:rPr>
              <w:t>Loại thay đổi</w:t>
            </w:r>
          </w:p>
        </w:tc>
      </w:tr>
      <w:tr w:rsidR="004E5ADA" w14:paraId="7AECBF8E" w14:textId="77777777" w:rsidTr="00446DC2">
        <w:tc>
          <w:tcPr>
            <w:tcW w:w="2666" w:type="dxa"/>
          </w:tcPr>
          <w:p w14:paraId="2F31E9B1" w14:textId="77777777" w:rsidR="004E5ADA" w:rsidRPr="00F340B7" w:rsidRDefault="004E5ADA" w:rsidP="00446DC2">
            <w:pPr>
              <w:jc w:val="both"/>
              <w:rPr>
                <w:rFonts w:ascii="Times New Roman" w:hAnsi="Times New Roman"/>
                <w:sz w:val="28"/>
                <w:szCs w:val="28"/>
                <w:lang w:eastAsia="x-none"/>
              </w:rPr>
            </w:pPr>
            <w:r>
              <w:rPr>
                <w:rFonts w:ascii="Times New Roman" w:hAnsi="Times New Roman"/>
                <w:sz w:val="28"/>
                <w:szCs w:val="28"/>
                <w:lang w:eastAsia="x-none"/>
              </w:rPr>
              <w:t>Hàm Request</w:t>
            </w:r>
            <w:r w:rsidRPr="00013667">
              <w:rPr>
                <w:rFonts w:ascii="Times New Roman" w:hAnsi="Times New Roman"/>
                <w:sz w:val="28"/>
                <w:szCs w:val="28"/>
                <w:lang w:eastAsia="x-none"/>
              </w:rPr>
              <w:t>Dao</w:t>
            </w:r>
            <w:r>
              <w:rPr>
                <w:rFonts w:ascii="Times New Roman" w:hAnsi="Times New Roman"/>
                <w:sz w:val="28"/>
                <w:szCs w:val="28"/>
                <w:lang w:eastAsia="x-none"/>
              </w:rPr>
              <w:t>.create() là hàm gửi thông tin đăng ký sử dụng dịch vụ quảng cáo</w:t>
            </w:r>
          </w:p>
        </w:tc>
        <w:tc>
          <w:tcPr>
            <w:tcW w:w="3146" w:type="dxa"/>
          </w:tcPr>
          <w:p w14:paraId="28DEF4F5" w14:textId="77777777" w:rsidR="004E5ADA" w:rsidRDefault="004E5ADA" w:rsidP="00446DC2">
            <w:pPr>
              <w:pStyle w:val="Style2"/>
            </w:pPr>
            <w:r>
              <w:t>Bước 1: NSD nhập thông tin đăng ký</w:t>
            </w:r>
          </w:p>
          <w:p w14:paraId="0C6823B0" w14:textId="77777777" w:rsidR="004E5ADA" w:rsidRPr="001D6F59" w:rsidRDefault="004E5ADA" w:rsidP="00446DC2">
            <w:pPr>
              <w:pStyle w:val="Style2"/>
            </w:pPr>
            <w:r>
              <w:t xml:space="preserve">Bước 2: Hệ thống tạo mới bản ghi bằng câu lệnh truy vấn </w:t>
            </w:r>
            <w:r w:rsidRPr="001164DE">
              <w:t xml:space="preserve">INSERT </w:t>
            </w:r>
            <w:r>
              <w:t xml:space="preserve">SQL vào bảng CSDL </w:t>
            </w:r>
            <w:r w:rsidRPr="001164DE">
              <w:rPr>
                <w:b/>
                <w:bCs/>
              </w:rPr>
              <w:t>TPS_</w:t>
            </w:r>
            <w:r w:rsidRPr="001164DE">
              <w:rPr>
                <w:b/>
              </w:rPr>
              <w:t>REQUEST</w:t>
            </w:r>
          </w:p>
          <w:p w14:paraId="122DD1C2" w14:textId="77777777" w:rsidR="004E5ADA" w:rsidRPr="00A8090F" w:rsidRDefault="004E5ADA" w:rsidP="00446DC2">
            <w:pPr>
              <w:jc w:val="both"/>
              <w:rPr>
                <w:rFonts w:ascii="Times New Roman" w:hAnsi="Times New Roman"/>
                <w:sz w:val="28"/>
                <w:szCs w:val="28"/>
                <w:lang w:eastAsia="x-none"/>
              </w:rPr>
            </w:pPr>
            <w:r w:rsidRPr="00A8090F">
              <w:rPr>
                <w:rFonts w:ascii="Times New Roman" w:hAnsi="Times New Roman"/>
                <w:bCs/>
                <w:sz w:val="28"/>
                <w:szCs w:val="28"/>
              </w:rPr>
              <w:t>(</w:t>
            </w:r>
            <w:r>
              <w:rPr>
                <w:rFonts w:ascii="Times New Roman" w:hAnsi="Times New Roman"/>
                <w:bCs/>
                <w:sz w:val="28"/>
                <w:szCs w:val="28"/>
              </w:rPr>
              <w:t xml:space="preserve">Tham chiếu Table tại mục </w:t>
            </w:r>
            <w:r w:rsidRPr="001164DE">
              <w:rPr>
                <w:rFonts w:ascii="Times New Roman" w:hAnsi="Times New Roman"/>
                <w:b/>
                <w:bCs/>
                <w:sz w:val="28"/>
                <w:szCs w:val="28"/>
              </w:rPr>
              <w:t>II. Nội dung</w:t>
            </w:r>
            <w:r w:rsidRPr="001164DE">
              <w:rPr>
                <w:rFonts w:ascii="Times New Roman" w:hAnsi="Times New Roman"/>
                <w:sz w:val="28"/>
                <w:szCs w:val="28"/>
              </w:rPr>
              <w:t xml:space="preserve"> </w:t>
            </w:r>
            <w:r w:rsidRPr="001164DE">
              <w:rPr>
                <w:rFonts w:ascii="Times New Roman" w:hAnsi="Times New Roman"/>
                <w:sz w:val="28"/>
                <w:szCs w:val="28"/>
              </w:rPr>
              <w:sym w:font="Wingdings" w:char="F0E0"/>
            </w:r>
            <w:r w:rsidRPr="001164DE">
              <w:rPr>
                <w:rFonts w:ascii="Times New Roman" w:hAnsi="Times New Roman"/>
                <w:sz w:val="28"/>
                <w:szCs w:val="28"/>
              </w:rPr>
              <w:t xml:space="preserve"> </w:t>
            </w:r>
            <w:r w:rsidRPr="001164DE">
              <w:rPr>
                <w:rFonts w:ascii="Times New Roman" w:hAnsi="Times New Roman"/>
                <w:b/>
                <w:bCs/>
                <w:sz w:val="28"/>
                <w:szCs w:val="28"/>
              </w:rPr>
              <w:t xml:space="preserve">4. Thiết kế chi tiết cơ sở dữ liệu </w:t>
            </w:r>
            <w:r w:rsidRPr="001164DE">
              <w:rPr>
                <w:rFonts w:ascii="Times New Roman" w:hAnsi="Times New Roman"/>
                <w:b/>
                <w:bCs/>
                <w:sz w:val="28"/>
                <w:szCs w:val="28"/>
              </w:rPr>
              <w:sym w:font="Wingdings" w:char="F0E0"/>
            </w:r>
            <w:r w:rsidRPr="001164DE">
              <w:rPr>
                <w:rFonts w:ascii="Times New Roman" w:hAnsi="Times New Roman"/>
                <w:b/>
                <w:bCs/>
                <w:sz w:val="28"/>
                <w:szCs w:val="28"/>
              </w:rPr>
              <w:t xml:space="preserve"> 4.4. Thiết kế chi tiết các trường </w:t>
            </w:r>
            <w:r w:rsidRPr="001164DE">
              <w:rPr>
                <w:rFonts w:ascii="Times New Roman" w:hAnsi="Times New Roman"/>
                <w:b/>
                <w:bCs/>
                <w:sz w:val="28"/>
                <w:szCs w:val="28"/>
              </w:rPr>
              <w:sym w:font="Wingdings" w:char="F0E0"/>
            </w:r>
            <w:r w:rsidRPr="001164DE">
              <w:rPr>
                <w:rFonts w:ascii="Times New Roman" w:hAnsi="Times New Roman"/>
                <w:b/>
                <w:bCs/>
                <w:sz w:val="28"/>
                <w:szCs w:val="28"/>
              </w:rPr>
              <w:t xml:space="preserve"> 4.4.7. Bảng dữ liệu TPS_</w:t>
            </w:r>
            <w:r w:rsidRPr="001164DE">
              <w:rPr>
                <w:rFonts w:ascii="Times New Roman" w:hAnsi="Times New Roman"/>
                <w:b/>
                <w:sz w:val="28"/>
                <w:szCs w:val="28"/>
              </w:rPr>
              <w:t xml:space="preserve"> REQUEST</w:t>
            </w:r>
            <w:r w:rsidRPr="00A8090F">
              <w:rPr>
                <w:rFonts w:ascii="Times New Roman" w:hAnsi="Times New Roman"/>
                <w:bCs/>
                <w:sz w:val="28"/>
                <w:szCs w:val="28"/>
              </w:rPr>
              <w:t>)</w:t>
            </w:r>
          </w:p>
        </w:tc>
        <w:tc>
          <w:tcPr>
            <w:tcW w:w="2835" w:type="dxa"/>
          </w:tcPr>
          <w:p w14:paraId="02D4C983" w14:textId="77777777" w:rsidR="004E5ADA" w:rsidRDefault="004E5ADA" w:rsidP="00446DC2">
            <w:pPr>
              <w:jc w:val="both"/>
              <w:rPr>
                <w:rFonts w:ascii="Times New Roman" w:hAnsi="Times New Roman"/>
                <w:sz w:val="28"/>
                <w:szCs w:val="28"/>
                <w:lang w:eastAsia="x-none"/>
              </w:rPr>
            </w:pPr>
            <w:r>
              <w:rPr>
                <w:rFonts w:ascii="Times New Roman" w:hAnsi="Times New Roman"/>
                <w:sz w:val="28"/>
                <w:szCs w:val="28"/>
                <w:lang w:eastAsia="x-none"/>
              </w:rPr>
              <w:t xml:space="preserve">Tham số truyền vào: </w:t>
            </w:r>
          </w:p>
          <w:p w14:paraId="38434563" w14:textId="77777777" w:rsidR="004E5ADA" w:rsidRDefault="004E5ADA" w:rsidP="00446DC2">
            <w:pPr>
              <w:pStyle w:val="Style2"/>
              <w:numPr>
                <w:ilvl w:val="0"/>
                <w:numId w:val="0"/>
              </w:numPr>
              <w:ind w:left="91"/>
            </w:pPr>
            <w:r w:rsidRPr="00E354B8">
              <w:t>ID bài viết, họ tên, email, tiêu đề, nội dung, số điện thoại, ngày tạo = SYSDATE, trạng thái = 1 (tạo mới)</w:t>
            </w:r>
          </w:p>
          <w:p w14:paraId="07C9B38C" w14:textId="77777777" w:rsidR="004E5ADA" w:rsidRPr="001164DE" w:rsidRDefault="004E5ADA" w:rsidP="00446DC2">
            <w:pPr>
              <w:pStyle w:val="Style2"/>
              <w:numPr>
                <w:ilvl w:val="0"/>
                <w:numId w:val="0"/>
              </w:numPr>
              <w:ind w:left="91"/>
            </w:pPr>
            <w:r w:rsidRPr="001164DE">
              <w:t>Tương ứng với các trường trong bảng cơ sở dữ liệu</w:t>
            </w:r>
            <w:r>
              <w:t xml:space="preserve">: </w:t>
            </w:r>
          </w:p>
          <w:p w14:paraId="5FF9BE66" w14:textId="77777777" w:rsidR="004E5ADA" w:rsidRPr="00F340B7" w:rsidRDefault="004E5ADA" w:rsidP="00446DC2">
            <w:pPr>
              <w:jc w:val="both"/>
              <w:rPr>
                <w:rFonts w:ascii="Times New Roman" w:hAnsi="Times New Roman"/>
                <w:sz w:val="28"/>
                <w:szCs w:val="28"/>
                <w:lang w:eastAsia="x-none"/>
              </w:rPr>
            </w:pPr>
            <w:r w:rsidRPr="00816249">
              <w:rPr>
                <w:rFonts w:ascii="Times New Roman" w:hAnsi="Times New Roman"/>
                <w:sz w:val="28"/>
                <w:szCs w:val="28"/>
                <w:lang w:eastAsia="x-none"/>
              </w:rPr>
              <w:t>ID, FULLNAME, EMAIL, REQ_TITLE, REQ_CONTENT, TEL, DATE_CREATE, STATUS</w:t>
            </w:r>
          </w:p>
        </w:tc>
        <w:tc>
          <w:tcPr>
            <w:tcW w:w="1396" w:type="dxa"/>
          </w:tcPr>
          <w:p w14:paraId="0B0A4645" w14:textId="77777777" w:rsidR="004E5ADA" w:rsidRDefault="004E5ADA" w:rsidP="00446DC2">
            <w:pPr>
              <w:jc w:val="both"/>
              <w:rPr>
                <w:rFonts w:ascii="Times New Roman" w:hAnsi="Times New Roman"/>
                <w:sz w:val="28"/>
                <w:szCs w:val="28"/>
                <w:lang w:eastAsia="x-none"/>
              </w:rPr>
            </w:pPr>
            <w:r>
              <w:rPr>
                <w:rFonts w:ascii="Times New Roman" w:hAnsi="Times New Roman"/>
                <w:sz w:val="28"/>
                <w:szCs w:val="28"/>
                <w:lang w:eastAsia="x-none"/>
              </w:rPr>
              <w:t>Trả về 1 nếu thành công.</w:t>
            </w:r>
          </w:p>
          <w:p w14:paraId="2436782B" w14:textId="77777777" w:rsidR="004E5ADA" w:rsidRPr="00F340B7" w:rsidRDefault="004E5ADA" w:rsidP="00446DC2">
            <w:pPr>
              <w:jc w:val="both"/>
              <w:rPr>
                <w:rFonts w:ascii="Times New Roman" w:hAnsi="Times New Roman"/>
                <w:sz w:val="28"/>
                <w:szCs w:val="28"/>
                <w:lang w:eastAsia="x-none"/>
              </w:rPr>
            </w:pPr>
            <w:r>
              <w:rPr>
                <w:rFonts w:ascii="Times New Roman" w:hAnsi="Times New Roman"/>
                <w:sz w:val="28"/>
                <w:szCs w:val="28"/>
                <w:lang w:eastAsia="x-none"/>
              </w:rPr>
              <w:t>Trả về 2 nếu thất bại</w:t>
            </w:r>
          </w:p>
        </w:tc>
        <w:tc>
          <w:tcPr>
            <w:tcW w:w="872" w:type="dxa"/>
          </w:tcPr>
          <w:p w14:paraId="58ACDED0" w14:textId="77777777" w:rsidR="004E5ADA" w:rsidRPr="00F340B7" w:rsidRDefault="004E5ADA" w:rsidP="00446DC2">
            <w:pPr>
              <w:jc w:val="both"/>
              <w:rPr>
                <w:rFonts w:ascii="Times New Roman" w:hAnsi="Times New Roman"/>
                <w:sz w:val="28"/>
                <w:szCs w:val="28"/>
                <w:lang w:eastAsia="x-none"/>
              </w:rPr>
            </w:pPr>
            <w:r>
              <w:rPr>
                <w:rFonts w:ascii="Times New Roman" w:hAnsi="Times New Roman"/>
                <w:sz w:val="28"/>
                <w:szCs w:val="28"/>
                <w:lang w:eastAsia="x-none"/>
              </w:rPr>
              <w:t>Thêm mới</w:t>
            </w:r>
          </w:p>
        </w:tc>
      </w:tr>
    </w:tbl>
    <w:p w14:paraId="677D9D4D" w14:textId="77777777" w:rsidR="004E5ADA" w:rsidRPr="001164DE" w:rsidRDefault="004E5ADA" w:rsidP="004E5ADA">
      <w:pPr>
        <w:rPr>
          <w:rFonts w:ascii="Times New Roman" w:hAnsi="Times New Roman" w:cs="Times New Roman"/>
          <w:b/>
          <w:sz w:val="28"/>
          <w:szCs w:val="28"/>
        </w:rPr>
      </w:pPr>
    </w:p>
    <w:p w14:paraId="59087068" w14:textId="77777777" w:rsidR="004E5ADA" w:rsidRDefault="004E5ADA" w:rsidP="004E5ADA">
      <w:pPr>
        <w:pStyle w:val="Heading2"/>
        <w:numPr>
          <w:ilvl w:val="0"/>
          <w:numId w:val="0"/>
        </w:numPr>
        <w:ind w:left="360"/>
      </w:pPr>
      <w:bookmarkStart w:id="253" w:name="_4._Gửi_thông"/>
      <w:bookmarkStart w:id="254" w:name="_Toc70074035"/>
      <w:bookmarkEnd w:id="253"/>
      <w:r w:rsidRPr="001164DE">
        <w:rPr>
          <w:lang w:val="en-US"/>
        </w:rPr>
        <w:t xml:space="preserve">4. </w:t>
      </w:r>
      <w:r w:rsidRPr="001164DE">
        <w:t>Gửi thông tin đăng ký sử dụng đặt báo và ấn phẩm</w:t>
      </w:r>
      <w:bookmarkEnd w:id="254"/>
    </w:p>
    <w:tbl>
      <w:tblPr>
        <w:tblStyle w:val="TableGrid"/>
        <w:tblW w:w="10915" w:type="dxa"/>
        <w:tblInd w:w="-1139" w:type="dxa"/>
        <w:tblLayout w:type="fixed"/>
        <w:tblLook w:val="04A0" w:firstRow="1" w:lastRow="0" w:firstColumn="1" w:lastColumn="0" w:noHBand="0" w:noVBand="1"/>
      </w:tblPr>
      <w:tblGrid>
        <w:gridCol w:w="2666"/>
        <w:gridCol w:w="3146"/>
        <w:gridCol w:w="2835"/>
        <w:gridCol w:w="1396"/>
        <w:gridCol w:w="872"/>
      </w:tblGrid>
      <w:tr w:rsidR="004E5ADA" w14:paraId="1202B020" w14:textId="77777777" w:rsidTr="00446DC2">
        <w:trPr>
          <w:tblHeader/>
        </w:trPr>
        <w:tc>
          <w:tcPr>
            <w:tcW w:w="2666" w:type="dxa"/>
            <w:shd w:val="clear" w:color="auto" w:fill="D9D9D9" w:themeFill="background1" w:themeFillShade="D9"/>
          </w:tcPr>
          <w:p w14:paraId="33CD3307" w14:textId="77777777" w:rsidR="004E5ADA" w:rsidRPr="00085735" w:rsidRDefault="004E5ADA" w:rsidP="00446DC2">
            <w:pPr>
              <w:jc w:val="center"/>
              <w:rPr>
                <w:rFonts w:ascii="Times New Roman" w:hAnsi="Times New Roman"/>
                <w:b/>
                <w:sz w:val="28"/>
                <w:szCs w:val="28"/>
                <w:lang w:eastAsia="x-none"/>
              </w:rPr>
            </w:pPr>
            <w:r w:rsidRPr="00085735">
              <w:rPr>
                <w:rFonts w:ascii="Times New Roman" w:hAnsi="Times New Roman"/>
                <w:b/>
                <w:sz w:val="28"/>
                <w:szCs w:val="28"/>
                <w:lang w:eastAsia="x-none"/>
              </w:rPr>
              <w:t>Chức năng của hàm</w:t>
            </w:r>
          </w:p>
        </w:tc>
        <w:tc>
          <w:tcPr>
            <w:tcW w:w="3146" w:type="dxa"/>
            <w:shd w:val="clear" w:color="auto" w:fill="D9D9D9" w:themeFill="background1" w:themeFillShade="D9"/>
          </w:tcPr>
          <w:p w14:paraId="622B66F0" w14:textId="77777777" w:rsidR="004E5ADA" w:rsidRPr="00085735" w:rsidRDefault="004E5ADA" w:rsidP="00446DC2">
            <w:pPr>
              <w:jc w:val="center"/>
              <w:rPr>
                <w:rFonts w:ascii="Times New Roman" w:hAnsi="Times New Roman"/>
                <w:b/>
                <w:sz w:val="28"/>
                <w:szCs w:val="28"/>
                <w:lang w:eastAsia="x-none"/>
              </w:rPr>
            </w:pPr>
            <w:r w:rsidRPr="00085735">
              <w:rPr>
                <w:rFonts w:ascii="Times New Roman" w:hAnsi="Times New Roman"/>
                <w:b/>
                <w:sz w:val="28"/>
                <w:szCs w:val="28"/>
                <w:lang w:eastAsia="x-none"/>
              </w:rPr>
              <w:t>Các bước thực hiện</w:t>
            </w:r>
          </w:p>
        </w:tc>
        <w:tc>
          <w:tcPr>
            <w:tcW w:w="2835" w:type="dxa"/>
            <w:shd w:val="clear" w:color="auto" w:fill="D9D9D9" w:themeFill="background1" w:themeFillShade="D9"/>
          </w:tcPr>
          <w:p w14:paraId="3618E565" w14:textId="77777777" w:rsidR="004E5ADA" w:rsidRPr="00085735" w:rsidRDefault="004E5ADA" w:rsidP="00446DC2">
            <w:pPr>
              <w:jc w:val="center"/>
              <w:rPr>
                <w:rFonts w:ascii="Times New Roman" w:hAnsi="Times New Roman"/>
                <w:b/>
                <w:sz w:val="28"/>
                <w:szCs w:val="28"/>
                <w:lang w:eastAsia="x-none"/>
              </w:rPr>
            </w:pPr>
            <w:r w:rsidRPr="00085735">
              <w:rPr>
                <w:rFonts w:ascii="Times New Roman" w:hAnsi="Times New Roman"/>
                <w:b/>
                <w:sz w:val="28"/>
                <w:szCs w:val="28"/>
                <w:lang w:eastAsia="x-none"/>
              </w:rPr>
              <w:t>Đầu vào</w:t>
            </w:r>
          </w:p>
        </w:tc>
        <w:tc>
          <w:tcPr>
            <w:tcW w:w="1396" w:type="dxa"/>
            <w:shd w:val="clear" w:color="auto" w:fill="D9D9D9" w:themeFill="background1" w:themeFillShade="D9"/>
          </w:tcPr>
          <w:p w14:paraId="74253638" w14:textId="77777777" w:rsidR="004E5ADA" w:rsidRPr="00085735" w:rsidRDefault="004E5ADA" w:rsidP="00446DC2">
            <w:pPr>
              <w:jc w:val="center"/>
              <w:rPr>
                <w:rFonts w:ascii="Times New Roman" w:hAnsi="Times New Roman"/>
                <w:b/>
                <w:sz w:val="28"/>
                <w:szCs w:val="28"/>
                <w:lang w:eastAsia="x-none"/>
              </w:rPr>
            </w:pPr>
            <w:r w:rsidRPr="00085735">
              <w:rPr>
                <w:rFonts w:ascii="Times New Roman" w:hAnsi="Times New Roman"/>
                <w:b/>
                <w:sz w:val="28"/>
                <w:szCs w:val="28"/>
                <w:lang w:eastAsia="x-none"/>
              </w:rPr>
              <w:t>Đầu ra</w:t>
            </w:r>
          </w:p>
        </w:tc>
        <w:tc>
          <w:tcPr>
            <w:tcW w:w="872" w:type="dxa"/>
            <w:shd w:val="clear" w:color="auto" w:fill="D9D9D9" w:themeFill="background1" w:themeFillShade="D9"/>
          </w:tcPr>
          <w:p w14:paraId="529DFD13" w14:textId="77777777" w:rsidR="004E5ADA" w:rsidRPr="00085735" w:rsidRDefault="004E5ADA" w:rsidP="00446DC2">
            <w:pPr>
              <w:jc w:val="center"/>
              <w:rPr>
                <w:rFonts w:ascii="Times New Roman" w:hAnsi="Times New Roman"/>
                <w:b/>
                <w:sz w:val="28"/>
                <w:szCs w:val="28"/>
                <w:lang w:eastAsia="x-none"/>
              </w:rPr>
            </w:pPr>
            <w:r w:rsidRPr="00085735">
              <w:rPr>
                <w:rFonts w:ascii="Times New Roman" w:hAnsi="Times New Roman"/>
                <w:b/>
                <w:sz w:val="28"/>
                <w:szCs w:val="28"/>
                <w:lang w:eastAsia="x-none"/>
              </w:rPr>
              <w:t>Loại thay đổi</w:t>
            </w:r>
          </w:p>
        </w:tc>
      </w:tr>
      <w:tr w:rsidR="004E5ADA" w14:paraId="035CFE97" w14:textId="77777777" w:rsidTr="00446DC2">
        <w:tc>
          <w:tcPr>
            <w:tcW w:w="2666" w:type="dxa"/>
          </w:tcPr>
          <w:p w14:paraId="0C2B7686" w14:textId="77777777" w:rsidR="004E5ADA" w:rsidRPr="00F340B7" w:rsidRDefault="004E5ADA" w:rsidP="00446DC2">
            <w:pPr>
              <w:jc w:val="both"/>
              <w:rPr>
                <w:rFonts w:ascii="Times New Roman" w:hAnsi="Times New Roman"/>
                <w:sz w:val="28"/>
                <w:szCs w:val="28"/>
                <w:lang w:eastAsia="x-none"/>
              </w:rPr>
            </w:pPr>
            <w:r>
              <w:rPr>
                <w:rFonts w:ascii="Times New Roman" w:hAnsi="Times New Roman"/>
                <w:sz w:val="28"/>
                <w:szCs w:val="28"/>
                <w:lang w:eastAsia="x-none"/>
              </w:rPr>
              <w:t>Hàm Request</w:t>
            </w:r>
            <w:r w:rsidRPr="00013667">
              <w:rPr>
                <w:rFonts w:ascii="Times New Roman" w:hAnsi="Times New Roman"/>
                <w:sz w:val="28"/>
                <w:szCs w:val="28"/>
                <w:lang w:eastAsia="x-none"/>
              </w:rPr>
              <w:t>Dao</w:t>
            </w:r>
            <w:r>
              <w:rPr>
                <w:rFonts w:ascii="Times New Roman" w:hAnsi="Times New Roman"/>
                <w:sz w:val="28"/>
                <w:szCs w:val="28"/>
                <w:lang w:eastAsia="x-none"/>
              </w:rPr>
              <w:t>.create() là hàm gửi thông tin đăng ký đặt báo và ấn phẩm</w:t>
            </w:r>
          </w:p>
        </w:tc>
        <w:tc>
          <w:tcPr>
            <w:tcW w:w="3146" w:type="dxa"/>
          </w:tcPr>
          <w:p w14:paraId="7A6E9D50" w14:textId="77777777" w:rsidR="004E5ADA" w:rsidRDefault="004E5ADA" w:rsidP="00446DC2">
            <w:pPr>
              <w:pStyle w:val="Style2"/>
            </w:pPr>
            <w:r>
              <w:t>Bước 1: NSD nhập thông tin đăng ký</w:t>
            </w:r>
          </w:p>
          <w:p w14:paraId="0095ED78" w14:textId="77777777" w:rsidR="004E5ADA" w:rsidRPr="001D6F59" w:rsidRDefault="004E5ADA" w:rsidP="00446DC2">
            <w:pPr>
              <w:pStyle w:val="Style2"/>
            </w:pPr>
            <w:r>
              <w:t xml:space="preserve">Bước 2: Hệ thống tạo mới bản ghi bằng câu lệnh truy vấn </w:t>
            </w:r>
            <w:r w:rsidRPr="001164DE">
              <w:t xml:space="preserve">INSERT </w:t>
            </w:r>
            <w:r>
              <w:t xml:space="preserve">SQL vào bảng CSDL </w:t>
            </w:r>
            <w:r w:rsidRPr="001164DE">
              <w:rPr>
                <w:b/>
                <w:bCs/>
              </w:rPr>
              <w:lastRenderedPageBreak/>
              <w:t>TPS_</w:t>
            </w:r>
            <w:r w:rsidRPr="001164DE">
              <w:rPr>
                <w:b/>
              </w:rPr>
              <w:t>REQUEST</w:t>
            </w:r>
          </w:p>
          <w:p w14:paraId="12C3BB2F" w14:textId="77777777" w:rsidR="004E5ADA" w:rsidRPr="00A8090F" w:rsidRDefault="004E5ADA" w:rsidP="00446DC2">
            <w:pPr>
              <w:jc w:val="both"/>
              <w:rPr>
                <w:rFonts w:ascii="Times New Roman" w:hAnsi="Times New Roman"/>
                <w:sz w:val="28"/>
                <w:szCs w:val="28"/>
                <w:lang w:eastAsia="x-none"/>
              </w:rPr>
            </w:pPr>
            <w:r w:rsidRPr="00A8090F">
              <w:rPr>
                <w:rFonts w:ascii="Times New Roman" w:hAnsi="Times New Roman"/>
                <w:bCs/>
                <w:sz w:val="28"/>
                <w:szCs w:val="28"/>
              </w:rPr>
              <w:t>(</w:t>
            </w:r>
            <w:r>
              <w:rPr>
                <w:rFonts w:ascii="Times New Roman" w:hAnsi="Times New Roman"/>
                <w:bCs/>
                <w:sz w:val="28"/>
                <w:szCs w:val="28"/>
              </w:rPr>
              <w:t xml:space="preserve">Tham chiếu Table tại mục </w:t>
            </w:r>
            <w:r w:rsidRPr="001164DE">
              <w:rPr>
                <w:rFonts w:ascii="Times New Roman" w:hAnsi="Times New Roman"/>
                <w:b/>
                <w:bCs/>
                <w:sz w:val="28"/>
                <w:szCs w:val="28"/>
              </w:rPr>
              <w:t>II. Nội dung</w:t>
            </w:r>
            <w:r w:rsidRPr="001164DE">
              <w:rPr>
                <w:rFonts w:ascii="Times New Roman" w:hAnsi="Times New Roman"/>
                <w:sz w:val="28"/>
                <w:szCs w:val="28"/>
              </w:rPr>
              <w:t xml:space="preserve"> </w:t>
            </w:r>
            <w:r w:rsidRPr="001164DE">
              <w:rPr>
                <w:rFonts w:ascii="Times New Roman" w:hAnsi="Times New Roman"/>
                <w:sz w:val="28"/>
                <w:szCs w:val="28"/>
              </w:rPr>
              <w:sym w:font="Wingdings" w:char="F0E0"/>
            </w:r>
            <w:r w:rsidRPr="001164DE">
              <w:rPr>
                <w:rFonts w:ascii="Times New Roman" w:hAnsi="Times New Roman"/>
                <w:sz w:val="28"/>
                <w:szCs w:val="28"/>
              </w:rPr>
              <w:t xml:space="preserve"> </w:t>
            </w:r>
            <w:r w:rsidRPr="001164DE">
              <w:rPr>
                <w:rFonts w:ascii="Times New Roman" w:hAnsi="Times New Roman"/>
                <w:b/>
                <w:bCs/>
                <w:sz w:val="28"/>
                <w:szCs w:val="28"/>
              </w:rPr>
              <w:t xml:space="preserve">4. Thiết kế chi tiết cơ sở dữ liệu </w:t>
            </w:r>
            <w:r w:rsidRPr="001164DE">
              <w:rPr>
                <w:rFonts w:ascii="Times New Roman" w:hAnsi="Times New Roman"/>
                <w:b/>
                <w:bCs/>
                <w:sz w:val="28"/>
                <w:szCs w:val="28"/>
              </w:rPr>
              <w:sym w:font="Wingdings" w:char="F0E0"/>
            </w:r>
            <w:r w:rsidRPr="001164DE">
              <w:rPr>
                <w:rFonts w:ascii="Times New Roman" w:hAnsi="Times New Roman"/>
                <w:b/>
                <w:bCs/>
                <w:sz w:val="28"/>
                <w:szCs w:val="28"/>
              </w:rPr>
              <w:t xml:space="preserve"> 4.4. Thiết kế chi tiết các trường </w:t>
            </w:r>
            <w:r w:rsidRPr="001164DE">
              <w:rPr>
                <w:rFonts w:ascii="Times New Roman" w:hAnsi="Times New Roman"/>
                <w:b/>
                <w:bCs/>
                <w:sz w:val="28"/>
                <w:szCs w:val="28"/>
              </w:rPr>
              <w:sym w:font="Wingdings" w:char="F0E0"/>
            </w:r>
            <w:r w:rsidRPr="001164DE">
              <w:rPr>
                <w:rFonts w:ascii="Times New Roman" w:hAnsi="Times New Roman"/>
                <w:b/>
                <w:bCs/>
                <w:sz w:val="28"/>
                <w:szCs w:val="28"/>
              </w:rPr>
              <w:t xml:space="preserve"> 4.4.7. Bảng dữ liệu TPS_</w:t>
            </w:r>
            <w:r w:rsidRPr="001164DE">
              <w:rPr>
                <w:rFonts w:ascii="Times New Roman" w:hAnsi="Times New Roman"/>
                <w:b/>
                <w:sz w:val="28"/>
                <w:szCs w:val="28"/>
              </w:rPr>
              <w:t xml:space="preserve"> REQUEST</w:t>
            </w:r>
            <w:r w:rsidRPr="00A8090F">
              <w:rPr>
                <w:rFonts w:ascii="Times New Roman" w:hAnsi="Times New Roman"/>
                <w:bCs/>
                <w:sz w:val="28"/>
                <w:szCs w:val="28"/>
              </w:rPr>
              <w:t>)</w:t>
            </w:r>
          </w:p>
        </w:tc>
        <w:tc>
          <w:tcPr>
            <w:tcW w:w="2835" w:type="dxa"/>
          </w:tcPr>
          <w:p w14:paraId="79F0C274" w14:textId="77777777" w:rsidR="004E5ADA" w:rsidRDefault="004E5ADA" w:rsidP="00446DC2">
            <w:pPr>
              <w:jc w:val="both"/>
              <w:rPr>
                <w:rFonts w:ascii="Times New Roman" w:hAnsi="Times New Roman"/>
                <w:sz w:val="28"/>
                <w:szCs w:val="28"/>
                <w:lang w:eastAsia="x-none"/>
              </w:rPr>
            </w:pPr>
            <w:r>
              <w:rPr>
                <w:rFonts w:ascii="Times New Roman" w:hAnsi="Times New Roman"/>
                <w:sz w:val="28"/>
                <w:szCs w:val="28"/>
                <w:lang w:eastAsia="x-none"/>
              </w:rPr>
              <w:lastRenderedPageBreak/>
              <w:t xml:space="preserve">Tham số truyền vào: </w:t>
            </w:r>
          </w:p>
          <w:p w14:paraId="2460D351" w14:textId="77777777" w:rsidR="004E5ADA" w:rsidRDefault="004E5ADA" w:rsidP="00446DC2">
            <w:pPr>
              <w:pStyle w:val="Style2"/>
              <w:numPr>
                <w:ilvl w:val="0"/>
                <w:numId w:val="0"/>
              </w:numPr>
              <w:ind w:left="91"/>
            </w:pPr>
            <w:r w:rsidRPr="00E354B8">
              <w:t xml:space="preserve">ID bài viết, họ tên, email, tiêu đề, nội dung, số điện thoại, ngày tạo = SYSDATE, trạng thái </w:t>
            </w:r>
            <w:r w:rsidRPr="00E354B8">
              <w:lastRenderedPageBreak/>
              <w:t>= 1 (tạo mới)</w:t>
            </w:r>
          </w:p>
          <w:p w14:paraId="31978D57" w14:textId="77777777" w:rsidR="004E5ADA" w:rsidRPr="001164DE" w:rsidRDefault="004E5ADA" w:rsidP="00446DC2">
            <w:pPr>
              <w:pStyle w:val="Style2"/>
              <w:numPr>
                <w:ilvl w:val="0"/>
                <w:numId w:val="0"/>
              </w:numPr>
              <w:ind w:left="91"/>
            </w:pPr>
            <w:r w:rsidRPr="001164DE">
              <w:t>Tương ứng với các trường trong bảng cơ sở dữ liệu</w:t>
            </w:r>
            <w:r>
              <w:t xml:space="preserve">: </w:t>
            </w:r>
          </w:p>
          <w:p w14:paraId="1E15FDF3" w14:textId="77777777" w:rsidR="004E5ADA" w:rsidRPr="00F340B7" w:rsidRDefault="004E5ADA" w:rsidP="00446DC2">
            <w:pPr>
              <w:jc w:val="both"/>
              <w:rPr>
                <w:rFonts w:ascii="Times New Roman" w:hAnsi="Times New Roman"/>
                <w:sz w:val="28"/>
                <w:szCs w:val="28"/>
                <w:lang w:eastAsia="x-none"/>
              </w:rPr>
            </w:pPr>
            <w:r w:rsidRPr="00816249">
              <w:rPr>
                <w:rFonts w:ascii="Times New Roman" w:hAnsi="Times New Roman"/>
                <w:sz w:val="28"/>
                <w:szCs w:val="28"/>
                <w:lang w:eastAsia="x-none"/>
              </w:rPr>
              <w:t>ID, FULLNAME, EMAIL, REQ_TITLE, REQ_CONTENT, TEL, DATE_CREATE, STATUS</w:t>
            </w:r>
          </w:p>
        </w:tc>
        <w:tc>
          <w:tcPr>
            <w:tcW w:w="1396" w:type="dxa"/>
          </w:tcPr>
          <w:p w14:paraId="4CBC27B9" w14:textId="77777777" w:rsidR="004E5ADA" w:rsidRDefault="004E5ADA" w:rsidP="00446DC2">
            <w:pPr>
              <w:jc w:val="both"/>
              <w:rPr>
                <w:rFonts w:ascii="Times New Roman" w:hAnsi="Times New Roman"/>
                <w:sz w:val="28"/>
                <w:szCs w:val="28"/>
                <w:lang w:eastAsia="x-none"/>
              </w:rPr>
            </w:pPr>
            <w:r>
              <w:rPr>
                <w:rFonts w:ascii="Times New Roman" w:hAnsi="Times New Roman"/>
                <w:sz w:val="28"/>
                <w:szCs w:val="28"/>
                <w:lang w:eastAsia="x-none"/>
              </w:rPr>
              <w:lastRenderedPageBreak/>
              <w:t>Trả về 1 nếu thành công.</w:t>
            </w:r>
          </w:p>
          <w:p w14:paraId="694CB2E1" w14:textId="77777777" w:rsidR="004E5ADA" w:rsidRPr="00F340B7" w:rsidRDefault="004E5ADA" w:rsidP="00446DC2">
            <w:pPr>
              <w:jc w:val="both"/>
              <w:rPr>
                <w:rFonts w:ascii="Times New Roman" w:hAnsi="Times New Roman"/>
                <w:sz w:val="28"/>
                <w:szCs w:val="28"/>
                <w:lang w:eastAsia="x-none"/>
              </w:rPr>
            </w:pPr>
            <w:r>
              <w:rPr>
                <w:rFonts w:ascii="Times New Roman" w:hAnsi="Times New Roman"/>
                <w:sz w:val="28"/>
                <w:szCs w:val="28"/>
                <w:lang w:eastAsia="x-none"/>
              </w:rPr>
              <w:t>Trả về 2 nếu thất bại</w:t>
            </w:r>
          </w:p>
        </w:tc>
        <w:tc>
          <w:tcPr>
            <w:tcW w:w="872" w:type="dxa"/>
          </w:tcPr>
          <w:p w14:paraId="3E77574D" w14:textId="77777777" w:rsidR="004E5ADA" w:rsidRPr="00F340B7" w:rsidRDefault="004E5ADA" w:rsidP="00446DC2">
            <w:pPr>
              <w:jc w:val="both"/>
              <w:rPr>
                <w:rFonts w:ascii="Times New Roman" w:hAnsi="Times New Roman"/>
                <w:sz w:val="28"/>
                <w:szCs w:val="28"/>
                <w:lang w:eastAsia="x-none"/>
              </w:rPr>
            </w:pPr>
            <w:r>
              <w:rPr>
                <w:rFonts w:ascii="Times New Roman" w:hAnsi="Times New Roman"/>
                <w:sz w:val="28"/>
                <w:szCs w:val="28"/>
                <w:lang w:eastAsia="x-none"/>
              </w:rPr>
              <w:t>Thêm mới</w:t>
            </w:r>
          </w:p>
        </w:tc>
      </w:tr>
    </w:tbl>
    <w:p w14:paraId="219FA3A0" w14:textId="77777777" w:rsidR="004E5ADA" w:rsidRPr="001164DE" w:rsidRDefault="004E5ADA" w:rsidP="004E5ADA">
      <w:bookmarkStart w:id="255" w:name="_5._Tra_cứu"/>
      <w:bookmarkEnd w:id="255"/>
    </w:p>
    <w:p w14:paraId="0454F085" w14:textId="77777777" w:rsidR="004E5ADA" w:rsidRDefault="004E5ADA" w:rsidP="004E5ADA">
      <w:pPr>
        <w:pStyle w:val="Heading2"/>
        <w:numPr>
          <w:ilvl w:val="0"/>
          <w:numId w:val="0"/>
        </w:numPr>
        <w:ind w:left="360"/>
      </w:pPr>
      <w:bookmarkStart w:id="256" w:name="_Toc70074036"/>
      <w:r w:rsidRPr="001164DE">
        <w:rPr>
          <w:lang w:val="en-US"/>
        </w:rPr>
        <w:t xml:space="preserve">5. </w:t>
      </w:r>
      <w:r w:rsidRPr="001164DE">
        <w:t>Tra cứu và xem lịch sử</w:t>
      </w:r>
      <w:r w:rsidRPr="001164DE">
        <w:rPr>
          <w:lang w:val="en-US"/>
        </w:rPr>
        <w:t xml:space="preserve"> hoạt động của</w:t>
      </w:r>
      <w:r w:rsidRPr="001164DE">
        <w:t xml:space="preserve"> người dùng</w:t>
      </w:r>
      <w:bookmarkEnd w:id="256"/>
    </w:p>
    <w:tbl>
      <w:tblPr>
        <w:tblStyle w:val="TableGrid"/>
        <w:tblW w:w="10915" w:type="dxa"/>
        <w:tblInd w:w="-1139" w:type="dxa"/>
        <w:tblLayout w:type="fixed"/>
        <w:tblLook w:val="04A0" w:firstRow="1" w:lastRow="0" w:firstColumn="1" w:lastColumn="0" w:noHBand="0" w:noVBand="1"/>
      </w:tblPr>
      <w:tblGrid>
        <w:gridCol w:w="2666"/>
        <w:gridCol w:w="3430"/>
        <w:gridCol w:w="1701"/>
        <w:gridCol w:w="1984"/>
        <w:gridCol w:w="1134"/>
      </w:tblGrid>
      <w:tr w:rsidR="004E5ADA" w14:paraId="6E091D9A" w14:textId="77777777" w:rsidTr="00446DC2">
        <w:trPr>
          <w:tblHeader/>
        </w:trPr>
        <w:tc>
          <w:tcPr>
            <w:tcW w:w="2666" w:type="dxa"/>
            <w:shd w:val="clear" w:color="auto" w:fill="D9D9D9" w:themeFill="background1" w:themeFillShade="D9"/>
          </w:tcPr>
          <w:p w14:paraId="499BC50E" w14:textId="77777777" w:rsidR="004E5ADA" w:rsidRPr="00085735" w:rsidRDefault="004E5ADA" w:rsidP="00446DC2">
            <w:pPr>
              <w:jc w:val="center"/>
              <w:rPr>
                <w:rFonts w:ascii="Times New Roman" w:hAnsi="Times New Roman"/>
                <w:b/>
                <w:sz w:val="28"/>
                <w:szCs w:val="28"/>
                <w:lang w:eastAsia="x-none"/>
              </w:rPr>
            </w:pPr>
            <w:r w:rsidRPr="00085735">
              <w:rPr>
                <w:rFonts w:ascii="Times New Roman" w:hAnsi="Times New Roman"/>
                <w:b/>
                <w:sz w:val="28"/>
                <w:szCs w:val="28"/>
                <w:lang w:eastAsia="x-none"/>
              </w:rPr>
              <w:t>Chức năng của hàm</w:t>
            </w:r>
          </w:p>
        </w:tc>
        <w:tc>
          <w:tcPr>
            <w:tcW w:w="3430" w:type="dxa"/>
            <w:shd w:val="clear" w:color="auto" w:fill="D9D9D9" w:themeFill="background1" w:themeFillShade="D9"/>
          </w:tcPr>
          <w:p w14:paraId="77E38066" w14:textId="77777777" w:rsidR="004E5ADA" w:rsidRPr="00085735" w:rsidRDefault="004E5ADA" w:rsidP="00446DC2">
            <w:pPr>
              <w:jc w:val="center"/>
              <w:rPr>
                <w:rFonts w:ascii="Times New Roman" w:hAnsi="Times New Roman"/>
                <w:b/>
                <w:sz w:val="28"/>
                <w:szCs w:val="28"/>
                <w:lang w:eastAsia="x-none"/>
              </w:rPr>
            </w:pPr>
            <w:r w:rsidRPr="00085735">
              <w:rPr>
                <w:rFonts w:ascii="Times New Roman" w:hAnsi="Times New Roman"/>
                <w:b/>
                <w:sz w:val="28"/>
                <w:szCs w:val="28"/>
                <w:lang w:eastAsia="x-none"/>
              </w:rPr>
              <w:t>Các bước thực hiện</w:t>
            </w:r>
          </w:p>
        </w:tc>
        <w:tc>
          <w:tcPr>
            <w:tcW w:w="1701" w:type="dxa"/>
            <w:shd w:val="clear" w:color="auto" w:fill="D9D9D9" w:themeFill="background1" w:themeFillShade="D9"/>
          </w:tcPr>
          <w:p w14:paraId="6DC1D2D8" w14:textId="77777777" w:rsidR="004E5ADA" w:rsidRPr="00085735" w:rsidRDefault="004E5ADA" w:rsidP="00446DC2">
            <w:pPr>
              <w:jc w:val="center"/>
              <w:rPr>
                <w:rFonts w:ascii="Times New Roman" w:hAnsi="Times New Roman"/>
                <w:b/>
                <w:sz w:val="28"/>
                <w:szCs w:val="28"/>
                <w:lang w:eastAsia="x-none"/>
              </w:rPr>
            </w:pPr>
            <w:r w:rsidRPr="00085735">
              <w:rPr>
                <w:rFonts w:ascii="Times New Roman" w:hAnsi="Times New Roman"/>
                <w:b/>
                <w:sz w:val="28"/>
                <w:szCs w:val="28"/>
                <w:lang w:eastAsia="x-none"/>
              </w:rPr>
              <w:t>Đầu vào</w:t>
            </w:r>
          </w:p>
        </w:tc>
        <w:tc>
          <w:tcPr>
            <w:tcW w:w="1984" w:type="dxa"/>
            <w:shd w:val="clear" w:color="auto" w:fill="D9D9D9" w:themeFill="background1" w:themeFillShade="D9"/>
          </w:tcPr>
          <w:p w14:paraId="3FC2AA2C" w14:textId="77777777" w:rsidR="004E5ADA" w:rsidRPr="00085735" w:rsidRDefault="004E5ADA" w:rsidP="00446DC2">
            <w:pPr>
              <w:jc w:val="center"/>
              <w:rPr>
                <w:rFonts w:ascii="Times New Roman" w:hAnsi="Times New Roman"/>
                <w:b/>
                <w:sz w:val="28"/>
                <w:szCs w:val="28"/>
                <w:lang w:eastAsia="x-none"/>
              </w:rPr>
            </w:pPr>
            <w:r w:rsidRPr="00085735">
              <w:rPr>
                <w:rFonts w:ascii="Times New Roman" w:hAnsi="Times New Roman"/>
                <w:b/>
                <w:sz w:val="28"/>
                <w:szCs w:val="28"/>
                <w:lang w:eastAsia="x-none"/>
              </w:rPr>
              <w:t>Đầu ra</w:t>
            </w:r>
          </w:p>
        </w:tc>
        <w:tc>
          <w:tcPr>
            <w:tcW w:w="1134" w:type="dxa"/>
            <w:shd w:val="clear" w:color="auto" w:fill="D9D9D9" w:themeFill="background1" w:themeFillShade="D9"/>
          </w:tcPr>
          <w:p w14:paraId="2A071DA5" w14:textId="77777777" w:rsidR="004E5ADA" w:rsidRPr="00085735" w:rsidRDefault="004E5ADA" w:rsidP="00446DC2">
            <w:pPr>
              <w:jc w:val="center"/>
              <w:rPr>
                <w:rFonts w:ascii="Times New Roman" w:hAnsi="Times New Roman"/>
                <w:b/>
                <w:sz w:val="28"/>
                <w:szCs w:val="28"/>
                <w:lang w:eastAsia="x-none"/>
              </w:rPr>
            </w:pPr>
            <w:r w:rsidRPr="00085735">
              <w:rPr>
                <w:rFonts w:ascii="Times New Roman" w:hAnsi="Times New Roman"/>
                <w:b/>
                <w:sz w:val="28"/>
                <w:szCs w:val="28"/>
                <w:lang w:eastAsia="x-none"/>
              </w:rPr>
              <w:t>Loại thay đổi</w:t>
            </w:r>
          </w:p>
        </w:tc>
      </w:tr>
      <w:tr w:rsidR="004E5ADA" w14:paraId="5B0F811E" w14:textId="77777777" w:rsidTr="00446DC2">
        <w:tc>
          <w:tcPr>
            <w:tcW w:w="2666" w:type="dxa"/>
          </w:tcPr>
          <w:p w14:paraId="6EC194E7" w14:textId="77777777" w:rsidR="004E5ADA" w:rsidRPr="00F340B7" w:rsidRDefault="004E5ADA" w:rsidP="00446DC2">
            <w:pPr>
              <w:jc w:val="both"/>
              <w:rPr>
                <w:rFonts w:ascii="Times New Roman" w:hAnsi="Times New Roman"/>
                <w:sz w:val="28"/>
                <w:szCs w:val="28"/>
                <w:lang w:eastAsia="x-none"/>
              </w:rPr>
            </w:pPr>
            <w:r>
              <w:rPr>
                <w:rFonts w:ascii="Times New Roman" w:hAnsi="Times New Roman"/>
                <w:sz w:val="28"/>
                <w:szCs w:val="28"/>
                <w:lang w:eastAsia="x-none"/>
              </w:rPr>
              <w:t>Hàm History</w:t>
            </w:r>
            <w:r w:rsidRPr="00013667">
              <w:rPr>
                <w:rFonts w:ascii="Times New Roman" w:hAnsi="Times New Roman"/>
                <w:sz w:val="28"/>
                <w:szCs w:val="28"/>
                <w:lang w:eastAsia="x-none"/>
              </w:rPr>
              <w:t>Dao</w:t>
            </w:r>
            <w:r>
              <w:rPr>
                <w:rFonts w:ascii="Times New Roman" w:hAnsi="Times New Roman"/>
                <w:sz w:val="28"/>
                <w:szCs w:val="28"/>
                <w:lang w:eastAsia="x-none"/>
              </w:rPr>
              <w:t>.getAll() là hàm tra cứu và xem lịch sử hoạt động người dùng</w:t>
            </w:r>
          </w:p>
        </w:tc>
        <w:tc>
          <w:tcPr>
            <w:tcW w:w="3430" w:type="dxa"/>
          </w:tcPr>
          <w:p w14:paraId="137A5AC8" w14:textId="77777777" w:rsidR="004E5ADA" w:rsidRPr="000175D8" w:rsidRDefault="004E5ADA" w:rsidP="00446DC2">
            <w:pPr>
              <w:pStyle w:val="Style2"/>
              <w:numPr>
                <w:ilvl w:val="0"/>
                <w:numId w:val="0"/>
              </w:numPr>
              <w:ind w:left="91"/>
            </w:pPr>
            <w:r>
              <w:t>Hiển thị tất cả bản ghi bằng câu lệnh truy vấn SELECT</w:t>
            </w:r>
            <w:r w:rsidRPr="001164DE">
              <w:t xml:space="preserve"> </w:t>
            </w:r>
            <w:r>
              <w:t xml:space="preserve">SQL vào bảng CSDL </w:t>
            </w:r>
            <w:r>
              <w:rPr>
                <w:b/>
              </w:rPr>
              <w:t xml:space="preserve">TPS_WCM_ACC_LOG </w:t>
            </w:r>
          </w:p>
          <w:p w14:paraId="57F95DAE" w14:textId="77777777" w:rsidR="004E5ADA" w:rsidRPr="00A8090F" w:rsidRDefault="004E5ADA" w:rsidP="00446DC2">
            <w:pPr>
              <w:jc w:val="both"/>
              <w:rPr>
                <w:rFonts w:ascii="Times New Roman" w:hAnsi="Times New Roman"/>
                <w:sz w:val="28"/>
                <w:szCs w:val="28"/>
                <w:lang w:eastAsia="x-none"/>
              </w:rPr>
            </w:pPr>
            <w:r w:rsidRPr="00A8090F">
              <w:rPr>
                <w:rFonts w:ascii="Times New Roman" w:hAnsi="Times New Roman"/>
                <w:bCs/>
                <w:sz w:val="28"/>
                <w:szCs w:val="28"/>
              </w:rPr>
              <w:t>(</w:t>
            </w:r>
            <w:r>
              <w:rPr>
                <w:rFonts w:ascii="Times New Roman" w:hAnsi="Times New Roman"/>
                <w:bCs/>
                <w:sz w:val="28"/>
                <w:szCs w:val="28"/>
              </w:rPr>
              <w:t xml:space="preserve">Tham chiếu Table tại mục </w:t>
            </w:r>
            <w:r w:rsidRPr="001164DE">
              <w:rPr>
                <w:rFonts w:ascii="Times New Roman" w:hAnsi="Times New Roman"/>
                <w:b/>
                <w:bCs/>
                <w:sz w:val="28"/>
                <w:szCs w:val="28"/>
              </w:rPr>
              <w:t>II. Nội dung</w:t>
            </w:r>
            <w:r w:rsidRPr="001164DE">
              <w:rPr>
                <w:rFonts w:ascii="Times New Roman" w:hAnsi="Times New Roman"/>
                <w:sz w:val="28"/>
                <w:szCs w:val="28"/>
              </w:rPr>
              <w:t xml:space="preserve"> </w:t>
            </w:r>
            <w:r w:rsidRPr="001164DE">
              <w:rPr>
                <w:rFonts w:ascii="Times New Roman" w:hAnsi="Times New Roman"/>
                <w:sz w:val="28"/>
                <w:szCs w:val="28"/>
              </w:rPr>
              <w:sym w:font="Wingdings" w:char="F0E0"/>
            </w:r>
            <w:r w:rsidRPr="001164DE">
              <w:rPr>
                <w:rFonts w:ascii="Times New Roman" w:hAnsi="Times New Roman"/>
                <w:sz w:val="28"/>
                <w:szCs w:val="28"/>
              </w:rPr>
              <w:t xml:space="preserve"> </w:t>
            </w:r>
            <w:r w:rsidRPr="001164DE">
              <w:rPr>
                <w:rFonts w:ascii="Times New Roman" w:hAnsi="Times New Roman"/>
                <w:b/>
                <w:bCs/>
                <w:sz w:val="28"/>
                <w:szCs w:val="28"/>
              </w:rPr>
              <w:t xml:space="preserve">4. Thiết kế chi tiết cơ sở dữ liệu </w:t>
            </w:r>
            <w:r w:rsidRPr="001164DE">
              <w:rPr>
                <w:rFonts w:ascii="Times New Roman" w:hAnsi="Times New Roman"/>
                <w:b/>
                <w:bCs/>
                <w:sz w:val="28"/>
                <w:szCs w:val="28"/>
              </w:rPr>
              <w:sym w:font="Wingdings" w:char="F0E0"/>
            </w:r>
            <w:r w:rsidRPr="001164DE">
              <w:rPr>
                <w:rFonts w:ascii="Times New Roman" w:hAnsi="Times New Roman"/>
                <w:b/>
                <w:bCs/>
                <w:sz w:val="28"/>
                <w:szCs w:val="28"/>
              </w:rPr>
              <w:t xml:space="preserve"> 4.4. Thiết kế chi tiết các trường </w:t>
            </w:r>
            <w:r w:rsidRPr="001164DE">
              <w:rPr>
                <w:rFonts w:ascii="Times New Roman" w:hAnsi="Times New Roman"/>
                <w:b/>
                <w:bCs/>
                <w:sz w:val="28"/>
                <w:szCs w:val="28"/>
              </w:rPr>
              <w:sym w:font="Wingdings" w:char="F0E0"/>
            </w:r>
            <w:r w:rsidRPr="001164DE">
              <w:rPr>
                <w:rFonts w:ascii="Times New Roman" w:hAnsi="Times New Roman"/>
                <w:b/>
                <w:bCs/>
                <w:sz w:val="28"/>
                <w:szCs w:val="28"/>
              </w:rPr>
              <w:t xml:space="preserve"> 4.4.6. Bảng dữ liệu </w:t>
            </w:r>
            <w:r>
              <w:rPr>
                <w:rFonts w:ascii="Times New Roman" w:hAnsi="Times New Roman"/>
                <w:b/>
                <w:sz w:val="28"/>
                <w:szCs w:val="28"/>
              </w:rPr>
              <w:t>TPS_WCM_ACC_LOG</w:t>
            </w:r>
            <w:r w:rsidRPr="00A8090F">
              <w:rPr>
                <w:rFonts w:ascii="Times New Roman" w:hAnsi="Times New Roman"/>
                <w:bCs/>
                <w:sz w:val="28"/>
                <w:szCs w:val="28"/>
              </w:rPr>
              <w:t>)</w:t>
            </w:r>
          </w:p>
        </w:tc>
        <w:tc>
          <w:tcPr>
            <w:tcW w:w="1701" w:type="dxa"/>
          </w:tcPr>
          <w:p w14:paraId="148BD0CD" w14:textId="77777777" w:rsidR="004E5ADA" w:rsidRDefault="004E5ADA" w:rsidP="00446DC2">
            <w:pPr>
              <w:jc w:val="both"/>
              <w:rPr>
                <w:rFonts w:ascii="Times New Roman" w:hAnsi="Times New Roman"/>
                <w:sz w:val="28"/>
                <w:szCs w:val="28"/>
                <w:lang w:eastAsia="x-none"/>
              </w:rPr>
            </w:pPr>
            <w:r>
              <w:rPr>
                <w:rFonts w:ascii="Times New Roman" w:hAnsi="Times New Roman"/>
                <w:sz w:val="28"/>
                <w:szCs w:val="28"/>
                <w:lang w:eastAsia="x-none"/>
              </w:rPr>
              <w:t xml:space="preserve">Tham số truyền vào: </w:t>
            </w:r>
          </w:p>
          <w:p w14:paraId="52D61439" w14:textId="77777777" w:rsidR="004E5ADA" w:rsidRPr="00F340B7" w:rsidRDefault="004E5ADA" w:rsidP="00446DC2">
            <w:pPr>
              <w:jc w:val="both"/>
              <w:rPr>
                <w:rFonts w:ascii="Times New Roman" w:hAnsi="Times New Roman"/>
                <w:sz w:val="28"/>
                <w:szCs w:val="28"/>
                <w:lang w:eastAsia="x-none"/>
              </w:rPr>
            </w:pPr>
            <w:r>
              <w:rPr>
                <w:rFonts w:ascii="Times New Roman" w:hAnsi="Times New Roman"/>
                <w:sz w:val="28"/>
                <w:szCs w:val="28"/>
                <w:lang w:eastAsia="x-none"/>
              </w:rPr>
              <w:t>Không có</w:t>
            </w:r>
          </w:p>
        </w:tc>
        <w:tc>
          <w:tcPr>
            <w:tcW w:w="1984" w:type="dxa"/>
          </w:tcPr>
          <w:p w14:paraId="79D2C10B" w14:textId="77777777" w:rsidR="004E5ADA" w:rsidRPr="00F340B7" w:rsidRDefault="004E5ADA" w:rsidP="00446DC2">
            <w:pPr>
              <w:jc w:val="both"/>
              <w:rPr>
                <w:rFonts w:ascii="Times New Roman" w:hAnsi="Times New Roman"/>
                <w:sz w:val="28"/>
                <w:szCs w:val="28"/>
                <w:lang w:eastAsia="x-none"/>
              </w:rPr>
            </w:pPr>
            <w:r w:rsidRPr="001164DE">
              <w:rPr>
                <w:rFonts w:ascii="Times New Roman" w:hAnsi="Times New Roman"/>
                <w:sz w:val="28"/>
                <w:szCs w:val="28"/>
              </w:rPr>
              <w:t>Danh sách thông tin hoạt động của người dùng</w:t>
            </w:r>
          </w:p>
        </w:tc>
        <w:tc>
          <w:tcPr>
            <w:tcW w:w="1134" w:type="dxa"/>
          </w:tcPr>
          <w:p w14:paraId="2544CA3E" w14:textId="77777777" w:rsidR="004E5ADA" w:rsidRPr="00F340B7" w:rsidRDefault="004E5ADA" w:rsidP="00446DC2">
            <w:pPr>
              <w:jc w:val="both"/>
              <w:rPr>
                <w:rFonts w:ascii="Times New Roman" w:hAnsi="Times New Roman"/>
                <w:sz w:val="28"/>
                <w:szCs w:val="28"/>
                <w:lang w:eastAsia="x-none"/>
              </w:rPr>
            </w:pPr>
            <w:r>
              <w:rPr>
                <w:rFonts w:ascii="Times New Roman" w:hAnsi="Times New Roman"/>
                <w:sz w:val="28"/>
                <w:szCs w:val="28"/>
                <w:lang w:eastAsia="x-none"/>
              </w:rPr>
              <w:t>Giữ nguyên</w:t>
            </w:r>
          </w:p>
        </w:tc>
      </w:tr>
    </w:tbl>
    <w:p w14:paraId="7CD93882" w14:textId="77777777" w:rsidR="004E5ADA" w:rsidRPr="001164DE" w:rsidRDefault="004E5ADA" w:rsidP="004E5ADA">
      <w:pPr>
        <w:rPr>
          <w:rFonts w:ascii="Times New Roman" w:hAnsi="Times New Roman" w:cs="Times New Roman"/>
          <w:sz w:val="28"/>
          <w:szCs w:val="28"/>
        </w:rPr>
      </w:pPr>
    </w:p>
    <w:p w14:paraId="3459C08C" w14:textId="77777777" w:rsidR="004E5ADA" w:rsidRDefault="004E5ADA" w:rsidP="004E5ADA">
      <w:pPr>
        <w:pStyle w:val="Heading2"/>
        <w:numPr>
          <w:ilvl w:val="0"/>
          <w:numId w:val="0"/>
        </w:numPr>
        <w:ind w:left="360"/>
      </w:pPr>
      <w:bookmarkStart w:id="257" w:name="_6._Thống_kê"/>
      <w:bookmarkStart w:id="258" w:name="_Toc70074037"/>
      <w:bookmarkEnd w:id="257"/>
      <w:r w:rsidRPr="001164DE">
        <w:rPr>
          <w:lang w:val="en-US"/>
        </w:rPr>
        <w:t xml:space="preserve">6. </w:t>
      </w:r>
      <w:r w:rsidRPr="001164DE">
        <w:t>Thống kê tin bài được nhiều người truy cập nhất</w:t>
      </w:r>
      <w:bookmarkEnd w:id="258"/>
    </w:p>
    <w:tbl>
      <w:tblPr>
        <w:tblStyle w:val="TableGrid"/>
        <w:tblW w:w="10915" w:type="dxa"/>
        <w:tblInd w:w="-1139" w:type="dxa"/>
        <w:tblLayout w:type="fixed"/>
        <w:tblLook w:val="04A0" w:firstRow="1" w:lastRow="0" w:firstColumn="1" w:lastColumn="0" w:noHBand="0" w:noVBand="1"/>
      </w:tblPr>
      <w:tblGrid>
        <w:gridCol w:w="2666"/>
        <w:gridCol w:w="3430"/>
        <w:gridCol w:w="1701"/>
        <w:gridCol w:w="1984"/>
        <w:gridCol w:w="1134"/>
      </w:tblGrid>
      <w:tr w:rsidR="004E5ADA" w14:paraId="6B19CA73" w14:textId="77777777" w:rsidTr="00446DC2">
        <w:trPr>
          <w:tblHeader/>
        </w:trPr>
        <w:tc>
          <w:tcPr>
            <w:tcW w:w="2666" w:type="dxa"/>
            <w:shd w:val="clear" w:color="auto" w:fill="D9D9D9" w:themeFill="background1" w:themeFillShade="D9"/>
          </w:tcPr>
          <w:p w14:paraId="723C954C" w14:textId="77777777" w:rsidR="004E5ADA" w:rsidRPr="00085735" w:rsidRDefault="004E5ADA" w:rsidP="00446DC2">
            <w:pPr>
              <w:jc w:val="center"/>
              <w:rPr>
                <w:rFonts w:ascii="Times New Roman" w:hAnsi="Times New Roman"/>
                <w:b/>
                <w:sz w:val="28"/>
                <w:szCs w:val="28"/>
                <w:lang w:eastAsia="x-none"/>
              </w:rPr>
            </w:pPr>
            <w:r w:rsidRPr="00085735">
              <w:rPr>
                <w:rFonts w:ascii="Times New Roman" w:hAnsi="Times New Roman"/>
                <w:b/>
                <w:sz w:val="28"/>
                <w:szCs w:val="28"/>
                <w:lang w:eastAsia="x-none"/>
              </w:rPr>
              <w:t>Chức năng của hàm</w:t>
            </w:r>
          </w:p>
        </w:tc>
        <w:tc>
          <w:tcPr>
            <w:tcW w:w="3430" w:type="dxa"/>
            <w:shd w:val="clear" w:color="auto" w:fill="D9D9D9" w:themeFill="background1" w:themeFillShade="D9"/>
          </w:tcPr>
          <w:p w14:paraId="193867AB" w14:textId="77777777" w:rsidR="004E5ADA" w:rsidRPr="00085735" w:rsidRDefault="004E5ADA" w:rsidP="00446DC2">
            <w:pPr>
              <w:jc w:val="center"/>
              <w:rPr>
                <w:rFonts w:ascii="Times New Roman" w:hAnsi="Times New Roman"/>
                <w:b/>
                <w:sz w:val="28"/>
                <w:szCs w:val="28"/>
                <w:lang w:eastAsia="x-none"/>
              </w:rPr>
            </w:pPr>
            <w:r w:rsidRPr="00085735">
              <w:rPr>
                <w:rFonts w:ascii="Times New Roman" w:hAnsi="Times New Roman"/>
                <w:b/>
                <w:sz w:val="28"/>
                <w:szCs w:val="28"/>
                <w:lang w:eastAsia="x-none"/>
              </w:rPr>
              <w:t>Các bước thực hiện</w:t>
            </w:r>
          </w:p>
        </w:tc>
        <w:tc>
          <w:tcPr>
            <w:tcW w:w="1701" w:type="dxa"/>
            <w:shd w:val="clear" w:color="auto" w:fill="D9D9D9" w:themeFill="background1" w:themeFillShade="D9"/>
          </w:tcPr>
          <w:p w14:paraId="23EDC3B2" w14:textId="77777777" w:rsidR="004E5ADA" w:rsidRPr="00085735" w:rsidRDefault="004E5ADA" w:rsidP="00446DC2">
            <w:pPr>
              <w:jc w:val="center"/>
              <w:rPr>
                <w:rFonts w:ascii="Times New Roman" w:hAnsi="Times New Roman"/>
                <w:b/>
                <w:sz w:val="28"/>
                <w:szCs w:val="28"/>
                <w:lang w:eastAsia="x-none"/>
              </w:rPr>
            </w:pPr>
            <w:r w:rsidRPr="00085735">
              <w:rPr>
                <w:rFonts w:ascii="Times New Roman" w:hAnsi="Times New Roman"/>
                <w:b/>
                <w:sz w:val="28"/>
                <w:szCs w:val="28"/>
                <w:lang w:eastAsia="x-none"/>
              </w:rPr>
              <w:t>Đầu vào</w:t>
            </w:r>
          </w:p>
        </w:tc>
        <w:tc>
          <w:tcPr>
            <w:tcW w:w="1984" w:type="dxa"/>
            <w:shd w:val="clear" w:color="auto" w:fill="D9D9D9" w:themeFill="background1" w:themeFillShade="D9"/>
          </w:tcPr>
          <w:p w14:paraId="73793C75" w14:textId="77777777" w:rsidR="004E5ADA" w:rsidRPr="00085735" w:rsidRDefault="004E5ADA" w:rsidP="00446DC2">
            <w:pPr>
              <w:jc w:val="center"/>
              <w:rPr>
                <w:rFonts w:ascii="Times New Roman" w:hAnsi="Times New Roman"/>
                <w:b/>
                <w:sz w:val="28"/>
                <w:szCs w:val="28"/>
                <w:lang w:eastAsia="x-none"/>
              </w:rPr>
            </w:pPr>
            <w:r w:rsidRPr="00085735">
              <w:rPr>
                <w:rFonts w:ascii="Times New Roman" w:hAnsi="Times New Roman"/>
                <w:b/>
                <w:sz w:val="28"/>
                <w:szCs w:val="28"/>
                <w:lang w:eastAsia="x-none"/>
              </w:rPr>
              <w:t>Đầu ra</w:t>
            </w:r>
          </w:p>
        </w:tc>
        <w:tc>
          <w:tcPr>
            <w:tcW w:w="1134" w:type="dxa"/>
            <w:shd w:val="clear" w:color="auto" w:fill="D9D9D9" w:themeFill="background1" w:themeFillShade="D9"/>
          </w:tcPr>
          <w:p w14:paraId="0D114892" w14:textId="77777777" w:rsidR="004E5ADA" w:rsidRPr="00085735" w:rsidRDefault="004E5ADA" w:rsidP="00446DC2">
            <w:pPr>
              <w:jc w:val="center"/>
              <w:rPr>
                <w:rFonts w:ascii="Times New Roman" w:hAnsi="Times New Roman"/>
                <w:b/>
                <w:sz w:val="28"/>
                <w:szCs w:val="28"/>
                <w:lang w:eastAsia="x-none"/>
              </w:rPr>
            </w:pPr>
            <w:r w:rsidRPr="00085735">
              <w:rPr>
                <w:rFonts w:ascii="Times New Roman" w:hAnsi="Times New Roman"/>
                <w:b/>
                <w:sz w:val="28"/>
                <w:szCs w:val="28"/>
                <w:lang w:eastAsia="x-none"/>
              </w:rPr>
              <w:t>Loại thay đổi</w:t>
            </w:r>
          </w:p>
        </w:tc>
      </w:tr>
      <w:tr w:rsidR="004E5ADA" w14:paraId="2B3F63EE" w14:textId="77777777" w:rsidTr="00446DC2">
        <w:tc>
          <w:tcPr>
            <w:tcW w:w="2666" w:type="dxa"/>
          </w:tcPr>
          <w:p w14:paraId="57788D92" w14:textId="77777777" w:rsidR="004E5ADA" w:rsidRPr="00F340B7" w:rsidRDefault="004E5ADA" w:rsidP="00446DC2">
            <w:pPr>
              <w:jc w:val="both"/>
              <w:rPr>
                <w:rFonts w:ascii="Times New Roman" w:hAnsi="Times New Roman"/>
                <w:sz w:val="28"/>
                <w:szCs w:val="28"/>
                <w:lang w:eastAsia="x-none"/>
              </w:rPr>
            </w:pPr>
            <w:r>
              <w:rPr>
                <w:rFonts w:ascii="Times New Roman" w:hAnsi="Times New Roman"/>
                <w:sz w:val="28"/>
                <w:szCs w:val="28"/>
                <w:lang w:eastAsia="x-none"/>
              </w:rPr>
              <w:t>Hàm Content</w:t>
            </w:r>
            <w:r w:rsidRPr="00013667">
              <w:rPr>
                <w:rFonts w:ascii="Times New Roman" w:hAnsi="Times New Roman"/>
                <w:sz w:val="28"/>
                <w:szCs w:val="28"/>
                <w:lang w:eastAsia="x-none"/>
              </w:rPr>
              <w:t>Dao</w:t>
            </w:r>
            <w:r>
              <w:rPr>
                <w:rFonts w:ascii="Times New Roman" w:hAnsi="Times New Roman"/>
                <w:sz w:val="28"/>
                <w:szCs w:val="28"/>
                <w:lang w:eastAsia="x-none"/>
              </w:rPr>
              <w:t>.getAll() là hàm thống kê tin bài được nhiều người truy cập nhất</w:t>
            </w:r>
          </w:p>
        </w:tc>
        <w:tc>
          <w:tcPr>
            <w:tcW w:w="3430" w:type="dxa"/>
          </w:tcPr>
          <w:p w14:paraId="46DBF42D" w14:textId="77777777" w:rsidR="004E5ADA" w:rsidRPr="00FB1DDB" w:rsidRDefault="004E5ADA" w:rsidP="00446DC2">
            <w:pPr>
              <w:spacing w:line="312" w:lineRule="auto"/>
              <w:jc w:val="both"/>
              <w:rPr>
                <w:rFonts w:ascii="Times New Roman" w:hAnsi="Times New Roman"/>
                <w:b/>
                <w:sz w:val="28"/>
                <w:szCs w:val="28"/>
              </w:rPr>
            </w:pPr>
            <w:r>
              <w:rPr>
                <w:rFonts w:ascii="Times New Roman" w:hAnsi="Times New Roman"/>
                <w:sz w:val="28"/>
                <w:szCs w:val="28"/>
                <w:lang w:eastAsia="x-none"/>
              </w:rPr>
              <w:t xml:space="preserve">Hiển thị tất cả bản ghi bằng câu lệnh truy vấn </w:t>
            </w:r>
            <w:r>
              <w:rPr>
                <w:rFonts w:ascii="Times New Roman" w:hAnsi="Times New Roman"/>
                <w:sz w:val="28"/>
                <w:szCs w:val="28"/>
              </w:rPr>
              <w:t>SELECT</w:t>
            </w:r>
            <w:r w:rsidRPr="001164DE">
              <w:rPr>
                <w:rFonts w:ascii="Times New Roman" w:hAnsi="Times New Roman"/>
                <w:sz w:val="28"/>
                <w:szCs w:val="28"/>
              </w:rPr>
              <w:t xml:space="preserve"> </w:t>
            </w:r>
            <w:r>
              <w:rPr>
                <w:rFonts w:ascii="Times New Roman" w:hAnsi="Times New Roman"/>
                <w:sz w:val="28"/>
                <w:szCs w:val="28"/>
                <w:lang w:eastAsia="x-none"/>
              </w:rPr>
              <w:t xml:space="preserve">SQL vào bảng CSDL </w:t>
            </w:r>
            <w:r w:rsidRPr="001164DE">
              <w:rPr>
                <w:rFonts w:ascii="Times New Roman" w:hAnsi="Times New Roman"/>
                <w:b/>
                <w:sz w:val="28"/>
                <w:szCs w:val="28"/>
              </w:rPr>
              <w:t xml:space="preserve">TPS_WCM_VIEWS </w:t>
            </w:r>
          </w:p>
          <w:p w14:paraId="7F334FE4" w14:textId="77777777" w:rsidR="004E5ADA" w:rsidRPr="00A8090F" w:rsidRDefault="004E5ADA" w:rsidP="00446DC2">
            <w:pPr>
              <w:jc w:val="both"/>
              <w:rPr>
                <w:rFonts w:ascii="Times New Roman" w:hAnsi="Times New Roman"/>
                <w:sz w:val="28"/>
                <w:szCs w:val="28"/>
                <w:lang w:eastAsia="x-none"/>
              </w:rPr>
            </w:pPr>
            <w:r w:rsidRPr="00A8090F">
              <w:rPr>
                <w:rFonts w:ascii="Times New Roman" w:hAnsi="Times New Roman"/>
                <w:bCs/>
                <w:sz w:val="28"/>
                <w:szCs w:val="28"/>
              </w:rPr>
              <w:t>(</w:t>
            </w:r>
            <w:r>
              <w:rPr>
                <w:rFonts w:ascii="Times New Roman" w:hAnsi="Times New Roman"/>
                <w:bCs/>
                <w:sz w:val="28"/>
                <w:szCs w:val="28"/>
              </w:rPr>
              <w:t xml:space="preserve">Tham chiếu Table tại mục </w:t>
            </w:r>
            <w:r w:rsidRPr="001164DE">
              <w:rPr>
                <w:rFonts w:ascii="Times New Roman" w:hAnsi="Times New Roman"/>
                <w:b/>
                <w:bCs/>
                <w:sz w:val="28"/>
                <w:szCs w:val="28"/>
              </w:rPr>
              <w:t>II. Nội dung</w:t>
            </w:r>
            <w:r w:rsidRPr="001164DE">
              <w:rPr>
                <w:rFonts w:ascii="Times New Roman" w:hAnsi="Times New Roman"/>
                <w:sz w:val="28"/>
                <w:szCs w:val="28"/>
              </w:rPr>
              <w:t xml:space="preserve"> </w:t>
            </w:r>
            <w:r w:rsidRPr="001164DE">
              <w:rPr>
                <w:rFonts w:ascii="Times New Roman" w:hAnsi="Times New Roman"/>
                <w:sz w:val="28"/>
                <w:szCs w:val="28"/>
              </w:rPr>
              <w:sym w:font="Wingdings" w:char="F0E0"/>
            </w:r>
            <w:r w:rsidRPr="001164DE">
              <w:rPr>
                <w:rFonts w:ascii="Times New Roman" w:hAnsi="Times New Roman"/>
                <w:sz w:val="28"/>
                <w:szCs w:val="28"/>
              </w:rPr>
              <w:t xml:space="preserve"> </w:t>
            </w:r>
            <w:r w:rsidRPr="001164DE">
              <w:rPr>
                <w:rFonts w:ascii="Times New Roman" w:hAnsi="Times New Roman"/>
                <w:b/>
                <w:bCs/>
                <w:sz w:val="28"/>
                <w:szCs w:val="28"/>
              </w:rPr>
              <w:t xml:space="preserve">4. Thiết kế </w:t>
            </w:r>
            <w:r w:rsidRPr="001164DE">
              <w:rPr>
                <w:rFonts w:ascii="Times New Roman" w:hAnsi="Times New Roman"/>
                <w:b/>
                <w:bCs/>
                <w:sz w:val="28"/>
                <w:szCs w:val="28"/>
              </w:rPr>
              <w:lastRenderedPageBreak/>
              <w:t xml:space="preserve">chi tiết cơ sở dữ liệu </w:t>
            </w:r>
            <w:r w:rsidRPr="001164DE">
              <w:rPr>
                <w:rFonts w:ascii="Times New Roman" w:hAnsi="Times New Roman"/>
                <w:b/>
                <w:bCs/>
                <w:sz w:val="28"/>
                <w:szCs w:val="28"/>
              </w:rPr>
              <w:sym w:font="Wingdings" w:char="F0E0"/>
            </w:r>
            <w:r w:rsidRPr="001164DE">
              <w:rPr>
                <w:rFonts w:ascii="Times New Roman" w:hAnsi="Times New Roman"/>
                <w:b/>
                <w:bCs/>
                <w:sz w:val="28"/>
                <w:szCs w:val="28"/>
              </w:rPr>
              <w:t xml:space="preserve"> 4.4. Thiết kế chi tiết các trường </w:t>
            </w:r>
            <w:r w:rsidRPr="001164DE">
              <w:rPr>
                <w:rFonts w:ascii="Times New Roman" w:hAnsi="Times New Roman"/>
                <w:b/>
                <w:bCs/>
                <w:sz w:val="28"/>
                <w:szCs w:val="28"/>
              </w:rPr>
              <w:sym w:font="Wingdings" w:char="F0E0"/>
            </w:r>
            <w:r w:rsidRPr="001164DE">
              <w:rPr>
                <w:rFonts w:ascii="Times New Roman" w:hAnsi="Times New Roman"/>
                <w:b/>
                <w:bCs/>
                <w:sz w:val="28"/>
                <w:szCs w:val="28"/>
              </w:rPr>
              <w:t xml:space="preserve"> 4.4.2. Bảng dữ liệu </w:t>
            </w:r>
            <w:r w:rsidRPr="001164DE">
              <w:rPr>
                <w:rFonts w:ascii="Times New Roman" w:hAnsi="Times New Roman"/>
                <w:b/>
                <w:sz w:val="28"/>
                <w:szCs w:val="28"/>
              </w:rPr>
              <w:t>TPS_WCM_VIEWS</w:t>
            </w:r>
            <w:r w:rsidRPr="00A8090F">
              <w:rPr>
                <w:rFonts w:ascii="Times New Roman" w:hAnsi="Times New Roman"/>
                <w:bCs/>
                <w:sz w:val="28"/>
                <w:szCs w:val="28"/>
              </w:rPr>
              <w:t>)</w:t>
            </w:r>
          </w:p>
        </w:tc>
        <w:tc>
          <w:tcPr>
            <w:tcW w:w="1701" w:type="dxa"/>
          </w:tcPr>
          <w:p w14:paraId="6E8CCD18" w14:textId="77777777" w:rsidR="004E5ADA" w:rsidRDefault="004E5ADA" w:rsidP="00446DC2">
            <w:pPr>
              <w:jc w:val="both"/>
              <w:rPr>
                <w:rFonts w:ascii="Times New Roman" w:hAnsi="Times New Roman"/>
                <w:sz w:val="28"/>
                <w:szCs w:val="28"/>
                <w:lang w:eastAsia="x-none"/>
              </w:rPr>
            </w:pPr>
            <w:r>
              <w:rPr>
                <w:rFonts w:ascii="Times New Roman" w:hAnsi="Times New Roman"/>
                <w:sz w:val="28"/>
                <w:szCs w:val="28"/>
                <w:lang w:eastAsia="x-none"/>
              </w:rPr>
              <w:lastRenderedPageBreak/>
              <w:t xml:space="preserve">Tham số truyền vào: </w:t>
            </w:r>
          </w:p>
          <w:p w14:paraId="2AA507E2" w14:textId="77777777" w:rsidR="004E5ADA" w:rsidRPr="00F340B7" w:rsidRDefault="004E5ADA" w:rsidP="00446DC2">
            <w:pPr>
              <w:jc w:val="both"/>
              <w:rPr>
                <w:rFonts w:ascii="Times New Roman" w:hAnsi="Times New Roman"/>
                <w:sz w:val="28"/>
                <w:szCs w:val="28"/>
                <w:lang w:eastAsia="x-none"/>
              </w:rPr>
            </w:pPr>
            <w:r>
              <w:rPr>
                <w:rFonts w:ascii="Times New Roman" w:hAnsi="Times New Roman"/>
                <w:sz w:val="28"/>
                <w:szCs w:val="28"/>
                <w:lang w:eastAsia="x-none"/>
              </w:rPr>
              <w:t>Không có</w:t>
            </w:r>
          </w:p>
        </w:tc>
        <w:tc>
          <w:tcPr>
            <w:tcW w:w="1984" w:type="dxa"/>
          </w:tcPr>
          <w:p w14:paraId="182C2DD0" w14:textId="77777777" w:rsidR="004E5ADA" w:rsidRPr="00F340B7" w:rsidRDefault="004E5ADA" w:rsidP="00446DC2">
            <w:pPr>
              <w:jc w:val="both"/>
              <w:rPr>
                <w:rFonts w:ascii="Times New Roman" w:hAnsi="Times New Roman"/>
                <w:sz w:val="28"/>
                <w:szCs w:val="28"/>
                <w:lang w:eastAsia="x-none"/>
              </w:rPr>
            </w:pPr>
            <w:r w:rsidRPr="001164DE">
              <w:rPr>
                <w:rFonts w:ascii="Times New Roman" w:hAnsi="Times New Roman"/>
                <w:sz w:val="28"/>
                <w:szCs w:val="28"/>
              </w:rPr>
              <w:t>Danh sách thông tin tin bài có lượng truy cập nhiều nhất</w:t>
            </w:r>
          </w:p>
        </w:tc>
        <w:tc>
          <w:tcPr>
            <w:tcW w:w="1134" w:type="dxa"/>
          </w:tcPr>
          <w:p w14:paraId="71E64DB1" w14:textId="77777777" w:rsidR="004E5ADA" w:rsidRPr="00F340B7" w:rsidRDefault="004E5ADA" w:rsidP="00446DC2">
            <w:pPr>
              <w:jc w:val="both"/>
              <w:rPr>
                <w:rFonts w:ascii="Times New Roman" w:hAnsi="Times New Roman"/>
                <w:sz w:val="28"/>
                <w:szCs w:val="28"/>
                <w:lang w:eastAsia="x-none"/>
              </w:rPr>
            </w:pPr>
            <w:r>
              <w:rPr>
                <w:rFonts w:ascii="Times New Roman" w:hAnsi="Times New Roman"/>
                <w:sz w:val="28"/>
                <w:szCs w:val="28"/>
                <w:lang w:eastAsia="x-none"/>
              </w:rPr>
              <w:t>Giữ nguyên</w:t>
            </w:r>
          </w:p>
        </w:tc>
      </w:tr>
    </w:tbl>
    <w:p w14:paraId="39E97934" w14:textId="77777777" w:rsidR="004E5ADA" w:rsidRPr="001164DE" w:rsidRDefault="004E5ADA" w:rsidP="004E5ADA">
      <w:pPr>
        <w:rPr>
          <w:rFonts w:ascii="Times New Roman" w:hAnsi="Times New Roman" w:cs="Times New Roman"/>
          <w:sz w:val="28"/>
          <w:szCs w:val="28"/>
        </w:rPr>
      </w:pPr>
    </w:p>
    <w:p w14:paraId="4CDB8E44" w14:textId="77777777" w:rsidR="004E5ADA" w:rsidRDefault="004E5ADA" w:rsidP="004E5ADA">
      <w:pPr>
        <w:pStyle w:val="Heading2"/>
        <w:numPr>
          <w:ilvl w:val="0"/>
          <w:numId w:val="0"/>
        </w:numPr>
        <w:ind w:left="360"/>
      </w:pPr>
      <w:bookmarkStart w:id="259" w:name="_7._Xem_bảng"/>
      <w:bookmarkStart w:id="260" w:name="_Toc70074038"/>
      <w:bookmarkEnd w:id="259"/>
      <w:r w:rsidRPr="001164DE">
        <w:rPr>
          <w:lang w:val="en-US"/>
        </w:rPr>
        <w:t xml:space="preserve">7. </w:t>
      </w:r>
      <w:r w:rsidRPr="001164DE">
        <w:t>Xem bảng thống kê nhuận bút</w:t>
      </w:r>
      <w:bookmarkEnd w:id="260"/>
    </w:p>
    <w:tbl>
      <w:tblPr>
        <w:tblStyle w:val="TableGrid"/>
        <w:tblW w:w="10915" w:type="dxa"/>
        <w:tblInd w:w="-1139" w:type="dxa"/>
        <w:tblLayout w:type="fixed"/>
        <w:tblLook w:val="04A0" w:firstRow="1" w:lastRow="0" w:firstColumn="1" w:lastColumn="0" w:noHBand="0" w:noVBand="1"/>
      </w:tblPr>
      <w:tblGrid>
        <w:gridCol w:w="2666"/>
        <w:gridCol w:w="3430"/>
        <w:gridCol w:w="1701"/>
        <w:gridCol w:w="1984"/>
        <w:gridCol w:w="1134"/>
      </w:tblGrid>
      <w:tr w:rsidR="004E5ADA" w14:paraId="6CED23DF" w14:textId="77777777" w:rsidTr="00446DC2">
        <w:trPr>
          <w:tblHeader/>
        </w:trPr>
        <w:tc>
          <w:tcPr>
            <w:tcW w:w="2666" w:type="dxa"/>
            <w:shd w:val="clear" w:color="auto" w:fill="D9D9D9" w:themeFill="background1" w:themeFillShade="D9"/>
          </w:tcPr>
          <w:p w14:paraId="1DEDA065" w14:textId="77777777" w:rsidR="004E5ADA" w:rsidRPr="00085735" w:rsidRDefault="004E5ADA" w:rsidP="00446DC2">
            <w:pPr>
              <w:jc w:val="center"/>
              <w:rPr>
                <w:rFonts w:ascii="Times New Roman" w:hAnsi="Times New Roman"/>
                <w:b/>
                <w:sz w:val="28"/>
                <w:szCs w:val="28"/>
                <w:lang w:eastAsia="x-none"/>
              </w:rPr>
            </w:pPr>
            <w:r w:rsidRPr="00085735">
              <w:rPr>
                <w:rFonts w:ascii="Times New Roman" w:hAnsi="Times New Roman"/>
                <w:b/>
                <w:sz w:val="28"/>
                <w:szCs w:val="28"/>
                <w:lang w:eastAsia="x-none"/>
              </w:rPr>
              <w:t>Chức năng của hàm</w:t>
            </w:r>
          </w:p>
        </w:tc>
        <w:tc>
          <w:tcPr>
            <w:tcW w:w="3430" w:type="dxa"/>
            <w:shd w:val="clear" w:color="auto" w:fill="D9D9D9" w:themeFill="background1" w:themeFillShade="D9"/>
          </w:tcPr>
          <w:p w14:paraId="402F066D" w14:textId="77777777" w:rsidR="004E5ADA" w:rsidRPr="00085735" w:rsidRDefault="004E5ADA" w:rsidP="00446DC2">
            <w:pPr>
              <w:jc w:val="center"/>
              <w:rPr>
                <w:rFonts w:ascii="Times New Roman" w:hAnsi="Times New Roman"/>
                <w:b/>
                <w:sz w:val="28"/>
                <w:szCs w:val="28"/>
                <w:lang w:eastAsia="x-none"/>
              </w:rPr>
            </w:pPr>
            <w:r w:rsidRPr="00085735">
              <w:rPr>
                <w:rFonts w:ascii="Times New Roman" w:hAnsi="Times New Roman"/>
                <w:b/>
                <w:sz w:val="28"/>
                <w:szCs w:val="28"/>
                <w:lang w:eastAsia="x-none"/>
              </w:rPr>
              <w:t>Các bước thực hiện</w:t>
            </w:r>
          </w:p>
        </w:tc>
        <w:tc>
          <w:tcPr>
            <w:tcW w:w="1701" w:type="dxa"/>
            <w:shd w:val="clear" w:color="auto" w:fill="D9D9D9" w:themeFill="background1" w:themeFillShade="D9"/>
          </w:tcPr>
          <w:p w14:paraId="6716653A" w14:textId="77777777" w:rsidR="004E5ADA" w:rsidRPr="00085735" w:rsidRDefault="004E5ADA" w:rsidP="00446DC2">
            <w:pPr>
              <w:jc w:val="center"/>
              <w:rPr>
                <w:rFonts w:ascii="Times New Roman" w:hAnsi="Times New Roman"/>
                <w:b/>
                <w:sz w:val="28"/>
                <w:szCs w:val="28"/>
                <w:lang w:eastAsia="x-none"/>
              </w:rPr>
            </w:pPr>
            <w:r w:rsidRPr="00085735">
              <w:rPr>
                <w:rFonts w:ascii="Times New Roman" w:hAnsi="Times New Roman"/>
                <w:b/>
                <w:sz w:val="28"/>
                <w:szCs w:val="28"/>
                <w:lang w:eastAsia="x-none"/>
              </w:rPr>
              <w:t>Đầu vào</w:t>
            </w:r>
          </w:p>
        </w:tc>
        <w:tc>
          <w:tcPr>
            <w:tcW w:w="1984" w:type="dxa"/>
            <w:shd w:val="clear" w:color="auto" w:fill="D9D9D9" w:themeFill="background1" w:themeFillShade="D9"/>
          </w:tcPr>
          <w:p w14:paraId="613655E8" w14:textId="77777777" w:rsidR="004E5ADA" w:rsidRPr="00085735" w:rsidRDefault="004E5ADA" w:rsidP="00446DC2">
            <w:pPr>
              <w:jc w:val="center"/>
              <w:rPr>
                <w:rFonts w:ascii="Times New Roman" w:hAnsi="Times New Roman"/>
                <w:b/>
                <w:sz w:val="28"/>
                <w:szCs w:val="28"/>
                <w:lang w:eastAsia="x-none"/>
              </w:rPr>
            </w:pPr>
            <w:r w:rsidRPr="00085735">
              <w:rPr>
                <w:rFonts w:ascii="Times New Roman" w:hAnsi="Times New Roman"/>
                <w:b/>
                <w:sz w:val="28"/>
                <w:szCs w:val="28"/>
                <w:lang w:eastAsia="x-none"/>
              </w:rPr>
              <w:t>Đầu ra</w:t>
            </w:r>
          </w:p>
        </w:tc>
        <w:tc>
          <w:tcPr>
            <w:tcW w:w="1134" w:type="dxa"/>
            <w:shd w:val="clear" w:color="auto" w:fill="D9D9D9" w:themeFill="background1" w:themeFillShade="D9"/>
          </w:tcPr>
          <w:p w14:paraId="7C8A9E70" w14:textId="77777777" w:rsidR="004E5ADA" w:rsidRPr="00085735" w:rsidRDefault="004E5ADA" w:rsidP="00446DC2">
            <w:pPr>
              <w:jc w:val="center"/>
              <w:rPr>
                <w:rFonts w:ascii="Times New Roman" w:hAnsi="Times New Roman"/>
                <w:b/>
                <w:sz w:val="28"/>
                <w:szCs w:val="28"/>
                <w:lang w:eastAsia="x-none"/>
              </w:rPr>
            </w:pPr>
            <w:r w:rsidRPr="00085735">
              <w:rPr>
                <w:rFonts w:ascii="Times New Roman" w:hAnsi="Times New Roman"/>
                <w:b/>
                <w:sz w:val="28"/>
                <w:szCs w:val="28"/>
                <w:lang w:eastAsia="x-none"/>
              </w:rPr>
              <w:t>Loại thay đổi</w:t>
            </w:r>
          </w:p>
        </w:tc>
      </w:tr>
      <w:tr w:rsidR="004E5ADA" w14:paraId="75C66DD6" w14:textId="77777777" w:rsidTr="00446DC2">
        <w:tc>
          <w:tcPr>
            <w:tcW w:w="2666" w:type="dxa"/>
          </w:tcPr>
          <w:p w14:paraId="60862582" w14:textId="77777777" w:rsidR="004E5ADA" w:rsidRPr="00F340B7" w:rsidRDefault="004E5ADA" w:rsidP="00446DC2">
            <w:pPr>
              <w:jc w:val="both"/>
              <w:rPr>
                <w:rFonts w:ascii="Times New Roman" w:hAnsi="Times New Roman"/>
                <w:sz w:val="28"/>
                <w:szCs w:val="28"/>
                <w:lang w:eastAsia="x-none"/>
              </w:rPr>
            </w:pPr>
            <w:r>
              <w:rPr>
                <w:rFonts w:ascii="Times New Roman" w:hAnsi="Times New Roman"/>
                <w:sz w:val="28"/>
                <w:szCs w:val="28"/>
                <w:lang w:eastAsia="x-none"/>
              </w:rPr>
              <w:t>Hàm Content</w:t>
            </w:r>
            <w:r w:rsidRPr="00013667">
              <w:rPr>
                <w:rFonts w:ascii="Times New Roman" w:hAnsi="Times New Roman"/>
                <w:sz w:val="28"/>
                <w:szCs w:val="28"/>
                <w:lang w:eastAsia="x-none"/>
              </w:rPr>
              <w:t>Dao</w:t>
            </w:r>
            <w:r>
              <w:rPr>
                <w:rFonts w:ascii="Times New Roman" w:hAnsi="Times New Roman"/>
                <w:sz w:val="28"/>
                <w:szCs w:val="28"/>
                <w:lang w:eastAsia="x-none"/>
              </w:rPr>
              <w:t>.getAll() là hàm thống kê nhuận bút</w:t>
            </w:r>
          </w:p>
        </w:tc>
        <w:tc>
          <w:tcPr>
            <w:tcW w:w="3430" w:type="dxa"/>
          </w:tcPr>
          <w:p w14:paraId="1559E40A" w14:textId="77777777" w:rsidR="004E5ADA" w:rsidRPr="00FB1DDB" w:rsidRDefault="004E5ADA" w:rsidP="00446DC2">
            <w:pPr>
              <w:spacing w:line="312" w:lineRule="auto"/>
              <w:jc w:val="both"/>
              <w:rPr>
                <w:rFonts w:ascii="Times New Roman" w:hAnsi="Times New Roman"/>
                <w:b/>
                <w:sz w:val="28"/>
                <w:szCs w:val="28"/>
              </w:rPr>
            </w:pPr>
            <w:r>
              <w:rPr>
                <w:rFonts w:ascii="Times New Roman" w:hAnsi="Times New Roman"/>
                <w:sz w:val="28"/>
                <w:szCs w:val="28"/>
                <w:lang w:eastAsia="x-none"/>
              </w:rPr>
              <w:t xml:space="preserve">Hiển thị tất cả bản ghi bằng câu lệnh truy vấn </w:t>
            </w:r>
            <w:r>
              <w:rPr>
                <w:rFonts w:ascii="Times New Roman" w:hAnsi="Times New Roman"/>
                <w:sz w:val="28"/>
                <w:szCs w:val="28"/>
              </w:rPr>
              <w:t>SELECT</w:t>
            </w:r>
            <w:r w:rsidRPr="001164DE">
              <w:rPr>
                <w:rFonts w:ascii="Times New Roman" w:hAnsi="Times New Roman"/>
                <w:sz w:val="28"/>
                <w:szCs w:val="28"/>
              </w:rPr>
              <w:t xml:space="preserve"> </w:t>
            </w:r>
            <w:r>
              <w:rPr>
                <w:rFonts w:ascii="Times New Roman" w:hAnsi="Times New Roman"/>
                <w:sz w:val="28"/>
                <w:szCs w:val="28"/>
                <w:lang w:eastAsia="x-none"/>
              </w:rPr>
              <w:t xml:space="preserve">SQL vào bảng CSDL </w:t>
            </w:r>
            <w:r w:rsidRPr="001164DE">
              <w:rPr>
                <w:rFonts w:ascii="Times New Roman" w:hAnsi="Times New Roman"/>
                <w:b/>
                <w:sz w:val="28"/>
                <w:szCs w:val="28"/>
              </w:rPr>
              <w:t xml:space="preserve">TPS_WCM_CONTENT </w:t>
            </w:r>
          </w:p>
          <w:p w14:paraId="348E181E" w14:textId="77777777" w:rsidR="004E5ADA" w:rsidRPr="00A8090F" w:rsidRDefault="004E5ADA" w:rsidP="00446DC2">
            <w:pPr>
              <w:jc w:val="both"/>
              <w:rPr>
                <w:rFonts w:ascii="Times New Roman" w:hAnsi="Times New Roman"/>
                <w:sz w:val="28"/>
                <w:szCs w:val="28"/>
                <w:lang w:eastAsia="x-none"/>
              </w:rPr>
            </w:pPr>
            <w:r w:rsidRPr="00A8090F">
              <w:rPr>
                <w:rFonts w:ascii="Times New Roman" w:hAnsi="Times New Roman"/>
                <w:bCs/>
                <w:sz w:val="28"/>
                <w:szCs w:val="28"/>
              </w:rPr>
              <w:t>(</w:t>
            </w:r>
            <w:r>
              <w:rPr>
                <w:rFonts w:ascii="Times New Roman" w:hAnsi="Times New Roman"/>
                <w:bCs/>
                <w:sz w:val="28"/>
                <w:szCs w:val="28"/>
              </w:rPr>
              <w:t xml:space="preserve">Tham chiếu Table tại mục </w:t>
            </w:r>
            <w:r w:rsidRPr="001164DE">
              <w:rPr>
                <w:rFonts w:ascii="Times New Roman" w:hAnsi="Times New Roman"/>
                <w:b/>
                <w:bCs/>
                <w:sz w:val="28"/>
                <w:szCs w:val="28"/>
              </w:rPr>
              <w:t>II. Nội dung</w:t>
            </w:r>
            <w:r w:rsidRPr="001164DE">
              <w:rPr>
                <w:rFonts w:ascii="Times New Roman" w:hAnsi="Times New Roman"/>
                <w:sz w:val="28"/>
                <w:szCs w:val="28"/>
              </w:rPr>
              <w:t xml:space="preserve"> </w:t>
            </w:r>
            <w:r w:rsidRPr="001164DE">
              <w:rPr>
                <w:rFonts w:ascii="Times New Roman" w:hAnsi="Times New Roman"/>
                <w:sz w:val="28"/>
                <w:szCs w:val="28"/>
              </w:rPr>
              <w:sym w:font="Wingdings" w:char="F0E0"/>
            </w:r>
            <w:r w:rsidRPr="001164DE">
              <w:rPr>
                <w:rFonts w:ascii="Times New Roman" w:hAnsi="Times New Roman"/>
                <w:sz w:val="28"/>
                <w:szCs w:val="28"/>
              </w:rPr>
              <w:t xml:space="preserve"> </w:t>
            </w:r>
            <w:r w:rsidRPr="001164DE">
              <w:rPr>
                <w:rFonts w:ascii="Times New Roman" w:hAnsi="Times New Roman"/>
                <w:b/>
                <w:bCs/>
                <w:sz w:val="28"/>
                <w:szCs w:val="28"/>
              </w:rPr>
              <w:t xml:space="preserve">4. Thiết kế chi tiết cơ sở dữ liệu </w:t>
            </w:r>
            <w:r w:rsidRPr="001164DE">
              <w:rPr>
                <w:rFonts w:ascii="Times New Roman" w:hAnsi="Times New Roman"/>
                <w:b/>
                <w:bCs/>
                <w:sz w:val="28"/>
                <w:szCs w:val="28"/>
              </w:rPr>
              <w:sym w:font="Wingdings" w:char="F0E0"/>
            </w:r>
            <w:r w:rsidRPr="001164DE">
              <w:rPr>
                <w:rFonts w:ascii="Times New Roman" w:hAnsi="Times New Roman"/>
                <w:b/>
                <w:bCs/>
                <w:sz w:val="28"/>
                <w:szCs w:val="28"/>
              </w:rPr>
              <w:t xml:space="preserve"> 4.4. Thiết kế chi tiết các trường </w:t>
            </w:r>
            <w:r w:rsidRPr="001164DE">
              <w:rPr>
                <w:rFonts w:ascii="Times New Roman" w:hAnsi="Times New Roman"/>
                <w:b/>
                <w:bCs/>
                <w:sz w:val="28"/>
                <w:szCs w:val="28"/>
              </w:rPr>
              <w:sym w:font="Wingdings" w:char="F0E0"/>
            </w:r>
            <w:r w:rsidRPr="001164DE">
              <w:rPr>
                <w:rFonts w:ascii="Times New Roman" w:hAnsi="Times New Roman"/>
                <w:b/>
                <w:bCs/>
                <w:sz w:val="28"/>
                <w:szCs w:val="28"/>
              </w:rPr>
              <w:t xml:space="preserve"> 4.4.1. Bảng dữ liệu </w:t>
            </w:r>
            <w:r w:rsidRPr="001164DE">
              <w:rPr>
                <w:rFonts w:ascii="Times New Roman" w:hAnsi="Times New Roman"/>
                <w:b/>
                <w:sz w:val="28"/>
                <w:szCs w:val="28"/>
              </w:rPr>
              <w:t>TPS_WCM_CONTENT</w:t>
            </w:r>
            <w:r w:rsidRPr="00A8090F">
              <w:rPr>
                <w:rFonts w:ascii="Times New Roman" w:hAnsi="Times New Roman"/>
                <w:bCs/>
                <w:sz w:val="28"/>
                <w:szCs w:val="28"/>
              </w:rPr>
              <w:t>)</w:t>
            </w:r>
          </w:p>
        </w:tc>
        <w:tc>
          <w:tcPr>
            <w:tcW w:w="1701" w:type="dxa"/>
          </w:tcPr>
          <w:p w14:paraId="4A40117D" w14:textId="77777777" w:rsidR="004E5ADA" w:rsidRDefault="004E5ADA" w:rsidP="00446DC2">
            <w:pPr>
              <w:jc w:val="both"/>
              <w:rPr>
                <w:rFonts w:ascii="Times New Roman" w:hAnsi="Times New Roman"/>
                <w:sz w:val="28"/>
                <w:szCs w:val="28"/>
                <w:lang w:eastAsia="x-none"/>
              </w:rPr>
            </w:pPr>
            <w:r>
              <w:rPr>
                <w:rFonts w:ascii="Times New Roman" w:hAnsi="Times New Roman"/>
                <w:sz w:val="28"/>
                <w:szCs w:val="28"/>
                <w:lang w:eastAsia="x-none"/>
              </w:rPr>
              <w:t xml:space="preserve">Tham số truyền vào: </w:t>
            </w:r>
          </w:p>
          <w:p w14:paraId="16EBB30B" w14:textId="77777777" w:rsidR="004E5ADA" w:rsidRPr="00F340B7" w:rsidRDefault="004E5ADA" w:rsidP="00446DC2">
            <w:pPr>
              <w:jc w:val="both"/>
              <w:rPr>
                <w:rFonts w:ascii="Times New Roman" w:hAnsi="Times New Roman"/>
                <w:sz w:val="28"/>
                <w:szCs w:val="28"/>
                <w:lang w:eastAsia="x-none"/>
              </w:rPr>
            </w:pPr>
            <w:r>
              <w:rPr>
                <w:rFonts w:ascii="Times New Roman" w:hAnsi="Times New Roman"/>
                <w:sz w:val="28"/>
                <w:szCs w:val="28"/>
                <w:lang w:eastAsia="x-none"/>
              </w:rPr>
              <w:t>Không có</w:t>
            </w:r>
          </w:p>
        </w:tc>
        <w:tc>
          <w:tcPr>
            <w:tcW w:w="1984" w:type="dxa"/>
          </w:tcPr>
          <w:p w14:paraId="6B405D2C" w14:textId="77777777" w:rsidR="004E5ADA" w:rsidRPr="00F340B7" w:rsidRDefault="004E5ADA" w:rsidP="00446DC2">
            <w:pPr>
              <w:jc w:val="both"/>
              <w:rPr>
                <w:rFonts w:ascii="Times New Roman" w:hAnsi="Times New Roman"/>
                <w:sz w:val="28"/>
                <w:szCs w:val="28"/>
                <w:lang w:eastAsia="x-none"/>
              </w:rPr>
            </w:pPr>
            <w:r w:rsidRPr="001164DE">
              <w:rPr>
                <w:rFonts w:ascii="Times New Roman" w:hAnsi="Times New Roman"/>
                <w:sz w:val="28"/>
                <w:szCs w:val="28"/>
              </w:rPr>
              <w:t>Danh sách thống kê nhuận bút</w:t>
            </w:r>
          </w:p>
        </w:tc>
        <w:tc>
          <w:tcPr>
            <w:tcW w:w="1134" w:type="dxa"/>
          </w:tcPr>
          <w:p w14:paraId="1F435952" w14:textId="77777777" w:rsidR="004E5ADA" w:rsidRPr="00F340B7" w:rsidRDefault="004E5ADA" w:rsidP="00446DC2">
            <w:pPr>
              <w:jc w:val="both"/>
              <w:rPr>
                <w:rFonts w:ascii="Times New Roman" w:hAnsi="Times New Roman"/>
                <w:sz w:val="28"/>
                <w:szCs w:val="28"/>
                <w:lang w:eastAsia="x-none"/>
              </w:rPr>
            </w:pPr>
            <w:r>
              <w:rPr>
                <w:rFonts w:ascii="Times New Roman" w:hAnsi="Times New Roman"/>
                <w:sz w:val="28"/>
                <w:szCs w:val="28"/>
                <w:lang w:eastAsia="x-none"/>
              </w:rPr>
              <w:t>Giữ nguyên</w:t>
            </w:r>
          </w:p>
        </w:tc>
      </w:tr>
    </w:tbl>
    <w:p w14:paraId="733B902D" w14:textId="573BA353" w:rsidR="004E5ADA" w:rsidRPr="001164DE" w:rsidRDefault="004E5ADA" w:rsidP="004E5ADA">
      <w:pPr>
        <w:rPr>
          <w:rFonts w:ascii="Times New Roman" w:hAnsi="Times New Roman" w:cs="Times New Roman"/>
          <w:sz w:val="28"/>
          <w:szCs w:val="28"/>
        </w:rPr>
      </w:pPr>
      <w:bookmarkStart w:id="261" w:name="_GoBack"/>
      <w:bookmarkEnd w:id="261"/>
    </w:p>
    <w:p w14:paraId="4F170149" w14:textId="77777777" w:rsidR="004E5ADA" w:rsidRDefault="004E5ADA" w:rsidP="004E5ADA">
      <w:pPr>
        <w:pStyle w:val="Heading2"/>
        <w:numPr>
          <w:ilvl w:val="0"/>
          <w:numId w:val="0"/>
        </w:numPr>
        <w:ind w:left="360"/>
      </w:pPr>
      <w:bookmarkStart w:id="262" w:name="_8._Thêm_mới"/>
      <w:bookmarkStart w:id="263" w:name="_Toc70074039"/>
      <w:bookmarkEnd w:id="262"/>
      <w:r w:rsidRPr="001164DE">
        <w:rPr>
          <w:lang w:val="en-US"/>
        </w:rPr>
        <w:t xml:space="preserve">8. </w:t>
      </w:r>
      <w:r w:rsidRPr="001164DE">
        <w:t>Thêm mới yêu cầu đặt sách pháp luật, Tạp chí Thuế</w:t>
      </w:r>
      <w:bookmarkEnd w:id="263"/>
    </w:p>
    <w:tbl>
      <w:tblPr>
        <w:tblStyle w:val="TableGrid"/>
        <w:tblW w:w="10915" w:type="dxa"/>
        <w:tblInd w:w="-1139" w:type="dxa"/>
        <w:tblLayout w:type="fixed"/>
        <w:tblLook w:val="04A0" w:firstRow="1" w:lastRow="0" w:firstColumn="1" w:lastColumn="0" w:noHBand="0" w:noVBand="1"/>
      </w:tblPr>
      <w:tblGrid>
        <w:gridCol w:w="2666"/>
        <w:gridCol w:w="3146"/>
        <w:gridCol w:w="2835"/>
        <w:gridCol w:w="1396"/>
        <w:gridCol w:w="872"/>
      </w:tblGrid>
      <w:tr w:rsidR="004E5ADA" w14:paraId="039AAE7E" w14:textId="77777777" w:rsidTr="00446DC2">
        <w:trPr>
          <w:tblHeader/>
        </w:trPr>
        <w:tc>
          <w:tcPr>
            <w:tcW w:w="2666" w:type="dxa"/>
            <w:shd w:val="clear" w:color="auto" w:fill="D9D9D9" w:themeFill="background1" w:themeFillShade="D9"/>
          </w:tcPr>
          <w:p w14:paraId="40993FEF" w14:textId="77777777" w:rsidR="004E5ADA" w:rsidRPr="00085735" w:rsidRDefault="004E5ADA" w:rsidP="00446DC2">
            <w:pPr>
              <w:jc w:val="center"/>
              <w:rPr>
                <w:rFonts w:ascii="Times New Roman" w:hAnsi="Times New Roman"/>
                <w:b/>
                <w:sz w:val="28"/>
                <w:szCs w:val="28"/>
                <w:lang w:eastAsia="x-none"/>
              </w:rPr>
            </w:pPr>
            <w:r w:rsidRPr="00085735">
              <w:rPr>
                <w:rFonts w:ascii="Times New Roman" w:hAnsi="Times New Roman"/>
                <w:b/>
                <w:sz w:val="28"/>
                <w:szCs w:val="28"/>
                <w:lang w:eastAsia="x-none"/>
              </w:rPr>
              <w:t>Chức năng của hàm</w:t>
            </w:r>
          </w:p>
        </w:tc>
        <w:tc>
          <w:tcPr>
            <w:tcW w:w="3146" w:type="dxa"/>
            <w:shd w:val="clear" w:color="auto" w:fill="D9D9D9" w:themeFill="background1" w:themeFillShade="D9"/>
          </w:tcPr>
          <w:p w14:paraId="52369BAD" w14:textId="77777777" w:rsidR="004E5ADA" w:rsidRPr="00085735" w:rsidRDefault="004E5ADA" w:rsidP="00446DC2">
            <w:pPr>
              <w:jc w:val="center"/>
              <w:rPr>
                <w:rFonts w:ascii="Times New Roman" w:hAnsi="Times New Roman"/>
                <w:b/>
                <w:sz w:val="28"/>
                <w:szCs w:val="28"/>
                <w:lang w:eastAsia="x-none"/>
              </w:rPr>
            </w:pPr>
            <w:r w:rsidRPr="00085735">
              <w:rPr>
                <w:rFonts w:ascii="Times New Roman" w:hAnsi="Times New Roman"/>
                <w:b/>
                <w:sz w:val="28"/>
                <w:szCs w:val="28"/>
                <w:lang w:eastAsia="x-none"/>
              </w:rPr>
              <w:t>Các bước thực hiện</w:t>
            </w:r>
          </w:p>
        </w:tc>
        <w:tc>
          <w:tcPr>
            <w:tcW w:w="2835" w:type="dxa"/>
            <w:shd w:val="clear" w:color="auto" w:fill="D9D9D9" w:themeFill="background1" w:themeFillShade="D9"/>
          </w:tcPr>
          <w:p w14:paraId="13FF0C40" w14:textId="77777777" w:rsidR="004E5ADA" w:rsidRPr="00085735" w:rsidRDefault="004E5ADA" w:rsidP="00446DC2">
            <w:pPr>
              <w:jc w:val="center"/>
              <w:rPr>
                <w:rFonts w:ascii="Times New Roman" w:hAnsi="Times New Roman"/>
                <w:b/>
                <w:sz w:val="28"/>
                <w:szCs w:val="28"/>
                <w:lang w:eastAsia="x-none"/>
              </w:rPr>
            </w:pPr>
            <w:r w:rsidRPr="00085735">
              <w:rPr>
                <w:rFonts w:ascii="Times New Roman" w:hAnsi="Times New Roman"/>
                <w:b/>
                <w:sz w:val="28"/>
                <w:szCs w:val="28"/>
                <w:lang w:eastAsia="x-none"/>
              </w:rPr>
              <w:t>Đầu vào</w:t>
            </w:r>
          </w:p>
        </w:tc>
        <w:tc>
          <w:tcPr>
            <w:tcW w:w="1396" w:type="dxa"/>
            <w:shd w:val="clear" w:color="auto" w:fill="D9D9D9" w:themeFill="background1" w:themeFillShade="D9"/>
          </w:tcPr>
          <w:p w14:paraId="3A85A2E8" w14:textId="77777777" w:rsidR="004E5ADA" w:rsidRPr="00085735" w:rsidRDefault="004E5ADA" w:rsidP="00446DC2">
            <w:pPr>
              <w:jc w:val="center"/>
              <w:rPr>
                <w:rFonts w:ascii="Times New Roman" w:hAnsi="Times New Roman"/>
                <w:b/>
                <w:sz w:val="28"/>
                <w:szCs w:val="28"/>
                <w:lang w:eastAsia="x-none"/>
              </w:rPr>
            </w:pPr>
            <w:r w:rsidRPr="00085735">
              <w:rPr>
                <w:rFonts w:ascii="Times New Roman" w:hAnsi="Times New Roman"/>
                <w:b/>
                <w:sz w:val="28"/>
                <w:szCs w:val="28"/>
                <w:lang w:eastAsia="x-none"/>
              </w:rPr>
              <w:t>Đầu ra</w:t>
            </w:r>
          </w:p>
        </w:tc>
        <w:tc>
          <w:tcPr>
            <w:tcW w:w="872" w:type="dxa"/>
            <w:shd w:val="clear" w:color="auto" w:fill="D9D9D9" w:themeFill="background1" w:themeFillShade="D9"/>
          </w:tcPr>
          <w:p w14:paraId="33C765D7" w14:textId="77777777" w:rsidR="004E5ADA" w:rsidRPr="00085735" w:rsidRDefault="004E5ADA" w:rsidP="00446DC2">
            <w:pPr>
              <w:jc w:val="center"/>
              <w:rPr>
                <w:rFonts w:ascii="Times New Roman" w:hAnsi="Times New Roman"/>
                <w:b/>
                <w:sz w:val="28"/>
                <w:szCs w:val="28"/>
                <w:lang w:eastAsia="x-none"/>
              </w:rPr>
            </w:pPr>
            <w:r w:rsidRPr="00085735">
              <w:rPr>
                <w:rFonts w:ascii="Times New Roman" w:hAnsi="Times New Roman"/>
                <w:b/>
                <w:sz w:val="28"/>
                <w:szCs w:val="28"/>
                <w:lang w:eastAsia="x-none"/>
              </w:rPr>
              <w:t>Loại thay đổi</w:t>
            </w:r>
          </w:p>
        </w:tc>
      </w:tr>
      <w:tr w:rsidR="004E5ADA" w14:paraId="3E52BFC3" w14:textId="77777777" w:rsidTr="00446DC2">
        <w:tc>
          <w:tcPr>
            <w:tcW w:w="2666" w:type="dxa"/>
          </w:tcPr>
          <w:p w14:paraId="6024D2E4" w14:textId="77777777" w:rsidR="004E5ADA" w:rsidRPr="00F340B7" w:rsidRDefault="004E5ADA" w:rsidP="00446DC2">
            <w:pPr>
              <w:jc w:val="both"/>
              <w:rPr>
                <w:rFonts w:ascii="Times New Roman" w:hAnsi="Times New Roman"/>
                <w:sz w:val="28"/>
                <w:szCs w:val="28"/>
                <w:lang w:eastAsia="x-none"/>
              </w:rPr>
            </w:pPr>
            <w:r>
              <w:rPr>
                <w:rFonts w:ascii="Times New Roman" w:hAnsi="Times New Roman"/>
                <w:sz w:val="28"/>
                <w:szCs w:val="28"/>
                <w:lang w:eastAsia="x-none"/>
              </w:rPr>
              <w:t>Hàm Request</w:t>
            </w:r>
            <w:r w:rsidRPr="00013667">
              <w:rPr>
                <w:rFonts w:ascii="Times New Roman" w:hAnsi="Times New Roman"/>
                <w:sz w:val="28"/>
                <w:szCs w:val="28"/>
                <w:lang w:eastAsia="x-none"/>
              </w:rPr>
              <w:t>Dao</w:t>
            </w:r>
            <w:r>
              <w:rPr>
                <w:rFonts w:ascii="Times New Roman" w:hAnsi="Times New Roman"/>
                <w:sz w:val="28"/>
                <w:szCs w:val="28"/>
                <w:lang w:eastAsia="x-none"/>
              </w:rPr>
              <w:t>.create() là hàm gửi yêu cầu đặt sách pháp luật, tạp chí thuế</w:t>
            </w:r>
          </w:p>
        </w:tc>
        <w:tc>
          <w:tcPr>
            <w:tcW w:w="3146" w:type="dxa"/>
          </w:tcPr>
          <w:p w14:paraId="7FBB5ABA" w14:textId="77777777" w:rsidR="004E5ADA" w:rsidRDefault="004E5ADA" w:rsidP="00446DC2">
            <w:pPr>
              <w:pStyle w:val="Style2"/>
            </w:pPr>
            <w:r>
              <w:t>Bước 1: NSD nhập thông tin đặt sách</w:t>
            </w:r>
          </w:p>
          <w:p w14:paraId="519492F9" w14:textId="77777777" w:rsidR="004E5ADA" w:rsidRPr="001D6F59" w:rsidRDefault="004E5ADA" w:rsidP="00446DC2">
            <w:pPr>
              <w:pStyle w:val="Style2"/>
            </w:pPr>
            <w:r>
              <w:t xml:space="preserve">Bước 2: Hệ thống tạo mới bản ghi bằng câu lệnh truy vấn </w:t>
            </w:r>
            <w:r w:rsidRPr="001164DE">
              <w:t xml:space="preserve">INSERT </w:t>
            </w:r>
            <w:r>
              <w:t xml:space="preserve">SQL vào bảng CSDL </w:t>
            </w:r>
            <w:r w:rsidRPr="001164DE">
              <w:rPr>
                <w:b/>
                <w:bCs/>
              </w:rPr>
              <w:t>TPS_</w:t>
            </w:r>
            <w:r w:rsidRPr="001164DE">
              <w:rPr>
                <w:b/>
              </w:rPr>
              <w:t>REQUEST</w:t>
            </w:r>
          </w:p>
          <w:p w14:paraId="4BD7289B" w14:textId="77777777" w:rsidR="004E5ADA" w:rsidRPr="00A8090F" w:rsidRDefault="004E5ADA" w:rsidP="00446DC2">
            <w:pPr>
              <w:jc w:val="both"/>
              <w:rPr>
                <w:rFonts w:ascii="Times New Roman" w:hAnsi="Times New Roman"/>
                <w:sz w:val="28"/>
                <w:szCs w:val="28"/>
                <w:lang w:eastAsia="x-none"/>
              </w:rPr>
            </w:pPr>
            <w:r w:rsidRPr="00A8090F">
              <w:rPr>
                <w:rFonts w:ascii="Times New Roman" w:hAnsi="Times New Roman"/>
                <w:bCs/>
                <w:sz w:val="28"/>
                <w:szCs w:val="28"/>
              </w:rPr>
              <w:t>(</w:t>
            </w:r>
            <w:r>
              <w:rPr>
                <w:rFonts w:ascii="Times New Roman" w:hAnsi="Times New Roman"/>
                <w:bCs/>
                <w:sz w:val="28"/>
                <w:szCs w:val="28"/>
              </w:rPr>
              <w:t xml:space="preserve">Tham chiếu Table tại mục </w:t>
            </w:r>
            <w:r w:rsidRPr="001164DE">
              <w:rPr>
                <w:rFonts w:ascii="Times New Roman" w:hAnsi="Times New Roman"/>
                <w:b/>
                <w:bCs/>
                <w:sz w:val="28"/>
                <w:szCs w:val="28"/>
              </w:rPr>
              <w:t>II. Nội dung</w:t>
            </w:r>
            <w:r w:rsidRPr="001164DE">
              <w:rPr>
                <w:rFonts w:ascii="Times New Roman" w:hAnsi="Times New Roman"/>
                <w:sz w:val="28"/>
                <w:szCs w:val="28"/>
              </w:rPr>
              <w:t xml:space="preserve"> </w:t>
            </w:r>
            <w:r w:rsidRPr="001164DE">
              <w:rPr>
                <w:rFonts w:ascii="Times New Roman" w:hAnsi="Times New Roman"/>
                <w:sz w:val="28"/>
                <w:szCs w:val="28"/>
              </w:rPr>
              <w:sym w:font="Wingdings" w:char="F0E0"/>
            </w:r>
            <w:r w:rsidRPr="001164DE">
              <w:rPr>
                <w:rFonts w:ascii="Times New Roman" w:hAnsi="Times New Roman"/>
                <w:sz w:val="28"/>
                <w:szCs w:val="28"/>
              </w:rPr>
              <w:t xml:space="preserve"> </w:t>
            </w:r>
            <w:r w:rsidRPr="001164DE">
              <w:rPr>
                <w:rFonts w:ascii="Times New Roman" w:hAnsi="Times New Roman"/>
                <w:b/>
                <w:bCs/>
                <w:sz w:val="28"/>
                <w:szCs w:val="28"/>
              </w:rPr>
              <w:t xml:space="preserve">4. Thiết kế chi tiết cơ sở dữ liệu </w:t>
            </w:r>
            <w:r w:rsidRPr="001164DE">
              <w:rPr>
                <w:rFonts w:ascii="Times New Roman" w:hAnsi="Times New Roman"/>
                <w:b/>
                <w:bCs/>
                <w:sz w:val="28"/>
                <w:szCs w:val="28"/>
              </w:rPr>
              <w:sym w:font="Wingdings" w:char="F0E0"/>
            </w:r>
            <w:r w:rsidRPr="001164DE">
              <w:rPr>
                <w:rFonts w:ascii="Times New Roman" w:hAnsi="Times New Roman"/>
                <w:b/>
                <w:bCs/>
                <w:sz w:val="28"/>
                <w:szCs w:val="28"/>
              </w:rPr>
              <w:t xml:space="preserve"> 4.4. Thiết kế chi tiết các trường </w:t>
            </w:r>
            <w:r w:rsidRPr="001164DE">
              <w:rPr>
                <w:rFonts w:ascii="Times New Roman" w:hAnsi="Times New Roman"/>
                <w:b/>
                <w:bCs/>
                <w:sz w:val="28"/>
                <w:szCs w:val="28"/>
              </w:rPr>
              <w:sym w:font="Wingdings" w:char="F0E0"/>
            </w:r>
            <w:r w:rsidRPr="001164DE">
              <w:rPr>
                <w:rFonts w:ascii="Times New Roman" w:hAnsi="Times New Roman"/>
                <w:b/>
                <w:bCs/>
                <w:sz w:val="28"/>
                <w:szCs w:val="28"/>
              </w:rPr>
              <w:t xml:space="preserve"> 4.4.7. </w:t>
            </w:r>
            <w:r w:rsidRPr="001164DE">
              <w:rPr>
                <w:rFonts w:ascii="Times New Roman" w:hAnsi="Times New Roman"/>
                <w:b/>
                <w:bCs/>
                <w:sz w:val="28"/>
                <w:szCs w:val="28"/>
              </w:rPr>
              <w:lastRenderedPageBreak/>
              <w:t>Bảng dữ liệu TPS_</w:t>
            </w:r>
            <w:r w:rsidRPr="001164DE">
              <w:rPr>
                <w:rFonts w:ascii="Times New Roman" w:hAnsi="Times New Roman"/>
                <w:b/>
                <w:sz w:val="28"/>
                <w:szCs w:val="28"/>
              </w:rPr>
              <w:t xml:space="preserve"> REQUEST</w:t>
            </w:r>
            <w:r w:rsidRPr="00A8090F">
              <w:rPr>
                <w:rFonts w:ascii="Times New Roman" w:hAnsi="Times New Roman"/>
                <w:bCs/>
                <w:sz w:val="28"/>
                <w:szCs w:val="28"/>
              </w:rPr>
              <w:t>)</w:t>
            </w:r>
          </w:p>
        </w:tc>
        <w:tc>
          <w:tcPr>
            <w:tcW w:w="2835" w:type="dxa"/>
          </w:tcPr>
          <w:p w14:paraId="183DAD75" w14:textId="77777777" w:rsidR="004E5ADA" w:rsidRDefault="004E5ADA" w:rsidP="00446DC2">
            <w:pPr>
              <w:jc w:val="both"/>
              <w:rPr>
                <w:rFonts w:ascii="Times New Roman" w:hAnsi="Times New Roman"/>
                <w:sz w:val="28"/>
                <w:szCs w:val="28"/>
                <w:lang w:eastAsia="x-none"/>
              </w:rPr>
            </w:pPr>
            <w:r>
              <w:rPr>
                <w:rFonts w:ascii="Times New Roman" w:hAnsi="Times New Roman"/>
                <w:sz w:val="28"/>
                <w:szCs w:val="28"/>
                <w:lang w:eastAsia="x-none"/>
              </w:rPr>
              <w:lastRenderedPageBreak/>
              <w:t xml:space="preserve">Tham số truyền vào: </w:t>
            </w:r>
          </w:p>
          <w:p w14:paraId="1134319B" w14:textId="77777777" w:rsidR="004E5ADA" w:rsidRDefault="004E5ADA" w:rsidP="00446DC2">
            <w:pPr>
              <w:pStyle w:val="Style2"/>
              <w:numPr>
                <w:ilvl w:val="0"/>
                <w:numId w:val="0"/>
              </w:numPr>
              <w:ind w:left="91"/>
            </w:pPr>
            <w:r w:rsidRPr="00E354B8">
              <w:t>ID bài viết, họ tên, email, tiêu đề, nội dung, số điện thoại, ngày tạo = SYSDATE, trạng thái = 1 (tạo mới)</w:t>
            </w:r>
          </w:p>
          <w:p w14:paraId="1A5FC175" w14:textId="77777777" w:rsidR="004E5ADA" w:rsidRPr="001164DE" w:rsidRDefault="004E5ADA" w:rsidP="00446DC2">
            <w:pPr>
              <w:pStyle w:val="Style2"/>
              <w:numPr>
                <w:ilvl w:val="0"/>
                <w:numId w:val="0"/>
              </w:numPr>
              <w:ind w:left="91"/>
            </w:pPr>
            <w:r w:rsidRPr="001164DE">
              <w:t>Tương ứng với các trường trong bảng cơ sở dữ liệu</w:t>
            </w:r>
            <w:r>
              <w:t xml:space="preserve">: </w:t>
            </w:r>
          </w:p>
          <w:p w14:paraId="668D572E" w14:textId="77777777" w:rsidR="004E5ADA" w:rsidRPr="00F340B7" w:rsidRDefault="004E5ADA" w:rsidP="00446DC2">
            <w:pPr>
              <w:jc w:val="both"/>
              <w:rPr>
                <w:rFonts w:ascii="Times New Roman" w:hAnsi="Times New Roman"/>
                <w:sz w:val="28"/>
                <w:szCs w:val="28"/>
                <w:lang w:eastAsia="x-none"/>
              </w:rPr>
            </w:pPr>
            <w:r w:rsidRPr="00816249">
              <w:rPr>
                <w:rFonts w:ascii="Times New Roman" w:hAnsi="Times New Roman"/>
                <w:sz w:val="28"/>
                <w:szCs w:val="28"/>
                <w:lang w:eastAsia="x-none"/>
              </w:rPr>
              <w:t xml:space="preserve">ID, FULLNAME, EMAIL, REQ_TITLE, </w:t>
            </w:r>
            <w:r w:rsidRPr="00816249">
              <w:rPr>
                <w:rFonts w:ascii="Times New Roman" w:hAnsi="Times New Roman"/>
                <w:sz w:val="28"/>
                <w:szCs w:val="28"/>
                <w:lang w:eastAsia="x-none"/>
              </w:rPr>
              <w:lastRenderedPageBreak/>
              <w:t>REQ_CONTENT, TEL, DATE_CREATE, STATUS</w:t>
            </w:r>
          </w:p>
        </w:tc>
        <w:tc>
          <w:tcPr>
            <w:tcW w:w="1396" w:type="dxa"/>
          </w:tcPr>
          <w:p w14:paraId="575669F5" w14:textId="77777777" w:rsidR="004E5ADA" w:rsidRDefault="004E5ADA" w:rsidP="00446DC2">
            <w:pPr>
              <w:jc w:val="both"/>
              <w:rPr>
                <w:rFonts w:ascii="Times New Roman" w:hAnsi="Times New Roman"/>
                <w:sz w:val="28"/>
                <w:szCs w:val="28"/>
                <w:lang w:eastAsia="x-none"/>
              </w:rPr>
            </w:pPr>
            <w:r>
              <w:rPr>
                <w:rFonts w:ascii="Times New Roman" w:hAnsi="Times New Roman"/>
                <w:sz w:val="28"/>
                <w:szCs w:val="28"/>
                <w:lang w:eastAsia="x-none"/>
              </w:rPr>
              <w:lastRenderedPageBreak/>
              <w:t>Trả về 1 nếu thành công.</w:t>
            </w:r>
          </w:p>
          <w:p w14:paraId="292BCB93" w14:textId="77777777" w:rsidR="004E5ADA" w:rsidRPr="00F340B7" w:rsidRDefault="004E5ADA" w:rsidP="00446DC2">
            <w:pPr>
              <w:jc w:val="both"/>
              <w:rPr>
                <w:rFonts w:ascii="Times New Roman" w:hAnsi="Times New Roman"/>
                <w:sz w:val="28"/>
                <w:szCs w:val="28"/>
                <w:lang w:eastAsia="x-none"/>
              </w:rPr>
            </w:pPr>
            <w:r>
              <w:rPr>
                <w:rFonts w:ascii="Times New Roman" w:hAnsi="Times New Roman"/>
                <w:sz w:val="28"/>
                <w:szCs w:val="28"/>
                <w:lang w:eastAsia="x-none"/>
              </w:rPr>
              <w:t>Trả về 2 nếu thất bại</w:t>
            </w:r>
          </w:p>
        </w:tc>
        <w:tc>
          <w:tcPr>
            <w:tcW w:w="872" w:type="dxa"/>
          </w:tcPr>
          <w:p w14:paraId="102D8BA4" w14:textId="77777777" w:rsidR="004E5ADA" w:rsidRPr="00F340B7" w:rsidRDefault="004E5ADA" w:rsidP="00446DC2">
            <w:pPr>
              <w:jc w:val="both"/>
              <w:rPr>
                <w:rFonts w:ascii="Times New Roman" w:hAnsi="Times New Roman"/>
                <w:sz w:val="28"/>
                <w:szCs w:val="28"/>
                <w:lang w:eastAsia="x-none"/>
              </w:rPr>
            </w:pPr>
            <w:r>
              <w:rPr>
                <w:rFonts w:ascii="Times New Roman" w:hAnsi="Times New Roman"/>
                <w:sz w:val="28"/>
                <w:szCs w:val="28"/>
                <w:lang w:eastAsia="x-none"/>
              </w:rPr>
              <w:t>Thêm mới</w:t>
            </w:r>
          </w:p>
        </w:tc>
      </w:tr>
    </w:tbl>
    <w:p w14:paraId="079363A0" w14:textId="77777777" w:rsidR="004E5ADA" w:rsidRPr="001164DE" w:rsidRDefault="004E5ADA" w:rsidP="004E5ADA">
      <w:pPr>
        <w:rPr>
          <w:rFonts w:ascii="Times New Roman" w:hAnsi="Times New Roman" w:cs="Times New Roman"/>
          <w:sz w:val="28"/>
          <w:szCs w:val="28"/>
        </w:rPr>
      </w:pPr>
    </w:p>
    <w:p w14:paraId="3C61A50D" w14:textId="77777777" w:rsidR="004E5ADA" w:rsidRDefault="004E5ADA" w:rsidP="004E5ADA">
      <w:pPr>
        <w:pStyle w:val="Heading2"/>
        <w:numPr>
          <w:ilvl w:val="0"/>
          <w:numId w:val="0"/>
        </w:numPr>
        <w:ind w:left="360"/>
      </w:pPr>
      <w:bookmarkStart w:id="264" w:name="_9._Sửa_yêu"/>
      <w:bookmarkStart w:id="265" w:name="_Toc70074040"/>
      <w:bookmarkEnd w:id="264"/>
      <w:r w:rsidRPr="001164DE">
        <w:rPr>
          <w:lang w:val="en-US"/>
        </w:rPr>
        <w:t xml:space="preserve">9. </w:t>
      </w:r>
      <w:r w:rsidRPr="001164DE">
        <w:t>Sửa yêu cầu đặt sách pháp luật, Tạp chí Thuế</w:t>
      </w:r>
      <w:bookmarkEnd w:id="265"/>
    </w:p>
    <w:tbl>
      <w:tblPr>
        <w:tblStyle w:val="TableGrid"/>
        <w:tblW w:w="10915" w:type="dxa"/>
        <w:tblInd w:w="-1139" w:type="dxa"/>
        <w:tblLayout w:type="fixed"/>
        <w:tblLook w:val="04A0" w:firstRow="1" w:lastRow="0" w:firstColumn="1" w:lastColumn="0" w:noHBand="0" w:noVBand="1"/>
      </w:tblPr>
      <w:tblGrid>
        <w:gridCol w:w="2666"/>
        <w:gridCol w:w="3146"/>
        <w:gridCol w:w="2835"/>
        <w:gridCol w:w="1276"/>
        <w:gridCol w:w="992"/>
      </w:tblGrid>
      <w:tr w:rsidR="004E5ADA" w14:paraId="0597BC37" w14:textId="77777777" w:rsidTr="00446DC2">
        <w:trPr>
          <w:tblHeader/>
        </w:trPr>
        <w:tc>
          <w:tcPr>
            <w:tcW w:w="2666" w:type="dxa"/>
            <w:shd w:val="clear" w:color="auto" w:fill="D9D9D9" w:themeFill="background1" w:themeFillShade="D9"/>
          </w:tcPr>
          <w:p w14:paraId="0905B8D8" w14:textId="77777777" w:rsidR="004E5ADA" w:rsidRPr="00085735" w:rsidRDefault="004E5ADA" w:rsidP="00446DC2">
            <w:pPr>
              <w:jc w:val="center"/>
              <w:rPr>
                <w:rFonts w:ascii="Times New Roman" w:hAnsi="Times New Roman"/>
                <w:b/>
                <w:sz w:val="28"/>
                <w:szCs w:val="28"/>
                <w:lang w:eastAsia="x-none"/>
              </w:rPr>
            </w:pPr>
            <w:r w:rsidRPr="00085735">
              <w:rPr>
                <w:rFonts w:ascii="Times New Roman" w:hAnsi="Times New Roman"/>
                <w:b/>
                <w:sz w:val="28"/>
                <w:szCs w:val="28"/>
                <w:lang w:eastAsia="x-none"/>
              </w:rPr>
              <w:t>Chức năng của hàm</w:t>
            </w:r>
          </w:p>
        </w:tc>
        <w:tc>
          <w:tcPr>
            <w:tcW w:w="3146" w:type="dxa"/>
            <w:shd w:val="clear" w:color="auto" w:fill="D9D9D9" w:themeFill="background1" w:themeFillShade="D9"/>
          </w:tcPr>
          <w:p w14:paraId="3B90F722" w14:textId="77777777" w:rsidR="004E5ADA" w:rsidRPr="00085735" w:rsidRDefault="004E5ADA" w:rsidP="00446DC2">
            <w:pPr>
              <w:jc w:val="center"/>
              <w:rPr>
                <w:rFonts w:ascii="Times New Roman" w:hAnsi="Times New Roman"/>
                <w:b/>
                <w:sz w:val="28"/>
                <w:szCs w:val="28"/>
                <w:lang w:eastAsia="x-none"/>
              </w:rPr>
            </w:pPr>
            <w:r w:rsidRPr="00085735">
              <w:rPr>
                <w:rFonts w:ascii="Times New Roman" w:hAnsi="Times New Roman"/>
                <w:b/>
                <w:sz w:val="28"/>
                <w:szCs w:val="28"/>
                <w:lang w:eastAsia="x-none"/>
              </w:rPr>
              <w:t>Các bước thực hiện</w:t>
            </w:r>
          </w:p>
        </w:tc>
        <w:tc>
          <w:tcPr>
            <w:tcW w:w="2835" w:type="dxa"/>
            <w:shd w:val="clear" w:color="auto" w:fill="D9D9D9" w:themeFill="background1" w:themeFillShade="D9"/>
          </w:tcPr>
          <w:p w14:paraId="4365A3D3" w14:textId="77777777" w:rsidR="004E5ADA" w:rsidRPr="00085735" w:rsidRDefault="004E5ADA" w:rsidP="00446DC2">
            <w:pPr>
              <w:jc w:val="center"/>
              <w:rPr>
                <w:rFonts w:ascii="Times New Roman" w:hAnsi="Times New Roman"/>
                <w:b/>
                <w:sz w:val="28"/>
                <w:szCs w:val="28"/>
                <w:lang w:eastAsia="x-none"/>
              </w:rPr>
            </w:pPr>
            <w:r w:rsidRPr="00085735">
              <w:rPr>
                <w:rFonts w:ascii="Times New Roman" w:hAnsi="Times New Roman"/>
                <w:b/>
                <w:sz w:val="28"/>
                <w:szCs w:val="28"/>
                <w:lang w:eastAsia="x-none"/>
              </w:rPr>
              <w:t>Đầu vào</w:t>
            </w:r>
          </w:p>
        </w:tc>
        <w:tc>
          <w:tcPr>
            <w:tcW w:w="1276" w:type="dxa"/>
            <w:shd w:val="clear" w:color="auto" w:fill="D9D9D9" w:themeFill="background1" w:themeFillShade="D9"/>
          </w:tcPr>
          <w:p w14:paraId="2D4AB2A4" w14:textId="77777777" w:rsidR="004E5ADA" w:rsidRPr="00085735" w:rsidRDefault="004E5ADA" w:rsidP="00446DC2">
            <w:pPr>
              <w:jc w:val="center"/>
              <w:rPr>
                <w:rFonts w:ascii="Times New Roman" w:hAnsi="Times New Roman"/>
                <w:b/>
                <w:sz w:val="28"/>
                <w:szCs w:val="28"/>
                <w:lang w:eastAsia="x-none"/>
              </w:rPr>
            </w:pPr>
            <w:r w:rsidRPr="00085735">
              <w:rPr>
                <w:rFonts w:ascii="Times New Roman" w:hAnsi="Times New Roman"/>
                <w:b/>
                <w:sz w:val="28"/>
                <w:szCs w:val="28"/>
                <w:lang w:eastAsia="x-none"/>
              </w:rPr>
              <w:t>Đầu ra</w:t>
            </w:r>
          </w:p>
        </w:tc>
        <w:tc>
          <w:tcPr>
            <w:tcW w:w="992" w:type="dxa"/>
            <w:shd w:val="clear" w:color="auto" w:fill="D9D9D9" w:themeFill="background1" w:themeFillShade="D9"/>
          </w:tcPr>
          <w:p w14:paraId="25B40104" w14:textId="77777777" w:rsidR="004E5ADA" w:rsidRPr="00085735" w:rsidRDefault="004E5ADA" w:rsidP="00446DC2">
            <w:pPr>
              <w:jc w:val="center"/>
              <w:rPr>
                <w:rFonts w:ascii="Times New Roman" w:hAnsi="Times New Roman"/>
                <w:b/>
                <w:sz w:val="28"/>
                <w:szCs w:val="28"/>
                <w:lang w:eastAsia="x-none"/>
              </w:rPr>
            </w:pPr>
            <w:r w:rsidRPr="00085735">
              <w:rPr>
                <w:rFonts w:ascii="Times New Roman" w:hAnsi="Times New Roman"/>
                <w:b/>
                <w:sz w:val="28"/>
                <w:szCs w:val="28"/>
                <w:lang w:eastAsia="x-none"/>
              </w:rPr>
              <w:t>Loại thay đổi</w:t>
            </w:r>
          </w:p>
        </w:tc>
      </w:tr>
      <w:tr w:rsidR="004E5ADA" w14:paraId="123C4CB7" w14:textId="77777777" w:rsidTr="00446DC2">
        <w:tc>
          <w:tcPr>
            <w:tcW w:w="2666" w:type="dxa"/>
          </w:tcPr>
          <w:p w14:paraId="291C4194" w14:textId="77777777" w:rsidR="004E5ADA" w:rsidRPr="00F340B7" w:rsidRDefault="004E5ADA" w:rsidP="00446DC2">
            <w:pPr>
              <w:jc w:val="both"/>
              <w:rPr>
                <w:rFonts w:ascii="Times New Roman" w:hAnsi="Times New Roman"/>
                <w:sz w:val="28"/>
                <w:szCs w:val="28"/>
                <w:lang w:eastAsia="x-none"/>
              </w:rPr>
            </w:pPr>
            <w:r>
              <w:rPr>
                <w:rFonts w:ascii="Times New Roman" w:hAnsi="Times New Roman"/>
                <w:sz w:val="28"/>
                <w:szCs w:val="28"/>
                <w:lang w:eastAsia="x-none"/>
              </w:rPr>
              <w:t>Hàm Request</w:t>
            </w:r>
            <w:r w:rsidRPr="00013667">
              <w:rPr>
                <w:rFonts w:ascii="Times New Roman" w:hAnsi="Times New Roman"/>
                <w:sz w:val="28"/>
                <w:szCs w:val="28"/>
                <w:lang w:eastAsia="x-none"/>
              </w:rPr>
              <w:t>Dao</w:t>
            </w:r>
            <w:r>
              <w:rPr>
                <w:rFonts w:ascii="Times New Roman" w:hAnsi="Times New Roman"/>
                <w:sz w:val="28"/>
                <w:szCs w:val="28"/>
                <w:lang w:eastAsia="x-none"/>
              </w:rPr>
              <w:t>.edit() là hàm sửa yêu cầu đặt sách pháp luật, tạp chí thuế</w:t>
            </w:r>
          </w:p>
        </w:tc>
        <w:tc>
          <w:tcPr>
            <w:tcW w:w="3146" w:type="dxa"/>
          </w:tcPr>
          <w:p w14:paraId="3C0C9C10" w14:textId="77777777" w:rsidR="004E5ADA" w:rsidRDefault="004E5ADA" w:rsidP="00446DC2">
            <w:pPr>
              <w:pStyle w:val="Style2"/>
            </w:pPr>
            <w:r>
              <w:t>Bước 1: NSD nhập thông tin cần sửa</w:t>
            </w:r>
          </w:p>
          <w:p w14:paraId="4ACBEEB9" w14:textId="77777777" w:rsidR="004E5ADA" w:rsidRPr="001D6F59" w:rsidRDefault="004E5ADA" w:rsidP="00446DC2">
            <w:pPr>
              <w:pStyle w:val="Style2"/>
            </w:pPr>
            <w:r>
              <w:t>Bước 2: Hệ thống sửa bản ghi bằng câu lệnh truy vấn UPDATE</w:t>
            </w:r>
            <w:r w:rsidRPr="001164DE">
              <w:t xml:space="preserve"> </w:t>
            </w:r>
            <w:r>
              <w:t xml:space="preserve">SQL vào bảng CSDL </w:t>
            </w:r>
            <w:r w:rsidRPr="001164DE">
              <w:rPr>
                <w:b/>
                <w:bCs/>
              </w:rPr>
              <w:t>TPS_</w:t>
            </w:r>
            <w:r w:rsidRPr="001164DE">
              <w:rPr>
                <w:b/>
              </w:rPr>
              <w:t>REQUEST</w:t>
            </w:r>
          </w:p>
          <w:p w14:paraId="0C92120A" w14:textId="77777777" w:rsidR="004E5ADA" w:rsidRPr="00A8090F" w:rsidRDefault="004E5ADA" w:rsidP="00446DC2">
            <w:pPr>
              <w:jc w:val="both"/>
              <w:rPr>
                <w:rFonts w:ascii="Times New Roman" w:hAnsi="Times New Roman"/>
                <w:sz w:val="28"/>
                <w:szCs w:val="28"/>
                <w:lang w:eastAsia="x-none"/>
              </w:rPr>
            </w:pPr>
            <w:r w:rsidRPr="00A8090F">
              <w:rPr>
                <w:rFonts w:ascii="Times New Roman" w:hAnsi="Times New Roman"/>
                <w:bCs/>
                <w:sz w:val="28"/>
                <w:szCs w:val="28"/>
              </w:rPr>
              <w:t>(</w:t>
            </w:r>
            <w:r>
              <w:rPr>
                <w:rFonts w:ascii="Times New Roman" w:hAnsi="Times New Roman"/>
                <w:bCs/>
                <w:sz w:val="28"/>
                <w:szCs w:val="28"/>
              </w:rPr>
              <w:t xml:space="preserve">Tham chiếu Table tại mục </w:t>
            </w:r>
            <w:r w:rsidRPr="001164DE">
              <w:rPr>
                <w:rFonts w:ascii="Times New Roman" w:hAnsi="Times New Roman"/>
                <w:b/>
                <w:bCs/>
                <w:sz w:val="28"/>
                <w:szCs w:val="28"/>
              </w:rPr>
              <w:t>II. Nội dung</w:t>
            </w:r>
            <w:r w:rsidRPr="001164DE">
              <w:rPr>
                <w:rFonts w:ascii="Times New Roman" w:hAnsi="Times New Roman"/>
                <w:sz w:val="28"/>
                <w:szCs w:val="28"/>
              </w:rPr>
              <w:t xml:space="preserve"> </w:t>
            </w:r>
            <w:r w:rsidRPr="001164DE">
              <w:rPr>
                <w:rFonts w:ascii="Times New Roman" w:hAnsi="Times New Roman"/>
                <w:sz w:val="28"/>
                <w:szCs w:val="28"/>
              </w:rPr>
              <w:sym w:font="Wingdings" w:char="F0E0"/>
            </w:r>
            <w:r w:rsidRPr="001164DE">
              <w:rPr>
                <w:rFonts w:ascii="Times New Roman" w:hAnsi="Times New Roman"/>
                <w:sz w:val="28"/>
                <w:szCs w:val="28"/>
              </w:rPr>
              <w:t xml:space="preserve"> </w:t>
            </w:r>
            <w:r w:rsidRPr="001164DE">
              <w:rPr>
                <w:rFonts w:ascii="Times New Roman" w:hAnsi="Times New Roman"/>
                <w:b/>
                <w:bCs/>
                <w:sz w:val="28"/>
                <w:szCs w:val="28"/>
              </w:rPr>
              <w:t xml:space="preserve">4. Thiết kế chi tiết cơ sở dữ liệu </w:t>
            </w:r>
            <w:r w:rsidRPr="001164DE">
              <w:rPr>
                <w:rFonts w:ascii="Times New Roman" w:hAnsi="Times New Roman"/>
                <w:b/>
                <w:bCs/>
                <w:sz w:val="28"/>
                <w:szCs w:val="28"/>
              </w:rPr>
              <w:sym w:font="Wingdings" w:char="F0E0"/>
            </w:r>
            <w:r w:rsidRPr="001164DE">
              <w:rPr>
                <w:rFonts w:ascii="Times New Roman" w:hAnsi="Times New Roman"/>
                <w:b/>
                <w:bCs/>
                <w:sz w:val="28"/>
                <w:szCs w:val="28"/>
              </w:rPr>
              <w:t xml:space="preserve"> 4.4. Thiết kế chi tiết các trường </w:t>
            </w:r>
            <w:r w:rsidRPr="001164DE">
              <w:rPr>
                <w:rFonts w:ascii="Times New Roman" w:hAnsi="Times New Roman"/>
                <w:b/>
                <w:bCs/>
                <w:sz w:val="28"/>
                <w:szCs w:val="28"/>
              </w:rPr>
              <w:sym w:font="Wingdings" w:char="F0E0"/>
            </w:r>
            <w:r w:rsidRPr="001164DE">
              <w:rPr>
                <w:rFonts w:ascii="Times New Roman" w:hAnsi="Times New Roman"/>
                <w:b/>
                <w:bCs/>
                <w:sz w:val="28"/>
                <w:szCs w:val="28"/>
              </w:rPr>
              <w:t xml:space="preserve"> 4.4.7. Bảng dữ liệu TPS_</w:t>
            </w:r>
            <w:r w:rsidRPr="001164DE">
              <w:rPr>
                <w:rFonts w:ascii="Times New Roman" w:hAnsi="Times New Roman"/>
                <w:b/>
                <w:sz w:val="28"/>
                <w:szCs w:val="28"/>
              </w:rPr>
              <w:t xml:space="preserve"> REQUEST</w:t>
            </w:r>
            <w:r w:rsidRPr="00A8090F">
              <w:rPr>
                <w:rFonts w:ascii="Times New Roman" w:hAnsi="Times New Roman"/>
                <w:bCs/>
                <w:sz w:val="28"/>
                <w:szCs w:val="28"/>
              </w:rPr>
              <w:t>)</w:t>
            </w:r>
          </w:p>
        </w:tc>
        <w:tc>
          <w:tcPr>
            <w:tcW w:w="2835" w:type="dxa"/>
          </w:tcPr>
          <w:p w14:paraId="5ACAD383" w14:textId="77777777" w:rsidR="004E5ADA" w:rsidRDefault="004E5ADA" w:rsidP="00446DC2">
            <w:pPr>
              <w:jc w:val="both"/>
              <w:rPr>
                <w:rFonts w:ascii="Times New Roman" w:hAnsi="Times New Roman"/>
                <w:sz w:val="28"/>
                <w:szCs w:val="28"/>
                <w:lang w:eastAsia="x-none"/>
              </w:rPr>
            </w:pPr>
            <w:r>
              <w:rPr>
                <w:rFonts w:ascii="Times New Roman" w:hAnsi="Times New Roman"/>
                <w:sz w:val="28"/>
                <w:szCs w:val="28"/>
                <w:lang w:eastAsia="x-none"/>
              </w:rPr>
              <w:t xml:space="preserve">Tham số truyền vào: </w:t>
            </w:r>
          </w:p>
          <w:p w14:paraId="3221262D" w14:textId="77777777" w:rsidR="004E5ADA" w:rsidRDefault="004E5ADA" w:rsidP="00446DC2">
            <w:pPr>
              <w:pStyle w:val="Style2"/>
              <w:numPr>
                <w:ilvl w:val="0"/>
                <w:numId w:val="0"/>
              </w:numPr>
              <w:ind w:left="91"/>
            </w:pPr>
            <w:r w:rsidRPr="00E354B8">
              <w:t>ID bài viết, họ tên, email, tiêu đề, nội dung, số điện thoại, ngày tạo = SYSDATE</w:t>
            </w:r>
          </w:p>
          <w:p w14:paraId="3CC2612B" w14:textId="77777777" w:rsidR="004E5ADA" w:rsidRPr="001164DE" w:rsidRDefault="004E5ADA" w:rsidP="00446DC2">
            <w:pPr>
              <w:pStyle w:val="Style2"/>
              <w:numPr>
                <w:ilvl w:val="0"/>
                <w:numId w:val="0"/>
              </w:numPr>
              <w:ind w:left="91"/>
            </w:pPr>
            <w:r w:rsidRPr="001164DE">
              <w:t>Tương ứng với các trường trong bảng cơ sở dữ liệu</w:t>
            </w:r>
            <w:r>
              <w:t xml:space="preserve">: </w:t>
            </w:r>
          </w:p>
          <w:p w14:paraId="081679C7" w14:textId="77777777" w:rsidR="004E5ADA" w:rsidRPr="00F340B7" w:rsidRDefault="004E5ADA" w:rsidP="00446DC2">
            <w:pPr>
              <w:jc w:val="both"/>
              <w:rPr>
                <w:rFonts w:ascii="Times New Roman" w:hAnsi="Times New Roman"/>
                <w:sz w:val="28"/>
                <w:szCs w:val="28"/>
                <w:lang w:eastAsia="x-none"/>
              </w:rPr>
            </w:pPr>
            <w:r w:rsidRPr="00816249">
              <w:rPr>
                <w:rFonts w:ascii="Times New Roman" w:hAnsi="Times New Roman"/>
                <w:sz w:val="28"/>
                <w:szCs w:val="28"/>
                <w:lang w:eastAsia="x-none"/>
              </w:rPr>
              <w:t>ID, FULLNAME, EMAIL, REQ_TITLE,</w:t>
            </w:r>
            <w:r>
              <w:rPr>
                <w:rFonts w:ascii="Times New Roman" w:hAnsi="Times New Roman"/>
                <w:sz w:val="28"/>
                <w:szCs w:val="28"/>
                <w:lang w:eastAsia="x-none"/>
              </w:rPr>
              <w:t xml:space="preserve"> REQ_CONTENT, TEL, DATE_CREATE</w:t>
            </w:r>
          </w:p>
        </w:tc>
        <w:tc>
          <w:tcPr>
            <w:tcW w:w="1276" w:type="dxa"/>
          </w:tcPr>
          <w:p w14:paraId="614A81E3" w14:textId="77777777" w:rsidR="004E5ADA" w:rsidRDefault="004E5ADA" w:rsidP="00446DC2">
            <w:pPr>
              <w:jc w:val="both"/>
              <w:rPr>
                <w:rFonts w:ascii="Times New Roman" w:hAnsi="Times New Roman"/>
                <w:sz w:val="28"/>
                <w:szCs w:val="28"/>
                <w:lang w:eastAsia="x-none"/>
              </w:rPr>
            </w:pPr>
            <w:r>
              <w:rPr>
                <w:rFonts w:ascii="Times New Roman" w:hAnsi="Times New Roman"/>
                <w:sz w:val="28"/>
                <w:szCs w:val="28"/>
                <w:lang w:eastAsia="x-none"/>
              </w:rPr>
              <w:t>Trả về 1 nếu thành công.</w:t>
            </w:r>
          </w:p>
          <w:p w14:paraId="0265BCF5" w14:textId="77777777" w:rsidR="004E5ADA" w:rsidRPr="00F340B7" w:rsidRDefault="004E5ADA" w:rsidP="00446DC2">
            <w:pPr>
              <w:jc w:val="both"/>
              <w:rPr>
                <w:rFonts w:ascii="Times New Roman" w:hAnsi="Times New Roman"/>
                <w:sz w:val="28"/>
                <w:szCs w:val="28"/>
                <w:lang w:eastAsia="x-none"/>
              </w:rPr>
            </w:pPr>
            <w:r>
              <w:rPr>
                <w:rFonts w:ascii="Times New Roman" w:hAnsi="Times New Roman"/>
                <w:sz w:val="28"/>
                <w:szCs w:val="28"/>
                <w:lang w:eastAsia="x-none"/>
              </w:rPr>
              <w:t>Trả về 2 nếu thất bại</w:t>
            </w:r>
          </w:p>
        </w:tc>
        <w:tc>
          <w:tcPr>
            <w:tcW w:w="992" w:type="dxa"/>
          </w:tcPr>
          <w:p w14:paraId="140EAE2A" w14:textId="77777777" w:rsidR="004E5ADA" w:rsidRPr="00F340B7" w:rsidRDefault="004E5ADA" w:rsidP="00446DC2">
            <w:pPr>
              <w:jc w:val="both"/>
              <w:rPr>
                <w:rFonts w:ascii="Times New Roman" w:hAnsi="Times New Roman"/>
                <w:sz w:val="28"/>
                <w:szCs w:val="28"/>
                <w:lang w:eastAsia="x-none"/>
              </w:rPr>
            </w:pPr>
            <w:r>
              <w:rPr>
                <w:rFonts w:ascii="Times New Roman" w:hAnsi="Times New Roman"/>
                <w:sz w:val="28"/>
                <w:szCs w:val="28"/>
                <w:lang w:eastAsia="x-none"/>
              </w:rPr>
              <w:t>Chỉnh sửa</w:t>
            </w:r>
          </w:p>
        </w:tc>
      </w:tr>
    </w:tbl>
    <w:p w14:paraId="2E57CF97" w14:textId="77777777" w:rsidR="004E5ADA" w:rsidRPr="008C3E66" w:rsidRDefault="004E5ADA" w:rsidP="004E5ADA">
      <w:pPr>
        <w:rPr>
          <w:lang w:val="vi-VN" w:eastAsia="x-none"/>
        </w:rPr>
      </w:pPr>
    </w:p>
    <w:p w14:paraId="79C395CA" w14:textId="77777777" w:rsidR="004E5ADA" w:rsidRPr="001164DE" w:rsidRDefault="004E5ADA" w:rsidP="004E5ADA">
      <w:pPr>
        <w:rPr>
          <w:rFonts w:ascii="Times New Roman" w:hAnsi="Times New Roman" w:cs="Times New Roman"/>
          <w:sz w:val="28"/>
          <w:szCs w:val="28"/>
        </w:rPr>
      </w:pPr>
    </w:p>
    <w:p w14:paraId="5F566097" w14:textId="77777777" w:rsidR="004E5ADA" w:rsidRDefault="004E5ADA" w:rsidP="004E5ADA">
      <w:pPr>
        <w:pStyle w:val="Heading2"/>
        <w:numPr>
          <w:ilvl w:val="0"/>
          <w:numId w:val="0"/>
        </w:numPr>
        <w:ind w:left="360"/>
      </w:pPr>
      <w:bookmarkStart w:id="266" w:name="_10._Xóa_yêu"/>
      <w:bookmarkStart w:id="267" w:name="_Toc70074041"/>
      <w:bookmarkEnd w:id="266"/>
      <w:r w:rsidRPr="001164DE">
        <w:rPr>
          <w:lang w:val="en-US"/>
        </w:rPr>
        <w:t xml:space="preserve">10. </w:t>
      </w:r>
      <w:r w:rsidRPr="001164DE">
        <w:t>Xóa yêu cầu mua sách pháp luật, Tạp chí Thuế</w:t>
      </w:r>
      <w:bookmarkEnd w:id="267"/>
    </w:p>
    <w:tbl>
      <w:tblPr>
        <w:tblStyle w:val="TableGrid"/>
        <w:tblW w:w="10915" w:type="dxa"/>
        <w:tblInd w:w="-1139" w:type="dxa"/>
        <w:tblLayout w:type="fixed"/>
        <w:tblLook w:val="04A0" w:firstRow="1" w:lastRow="0" w:firstColumn="1" w:lastColumn="0" w:noHBand="0" w:noVBand="1"/>
      </w:tblPr>
      <w:tblGrid>
        <w:gridCol w:w="2666"/>
        <w:gridCol w:w="3146"/>
        <w:gridCol w:w="2835"/>
        <w:gridCol w:w="1396"/>
        <w:gridCol w:w="872"/>
      </w:tblGrid>
      <w:tr w:rsidR="004E5ADA" w14:paraId="42BB8D56" w14:textId="77777777" w:rsidTr="00446DC2">
        <w:trPr>
          <w:tblHeader/>
        </w:trPr>
        <w:tc>
          <w:tcPr>
            <w:tcW w:w="2666" w:type="dxa"/>
            <w:shd w:val="clear" w:color="auto" w:fill="D9D9D9" w:themeFill="background1" w:themeFillShade="D9"/>
          </w:tcPr>
          <w:p w14:paraId="0FC46497" w14:textId="77777777" w:rsidR="004E5ADA" w:rsidRPr="00085735" w:rsidRDefault="004E5ADA" w:rsidP="00446DC2">
            <w:pPr>
              <w:jc w:val="center"/>
              <w:rPr>
                <w:rFonts w:ascii="Times New Roman" w:hAnsi="Times New Roman"/>
                <w:b/>
                <w:sz w:val="28"/>
                <w:szCs w:val="28"/>
                <w:lang w:eastAsia="x-none"/>
              </w:rPr>
            </w:pPr>
            <w:r w:rsidRPr="00085735">
              <w:rPr>
                <w:rFonts w:ascii="Times New Roman" w:hAnsi="Times New Roman"/>
                <w:b/>
                <w:sz w:val="28"/>
                <w:szCs w:val="28"/>
                <w:lang w:eastAsia="x-none"/>
              </w:rPr>
              <w:t>Chức năng của hàm</w:t>
            </w:r>
          </w:p>
        </w:tc>
        <w:tc>
          <w:tcPr>
            <w:tcW w:w="3146" w:type="dxa"/>
            <w:shd w:val="clear" w:color="auto" w:fill="D9D9D9" w:themeFill="background1" w:themeFillShade="D9"/>
          </w:tcPr>
          <w:p w14:paraId="7C539F43" w14:textId="77777777" w:rsidR="004E5ADA" w:rsidRPr="00085735" w:rsidRDefault="004E5ADA" w:rsidP="00446DC2">
            <w:pPr>
              <w:jc w:val="center"/>
              <w:rPr>
                <w:rFonts w:ascii="Times New Roman" w:hAnsi="Times New Roman"/>
                <w:b/>
                <w:sz w:val="28"/>
                <w:szCs w:val="28"/>
                <w:lang w:eastAsia="x-none"/>
              </w:rPr>
            </w:pPr>
            <w:r w:rsidRPr="00085735">
              <w:rPr>
                <w:rFonts w:ascii="Times New Roman" w:hAnsi="Times New Roman"/>
                <w:b/>
                <w:sz w:val="28"/>
                <w:szCs w:val="28"/>
                <w:lang w:eastAsia="x-none"/>
              </w:rPr>
              <w:t>Các bước thực hiện</w:t>
            </w:r>
          </w:p>
        </w:tc>
        <w:tc>
          <w:tcPr>
            <w:tcW w:w="2835" w:type="dxa"/>
            <w:shd w:val="clear" w:color="auto" w:fill="D9D9D9" w:themeFill="background1" w:themeFillShade="D9"/>
          </w:tcPr>
          <w:p w14:paraId="2F11C633" w14:textId="77777777" w:rsidR="004E5ADA" w:rsidRPr="00085735" w:rsidRDefault="004E5ADA" w:rsidP="00446DC2">
            <w:pPr>
              <w:jc w:val="center"/>
              <w:rPr>
                <w:rFonts w:ascii="Times New Roman" w:hAnsi="Times New Roman"/>
                <w:b/>
                <w:sz w:val="28"/>
                <w:szCs w:val="28"/>
                <w:lang w:eastAsia="x-none"/>
              </w:rPr>
            </w:pPr>
            <w:r w:rsidRPr="00085735">
              <w:rPr>
                <w:rFonts w:ascii="Times New Roman" w:hAnsi="Times New Roman"/>
                <w:b/>
                <w:sz w:val="28"/>
                <w:szCs w:val="28"/>
                <w:lang w:eastAsia="x-none"/>
              </w:rPr>
              <w:t>Đầu vào</w:t>
            </w:r>
          </w:p>
        </w:tc>
        <w:tc>
          <w:tcPr>
            <w:tcW w:w="1396" w:type="dxa"/>
            <w:shd w:val="clear" w:color="auto" w:fill="D9D9D9" w:themeFill="background1" w:themeFillShade="D9"/>
          </w:tcPr>
          <w:p w14:paraId="57ED6BEA" w14:textId="77777777" w:rsidR="004E5ADA" w:rsidRPr="00085735" w:rsidRDefault="004E5ADA" w:rsidP="00446DC2">
            <w:pPr>
              <w:jc w:val="center"/>
              <w:rPr>
                <w:rFonts w:ascii="Times New Roman" w:hAnsi="Times New Roman"/>
                <w:b/>
                <w:sz w:val="28"/>
                <w:szCs w:val="28"/>
                <w:lang w:eastAsia="x-none"/>
              </w:rPr>
            </w:pPr>
            <w:r w:rsidRPr="00085735">
              <w:rPr>
                <w:rFonts w:ascii="Times New Roman" w:hAnsi="Times New Roman"/>
                <w:b/>
                <w:sz w:val="28"/>
                <w:szCs w:val="28"/>
                <w:lang w:eastAsia="x-none"/>
              </w:rPr>
              <w:t>Đầu ra</w:t>
            </w:r>
          </w:p>
        </w:tc>
        <w:tc>
          <w:tcPr>
            <w:tcW w:w="872" w:type="dxa"/>
            <w:shd w:val="clear" w:color="auto" w:fill="D9D9D9" w:themeFill="background1" w:themeFillShade="D9"/>
          </w:tcPr>
          <w:p w14:paraId="4A51E499" w14:textId="77777777" w:rsidR="004E5ADA" w:rsidRPr="00085735" w:rsidRDefault="004E5ADA" w:rsidP="00446DC2">
            <w:pPr>
              <w:jc w:val="center"/>
              <w:rPr>
                <w:rFonts w:ascii="Times New Roman" w:hAnsi="Times New Roman"/>
                <w:b/>
                <w:sz w:val="28"/>
                <w:szCs w:val="28"/>
                <w:lang w:eastAsia="x-none"/>
              </w:rPr>
            </w:pPr>
            <w:r w:rsidRPr="00085735">
              <w:rPr>
                <w:rFonts w:ascii="Times New Roman" w:hAnsi="Times New Roman"/>
                <w:b/>
                <w:sz w:val="28"/>
                <w:szCs w:val="28"/>
                <w:lang w:eastAsia="x-none"/>
              </w:rPr>
              <w:t>Loại thay đổi</w:t>
            </w:r>
          </w:p>
        </w:tc>
      </w:tr>
      <w:tr w:rsidR="004E5ADA" w14:paraId="160E0CC6" w14:textId="77777777" w:rsidTr="00446DC2">
        <w:tc>
          <w:tcPr>
            <w:tcW w:w="2666" w:type="dxa"/>
          </w:tcPr>
          <w:p w14:paraId="3029E839" w14:textId="77777777" w:rsidR="004E5ADA" w:rsidRPr="00F340B7" w:rsidRDefault="004E5ADA" w:rsidP="00446DC2">
            <w:pPr>
              <w:jc w:val="both"/>
              <w:rPr>
                <w:rFonts w:ascii="Times New Roman" w:hAnsi="Times New Roman"/>
                <w:sz w:val="28"/>
                <w:szCs w:val="28"/>
                <w:lang w:eastAsia="x-none"/>
              </w:rPr>
            </w:pPr>
            <w:r>
              <w:rPr>
                <w:rFonts w:ascii="Times New Roman" w:hAnsi="Times New Roman"/>
                <w:sz w:val="28"/>
                <w:szCs w:val="28"/>
                <w:lang w:eastAsia="x-none"/>
              </w:rPr>
              <w:t>Hàm Request</w:t>
            </w:r>
            <w:r w:rsidRPr="00013667">
              <w:rPr>
                <w:rFonts w:ascii="Times New Roman" w:hAnsi="Times New Roman"/>
                <w:sz w:val="28"/>
                <w:szCs w:val="28"/>
                <w:lang w:eastAsia="x-none"/>
              </w:rPr>
              <w:t>Dao</w:t>
            </w:r>
            <w:r>
              <w:rPr>
                <w:rFonts w:ascii="Times New Roman" w:hAnsi="Times New Roman"/>
                <w:sz w:val="28"/>
                <w:szCs w:val="28"/>
                <w:lang w:eastAsia="x-none"/>
              </w:rPr>
              <w:t>.delete() là hàm xóa yêu cầu mua sách pháp luật, tạp chí thuế</w:t>
            </w:r>
          </w:p>
        </w:tc>
        <w:tc>
          <w:tcPr>
            <w:tcW w:w="3146" w:type="dxa"/>
          </w:tcPr>
          <w:p w14:paraId="52BE8D3A" w14:textId="77777777" w:rsidR="004E5ADA" w:rsidRDefault="004E5ADA" w:rsidP="00446DC2">
            <w:pPr>
              <w:pStyle w:val="Style2"/>
            </w:pPr>
            <w:r>
              <w:t>Bước 1: NSD chọn bản ghi muốn xóa</w:t>
            </w:r>
          </w:p>
          <w:p w14:paraId="733CBE96" w14:textId="77777777" w:rsidR="004E5ADA" w:rsidRPr="001D6F59" w:rsidRDefault="004E5ADA" w:rsidP="00446DC2">
            <w:pPr>
              <w:pStyle w:val="Style2"/>
            </w:pPr>
            <w:r>
              <w:t>Bước 2: Hệ thống xóa bản ghi bằng câu lệnh truy vấn DELETE</w:t>
            </w:r>
            <w:r w:rsidRPr="001164DE">
              <w:t xml:space="preserve"> </w:t>
            </w:r>
            <w:r>
              <w:t xml:space="preserve">SQL vào bảng CSDL </w:t>
            </w:r>
            <w:r w:rsidRPr="001164DE">
              <w:rPr>
                <w:b/>
                <w:bCs/>
              </w:rPr>
              <w:t>TPS_</w:t>
            </w:r>
            <w:r w:rsidRPr="001164DE">
              <w:rPr>
                <w:b/>
              </w:rPr>
              <w:t>REQUEST</w:t>
            </w:r>
          </w:p>
          <w:p w14:paraId="7C687C7F" w14:textId="77777777" w:rsidR="004E5ADA" w:rsidRPr="00A8090F" w:rsidRDefault="004E5ADA" w:rsidP="00446DC2">
            <w:pPr>
              <w:jc w:val="both"/>
              <w:rPr>
                <w:rFonts w:ascii="Times New Roman" w:hAnsi="Times New Roman"/>
                <w:sz w:val="28"/>
                <w:szCs w:val="28"/>
                <w:lang w:eastAsia="x-none"/>
              </w:rPr>
            </w:pPr>
            <w:r w:rsidRPr="00A8090F">
              <w:rPr>
                <w:rFonts w:ascii="Times New Roman" w:hAnsi="Times New Roman"/>
                <w:bCs/>
                <w:sz w:val="28"/>
                <w:szCs w:val="28"/>
              </w:rPr>
              <w:lastRenderedPageBreak/>
              <w:t>(</w:t>
            </w:r>
            <w:r>
              <w:rPr>
                <w:rFonts w:ascii="Times New Roman" w:hAnsi="Times New Roman"/>
                <w:bCs/>
                <w:sz w:val="28"/>
                <w:szCs w:val="28"/>
              </w:rPr>
              <w:t xml:space="preserve">Tham chiếu Table tại mục </w:t>
            </w:r>
            <w:r w:rsidRPr="001164DE">
              <w:rPr>
                <w:rFonts w:ascii="Times New Roman" w:hAnsi="Times New Roman"/>
                <w:b/>
                <w:bCs/>
                <w:sz w:val="28"/>
                <w:szCs w:val="28"/>
              </w:rPr>
              <w:t>II. Nội dung</w:t>
            </w:r>
            <w:r w:rsidRPr="001164DE">
              <w:rPr>
                <w:rFonts w:ascii="Times New Roman" w:hAnsi="Times New Roman"/>
                <w:sz w:val="28"/>
                <w:szCs w:val="28"/>
              </w:rPr>
              <w:t xml:space="preserve"> </w:t>
            </w:r>
            <w:r w:rsidRPr="001164DE">
              <w:rPr>
                <w:rFonts w:ascii="Times New Roman" w:hAnsi="Times New Roman"/>
                <w:sz w:val="28"/>
                <w:szCs w:val="28"/>
              </w:rPr>
              <w:sym w:font="Wingdings" w:char="F0E0"/>
            </w:r>
            <w:r w:rsidRPr="001164DE">
              <w:rPr>
                <w:rFonts w:ascii="Times New Roman" w:hAnsi="Times New Roman"/>
                <w:sz w:val="28"/>
                <w:szCs w:val="28"/>
              </w:rPr>
              <w:t xml:space="preserve"> </w:t>
            </w:r>
            <w:r w:rsidRPr="001164DE">
              <w:rPr>
                <w:rFonts w:ascii="Times New Roman" w:hAnsi="Times New Roman"/>
                <w:b/>
                <w:bCs/>
                <w:sz w:val="28"/>
                <w:szCs w:val="28"/>
              </w:rPr>
              <w:t xml:space="preserve">4. Thiết kế chi tiết cơ sở dữ liệu </w:t>
            </w:r>
            <w:r w:rsidRPr="001164DE">
              <w:rPr>
                <w:rFonts w:ascii="Times New Roman" w:hAnsi="Times New Roman"/>
                <w:b/>
                <w:bCs/>
                <w:sz w:val="28"/>
                <w:szCs w:val="28"/>
              </w:rPr>
              <w:sym w:font="Wingdings" w:char="F0E0"/>
            </w:r>
            <w:r w:rsidRPr="001164DE">
              <w:rPr>
                <w:rFonts w:ascii="Times New Roman" w:hAnsi="Times New Roman"/>
                <w:b/>
                <w:bCs/>
                <w:sz w:val="28"/>
                <w:szCs w:val="28"/>
              </w:rPr>
              <w:t xml:space="preserve"> 4.4. Thiết kế chi tiết các trường </w:t>
            </w:r>
            <w:r w:rsidRPr="001164DE">
              <w:rPr>
                <w:rFonts w:ascii="Times New Roman" w:hAnsi="Times New Roman"/>
                <w:b/>
                <w:bCs/>
                <w:sz w:val="28"/>
                <w:szCs w:val="28"/>
              </w:rPr>
              <w:sym w:font="Wingdings" w:char="F0E0"/>
            </w:r>
            <w:r w:rsidRPr="001164DE">
              <w:rPr>
                <w:rFonts w:ascii="Times New Roman" w:hAnsi="Times New Roman"/>
                <w:b/>
                <w:bCs/>
                <w:sz w:val="28"/>
                <w:szCs w:val="28"/>
              </w:rPr>
              <w:t xml:space="preserve"> 4.4.7. Bảng dữ liệu TPS_</w:t>
            </w:r>
            <w:r w:rsidRPr="001164DE">
              <w:rPr>
                <w:rFonts w:ascii="Times New Roman" w:hAnsi="Times New Roman"/>
                <w:b/>
                <w:sz w:val="28"/>
                <w:szCs w:val="28"/>
              </w:rPr>
              <w:t xml:space="preserve"> REQUEST</w:t>
            </w:r>
            <w:r w:rsidRPr="00A8090F">
              <w:rPr>
                <w:rFonts w:ascii="Times New Roman" w:hAnsi="Times New Roman"/>
                <w:bCs/>
                <w:sz w:val="28"/>
                <w:szCs w:val="28"/>
              </w:rPr>
              <w:t>)</w:t>
            </w:r>
          </w:p>
        </w:tc>
        <w:tc>
          <w:tcPr>
            <w:tcW w:w="2835" w:type="dxa"/>
          </w:tcPr>
          <w:p w14:paraId="4F7D05A7" w14:textId="77777777" w:rsidR="004E5ADA" w:rsidRDefault="004E5ADA" w:rsidP="00446DC2">
            <w:pPr>
              <w:jc w:val="both"/>
              <w:rPr>
                <w:rFonts w:ascii="Times New Roman" w:hAnsi="Times New Roman"/>
                <w:sz w:val="28"/>
                <w:szCs w:val="28"/>
                <w:lang w:eastAsia="x-none"/>
              </w:rPr>
            </w:pPr>
            <w:r>
              <w:rPr>
                <w:rFonts w:ascii="Times New Roman" w:hAnsi="Times New Roman"/>
                <w:sz w:val="28"/>
                <w:szCs w:val="28"/>
                <w:lang w:eastAsia="x-none"/>
              </w:rPr>
              <w:lastRenderedPageBreak/>
              <w:t xml:space="preserve">Tham số truyền vào: </w:t>
            </w:r>
          </w:p>
          <w:p w14:paraId="0A4EB8B4" w14:textId="77777777" w:rsidR="004E5ADA" w:rsidRDefault="004E5ADA" w:rsidP="00446DC2">
            <w:pPr>
              <w:pStyle w:val="Style2"/>
              <w:numPr>
                <w:ilvl w:val="0"/>
                <w:numId w:val="0"/>
              </w:numPr>
              <w:ind w:left="91"/>
            </w:pPr>
            <w:r w:rsidRPr="00E354B8">
              <w:t>ID bài viết, họ tên, email, tiêu đề, nội dung, số điện thoại, ngày tạ</w:t>
            </w:r>
            <w:r>
              <w:t>o = SYSDATE</w:t>
            </w:r>
          </w:p>
          <w:p w14:paraId="09108D7D" w14:textId="77777777" w:rsidR="004E5ADA" w:rsidRPr="001164DE" w:rsidRDefault="004E5ADA" w:rsidP="00446DC2">
            <w:pPr>
              <w:pStyle w:val="Style2"/>
              <w:numPr>
                <w:ilvl w:val="0"/>
                <w:numId w:val="0"/>
              </w:numPr>
              <w:ind w:left="91"/>
            </w:pPr>
            <w:r w:rsidRPr="001164DE">
              <w:t xml:space="preserve">Tương ứng với các trường trong bảng cơ </w:t>
            </w:r>
            <w:r w:rsidRPr="001164DE">
              <w:lastRenderedPageBreak/>
              <w:t>sở dữ liệu</w:t>
            </w:r>
            <w:r>
              <w:t xml:space="preserve">: </w:t>
            </w:r>
          </w:p>
          <w:p w14:paraId="5B109B72" w14:textId="77777777" w:rsidR="004E5ADA" w:rsidRPr="00F340B7" w:rsidRDefault="004E5ADA" w:rsidP="00446DC2">
            <w:pPr>
              <w:jc w:val="both"/>
              <w:rPr>
                <w:rFonts w:ascii="Times New Roman" w:hAnsi="Times New Roman"/>
                <w:sz w:val="28"/>
                <w:szCs w:val="28"/>
                <w:lang w:eastAsia="x-none"/>
              </w:rPr>
            </w:pPr>
            <w:r w:rsidRPr="00816249">
              <w:rPr>
                <w:rFonts w:ascii="Times New Roman" w:hAnsi="Times New Roman"/>
                <w:sz w:val="28"/>
                <w:szCs w:val="28"/>
                <w:lang w:eastAsia="x-none"/>
              </w:rPr>
              <w:t>ID, FULLNAME, EMAIL, REQ_TITLE,</w:t>
            </w:r>
            <w:r>
              <w:rPr>
                <w:rFonts w:ascii="Times New Roman" w:hAnsi="Times New Roman"/>
                <w:sz w:val="28"/>
                <w:szCs w:val="28"/>
                <w:lang w:eastAsia="x-none"/>
              </w:rPr>
              <w:t xml:space="preserve"> REQ_CONTENT, TEL, DATE_CREATE</w:t>
            </w:r>
          </w:p>
        </w:tc>
        <w:tc>
          <w:tcPr>
            <w:tcW w:w="1396" w:type="dxa"/>
          </w:tcPr>
          <w:p w14:paraId="2728569B" w14:textId="77777777" w:rsidR="004E5ADA" w:rsidRDefault="004E5ADA" w:rsidP="00446DC2">
            <w:pPr>
              <w:jc w:val="both"/>
              <w:rPr>
                <w:rFonts w:ascii="Times New Roman" w:hAnsi="Times New Roman"/>
                <w:sz w:val="28"/>
                <w:szCs w:val="28"/>
                <w:lang w:eastAsia="x-none"/>
              </w:rPr>
            </w:pPr>
            <w:r>
              <w:rPr>
                <w:rFonts w:ascii="Times New Roman" w:hAnsi="Times New Roman"/>
                <w:sz w:val="28"/>
                <w:szCs w:val="28"/>
                <w:lang w:eastAsia="x-none"/>
              </w:rPr>
              <w:lastRenderedPageBreak/>
              <w:t>Trả về 1 nếu thành công.</w:t>
            </w:r>
          </w:p>
          <w:p w14:paraId="518F4B41" w14:textId="77777777" w:rsidR="004E5ADA" w:rsidRPr="00F340B7" w:rsidRDefault="004E5ADA" w:rsidP="00446DC2">
            <w:pPr>
              <w:jc w:val="both"/>
              <w:rPr>
                <w:rFonts w:ascii="Times New Roman" w:hAnsi="Times New Roman"/>
                <w:sz w:val="28"/>
                <w:szCs w:val="28"/>
                <w:lang w:eastAsia="x-none"/>
              </w:rPr>
            </w:pPr>
            <w:r>
              <w:rPr>
                <w:rFonts w:ascii="Times New Roman" w:hAnsi="Times New Roman"/>
                <w:sz w:val="28"/>
                <w:szCs w:val="28"/>
                <w:lang w:eastAsia="x-none"/>
              </w:rPr>
              <w:t>Trả về 2 nếu thất bại</w:t>
            </w:r>
          </w:p>
        </w:tc>
        <w:tc>
          <w:tcPr>
            <w:tcW w:w="872" w:type="dxa"/>
          </w:tcPr>
          <w:p w14:paraId="0146D961" w14:textId="77777777" w:rsidR="004E5ADA" w:rsidRPr="00F340B7" w:rsidRDefault="004E5ADA" w:rsidP="00446DC2">
            <w:pPr>
              <w:jc w:val="both"/>
              <w:rPr>
                <w:rFonts w:ascii="Times New Roman" w:hAnsi="Times New Roman"/>
                <w:sz w:val="28"/>
                <w:szCs w:val="28"/>
                <w:lang w:eastAsia="x-none"/>
              </w:rPr>
            </w:pPr>
            <w:r>
              <w:rPr>
                <w:rFonts w:ascii="Times New Roman" w:hAnsi="Times New Roman"/>
                <w:sz w:val="28"/>
                <w:szCs w:val="28"/>
                <w:lang w:eastAsia="x-none"/>
              </w:rPr>
              <w:t>Xóa</w:t>
            </w:r>
          </w:p>
        </w:tc>
      </w:tr>
    </w:tbl>
    <w:p w14:paraId="340CB3B1" w14:textId="77777777" w:rsidR="004E5ADA" w:rsidRPr="001164DE" w:rsidRDefault="004E5ADA" w:rsidP="004E5ADA">
      <w:pPr>
        <w:rPr>
          <w:rFonts w:ascii="Times New Roman" w:hAnsi="Times New Roman" w:cs="Times New Roman"/>
          <w:sz w:val="28"/>
          <w:szCs w:val="28"/>
        </w:rPr>
      </w:pPr>
    </w:p>
    <w:p w14:paraId="66564F46" w14:textId="77777777" w:rsidR="004E5ADA" w:rsidRDefault="004E5ADA" w:rsidP="004E5ADA">
      <w:pPr>
        <w:pStyle w:val="Heading2"/>
        <w:numPr>
          <w:ilvl w:val="0"/>
          <w:numId w:val="0"/>
        </w:numPr>
        <w:ind w:left="360"/>
      </w:pPr>
      <w:bookmarkStart w:id="268" w:name="_11._Hủy_duyệt"/>
      <w:bookmarkStart w:id="269" w:name="_Toc70074042"/>
      <w:bookmarkEnd w:id="268"/>
      <w:r w:rsidRPr="001164DE">
        <w:rPr>
          <w:lang w:val="en-US"/>
        </w:rPr>
        <w:t xml:space="preserve">11. </w:t>
      </w:r>
      <w:r w:rsidRPr="001164DE">
        <w:t>Hủy duyệt yêu cầu mua sách pháp luật, Tạp chí Thuế</w:t>
      </w:r>
      <w:bookmarkEnd w:id="269"/>
    </w:p>
    <w:tbl>
      <w:tblPr>
        <w:tblStyle w:val="TableGrid"/>
        <w:tblW w:w="10915" w:type="dxa"/>
        <w:tblInd w:w="-1139" w:type="dxa"/>
        <w:tblLayout w:type="fixed"/>
        <w:tblLook w:val="04A0" w:firstRow="1" w:lastRow="0" w:firstColumn="1" w:lastColumn="0" w:noHBand="0" w:noVBand="1"/>
      </w:tblPr>
      <w:tblGrid>
        <w:gridCol w:w="2666"/>
        <w:gridCol w:w="3146"/>
        <w:gridCol w:w="2835"/>
        <w:gridCol w:w="1276"/>
        <w:gridCol w:w="992"/>
      </w:tblGrid>
      <w:tr w:rsidR="004E5ADA" w14:paraId="6D6947C5" w14:textId="77777777" w:rsidTr="00446DC2">
        <w:trPr>
          <w:tblHeader/>
        </w:trPr>
        <w:tc>
          <w:tcPr>
            <w:tcW w:w="2666" w:type="dxa"/>
            <w:shd w:val="clear" w:color="auto" w:fill="D9D9D9" w:themeFill="background1" w:themeFillShade="D9"/>
          </w:tcPr>
          <w:p w14:paraId="182C1AF1" w14:textId="77777777" w:rsidR="004E5ADA" w:rsidRPr="00085735" w:rsidRDefault="004E5ADA" w:rsidP="00446DC2">
            <w:pPr>
              <w:jc w:val="center"/>
              <w:rPr>
                <w:rFonts w:ascii="Times New Roman" w:hAnsi="Times New Roman"/>
                <w:b/>
                <w:sz w:val="28"/>
                <w:szCs w:val="28"/>
                <w:lang w:eastAsia="x-none"/>
              </w:rPr>
            </w:pPr>
            <w:r w:rsidRPr="00085735">
              <w:rPr>
                <w:rFonts w:ascii="Times New Roman" w:hAnsi="Times New Roman"/>
                <w:b/>
                <w:sz w:val="28"/>
                <w:szCs w:val="28"/>
                <w:lang w:eastAsia="x-none"/>
              </w:rPr>
              <w:t>Chức năng của hàm</w:t>
            </w:r>
          </w:p>
        </w:tc>
        <w:tc>
          <w:tcPr>
            <w:tcW w:w="3146" w:type="dxa"/>
            <w:shd w:val="clear" w:color="auto" w:fill="D9D9D9" w:themeFill="background1" w:themeFillShade="D9"/>
          </w:tcPr>
          <w:p w14:paraId="6F125DEC" w14:textId="77777777" w:rsidR="004E5ADA" w:rsidRPr="00085735" w:rsidRDefault="004E5ADA" w:rsidP="00446DC2">
            <w:pPr>
              <w:jc w:val="center"/>
              <w:rPr>
                <w:rFonts w:ascii="Times New Roman" w:hAnsi="Times New Roman"/>
                <w:b/>
                <w:sz w:val="28"/>
                <w:szCs w:val="28"/>
                <w:lang w:eastAsia="x-none"/>
              </w:rPr>
            </w:pPr>
            <w:r w:rsidRPr="00085735">
              <w:rPr>
                <w:rFonts w:ascii="Times New Roman" w:hAnsi="Times New Roman"/>
                <w:b/>
                <w:sz w:val="28"/>
                <w:szCs w:val="28"/>
                <w:lang w:eastAsia="x-none"/>
              </w:rPr>
              <w:t>Các bước thực hiện</w:t>
            </w:r>
          </w:p>
        </w:tc>
        <w:tc>
          <w:tcPr>
            <w:tcW w:w="2835" w:type="dxa"/>
            <w:shd w:val="clear" w:color="auto" w:fill="D9D9D9" w:themeFill="background1" w:themeFillShade="D9"/>
          </w:tcPr>
          <w:p w14:paraId="2EAA26CA" w14:textId="77777777" w:rsidR="004E5ADA" w:rsidRPr="00085735" w:rsidRDefault="004E5ADA" w:rsidP="00446DC2">
            <w:pPr>
              <w:jc w:val="center"/>
              <w:rPr>
                <w:rFonts w:ascii="Times New Roman" w:hAnsi="Times New Roman"/>
                <w:b/>
                <w:sz w:val="28"/>
                <w:szCs w:val="28"/>
                <w:lang w:eastAsia="x-none"/>
              </w:rPr>
            </w:pPr>
            <w:r w:rsidRPr="00085735">
              <w:rPr>
                <w:rFonts w:ascii="Times New Roman" w:hAnsi="Times New Roman"/>
                <w:b/>
                <w:sz w:val="28"/>
                <w:szCs w:val="28"/>
                <w:lang w:eastAsia="x-none"/>
              </w:rPr>
              <w:t>Đầu vào</w:t>
            </w:r>
          </w:p>
        </w:tc>
        <w:tc>
          <w:tcPr>
            <w:tcW w:w="1276" w:type="dxa"/>
            <w:shd w:val="clear" w:color="auto" w:fill="D9D9D9" w:themeFill="background1" w:themeFillShade="D9"/>
          </w:tcPr>
          <w:p w14:paraId="509ED731" w14:textId="77777777" w:rsidR="004E5ADA" w:rsidRPr="00085735" w:rsidRDefault="004E5ADA" w:rsidP="00446DC2">
            <w:pPr>
              <w:jc w:val="center"/>
              <w:rPr>
                <w:rFonts w:ascii="Times New Roman" w:hAnsi="Times New Roman"/>
                <w:b/>
                <w:sz w:val="28"/>
                <w:szCs w:val="28"/>
                <w:lang w:eastAsia="x-none"/>
              </w:rPr>
            </w:pPr>
            <w:r w:rsidRPr="00085735">
              <w:rPr>
                <w:rFonts w:ascii="Times New Roman" w:hAnsi="Times New Roman"/>
                <w:b/>
                <w:sz w:val="28"/>
                <w:szCs w:val="28"/>
                <w:lang w:eastAsia="x-none"/>
              </w:rPr>
              <w:t>Đầu ra</w:t>
            </w:r>
          </w:p>
        </w:tc>
        <w:tc>
          <w:tcPr>
            <w:tcW w:w="992" w:type="dxa"/>
            <w:shd w:val="clear" w:color="auto" w:fill="D9D9D9" w:themeFill="background1" w:themeFillShade="D9"/>
          </w:tcPr>
          <w:p w14:paraId="78B25B66" w14:textId="77777777" w:rsidR="004E5ADA" w:rsidRPr="00085735" w:rsidRDefault="004E5ADA" w:rsidP="00446DC2">
            <w:pPr>
              <w:jc w:val="center"/>
              <w:rPr>
                <w:rFonts w:ascii="Times New Roman" w:hAnsi="Times New Roman"/>
                <w:b/>
                <w:sz w:val="28"/>
                <w:szCs w:val="28"/>
                <w:lang w:eastAsia="x-none"/>
              </w:rPr>
            </w:pPr>
            <w:r w:rsidRPr="00085735">
              <w:rPr>
                <w:rFonts w:ascii="Times New Roman" w:hAnsi="Times New Roman"/>
                <w:b/>
                <w:sz w:val="28"/>
                <w:szCs w:val="28"/>
                <w:lang w:eastAsia="x-none"/>
              </w:rPr>
              <w:t>Loại thay đổi</w:t>
            </w:r>
          </w:p>
        </w:tc>
      </w:tr>
      <w:tr w:rsidR="004E5ADA" w14:paraId="1F8BC08B" w14:textId="77777777" w:rsidTr="00446DC2">
        <w:tc>
          <w:tcPr>
            <w:tcW w:w="2666" w:type="dxa"/>
          </w:tcPr>
          <w:p w14:paraId="7AF34A2C" w14:textId="77777777" w:rsidR="004E5ADA" w:rsidRPr="00F340B7" w:rsidRDefault="004E5ADA" w:rsidP="00446DC2">
            <w:pPr>
              <w:jc w:val="both"/>
              <w:rPr>
                <w:rFonts w:ascii="Times New Roman" w:hAnsi="Times New Roman"/>
                <w:sz w:val="28"/>
                <w:szCs w:val="28"/>
                <w:lang w:eastAsia="x-none"/>
              </w:rPr>
            </w:pPr>
            <w:r>
              <w:rPr>
                <w:rFonts w:ascii="Times New Roman" w:hAnsi="Times New Roman"/>
                <w:sz w:val="28"/>
                <w:szCs w:val="28"/>
                <w:lang w:eastAsia="x-none"/>
              </w:rPr>
              <w:t>Hàm Request</w:t>
            </w:r>
            <w:r w:rsidRPr="00013667">
              <w:rPr>
                <w:rFonts w:ascii="Times New Roman" w:hAnsi="Times New Roman"/>
                <w:sz w:val="28"/>
                <w:szCs w:val="28"/>
                <w:lang w:eastAsia="x-none"/>
              </w:rPr>
              <w:t>Dao</w:t>
            </w:r>
            <w:r>
              <w:rPr>
                <w:rFonts w:ascii="Times New Roman" w:hAnsi="Times New Roman"/>
                <w:sz w:val="28"/>
                <w:szCs w:val="28"/>
                <w:lang w:eastAsia="x-none"/>
              </w:rPr>
              <w:t>.refuse() là hàm hủy duyệt yêu cầu mua sách pháp luật, tạp chí thuế</w:t>
            </w:r>
          </w:p>
        </w:tc>
        <w:tc>
          <w:tcPr>
            <w:tcW w:w="3146" w:type="dxa"/>
          </w:tcPr>
          <w:p w14:paraId="627172B1" w14:textId="77777777" w:rsidR="004E5ADA" w:rsidRDefault="004E5ADA" w:rsidP="00446DC2">
            <w:pPr>
              <w:pStyle w:val="Style2"/>
            </w:pPr>
            <w:r>
              <w:t>Bước 1: NSD chọn yêu cầu muốn hủy duyệt</w:t>
            </w:r>
          </w:p>
          <w:p w14:paraId="3549E21E" w14:textId="77777777" w:rsidR="004E5ADA" w:rsidRPr="001D6F59" w:rsidRDefault="004E5ADA" w:rsidP="00446DC2">
            <w:pPr>
              <w:pStyle w:val="Style2"/>
            </w:pPr>
            <w:r>
              <w:t>Bước 2: Hệ thống hủy duyệt bản ghi bằng câu lệnh truy vấn SELECT</w:t>
            </w:r>
            <w:r w:rsidRPr="001164DE">
              <w:t xml:space="preserve"> </w:t>
            </w:r>
            <w:r>
              <w:t xml:space="preserve">SQL vào bảng CSDL </w:t>
            </w:r>
            <w:r w:rsidRPr="001164DE">
              <w:rPr>
                <w:b/>
                <w:bCs/>
              </w:rPr>
              <w:t>TPS_</w:t>
            </w:r>
            <w:r w:rsidRPr="001164DE">
              <w:rPr>
                <w:b/>
              </w:rPr>
              <w:t>REQUEST</w:t>
            </w:r>
          </w:p>
          <w:p w14:paraId="6E746F5D" w14:textId="77777777" w:rsidR="004E5ADA" w:rsidRPr="00A8090F" w:rsidRDefault="004E5ADA" w:rsidP="00446DC2">
            <w:pPr>
              <w:jc w:val="both"/>
              <w:rPr>
                <w:rFonts w:ascii="Times New Roman" w:hAnsi="Times New Roman"/>
                <w:sz w:val="28"/>
                <w:szCs w:val="28"/>
                <w:lang w:eastAsia="x-none"/>
              </w:rPr>
            </w:pPr>
            <w:r w:rsidRPr="00A8090F">
              <w:rPr>
                <w:rFonts w:ascii="Times New Roman" w:hAnsi="Times New Roman"/>
                <w:bCs/>
                <w:sz w:val="28"/>
                <w:szCs w:val="28"/>
              </w:rPr>
              <w:t>(</w:t>
            </w:r>
            <w:r>
              <w:rPr>
                <w:rFonts w:ascii="Times New Roman" w:hAnsi="Times New Roman"/>
                <w:bCs/>
                <w:sz w:val="28"/>
                <w:szCs w:val="28"/>
              </w:rPr>
              <w:t xml:space="preserve">Tham chiếu Table tại mục </w:t>
            </w:r>
            <w:r w:rsidRPr="001164DE">
              <w:rPr>
                <w:rFonts w:ascii="Times New Roman" w:hAnsi="Times New Roman"/>
                <w:b/>
                <w:bCs/>
                <w:sz w:val="28"/>
                <w:szCs w:val="28"/>
              </w:rPr>
              <w:t>II. Nội dung</w:t>
            </w:r>
            <w:r w:rsidRPr="001164DE">
              <w:rPr>
                <w:rFonts w:ascii="Times New Roman" w:hAnsi="Times New Roman"/>
                <w:sz w:val="28"/>
                <w:szCs w:val="28"/>
              </w:rPr>
              <w:t xml:space="preserve"> </w:t>
            </w:r>
            <w:r w:rsidRPr="001164DE">
              <w:rPr>
                <w:rFonts w:ascii="Times New Roman" w:hAnsi="Times New Roman"/>
                <w:sz w:val="28"/>
                <w:szCs w:val="28"/>
              </w:rPr>
              <w:sym w:font="Wingdings" w:char="F0E0"/>
            </w:r>
            <w:r w:rsidRPr="001164DE">
              <w:rPr>
                <w:rFonts w:ascii="Times New Roman" w:hAnsi="Times New Roman"/>
                <w:sz w:val="28"/>
                <w:szCs w:val="28"/>
              </w:rPr>
              <w:t xml:space="preserve"> </w:t>
            </w:r>
            <w:r w:rsidRPr="001164DE">
              <w:rPr>
                <w:rFonts w:ascii="Times New Roman" w:hAnsi="Times New Roman"/>
                <w:b/>
                <w:bCs/>
                <w:sz w:val="28"/>
                <w:szCs w:val="28"/>
              </w:rPr>
              <w:t xml:space="preserve">4. Thiết kế chi tiết cơ sở dữ liệu </w:t>
            </w:r>
            <w:r w:rsidRPr="001164DE">
              <w:rPr>
                <w:rFonts w:ascii="Times New Roman" w:hAnsi="Times New Roman"/>
                <w:b/>
                <w:bCs/>
                <w:sz w:val="28"/>
                <w:szCs w:val="28"/>
              </w:rPr>
              <w:sym w:font="Wingdings" w:char="F0E0"/>
            </w:r>
            <w:r w:rsidRPr="001164DE">
              <w:rPr>
                <w:rFonts w:ascii="Times New Roman" w:hAnsi="Times New Roman"/>
                <w:b/>
                <w:bCs/>
                <w:sz w:val="28"/>
                <w:szCs w:val="28"/>
              </w:rPr>
              <w:t xml:space="preserve"> 4.4. Thiết kế chi tiết các trường </w:t>
            </w:r>
            <w:r w:rsidRPr="001164DE">
              <w:rPr>
                <w:rFonts w:ascii="Times New Roman" w:hAnsi="Times New Roman"/>
                <w:b/>
                <w:bCs/>
                <w:sz w:val="28"/>
                <w:szCs w:val="28"/>
              </w:rPr>
              <w:sym w:font="Wingdings" w:char="F0E0"/>
            </w:r>
            <w:r w:rsidRPr="001164DE">
              <w:rPr>
                <w:rFonts w:ascii="Times New Roman" w:hAnsi="Times New Roman"/>
                <w:b/>
                <w:bCs/>
                <w:sz w:val="28"/>
                <w:szCs w:val="28"/>
              </w:rPr>
              <w:t xml:space="preserve"> 4.4.7. Bảng dữ liệu TPS_</w:t>
            </w:r>
            <w:r w:rsidRPr="001164DE">
              <w:rPr>
                <w:rFonts w:ascii="Times New Roman" w:hAnsi="Times New Roman"/>
                <w:b/>
                <w:sz w:val="28"/>
                <w:szCs w:val="28"/>
              </w:rPr>
              <w:t xml:space="preserve"> REQUEST</w:t>
            </w:r>
            <w:r w:rsidRPr="00A8090F">
              <w:rPr>
                <w:rFonts w:ascii="Times New Roman" w:hAnsi="Times New Roman"/>
                <w:bCs/>
                <w:sz w:val="28"/>
                <w:szCs w:val="28"/>
              </w:rPr>
              <w:t>)</w:t>
            </w:r>
          </w:p>
        </w:tc>
        <w:tc>
          <w:tcPr>
            <w:tcW w:w="2835" w:type="dxa"/>
          </w:tcPr>
          <w:p w14:paraId="03E13428" w14:textId="77777777" w:rsidR="004E5ADA" w:rsidRDefault="004E5ADA" w:rsidP="00446DC2">
            <w:pPr>
              <w:jc w:val="both"/>
              <w:rPr>
                <w:rFonts w:ascii="Times New Roman" w:hAnsi="Times New Roman"/>
                <w:sz w:val="28"/>
                <w:szCs w:val="28"/>
                <w:lang w:eastAsia="x-none"/>
              </w:rPr>
            </w:pPr>
            <w:r>
              <w:rPr>
                <w:rFonts w:ascii="Times New Roman" w:hAnsi="Times New Roman"/>
                <w:sz w:val="28"/>
                <w:szCs w:val="28"/>
                <w:lang w:eastAsia="x-none"/>
              </w:rPr>
              <w:t xml:space="preserve">Tham số truyền vào: </w:t>
            </w:r>
          </w:p>
          <w:p w14:paraId="719A8F43" w14:textId="77777777" w:rsidR="004E5ADA" w:rsidRDefault="004E5ADA" w:rsidP="00446DC2">
            <w:pPr>
              <w:pStyle w:val="Style2"/>
              <w:numPr>
                <w:ilvl w:val="0"/>
                <w:numId w:val="0"/>
              </w:numPr>
              <w:ind w:left="91"/>
            </w:pPr>
            <w:r w:rsidRPr="00E354B8">
              <w:t>ID bài viết, họ tên, email, tiêu đề, nội dung, số điện thoại, ngày tạo = SYSDATE, trạng</w:t>
            </w:r>
            <w:r>
              <w:t xml:space="preserve"> thái = 3</w:t>
            </w:r>
            <w:r w:rsidRPr="00E354B8">
              <w:t xml:space="preserve"> (</w:t>
            </w:r>
            <w:r w:rsidRPr="001164DE">
              <w:t>Từ chối duyệt</w:t>
            </w:r>
            <w:r w:rsidRPr="00E354B8">
              <w:t>)</w:t>
            </w:r>
          </w:p>
          <w:p w14:paraId="5176E809" w14:textId="77777777" w:rsidR="004E5ADA" w:rsidRPr="001164DE" w:rsidRDefault="004E5ADA" w:rsidP="00446DC2">
            <w:pPr>
              <w:pStyle w:val="Style2"/>
              <w:numPr>
                <w:ilvl w:val="0"/>
                <w:numId w:val="0"/>
              </w:numPr>
              <w:ind w:left="91"/>
            </w:pPr>
            <w:r w:rsidRPr="001164DE">
              <w:t>Tương ứng với các trường trong bảng cơ sở dữ liệu</w:t>
            </w:r>
            <w:r>
              <w:t xml:space="preserve">: </w:t>
            </w:r>
          </w:p>
          <w:p w14:paraId="59B09449" w14:textId="77777777" w:rsidR="004E5ADA" w:rsidRPr="00F340B7" w:rsidRDefault="004E5ADA" w:rsidP="00446DC2">
            <w:pPr>
              <w:jc w:val="both"/>
              <w:rPr>
                <w:rFonts w:ascii="Times New Roman" w:hAnsi="Times New Roman"/>
                <w:sz w:val="28"/>
                <w:szCs w:val="28"/>
                <w:lang w:eastAsia="x-none"/>
              </w:rPr>
            </w:pPr>
            <w:r w:rsidRPr="00816249">
              <w:rPr>
                <w:rFonts w:ascii="Times New Roman" w:hAnsi="Times New Roman"/>
                <w:sz w:val="28"/>
                <w:szCs w:val="28"/>
                <w:lang w:eastAsia="x-none"/>
              </w:rPr>
              <w:t>ID, FULLNAME, EMAIL, REQ_TITLE, REQ_CONTENT, TEL, DATE_CREATE, STATUS</w:t>
            </w:r>
          </w:p>
        </w:tc>
        <w:tc>
          <w:tcPr>
            <w:tcW w:w="1276" w:type="dxa"/>
          </w:tcPr>
          <w:p w14:paraId="66358763" w14:textId="77777777" w:rsidR="004E5ADA" w:rsidRDefault="004E5ADA" w:rsidP="00446DC2">
            <w:pPr>
              <w:jc w:val="both"/>
              <w:rPr>
                <w:rFonts w:ascii="Times New Roman" w:hAnsi="Times New Roman"/>
                <w:sz w:val="28"/>
                <w:szCs w:val="28"/>
                <w:lang w:eastAsia="x-none"/>
              </w:rPr>
            </w:pPr>
            <w:r>
              <w:rPr>
                <w:rFonts w:ascii="Times New Roman" w:hAnsi="Times New Roman"/>
                <w:sz w:val="28"/>
                <w:szCs w:val="28"/>
                <w:lang w:eastAsia="x-none"/>
              </w:rPr>
              <w:t>Trả về 1 nếu thành công.</w:t>
            </w:r>
          </w:p>
          <w:p w14:paraId="2E97DD1F" w14:textId="77777777" w:rsidR="004E5ADA" w:rsidRPr="00F340B7" w:rsidRDefault="004E5ADA" w:rsidP="00446DC2">
            <w:pPr>
              <w:jc w:val="both"/>
              <w:rPr>
                <w:rFonts w:ascii="Times New Roman" w:hAnsi="Times New Roman"/>
                <w:sz w:val="28"/>
                <w:szCs w:val="28"/>
                <w:lang w:eastAsia="x-none"/>
              </w:rPr>
            </w:pPr>
            <w:r>
              <w:rPr>
                <w:rFonts w:ascii="Times New Roman" w:hAnsi="Times New Roman"/>
                <w:sz w:val="28"/>
                <w:szCs w:val="28"/>
                <w:lang w:eastAsia="x-none"/>
              </w:rPr>
              <w:t>Trả về 2 nếu thất bại</w:t>
            </w:r>
          </w:p>
        </w:tc>
        <w:tc>
          <w:tcPr>
            <w:tcW w:w="992" w:type="dxa"/>
          </w:tcPr>
          <w:p w14:paraId="130AC748" w14:textId="77777777" w:rsidR="004E5ADA" w:rsidRPr="00F340B7" w:rsidRDefault="004E5ADA" w:rsidP="00446DC2">
            <w:pPr>
              <w:jc w:val="both"/>
              <w:rPr>
                <w:rFonts w:ascii="Times New Roman" w:hAnsi="Times New Roman"/>
                <w:sz w:val="28"/>
                <w:szCs w:val="28"/>
                <w:lang w:eastAsia="x-none"/>
              </w:rPr>
            </w:pPr>
            <w:r>
              <w:rPr>
                <w:rFonts w:ascii="Times New Roman" w:hAnsi="Times New Roman"/>
                <w:sz w:val="28"/>
                <w:szCs w:val="28"/>
                <w:lang w:eastAsia="x-none"/>
              </w:rPr>
              <w:t>Chỉnh sửa</w:t>
            </w:r>
          </w:p>
        </w:tc>
      </w:tr>
    </w:tbl>
    <w:p w14:paraId="4F664E7D" w14:textId="77777777" w:rsidR="004E5ADA" w:rsidRPr="00E36B43" w:rsidRDefault="004E5ADA" w:rsidP="004E5ADA">
      <w:pPr>
        <w:rPr>
          <w:lang w:val="vi-VN" w:eastAsia="x-none"/>
        </w:rPr>
      </w:pPr>
    </w:p>
    <w:p w14:paraId="22DE01E1" w14:textId="77777777" w:rsidR="004E5ADA" w:rsidRPr="001164DE" w:rsidRDefault="004E5ADA" w:rsidP="004E5ADA">
      <w:pPr>
        <w:rPr>
          <w:rFonts w:ascii="Times New Roman" w:hAnsi="Times New Roman" w:cs="Times New Roman"/>
          <w:sz w:val="28"/>
          <w:szCs w:val="28"/>
        </w:rPr>
      </w:pPr>
    </w:p>
    <w:p w14:paraId="39FAE0DE" w14:textId="77777777" w:rsidR="004E5ADA" w:rsidRDefault="004E5ADA" w:rsidP="004E5ADA">
      <w:pPr>
        <w:pStyle w:val="Heading2"/>
        <w:numPr>
          <w:ilvl w:val="0"/>
          <w:numId w:val="0"/>
        </w:numPr>
        <w:ind w:left="360"/>
      </w:pPr>
      <w:bookmarkStart w:id="270" w:name="_12._Duyệt_yêu"/>
      <w:bookmarkStart w:id="271" w:name="_Toc70074043"/>
      <w:bookmarkEnd w:id="270"/>
      <w:r w:rsidRPr="001164DE">
        <w:rPr>
          <w:lang w:val="en-US"/>
        </w:rPr>
        <w:t xml:space="preserve">12. </w:t>
      </w:r>
      <w:r w:rsidRPr="001164DE">
        <w:t>Duyệt yêu cầu mua sách pháp luật, Tạp chí Thuế</w:t>
      </w:r>
      <w:bookmarkEnd w:id="271"/>
    </w:p>
    <w:tbl>
      <w:tblPr>
        <w:tblStyle w:val="TableGrid"/>
        <w:tblW w:w="10915" w:type="dxa"/>
        <w:tblInd w:w="-1139" w:type="dxa"/>
        <w:tblLayout w:type="fixed"/>
        <w:tblLook w:val="04A0" w:firstRow="1" w:lastRow="0" w:firstColumn="1" w:lastColumn="0" w:noHBand="0" w:noVBand="1"/>
      </w:tblPr>
      <w:tblGrid>
        <w:gridCol w:w="2666"/>
        <w:gridCol w:w="3146"/>
        <w:gridCol w:w="2835"/>
        <w:gridCol w:w="1276"/>
        <w:gridCol w:w="992"/>
      </w:tblGrid>
      <w:tr w:rsidR="004E5ADA" w14:paraId="1E3B386F" w14:textId="77777777" w:rsidTr="00446DC2">
        <w:trPr>
          <w:tblHeader/>
        </w:trPr>
        <w:tc>
          <w:tcPr>
            <w:tcW w:w="2666" w:type="dxa"/>
            <w:shd w:val="clear" w:color="auto" w:fill="D9D9D9" w:themeFill="background1" w:themeFillShade="D9"/>
          </w:tcPr>
          <w:p w14:paraId="68916D1A" w14:textId="77777777" w:rsidR="004E5ADA" w:rsidRPr="00085735" w:rsidRDefault="004E5ADA" w:rsidP="00446DC2">
            <w:pPr>
              <w:jc w:val="center"/>
              <w:rPr>
                <w:rFonts w:ascii="Times New Roman" w:hAnsi="Times New Roman"/>
                <w:b/>
                <w:sz w:val="28"/>
                <w:szCs w:val="28"/>
                <w:lang w:eastAsia="x-none"/>
              </w:rPr>
            </w:pPr>
            <w:r w:rsidRPr="00085735">
              <w:rPr>
                <w:rFonts w:ascii="Times New Roman" w:hAnsi="Times New Roman"/>
                <w:b/>
                <w:sz w:val="28"/>
                <w:szCs w:val="28"/>
                <w:lang w:eastAsia="x-none"/>
              </w:rPr>
              <w:t>Chức năng của hàm</w:t>
            </w:r>
          </w:p>
        </w:tc>
        <w:tc>
          <w:tcPr>
            <w:tcW w:w="3146" w:type="dxa"/>
            <w:shd w:val="clear" w:color="auto" w:fill="D9D9D9" w:themeFill="background1" w:themeFillShade="D9"/>
          </w:tcPr>
          <w:p w14:paraId="2E137116" w14:textId="77777777" w:rsidR="004E5ADA" w:rsidRPr="00085735" w:rsidRDefault="004E5ADA" w:rsidP="00446DC2">
            <w:pPr>
              <w:jc w:val="center"/>
              <w:rPr>
                <w:rFonts w:ascii="Times New Roman" w:hAnsi="Times New Roman"/>
                <w:b/>
                <w:sz w:val="28"/>
                <w:szCs w:val="28"/>
                <w:lang w:eastAsia="x-none"/>
              </w:rPr>
            </w:pPr>
            <w:r w:rsidRPr="00085735">
              <w:rPr>
                <w:rFonts w:ascii="Times New Roman" w:hAnsi="Times New Roman"/>
                <w:b/>
                <w:sz w:val="28"/>
                <w:szCs w:val="28"/>
                <w:lang w:eastAsia="x-none"/>
              </w:rPr>
              <w:t>Các bước thực hiện</w:t>
            </w:r>
          </w:p>
        </w:tc>
        <w:tc>
          <w:tcPr>
            <w:tcW w:w="2835" w:type="dxa"/>
            <w:shd w:val="clear" w:color="auto" w:fill="D9D9D9" w:themeFill="background1" w:themeFillShade="D9"/>
          </w:tcPr>
          <w:p w14:paraId="3AE62F63" w14:textId="77777777" w:rsidR="004E5ADA" w:rsidRPr="00085735" w:rsidRDefault="004E5ADA" w:rsidP="00446DC2">
            <w:pPr>
              <w:jc w:val="center"/>
              <w:rPr>
                <w:rFonts w:ascii="Times New Roman" w:hAnsi="Times New Roman"/>
                <w:b/>
                <w:sz w:val="28"/>
                <w:szCs w:val="28"/>
                <w:lang w:eastAsia="x-none"/>
              </w:rPr>
            </w:pPr>
            <w:r w:rsidRPr="00085735">
              <w:rPr>
                <w:rFonts w:ascii="Times New Roman" w:hAnsi="Times New Roman"/>
                <w:b/>
                <w:sz w:val="28"/>
                <w:szCs w:val="28"/>
                <w:lang w:eastAsia="x-none"/>
              </w:rPr>
              <w:t>Đầu vào</w:t>
            </w:r>
          </w:p>
        </w:tc>
        <w:tc>
          <w:tcPr>
            <w:tcW w:w="1276" w:type="dxa"/>
            <w:shd w:val="clear" w:color="auto" w:fill="D9D9D9" w:themeFill="background1" w:themeFillShade="D9"/>
          </w:tcPr>
          <w:p w14:paraId="2BB4AD00" w14:textId="77777777" w:rsidR="004E5ADA" w:rsidRPr="00085735" w:rsidRDefault="004E5ADA" w:rsidP="00446DC2">
            <w:pPr>
              <w:jc w:val="center"/>
              <w:rPr>
                <w:rFonts w:ascii="Times New Roman" w:hAnsi="Times New Roman"/>
                <w:b/>
                <w:sz w:val="28"/>
                <w:szCs w:val="28"/>
                <w:lang w:eastAsia="x-none"/>
              </w:rPr>
            </w:pPr>
            <w:r w:rsidRPr="00085735">
              <w:rPr>
                <w:rFonts w:ascii="Times New Roman" w:hAnsi="Times New Roman"/>
                <w:b/>
                <w:sz w:val="28"/>
                <w:szCs w:val="28"/>
                <w:lang w:eastAsia="x-none"/>
              </w:rPr>
              <w:t>Đầu ra</w:t>
            </w:r>
          </w:p>
        </w:tc>
        <w:tc>
          <w:tcPr>
            <w:tcW w:w="992" w:type="dxa"/>
            <w:shd w:val="clear" w:color="auto" w:fill="D9D9D9" w:themeFill="background1" w:themeFillShade="D9"/>
          </w:tcPr>
          <w:p w14:paraId="4D5DB024" w14:textId="77777777" w:rsidR="004E5ADA" w:rsidRPr="00085735" w:rsidRDefault="004E5ADA" w:rsidP="00446DC2">
            <w:pPr>
              <w:jc w:val="center"/>
              <w:rPr>
                <w:rFonts w:ascii="Times New Roman" w:hAnsi="Times New Roman"/>
                <w:b/>
                <w:sz w:val="28"/>
                <w:szCs w:val="28"/>
                <w:lang w:eastAsia="x-none"/>
              </w:rPr>
            </w:pPr>
            <w:r w:rsidRPr="00085735">
              <w:rPr>
                <w:rFonts w:ascii="Times New Roman" w:hAnsi="Times New Roman"/>
                <w:b/>
                <w:sz w:val="28"/>
                <w:szCs w:val="28"/>
                <w:lang w:eastAsia="x-none"/>
              </w:rPr>
              <w:t>Loại thay đổi</w:t>
            </w:r>
          </w:p>
        </w:tc>
      </w:tr>
      <w:tr w:rsidR="004E5ADA" w14:paraId="54131388" w14:textId="77777777" w:rsidTr="00446DC2">
        <w:tc>
          <w:tcPr>
            <w:tcW w:w="2666" w:type="dxa"/>
          </w:tcPr>
          <w:p w14:paraId="60F0CE9E" w14:textId="77777777" w:rsidR="004E5ADA" w:rsidRPr="00F340B7" w:rsidRDefault="004E5ADA" w:rsidP="00446DC2">
            <w:pPr>
              <w:jc w:val="both"/>
              <w:rPr>
                <w:rFonts w:ascii="Times New Roman" w:hAnsi="Times New Roman"/>
                <w:sz w:val="28"/>
                <w:szCs w:val="28"/>
                <w:lang w:eastAsia="x-none"/>
              </w:rPr>
            </w:pPr>
            <w:r>
              <w:rPr>
                <w:rFonts w:ascii="Times New Roman" w:hAnsi="Times New Roman"/>
                <w:sz w:val="28"/>
                <w:szCs w:val="28"/>
                <w:lang w:eastAsia="x-none"/>
              </w:rPr>
              <w:t>Hàm Request</w:t>
            </w:r>
            <w:r w:rsidRPr="00013667">
              <w:rPr>
                <w:rFonts w:ascii="Times New Roman" w:hAnsi="Times New Roman"/>
                <w:sz w:val="28"/>
                <w:szCs w:val="28"/>
                <w:lang w:eastAsia="x-none"/>
              </w:rPr>
              <w:t>Dao</w:t>
            </w:r>
            <w:r>
              <w:rPr>
                <w:rFonts w:ascii="Times New Roman" w:hAnsi="Times New Roman"/>
                <w:sz w:val="28"/>
                <w:szCs w:val="28"/>
                <w:lang w:eastAsia="x-none"/>
              </w:rPr>
              <w:t xml:space="preserve">.agree() </w:t>
            </w:r>
            <w:r>
              <w:rPr>
                <w:rFonts w:ascii="Times New Roman" w:hAnsi="Times New Roman"/>
                <w:sz w:val="28"/>
                <w:szCs w:val="28"/>
                <w:lang w:eastAsia="x-none"/>
              </w:rPr>
              <w:lastRenderedPageBreak/>
              <w:t>là hàm duyệt yêu cầu mua sách pháp luật, tạp chí thuế</w:t>
            </w:r>
          </w:p>
        </w:tc>
        <w:tc>
          <w:tcPr>
            <w:tcW w:w="3146" w:type="dxa"/>
          </w:tcPr>
          <w:p w14:paraId="11336A81" w14:textId="77777777" w:rsidR="004E5ADA" w:rsidRDefault="004E5ADA" w:rsidP="00446DC2">
            <w:pPr>
              <w:pStyle w:val="Style2"/>
            </w:pPr>
            <w:r w:rsidRPr="0043406E">
              <w:lastRenderedPageBreak/>
              <w:t xml:space="preserve">Bước 1: NSD chọn yêu cầu muốn hủy </w:t>
            </w:r>
            <w:r w:rsidRPr="0043406E">
              <w:lastRenderedPageBreak/>
              <w:t>duyệt</w:t>
            </w:r>
          </w:p>
          <w:p w14:paraId="7C8987F0" w14:textId="77777777" w:rsidR="004E5ADA" w:rsidRPr="001D6F59" w:rsidRDefault="004E5ADA" w:rsidP="00446DC2">
            <w:pPr>
              <w:pStyle w:val="Style2"/>
            </w:pPr>
            <w:r>
              <w:t>Bước 2: Hệ thống duyệt bản ghi bằng câu lệnh truy vấn SELECT</w:t>
            </w:r>
            <w:r w:rsidRPr="001164DE">
              <w:t xml:space="preserve"> </w:t>
            </w:r>
            <w:r>
              <w:t xml:space="preserve">SQL vào bảng CSDL </w:t>
            </w:r>
            <w:r w:rsidRPr="001164DE">
              <w:rPr>
                <w:b/>
                <w:bCs/>
              </w:rPr>
              <w:t>TPS_</w:t>
            </w:r>
            <w:r w:rsidRPr="001164DE">
              <w:rPr>
                <w:b/>
              </w:rPr>
              <w:t>REQUEST</w:t>
            </w:r>
          </w:p>
          <w:p w14:paraId="4331016A" w14:textId="77777777" w:rsidR="004E5ADA" w:rsidRPr="00A8090F" w:rsidRDefault="004E5ADA" w:rsidP="00446DC2">
            <w:pPr>
              <w:jc w:val="both"/>
              <w:rPr>
                <w:rFonts w:ascii="Times New Roman" w:hAnsi="Times New Roman"/>
                <w:sz w:val="28"/>
                <w:szCs w:val="28"/>
                <w:lang w:eastAsia="x-none"/>
              </w:rPr>
            </w:pPr>
            <w:r w:rsidRPr="00A8090F">
              <w:rPr>
                <w:rFonts w:ascii="Times New Roman" w:hAnsi="Times New Roman"/>
                <w:bCs/>
                <w:sz w:val="28"/>
                <w:szCs w:val="28"/>
              </w:rPr>
              <w:t>(</w:t>
            </w:r>
            <w:r>
              <w:rPr>
                <w:rFonts w:ascii="Times New Roman" w:hAnsi="Times New Roman"/>
                <w:bCs/>
                <w:sz w:val="28"/>
                <w:szCs w:val="28"/>
              </w:rPr>
              <w:t xml:space="preserve">Tham chiếu Table tại mục </w:t>
            </w:r>
            <w:r w:rsidRPr="001164DE">
              <w:rPr>
                <w:rFonts w:ascii="Times New Roman" w:hAnsi="Times New Roman"/>
                <w:b/>
                <w:bCs/>
                <w:sz w:val="28"/>
                <w:szCs w:val="28"/>
              </w:rPr>
              <w:t>II. Nội dung</w:t>
            </w:r>
            <w:r w:rsidRPr="001164DE">
              <w:rPr>
                <w:rFonts w:ascii="Times New Roman" w:hAnsi="Times New Roman"/>
                <w:sz w:val="28"/>
                <w:szCs w:val="28"/>
              </w:rPr>
              <w:t xml:space="preserve"> </w:t>
            </w:r>
            <w:r w:rsidRPr="001164DE">
              <w:rPr>
                <w:rFonts w:ascii="Times New Roman" w:hAnsi="Times New Roman"/>
                <w:sz w:val="28"/>
                <w:szCs w:val="28"/>
              </w:rPr>
              <w:sym w:font="Wingdings" w:char="F0E0"/>
            </w:r>
            <w:r w:rsidRPr="001164DE">
              <w:rPr>
                <w:rFonts w:ascii="Times New Roman" w:hAnsi="Times New Roman"/>
                <w:sz w:val="28"/>
                <w:szCs w:val="28"/>
              </w:rPr>
              <w:t xml:space="preserve"> </w:t>
            </w:r>
            <w:r w:rsidRPr="001164DE">
              <w:rPr>
                <w:rFonts w:ascii="Times New Roman" w:hAnsi="Times New Roman"/>
                <w:b/>
                <w:bCs/>
                <w:sz w:val="28"/>
                <w:szCs w:val="28"/>
              </w:rPr>
              <w:t xml:space="preserve">4. Thiết kế chi tiết cơ sở dữ liệu </w:t>
            </w:r>
            <w:r w:rsidRPr="001164DE">
              <w:rPr>
                <w:rFonts w:ascii="Times New Roman" w:hAnsi="Times New Roman"/>
                <w:b/>
                <w:bCs/>
                <w:sz w:val="28"/>
                <w:szCs w:val="28"/>
              </w:rPr>
              <w:sym w:font="Wingdings" w:char="F0E0"/>
            </w:r>
            <w:r w:rsidRPr="001164DE">
              <w:rPr>
                <w:rFonts w:ascii="Times New Roman" w:hAnsi="Times New Roman"/>
                <w:b/>
                <w:bCs/>
                <w:sz w:val="28"/>
                <w:szCs w:val="28"/>
              </w:rPr>
              <w:t xml:space="preserve"> 4.4. Thiết kế chi tiết các trường </w:t>
            </w:r>
            <w:r w:rsidRPr="001164DE">
              <w:rPr>
                <w:rFonts w:ascii="Times New Roman" w:hAnsi="Times New Roman"/>
                <w:b/>
                <w:bCs/>
                <w:sz w:val="28"/>
                <w:szCs w:val="28"/>
              </w:rPr>
              <w:sym w:font="Wingdings" w:char="F0E0"/>
            </w:r>
            <w:r w:rsidRPr="001164DE">
              <w:rPr>
                <w:rFonts w:ascii="Times New Roman" w:hAnsi="Times New Roman"/>
                <w:b/>
                <w:bCs/>
                <w:sz w:val="28"/>
                <w:szCs w:val="28"/>
              </w:rPr>
              <w:t xml:space="preserve"> 4.4.7. Bảng dữ liệu TPS_</w:t>
            </w:r>
            <w:r w:rsidRPr="001164DE">
              <w:rPr>
                <w:rFonts w:ascii="Times New Roman" w:hAnsi="Times New Roman"/>
                <w:b/>
                <w:sz w:val="28"/>
                <w:szCs w:val="28"/>
              </w:rPr>
              <w:t xml:space="preserve"> REQUEST</w:t>
            </w:r>
            <w:r w:rsidRPr="00A8090F">
              <w:rPr>
                <w:rFonts w:ascii="Times New Roman" w:hAnsi="Times New Roman"/>
                <w:bCs/>
                <w:sz w:val="28"/>
                <w:szCs w:val="28"/>
              </w:rPr>
              <w:t>)</w:t>
            </w:r>
          </w:p>
        </w:tc>
        <w:tc>
          <w:tcPr>
            <w:tcW w:w="2835" w:type="dxa"/>
          </w:tcPr>
          <w:p w14:paraId="4A1029D5" w14:textId="77777777" w:rsidR="004E5ADA" w:rsidRDefault="004E5ADA" w:rsidP="00446DC2">
            <w:pPr>
              <w:jc w:val="both"/>
              <w:rPr>
                <w:rFonts w:ascii="Times New Roman" w:hAnsi="Times New Roman"/>
                <w:sz w:val="28"/>
                <w:szCs w:val="28"/>
                <w:lang w:eastAsia="x-none"/>
              </w:rPr>
            </w:pPr>
            <w:r>
              <w:rPr>
                <w:rFonts w:ascii="Times New Roman" w:hAnsi="Times New Roman"/>
                <w:sz w:val="28"/>
                <w:szCs w:val="28"/>
                <w:lang w:eastAsia="x-none"/>
              </w:rPr>
              <w:lastRenderedPageBreak/>
              <w:t xml:space="preserve">Tham số truyền vào: </w:t>
            </w:r>
          </w:p>
          <w:p w14:paraId="6921A08D" w14:textId="77777777" w:rsidR="004E5ADA" w:rsidRDefault="004E5ADA" w:rsidP="00446DC2">
            <w:pPr>
              <w:pStyle w:val="Style2"/>
              <w:numPr>
                <w:ilvl w:val="0"/>
                <w:numId w:val="0"/>
              </w:numPr>
              <w:ind w:left="91"/>
            </w:pPr>
            <w:r w:rsidRPr="00E354B8">
              <w:t xml:space="preserve">ID bài viết, họ tên, </w:t>
            </w:r>
            <w:r w:rsidRPr="00E354B8">
              <w:lastRenderedPageBreak/>
              <w:t>email, tiêu đề, nội dung, số điện thoại, ngày tạo = SYSDATE, trạng</w:t>
            </w:r>
            <w:r>
              <w:t xml:space="preserve"> thái = 2</w:t>
            </w:r>
            <w:r w:rsidRPr="00E354B8">
              <w:t xml:space="preserve"> (</w:t>
            </w:r>
            <w:r w:rsidRPr="001164DE">
              <w:t>duyệt</w:t>
            </w:r>
            <w:r w:rsidRPr="00E354B8">
              <w:t>)</w:t>
            </w:r>
          </w:p>
          <w:p w14:paraId="4A1928B3" w14:textId="77777777" w:rsidR="004E5ADA" w:rsidRPr="001164DE" w:rsidRDefault="004E5ADA" w:rsidP="00446DC2">
            <w:pPr>
              <w:pStyle w:val="Style2"/>
              <w:numPr>
                <w:ilvl w:val="0"/>
                <w:numId w:val="0"/>
              </w:numPr>
              <w:ind w:left="91"/>
            </w:pPr>
            <w:r w:rsidRPr="001164DE">
              <w:t>Tương ứng với các trường trong bảng cơ sở dữ liệu</w:t>
            </w:r>
            <w:r>
              <w:t xml:space="preserve">: </w:t>
            </w:r>
          </w:p>
          <w:p w14:paraId="423B2EF2" w14:textId="77777777" w:rsidR="004E5ADA" w:rsidRPr="00F340B7" w:rsidRDefault="004E5ADA" w:rsidP="00446DC2">
            <w:pPr>
              <w:jc w:val="both"/>
              <w:rPr>
                <w:rFonts w:ascii="Times New Roman" w:hAnsi="Times New Roman"/>
                <w:sz w:val="28"/>
                <w:szCs w:val="28"/>
                <w:lang w:eastAsia="x-none"/>
              </w:rPr>
            </w:pPr>
            <w:r w:rsidRPr="00816249">
              <w:rPr>
                <w:rFonts w:ascii="Times New Roman" w:hAnsi="Times New Roman"/>
                <w:sz w:val="28"/>
                <w:szCs w:val="28"/>
                <w:lang w:eastAsia="x-none"/>
              </w:rPr>
              <w:t>ID, FULLNAME, EMAIL, REQ_TITLE, REQ_CONTENT, TEL, DATE_CREATE, STATUS</w:t>
            </w:r>
          </w:p>
        </w:tc>
        <w:tc>
          <w:tcPr>
            <w:tcW w:w="1276" w:type="dxa"/>
          </w:tcPr>
          <w:p w14:paraId="7384E489" w14:textId="77777777" w:rsidR="004E5ADA" w:rsidRDefault="004E5ADA" w:rsidP="00446DC2">
            <w:pPr>
              <w:jc w:val="both"/>
              <w:rPr>
                <w:rFonts w:ascii="Times New Roman" w:hAnsi="Times New Roman"/>
                <w:sz w:val="28"/>
                <w:szCs w:val="28"/>
                <w:lang w:eastAsia="x-none"/>
              </w:rPr>
            </w:pPr>
            <w:r>
              <w:rPr>
                <w:rFonts w:ascii="Times New Roman" w:hAnsi="Times New Roman"/>
                <w:sz w:val="28"/>
                <w:szCs w:val="28"/>
                <w:lang w:eastAsia="x-none"/>
              </w:rPr>
              <w:lastRenderedPageBreak/>
              <w:t xml:space="preserve">Trả về 1 nếu </w:t>
            </w:r>
            <w:r>
              <w:rPr>
                <w:rFonts w:ascii="Times New Roman" w:hAnsi="Times New Roman"/>
                <w:sz w:val="28"/>
                <w:szCs w:val="28"/>
                <w:lang w:eastAsia="x-none"/>
              </w:rPr>
              <w:lastRenderedPageBreak/>
              <w:t>thành công.</w:t>
            </w:r>
          </w:p>
          <w:p w14:paraId="4C4047D1" w14:textId="77777777" w:rsidR="004E5ADA" w:rsidRPr="00F340B7" w:rsidRDefault="004E5ADA" w:rsidP="00446DC2">
            <w:pPr>
              <w:jc w:val="both"/>
              <w:rPr>
                <w:rFonts w:ascii="Times New Roman" w:hAnsi="Times New Roman"/>
                <w:sz w:val="28"/>
                <w:szCs w:val="28"/>
                <w:lang w:eastAsia="x-none"/>
              </w:rPr>
            </w:pPr>
            <w:r>
              <w:rPr>
                <w:rFonts w:ascii="Times New Roman" w:hAnsi="Times New Roman"/>
                <w:sz w:val="28"/>
                <w:szCs w:val="28"/>
                <w:lang w:eastAsia="x-none"/>
              </w:rPr>
              <w:t>Trả về 2 nếu thất bại</w:t>
            </w:r>
          </w:p>
        </w:tc>
        <w:tc>
          <w:tcPr>
            <w:tcW w:w="992" w:type="dxa"/>
          </w:tcPr>
          <w:p w14:paraId="590FF411" w14:textId="77777777" w:rsidR="004E5ADA" w:rsidRPr="00F340B7" w:rsidRDefault="004E5ADA" w:rsidP="00446DC2">
            <w:pPr>
              <w:jc w:val="both"/>
              <w:rPr>
                <w:rFonts w:ascii="Times New Roman" w:hAnsi="Times New Roman"/>
                <w:sz w:val="28"/>
                <w:szCs w:val="28"/>
                <w:lang w:eastAsia="x-none"/>
              </w:rPr>
            </w:pPr>
            <w:r>
              <w:rPr>
                <w:rFonts w:ascii="Times New Roman" w:hAnsi="Times New Roman"/>
                <w:sz w:val="28"/>
                <w:szCs w:val="28"/>
                <w:lang w:eastAsia="x-none"/>
              </w:rPr>
              <w:lastRenderedPageBreak/>
              <w:t>Chỉnh sửa</w:t>
            </w:r>
          </w:p>
        </w:tc>
      </w:tr>
    </w:tbl>
    <w:p w14:paraId="7AE11CB3" w14:textId="77777777" w:rsidR="004E5ADA" w:rsidRPr="001164DE" w:rsidRDefault="004E5ADA" w:rsidP="004E5ADA">
      <w:pPr>
        <w:rPr>
          <w:rFonts w:ascii="Times New Roman" w:hAnsi="Times New Roman" w:cs="Times New Roman"/>
          <w:sz w:val="28"/>
          <w:szCs w:val="28"/>
        </w:rPr>
      </w:pPr>
    </w:p>
    <w:p w14:paraId="2916E621" w14:textId="77777777" w:rsidR="004E5ADA" w:rsidRDefault="004E5ADA" w:rsidP="004E5ADA">
      <w:pPr>
        <w:pStyle w:val="Heading2"/>
        <w:numPr>
          <w:ilvl w:val="0"/>
          <w:numId w:val="0"/>
        </w:numPr>
        <w:ind w:left="360"/>
      </w:pPr>
      <w:bookmarkStart w:id="272" w:name="_Toc70074044"/>
      <w:r w:rsidRPr="001164DE">
        <w:rPr>
          <w:lang w:val="en-US"/>
        </w:rPr>
        <w:t xml:space="preserve">13. </w:t>
      </w:r>
      <w:r w:rsidRPr="001164DE">
        <w:t>Thống kê số lượng yêu cầu mua sách pháp luật, Tạp chí Thuế theo nhiều điều kiện tra cứu</w:t>
      </w:r>
      <w:bookmarkEnd w:id="272"/>
    </w:p>
    <w:tbl>
      <w:tblPr>
        <w:tblStyle w:val="TableGrid"/>
        <w:tblW w:w="10915" w:type="dxa"/>
        <w:tblInd w:w="-1139" w:type="dxa"/>
        <w:tblLayout w:type="fixed"/>
        <w:tblLook w:val="04A0" w:firstRow="1" w:lastRow="0" w:firstColumn="1" w:lastColumn="0" w:noHBand="0" w:noVBand="1"/>
      </w:tblPr>
      <w:tblGrid>
        <w:gridCol w:w="2666"/>
        <w:gridCol w:w="3146"/>
        <w:gridCol w:w="2552"/>
        <w:gridCol w:w="1417"/>
        <w:gridCol w:w="1134"/>
      </w:tblGrid>
      <w:tr w:rsidR="004E5ADA" w14:paraId="728FD169" w14:textId="77777777" w:rsidTr="00446DC2">
        <w:trPr>
          <w:tblHeader/>
        </w:trPr>
        <w:tc>
          <w:tcPr>
            <w:tcW w:w="2666" w:type="dxa"/>
            <w:shd w:val="clear" w:color="auto" w:fill="D9D9D9" w:themeFill="background1" w:themeFillShade="D9"/>
          </w:tcPr>
          <w:p w14:paraId="6E87576D" w14:textId="77777777" w:rsidR="004E5ADA" w:rsidRPr="00085735" w:rsidRDefault="004E5ADA" w:rsidP="00446DC2">
            <w:pPr>
              <w:jc w:val="center"/>
              <w:rPr>
                <w:rFonts w:ascii="Times New Roman" w:hAnsi="Times New Roman"/>
                <w:b/>
                <w:sz w:val="28"/>
                <w:szCs w:val="28"/>
                <w:lang w:eastAsia="x-none"/>
              </w:rPr>
            </w:pPr>
            <w:r w:rsidRPr="00085735">
              <w:rPr>
                <w:rFonts w:ascii="Times New Roman" w:hAnsi="Times New Roman"/>
                <w:b/>
                <w:sz w:val="28"/>
                <w:szCs w:val="28"/>
                <w:lang w:eastAsia="x-none"/>
              </w:rPr>
              <w:t>Chức năng của hàm</w:t>
            </w:r>
          </w:p>
        </w:tc>
        <w:tc>
          <w:tcPr>
            <w:tcW w:w="3146" w:type="dxa"/>
            <w:shd w:val="clear" w:color="auto" w:fill="D9D9D9" w:themeFill="background1" w:themeFillShade="D9"/>
          </w:tcPr>
          <w:p w14:paraId="5931EFD3" w14:textId="77777777" w:rsidR="004E5ADA" w:rsidRPr="00085735" w:rsidRDefault="004E5ADA" w:rsidP="00446DC2">
            <w:pPr>
              <w:jc w:val="center"/>
              <w:rPr>
                <w:rFonts w:ascii="Times New Roman" w:hAnsi="Times New Roman"/>
                <w:b/>
                <w:sz w:val="28"/>
                <w:szCs w:val="28"/>
                <w:lang w:eastAsia="x-none"/>
              </w:rPr>
            </w:pPr>
            <w:r w:rsidRPr="00085735">
              <w:rPr>
                <w:rFonts w:ascii="Times New Roman" w:hAnsi="Times New Roman"/>
                <w:b/>
                <w:sz w:val="28"/>
                <w:szCs w:val="28"/>
                <w:lang w:eastAsia="x-none"/>
              </w:rPr>
              <w:t>Các bước thực hiện</w:t>
            </w:r>
          </w:p>
        </w:tc>
        <w:tc>
          <w:tcPr>
            <w:tcW w:w="2552" w:type="dxa"/>
            <w:shd w:val="clear" w:color="auto" w:fill="D9D9D9" w:themeFill="background1" w:themeFillShade="D9"/>
          </w:tcPr>
          <w:p w14:paraId="6BCA5BF9" w14:textId="77777777" w:rsidR="004E5ADA" w:rsidRPr="00085735" w:rsidRDefault="004E5ADA" w:rsidP="00446DC2">
            <w:pPr>
              <w:jc w:val="center"/>
              <w:rPr>
                <w:rFonts w:ascii="Times New Roman" w:hAnsi="Times New Roman"/>
                <w:b/>
                <w:sz w:val="28"/>
                <w:szCs w:val="28"/>
                <w:lang w:eastAsia="x-none"/>
              </w:rPr>
            </w:pPr>
            <w:r w:rsidRPr="00085735">
              <w:rPr>
                <w:rFonts w:ascii="Times New Roman" w:hAnsi="Times New Roman"/>
                <w:b/>
                <w:sz w:val="28"/>
                <w:szCs w:val="28"/>
                <w:lang w:eastAsia="x-none"/>
              </w:rPr>
              <w:t>Đầu vào</w:t>
            </w:r>
          </w:p>
        </w:tc>
        <w:tc>
          <w:tcPr>
            <w:tcW w:w="1417" w:type="dxa"/>
            <w:shd w:val="clear" w:color="auto" w:fill="D9D9D9" w:themeFill="background1" w:themeFillShade="D9"/>
          </w:tcPr>
          <w:p w14:paraId="4D3755FE" w14:textId="77777777" w:rsidR="004E5ADA" w:rsidRPr="00085735" w:rsidRDefault="004E5ADA" w:rsidP="00446DC2">
            <w:pPr>
              <w:jc w:val="center"/>
              <w:rPr>
                <w:rFonts w:ascii="Times New Roman" w:hAnsi="Times New Roman"/>
                <w:b/>
                <w:sz w:val="28"/>
                <w:szCs w:val="28"/>
                <w:lang w:eastAsia="x-none"/>
              </w:rPr>
            </w:pPr>
            <w:r w:rsidRPr="00085735">
              <w:rPr>
                <w:rFonts w:ascii="Times New Roman" w:hAnsi="Times New Roman"/>
                <w:b/>
                <w:sz w:val="28"/>
                <w:szCs w:val="28"/>
                <w:lang w:eastAsia="x-none"/>
              </w:rPr>
              <w:t>Đầu ra</w:t>
            </w:r>
          </w:p>
        </w:tc>
        <w:tc>
          <w:tcPr>
            <w:tcW w:w="1134" w:type="dxa"/>
            <w:shd w:val="clear" w:color="auto" w:fill="D9D9D9" w:themeFill="background1" w:themeFillShade="D9"/>
          </w:tcPr>
          <w:p w14:paraId="5EEAD8E6" w14:textId="77777777" w:rsidR="004E5ADA" w:rsidRPr="00085735" w:rsidRDefault="004E5ADA" w:rsidP="00446DC2">
            <w:pPr>
              <w:jc w:val="center"/>
              <w:rPr>
                <w:rFonts w:ascii="Times New Roman" w:hAnsi="Times New Roman"/>
                <w:b/>
                <w:sz w:val="28"/>
                <w:szCs w:val="28"/>
                <w:lang w:eastAsia="x-none"/>
              </w:rPr>
            </w:pPr>
            <w:r w:rsidRPr="00085735">
              <w:rPr>
                <w:rFonts w:ascii="Times New Roman" w:hAnsi="Times New Roman"/>
                <w:b/>
                <w:sz w:val="28"/>
                <w:szCs w:val="28"/>
                <w:lang w:eastAsia="x-none"/>
              </w:rPr>
              <w:t>Loại thay đổi</w:t>
            </w:r>
          </w:p>
        </w:tc>
      </w:tr>
      <w:tr w:rsidR="004E5ADA" w14:paraId="4934A4D1" w14:textId="77777777" w:rsidTr="00446DC2">
        <w:tc>
          <w:tcPr>
            <w:tcW w:w="2666" w:type="dxa"/>
          </w:tcPr>
          <w:p w14:paraId="12618B87" w14:textId="77777777" w:rsidR="004E5ADA" w:rsidRPr="00F340B7" w:rsidRDefault="004E5ADA" w:rsidP="00446DC2">
            <w:pPr>
              <w:jc w:val="both"/>
              <w:rPr>
                <w:rFonts w:ascii="Times New Roman" w:hAnsi="Times New Roman"/>
                <w:sz w:val="28"/>
                <w:szCs w:val="28"/>
                <w:lang w:eastAsia="x-none"/>
              </w:rPr>
            </w:pPr>
            <w:r>
              <w:rPr>
                <w:rFonts w:ascii="Times New Roman" w:hAnsi="Times New Roman"/>
                <w:sz w:val="28"/>
                <w:szCs w:val="28"/>
                <w:lang w:eastAsia="x-none"/>
              </w:rPr>
              <w:t>Hàm Request</w:t>
            </w:r>
            <w:r w:rsidRPr="00013667">
              <w:rPr>
                <w:rFonts w:ascii="Times New Roman" w:hAnsi="Times New Roman"/>
                <w:sz w:val="28"/>
                <w:szCs w:val="28"/>
                <w:lang w:eastAsia="x-none"/>
              </w:rPr>
              <w:t>Dao</w:t>
            </w:r>
            <w:r>
              <w:rPr>
                <w:rFonts w:ascii="Times New Roman" w:hAnsi="Times New Roman"/>
                <w:sz w:val="28"/>
                <w:szCs w:val="28"/>
                <w:lang w:eastAsia="x-none"/>
              </w:rPr>
              <w:t>.getAll() là hàm thống kê số lượng yêu cầu mua sách pháp luật, tạp chí thuế theo nhiều điều kiện tra cứu</w:t>
            </w:r>
          </w:p>
        </w:tc>
        <w:tc>
          <w:tcPr>
            <w:tcW w:w="3146" w:type="dxa"/>
          </w:tcPr>
          <w:p w14:paraId="4332808D" w14:textId="77777777" w:rsidR="004E5ADA" w:rsidRDefault="004E5ADA" w:rsidP="00446DC2">
            <w:pPr>
              <w:pStyle w:val="Style2"/>
            </w:pPr>
            <w:r w:rsidRPr="0043406E">
              <w:t>Bước 1</w:t>
            </w:r>
            <w:r>
              <w:t>: NSD nhập điều kiện tra cứu</w:t>
            </w:r>
          </w:p>
          <w:p w14:paraId="037A7825" w14:textId="77777777" w:rsidR="004E5ADA" w:rsidRPr="001D6F59" w:rsidRDefault="004E5ADA" w:rsidP="00446DC2">
            <w:pPr>
              <w:pStyle w:val="Style2"/>
            </w:pPr>
            <w:r w:rsidRPr="0043406E">
              <w:t>Bướ</w:t>
            </w:r>
            <w:r>
              <w:t>c 2: Hệ thống hiển thị bản ghi bằng câu lệnh truy vấn SELECT</w:t>
            </w:r>
            <w:r w:rsidRPr="001164DE">
              <w:t xml:space="preserve"> </w:t>
            </w:r>
            <w:r>
              <w:t xml:space="preserve">SQL vào bảng CSDL </w:t>
            </w:r>
            <w:r w:rsidRPr="001164DE">
              <w:rPr>
                <w:b/>
                <w:bCs/>
              </w:rPr>
              <w:t>TPS_</w:t>
            </w:r>
            <w:r w:rsidRPr="001164DE">
              <w:rPr>
                <w:b/>
              </w:rPr>
              <w:t>REQUEST</w:t>
            </w:r>
          </w:p>
          <w:p w14:paraId="0C5FCB88" w14:textId="77777777" w:rsidR="004E5ADA" w:rsidRPr="00A8090F" w:rsidRDefault="004E5ADA" w:rsidP="00446DC2">
            <w:pPr>
              <w:jc w:val="both"/>
              <w:rPr>
                <w:rFonts w:ascii="Times New Roman" w:hAnsi="Times New Roman"/>
                <w:sz w:val="28"/>
                <w:szCs w:val="28"/>
                <w:lang w:eastAsia="x-none"/>
              </w:rPr>
            </w:pPr>
            <w:r w:rsidRPr="00A8090F">
              <w:rPr>
                <w:rFonts w:ascii="Times New Roman" w:hAnsi="Times New Roman"/>
                <w:bCs/>
                <w:sz w:val="28"/>
                <w:szCs w:val="28"/>
              </w:rPr>
              <w:t>(</w:t>
            </w:r>
            <w:r>
              <w:rPr>
                <w:rFonts w:ascii="Times New Roman" w:hAnsi="Times New Roman"/>
                <w:bCs/>
                <w:sz w:val="28"/>
                <w:szCs w:val="28"/>
              </w:rPr>
              <w:t xml:space="preserve">Tham chiếu Table tại mục </w:t>
            </w:r>
            <w:r w:rsidRPr="001164DE">
              <w:rPr>
                <w:rFonts w:ascii="Times New Roman" w:hAnsi="Times New Roman"/>
                <w:b/>
                <w:bCs/>
                <w:sz w:val="28"/>
                <w:szCs w:val="28"/>
              </w:rPr>
              <w:t>II. Nội dung</w:t>
            </w:r>
            <w:r w:rsidRPr="001164DE">
              <w:rPr>
                <w:rFonts w:ascii="Times New Roman" w:hAnsi="Times New Roman"/>
                <w:sz w:val="28"/>
                <w:szCs w:val="28"/>
              </w:rPr>
              <w:t xml:space="preserve"> </w:t>
            </w:r>
            <w:r w:rsidRPr="001164DE">
              <w:rPr>
                <w:rFonts w:ascii="Times New Roman" w:hAnsi="Times New Roman"/>
                <w:sz w:val="28"/>
                <w:szCs w:val="28"/>
              </w:rPr>
              <w:sym w:font="Wingdings" w:char="F0E0"/>
            </w:r>
            <w:r w:rsidRPr="001164DE">
              <w:rPr>
                <w:rFonts w:ascii="Times New Roman" w:hAnsi="Times New Roman"/>
                <w:sz w:val="28"/>
                <w:szCs w:val="28"/>
              </w:rPr>
              <w:t xml:space="preserve"> </w:t>
            </w:r>
            <w:r w:rsidRPr="001164DE">
              <w:rPr>
                <w:rFonts w:ascii="Times New Roman" w:hAnsi="Times New Roman"/>
                <w:b/>
                <w:bCs/>
                <w:sz w:val="28"/>
                <w:szCs w:val="28"/>
              </w:rPr>
              <w:t xml:space="preserve">4. Thiết kế chi tiết cơ sở dữ liệu </w:t>
            </w:r>
            <w:r w:rsidRPr="001164DE">
              <w:rPr>
                <w:rFonts w:ascii="Times New Roman" w:hAnsi="Times New Roman"/>
                <w:b/>
                <w:bCs/>
                <w:sz w:val="28"/>
                <w:szCs w:val="28"/>
              </w:rPr>
              <w:sym w:font="Wingdings" w:char="F0E0"/>
            </w:r>
            <w:r w:rsidRPr="001164DE">
              <w:rPr>
                <w:rFonts w:ascii="Times New Roman" w:hAnsi="Times New Roman"/>
                <w:b/>
                <w:bCs/>
                <w:sz w:val="28"/>
                <w:szCs w:val="28"/>
              </w:rPr>
              <w:t xml:space="preserve"> 4.4. Thiết kế chi tiết các trường </w:t>
            </w:r>
            <w:r w:rsidRPr="001164DE">
              <w:rPr>
                <w:rFonts w:ascii="Times New Roman" w:hAnsi="Times New Roman"/>
                <w:b/>
                <w:bCs/>
                <w:sz w:val="28"/>
                <w:szCs w:val="28"/>
              </w:rPr>
              <w:sym w:font="Wingdings" w:char="F0E0"/>
            </w:r>
            <w:r w:rsidRPr="001164DE">
              <w:rPr>
                <w:rFonts w:ascii="Times New Roman" w:hAnsi="Times New Roman"/>
                <w:b/>
                <w:bCs/>
                <w:sz w:val="28"/>
                <w:szCs w:val="28"/>
              </w:rPr>
              <w:t xml:space="preserve"> 4.4.7. Bảng dữ liệu TPS_</w:t>
            </w:r>
            <w:r w:rsidRPr="001164DE">
              <w:rPr>
                <w:rFonts w:ascii="Times New Roman" w:hAnsi="Times New Roman"/>
                <w:b/>
                <w:sz w:val="28"/>
                <w:szCs w:val="28"/>
              </w:rPr>
              <w:t xml:space="preserve"> REQUEST</w:t>
            </w:r>
            <w:r w:rsidRPr="00A8090F">
              <w:rPr>
                <w:rFonts w:ascii="Times New Roman" w:hAnsi="Times New Roman"/>
                <w:bCs/>
                <w:sz w:val="28"/>
                <w:szCs w:val="28"/>
              </w:rPr>
              <w:t>)</w:t>
            </w:r>
          </w:p>
        </w:tc>
        <w:tc>
          <w:tcPr>
            <w:tcW w:w="2552" w:type="dxa"/>
          </w:tcPr>
          <w:p w14:paraId="520FDAB3" w14:textId="77777777" w:rsidR="004E5ADA" w:rsidRDefault="004E5ADA" w:rsidP="00446DC2">
            <w:pPr>
              <w:jc w:val="both"/>
              <w:rPr>
                <w:rFonts w:ascii="Times New Roman" w:hAnsi="Times New Roman"/>
                <w:sz w:val="28"/>
                <w:szCs w:val="28"/>
                <w:lang w:eastAsia="x-none"/>
              </w:rPr>
            </w:pPr>
            <w:r>
              <w:rPr>
                <w:rFonts w:ascii="Times New Roman" w:hAnsi="Times New Roman"/>
                <w:sz w:val="28"/>
                <w:szCs w:val="28"/>
                <w:lang w:eastAsia="x-none"/>
              </w:rPr>
              <w:t xml:space="preserve">Tham số truyền vào: </w:t>
            </w:r>
          </w:p>
          <w:p w14:paraId="4545EB01" w14:textId="77777777" w:rsidR="004E5ADA" w:rsidRDefault="004E5ADA" w:rsidP="00446DC2">
            <w:pPr>
              <w:pStyle w:val="Style2"/>
              <w:numPr>
                <w:ilvl w:val="0"/>
                <w:numId w:val="0"/>
              </w:numPr>
              <w:ind w:left="91"/>
            </w:pPr>
            <w:r w:rsidRPr="00E354B8">
              <w:t>ID bài viết, họ tên, email, tiêu đề, nội dung, số điện thoại, ngày tạ</w:t>
            </w:r>
            <w:r>
              <w:t>o = SYSDATE</w:t>
            </w:r>
          </w:p>
          <w:p w14:paraId="2655675F" w14:textId="77777777" w:rsidR="004E5ADA" w:rsidRPr="001164DE" w:rsidRDefault="004E5ADA" w:rsidP="00446DC2">
            <w:pPr>
              <w:pStyle w:val="Style2"/>
              <w:numPr>
                <w:ilvl w:val="0"/>
                <w:numId w:val="0"/>
              </w:numPr>
              <w:ind w:left="91"/>
            </w:pPr>
            <w:r w:rsidRPr="001164DE">
              <w:t>Tương ứng với các trường trong bảng cơ sở dữ liệu</w:t>
            </w:r>
            <w:r>
              <w:t xml:space="preserve">: </w:t>
            </w:r>
          </w:p>
          <w:p w14:paraId="356B7178" w14:textId="77777777" w:rsidR="004E5ADA" w:rsidRPr="00F340B7" w:rsidRDefault="004E5ADA" w:rsidP="00446DC2">
            <w:pPr>
              <w:jc w:val="both"/>
              <w:rPr>
                <w:rFonts w:ascii="Times New Roman" w:hAnsi="Times New Roman"/>
                <w:sz w:val="28"/>
                <w:szCs w:val="28"/>
                <w:lang w:eastAsia="x-none"/>
              </w:rPr>
            </w:pPr>
            <w:r w:rsidRPr="00816249">
              <w:rPr>
                <w:rFonts w:ascii="Times New Roman" w:hAnsi="Times New Roman"/>
                <w:sz w:val="28"/>
                <w:szCs w:val="28"/>
                <w:lang w:eastAsia="x-none"/>
              </w:rPr>
              <w:t>ID, FULLNAME, EMAIL, REQ_TITLE,</w:t>
            </w:r>
            <w:r>
              <w:rPr>
                <w:rFonts w:ascii="Times New Roman" w:hAnsi="Times New Roman"/>
                <w:sz w:val="28"/>
                <w:szCs w:val="28"/>
                <w:lang w:eastAsia="x-none"/>
              </w:rPr>
              <w:t xml:space="preserve"> REQ_CONTENT, TEL, DATE_CREATE</w:t>
            </w:r>
          </w:p>
        </w:tc>
        <w:tc>
          <w:tcPr>
            <w:tcW w:w="1417" w:type="dxa"/>
          </w:tcPr>
          <w:p w14:paraId="75ECC6C8" w14:textId="77777777" w:rsidR="004E5ADA" w:rsidRPr="001164DE" w:rsidRDefault="004E5ADA" w:rsidP="00446DC2">
            <w:pPr>
              <w:spacing w:line="312" w:lineRule="auto"/>
              <w:jc w:val="both"/>
              <w:rPr>
                <w:rFonts w:ascii="Times New Roman" w:hAnsi="Times New Roman"/>
                <w:sz w:val="28"/>
                <w:szCs w:val="28"/>
              </w:rPr>
            </w:pPr>
            <w:r w:rsidRPr="001164DE">
              <w:rPr>
                <w:rFonts w:ascii="Times New Roman" w:hAnsi="Times New Roman"/>
                <w:sz w:val="28"/>
                <w:szCs w:val="28"/>
              </w:rPr>
              <w:t xml:space="preserve">Danh sách </w:t>
            </w:r>
            <w:r>
              <w:rPr>
                <w:rFonts w:ascii="Times New Roman" w:hAnsi="Times New Roman"/>
                <w:sz w:val="28"/>
                <w:szCs w:val="28"/>
              </w:rPr>
              <w:t xml:space="preserve">số lượng </w:t>
            </w:r>
            <w:r w:rsidRPr="001164DE">
              <w:rPr>
                <w:rFonts w:ascii="Times New Roman" w:hAnsi="Times New Roman"/>
                <w:sz w:val="28"/>
                <w:szCs w:val="28"/>
              </w:rPr>
              <w:t>yêu cầu mua sách, tạp chí</w:t>
            </w:r>
          </w:p>
          <w:p w14:paraId="1792DDB8" w14:textId="77777777" w:rsidR="004E5ADA" w:rsidRPr="00F340B7" w:rsidRDefault="004E5ADA" w:rsidP="00446DC2">
            <w:pPr>
              <w:jc w:val="both"/>
              <w:rPr>
                <w:rFonts w:ascii="Times New Roman" w:hAnsi="Times New Roman"/>
                <w:sz w:val="28"/>
                <w:szCs w:val="28"/>
                <w:lang w:eastAsia="x-none"/>
              </w:rPr>
            </w:pPr>
          </w:p>
        </w:tc>
        <w:tc>
          <w:tcPr>
            <w:tcW w:w="1134" w:type="dxa"/>
          </w:tcPr>
          <w:p w14:paraId="7850A771" w14:textId="77777777" w:rsidR="004E5ADA" w:rsidRPr="00F340B7" w:rsidRDefault="004E5ADA" w:rsidP="00446DC2">
            <w:pPr>
              <w:jc w:val="both"/>
              <w:rPr>
                <w:rFonts w:ascii="Times New Roman" w:hAnsi="Times New Roman"/>
                <w:sz w:val="28"/>
                <w:szCs w:val="28"/>
                <w:lang w:eastAsia="x-none"/>
              </w:rPr>
            </w:pPr>
            <w:r>
              <w:rPr>
                <w:rFonts w:ascii="Times New Roman" w:hAnsi="Times New Roman"/>
                <w:sz w:val="28"/>
                <w:szCs w:val="28"/>
                <w:lang w:eastAsia="x-none"/>
              </w:rPr>
              <w:t>Giữ nguyên</w:t>
            </w:r>
          </w:p>
        </w:tc>
      </w:tr>
    </w:tbl>
    <w:p w14:paraId="03A3CF0E" w14:textId="77777777" w:rsidR="004E5ADA" w:rsidRPr="001164DE" w:rsidRDefault="004E5ADA" w:rsidP="004E5ADA">
      <w:pPr>
        <w:rPr>
          <w:rFonts w:ascii="Times New Roman" w:hAnsi="Times New Roman" w:cs="Times New Roman"/>
          <w:sz w:val="28"/>
          <w:szCs w:val="28"/>
        </w:rPr>
      </w:pPr>
    </w:p>
    <w:p w14:paraId="3E4AF97E" w14:textId="77777777" w:rsidR="004E5ADA" w:rsidRDefault="004E5ADA" w:rsidP="004E5ADA">
      <w:pPr>
        <w:pStyle w:val="Heading2"/>
        <w:numPr>
          <w:ilvl w:val="0"/>
          <w:numId w:val="0"/>
        </w:numPr>
        <w:ind w:left="360"/>
      </w:pPr>
      <w:bookmarkStart w:id="273" w:name="_14._Hủy_(từ"/>
      <w:bookmarkStart w:id="274" w:name="_Toc70074045"/>
      <w:bookmarkEnd w:id="273"/>
      <w:r w:rsidRPr="001164DE">
        <w:rPr>
          <w:lang w:val="en-US"/>
        </w:rPr>
        <w:lastRenderedPageBreak/>
        <w:t xml:space="preserve">14. </w:t>
      </w:r>
      <w:r w:rsidRPr="001164DE">
        <w:t>Hủy (từ chối) yêu cầu quảng cáo</w:t>
      </w:r>
      <w:bookmarkEnd w:id="274"/>
    </w:p>
    <w:tbl>
      <w:tblPr>
        <w:tblStyle w:val="TableGrid"/>
        <w:tblW w:w="10915" w:type="dxa"/>
        <w:tblInd w:w="-1139" w:type="dxa"/>
        <w:tblLayout w:type="fixed"/>
        <w:tblLook w:val="04A0" w:firstRow="1" w:lastRow="0" w:firstColumn="1" w:lastColumn="0" w:noHBand="0" w:noVBand="1"/>
      </w:tblPr>
      <w:tblGrid>
        <w:gridCol w:w="2666"/>
        <w:gridCol w:w="3146"/>
        <w:gridCol w:w="2552"/>
        <w:gridCol w:w="1417"/>
        <w:gridCol w:w="1134"/>
      </w:tblGrid>
      <w:tr w:rsidR="004E5ADA" w14:paraId="450FF08A" w14:textId="77777777" w:rsidTr="00446DC2">
        <w:trPr>
          <w:tblHeader/>
        </w:trPr>
        <w:tc>
          <w:tcPr>
            <w:tcW w:w="2666" w:type="dxa"/>
            <w:shd w:val="clear" w:color="auto" w:fill="D9D9D9" w:themeFill="background1" w:themeFillShade="D9"/>
          </w:tcPr>
          <w:p w14:paraId="5D523375" w14:textId="77777777" w:rsidR="004E5ADA" w:rsidRPr="00085735" w:rsidRDefault="004E5ADA" w:rsidP="00446DC2">
            <w:pPr>
              <w:jc w:val="center"/>
              <w:rPr>
                <w:rFonts w:ascii="Times New Roman" w:hAnsi="Times New Roman"/>
                <w:b/>
                <w:sz w:val="28"/>
                <w:szCs w:val="28"/>
                <w:lang w:eastAsia="x-none"/>
              </w:rPr>
            </w:pPr>
            <w:r w:rsidRPr="00085735">
              <w:rPr>
                <w:rFonts w:ascii="Times New Roman" w:hAnsi="Times New Roman"/>
                <w:b/>
                <w:sz w:val="28"/>
                <w:szCs w:val="28"/>
                <w:lang w:eastAsia="x-none"/>
              </w:rPr>
              <w:t>Chức năng của hàm</w:t>
            </w:r>
          </w:p>
        </w:tc>
        <w:tc>
          <w:tcPr>
            <w:tcW w:w="3146" w:type="dxa"/>
            <w:shd w:val="clear" w:color="auto" w:fill="D9D9D9" w:themeFill="background1" w:themeFillShade="D9"/>
          </w:tcPr>
          <w:p w14:paraId="358D03CB" w14:textId="77777777" w:rsidR="004E5ADA" w:rsidRPr="00085735" w:rsidRDefault="004E5ADA" w:rsidP="00446DC2">
            <w:pPr>
              <w:jc w:val="center"/>
              <w:rPr>
                <w:rFonts w:ascii="Times New Roman" w:hAnsi="Times New Roman"/>
                <w:b/>
                <w:sz w:val="28"/>
                <w:szCs w:val="28"/>
                <w:lang w:eastAsia="x-none"/>
              </w:rPr>
            </w:pPr>
            <w:r w:rsidRPr="00085735">
              <w:rPr>
                <w:rFonts w:ascii="Times New Roman" w:hAnsi="Times New Roman"/>
                <w:b/>
                <w:sz w:val="28"/>
                <w:szCs w:val="28"/>
                <w:lang w:eastAsia="x-none"/>
              </w:rPr>
              <w:t>Các bước thực hiện</w:t>
            </w:r>
          </w:p>
        </w:tc>
        <w:tc>
          <w:tcPr>
            <w:tcW w:w="2552" w:type="dxa"/>
            <w:shd w:val="clear" w:color="auto" w:fill="D9D9D9" w:themeFill="background1" w:themeFillShade="D9"/>
          </w:tcPr>
          <w:p w14:paraId="7DD758FC" w14:textId="77777777" w:rsidR="004E5ADA" w:rsidRPr="00085735" w:rsidRDefault="004E5ADA" w:rsidP="00446DC2">
            <w:pPr>
              <w:jc w:val="center"/>
              <w:rPr>
                <w:rFonts w:ascii="Times New Roman" w:hAnsi="Times New Roman"/>
                <w:b/>
                <w:sz w:val="28"/>
                <w:szCs w:val="28"/>
                <w:lang w:eastAsia="x-none"/>
              </w:rPr>
            </w:pPr>
            <w:r w:rsidRPr="00085735">
              <w:rPr>
                <w:rFonts w:ascii="Times New Roman" w:hAnsi="Times New Roman"/>
                <w:b/>
                <w:sz w:val="28"/>
                <w:szCs w:val="28"/>
                <w:lang w:eastAsia="x-none"/>
              </w:rPr>
              <w:t>Đầu vào</w:t>
            </w:r>
          </w:p>
        </w:tc>
        <w:tc>
          <w:tcPr>
            <w:tcW w:w="1417" w:type="dxa"/>
            <w:shd w:val="clear" w:color="auto" w:fill="D9D9D9" w:themeFill="background1" w:themeFillShade="D9"/>
          </w:tcPr>
          <w:p w14:paraId="497DBE5F" w14:textId="77777777" w:rsidR="004E5ADA" w:rsidRPr="00085735" w:rsidRDefault="004E5ADA" w:rsidP="00446DC2">
            <w:pPr>
              <w:jc w:val="center"/>
              <w:rPr>
                <w:rFonts w:ascii="Times New Roman" w:hAnsi="Times New Roman"/>
                <w:b/>
                <w:sz w:val="28"/>
                <w:szCs w:val="28"/>
                <w:lang w:eastAsia="x-none"/>
              </w:rPr>
            </w:pPr>
            <w:r w:rsidRPr="00085735">
              <w:rPr>
                <w:rFonts w:ascii="Times New Roman" w:hAnsi="Times New Roman"/>
                <w:b/>
                <w:sz w:val="28"/>
                <w:szCs w:val="28"/>
                <w:lang w:eastAsia="x-none"/>
              </w:rPr>
              <w:t>Đầu ra</w:t>
            </w:r>
          </w:p>
        </w:tc>
        <w:tc>
          <w:tcPr>
            <w:tcW w:w="1134" w:type="dxa"/>
            <w:shd w:val="clear" w:color="auto" w:fill="D9D9D9" w:themeFill="background1" w:themeFillShade="D9"/>
          </w:tcPr>
          <w:p w14:paraId="77FD220B" w14:textId="77777777" w:rsidR="004E5ADA" w:rsidRPr="00085735" w:rsidRDefault="004E5ADA" w:rsidP="00446DC2">
            <w:pPr>
              <w:jc w:val="center"/>
              <w:rPr>
                <w:rFonts w:ascii="Times New Roman" w:hAnsi="Times New Roman"/>
                <w:b/>
                <w:sz w:val="28"/>
                <w:szCs w:val="28"/>
                <w:lang w:eastAsia="x-none"/>
              </w:rPr>
            </w:pPr>
            <w:r w:rsidRPr="00085735">
              <w:rPr>
                <w:rFonts w:ascii="Times New Roman" w:hAnsi="Times New Roman"/>
                <w:b/>
                <w:sz w:val="28"/>
                <w:szCs w:val="28"/>
                <w:lang w:eastAsia="x-none"/>
              </w:rPr>
              <w:t>Loại thay đổi</w:t>
            </w:r>
          </w:p>
        </w:tc>
      </w:tr>
      <w:tr w:rsidR="004E5ADA" w14:paraId="2F294738" w14:textId="77777777" w:rsidTr="00446DC2">
        <w:tc>
          <w:tcPr>
            <w:tcW w:w="2666" w:type="dxa"/>
          </w:tcPr>
          <w:p w14:paraId="0F8BB162" w14:textId="77777777" w:rsidR="004E5ADA" w:rsidRPr="00F340B7" w:rsidRDefault="004E5ADA" w:rsidP="00446DC2">
            <w:pPr>
              <w:jc w:val="both"/>
              <w:rPr>
                <w:rFonts w:ascii="Times New Roman" w:hAnsi="Times New Roman"/>
                <w:sz w:val="28"/>
                <w:szCs w:val="28"/>
                <w:lang w:eastAsia="x-none"/>
              </w:rPr>
            </w:pPr>
            <w:r>
              <w:rPr>
                <w:rFonts w:ascii="Times New Roman" w:hAnsi="Times New Roman"/>
                <w:sz w:val="28"/>
                <w:szCs w:val="28"/>
                <w:lang w:eastAsia="x-none"/>
              </w:rPr>
              <w:t>Hàm Request</w:t>
            </w:r>
            <w:r w:rsidRPr="00013667">
              <w:rPr>
                <w:rFonts w:ascii="Times New Roman" w:hAnsi="Times New Roman"/>
                <w:sz w:val="28"/>
                <w:szCs w:val="28"/>
                <w:lang w:eastAsia="x-none"/>
              </w:rPr>
              <w:t>Dao</w:t>
            </w:r>
            <w:r>
              <w:rPr>
                <w:rFonts w:ascii="Times New Roman" w:hAnsi="Times New Roman"/>
                <w:sz w:val="28"/>
                <w:szCs w:val="28"/>
                <w:lang w:eastAsia="x-none"/>
              </w:rPr>
              <w:t>.refuse() là hàm hủy yêu cầu quảng cáo</w:t>
            </w:r>
          </w:p>
        </w:tc>
        <w:tc>
          <w:tcPr>
            <w:tcW w:w="3146" w:type="dxa"/>
          </w:tcPr>
          <w:p w14:paraId="7D20A882" w14:textId="77777777" w:rsidR="004E5ADA" w:rsidRDefault="004E5ADA" w:rsidP="00446DC2">
            <w:pPr>
              <w:pStyle w:val="Style2"/>
            </w:pPr>
            <w:r w:rsidRPr="0043406E">
              <w:t>Bước 1</w:t>
            </w:r>
            <w:r>
              <w:t>: NSD chọn yêu cầu muốn hủy</w:t>
            </w:r>
          </w:p>
          <w:p w14:paraId="68ED6DFF" w14:textId="77777777" w:rsidR="004E5ADA" w:rsidRPr="001D6F59" w:rsidRDefault="004E5ADA" w:rsidP="00446DC2">
            <w:pPr>
              <w:pStyle w:val="Style2"/>
            </w:pPr>
            <w:r w:rsidRPr="0043406E">
              <w:t>Bướ</w:t>
            </w:r>
            <w:r>
              <w:t>c 2: Hệ thống hủy bản ghi bằng câu lệnh truy vấn SELECT</w:t>
            </w:r>
            <w:r w:rsidRPr="001164DE">
              <w:t xml:space="preserve"> </w:t>
            </w:r>
            <w:r>
              <w:t xml:space="preserve">SQL vào bảng CSDL </w:t>
            </w:r>
            <w:r w:rsidRPr="001164DE">
              <w:rPr>
                <w:b/>
                <w:bCs/>
              </w:rPr>
              <w:t>TPS_</w:t>
            </w:r>
            <w:r w:rsidRPr="001164DE">
              <w:rPr>
                <w:b/>
              </w:rPr>
              <w:t>REQUEST</w:t>
            </w:r>
          </w:p>
          <w:p w14:paraId="77A1C9B1" w14:textId="77777777" w:rsidR="004E5ADA" w:rsidRPr="00A8090F" w:rsidRDefault="004E5ADA" w:rsidP="00446DC2">
            <w:pPr>
              <w:jc w:val="both"/>
              <w:rPr>
                <w:rFonts w:ascii="Times New Roman" w:hAnsi="Times New Roman"/>
                <w:sz w:val="28"/>
                <w:szCs w:val="28"/>
                <w:lang w:eastAsia="x-none"/>
              </w:rPr>
            </w:pPr>
            <w:r w:rsidRPr="00A8090F">
              <w:rPr>
                <w:rFonts w:ascii="Times New Roman" w:hAnsi="Times New Roman"/>
                <w:bCs/>
                <w:sz w:val="28"/>
                <w:szCs w:val="28"/>
              </w:rPr>
              <w:t>(</w:t>
            </w:r>
            <w:r>
              <w:rPr>
                <w:rFonts w:ascii="Times New Roman" w:hAnsi="Times New Roman"/>
                <w:bCs/>
                <w:sz w:val="28"/>
                <w:szCs w:val="28"/>
              </w:rPr>
              <w:t xml:space="preserve">Tham chiếu Table tại mục </w:t>
            </w:r>
            <w:r w:rsidRPr="001164DE">
              <w:rPr>
                <w:rFonts w:ascii="Times New Roman" w:hAnsi="Times New Roman"/>
                <w:b/>
                <w:bCs/>
                <w:sz w:val="28"/>
                <w:szCs w:val="28"/>
              </w:rPr>
              <w:t>II. Nội dung</w:t>
            </w:r>
            <w:r w:rsidRPr="001164DE">
              <w:rPr>
                <w:rFonts w:ascii="Times New Roman" w:hAnsi="Times New Roman"/>
                <w:sz w:val="28"/>
                <w:szCs w:val="28"/>
              </w:rPr>
              <w:t xml:space="preserve"> </w:t>
            </w:r>
            <w:r w:rsidRPr="001164DE">
              <w:rPr>
                <w:rFonts w:ascii="Times New Roman" w:hAnsi="Times New Roman"/>
                <w:sz w:val="28"/>
                <w:szCs w:val="28"/>
              </w:rPr>
              <w:sym w:font="Wingdings" w:char="F0E0"/>
            </w:r>
            <w:r w:rsidRPr="001164DE">
              <w:rPr>
                <w:rFonts w:ascii="Times New Roman" w:hAnsi="Times New Roman"/>
                <w:sz w:val="28"/>
                <w:szCs w:val="28"/>
              </w:rPr>
              <w:t xml:space="preserve"> </w:t>
            </w:r>
            <w:r w:rsidRPr="001164DE">
              <w:rPr>
                <w:rFonts w:ascii="Times New Roman" w:hAnsi="Times New Roman"/>
                <w:b/>
                <w:bCs/>
                <w:sz w:val="28"/>
                <w:szCs w:val="28"/>
              </w:rPr>
              <w:t xml:space="preserve">4. Thiết kế chi tiết cơ sở dữ liệu </w:t>
            </w:r>
            <w:r w:rsidRPr="001164DE">
              <w:rPr>
                <w:rFonts w:ascii="Times New Roman" w:hAnsi="Times New Roman"/>
                <w:b/>
                <w:bCs/>
                <w:sz w:val="28"/>
                <w:szCs w:val="28"/>
              </w:rPr>
              <w:sym w:font="Wingdings" w:char="F0E0"/>
            </w:r>
            <w:r w:rsidRPr="001164DE">
              <w:rPr>
                <w:rFonts w:ascii="Times New Roman" w:hAnsi="Times New Roman"/>
                <w:b/>
                <w:bCs/>
                <w:sz w:val="28"/>
                <w:szCs w:val="28"/>
              </w:rPr>
              <w:t xml:space="preserve"> 4.4. Thiết kế chi tiết các trường </w:t>
            </w:r>
            <w:r w:rsidRPr="001164DE">
              <w:rPr>
                <w:rFonts w:ascii="Times New Roman" w:hAnsi="Times New Roman"/>
                <w:b/>
                <w:bCs/>
                <w:sz w:val="28"/>
                <w:szCs w:val="28"/>
              </w:rPr>
              <w:sym w:font="Wingdings" w:char="F0E0"/>
            </w:r>
            <w:r w:rsidRPr="001164DE">
              <w:rPr>
                <w:rFonts w:ascii="Times New Roman" w:hAnsi="Times New Roman"/>
                <w:b/>
                <w:bCs/>
                <w:sz w:val="28"/>
                <w:szCs w:val="28"/>
              </w:rPr>
              <w:t xml:space="preserve"> 4.4.7. Bảng dữ liệu TPS_</w:t>
            </w:r>
            <w:r w:rsidRPr="001164DE">
              <w:rPr>
                <w:rFonts w:ascii="Times New Roman" w:hAnsi="Times New Roman"/>
                <w:b/>
                <w:sz w:val="28"/>
                <w:szCs w:val="28"/>
              </w:rPr>
              <w:t xml:space="preserve"> REQUEST</w:t>
            </w:r>
            <w:r w:rsidRPr="00A8090F">
              <w:rPr>
                <w:rFonts w:ascii="Times New Roman" w:hAnsi="Times New Roman"/>
                <w:bCs/>
                <w:sz w:val="28"/>
                <w:szCs w:val="28"/>
              </w:rPr>
              <w:t>)</w:t>
            </w:r>
          </w:p>
        </w:tc>
        <w:tc>
          <w:tcPr>
            <w:tcW w:w="2552" w:type="dxa"/>
          </w:tcPr>
          <w:p w14:paraId="14C38763" w14:textId="77777777" w:rsidR="004E5ADA" w:rsidRDefault="004E5ADA" w:rsidP="00446DC2">
            <w:pPr>
              <w:jc w:val="both"/>
              <w:rPr>
                <w:rFonts w:ascii="Times New Roman" w:hAnsi="Times New Roman"/>
                <w:sz w:val="28"/>
                <w:szCs w:val="28"/>
                <w:lang w:eastAsia="x-none"/>
              </w:rPr>
            </w:pPr>
            <w:r>
              <w:rPr>
                <w:rFonts w:ascii="Times New Roman" w:hAnsi="Times New Roman"/>
                <w:sz w:val="28"/>
                <w:szCs w:val="28"/>
                <w:lang w:eastAsia="x-none"/>
              </w:rPr>
              <w:t xml:space="preserve">Tham số truyền vào: </w:t>
            </w:r>
          </w:p>
          <w:p w14:paraId="2C2D8CA6" w14:textId="77777777" w:rsidR="004E5ADA" w:rsidRDefault="004E5ADA" w:rsidP="00446DC2">
            <w:pPr>
              <w:pStyle w:val="Style2"/>
              <w:numPr>
                <w:ilvl w:val="0"/>
                <w:numId w:val="0"/>
              </w:numPr>
              <w:ind w:left="91"/>
            </w:pPr>
            <w:r w:rsidRPr="00E354B8">
              <w:t>ID bài viết, họ tên, email, tiêu đề, nội dung, số điện thoại, ngày tạ</w:t>
            </w:r>
            <w:r>
              <w:t>o = SYSDATE, trạng thái = 3 (hủy duyệt)</w:t>
            </w:r>
          </w:p>
          <w:p w14:paraId="6A79922C" w14:textId="77777777" w:rsidR="004E5ADA" w:rsidRPr="001164DE" w:rsidRDefault="004E5ADA" w:rsidP="00446DC2">
            <w:pPr>
              <w:pStyle w:val="Style2"/>
              <w:numPr>
                <w:ilvl w:val="0"/>
                <w:numId w:val="0"/>
              </w:numPr>
              <w:ind w:left="91"/>
            </w:pPr>
            <w:r w:rsidRPr="001164DE">
              <w:t>Tương ứng với các trường trong bảng cơ sở dữ liệu</w:t>
            </w:r>
            <w:r>
              <w:t xml:space="preserve">: </w:t>
            </w:r>
          </w:p>
          <w:p w14:paraId="54E981F7" w14:textId="77777777" w:rsidR="004E5ADA" w:rsidRPr="00F340B7" w:rsidRDefault="004E5ADA" w:rsidP="00446DC2">
            <w:pPr>
              <w:jc w:val="both"/>
              <w:rPr>
                <w:rFonts w:ascii="Times New Roman" w:hAnsi="Times New Roman"/>
                <w:sz w:val="28"/>
                <w:szCs w:val="28"/>
                <w:lang w:eastAsia="x-none"/>
              </w:rPr>
            </w:pPr>
            <w:r w:rsidRPr="00816249">
              <w:rPr>
                <w:rFonts w:ascii="Times New Roman" w:hAnsi="Times New Roman"/>
                <w:sz w:val="28"/>
                <w:szCs w:val="28"/>
                <w:lang w:eastAsia="x-none"/>
              </w:rPr>
              <w:t>ID, FULLNAME, EMAIL, REQ_TITLE,</w:t>
            </w:r>
            <w:r>
              <w:rPr>
                <w:rFonts w:ascii="Times New Roman" w:hAnsi="Times New Roman"/>
                <w:sz w:val="28"/>
                <w:szCs w:val="28"/>
                <w:lang w:eastAsia="x-none"/>
              </w:rPr>
              <w:t xml:space="preserve"> REQ_CONTENT, TEL, DATE_CREATE, STATUS</w:t>
            </w:r>
          </w:p>
        </w:tc>
        <w:tc>
          <w:tcPr>
            <w:tcW w:w="1417" w:type="dxa"/>
          </w:tcPr>
          <w:p w14:paraId="1D2BD4B9" w14:textId="77777777" w:rsidR="004E5ADA" w:rsidRPr="001164DE" w:rsidRDefault="004E5ADA" w:rsidP="00446DC2">
            <w:pPr>
              <w:spacing w:line="312" w:lineRule="auto"/>
              <w:jc w:val="both"/>
              <w:rPr>
                <w:rFonts w:ascii="Times New Roman" w:hAnsi="Times New Roman"/>
                <w:sz w:val="28"/>
                <w:szCs w:val="28"/>
              </w:rPr>
            </w:pPr>
            <w:r w:rsidRPr="001164DE">
              <w:rPr>
                <w:rFonts w:ascii="Times New Roman" w:hAnsi="Times New Roman"/>
                <w:sz w:val="28"/>
                <w:szCs w:val="28"/>
              </w:rPr>
              <w:t>Kết quả trả về 1 nếu thành công</w:t>
            </w:r>
          </w:p>
          <w:p w14:paraId="358C7794" w14:textId="77777777" w:rsidR="004E5ADA" w:rsidRPr="00F340B7" w:rsidRDefault="004E5ADA" w:rsidP="00446DC2">
            <w:pPr>
              <w:jc w:val="both"/>
              <w:rPr>
                <w:rFonts w:ascii="Times New Roman" w:hAnsi="Times New Roman"/>
                <w:sz w:val="28"/>
                <w:szCs w:val="28"/>
                <w:lang w:eastAsia="x-none"/>
              </w:rPr>
            </w:pPr>
            <w:r w:rsidRPr="001164DE">
              <w:rPr>
                <w:rFonts w:ascii="Times New Roman" w:hAnsi="Times New Roman"/>
                <w:sz w:val="28"/>
                <w:szCs w:val="28"/>
              </w:rPr>
              <w:t xml:space="preserve">Kết quả trả về 2 nếu thất bại </w:t>
            </w:r>
          </w:p>
        </w:tc>
        <w:tc>
          <w:tcPr>
            <w:tcW w:w="1134" w:type="dxa"/>
          </w:tcPr>
          <w:p w14:paraId="68D42F59" w14:textId="77777777" w:rsidR="004E5ADA" w:rsidRPr="00F340B7" w:rsidRDefault="004E5ADA" w:rsidP="00446DC2">
            <w:pPr>
              <w:jc w:val="both"/>
              <w:rPr>
                <w:rFonts w:ascii="Times New Roman" w:hAnsi="Times New Roman"/>
                <w:sz w:val="28"/>
                <w:szCs w:val="28"/>
                <w:lang w:eastAsia="x-none"/>
              </w:rPr>
            </w:pPr>
            <w:r>
              <w:rPr>
                <w:rFonts w:ascii="Times New Roman" w:hAnsi="Times New Roman"/>
                <w:sz w:val="28"/>
                <w:szCs w:val="28"/>
                <w:lang w:eastAsia="x-none"/>
              </w:rPr>
              <w:t>Chỉnh sửa</w:t>
            </w:r>
          </w:p>
        </w:tc>
      </w:tr>
    </w:tbl>
    <w:p w14:paraId="5D9DF9AC" w14:textId="77777777" w:rsidR="004E5ADA" w:rsidRPr="001164DE" w:rsidRDefault="004E5ADA" w:rsidP="004E5ADA">
      <w:pPr>
        <w:rPr>
          <w:rFonts w:ascii="Times New Roman" w:hAnsi="Times New Roman" w:cs="Times New Roman"/>
          <w:sz w:val="28"/>
          <w:szCs w:val="28"/>
        </w:rPr>
      </w:pPr>
    </w:p>
    <w:p w14:paraId="10801C85" w14:textId="77777777" w:rsidR="004E5ADA" w:rsidRDefault="004E5ADA" w:rsidP="004E5ADA">
      <w:pPr>
        <w:pStyle w:val="Heading2"/>
        <w:numPr>
          <w:ilvl w:val="0"/>
          <w:numId w:val="0"/>
        </w:numPr>
        <w:ind w:left="360"/>
      </w:pPr>
      <w:bookmarkStart w:id="275" w:name="_15._Xem_chi"/>
      <w:bookmarkStart w:id="276" w:name="_Toc70074046"/>
      <w:bookmarkEnd w:id="275"/>
      <w:r w:rsidRPr="001164DE">
        <w:rPr>
          <w:lang w:val="en-US"/>
        </w:rPr>
        <w:t xml:space="preserve">15. </w:t>
      </w:r>
      <w:r w:rsidRPr="001164DE">
        <w:t>Xem chi tiết bình luận theo tin bài</w:t>
      </w:r>
      <w:bookmarkEnd w:id="276"/>
    </w:p>
    <w:tbl>
      <w:tblPr>
        <w:tblStyle w:val="TableGrid"/>
        <w:tblW w:w="10915" w:type="dxa"/>
        <w:tblInd w:w="-1139" w:type="dxa"/>
        <w:tblLayout w:type="fixed"/>
        <w:tblLook w:val="04A0" w:firstRow="1" w:lastRow="0" w:firstColumn="1" w:lastColumn="0" w:noHBand="0" w:noVBand="1"/>
      </w:tblPr>
      <w:tblGrid>
        <w:gridCol w:w="2666"/>
        <w:gridCol w:w="3146"/>
        <w:gridCol w:w="2552"/>
        <w:gridCol w:w="1417"/>
        <w:gridCol w:w="1134"/>
      </w:tblGrid>
      <w:tr w:rsidR="004E5ADA" w14:paraId="39927C0D" w14:textId="77777777" w:rsidTr="00446DC2">
        <w:trPr>
          <w:tblHeader/>
        </w:trPr>
        <w:tc>
          <w:tcPr>
            <w:tcW w:w="2666" w:type="dxa"/>
            <w:shd w:val="clear" w:color="auto" w:fill="D9D9D9" w:themeFill="background1" w:themeFillShade="D9"/>
          </w:tcPr>
          <w:p w14:paraId="1DD2D669" w14:textId="77777777" w:rsidR="004E5ADA" w:rsidRPr="00085735" w:rsidRDefault="004E5ADA" w:rsidP="00446DC2">
            <w:pPr>
              <w:jc w:val="center"/>
              <w:rPr>
                <w:rFonts w:ascii="Times New Roman" w:hAnsi="Times New Roman"/>
                <w:b/>
                <w:sz w:val="28"/>
                <w:szCs w:val="28"/>
                <w:lang w:eastAsia="x-none"/>
              </w:rPr>
            </w:pPr>
            <w:r w:rsidRPr="00085735">
              <w:rPr>
                <w:rFonts w:ascii="Times New Roman" w:hAnsi="Times New Roman"/>
                <w:b/>
                <w:sz w:val="28"/>
                <w:szCs w:val="28"/>
                <w:lang w:eastAsia="x-none"/>
              </w:rPr>
              <w:t>Chức năng của hàm</w:t>
            </w:r>
          </w:p>
        </w:tc>
        <w:tc>
          <w:tcPr>
            <w:tcW w:w="3146" w:type="dxa"/>
            <w:shd w:val="clear" w:color="auto" w:fill="D9D9D9" w:themeFill="background1" w:themeFillShade="D9"/>
          </w:tcPr>
          <w:p w14:paraId="3C78478C" w14:textId="77777777" w:rsidR="004E5ADA" w:rsidRPr="00085735" w:rsidRDefault="004E5ADA" w:rsidP="00446DC2">
            <w:pPr>
              <w:jc w:val="center"/>
              <w:rPr>
                <w:rFonts w:ascii="Times New Roman" w:hAnsi="Times New Roman"/>
                <w:b/>
                <w:sz w:val="28"/>
                <w:szCs w:val="28"/>
                <w:lang w:eastAsia="x-none"/>
              </w:rPr>
            </w:pPr>
            <w:r w:rsidRPr="00085735">
              <w:rPr>
                <w:rFonts w:ascii="Times New Roman" w:hAnsi="Times New Roman"/>
                <w:b/>
                <w:sz w:val="28"/>
                <w:szCs w:val="28"/>
                <w:lang w:eastAsia="x-none"/>
              </w:rPr>
              <w:t>Các bước thực hiện</w:t>
            </w:r>
          </w:p>
        </w:tc>
        <w:tc>
          <w:tcPr>
            <w:tcW w:w="2552" w:type="dxa"/>
            <w:shd w:val="clear" w:color="auto" w:fill="D9D9D9" w:themeFill="background1" w:themeFillShade="D9"/>
          </w:tcPr>
          <w:p w14:paraId="6D5D91AF" w14:textId="77777777" w:rsidR="004E5ADA" w:rsidRPr="00085735" w:rsidRDefault="004E5ADA" w:rsidP="00446DC2">
            <w:pPr>
              <w:jc w:val="center"/>
              <w:rPr>
                <w:rFonts w:ascii="Times New Roman" w:hAnsi="Times New Roman"/>
                <w:b/>
                <w:sz w:val="28"/>
                <w:szCs w:val="28"/>
                <w:lang w:eastAsia="x-none"/>
              </w:rPr>
            </w:pPr>
            <w:r w:rsidRPr="00085735">
              <w:rPr>
                <w:rFonts w:ascii="Times New Roman" w:hAnsi="Times New Roman"/>
                <w:b/>
                <w:sz w:val="28"/>
                <w:szCs w:val="28"/>
                <w:lang w:eastAsia="x-none"/>
              </w:rPr>
              <w:t>Đầu vào</w:t>
            </w:r>
          </w:p>
        </w:tc>
        <w:tc>
          <w:tcPr>
            <w:tcW w:w="1417" w:type="dxa"/>
            <w:shd w:val="clear" w:color="auto" w:fill="D9D9D9" w:themeFill="background1" w:themeFillShade="D9"/>
          </w:tcPr>
          <w:p w14:paraId="39AADFE2" w14:textId="77777777" w:rsidR="004E5ADA" w:rsidRPr="00085735" w:rsidRDefault="004E5ADA" w:rsidP="00446DC2">
            <w:pPr>
              <w:jc w:val="center"/>
              <w:rPr>
                <w:rFonts w:ascii="Times New Roman" w:hAnsi="Times New Roman"/>
                <w:b/>
                <w:sz w:val="28"/>
                <w:szCs w:val="28"/>
                <w:lang w:eastAsia="x-none"/>
              </w:rPr>
            </w:pPr>
            <w:r w:rsidRPr="00085735">
              <w:rPr>
                <w:rFonts w:ascii="Times New Roman" w:hAnsi="Times New Roman"/>
                <w:b/>
                <w:sz w:val="28"/>
                <w:szCs w:val="28"/>
                <w:lang w:eastAsia="x-none"/>
              </w:rPr>
              <w:t>Đầu ra</w:t>
            </w:r>
          </w:p>
        </w:tc>
        <w:tc>
          <w:tcPr>
            <w:tcW w:w="1134" w:type="dxa"/>
            <w:shd w:val="clear" w:color="auto" w:fill="D9D9D9" w:themeFill="background1" w:themeFillShade="D9"/>
          </w:tcPr>
          <w:p w14:paraId="6B5BBDEF" w14:textId="77777777" w:rsidR="004E5ADA" w:rsidRPr="00085735" w:rsidRDefault="004E5ADA" w:rsidP="00446DC2">
            <w:pPr>
              <w:jc w:val="center"/>
              <w:rPr>
                <w:rFonts w:ascii="Times New Roman" w:hAnsi="Times New Roman"/>
                <w:b/>
                <w:sz w:val="28"/>
                <w:szCs w:val="28"/>
                <w:lang w:eastAsia="x-none"/>
              </w:rPr>
            </w:pPr>
            <w:r w:rsidRPr="00085735">
              <w:rPr>
                <w:rFonts w:ascii="Times New Roman" w:hAnsi="Times New Roman"/>
                <w:b/>
                <w:sz w:val="28"/>
                <w:szCs w:val="28"/>
                <w:lang w:eastAsia="x-none"/>
              </w:rPr>
              <w:t>Loại thay đổi</w:t>
            </w:r>
          </w:p>
        </w:tc>
      </w:tr>
      <w:tr w:rsidR="004E5ADA" w14:paraId="50CCFF56" w14:textId="77777777" w:rsidTr="00446DC2">
        <w:tc>
          <w:tcPr>
            <w:tcW w:w="2666" w:type="dxa"/>
          </w:tcPr>
          <w:p w14:paraId="43ADCCDF" w14:textId="77777777" w:rsidR="004E5ADA" w:rsidRPr="00F340B7" w:rsidRDefault="004E5ADA" w:rsidP="00446DC2">
            <w:pPr>
              <w:jc w:val="both"/>
              <w:rPr>
                <w:rFonts w:ascii="Times New Roman" w:hAnsi="Times New Roman"/>
                <w:sz w:val="28"/>
                <w:szCs w:val="28"/>
                <w:lang w:eastAsia="x-none"/>
              </w:rPr>
            </w:pPr>
            <w:r>
              <w:rPr>
                <w:rFonts w:ascii="Times New Roman" w:hAnsi="Times New Roman"/>
                <w:sz w:val="28"/>
                <w:szCs w:val="28"/>
                <w:lang w:eastAsia="x-none"/>
              </w:rPr>
              <w:t>Hàm Comment</w:t>
            </w:r>
            <w:r w:rsidRPr="00013667">
              <w:rPr>
                <w:rFonts w:ascii="Times New Roman" w:hAnsi="Times New Roman"/>
                <w:sz w:val="28"/>
                <w:szCs w:val="28"/>
                <w:lang w:eastAsia="x-none"/>
              </w:rPr>
              <w:t>Dao</w:t>
            </w:r>
            <w:r>
              <w:rPr>
                <w:rFonts w:ascii="Times New Roman" w:hAnsi="Times New Roman"/>
                <w:sz w:val="28"/>
                <w:szCs w:val="28"/>
                <w:lang w:eastAsia="x-none"/>
              </w:rPr>
              <w:t>.getAll() là hàm xem chi tiết bình luận theo tin bài</w:t>
            </w:r>
          </w:p>
        </w:tc>
        <w:tc>
          <w:tcPr>
            <w:tcW w:w="3146" w:type="dxa"/>
          </w:tcPr>
          <w:p w14:paraId="7D997228" w14:textId="77777777" w:rsidR="004E5ADA" w:rsidRPr="001D6F59" w:rsidRDefault="004E5ADA" w:rsidP="00446DC2">
            <w:pPr>
              <w:spacing w:line="312" w:lineRule="auto"/>
              <w:jc w:val="both"/>
              <w:rPr>
                <w:rFonts w:ascii="Times New Roman" w:hAnsi="Times New Roman"/>
                <w:sz w:val="28"/>
                <w:szCs w:val="28"/>
              </w:rPr>
            </w:pPr>
            <w:r>
              <w:rPr>
                <w:rFonts w:ascii="Times New Roman" w:hAnsi="Times New Roman"/>
                <w:sz w:val="28"/>
                <w:szCs w:val="28"/>
                <w:lang w:eastAsia="x-none"/>
              </w:rPr>
              <w:t xml:space="preserve">Hiển thị bản ghi bằng câu lệnh truy vấn </w:t>
            </w:r>
            <w:r>
              <w:rPr>
                <w:rFonts w:ascii="Times New Roman" w:hAnsi="Times New Roman"/>
                <w:sz w:val="28"/>
                <w:szCs w:val="28"/>
              </w:rPr>
              <w:t>SELECT</w:t>
            </w:r>
            <w:r w:rsidRPr="001164DE">
              <w:rPr>
                <w:rFonts w:ascii="Times New Roman" w:hAnsi="Times New Roman"/>
                <w:sz w:val="28"/>
                <w:szCs w:val="28"/>
              </w:rPr>
              <w:t xml:space="preserve"> </w:t>
            </w:r>
            <w:r>
              <w:rPr>
                <w:rFonts w:ascii="Times New Roman" w:hAnsi="Times New Roman"/>
                <w:sz w:val="28"/>
                <w:szCs w:val="28"/>
                <w:lang w:eastAsia="x-none"/>
              </w:rPr>
              <w:t xml:space="preserve">SQL vào bảng CSDL </w:t>
            </w:r>
            <w:r w:rsidRPr="001164DE">
              <w:rPr>
                <w:rFonts w:ascii="Times New Roman" w:hAnsi="Times New Roman"/>
                <w:b/>
                <w:bCs/>
                <w:sz w:val="28"/>
                <w:szCs w:val="28"/>
              </w:rPr>
              <w:t>TPS_WCM_COMMENTS</w:t>
            </w:r>
            <w:r w:rsidRPr="001164DE">
              <w:rPr>
                <w:rFonts w:ascii="Times New Roman" w:hAnsi="Times New Roman"/>
                <w:sz w:val="28"/>
                <w:szCs w:val="28"/>
              </w:rPr>
              <w:t xml:space="preserve"> </w:t>
            </w:r>
          </w:p>
          <w:p w14:paraId="02BD5EFF" w14:textId="77777777" w:rsidR="004E5ADA" w:rsidRPr="00A8090F" w:rsidRDefault="004E5ADA" w:rsidP="00446DC2">
            <w:pPr>
              <w:jc w:val="both"/>
              <w:rPr>
                <w:rFonts w:ascii="Times New Roman" w:hAnsi="Times New Roman"/>
                <w:sz w:val="28"/>
                <w:szCs w:val="28"/>
                <w:lang w:eastAsia="x-none"/>
              </w:rPr>
            </w:pPr>
            <w:r w:rsidRPr="00A8090F">
              <w:rPr>
                <w:rFonts w:ascii="Times New Roman" w:hAnsi="Times New Roman"/>
                <w:bCs/>
                <w:sz w:val="28"/>
                <w:szCs w:val="28"/>
              </w:rPr>
              <w:t>(</w:t>
            </w:r>
            <w:r>
              <w:rPr>
                <w:rFonts w:ascii="Times New Roman" w:hAnsi="Times New Roman"/>
                <w:bCs/>
                <w:sz w:val="28"/>
                <w:szCs w:val="28"/>
              </w:rPr>
              <w:t xml:space="preserve">Tham chiếu Table tại mục </w:t>
            </w:r>
            <w:r w:rsidRPr="001164DE">
              <w:rPr>
                <w:rFonts w:ascii="Times New Roman" w:hAnsi="Times New Roman"/>
                <w:b/>
                <w:bCs/>
                <w:sz w:val="28"/>
                <w:szCs w:val="28"/>
              </w:rPr>
              <w:t>II. Nội dung</w:t>
            </w:r>
            <w:r w:rsidRPr="001164DE">
              <w:rPr>
                <w:rFonts w:ascii="Times New Roman" w:hAnsi="Times New Roman"/>
                <w:sz w:val="28"/>
                <w:szCs w:val="28"/>
              </w:rPr>
              <w:t xml:space="preserve"> </w:t>
            </w:r>
            <w:r w:rsidRPr="001164DE">
              <w:rPr>
                <w:rFonts w:ascii="Times New Roman" w:hAnsi="Times New Roman"/>
                <w:sz w:val="28"/>
                <w:szCs w:val="28"/>
              </w:rPr>
              <w:sym w:font="Wingdings" w:char="F0E0"/>
            </w:r>
            <w:r w:rsidRPr="001164DE">
              <w:rPr>
                <w:rFonts w:ascii="Times New Roman" w:hAnsi="Times New Roman"/>
                <w:sz w:val="28"/>
                <w:szCs w:val="28"/>
              </w:rPr>
              <w:t xml:space="preserve"> </w:t>
            </w:r>
            <w:r w:rsidRPr="001164DE">
              <w:rPr>
                <w:rFonts w:ascii="Times New Roman" w:hAnsi="Times New Roman"/>
                <w:b/>
                <w:bCs/>
                <w:sz w:val="28"/>
                <w:szCs w:val="28"/>
              </w:rPr>
              <w:t xml:space="preserve">4. Thiết kế chi tiết cơ sở dữ liệu </w:t>
            </w:r>
            <w:r w:rsidRPr="001164DE">
              <w:rPr>
                <w:rFonts w:ascii="Times New Roman" w:hAnsi="Times New Roman"/>
                <w:b/>
                <w:bCs/>
                <w:sz w:val="28"/>
                <w:szCs w:val="28"/>
              </w:rPr>
              <w:sym w:font="Wingdings" w:char="F0E0"/>
            </w:r>
            <w:r w:rsidRPr="001164DE">
              <w:rPr>
                <w:rFonts w:ascii="Times New Roman" w:hAnsi="Times New Roman"/>
                <w:b/>
                <w:bCs/>
                <w:sz w:val="28"/>
                <w:szCs w:val="28"/>
              </w:rPr>
              <w:t xml:space="preserve"> 4.4. Thiết kế chi tiết các trường </w:t>
            </w:r>
            <w:r w:rsidRPr="001164DE">
              <w:rPr>
                <w:rFonts w:ascii="Times New Roman" w:hAnsi="Times New Roman"/>
                <w:b/>
                <w:bCs/>
                <w:sz w:val="28"/>
                <w:szCs w:val="28"/>
              </w:rPr>
              <w:sym w:font="Wingdings" w:char="F0E0"/>
            </w:r>
            <w:r w:rsidRPr="001164DE">
              <w:rPr>
                <w:rFonts w:ascii="Times New Roman" w:hAnsi="Times New Roman"/>
                <w:b/>
                <w:bCs/>
                <w:sz w:val="28"/>
                <w:szCs w:val="28"/>
              </w:rPr>
              <w:t xml:space="preserve"> 4.4.3. Bảng dữ liệu TPS_WCM_COMMENTS</w:t>
            </w:r>
            <w:r w:rsidRPr="00A8090F">
              <w:rPr>
                <w:rFonts w:ascii="Times New Roman" w:hAnsi="Times New Roman"/>
                <w:bCs/>
                <w:sz w:val="28"/>
                <w:szCs w:val="28"/>
              </w:rPr>
              <w:t>)</w:t>
            </w:r>
          </w:p>
        </w:tc>
        <w:tc>
          <w:tcPr>
            <w:tcW w:w="2552" w:type="dxa"/>
          </w:tcPr>
          <w:p w14:paraId="35F216DB" w14:textId="77777777" w:rsidR="004E5ADA" w:rsidRDefault="004E5ADA" w:rsidP="00446DC2">
            <w:pPr>
              <w:jc w:val="both"/>
              <w:rPr>
                <w:rFonts w:ascii="Times New Roman" w:hAnsi="Times New Roman"/>
                <w:sz w:val="28"/>
                <w:szCs w:val="28"/>
                <w:lang w:eastAsia="x-none"/>
              </w:rPr>
            </w:pPr>
            <w:r>
              <w:rPr>
                <w:rFonts w:ascii="Times New Roman" w:hAnsi="Times New Roman"/>
                <w:sz w:val="28"/>
                <w:szCs w:val="28"/>
                <w:lang w:eastAsia="x-none"/>
              </w:rPr>
              <w:t xml:space="preserve">Tham số truyền vào: </w:t>
            </w:r>
          </w:p>
          <w:p w14:paraId="2363AE92" w14:textId="77777777" w:rsidR="004E5ADA" w:rsidRDefault="004E5ADA" w:rsidP="00446DC2">
            <w:pPr>
              <w:pStyle w:val="Style2"/>
              <w:numPr>
                <w:ilvl w:val="0"/>
                <w:numId w:val="0"/>
              </w:numPr>
              <w:ind w:left="91"/>
            </w:pPr>
            <w:r w:rsidRPr="00E354B8">
              <w:t>ID bài viết, họ tên, email, tiêu đề, nội dung, số điện thoại, ngày tạ</w:t>
            </w:r>
            <w:r>
              <w:t>o = SYSDATE, trạng thái = 3 (đã xuất bản)</w:t>
            </w:r>
          </w:p>
          <w:p w14:paraId="422CEDCE" w14:textId="77777777" w:rsidR="004E5ADA" w:rsidRPr="001164DE" w:rsidRDefault="004E5ADA" w:rsidP="00446DC2">
            <w:pPr>
              <w:pStyle w:val="Style2"/>
              <w:numPr>
                <w:ilvl w:val="0"/>
                <w:numId w:val="0"/>
              </w:numPr>
              <w:ind w:left="91"/>
            </w:pPr>
            <w:r w:rsidRPr="001164DE">
              <w:t>Tương ứng với các trường trong bảng cơ sở dữ liệu</w:t>
            </w:r>
            <w:r>
              <w:t xml:space="preserve">: </w:t>
            </w:r>
          </w:p>
          <w:p w14:paraId="50ABDEB6" w14:textId="77777777" w:rsidR="004E5ADA" w:rsidRPr="00F340B7" w:rsidRDefault="004E5ADA" w:rsidP="00446DC2">
            <w:pPr>
              <w:jc w:val="both"/>
              <w:rPr>
                <w:rFonts w:ascii="Times New Roman" w:hAnsi="Times New Roman"/>
                <w:sz w:val="28"/>
                <w:szCs w:val="28"/>
                <w:lang w:eastAsia="x-none"/>
              </w:rPr>
            </w:pPr>
            <w:r w:rsidRPr="00816249">
              <w:rPr>
                <w:rFonts w:ascii="Times New Roman" w:hAnsi="Times New Roman"/>
                <w:sz w:val="28"/>
                <w:szCs w:val="28"/>
                <w:lang w:eastAsia="x-none"/>
              </w:rPr>
              <w:t xml:space="preserve">ID, FULLNAME, EMAIL, </w:t>
            </w:r>
            <w:r w:rsidRPr="00816249">
              <w:rPr>
                <w:rFonts w:ascii="Times New Roman" w:hAnsi="Times New Roman"/>
                <w:sz w:val="28"/>
                <w:szCs w:val="28"/>
                <w:lang w:eastAsia="x-none"/>
              </w:rPr>
              <w:lastRenderedPageBreak/>
              <w:t>REQ_TITLE,</w:t>
            </w:r>
            <w:r>
              <w:rPr>
                <w:rFonts w:ascii="Times New Roman" w:hAnsi="Times New Roman"/>
                <w:sz w:val="28"/>
                <w:szCs w:val="28"/>
                <w:lang w:eastAsia="x-none"/>
              </w:rPr>
              <w:t xml:space="preserve"> REQ_CONTENT, TEL, DATE_CREATE, STATUS</w:t>
            </w:r>
          </w:p>
        </w:tc>
        <w:tc>
          <w:tcPr>
            <w:tcW w:w="1417" w:type="dxa"/>
          </w:tcPr>
          <w:p w14:paraId="6C8BD504" w14:textId="77777777" w:rsidR="004E5ADA" w:rsidRPr="00F340B7" w:rsidRDefault="004E5ADA" w:rsidP="00446DC2">
            <w:pPr>
              <w:jc w:val="both"/>
              <w:rPr>
                <w:rFonts w:ascii="Times New Roman" w:hAnsi="Times New Roman"/>
                <w:sz w:val="28"/>
                <w:szCs w:val="28"/>
                <w:lang w:eastAsia="x-none"/>
              </w:rPr>
            </w:pPr>
            <w:r>
              <w:rPr>
                <w:rFonts w:ascii="Times New Roman" w:hAnsi="Times New Roman"/>
                <w:sz w:val="28"/>
                <w:szCs w:val="28"/>
              </w:rPr>
              <w:lastRenderedPageBreak/>
              <w:t>Danh sách bình luận</w:t>
            </w:r>
            <w:r w:rsidRPr="001164DE">
              <w:rPr>
                <w:rFonts w:ascii="Times New Roman" w:hAnsi="Times New Roman"/>
                <w:sz w:val="28"/>
                <w:szCs w:val="28"/>
              </w:rPr>
              <w:t xml:space="preserve"> </w:t>
            </w:r>
          </w:p>
        </w:tc>
        <w:tc>
          <w:tcPr>
            <w:tcW w:w="1134" w:type="dxa"/>
          </w:tcPr>
          <w:p w14:paraId="4B77DFAE" w14:textId="77777777" w:rsidR="004E5ADA" w:rsidRPr="00F340B7" w:rsidRDefault="004E5ADA" w:rsidP="00446DC2">
            <w:pPr>
              <w:jc w:val="both"/>
              <w:rPr>
                <w:rFonts w:ascii="Times New Roman" w:hAnsi="Times New Roman"/>
                <w:sz w:val="28"/>
                <w:szCs w:val="28"/>
                <w:lang w:eastAsia="x-none"/>
              </w:rPr>
            </w:pPr>
            <w:r>
              <w:rPr>
                <w:rFonts w:ascii="Times New Roman" w:hAnsi="Times New Roman"/>
                <w:sz w:val="28"/>
                <w:szCs w:val="28"/>
                <w:lang w:eastAsia="x-none"/>
              </w:rPr>
              <w:t>Giữ nguyên</w:t>
            </w:r>
          </w:p>
        </w:tc>
      </w:tr>
    </w:tbl>
    <w:p w14:paraId="636C5A03" w14:textId="77777777" w:rsidR="004E5ADA" w:rsidRPr="001164DE" w:rsidRDefault="004E5ADA" w:rsidP="004E5ADA">
      <w:pPr>
        <w:rPr>
          <w:rFonts w:ascii="Times New Roman" w:hAnsi="Times New Roman" w:cs="Times New Roman"/>
          <w:sz w:val="28"/>
          <w:szCs w:val="28"/>
        </w:rPr>
      </w:pPr>
    </w:p>
    <w:p w14:paraId="4EC601C7" w14:textId="77777777" w:rsidR="004E5ADA" w:rsidRDefault="004E5ADA" w:rsidP="004E5ADA">
      <w:pPr>
        <w:pStyle w:val="Heading2"/>
        <w:numPr>
          <w:ilvl w:val="0"/>
          <w:numId w:val="0"/>
        </w:numPr>
        <w:ind w:left="360"/>
      </w:pPr>
      <w:bookmarkStart w:id="277" w:name="_16._Xóa_bình"/>
      <w:bookmarkStart w:id="278" w:name="_Toc70074047"/>
      <w:bookmarkEnd w:id="277"/>
      <w:r w:rsidRPr="001164DE">
        <w:rPr>
          <w:lang w:val="en-US"/>
        </w:rPr>
        <w:t xml:space="preserve">16. </w:t>
      </w:r>
      <w:r w:rsidRPr="001164DE">
        <w:t>Xóa bình luận theo tin bài</w:t>
      </w:r>
      <w:bookmarkEnd w:id="278"/>
    </w:p>
    <w:tbl>
      <w:tblPr>
        <w:tblStyle w:val="TableGrid"/>
        <w:tblW w:w="10915" w:type="dxa"/>
        <w:tblInd w:w="-1139" w:type="dxa"/>
        <w:tblLayout w:type="fixed"/>
        <w:tblLook w:val="04A0" w:firstRow="1" w:lastRow="0" w:firstColumn="1" w:lastColumn="0" w:noHBand="0" w:noVBand="1"/>
      </w:tblPr>
      <w:tblGrid>
        <w:gridCol w:w="2666"/>
        <w:gridCol w:w="3146"/>
        <w:gridCol w:w="2552"/>
        <w:gridCol w:w="1417"/>
        <w:gridCol w:w="1134"/>
      </w:tblGrid>
      <w:tr w:rsidR="004E5ADA" w14:paraId="1B04D35C" w14:textId="77777777" w:rsidTr="00446DC2">
        <w:trPr>
          <w:tblHeader/>
        </w:trPr>
        <w:tc>
          <w:tcPr>
            <w:tcW w:w="2666" w:type="dxa"/>
            <w:shd w:val="clear" w:color="auto" w:fill="D9D9D9" w:themeFill="background1" w:themeFillShade="D9"/>
          </w:tcPr>
          <w:p w14:paraId="1D3EFD39" w14:textId="77777777" w:rsidR="004E5ADA" w:rsidRPr="00085735" w:rsidRDefault="004E5ADA" w:rsidP="00446DC2">
            <w:pPr>
              <w:jc w:val="center"/>
              <w:rPr>
                <w:rFonts w:ascii="Times New Roman" w:hAnsi="Times New Roman"/>
                <w:b/>
                <w:sz w:val="28"/>
                <w:szCs w:val="28"/>
                <w:lang w:eastAsia="x-none"/>
              </w:rPr>
            </w:pPr>
            <w:r w:rsidRPr="00085735">
              <w:rPr>
                <w:rFonts w:ascii="Times New Roman" w:hAnsi="Times New Roman"/>
                <w:b/>
                <w:sz w:val="28"/>
                <w:szCs w:val="28"/>
                <w:lang w:eastAsia="x-none"/>
              </w:rPr>
              <w:t>Chức năng của hàm</w:t>
            </w:r>
          </w:p>
        </w:tc>
        <w:tc>
          <w:tcPr>
            <w:tcW w:w="3146" w:type="dxa"/>
            <w:shd w:val="clear" w:color="auto" w:fill="D9D9D9" w:themeFill="background1" w:themeFillShade="D9"/>
          </w:tcPr>
          <w:p w14:paraId="14852397" w14:textId="77777777" w:rsidR="004E5ADA" w:rsidRPr="00085735" w:rsidRDefault="004E5ADA" w:rsidP="00446DC2">
            <w:pPr>
              <w:jc w:val="center"/>
              <w:rPr>
                <w:rFonts w:ascii="Times New Roman" w:hAnsi="Times New Roman"/>
                <w:b/>
                <w:sz w:val="28"/>
                <w:szCs w:val="28"/>
                <w:lang w:eastAsia="x-none"/>
              </w:rPr>
            </w:pPr>
            <w:r w:rsidRPr="00085735">
              <w:rPr>
                <w:rFonts w:ascii="Times New Roman" w:hAnsi="Times New Roman"/>
                <w:b/>
                <w:sz w:val="28"/>
                <w:szCs w:val="28"/>
                <w:lang w:eastAsia="x-none"/>
              </w:rPr>
              <w:t>Các bước thực hiện</w:t>
            </w:r>
          </w:p>
        </w:tc>
        <w:tc>
          <w:tcPr>
            <w:tcW w:w="2552" w:type="dxa"/>
            <w:shd w:val="clear" w:color="auto" w:fill="D9D9D9" w:themeFill="background1" w:themeFillShade="D9"/>
          </w:tcPr>
          <w:p w14:paraId="52B30DF4" w14:textId="77777777" w:rsidR="004E5ADA" w:rsidRPr="00085735" w:rsidRDefault="004E5ADA" w:rsidP="00446DC2">
            <w:pPr>
              <w:jc w:val="center"/>
              <w:rPr>
                <w:rFonts w:ascii="Times New Roman" w:hAnsi="Times New Roman"/>
                <w:b/>
                <w:sz w:val="28"/>
                <w:szCs w:val="28"/>
                <w:lang w:eastAsia="x-none"/>
              </w:rPr>
            </w:pPr>
            <w:r w:rsidRPr="00085735">
              <w:rPr>
                <w:rFonts w:ascii="Times New Roman" w:hAnsi="Times New Roman"/>
                <w:b/>
                <w:sz w:val="28"/>
                <w:szCs w:val="28"/>
                <w:lang w:eastAsia="x-none"/>
              </w:rPr>
              <w:t>Đầu vào</w:t>
            </w:r>
          </w:p>
        </w:tc>
        <w:tc>
          <w:tcPr>
            <w:tcW w:w="1417" w:type="dxa"/>
            <w:shd w:val="clear" w:color="auto" w:fill="D9D9D9" w:themeFill="background1" w:themeFillShade="D9"/>
          </w:tcPr>
          <w:p w14:paraId="3A2B2906" w14:textId="77777777" w:rsidR="004E5ADA" w:rsidRPr="00085735" w:rsidRDefault="004E5ADA" w:rsidP="00446DC2">
            <w:pPr>
              <w:jc w:val="center"/>
              <w:rPr>
                <w:rFonts w:ascii="Times New Roman" w:hAnsi="Times New Roman"/>
                <w:b/>
                <w:sz w:val="28"/>
                <w:szCs w:val="28"/>
                <w:lang w:eastAsia="x-none"/>
              </w:rPr>
            </w:pPr>
            <w:r w:rsidRPr="00085735">
              <w:rPr>
                <w:rFonts w:ascii="Times New Roman" w:hAnsi="Times New Roman"/>
                <w:b/>
                <w:sz w:val="28"/>
                <w:szCs w:val="28"/>
                <w:lang w:eastAsia="x-none"/>
              </w:rPr>
              <w:t>Đầu ra</w:t>
            </w:r>
          </w:p>
        </w:tc>
        <w:tc>
          <w:tcPr>
            <w:tcW w:w="1134" w:type="dxa"/>
            <w:shd w:val="clear" w:color="auto" w:fill="D9D9D9" w:themeFill="background1" w:themeFillShade="D9"/>
          </w:tcPr>
          <w:p w14:paraId="24D1ADCA" w14:textId="77777777" w:rsidR="004E5ADA" w:rsidRPr="00085735" w:rsidRDefault="004E5ADA" w:rsidP="00446DC2">
            <w:pPr>
              <w:jc w:val="center"/>
              <w:rPr>
                <w:rFonts w:ascii="Times New Roman" w:hAnsi="Times New Roman"/>
                <w:b/>
                <w:sz w:val="28"/>
                <w:szCs w:val="28"/>
                <w:lang w:eastAsia="x-none"/>
              </w:rPr>
            </w:pPr>
            <w:r w:rsidRPr="00085735">
              <w:rPr>
                <w:rFonts w:ascii="Times New Roman" w:hAnsi="Times New Roman"/>
                <w:b/>
                <w:sz w:val="28"/>
                <w:szCs w:val="28"/>
                <w:lang w:eastAsia="x-none"/>
              </w:rPr>
              <w:t>Loại thay đổi</w:t>
            </w:r>
          </w:p>
        </w:tc>
      </w:tr>
      <w:tr w:rsidR="004E5ADA" w14:paraId="2A9A20FD" w14:textId="77777777" w:rsidTr="00446DC2">
        <w:tc>
          <w:tcPr>
            <w:tcW w:w="2666" w:type="dxa"/>
          </w:tcPr>
          <w:p w14:paraId="232D3402" w14:textId="77777777" w:rsidR="004E5ADA" w:rsidRPr="00F340B7" w:rsidRDefault="004E5ADA" w:rsidP="00446DC2">
            <w:pPr>
              <w:jc w:val="both"/>
              <w:rPr>
                <w:rFonts w:ascii="Times New Roman" w:hAnsi="Times New Roman"/>
                <w:sz w:val="28"/>
                <w:szCs w:val="28"/>
                <w:lang w:eastAsia="x-none"/>
              </w:rPr>
            </w:pPr>
            <w:r>
              <w:rPr>
                <w:rFonts w:ascii="Times New Roman" w:hAnsi="Times New Roman"/>
                <w:sz w:val="28"/>
                <w:szCs w:val="28"/>
                <w:lang w:eastAsia="x-none"/>
              </w:rPr>
              <w:t>Hàm Comment</w:t>
            </w:r>
            <w:r w:rsidRPr="00013667">
              <w:rPr>
                <w:rFonts w:ascii="Times New Roman" w:hAnsi="Times New Roman"/>
                <w:sz w:val="28"/>
                <w:szCs w:val="28"/>
                <w:lang w:eastAsia="x-none"/>
              </w:rPr>
              <w:t>Dao</w:t>
            </w:r>
            <w:r>
              <w:rPr>
                <w:rFonts w:ascii="Times New Roman" w:hAnsi="Times New Roman"/>
                <w:sz w:val="28"/>
                <w:szCs w:val="28"/>
                <w:lang w:eastAsia="x-none"/>
              </w:rPr>
              <w:t>.delete() là hàm xóa bình luận theo tin bài</w:t>
            </w:r>
          </w:p>
        </w:tc>
        <w:tc>
          <w:tcPr>
            <w:tcW w:w="3146" w:type="dxa"/>
          </w:tcPr>
          <w:p w14:paraId="1831046D" w14:textId="77777777" w:rsidR="004E5ADA" w:rsidRDefault="004E5ADA" w:rsidP="00446DC2">
            <w:pPr>
              <w:pStyle w:val="Style2"/>
            </w:pPr>
            <w:r w:rsidRPr="0043406E">
              <w:t>Bước 1</w:t>
            </w:r>
            <w:r>
              <w:t>: Chọn bình luận muốn xóa</w:t>
            </w:r>
          </w:p>
          <w:p w14:paraId="2B8378F4" w14:textId="77777777" w:rsidR="004E5ADA" w:rsidRPr="001D6F59" w:rsidRDefault="004E5ADA" w:rsidP="00446DC2">
            <w:pPr>
              <w:pStyle w:val="Style2"/>
            </w:pPr>
            <w:r w:rsidRPr="0043406E">
              <w:t>Bướ</w:t>
            </w:r>
            <w:r>
              <w:t>c 2: Hệ thống xóa bản ghi bằng câu lệnh truy vấn DELETE</w:t>
            </w:r>
            <w:r w:rsidRPr="001164DE">
              <w:t xml:space="preserve"> </w:t>
            </w:r>
            <w:r>
              <w:t xml:space="preserve">SQL vào bảng CSDL </w:t>
            </w:r>
            <w:r w:rsidRPr="001164DE">
              <w:rPr>
                <w:b/>
                <w:bCs/>
              </w:rPr>
              <w:t>TPS_WCM_COMMENTS</w:t>
            </w:r>
            <w:r w:rsidRPr="001164DE">
              <w:t xml:space="preserve"> </w:t>
            </w:r>
          </w:p>
          <w:p w14:paraId="6DC3FAAF" w14:textId="77777777" w:rsidR="004E5ADA" w:rsidRPr="00A8090F" w:rsidRDefault="004E5ADA" w:rsidP="00446DC2">
            <w:pPr>
              <w:jc w:val="both"/>
              <w:rPr>
                <w:rFonts w:ascii="Times New Roman" w:hAnsi="Times New Roman"/>
                <w:sz w:val="28"/>
                <w:szCs w:val="28"/>
                <w:lang w:eastAsia="x-none"/>
              </w:rPr>
            </w:pPr>
            <w:r w:rsidRPr="00A8090F">
              <w:rPr>
                <w:rFonts w:ascii="Times New Roman" w:hAnsi="Times New Roman"/>
                <w:bCs/>
                <w:sz w:val="28"/>
                <w:szCs w:val="28"/>
              </w:rPr>
              <w:t>(</w:t>
            </w:r>
            <w:r>
              <w:rPr>
                <w:rFonts w:ascii="Times New Roman" w:hAnsi="Times New Roman"/>
                <w:bCs/>
                <w:sz w:val="28"/>
                <w:szCs w:val="28"/>
              </w:rPr>
              <w:t xml:space="preserve">Tham chiếu Table tại mục </w:t>
            </w:r>
            <w:r w:rsidRPr="001164DE">
              <w:rPr>
                <w:rFonts w:ascii="Times New Roman" w:hAnsi="Times New Roman"/>
                <w:b/>
                <w:bCs/>
                <w:sz w:val="28"/>
                <w:szCs w:val="28"/>
              </w:rPr>
              <w:t>II. Nội dung</w:t>
            </w:r>
            <w:r w:rsidRPr="001164DE">
              <w:rPr>
                <w:rFonts w:ascii="Times New Roman" w:hAnsi="Times New Roman"/>
                <w:sz w:val="28"/>
                <w:szCs w:val="28"/>
              </w:rPr>
              <w:t xml:space="preserve"> </w:t>
            </w:r>
            <w:r w:rsidRPr="001164DE">
              <w:rPr>
                <w:rFonts w:ascii="Times New Roman" w:hAnsi="Times New Roman"/>
                <w:sz w:val="28"/>
                <w:szCs w:val="28"/>
              </w:rPr>
              <w:sym w:font="Wingdings" w:char="F0E0"/>
            </w:r>
            <w:r w:rsidRPr="001164DE">
              <w:rPr>
                <w:rFonts w:ascii="Times New Roman" w:hAnsi="Times New Roman"/>
                <w:sz w:val="28"/>
                <w:szCs w:val="28"/>
              </w:rPr>
              <w:t xml:space="preserve"> </w:t>
            </w:r>
            <w:r w:rsidRPr="001164DE">
              <w:rPr>
                <w:rFonts w:ascii="Times New Roman" w:hAnsi="Times New Roman"/>
                <w:b/>
                <w:bCs/>
                <w:sz w:val="28"/>
                <w:szCs w:val="28"/>
              </w:rPr>
              <w:t xml:space="preserve">4. Thiết kế chi tiết cơ sở dữ liệu </w:t>
            </w:r>
            <w:r w:rsidRPr="001164DE">
              <w:rPr>
                <w:rFonts w:ascii="Times New Roman" w:hAnsi="Times New Roman"/>
                <w:b/>
                <w:bCs/>
                <w:sz w:val="28"/>
                <w:szCs w:val="28"/>
              </w:rPr>
              <w:sym w:font="Wingdings" w:char="F0E0"/>
            </w:r>
            <w:r w:rsidRPr="001164DE">
              <w:rPr>
                <w:rFonts w:ascii="Times New Roman" w:hAnsi="Times New Roman"/>
                <w:b/>
                <w:bCs/>
                <w:sz w:val="28"/>
                <w:szCs w:val="28"/>
              </w:rPr>
              <w:t xml:space="preserve"> 4.4. Thiết kế chi tiết các trường </w:t>
            </w:r>
            <w:r w:rsidRPr="001164DE">
              <w:rPr>
                <w:rFonts w:ascii="Times New Roman" w:hAnsi="Times New Roman"/>
                <w:b/>
                <w:bCs/>
                <w:sz w:val="28"/>
                <w:szCs w:val="28"/>
              </w:rPr>
              <w:sym w:font="Wingdings" w:char="F0E0"/>
            </w:r>
            <w:r w:rsidRPr="001164DE">
              <w:rPr>
                <w:rFonts w:ascii="Times New Roman" w:hAnsi="Times New Roman"/>
                <w:b/>
                <w:bCs/>
                <w:sz w:val="28"/>
                <w:szCs w:val="28"/>
              </w:rPr>
              <w:t xml:space="preserve"> 4.4.3. Bảng dữ liệu TPS_WCM_COMMENTS</w:t>
            </w:r>
            <w:r w:rsidRPr="00A8090F">
              <w:rPr>
                <w:rFonts w:ascii="Times New Roman" w:hAnsi="Times New Roman"/>
                <w:bCs/>
                <w:sz w:val="28"/>
                <w:szCs w:val="28"/>
              </w:rPr>
              <w:t>)</w:t>
            </w:r>
          </w:p>
        </w:tc>
        <w:tc>
          <w:tcPr>
            <w:tcW w:w="2552" w:type="dxa"/>
          </w:tcPr>
          <w:p w14:paraId="127507CF" w14:textId="77777777" w:rsidR="004E5ADA" w:rsidRDefault="004E5ADA" w:rsidP="00446DC2">
            <w:pPr>
              <w:jc w:val="both"/>
              <w:rPr>
                <w:rFonts w:ascii="Times New Roman" w:hAnsi="Times New Roman"/>
                <w:sz w:val="28"/>
                <w:szCs w:val="28"/>
                <w:lang w:eastAsia="x-none"/>
              </w:rPr>
            </w:pPr>
            <w:r>
              <w:rPr>
                <w:rFonts w:ascii="Times New Roman" w:hAnsi="Times New Roman"/>
                <w:sz w:val="28"/>
                <w:szCs w:val="28"/>
                <w:lang w:eastAsia="x-none"/>
              </w:rPr>
              <w:t xml:space="preserve">Tham số truyền vào: </w:t>
            </w:r>
          </w:p>
          <w:p w14:paraId="2EB949F8" w14:textId="77777777" w:rsidR="004E5ADA" w:rsidRDefault="004E5ADA" w:rsidP="00446DC2">
            <w:pPr>
              <w:pStyle w:val="Style2"/>
              <w:numPr>
                <w:ilvl w:val="0"/>
                <w:numId w:val="0"/>
              </w:numPr>
              <w:ind w:left="91"/>
            </w:pPr>
            <w:r w:rsidRPr="00E354B8">
              <w:t>ID bài viết, họ tên, email, tiêu đề, nội dung, số điện thoại, ngày tạ</w:t>
            </w:r>
            <w:r>
              <w:t>o = SYSDATE, trạng thái = 3 (đã xuất bản)</w:t>
            </w:r>
          </w:p>
          <w:p w14:paraId="15578AA9" w14:textId="77777777" w:rsidR="004E5ADA" w:rsidRPr="001164DE" w:rsidRDefault="004E5ADA" w:rsidP="00446DC2">
            <w:pPr>
              <w:pStyle w:val="Style2"/>
              <w:numPr>
                <w:ilvl w:val="0"/>
                <w:numId w:val="0"/>
              </w:numPr>
              <w:ind w:left="91"/>
            </w:pPr>
            <w:r w:rsidRPr="001164DE">
              <w:t>Tương ứng với các trường trong bảng cơ sở dữ liệu</w:t>
            </w:r>
            <w:r>
              <w:t xml:space="preserve">: </w:t>
            </w:r>
          </w:p>
          <w:p w14:paraId="5A6F2785" w14:textId="77777777" w:rsidR="004E5ADA" w:rsidRPr="00F340B7" w:rsidRDefault="004E5ADA" w:rsidP="00446DC2">
            <w:pPr>
              <w:jc w:val="both"/>
              <w:rPr>
                <w:rFonts w:ascii="Times New Roman" w:hAnsi="Times New Roman"/>
                <w:sz w:val="28"/>
                <w:szCs w:val="28"/>
                <w:lang w:eastAsia="x-none"/>
              </w:rPr>
            </w:pPr>
            <w:r w:rsidRPr="00816249">
              <w:rPr>
                <w:rFonts w:ascii="Times New Roman" w:hAnsi="Times New Roman"/>
                <w:sz w:val="28"/>
                <w:szCs w:val="28"/>
                <w:lang w:eastAsia="x-none"/>
              </w:rPr>
              <w:t>ID, FULLNAME, EMAIL, REQ_TITLE,</w:t>
            </w:r>
            <w:r>
              <w:rPr>
                <w:rFonts w:ascii="Times New Roman" w:hAnsi="Times New Roman"/>
                <w:sz w:val="28"/>
                <w:szCs w:val="28"/>
                <w:lang w:eastAsia="x-none"/>
              </w:rPr>
              <w:t xml:space="preserve"> REQ_CONTENT, TEL, DATE_CREATE, STATUS</w:t>
            </w:r>
          </w:p>
        </w:tc>
        <w:tc>
          <w:tcPr>
            <w:tcW w:w="1417" w:type="dxa"/>
          </w:tcPr>
          <w:p w14:paraId="754C0702" w14:textId="77777777" w:rsidR="004E5ADA" w:rsidRPr="001164DE" w:rsidRDefault="004E5ADA" w:rsidP="00446DC2">
            <w:pPr>
              <w:spacing w:line="312" w:lineRule="auto"/>
              <w:jc w:val="both"/>
              <w:rPr>
                <w:rFonts w:ascii="Times New Roman" w:hAnsi="Times New Roman"/>
                <w:sz w:val="28"/>
                <w:szCs w:val="28"/>
              </w:rPr>
            </w:pPr>
            <w:r w:rsidRPr="001164DE">
              <w:rPr>
                <w:rFonts w:ascii="Times New Roman" w:hAnsi="Times New Roman"/>
                <w:sz w:val="28"/>
                <w:szCs w:val="28"/>
              </w:rPr>
              <w:t>Kết quả trả về 1 nếu thành công</w:t>
            </w:r>
          </w:p>
          <w:p w14:paraId="00B5D4F0" w14:textId="77777777" w:rsidR="004E5ADA" w:rsidRPr="00F340B7" w:rsidRDefault="004E5ADA" w:rsidP="00446DC2">
            <w:pPr>
              <w:jc w:val="both"/>
              <w:rPr>
                <w:rFonts w:ascii="Times New Roman" w:hAnsi="Times New Roman"/>
                <w:sz w:val="28"/>
                <w:szCs w:val="28"/>
                <w:lang w:eastAsia="x-none"/>
              </w:rPr>
            </w:pPr>
            <w:r w:rsidRPr="001164DE">
              <w:rPr>
                <w:rFonts w:ascii="Times New Roman" w:hAnsi="Times New Roman"/>
                <w:sz w:val="28"/>
                <w:szCs w:val="28"/>
              </w:rPr>
              <w:t xml:space="preserve">Kết quả trả về 2 nếu thất bại </w:t>
            </w:r>
          </w:p>
        </w:tc>
        <w:tc>
          <w:tcPr>
            <w:tcW w:w="1134" w:type="dxa"/>
          </w:tcPr>
          <w:p w14:paraId="5AB69C61" w14:textId="77777777" w:rsidR="004E5ADA" w:rsidRPr="00F340B7" w:rsidRDefault="004E5ADA" w:rsidP="00446DC2">
            <w:pPr>
              <w:jc w:val="both"/>
              <w:rPr>
                <w:rFonts w:ascii="Times New Roman" w:hAnsi="Times New Roman"/>
                <w:sz w:val="28"/>
                <w:szCs w:val="28"/>
                <w:lang w:eastAsia="x-none"/>
              </w:rPr>
            </w:pPr>
            <w:r>
              <w:rPr>
                <w:rFonts w:ascii="Times New Roman" w:hAnsi="Times New Roman"/>
                <w:sz w:val="28"/>
                <w:szCs w:val="28"/>
                <w:lang w:eastAsia="x-none"/>
              </w:rPr>
              <w:t>Xóa</w:t>
            </w:r>
          </w:p>
        </w:tc>
      </w:tr>
    </w:tbl>
    <w:p w14:paraId="75F0507D" w14:textId="77777777" w:rsidR="004E5ADA" w:rsidRPr="00EC22DB" w:rsidRDefault="004E5ADA" w:rsidP="004E5ADA">
      <w:pPr>
        <w:rPr>
          <w:lang w:val="vi-VN" w:eastAsia="x-none"/>
        </w:rPr>
      </w:pPr>
    </w:p>
    <w:p w14:paraId="1F4CCFA9" w14:textId="77777777" w:rsidR="004E5ADA" w:rsidRPr="001164DE" w:rsidRDefault="004E5ADA" w:rsidP="004E5ADA">
      <w:pPr>
        <w:rPr>
          <w:rFonts w:ascii="Times New Roman" w:hAnsi="Times New Roman" w:cs="Times New Roman"/>
          <w:sz w:val="28"/>
          <w:szCs w:val="28"/>
        </w:rPr>
      </w:pPr>
    </w:p>
    <w:p w14:paraId="60C750CC" w14:textId="77777777" w:rsidR="004E5ADA" w:rsidRDefault="004E5ADA" w:rsidP="004E5ADA">
      <w:pPr>
        <w:pStyle w:val="Heading2"/>
        <w:numPr>
          <w:ilvl w:val="0"/>
          <w:numId w:val="0"/>
        </w:numPr>
        <w:ind w:left="360"/>
      </w:pPr>
      <w:bookmarkStart w:id="279" w:name="_17._Duyệt_bình"/>
      <w:bookmarkStart w:id="280" w:name="_Toc70074048"/>
      <w:bookmarkEnd w:id="279"/>
      <w:r w:rsidRPr="001164DE">
        <w:rPr>
          <w:lang w:val="en-US"/>
        </w:rPr>
        <w:t xml:space="preserve">17. </w:t>
      </w:r>
      <w:r w:rsidRPr="001164DE">
        <w:t>Duyệt bình luận</w:t>
      </w:r>
      <w:bookmarkEnd w:id="280"/>
    </w:p>
    <w:tbl>
      <w:tblPr>
        <w:tblStyle w:val="TableGrid"/>
        <w:tblW w:w="10915" w:type="dxa"/>
        <w:tblInd w:w="-1139" w:type="dxa"/>
        <w:tblLayout w:type="fixed"/>
        <w:tblLook w:val="04A0" w:firstRow="1" w:lastRow="0" w:firstColumn="1" w:lastColumn="0" w:noHBand="0" w:noVBand="1"/>
      </w:tblPr>
      <w:tblGrid>
        <w:gridCol w:w="2666"/>
        <w:gridCol w:w="3146"/>
        <w:gridCol w:w="2552"/>
        <w:gridCol w:w="1417"/>
        <w:gridCol w:w="1134"/>
      </w:tblGrid>
      <w:tr w:rsidR="004E5ADA" w14:paraId="61F86E28" w14:textId="77777777" w:rsidTr="00446DC2">
        <w:trPr>
          <w:tblHeader/>
        </w:trPr>
        <w:tc>
          <w:tcPr>
            <w:tcW w:w="2666" w:type="dxa"/>
            <w:shd w:val="clear" w:color="auto" w:fill="D9D9D9" w:themeFill="background1" w:themeFillShade="D9"/>
          </w:tcPr>
          <w:p w14:paraId="59738A1C" w14:textId="77777777" w:rsidR="004E5ADA" w:rsidRPr="00085735" w:rsidRDefault="004E5ADA" w:rsidP="00446DC2">
            <w:pPr>
              <w:jc w:val="center"/>
              <w:rPr>
                <w:rFonts w:ascii="Times New Roman" w:hAnsi="Times New Roman"/>
                <w:b/>
                <w:sz w:val="28"/>
                <w:szCs w:val="28"/>
                <w:lang w:eastAsia="x-none"/>
              </w:rPr>
            </w:pPr>
            <w:r w:rsidRPr="00085735">
              <w:rPr>
                <w:rFonts w:ascii="Times New Roman" w:hAnsi="Times New Roman"/>
                <w:b/>
                <w:sz w:val="28"/>
                <w:szCs w:val="28"/>
                <w:lang w:eastAsia="x-none"/>
              </w:rPr>
              <w:t>Chức năng của hàm</w:t>
            </w:r>
          </w:p>
        </w:tc>
        <w:tc>
          <w:tcPr>
            <w:tcW w:w="3146" w:type="dxa"/>
            <w:shd w:val="clear" w:color="auto" w:fill="D9D9D9" w:themeFill="background1" w:themeFillShade="D9"/>
          </w:tcPr>
          <w:p w14:paraId="40863282" w14:textId="77777777" w:rsidR="004E5ADA" w:rsidRPr="00085735" w:rsidRDefault="004E5ADA" w:rsidP="00446DC2">
            <w:pPr>
              <w:jc w:val="center"/>
              <w:rPr>
                <w:rFonts w:ascii="Times New Roman" w:hAnsi="Times New Roman"/>
                <w:b/>
                <w:sz w:val="28"/>
                <w:szCs w:val="28"/>
                <w:lang w:eastAsia="x-none"/>
              </w:rPr>
            </w:pPr>
            <w:r w:rsidRPr="00085735">
              <w:rPr>
                <w:rFonts w:ascii="Times New Roman" w:hAnsi="Times New Roman"/>
                <w:b/>
                <w:sz w:val="28"/>
                <w:szCs w:val="28"/>
                <w:lang w:eastAsia="x-none"/>
              </w:rPr>
              <w:t>Các bước thực hiện</w:t>
            </w:r>
          </w:p>
        </w:tc>
        <w:tc>
          <w:tcPr>
            <w:tcW w:w="2552" w:type="dxa"/>
            <w:shd w:val="clear" w:color="auto" w:fill="D9D9D9" w:themeFill="background1" w:themeFillShade="D9"/>
          </w:tcPr>
          <w:p w14:paraId="774C7300" w14:textId="77777777" w:rsidR="004E5ADA" w:rsidRPr="00085735" w:rsidRDefault="004E5ADA" w:rsidP="00446DC2">
            <w:pPr>
              <w:jc w:val="center"/>
              <w:rPr>
                <w:rFonts w:ascii="Times New Roman" w:hAnsi="Times New Roman"/>
                <w:b/>
                <w:sz w:val="28"/>
                <w:szCs w:val="28"/>
                <w:lang w:eastAsia="x-none"/>
              </w:rPr>
            </w:pPr>
            <w:r w:rsidRPr="00085735">
              <w:rPr>
                <w:rFonts w:ascii="Times New Roman" w:hAnsi="Times New Roman"/>
                <w:b/>
                <w:sz w:val="28"/>
                <w:szCs w:val="28"/>
                <w:lang w:eastAsia="x-none"/>
              </w:rPr>
              <w:t>Đầu vào</w:t>
            </w:r>
          </w:p>
        </w:tc>
        <w:tc>
          <w:tcPr>
            <w:tcW w:w="1417" w:type="dxa"/>
            <w:shd w:val="clear" w:color="auto" w:fill="D9D9D9" w:themeFill="background1" w:themeFillShade="D9"/>
          </w:tcPr>
          <w:p w14:paraId="4AE4B5AB" w14:textId="77777777" w:rsidR="004E5ADA" w:rsidRPr="00085735" w:rsidRDefault="004E5ADA" w:rsidP="00446DC2">
            <w:pPr>
              <w:jc w:val="center"/>
              <w:rPr>
                <w:rFonts w:ascii="Times New Roman" w:hAnsi="Times New Roman"/>
                <w:b/>
                <w:sz w:val="28"/>
                <w:szCs w:val="28"/>
                <w:lang w:eastAsia="x-none"/>
              </w:rPr>
            </w:pPr>
            <w:r w:rsidRPr="00085735">
              <w:rPr>
                <w:rFonts w:ascii="Times New Roman" w:hAnsi="Times New Roman"/>
                <w:b/>
                <w:sz w:val="28"/>
                <w:szCs w:val="28"/>
                <w:lang w:eastAsia="x-none"/>
              </w:rPr>
              <w:t>Đầu ra</w:t>
            </w:r>
          </w:p>
        </w:tc>
        <w:tc>
          <w:tcPr>
            <w:tcW w:w="1134" w:type="dxa"/>
            <w:shd w:val="clear" w:color="auto" w:fill="D9D9D9" w:themeFill="background1" w:themeFillShade="D9"/>
          </w:tcPr>
          <w:p w14:paraId="431A45E6" w14:textId="77777777" w:rsidR="004E5ADA" w:rsidRPr="00085735" w:rsidRDefault="004E5ADA" w:rsidP="00446DC2">
            <w:pPr>
              <w:jc w:val="center"/>
              <w:rPr>
                <w:rFonts w:ascii="Times New Roman" w:hAnsi="Times New Roman"/>
                <w:b/>
                <w:sz w:val="28"/>
                <w:szCs w:val="28"/>
                <w:lang w:eastAsia="x-none"/>
              </w:rPr>
            </w:pPr>
            <w:r w:rsidRPr="00085735">
              <w:rPr>
                <w:rFonts w:ascii="Times New Roman" w:hAnsi="Times New Roman"/>
                <w:b/>
                <w:sz w:val="28"/>
                <w:szCs w:val="28"/>
                <w:lang w:eastAsia="x-none"/>
              </w:rPr>
              <w:t>Loại thay đổi</w:t>
            </w:r>
          </w:p>
        </w:tc>
      </w:tr>
      <w:tr w:rsidR="004E5ADA" w14:paraId="035D9B6A" w14:textId="77777777" w:rsidTr="00446DC2">
        <w:tc>
          <w:tcPr>
            <w:tcW w:w="2666" w:type="dxa"/>
          </w:tcPr>
          <w:p w14:paraId="12A6DA10" w14:textId="77777777" w:rsidR="004E5ADA" w:rsidRPr="00F340B7" w:rsidRDefault="004E5ADA" w:rsidP="00446DC2">
            <w:pPr>
              <w:jc w:val="both"/>
              <w:rPr>
                <w:rFonts w:ascii="Times New Roman" w:hAnsi="Times New Roman"/>
                <w:sz w:val="28"/>
                <w:szCs w:val="28"/>
                <w:lang w:eastAsia="x-none"/>
              </w:rPr>
            </w:pPr>
            <w:r>
              <w:rPr>
                <w:rFonts w:ascii="Times New Roman" w:hAnsi="Times New Roman"/>
                <w:sz w:val="28"/>
                <w:szCs w:val="28"/>
                <w:lang w:eastAsia="x-none"/>
              </w:rPr>
              <w:t>Hàm Comment</w:t>
            </w:r>
            <w:r w:rsidRPr="00013667">
              <w:rPr>
                <w:rFonts w:ascii="Times New Roman" w:hAnsi="Times New Roman"/>
                <w:sz w:val="28"/>
                <w:szCs w:val="28"/>
                <w:lang w:eastAsia="x-none"/>
              </w:rPr>
              <w:t>Dao</w:t>
            </w:r>
            <w:r>
              <w:rPr>
                <w:rFonts w:ascii="Times New Roman" w:hAnsi="Times New Roman"/>
                <w:sz w:val="28"/>
                <w:szCs w:val="28"/>
                <w:lang w:eastAsia="x-none"/>
              </w:rPr>
              <w:t xml:space="preserve">.agree() </w:t>
            </w:r>
            <w:r>
              <w:rPr>
                <w:rFonts w:ascii="Times New Roman" w:hAnsi="Times New Roman"/>
                <w:sz w:val="28"/>
                <w:szCs w:val="28"/>
                <w:lang w:eastAsia="x-none"/>
              </w:rPr>
              <w:lastRenderedPageBreak/>
              <w:t>là hàm duyệt bình luận</w:t>
            </w:r>
          </w:p>
        </w:tc>
        <w:tc>
          <w:tcPr>
            <w:tcW w:w="3146" w:type="dxa"/>
          </w:tcPr>
          <w:p w14:paraId="26085003" w14:textId="77777777" w:rsidR="004E5ADA" w:rsidRDefault="004E5ADA" w:rsidP="00446DC2">
            <w:pPr>
              <w:pStyle w:val="Style2"/>
            </w:pPr>
            <w:r w:rsidRPr="0043406E">
              <w:lastRenderedPageBreak/>
              <w:t>Bước 1</w:t>
            </w:r>
            <w:r>
              <w:t>: NSD chọn bình luận muốn duyệt</w:t>
            </w:r>
          </w:p>
          <w:p w14:paraId="27F23F69" w14:textId="77777777" w:rsidR="004E5ADA" w:rsidRPr="001D6F59" w:rsidRDefault="004E5ADA" w:rsidP="00446DC2">
            <w:pPr>
              <w:pStyle w:val="Style2"/>
            </w:pPr>
            <w:r w:rsidRPr="0043406E">
              <w:lastRenderedPageBreak/>
              <w:t>Bướ</w:t>
            </w:r>
            <w:r>
              <w:t>c 2: Hệ thống duyệt bản ghi bằng câu lệnh truy vấn SELECT</w:t>
            </w:r>
            <w:r w:rsidRPr="001164DE">
              <w:t xml:space="preserve"> </w:t>
            </w:r>
            <w:r>
              <w:t xml:space="preserve">SQL vào bảng CSDL </w:t>
            </w:r>
            <w:r w:rsidRPr="001164DE">
              <w:rPr>
                <w:b/>
                <w:bCs/>
              </w:rPr>
              <w:t>TPS_WCM_COMMENTS</w:t>
            </w:r>
            <w:r w:rsidRPr="001164DE">
              <w:t xml:space="preserve"> </w:t>
            </w:r>
          </w:p>
          <w:p w14:paraId="13775B17" w14:textId="77777777" w:rsidR="004E5ADA" w:rsidRPr="00A8090F" w:rsidRDefault="004E5ADA" w:rsidP="00446DC2">
            <w:pPr>
              <w:jc w:val="both"/>
              <w:rPr>
                <w:rFonts w:ascii="Times New Roman" w:hAnsi="Times New Roman"/>
                <w:sz w:val="28"/>
                <w:szCs w:val="28"/>
                <w:lang w:eastAsia="x-none"/>
              </w:rPr>
            </w:pPr>
            <w:r w:rsidRPr="00A8090F">
              <w:rPr>
                <w:rFonts w:ascii="Times New Roman" w:hAnsi="Times New Roman"/>
                <w:bCs/>
                <w:sz w:val="28"/>
                <w:szCs w:val="28"/>
              </w:rPr>
              <w:t>(</w:t>
            </w:r>
            <w:r>
              <w:rPr>
                <w:rFonts w:ascii="Times New Roman" w:hAnsi="Times New Roman"/>
                <w:bCs/>
                <w:sz w:val="28"/>
                <w:szCs w:val="28"/>
              </w:rPr>
              <w:t xml:space="preserve">Tham chiếu Table tại mục </w:t>
            </w:r>
            <w:r w:rsidRPr="001164DE">
              <w:rPr>
                <w:rFonts w:ascii="Times New Roman" w:hAnsi="Times New Roman"/>
                <w:b/>
                <w:bCs/>
                <w:sz w:val="28"/>
                <w:szCs w:val="28"/>
              </w:rPr>
              <w:t>II. Nội dung</w:t>
            </w:r>
            <w:r w:rsidRPr="001164DE">
              <w:rPr>
                <w:rFonts w:ascii="Times New Roman" w:hAnsi="Times New Roman"/>
                <w:sz w:val="28"/>
                <w:szCs w:val="28"/>
              </w:rPr>
              <w:t xml:space="preserve"> </w:t>
            </w:r>
            <w:r w:rsidRPr="001164DE">
              <w:rPr>
                <w:rFonts w:ascii="Times New Roman" w:hAnsi="Times New Roman"/>
                <w:sz w:val="28"/>
                <w:szCs w:val="28"/>
              </w:rPr>
              <w:sym w:font="Wingdings" w:char="F0E0"/>
            </w:r>
            <w:r w:rsidRPr="001164DE">
              <w:rPr>
                <w:rFonts w:ascii="Times New Roman" w:hAnsi="Times New Roman"/>
                <w:sz w:val="28"/>
                <w:szCs w:val="28"/>
              </w:rPr>
              <w:t xml:space="preserve"> </w:t>
            </w:r>
            <w:r w:rsidRPr="001164DE">
              <w:rPr>
                <w:rFonts w:ascii="Times New Roman" w:hAnsi="Times New Roman"/>
                <w:b/>
                <w:bCs/>
                <w:sz w:val="28"/>
                <w:szCs w:val="28"/>
              </w:rPr>
              <w:t xml:space="preserve">4. Thiết kế chi tiết cơ sở dữ liệu </w:t>
            </w:r>
            <w:r w:rsidRPr="001164DE">
              <w:rPr>
                <w:rFonts w:ascii="Times New Roman" w:hAnsi="Times New Roman"/>
                <w:b/>
                <w:bCs/>
                <w:sz w:val="28"/>
                <w:szCs w:val="28"/>
              </w:rPr>
              <w:sym w:font="Wingdings" w:char="F0E0"/>
            </w:r>
            <w:r w:rsidRPr="001164DE">
              <w:rPr>
                <w:rFonts w:ascii="Times New Roman" w:hAnsi="Times New Roman"/>
                <w:b/>
                <w:bCs/>
                <w:sz w:val="28"/>
                <w:szCs w:val="28"/>
              </w:rPr>
              <w:t xml:space="preserve"> 4.4. Thiết kế chi tiết các trường </w:t>
            </w:r>
            <w:r w:rsidRPr="001164DE">
              <w:rPr>
                <w:rFonts w:ascii="Times New Roman" w:hAnsi="Times New Roman"/>
                <w:b/>
                <w:bCs/>
                <w:sz w:val="28"/>
                <w:szCs w:val="28"/>
              </w:rPr>
              <w:sym w:font="Wingdings" w:char="F0E0"/>
            </w:r>
            <w:r w:rsidRPr="001164DE">
              <w:rPr>
                <w:rFonts w:ascii="Times New Roman" w:hAnsi="Times New Roman"/>
                <w:b/>
                <w:bCs/>
                <w:sz w:val="28"/>
                <w:szCs w:val="28"/>
              </w:rPr>
              <w:t xml:space="preserve"> 4.4.3. Bảng dữ liệu TPS_WCM_COMMENTS</w:t>
            </w:r>
            <w:r w:rsidRPr="00A8090F">
              <w:rPr>
                <w:rFonts w:ascii="Times New Roman" w:hAnsi="Times New Roman"/>
                <w:bCs/>
                <w:sz w:val="28"/>
                <w:szCs w:val="28"/>
              </w:rPr>
              <w:t>)</w:t>
            </w:r>
          </w:p>
        </w:tc>
        <w:tc>
          <w:tcPr>
            <w:tcW w:w="2552" w:type="dxa"/>
          </w:tcPr>
          <w:p w14:paraId="64EE40D1" w14:textId="77777777" w:rsidR="004E5ADA" w:rsidRDefault="004E5ADA" w:rsidP="00446DC2">
            <w:pPr>
              <w:jc w:val="both"/>
              <w:rPr>
                <w:rFonts w:ascii="Times New Roman" w:hAnsi="Times New Roman"/>
                <w:sz w:val="28"/>
                <w:szCs w:val="28"/>
                <w:lang w:eastAsia="x-none"/>
              </w:rPr>
            </w:pPr>
            <w:r>
              <w:rPr>
                <w:rFonts w:ascii="Times New Roman" w:hAnsi="Times New Roman"/>
                <w:sz w:val="28"/>
                <w:szCs w:val="28"/>
                <w:lang w:eastAsia="x-none"/>
              </w:rPr>
              <w:lastRenderedPageBreak/>
              <w:t xml:space="preserve">Tham số truyền vào: </w:t>
            </w:r>
          </w:p>
          <w:p w14:paraId="23398C5C" w14:textId="77777777" w:rsidR="004E5ADA" w:rsidRDefault="004E5ADA" w:rsidP="00446DC2">
            <w:pPr>
              <w:pStyle w:val="Style2"/>
              <w:numPr>
                <w:ilvl w:val="0"/>
                <w:numId w:val="0"/>
              </w:numPr>
              <w:ind w:left="91"/>
            </w:pPr>
            <w:r w:rsidRPr="00E354B8">
              <w:t xml:space="preserve">ID bài viết, họ tên, </w:t>
            </w:r>
            <w:r w:rsidRPr="00E354B8">
              <w:lastRenderedPageBreak/>
              <w:t>email, tiêu đề, nội dung, số điện thoại, ngày tạ</w:t>
            </w:r>
            <w:r>
              <w:t>o = SYSDATE, trạng thái = 2 (duyệt)</w:t>
            </w:r>
          </w:p>
          <w:p w14:paraId="71CA779E" w14:textId="77777777" w:rsidR="004E5ADA" w:rsidRPr="001164DE" w:rsidRDefault="004E5ADA" w:rsidP="00446DC2">
            <w:pPr>
              <w:pStyle w:val="Style2"/>
              <w:numPr>
                <w:ilvl w:val="0"/>
                <w:numId w:val="0"/>
              </w:numPr>
              <w:ind w:left="91"/>
            </w:pPr>
            <w:r w:rsidRPr="001164DE">
              <w:t>Tương ứng với các trường trong bảng cơ sở dữ liệu</w:t>
            </w:r>
            <w:r>
              <w:t xml:space="preserve">: </w:t>
            </w:r>
          </w:p>
          <w:p w14:paraId="7F5BCC33" w14:textId="77777777" w:rsidR="004E5ADA" w:rsidRPr="00F340B7" w:rsidRDefault="004E5ADA" w:rsidP="00446DC2">
            <w:pPr>
              <w:jc w:val="both"/>
              <w:rPr>
                <w:rFonts w:ascii="Times New Roman" w:hAnsi="Times New Roman"/>
                <w:sz w:val="28"/>
                <w:szCs w:val="28"/>
                <w:lang w:eastAsia="x-none"/>
              </w:rPr>
            </w:pPr>
            <w:r w:rsidRPr="00816249">
              <w:rPr>
                <w:rFonts w:ascii="Times New Roman" w:hAnsi="Times New Roman"/>
                <w:sz w:val="28"/>
                <w:szCs w:val="28"/>
                <w:lang w:eastAsia="x-none"/>
              </w:rPr>
              <w:t>ID, FULLNAME, EMAIL, REQ_TITLE,</w:t>
            </w:r>
            <w:r>
              <w:rPr>
                <w:rFonts w:ascii="Times New Roman" w:hAnsi="Times New Roman"/>
                <w:sz w:val="28"/>
                <w:szCs w:val="28"/>
                <w:lang w:eastAsia="x-none"/>
              </w:rPr>
              <w:t xml:space="preserve"> REQ_CONTENT, TEL, DATE_CREATE, STATUS</w:t>
            </w:r>
          </w:p>
        </w:tc>
        <w:tc>
          <w:tcPr>
            <w:tcW w:w="1417" w:type="dxa"/>
          </w:tcPr>
          <w:p w14:paraId="7FB5BEA1" w14:textId="77777777" w:rsidR="004E5ADA" w:rsidRPr="001164DE" w:rsidRDefault="004E5ADA" w:rsidP="00446DC2">
            <w:pPr>
              <w:spacing w:line="312" w:lineRule="auto"/>
              <w:jc w:val="both"/>
              <w:rPr>
                <w:rFonts w:ascii="Times New Roman" w:hAnsi="Times New Roman"/>
                <w:sz w:val="28"/>
                <w:szCs w:val="28"/>
              </w:rPr>
            </w:pPr>
            <w:r w:rsidRPr="001164DE">
              <w:rPr>
                <w:rFonts w:ascii="Times New Roman" w:hAnsi="Times New Roman"/>
                <w:sz w:val="28"/>
                <w:szCs w:val="28"/>
              </w:rPr>
              <w:lastRenderedPageBreak/>
              <w:t xml:space="preserve">Kết quả trả về 1 </w:t>
            </w:r>
            <w:r w:rsidRPr="001164DE">
              <w:rPr>
                <w:rFonts w:ascii="Times New Roman" w:hAnsi="Times New Roman"/>
                <w:sz w:val="28"/>
                <w:szCs w:val="28"/>
              </w:rPr>
              <w:lastRenderedPageBreak/>
              <w:t>nếu thành công</w:t>
            </w:r>
          </w:p>
          <w:p w14:paraId="7A5F1B4C" w14:textId="77777777" w:rsidR="004E5ADA" w:rsidRPr="00F340B7" w:rsidRDefault="004E5ADA" w:rsidP="00446DC2">
            <w:pPr>
              <w:jc w:val="both"/>
              <w:rPr>
                <w:rFonts w:ascii="Times New Roman" w:hAnsi="Times New Roman"/>
                <w:sz w:val="28"/>
                <w:szCs w:val="28"/>
                <w:lang w:eastAsia="x-none"/>
              </w:rPr>
            </w:pPr>
            <w:r w:rsidRPr="001164DE">
              <w:rPr>
                <w:rFonts w:ascii="Times New Roman" w:hAnsi="Times New Roman"/>
                <w:sz w:val="28"/>
                <w:szCs w:val="28"/>
              </w:rPr>
              <w:t xml:space="preserve">Kết quả trả về 2 nếu thất bại </w:t>
            </w:r>
          </w:p>
        </w:tc>
        <w:tc>
          <w:tcPr>
            <w:tcW w:w="1134" w:type="dxa"/>
          </w:tcPr>
          <w:p w14:paraId="2DA739B5" w14:textId="77777777" w:rsidR="004E5ADA" w:rsidRPr="00F340B7" w:rsidRDefault="004E5ADA" w:rsidP="00446DC2">
            <w:pPr>
              <w:jc w:val="both"/>
              <w:rPr>
                <w:rFonts w:ascii="Times New Roman" w:hAnsi="Times New Roman"/>
                <w:sz w:val="28"/>
                <w:szCs w:val="28"/>
                <w:lang w:eastAsia="x-none"/>
              </w:rPr>
            </w:pPr>
            <w:r>
              <w:rPr>
                <w:rFonts w:ascii="Times New Roman" w:hAnsi="Times New Roman"/>
                <w:sz w:val="28"/>
                <w:szCs w:val="28"/>
                <w:lang w:eastAsia="x-none"/>
              </w:rPr>
              <w:lastRenderedPageBreak/>
              <w:t>Chỉnh sửa</w:t>
            </w:r>
          </w:p>
        </w:tc>
      </w:tr>
    </w:tbl>
    <w:p w14:paraId="38971CF0" w14:textId="5437C44C" w:rsidR="000419E1" w:rsidRPr="001164DE" w:rsidRDefault="000419E1" w:rsidP="005B3B2B"/>
    <w:sectPr w:rsidR="000419E1" w:rsidRPr="001164DE" w:rsidSect="00332F5F">
      <w:headerReference w:type="default" r:id="rId133"/>
      <w:footerReference w:type="default" r:id="rId134"/>
      <w:pgSz w:w="11906" w:h="16838" w:code="9"/>
      <w:pgMar w:top="1134" w:right="1134" w:bottom="1134" w:left="1701" w:header="567" w:footer="567" w:gutter="0"/>
      <w:cols w:space="720"/>
      <w:titlePg/>
      <w:docGrid w:linePitch="360"/>
    </w:sectPr>
  </w:body>
</w:document>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0DDD460" w16cid:durableId="2417FBD6"/>
  <w16cid:commentId w16cid:paraId="12E71723" w16cid:durableId="2417FBD7"/>
  <w16cid:commentId w16cid:paraId="301C4888" w16cid:durableId="2417FBD8"/>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8FA038C" w14:textId="77777777" w:rsidR="00CC5458" w:rsidRDefault="00CC5458" w:rsidP="00E10D49">
      <w:pPr>
        <w:spacing w:after="0" w:line="240" w:lineRule="auto"/>
      </w:pPr>
      <w:r>
        <w:separator/>
      </w:r>
    </w:p>
  </w:endnote>
  <w:endnote w:type="continuationSeparator" w:id="0">
    <w:p w14:paraId="7400A229" w14:textId="77777777" w:rsidR="00CC5458" w:rsidRDefault="00CC5458" w:rsidP="00E10D4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altName w:val="Times New Roman"/>
    <w:charset w:val="00"/>
    <w:family w:val="auto"/>
    <w:pitch w:val="default"/>
  </w:font>
  <w:font w:name="Times New Roman Bold">
    <w:altName w:val="Times New Roman"/>
    <w:panose1 w:val="00000000000000000000"/>
    <w:charset w:val="00"/>
    <w:family w:val="roman"/>
    <w:notTrueType/>
    <w:pitch w:val="default"/>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662256"/>
      <w:docPartObj>
        <w:docPartGallery w:val="Page Numbers (Bottom of Page)"/>
        <w:docPartUnique/>
      </w:docPartObj>
    </w:sdtPr>
    <w:sdtEndPr>
      <w:rPr>
        <w:noProof/>
        <w:sz w:val="22"/>
      </w:rPr>
    </w:sdtEndPr>
    <w:sdtContent>
      <w:tbl>
        <w:tblPr>
          <w:tblW w:w="5000" w:type="pct"/>
          <w:tblBorders>
            <w:bottom w:val="single" w:sz="12" w:space="0" w:color="800000"/>
            <w:insideH w:val="single" w:sz="4" w:space="0" w:color="auto"/>
          </w:tblBorders>
          <w:tblLook w:val="01E0" w:firstRow="1" w:lastRow="1" w:firstColumn="1" w:lastColumn="1" w:noHBand="0" w:noVBand="0"/>
        </w:tblPr>
        <w:tblGrid>
          <w:gridCol w:w="4445"/>
          <w:gridCol w:w="4626"/>
        </w:tblGrid>
        <w:tr w:rsidR="00446DC2" w:rsidRPr="00635307" w14:paraId="1403FA25" w14:textId="77777777" w:rsidTr="00122797">
          <w:trPr>
            <w:trHeight w:val="147"/>
          </w:trPr>
          <w:tc>
            <w:tcPr>
              <w:tcW w:w="2450" w:type="pct"/>
            </w:tcPr>
            <w:p w14:paraId="55A990EE" w14:textId="77777777" w:rsidR="00446DC2" w:rsidRPr="006A6E78" w:rsidRDefault="00446DC2" w:rsidP="002C1C27">
              <w:pPr>
                <w:pStyle w:val="Footer"/>
                <w:spacing w:before="40" w:after="40"/>
                <w:rPr>
                  <w:i/>
                  <w:sz w:val="20"/>
                </w:rPr>
              </w:pPr>
            </w:p>
          </w:tc>
          <w:tc>
            <w:tcPr>
              <w:tcW w:w="2550" w:type="pct"/>
            </w:tcPr>
            <w:p w14:paraId="6529EA07" w14:textId="77777777" w:rsidR="00446DC2" w:rsidRPr="006A6E78" w:rsidRDefault="00446DC2" w:rsidP="002C1C27">
              <w:pPr>
                <w:pStyle w:val="Footer"/>
                <w:spacing w:before="40" w:after="40"/>
                <w:ind w:left="57"/>
                <w:jc w:val="right"/>
                <w:rPr>
                  <w:i/>
                  <w:sz w:val="20"/>
                </w:rPr>
              </w:pPr>
            </w:p>
          </w:tc>
        </w:tr>
      </w:tbl>
      <w:p w14:paraId="77A00A9F" w14:textId="228F6B71" w:rsidR="00446DC2" w:rsidRPr="00E7054C" w:rsidRDefault="00446DC2" w:rsidP="002C1C27">
        <w:pPr>
          <w:pStyle w:val="Header"/>
          <w:rPr>
            <w:sz w:val="22"/>
          </w:rPr>
        </w:pPr>
        <w:r w:rsidRPr="00976060">
          <w:rPr>
            <w:i/>
            <w:szCs w:val="28"/>
          </w:rPr>
          <w:t>Hợp đồng</w:t>
        </w:r>
        <w:r>
          <w:rPr>
            <w:i/>
            <w:szCs w:val="28"/>
          </w:rPr>
          <w:t xml:space="preserve"> số</w:t>
        </w:r>
        <w:r w:rsidRPr="00976060">
          <w:rPr>
            <w:i/>
            <w:szCs w:val="28"/>
          </w:rPr>
          <w:t xml:space="preserve"> 15/2020/HĐKT/TCT-TINHVAN</w:t>
        </w:r>
        <w:r>
          <w:rPr>
            <w:i/>
            <w:szCs w:val="28"/>
          </w:rPr>
          <w:t xml:space="preserve">                                                           </w:t>
        </w:r>
        <w:r w:rsidRPr="00A03EEB">
          <w:rPr>
            <w:szCs w:val="28"/>
          </w:rPr>
          <w:fldChar w:fldCharType="begin"/>
        </w:r>
        <w:r w:rsidRPr="00A03EEB">
          <w:rPr>
            <w:szCs w:val="28"/>
          </w:rPr>
          <w:instrText xml:space="preserve"> PAGE   \* MERGEFORMAT </w:instrText>
        </w:r>
        <w:r w:rsidRPr="00A03EEB">
          <w:rPr>
            <w:szCs w:val="28"/>
          </w:rPr>
          <w:fldChar w:fldCharType="separate"/>
        </w:r>
        <w:r w:rsidR="00D52D6B">
          <w:rPr>
            <w:noProof/>
            <w:szCs w:val="28"/>
          </w:rPr>
          <w:t>207</w:t>
        </w:r>
        <w:r w:rsidRPr="00A03EEB">
          <w:rPr>
            <w:noProof/>
            <w:szCs w:val="28"/>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9907668" w14:textId="77777777" w:rsidR="00CC5458" w:rsidRDefault="00CC5458" w:rsidP="00E10D49">
      <w:pPr>
        <w:spacing w:after="0" w:line="240" w:lineRule="auto"/>
      </w:pPr>
      <w:r>
        <w:separator/>
      </w:r>
    </w:p>
  </w:footnote>
  <w:footnote w:type="continuationSeparator" w:id="0">
    <w:p w14:paraId="580667CE" w14:textId="77777777" w:rsidR="00CC5458" w:rsidRDefault="00CC5458" w:rsidP="00E10D4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BDF0B0F" w14:textId="18BB9762" w:rsidR="00446DC2" w:rsidRDefault="00446DC2" w:rsidP="002A7221">
    <w:pPr>
      <w:pStyle w:val="Header"/>
      <w:pBdr>
        <w:bottom w:val="single" w:sz="4" w:space="1" w:color="auto"/>
      </w:pBdr>
      <w:rPr>
        <w:i/>
      </w:rPr>
    </w:pPr>
    <w:r w:rsidRPr="00000BB7">
      <w:rPr>
        <w:i/>
        <w:lang w:val="vi-VN"/>
      </w:rPr>
      <w:t>Tài liệu thiết kế</w:t>
    </w:r>
    <w:r w:rsidRPr="00000BB7">
      <w:rPr>
        <w:i/>
      </w:rPr>
      <w:t xml:space="preserve"> (gồm thiết kế tổng thể, thiết kế chức năng ứng dụng, thiết kế bảo mật phân quyền, thiết kế CSDL)- Phần thiết kế chức năng ứng dụng</w:t>
    </w:r>
  </w:p>
  <w:p w14:paraId="6FAB55FA" w14:textId="77777777" w:rsidR="00446DC2" w:rsidRPr="00000BB7" w:rsidRDefault="00446DC2">
    <w:pPr>
      <w:pStyle w:val="Header"/>
      <w:rPr>
        <w:i/>
      </w:rP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A45006"/>
    <w:multiLevelType w:val="multilevel"/>
    <w:tmpl w:val="9366190A"/>
    <w:lvl w:ilvl="0">
      <w:start w:val="1"/>
      <w:numFmt w:val="bullet"/>
      <w:lvlText w:val="-"/>
      <w:lvlJc w:val="left"/>
      <w:pPr>
        <w:ind w:left="370" w:hanging="360"/>
      </w:pPr>
      <w:rPr>
        <w:rFonts w:ascii="Times New Roman" w:eastAsia="Times New Roman" w:hAnsi="Times New Roman" w:cs="Times New Roman"/>
      </w:rPr>
    </w:lvl>
    <w:lvl w:ilvl="1">
      <w:start w:val="1"/>
      <w:numFmt w:val="bullet"/>
      <w:lvlText w:val="o"/>
      <w:lvlJc w:val="left"/>
      <w:pPr>
        <w:ind w:left="1090" w:hanging="360"/>
      </w:pPr>
      <w:rPr>
        <w:rFonts w:ascii="Courier New" w:eastAsia="Courier New" w:hAnsi="Courier New" w:cs="Courier New"/>
      </w:rPr>
    </w:lvl>
    <w:lvl w:ilvl="2">
      <w:start w:val="1"/>
      <w:numFmt w:val="bullet"/>
      <w:lvlText w:val="▪"/>
      <w:lvlJc w:val="left"/>
      <w:pPr>
        <w:ind w:left="1810" w:hanging="360"/>
      </w:pPr>
      <w:rPr>
        <w:rFonts w:ascii="Noto Sans Symbols" w:eastAsia="Noto Sans Symbols" w:hAnsi="Noto Sans Symbols" w:cs="Noto Sans Symbols"/>
      </w:rPr>
    </w:lvl>
    <w:lvl w:ilvl="3">
      <w:start w:val="1"/>
      <w:numFmt w:val="bullet"/>
      <w:lvlText w:val="●"/>
      <w:lvlJc w:val="left"/>
      <w:pPr>
        <w:ind w:left="2530" w:hanging="360"/>
      </w:pPr>
      <w:rPr>
        <w:rFonts w:ascii="Noto Sans Symbols" w:eastAsia="Noto Sans Symbols" w:hAnsi="Noto Sans Symbols" w:cs="Noto Sans Symbols"/>
      </w:rPr>
    </w:lvl>
    <w:lvl w:ilvl="4">
      <w:start w:val="1"/>
      <w:numFmt w:val="bullet"/>
      <w:lvlText w:val="o"/>
      <w:lvlJc w:val="left"/>
      <w:pPr>
        <w:ind w:left="3250" w:hanging="360"/>
      </w:pPr>
      <w:rPr>
        <w:rFonts w:ascii="Courier New" w:eastAsia="Courier New" w:hAnsi="Courier New" w:cs="Courier New"/>
      </w:rPr>
    </w:lvl>
    <w:lvl w:ilvl="5">
      <w:start w:val="1"/>
      <w:numFmt w:val="bullet"/>
      <w:lvlText w:val="▪"/>
      <w:lvlJc w:val="left"/>
      <w:pPr>
        <w:ind w:left="3970" w:hanging="360"/>
      </w:pPr>
      <w:rPr>
        <w:rFonts w:ascii="Noto Sans Symbols" w:eastAsia="Noto Sans Symbols" w:hAnsi="Noto Sans Symbols" w:cs="Noto Sans Symbols"/>
      </w:rPr>
    </w:lvl>
    <w:lvl w:ilvl="6">
      <w:start w:val="1"/>
      <w:numFmt w:val="bullet"/>
      <w:lvlText w:val="●"/>
      <w:lvlJc w:val="left"/>
      <w:pPr>
        <w:ind w:left="4690" w:hanging="360"/>
      </w:pPr>
      <w:rPr>
        <w:rFonts w:ascii="Noto Sans Symbols" w:eastAsia="Noto Sans Symbols" w:hAnsi="Noto Sans Symbols" w:cs="Noto Sans Symbols"/>
      </w:rPr>
    </w:lvl>
    <w:lvl w:ilvl="7">
      <w:start w:val="1"/>
      <w:numFmt w:val="bullet"/>
      <w:lvlText w:val="o"/>
      <w:lvlJc w:val="left"/>
      <w:pPr>
        <w:ind w:left="5410" w:hanging="360"/>
      </w:pPr>
      <w:rPr>
        <w:rFonts w:ascii="Courier New" w:eastAsia="Courier New" w:hAnsi="Courier New" w:cs="Courier New"/>
      </w:rPr>
    </w:lvl>
    <w:lvl w:ilvl="8">
      <w:start w:val="1"/>
      <w:numFmt w:val="bullet"/>
      <w:lvlText w:val="▪"/>
      <w:lvlJc w:val="left"/>
      <w:pPr>
        <w:ind w:left="6130" w:hanging="360"/>
      </w:pPr>
      <w:rPr>
        <w:rFonts w:ascii="Noto Sans Symbols" w:eastAsia="Noto Sans Symbols" w:hAnsi="Noto Sans Symbols" w:cs="Noto Sans Symbols"/>
      </w:rPr>
    </w:lvl>
  </w:abstractNum>
  <w:abstractNum w:abstractNumId="1" w15:restartNumberingAfterBreak="0">
    <w:nsid w:val="04F8535A"/>
    <w:multiLevelType w:val="multilevel"/>
    <w:tmpl w:val="811C6CCE"/>
    <w:styleLink w:val="SRS"/>
    <w:lvl w:ilvl="0">
      <w:start w:val="1"/>
      <w:numFmt w:val="upperRoman"/>
      <w:suff w:val="space"/>
      <w:lvlText w:val="PHẦN %1."/>
      <w:lvlJc w:val="left"/>
      <w:pPr>
        <w:ind w:left="0" w:firstLine="0"/>
      </w:pPr>
      <w:rPr>
        <w:rFonts w:hint="default"/>
      </w:rPr>
    </w:lvl>
    <w:lvl w:ilvl="1">
      <w:start w:val="1"/>
      <w:numFmt w:val="upperLetter"/>
      <w:suff w:val="space"/>
      <w:lvlText w:val="%2."/>
      <w:lvlJc w:val="left"/>
      <w:pPr>
        <w:ind w:left="0" w:firstLine="0"/>
      </w:pPr>
      <w:rPr>
        <w:rFonts w:hint="default"/>
      </w:rPr>
    </w:lvl>
    <w:lvl w:ilvl="2">
      <w:start w:val="1"/>
      <w:numFmt w:val="decimal"/>
      <w:suff w:val="space"/>
      <w:lvlText w:val="%2.%3."/>
      <w:lvlJc w:val="left"/>
      <w:pPr>
        <w:ind w:left="0" w:firstLine="0"/>
      </w:pPr>
      <w:rPr>
        <w:rFonts w:hint="default"/>
      </w:rPr>
    </w:lvl>
    <w:lvl w:ilvl="3">
      <w:start w:val="1"/>
      <w:numFmt w:val="decimal"/>
      <w:suff w:val="space"/>
      <w:lvlText w:val="%4."/>
      <w:lvlJc w:val="left"/>
      <w:pPr>
        <w:ind w:left="0" w:firstLine="0"/>
      </w:pPr>
      <w:rPr>
        <w:rFonts w:hint="default"/>
      </w:rPr>
    </w:lvl>
    <w:lvl w:ilvl="4">
      <w:start w:val="1"/>
      <w:numFmt w:val="decimal"/>
      <w:suff w:val="space"/>
      <w:lvlText w:val="%4.%5."/>
      <w:lvlJc w:val="left"/>
      <w:pPr>
        <w:ind w:left="0" w:firstLine="0"/>
      </w:pPr>
      <w:rPr>
        <w:rFonts w:hint="default"/>
      </w:rPr>
    </w:lvl>
    <w:lvl w:ilvl="5">
      <w:start w:val="1"/>
      <w:numFmt w:val="decimal"/>
      <w:suff w:val="space"/>
      <w:lvlText w:val="%4.%5.%6."/>
      <w:lvlJc w:val="left"/>
      <w:pPr>
        <w:ind w:left="0" w:firstLine="0"/>
      </w:pPr>
      <w:rPr>
        <w:rFonts w:hint="default"/>
      </w:rPr>
    </w:lvl>
    <w:lvl w:ilvl="6">
      <w:start w:val="1"/>
      <w:numFmt w:val="decimal"/>
      <w:suff w:val="space"/>
      <w:lvlText w:val="%4.%5.%6.%7."/>
      <w:lvlJc w:val="left"/>
      <w:pPr>
        <w:ind w:left="0" w:firstLine="0"/>
      </w:pPr>
      <w:rPr>
        <w:rFonts w:hint="default"/>
      </w:rPr>
    </w:lvl>
    <w:lvl w:ilvl="7">
      <w:start w:val="1"/>
      <w:numFmt w:val="decimal"/>
      <w:suff w:val="space"/>
      <w:lvlText w:val="%4.%5.%6.%7.%8."/>
      <w:lvlJc w:val="left"/>
      <w:pPr>
        <w:ind w:left="0" w:firstLine="0"/>
      </w:pPr>
      <w:rPr>
        <w:rFonts w:hint="default"/>
      </w:rPr>
    </w:lvl>
    <w:lvl w:ilvl="8">
      <w:start w:val="1"/>
      <w:numFmt w:val="decimal"/>
      <w:lvlText w:val="%4.%5.%6.%7.%8.%9."/>
      <w:lvlJc w:val="left"/>
      <w:pPr>
        <w:tabs>
          <w:tab w:val="num" w:pos="432"/>
        </w:tabs>
        <w:ind w:left="0" w:firstLine="0"/>
      </w:pPr>
      <w:rPr>
        <w:rFonts w:hint="default"/>
      </w:rPr>
    </w:lvl>
  </w:abstractNum>
  <w:abstractNum w:abstractNumId="2" w15:restartNumberingAfterBreak="0">
    <w:nsid w:val="04F967AE"/>
    <w:multiLevelType w:val="multilevel"/>
    <w:tmpl w:val="A2FABAC6"/>
    <w:lvl w:ilvl="0">
      <w:start w:val="1"/>
      <w:numFmt w:val="bullet"/>
      <w:lvlText w:val="✔"/>
      <w:lvlJc w:val="left"/>
      <w:pPr>
        <w:ind w:left="1296" w:hanging="360"/>
      </w:pPr>
      <w:rPr>
        <w:rFonts w:ascii="Noto Sans Symbols" w:eastAsia="Noto Sans Symbols" w:hAnsi="Noto Sans Symbols" w:cs="Noto Sans Symbols"/>
      </w:rPr>
    </w:lvl>
    <w:lvl w:ilvl="1">
      <w:start w:val="1"/>
      <w:numFmt w:val="bullet"/>
      <w:lvlText w:val="o"/>
      <w:lvlJc w:val="left"/>
      <w:pPr>
        <w:ind w:left="2016" w:hanging="360"/>
      </w:pPr>
      <w:rPr>
        <w:rFonts w:ascii="Courier New" w:eastAsia="Courier New" w:hAnsi="Courier New" w:cs="Courier New"/>
      </w:rPr>
    </w:lvl>
    <w:lvl w:ilvl="2">
      <w:start w:val="1"/>
      <w:numFmt w:val="bullet"/>
      <w:lvlText w:val="▪"/>
      <w:lvlJc w:val="left"/>
      <w:pPr>
        <w:ind w:left="2736" w:hanging="360"/>
      </w:pPr>
      <w:rPr>
        <w:rFonts w:ascii="Noto Sans Symbols" w:eastAsia="Noto Sans Symbols" w:hAnsi="Noto Sans Symbols" w:cs="Noto Sans Symbols"/>
      </w:rPr>
    </w:lvl>
    <w:lvl w:ilvl="3">
      <w:start w:val="1"/>
      <w:numFmt w:val="bullet"/>
      <w:lvlText w:val="●"/>
      <w:lvlJc w:val="left"/>
      <w:pPr>
        <w:ind w:left="3456" w:hanging="360"/>
      </w:pPr>
      <w:rPr>
        <w:rFonts w:ascii="Noto Sans Symbols" w:eastAsia="Noto Sans Symbols" w:hAnsi="Noto Sans Symbols" w:cs="Noto Sans Symbols"/>
      </w:rPr>
    </w:lvl>
    <w:lvl w:ilvl="4">
      <w:start w:val="1"/>
      <w:numFmt w:val="bullet"/>
      <w:lvlText w:val="o"/>
      <w:lvlJc w:val="left"/>
      <w:pPr>
        <w:ind w:left="4176" w:hanging="360"/>
      </w:pPr>
      <w:rPr>
        <w:rFonts w:ascii="Courier New" w:eastAsia="Courier New" w:hAnsi="Courier New" w:cs="Courier New"/>
      </w:rPr>
    </w:lvl>
    <w:lvl w:ilvl="5">
      <w:start w:val="1"/>
      <w:numFmt w:val="bullet"/>
      <w:lvlText w:val="▪"/>
      <w:lvlJc w:val="left"/>
      <w:pPr>
        <w:ind w:left="4896" w:hanging="360"/>
      </w:pPr>
      <w:rPr>
        <w:rFonts w:ascii="Noto Sans Symbols" w:eastAsia="Noto Sans Symbols" w:hAnsi="Noto Sans Symbols" w:cs="Noto Sans Symbols"/>
      </w:rPr>
    </w:lvl>
    <w:lvl w:ilvl="6">
      <w:start w:val="1"/>
      <w:numFmt w:val="bullet"/>
      <w:lvlText w:val="●"/>
      <w:lvlJc w:val="left"/>
      <w:pPr>
        <w:ind w:left="5616" w:hanging="360"/>
      </w:pPr>
      <w:rPr>
        <w:rFonts w:ascii="Noto Sans Symbols" w:eastAsia="Noto Sans Symbols" w:hAnsi="Noto Sans Symbols" w:cs="Noto Sans Symbols"/>
      </w:rPr>
    </w:lvl>
    <w:lvl w:ilvl="7">
      <w:start w:val="1"/>
      <w:numFmt w:val="bullet"/>
      <w:lvlText w:val="o"/>
      <w:lvlJc w:val="left"/>
      <w:pPr>
        <w:ind w:left="6336" w:hanging="360"/>
      </w:pPr>
      <w:rPr>
        <w:rFonts w:ascii="Courier New" w:eastAsia="Courier New" w:hAnsi="Courier New" w:cs="Courier New"/>
      </w:rPr>
    </w:lvl>
    <w:lvl w:ilvl="8">
      <w:start w:val="1"/>
      <w:numFmt w:val="bullet"/>
      <w:lvlText w:val="▪"/>
      <w:lvlJc w:val="left"/>
      <w:pPr>
        <w:ind w:left="7056" w:hanging="360"/>
      </w:pPr>
      <w:rPr>
        <w:rFonts w:ascii="Noto Sans Symbols" w:eastAsia="Noto Sans Symbols" w:hAnsi="Noto Sans Symbols" w:cs="Noto Sans Symbols"/>
      </w:rPr>
    </w:lvl>
  </w:abstractNum>
  <w:abstractNum w:abstractNumId="3" w15:restartNumberingAfterBreak="0">
    <w:nsid w:val="059D08EC"/>
    <w:multiLevelType w:val="multilevel"/>
    <w:tmpl w:val="EE3886F0"/>
    <w:lvl w:ilvl="0">
      <w:start w:val="5"/>
      <w:numFmt w:val="decimal"/>
      <w:lvlText w:val="%1."/>
      <w:lvlJc w:val="left"/>
      <w:pPr>
        <w:ind w:left="432" w:hanging="432"/>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166B4154"/>
    <w:multiLevelType w:val="multilevel"/>
    <w:tmpl w:val="CE4CF64C"/>
    <w:lvl w:ilvl="0">
      <w:start w:val="1"/>
      <w:numFmt w:val="bullet"/>
      <w:lvlText w:val="✔"/>
      <w:lvlJc w:val="left"/>
      <w:pPr>
        <w:ind w:left="1296" w:hanging="360"/>
      </w:pPr>
      <w:rPr>
        <w:rFonts w:ascii="Noto Sans Symbols" w:eastAsia="Noto Sans Symbols" w:hAnsi="Noto Sans Symbols" w:cs="Noto Sans Symbols"/>
      </w:rPr>
    </w:lvl>
    <w:lvl w:ilvl="1">
      <w:start w:val="1"/>
      <w:numFmt w:val="bullet"/>
      <w:lvlText w:val="o"/>
      <w:lvlJc w:val="left"/>
      <w:pPr>
        <w:ind w:left="2016" w:hanging="360"/>
      </w:pPr>
      <w:rPr>
        <w:rFonts w:ascii="Courier New" w:eastAsia="Courier New" w:hAnsi="Courier New" w:cs="Courier New"/>
      </w:rPr>
    </w:lvl>
    <w:lvl w:ilvl="2">
      <w:start w:val="1"/>
      <w:numFmt w:val="bullet"/>
      <w:lvlText w:val="▪"/>
      <w:lvlJc w:val="left"/>
      <w:pPr>
        <w:ind w:left="2736" w:hanging="360"/>
      </w:pPr>
      <w:rPr>
        <w:rFonts w:ascii="Noto Sans Symbols" w:eastAsia="Noto Sans Symbols" w:hAnsi="Noto Sans Symbols" w:cs="Noto Sans Symbols"/>
      </w:rPr>
    </w:lvl>
    <w:lvl w:ilvl="3">
      <w:start w:val="1"/>
      <w:numFmt w:val="bullet"/>
      <w:lvlText w:val="●"/>
      <w:lvlJc w:val="left"/>
      <w:pPr>
        <w:ind w:left="3456" w:hanging="360"/>
      </w:pPr>
      <w:rPr>
        <w:rFonts w:ascii="Noto Sans Symbols" w:eastAsia="Noto Sans Symbols" w:hAnsi="Noto Sans Symbols" w:cs="Noto Sans Symbols"/>
      </w:rPr>
    </w:lvl>
    <w:lvl w:ilvl="4">
      <w:start w:val="1"/>
      <w:numFmt w:val="bullet"/>
      <w:lvlText w:val="o"/>
      <w:lvlJc w:val="left"/>
      <w:pPr>
        <w:ind w:left="4176" w:hanging="360"/>
      </w:pPr>
      <w:rPr>
        <w:rFonts w:ascii="Courier New" w:eastAsia="Courier New" w:hAnsi="Courier New" w:cs="Courier New"/>
      </w:rPr>
    </w:lvl>
    <w:lvl w:ilvl="5">
      <w:start w:val="1"/>
      <w:numFmt w:val="bullet"/>
      <w:lvlText w:val="▪"/>
      <w:lvlJc w:val="left"/>
      <w:pPr>
        <w:ind w:left="4896" w:hanging="360"/>
      </w:pPr>
      <w:rPr>
        <w:rFonts w:ascii="Noto Sans Symbols" w:eastAsia="Noto Sans Symbols" w:hAnsi="Noto Sans Symbols" w:cs="Noto Sans Symbols"/>
      </w:rPr>
    </w:lvl>
    <w:lvl w:ilvl="6">
      <w:start w:val="1"/>
      <w:numFmt w:val="bullet"/>
      <w:lvlText w:val="●"/>
      <w:lvlJc w:val="left"/>
      <w:pPr>
        <w:ind w:left="5616" w:hanging="360"/>
      </w:pPr>
      <w:rPr>
        <w:rFonts w:ascii="Noto Sans Symbols" w:eastAsia="Noto Sans Symbols" w:hAnsi="Noto Sans Symbols" w:cs="Noto Sans Symbols"/>
      </w:rPr>
    </w:lvl>
    <w:lvl w:ilvl="7">
      <w:start w:val="1"/>
      <w:numFmt w:val="bullet"/>
      <w:lvlText w:val="o"/>
      <w:lvlJc w:val="left"/>
      <w:pPr>
        <w:ind w:left="6336" w:hanging="360"/>
      </w:pPr>
      <w:rPr>
        <w:rFonts w:ascii="Courier New" w:eastAsia="Courier New" w:hAnsi="Courier New" w:cs="Courier New"/>
      </w:rPr>
    </w:lvl>
    <w:lvl w:ilvl="8">
      <w:start w:val="1"/>
      <w:numFmt w:val="bullet"/>
      <w:lvlText w:val="▪"/>
      <w:lvlJc w:val="left"/>
      <w:pPr>
        <w:ind w:left="7056" w:hanging="360"/>
      </w:pPr>
      <w:rPr>
        <w:rFonts w:ascii="Noto Sans Symbols" w:eastAsia="Noto Sans Symbols" w:hAnsi="Noto Sans Symbols" w:cs="Noto Sans Symbols"/>
      </w:rPr>
    </w:lvl>
  </w:abstractNum>
  <w:abstractNum w:abstractNumId="5" w15:restartNumberingAfterBreak="0">
    <w:nsid w:val="16BA14BC"/>
    <w:multiLevelType w:val="multilevel"/>
    <w:tmpl w:val="838E52B8"/>
    <w:lvl w:ilvl="0">
      <w:start w:val="1"/>
      <w:numFmt w:val="upperRoman"/>
      <w:pStyle w:val="Heading1"/>
      <w:suff w:val="space"/>
      <w:lvlText w:val="%1."/>
      <w:lvlJc w:val="left"/>
      <w:pPr>
        <w:ind w:left="0" w:firstLine="0"/>
      </w:pPr>
      <w:rPr>
        <w:rFonts w:ascii="Times New Roman Bold" w:hAnsi="Times New Roman Bold" w:hint="default"/>
        <w:b/>
        <w:i w:val="0"/>
        <w:sz w:val="28"/>
      </w:rPr>
    </w:lvl>
    <w:lvl w:ilvl="1">
      <w:start w:val="1"/>
      <w:numFmt w:val="decimal"/>
      <w:pStyle w:val="Heading2"/>
      <w:suff w:val="space"/>
      <w:lvlText w:val="%2."/>
      <w:lvlJc w:val="left"/>
      <w:pPr>
        <w:ind w:left="360" w:firstLine="0"/>
      </w:pPr>
      <w:rPr>
        <w:rFonts w:ascii="Times New Roman Bold" w:hAnsi="Times New Roman Bold" w:hint="default"/>
        <w:b/>
        <w:i w:val="0"/>
        <w:sz w:val="28"/>
      </w:rPr>
    </w:lvl>
    <w:lvl w:ilvl="2">
      <w:start w:val="1"/>
      <w:numFmt w:val="decimal"/>
      <w:pStyle w:val="Heading3"/>
      <w:suff w:val="space"/>
      <w:lvlText w:val="%2.%3."/>
      <w:lvlJc w:val="left"/>
      <w:pPr>
        <w:ind w:left="0" w:firstLine="0"/>
      </w:pPr>
      <w:rPr>
        <w:rFonts w:ascii="Times New Roman Bold" w:hAnsi="Times New Roman Bold" w:hint="default"/>
        <w:b/>
        <w:i w:val="0"/>
        <w:sz w:val="28"/>
      </w:rPr>
    </w:lvl>
    <w:lvl w:ilvl="3">
      <w:start w:val="1"/>
      <w:numFmt w:val="decimal"/>
      <w:pStyle w:val="Heading4"/>
      <w:suff w:val="space"/>
      <w:lvlText w:val="%2.%3.%4."/>
      <w:lvlJc w:val="left"/>
      <w:pPr>
        <w:ind w:left="0" w:firstLine="0"/>
      </w:pPr>
      <w:rPr>
        <w:rFonts w:ascii="Times New Roman Bold" w:hAnsi="Times New Roman Bold" w:hint="default"/>
        <w:b/>
        <w:i/>
        <w:sz w:val="28"/>
      </w:rPr>
    </w:lvl>
    <w:lvl w:ilvl="4">
      <w:start w:val="1"/>
      <w:numFmt w:val="decimal"/>
      <w:suff w:val="space"/>
      <w:lvlText w:val="%2.%3.%4.%5."/>
      <w:lvlJc w:val="left"/>
      <w:pPr>
        <w:ind w:left="0" w:firstLine="0"/>
      </w:pPr>
      <w:rPr>
        <w:rFonts w:ascii="Times New Roman Bold" w:hAnsi="Times New Roman Bold" w:hint="default"/>
        <w:b w:val="0"/>
        <w:i/>
        <w:sz w:val="28"/>
      </w:rPr>
    </w:lvl>
    <w:lvl w:ilvl="5">
      <w:start w:val="1"/>
      <w:numFmt w:val="decimal"/>
      <w:lvlText w:val="%2.%3.%4.%5.%6."/>
      <w:lvlJc w:val="left"/>
      <w:pPr>
        <w:ind w:left="0" w:firstLine="0"/>
      </w:pPr>
      <w:rPr>
        <w:rFonts w:ascii="Times New Roman Bold" w:hAnsi="Times New Roman Bold" w:hint="default"/>
        <w:b/>
        <w:i/>
        <w:sz w:val="28"/>
      </w:rPr>
    </w:lvl>
    <w:lvl w:ilvl="6">
      <w:start w:val="1"/>
      <w:numFmt w:val="decimal"/>
      <w:lvlText w:val="%7."/>
      <w:lvlJc w:val="left"/>
      <w:pPr>
        <w:ind w:left="0" w:firstLine="0"/>
      </w:pPr>
      <w:rPr>
        <w:rFonts w:hint="default"/>
      </w:rPr>
    </w:lvl>
    <w:lvl w:ilvl="7">
      <w:start w:val="1"/>
      <w:numFmt w:val="lowerLetter"/>
      <w:pStyle w:val="ListParagraph"/>
      <w:lvlText w:val="%8."/>
      <w:lvlJc w:val="left"/>
      <w:pPr>
        <w:ind w:left="90" w:firstLine="0"/>
      </w:pPr>
      <w:rPr>
        <w:rFonts w:hint="default"/>
      </w:rPr>
    </w:lvl>
    <w:lvl w:ilvl="8">
      <w:start w:val="1"/>
      <w:numFmt w:val="lowerRoman"/>
      <w:lvlText w:val="%9."/>
      <w:lvlJc w:val="right"/>
      <w:pPr>
        <w:ind w:left="0" w:firstLine="0"/>
      </w:pPr>
      <w:rPr>
        <w:rFonts w:hint="default"/>
      </w:rPr>
    </w:lvl>
  </w:abstractNum>
  <w:abstractNum w:abstractNumId="6" w15:restartNumberingAfterBreak="0">
    <w:nsid w:val="17B5330F"/>
    <w:multiLevelType w:val="multilevel"/>
    <w:tmpl w:val="113A4DA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229F758E"/>
    <w:multiLevelType w:val="hybridMultilevel"/>
    <w:tmpl w:val="F9886CBC"/>
    <w:lvl w:ilvl="0" w:tplc="B178D470">
      <w:start w:val="1"/>
      <w:numFmt w:val="bullet"/>
      <w:pStyle w:val="Bullet1"/>
      <w:lvlText w:val=""/>
      <w:lvlJc w:val="left"/>
      <w:pPr>
        <w:tabs>
          <w:tab w:val="num" w:pos="936"/>
        </w:tabs>
        <w:ind w:left="936" w:hanging="360"/>
      </w:pPr>
      <w:rPr>
        <w:rFonts w:ascii="Symbol" w:hAnsi="Symbol" w:hint="default"/>
      </w:rPr>
    </w:lvl>
    <w:lvl w:ilvl="1" w:tplc="493AADBC">
      <w:start w:val="1"/>
      <w:numFmt w:val="bullet"/>
      <w:lvlText w:val="o"/>
      <w:lvlJc w:val="left"/>
      <w:pPr>
        <w:tabs>
          <w:tab w:val="num" w:pos="2160"/>
        </w:tabs>
        <w:ind w:left="2160" w:hanging="360"/>
      </w:pPr>
      <w:rPr>
        <w:rFonts w:ascii="Courier New" w:hAnsi="Courier New" w:cs="Courier New" w:hint="default"/>
      </w:rPr>
    </w:lvl>
    <w:lvl w:ilvl="2" w:tplc="A036C744" w:tentative="1">
      <w:start w:val="1"/>
      <w:numFmt w:val="bullet"/>
      <w:lvlText w:val=""/>
      <w:lvlJc w:val="left"/>
      <w:pPr>
        <w:tabs>
          <w:tab w:val="num" w:pos="2880"/>
        </w:tabs>
        <w:ind w:left="2880" w:hanging="360"/>
      </w:pPr>
      <w:rPr>
        <w:rFonts w:ascii="Wingdings" w:hAnsi="Wingdings" w:hint="default"/>
      </w:rPr>
    </w:lvl>
    <w:lvl w:ilvl="3" w:tplc="F3607212" w:tentative="1">
      <w:start w:val="1"/>
      <w:numFmt w:val="bullet"/>
      <w:lvlText w:val=""/>
      <w:lvlJc w:val="left"/>
      <w:pPr>
        <w:tabs>
          <w:tab w:val="num" w:pos="3600"/>
        </w:tabs>
        <w:ind w:left="3600" w:hanging="360"/>
      </w:pPr>
      <w:rPr>
        <w:rFonts w:ascii="Symbol" w:hAnsi="Symbol" w:hint="default"/>
      </w:rPr>
    </w:lvl>
    <w:lvl w:ilvl="4" w:tplc="B630DCB0" w:tentative="1">
      <w:start w:val="1"/>
      <w:numFmt w:val="bullet"/>
      <w:lvlText w:val="o"/>
      <w:lvlJc w:val="left"/>
      <w:pPr>
        <w:tabs>
          <w:tab w:val="num" w:pos="4320"/>
        </w:tabs>
        <w:ind w:left="4320" w:hanging="360"/>
      </w:pPr>
      <w:rPr>
        <w:rFonts w:ascii="Courier New" w:hAnsi="Courier New" w:cs="Courier New" w:hint="default"/>
      </w:rPr>
    </w:lvl>
    <w:lvl w:ilvl="5" w:tplc="D04A29AE" w:tentative="1">
      <w:start w:val="1"/>
      <w:numFmt w:val="bullet"/>
      <w:lvlText w:val=""/>
      <w:lvlJc w:val="left"/>
      <w:pPr>
        <w:tabs>
          <w:tab w:val="num" w:pos="5040"/>
        </w:tabs>
        <w:ind w:left="5040" w:hanging="360"/>
      </w:pPr>
      <w:rPr>
        <w:rFonts w:ascii="Wingdings" w:hAnsi="Wingdings" w:hint="default"/>
      </w:rPr>
    </w:lvl>
    <w:lvl w:ilvl="6" w:tplc="804C607A" w:tentative="1">
      <w:start w:val="1"/>
      <w:numFmt w:val="bullet"/>
      <w:lvlText w:val=""/>
      <w:lvlJc w:val="left"/>
      <w:pPr>
        <w:tabs>
          <w:tab w:val="num" w:pos="5760"/>
        </w:tabs>
        <w:ind w:left="5760" w:hanging="360"/>
      </w:pPr>
      <w:rPr>
        <w:rFonts w:ascii="Symbol" w:hAnsi="Symbol" w:hint="default"/>
      </w:rPr>
    </w:lvl>
    <w:lvl w:ilvl="7" w:tplc="C23AC50E" w:tentative="1">
      <w:start w:val="1"/>
      <w:numFmt w:val="bullet"/>
      <w:lvlText w:val="o"/>
      <w:lvlJc w:val="left"/>
      <w:pPr>
        <w:tabs>
          <w:tab w:val="num" w:pos="6480"/>
        </w:tabs>
        <w:ind w:left="6480" w:hanging="360"/>
      </w:pPr>
      <w:rPr>
        <w:rFonts w:ascii="Courier New" w:hAnsi="Courier New" w:cs="Courier New" w:hint="default"/>
      </w:rPr>
    </w:lvl>
    <w:lvl w:ilvl="8" w:tplc="4BA45CB8" w:tentative="1">
      <w:start w:val="1"/>
      <w:numFmt w:val="bullet"/>
      <w:lvlText w:val=""/>
      <w:lvlJc w:val="left"/>
      <w:pPr>
        <w:tabs>
          <w:tab w:val="num" w:pos="7200"/>
        </w:tabs>
        <w:ind w:left="7200" w:hanging="360"/>
      </w:pPr>
      <w:rPr>
        <w:rFonts w:ascii="Wingdings" w:hAnsi="Wingdings" w:hint="default"/>
      </w:rPr>
    </w:lvl>
  </w:abstractNum>
  <w:abstractNum w:abstractNumId="8" w15:restartNumberingAfterBreak="0">
    <w:nsid w:val="23B62A66"/>
    <w:multiLevelType w:val="hybridMultilevel"/>
    <w:tmpl w:val="2A961300"/>
    <w:lvl w:ilvl="0" w:tplc="B3BA9B60">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7DC63F0"/>
    <w:multiLevelType w:val="multilevel"/>
    <w:tmpl w:val="80C0E03E"/>
    <w:lvl w:ilvl="0">
      <w:start w:val="1"/>
      <w:numFmt w:val="bullet"/>
      <w:lvlText w:val="-"/>
      <w:lvlJc w:val="left"/>
      <w:pPr>
        <w:ind w:left="370" w:hanging="360"/>
      </w:pPr>
      <w:rPr>
        <w:rFonts w:ascii="Times New Roman" w:eastAsia="Times New Roman" w:hAnsi="Times New Roman" w:cs="Times New Roman"/>
      </w:rPr>
    </w:lvl>
    <w:lvl w:ilvl="1">
      <w:start w:val="1"/>
      <w:numFmt w:val="bullet"/>
      <w:lvlText w:val="o"/>
      <w:lvlJc w:val="left"/>
      <w:pPr>
        <w:ind w:left="1090" w:hanging="360"/>
      </w:pPr>
      <w:rPr>
        <w:rFonts w:ascii="Courier New" w:eastAsia="Courier New" w:hAnsi="Courier New" w:cs="Courier New"/>
      </w:rPr>
    </w:lvl>
    <w:lvl w:ilvl="2">
      <w:start w:val="1"/>
      <w:numFmt w:val="bullet"/>
      <w:lvlText w:val="▪"/>
      <w:lvlJc w:val="left"/>
      <w:pPr>
        <w:ind w:left="1810" w:hanging="360"/>
      </w:pPr>
      <w:rPr>
        <w:rFonts w:ascii="Noto Sans Symbols" w:eastAsia="Noto Sans Symbols" w:hAnsi="Noto Sans Symbols" w:cs="Noto Sans Symbols"/>
      </w:rPr>
    </w:lvl>
    <w:lvl w:ilvl="3">
      <w:start w:val="1"/>
      <w:numFmt w:val="bullet"/>
      <w:lvlText w:val="●"/>
      <w:lvlJc w:val="left"/>
      <w:pPr>
        <w:ind w:left="2530" w:hanging="360"/>
      </w:pPr>
      <w:rPr>
        <w:rFonts w:ascii="Noto Sans Symbols" w:eastAsia="Noto Sans Symbols" w:hAnsi="Noto Sans Symbols" w:cs="Noto Sans Symbols"/>
      </w:rPr>
    </w:lvl>
    <w:lvl w:ilvl="4">
      <w:start w:val="1"/>
      <w:numFmt w:val="bullet"/>
      <w:lvlText w:val="o"/>
      <w:lvlJc w:val="left"/>
      <w:pPr>
        <w:ind w:left="3250" w:hanging="360"/>
      </w:pPr>
      <w:rPr>
        <w:rFonts w:ascii="Courier New" w:eastAsia="Courier New" w:hAnsi="Courier New" w:cs="Courier New"/>
      </w:rPr>
    </w:lvl>
    <w:lvl w:ilvl="5">
      <w:start w:val="1"/>
      <w:numFmt w:val="bullet"/>
      <w:lvlText w:val="▪"/>
      <w:lvlJc w:val="left"/>
      <w:pPr>
        <w:ind w:left="3970" w:hanging="360"/>
      </w:pPr>
      <w:rPr>
        <w:rFonts w:ascii="Noto Sans Symbols" w:eastAsia="Noto Sans Symbols" w:hAnsi="Noto Sans Symbols" w:cs="Noto Sans Symbols"/>
      </w:rPr>
    </w:lvl>
    <w:lvl w:ilvl="6">
      <w:start w:val="1"/>
      <w:numFmt w:val="bullet"/>
      <w:lvlText w:val="●"/>
      <w:lvlJc w:val="left"/>
      <w:pPr>
        <w:ind w:left="4690" w:hanging="360"/>
      </w:pPr>
      <w:rPr>
        <w:rFonts w:ascii="Noto Sans Symbols" w:eastAsia="Noto Sans Symbols" w:hAnsi="Noto Sans Symbols" w:cs="Noto Sans Symbols"/>
      </w:rPr>
    </w:lvl>
    <w:lvl w:ilvl="7">
      <w:start w:val="1"/>
      <w:numFmt w:val="bullet"/>
      <w:lvlText w:val="o"/>
      <w:lvlJc w:val="left"/>
      <w:pPr>
        <w:ind w:left="5410" w:hanging="360"/>
      </w:pPr>
      <w:rPr>
        <w:rFonts w:ascii="Courier New" w:eastAsia="Courier New" w:hAnsi="Courier New" w:cs="Courier New"/>
      </w:rPr>
    </w:lvl>
    <w:lvl w:ilvl="8">
      <w:start w:val="1"/>
      <w:numFmt w:val="bullet"/>
      <w:lvlText w:val="▪"/>
      <w:lvlJc w:val="left"/>
      <w:pPr>
        <w:ind w:left="6130" w:hanging="360"/>
      </w:pPr>
      <w:rPr>
        <w:rFonts w:ascii="Noto Sans Symbols" w:eastAsia="Noto Sans Symbols" w:hAnsi="Noto Sans Symbols" w:cs="Noto Sans Symbols"/>
      </w:rPr>
    </w:lvl>
  </w:abstractNum>
  <w:abstractNum w:abstractNumId="10" w15:restartNumberingAfterBreak="0">
    <w:nsid w:val="2B087AE8"/>
    <w:multiLevelType w:val="hybridMultilevel"/>
    <w:tmpl w:val="0EAE690E"/>
    <w:lvl w:ilvl="0" w:tplc="C220E888">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BE93725"/>
    <w:multiLevelType w:val="multilevel"/>
    <w:tmpl w:val="9A56768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2DC652B0"/>
    <w:multiLevelType w:val="multilevel"/>
    <w:tmpl w:val="CF1AB152"/>
    <w:lvl w:ilvl="0">
      <w:start w:val="1"/>
      <w:numFmt w:val="bullet"/>
      <w:lvlText w:val="-"/>
      <w:lvlJc w:val="left"/>
      <w:pPr>
        <w:ind w:left="936" w:hanging="360"/>
      </w:pPr>
      <w:rPr>
        <w:rFonts w:ascii="Times New Roman" w:eastAsia="Times New Roman" w:hAnsi="Times New Roman" w:cs="Times New Roman"/>
      </w:rPr>
    </w:lvl>
    <w:lvl w:ilvl="1">
      <w:start w:val="1"/>
      <w:numFmt w:val="bullet"/>
      <w:lvlText w:val="o"/>
      <w:lvlJc w:val="left"/>
      <w:pPr>
        <w:ind w:left="1656" w:hanging="360"/>
      </w:pPr>
      <w:rPr>
        <w:rFonts w:ascii="Courier New" w:eastAsia="Courier New" w:hAnsi="Courier New" w:cs="Courier New"/>
      </w:rPr>
    </w:lvl>
    <w:lvl w:ilvl="2">
      <w:start w:val="1"/>
      <w:numFmt w:val="bullet"/>
      <w:lvlText w:val="▪"/>
      <w:lvlJc w:val="left"/>
      <w:pPr>
        <w:ind w:left="2376" w:hanging="360"/>
      </w:pPr>
      <w:rPr>
        <w:rFonts w:ascii="Noto Sans Symbols" w:eastAsia="Noto Sans Symbols" w:hAnsi="Noto Sans Symbols" w:cs="Noto Sans Symbols"/>
      </w:rPr>
    </w:lvl>
    <w:lvl w:ilvl="3">
      <w:start w:val="1"/>
      <w:numFmt w:val="bullet"/>
      <w:lvlText w:val="●"/>
      <w:lvlJc w:val="left"/>
      <w:pPr>
        <w:ind w:left="3096" w:hanging="360"/>
      </w:pPr>
      <w:rPr>
        <w:rFonts w:ascii="Noto Sans Symbols" w:eastAsia="Noto Sans Symbols" w:hAnsi="Noto Sans Symbols" w:cs="Noto Sans Symbols"/>
      </w:rPr>
    </w:lvl>
    <w:lvl w:ilvl="4">
      <w:start w:val="1"/>
      <w:numFmt w:val="bullet"/>
      <w:lvlText w:val="o"/>
      <w:lvlJc w:val="left"/>
      <w:pPr>
        <w:ind w:left="3816" w:hanging="360"/>
      </w:pPr>
      <w:rPr>
        <w:rFonts w:ascii="Courier New" w:eastAsia="Courier New" w:hAnsi="Courier New" w:cs="Courier New"/>
      </w:rPr>
    </w:lvl>
    <w:lvl w:ilvl="5">
      <w:start w:val="1"/>
      <w:numFmt w:val="bullet"/>
      <w:lvlText w:val="▪"/>
      <w:lvlJc w:val="left"/>
      <w:pPr>
        <w:ind w:left="4536" w:hanging="360"/>
      </w:pPr>
      <w:rPr>
        <w:rFonts w:ascii="Noto Sans Symbols" w:eastAsia="Noto Sans Symbols" w:hAnsi="Noto Sans Symbols" w:cs="Noto Sans Symbols"/>
      </w:rPr>
    </w:lvl>
    <w:lvl w:ilvl="6">
      <w:start w:val="1"/>
      <w:numFmt w:val="bullet"/>
      <w:lvlText w:val="●"/>
      <w:lvlJc w:val="left"/>
      <w:pPr>
        <w:ind w:left="5256" w:hanging="360"/>
      </w:pPr>
      <w:rPr>
        <w:rFonts w:ascii="Noto Sans Symbols" w:eastAsia="Noto Sans Symbols" w:hAnsi="Noto Sans Symbols" w:cs="Noto Sans Symbols"/>
      </w:rPr>
    </w:lvl>
    <w:lvl w:ilvl="7">
      <w:start w:val="1"/>
      <w:numFmt w:val="bullet"/>
      <w:lvlText w:val="o"/>
      <w:lvlJc w:val="left"/>
      <w:pPr>
        <w:ind w:left="5976" w:hanging="360"/>
      </w:pPr>
      <w:rPr>
        <w:rFonts w:ascii="Courier New" w:eastAsia="Courier New" w:hAnsi="Courier New" w:cs="Courier New"/>
      </w:rPr>
    </w:lvl>
    <w:lvl w:ilvl="8">
      <w:start w:val="1"/>
      <w:numFmt w:val="bullet"/>
      <w:lvlText w:val="▪"/>
      <w:lvlJc w:val="left"/>
      <w:pPr>
        <w:ind w:left="6696" w:hanging="360"/>
      </w:pPr>
      <w:rPr>
        <w:rFonts w:ascii="Noto Sans Symbols" w:eastAsia="Noto Sans Symbols" w:hAnsi="Noto Sans Symbols" w:cs="Noto Sans Symbols"/>
      </w:rPr>
    </w:lvl>
  </w:abstractNum>
  <w:abstractNum w:abstractNumId="13" w15:restartNumberingAfterBreak="0">
    <w:nsid w:val="310E34C6"/>
    <w:multiLevelType w:val="multilevel"/>
    <w:tmpl w:val="79F2B1DA"/>
    <w:lvl w:ilvl="0">
      <w:start w:val="1"/>
      <w:numFmt w:val="bullet"/>
      <w:lvlText w:val="✔"/>
      <w:lvlJc w:val="left"/>
      <w:pPr>
        <w:ind w:left="1296" w:hanging="360"/>
      </w:pPr>
      <w:rPr>
        <w:rFonts w:ascii="Noto Sans Symbols" w:eastAsia="Noto Sans Symbols" w:hAnsi="Noto Sans Symbols" w:cs="Noto Sans Symbols"/>
      </w:rPr>
    </w:lvl>
    <w:lvl w:ilvl="1">
      <w:start w:val="1"/>
      <w:numFmt w:val="bullet"/>
      <w:lvlText w:val="o"/>
      <w:lvlJc w:val="left"/>
      <w:pPr>
        <w:ind w:left="2016" w:hanging="360"/>
      </w:pPr>
      <w:rPr>
        <w:rFonts w:ascii="Courier New" w:eastAsia="Courier New" w:hAnsi="Courier New" w:cs="Courier New"/>
      </w:rPr>
    </w:lvl>
    <w:lvl w:ilvl="2">
      <w:start w:val="1"/>
      <w:numFmt w:val="bullet"/>
      <w:lvlText w:val="▪"/>
      <w:lvlJc w:val="left"/>
      <w:pPr>
        <w:ind w:left="2736" w:hanging="360"/>
      </w:pPr>
      <w:rPr>
        <w:rFonts w:ascii="Noto Sans Symbols" w:eastAsia="Noto Sans Symbols" w:hAnsi="Noto Sans Symbols" w:cs="Noto Sans Symbols"/>
      </w:rPr>
    </w:lvl>
    <w:lvl w:ilvl="3">
      <w:start w:val="1"/>
      <w:numFmt w:val="bullet"/>
      <w:lvlText w:val="●"/>
      <w:lvlJc w:val="left"/>
      <w:pPr>
        <w:ind w:left="3456" w:hanging="360"/>
      </w:pPr>
      <w:rPr>
        <w:rFonts w:ascii="Noto Sans Symbols" w:eastAsia="Noto Sans Symbols" w:hAnsi="Noto Sans Symbols" w:cs="Noto Sans Symbols"/>
      </w:rPr>
    </w:lvl>
    <w:lvl w:ilvl="4">
      <w:start w:val="1"/>
      <w:numFmt w:val="bullet"/>
      <w:lvlText w:val="o"/>
      <w:lvlJc w:val="left"/>
      <w:pPr>
        <w:ind w:left="4176" w:hanging="360"/>
      </w:pPr>
      <w:rPr>
        <w:rFonts w:ascii="Courier New" w:eastAsia="Courier New" w:hAnsi="Courier New" w:cs="Courier New"/>
      </w:rPr>
    </w:lvl>
    <w:lvl w:ilvl="5">
      <w:start w:val="1"/>
      <w:numFmt w:val="bullet"/>
      <w:lvlText w:val="▪"/>
      <w:lvlJc w:val="left"/>
      <w:pPr>
        <w:ind w:left="4896" w:hanging="360"/>
      </w:pPr>
      <w:rPr>
        <w:rFonts w:ascii="Noto Sans Symbols" w:eastAsia="Noto Sans Symbols" w:hAnsi="Noto Sans Symbols" w:cs="Noto Sans Symbols"/>
      </w:rPr>
    </w:lvl>
    <w:lvl w:ilvl="6">
      <w:start w:val="1"/>
      <w:numFmt w:val="bullet"/>
      <w:lvlText w:val="●"/>
      <w:lvlJc w:val="left"/>
      <w:pPr>
        <w:ind w:left="5616" w:hanging="360"/>
      </w:pPr>
      <w:rPr>
        <w:rFonts w:ascii="Noto Sans Symbols" w:eastAsia="Noto Sans Symbols" w:hAnsi="Noto Sans Symbols" w:cs="Noto Sans Symbols"/>
      </w:rPr>
    </w:lvl>
    <w:lvl w:ilvl="7">
      <w:start w:val="1"/>
      <w:numFmt w:val="bullet"/>
      <w:lvlText w:val="o"/>
      <w:lvlJc w:val="left"/>
      <w:pPr>
        <w:ind w:left="6336" w:hanging="360"/>
      </w:pPr>
      <w:rPr>
        <w:rFonts w:ascii="Courier New" w:eastAsia="Courier New" w:hAnsi="Courier New" w:cs="Courier New"/>
      </w:rPr>
    </w:lvl>
    <w:lvl w:ilvl="8">
      <w:start w:val="1"/>
      <w:numFmt w:val="bullet"/>
      <w:lvlText w:val="▪"/>
      <w:lvlJc w:val="left"/>
      <w:pPr>
        <w:ind w:left="7056" w:hanging="360"/>
      </w:pPr>
      <w:rPr>
        <w:rFonts w:ascii="Noto Sans Symbols" w:eastAsia="Noto Sans Symbols" w:hAnsi="Noto Sans Symbols" w:cs="Noto Sans Symbols"/>
      </w:rPr>
    </w:lvl>
  </w:abstractNum>
  <w:abstractNum w:abstractNumId="14" w15:restartNumberingAfterBreak="0">
    <w:nsid w:val="31AB3D05"/>
    <w:multiLevelType w:val="hybridMultilevel"/>
    <w:tmpl w:val="70AE50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5D44AF9"/>
    <w:multiLevelType w:val="multilevel"/>
    <w:tmpl w:val="F2183968"/>
    <w:lvl w:ilvl="0">
      <w:start w:val="1"/>
      <w:numFmt w:val="upperRoman"/>
      <w:lvlText w:val="%1."/>
      <w:lvlJc w:val="left"/>
      <w:pPr>
        <w:ind w:left="284" w:firstLine="0"/>
      </w:pPr>
      <w:rPr>
        <w:rFonts w:ascii="Times" w:eastAsia="Times" w:hAnsi="Times" w:cs="Times"/>
        <w:b/>
        <w:i w:val="0"/>
        <w:sz w:val="28"/>
        <w:szCs w:val="28"/>
      </w:rPr>
    </w:lvl>
    <w:lvl w:ilvl="1">
      <w:start w:val="1"/>
      <w:numFmt w:val="decimal"/>
      <w:lvlText w:val="%2."/>
      <w:lvlJc w:val="left"/>
      <w:pPr>
        <w:ind w:left="0" w:firstLine="0"/>
      </w:pPr>
      <w:rPr>
        <w:rFonts w:ascii="Times" w:eastAsia="Times" w:hAnsi="Times" w:cs="Times"/>
        <w:b/>
        <w:i w:val="0"/>
        <w:sz w:val="28"/>
        <w:szCs w:val="28"/>
      </w:rPr>
    </w:lvl>
    <w:lvl w:ilvl="2">
      <w:start w:val="1"/>
      <w:numFmt w:val="decimal"/>
      <w:lvlText w:val="%2.%3."/>
      <w:lvlJc w:val="left"/>
      <w:pPr>
        <w:ind w:left="0" w:firstLine="0"/>
      </w:pPr>
      <w:rPr>
        <w:rFonts w:ascii="Times" w:eastAsia="Times" w:hAnsi="Times" w:cs="Times"/>
        <w:b/>
        <w:i w:val="0"/>
        <w:sz w:val="28"/>
        <w:szCs w:val="28"/>
      </w:rPr>
    </w:lvl>
    <w:lvl w:ilvl="3">
      <w:start w:val="1"/>
      <w:numFmt w:val="decimal"/>
      <w:lvlText w:val="%2.%3.%4."/>
      <w:lvlJc w:val="left"/>
      <w:pPr>
        <w:ind w:left="0" w:firstLine="0"/>
      </w:pPr>
      <w:rPr>
        <w:rFonts w:ascii="Times" w:eastAsia="Times" w:hAnsi="Times" w:cs="Times"/>
        <w:b/>
        <w:i/>
        <w:sz w:val="28"/>
        <w:szCs w:val="28"/>
      </w:rPr>
    </w:lvl>
    <w:lvl w:ilvl="4">
      <w:start w:val="1"/>
      <w:numFmt w:val="decimal"/>
      <w:lvlText w:val="%2.%3.%4.%5."/>
      <w:lvlJc w:val="left"/>
      <w:pPr>
        <w:ind w:left="0" w:firstLine="0"/>
      </w:pPr>
      <w:rPr>
        <w:rFonts w:ascii="Times" w:eastAsia="Times" w:hAnsi="Times" w:cs="Times"/>
        <w:b/>
        <w:i/>
        <w:sz w:val="28"/>
        <w:szCs w:val="28"/>
      </w:rPr>
    </w:lvl>
    <w:lvl w:ilvl="5">
      <w:start w:val="1"/>
      <w:numFmt w:val="decimal"/>
      <w:lvlText w:val="%2.%3.%4.%5.%6."/>
      <w:lvlJc w:val="left"/>
      <w:pPr>
        <w:ind w:left="0" w:firstLine="0"/>
      </w:pPr>
      <w:rPr>
        <w:rFonts w:ascii="Times" w:eastAsia="Times" w:hAnsi="Times" w:cs="Times"/>
        <w:b/>
        <w:i/>
        <w:sz w:val="28"/>
        <w:szCs w:val="28"/>
      </w:rPr>
    </w:lvl>
    <w:lvl w:ilvl="6">
      <w:start w:val="1"/>
      <w:numFmt w:val="decimal"/>
      <w:lvlText w:val="%7."/>
      <w:lvlJc w:val="left"/>
      <w:pPr>
        <w:ind w:left="0" w:firstLine="0"/>
      </w:pPr>
    </w:lvl>
    <w:lvl w:ilvl="7">
      <w:start w:val="1"/>
      <w:numFmt w:val="lowerLetter"/>
      <w:lvlText w:val="%8."/>
      <w:lvlJc w:val="left"/>
      <w:pPr>
        <w:ind w:left="0" w:firstLine="0"/>
      </w:pPr>
    </w:lvl>
    <w:lvl w:ilvl="8">
      <w:start w:val="1"/>
      <w:numFmt w:val="lowerRoman"/>
      <w:lvlText w:val="%9."/>
      <w:lvlJc w:val="right"/>
      <w:pPr>
        <w:ind w:left="0" w:firstLine="0"/>
      </w:pPr>
    </w:lvl>
  </w:abstractNum>
  <w:abstractNum w:abstractNumId="16" w15:restartNumberingAfterBreak="0">
    <w:nsid w:val="3AB57EF8"/>
    <w:multiLevelType w:val="multilevel"/>
    <w:tmpl w:val="844609DE"/>
    <w:lvl w:ilvl="0">
      <w:start w:val="1"/>
      <w:numFmt w:val="bullet"/>
      <w:lvlText w:val="-"/>
      <w:lvlJc w:val="left"/>
      <w:pPr>
        <w:ind w:left="360" w:hanging="360"/>
      </w:pPr>
      <w:rPr>
        <w:rFonts w:ascii="Times New Roman" w:eastAsia="Times New Roman" w:hAnsi="Times New Roman" w:cs="Times New Roman"/>
        <w:b/>
      </w:rPr>
    </w:lvl>
    <w:lvl w:ilvl="1">
      <w:start w:val="1"/>
      <w:numFmt w:val="bullet"/>
      <w:lvlText w:val="+"/>
      <w:lvlJc w:val="left"/>
      <w:pPr>
        <w:ind w:left="1440" w:hanging="360"/>
      </w:pPr>
      <w:rPr>
        <w:rFonts w:ascii="Times New Roman" w:eastAsia="Times New Roman" w:hAnsi="Times New Roman" w:cs="Times New Roman"/>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7" w15:restartNumberingAfterBreak="0">
    <w:nsid w:val="3CAD6E79"/>
    <w:multiLevelType w:val="hybridMultilevel"/>
    <w:tmpl w:val="8BACEFD4"/>
    <w:lvl w:ilvl="0" w:tplc="732E04F6">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FD0499B"/>
    <w:multiLevelType w:val="multilevel"/>
    <w:tmpl w:val="78585254"/>
    <w:lvl w:ilvl="0">
      <w:start w:val="1"/>
      <w:numFmt w:val="upperRoman"/>
      <w:lvlText w:val="%1."/>
      <w:lvlJc w:val="left"/>
      <w:pPr>
        <w:ind w:left="284" w:firstLine="0"/>
      </w:pPr>
      <w:rPr>
        <w:rFonts w:ascii="Times" w:eastAsia="Times" w:hAnsi="Times" w:cs="Times"/>
        <w:b/>
        <w:i w:val="0"/>
        <w:sz w:val="28"/>
        <w:szCs w:val="28"/>
      </w:rPr>
    </w:lvl>
    <w:lvl w:ilvl="1">
      <w:start w:val="1"/>
      <w:numFmt w:val="decimal"/>
      <w:lvlText w:val="%2."/>
      <w:lvlJc w:val="left"/>
      <w:pPr>
        <w:ind w:left="0" w:firstLine="0"/>
      </w:pPr>
      <w:rPr>
        <w:rFonts w:ascii="Times" w:eastAsia="Times" w:hAnsi="Times" w:cs="Times"/>
        <w:b/>
        <w:i w:val="0"/>
        <w:sz w:val="28"/>
        <w:szCs w:val="28"/>
      </w:rPr>
    </w:lvl>
    <w:lvl w:ilvl="2">
      <w:start w:val="1"/>
      <w:numFmt w:val="decimal"/>
      <w:lvlText w:val="%2.%3."/>
      <w:lvlJc w:val="left"/>
      <w:pPr>
        <w:ind w:left="0" w:firstLine="0"/>
      </w:pPr>
      <w:rPr>
        <w:rFonts w:ascii="Times" w:eastAsia="Times" w:hAnsi="Times" w:cs="Times"/>
        <w:b/>
        <w:i w:val="0"/>
        <w:sz w:val="28"/>
        <w:szCs w:val="28"/>
      </w:rPr>
    </w:lvl>
    <w:lvl w:ilvl="3">
      <w:start w:val="1"/>
      <w:numFmt w:val="decimal"/>
      <w:lvlText w:val="%2.%3.%4."/>
      <w:lvlJc w:val="left"/>
      <w:pPr>
        <w:ind w:left="0" w:firstLine="0"/>
      </w:pPr>
      <w:rPr>
        <w:rFonts w:ascii="Times" w:eastAsia="Times" w:hAnsi="Times" w:cs="Times"/>
        <w:b/>
        <w:i/>
        <w:sz w:val="28"/>
        <w:szCs w:val="28"/>
      </w:rPr>
    </w:lvl>
    <w:lvl w:ilvl="4">
      <w:start w:val="1"/>
      <w:numFmt w:val="decimal"/>
      <w:lvlText w:val="%2.%3.%4.%5."/>
      <w:lvlJc w:val="left"/>
      <w:pPr>
        <w:ind w:left="0" w:firstLine="0"/>
      </w:pPr>
      <w:rPr>
        <w:rFonts w:ascii="Times" w:eastAsia="Times" w:hAnsi="Times" w:cs="Times"/>
        <w:b/>
        <w:i/>
        <w:sz w:val="28"/>
        <w:szCs w:val="28"/>
      </w:rPr>
    </w:lvl>
    <w:lvl w:ilvl="5">
      <w:start w:val="1"/>
      <w:numFmt w:val="decimal"/>
      <w:lvlText w:val="%2.%3.%4.%5.%6."/>
      <w:lvlJc w:val="left"/>
      <w:pPr>
        <w:ind w:left="0" w:firstLine="0"/>
      </w:pPr>
      <w:rPr>
        <w:rFonts w:ascii="Times" w:eastAsia="Times" w:hAnsi="Times" w:cs="Times"/>
        <w:b/>
        <w:i/>
        <w:sz w:val="28"/>
        <w:szCs w:val="28"/>
      </w:rPr>
    </w:lvl>
    <w:lvl w:ilvl="6">
      <w:start w:val="1"/>
      <w:numFmt w:val="decimal"/>
      <w:lvlText w:val="%7."/>
      <w:lvlJc w:val="left"/>
      <w:pPr>
        <w:ind w:left="0" w:firstLine="0"/>
      </w:pPr>
    </w:lvl>
    <w:lvl w:ilvl="7">
      <w:start w:val="1"/>
      <w:numFmt w:val="lowerLetter"/>
      <w:lvlText w:val="%8."/>
      <w:lvlJc w:val="left"/>
      <w:pPr>
        <w:ind w:left="0" w:firstLine="0"/>
      </w:pPr>
    </w:lvl>
    <w:lvl w:ilvl="8">
      <w:start w:val="1"/>
      <w:numFmt w:val="lowerRoman"/>
      <w:lvlText w:val="%9."/>
      <w:lvlJc w:val="right"/>
      <w:pPr>
        <w:ind w:left="0" w:firstLine="0"/>
      </w:pPr>
    </w:lvl>
  </w:abstractNum>
  <w:abstractNum w:abstractNumId="19" w15:restartNumberingAfterBreak="0">
    <w:nsid w:val="412574B4"/>
    <w:multiLevelType w:val="hybridMultilevel"/>
    <w:tmpl w:val="DF9E5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4122B47"/>
    <w:multiLevelType w:val="multilevel"/>
    <w:tmpl w:val="CBECAD0A"/>
    <w:lvl w:ilvl="0">
      <w:start w:val="1"/>
      <w:numFmt w:val="bullet"/>
      <w:pStyle w:val="Bodynumber"/>
      <w:lvlText w:val="o"/>
      <w:lvlJc w:val="left"/>
      <w:pPr>
        <w:tabs>
          <w:tab w:val="num" w:pos="425"/>
        </w:tabs>
        <w:ind w:left="425" w:hanging="283"/>
      </w:pPr>
      <w:rPr>
        <w:rFonts w:ascii="Courier New" w:hAnsi="Courier New" w:cs="Courier New" w:hint="default"/>
      </w:rPr>
    </w:lvl>
    <w:lvl w:ilvl="1">
      <w:start w:val="1"/>
      <w:numFmt w:val="decimal"/>
      <w:lvlText w:val="%1.%2."/>
      <w:lvlJc w:val="left"/>
      <w:pPr>
        <w:tabs>
          <w:tab w:val="num" w:pos="666"/>
        </w:tabs>
        <w:ind w:left="666" w:hanging="680"/>
      </w:pPr>
      <w:rPr>
        <w:rFonts w:hint="default"/>
      </w:rPr>
    </w:lvl>
    <w:lvl w:ilvl="2">
      <w:start w:val="1"/>
      <w:numFmt w:val="decimal"/>
      <w:lvlText w:val="%1.%2.%3."/>
      <w:lvlJc w:val="left"/>
      <w:pPr>
        <w:tabs>
          <w:tab w:val="num" w:pos="666"/>
        </w:tabs>
        <w:ind w:left="666" w:hanging="680"/>
      </w:pPr>
      <w:rPr>
        <w:rFonts w:hint="default"/>
      </w:rPr>
    </w:lvl>
    <w:lvl w:ilvl="3">
      <w:start w:val="1"/>
      <w:numFmt w:val="decimal"/>
      <w:lvlText w:val="%1.%2.%3.%4."/>
      <w:lvlJc w:val="left"/>
      <w:pPr>
        <w:tabs>
          <w:tab w:val="num" w:pos="1120"/>
        </w:tabs>
        <w:ind w:left="1120" w:hanging="1134"/>
      </w:pPr>
      <w:rPr>
        <w:rFonts w:hint="default"/>
      </w:rPr>
    </w:lvl>
    <w:lvl w:ilvl="4">
      <w:start w:val="1"/>
      <w:numFmt w:val="decimal"/>
      <w:lvlText w:val="%1.%2.%3.%4.%5."/>
      <w:lvlJc w:val="left"/>
      <w:pPr>
        <w:tabs>
          <w:tab w:val="num" w:pos="3226"/>
        </w:tabs>
        <w:ind w:left="2218" w:hanging="792"/>
      </w:pPr>
      <w:rPr>
        <w:rFonts w:hint="default"/>
      </w:rPr>
    </w:lvl>
    <w:lvl w:ilvl="5">
      <w:start w:val="1"/>
      <w:numFmt w:val="decimal"/>
      <w:lvlText w:val="%1.%2.%3.%4.%5.%6."/>
      <w:lvlJc w:val="left"/>
      <w:pPr>
        <w:tabs>
          <w:tab w:val="num" w:pos="3946"/>
        </w:tabs>
        <w:ind w:left="2722" w:hanging="936"/>
      </w:pPr>
      <w:rPr>
        <w:rFonts w:hint="default"/>
      </w:rPr>
    </w:lvl>
    <w:lvl w:ilvl="6">
      <w:start w:val="1"/>
      <w:numFmt w:val="decimal"/>
      <w:lvlText w:val="%1.%2.%3.%4.%5.%6.%7."/>
      <w:lvlJc w:val="left"/>
      <w:pPr>
        <w:tabs>
          <w:tab w:val="num" w:pos="4666"/>
        </w:tabs>
        <w:ind w:left="3226" w:hanging="1080"/>
      </w:pPr>
      <w:rPr>
        <w:rFonts w:hint="default"/>
      </w:rPr>
    </w:lvl>
    <w:lvl w:ilvl="7">
      <w:start w:val="1"/>
      <w:numFmt w:val="decimal"/>
      <w:lvlText w:val="%1.%2.%3.%4.%5.%6.%7.%8."/>
      <w:lvlJc w:val="left"/>
      <w:pPr>
        <w:tabs>
          <w:tab w:val="num" w:pos="5386"/>
        </w:tabs>
        <w:ind w:left="3730" w:hanging="1224"/>
      </w:pPr>
      <w:rPr>
        <w:rFonts w:hint="default"/>
      </w:rPr>
    </w:lvl>
    <w:lvl w:ilvl="8">
      <w:start w:val="1"/>
      <w:numFmt w:val="decimal"/>
      <w:lvlText w:val="%1.%2.%3.%4.%5.%6.%7.%8.%9."/>
      <w:lvlJc w:val="left"/>
      <w:pPr>
        <w:tabs>
          <w:tab w:val="num" w:pos="6106"/>
        </w:tabs>
        <w:ind w:left="4306" w:hanging="1440"/>
      </w:pPr>
      <w:rPr>
        <w:rFonts w:hint="default"/>
      </w:rPr>
    </w:lvl>
  </w:abstractNum>
  <w:abstractNum w:abstractNumId="21" w15:restartNumberingAfterBreak="0">
    <w:nsid w:val="443614B7"/>
    <w:multiLevelType w:val="multilevel"/>
    <w:tmpl w:val="BC64FA58"/>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2" w15:restartNumberingAfterBreak="0">
    <w:nsid w:val="47B944EA"/>
    <w:multiLevelType w:val="multilevel"/>
    <w:tmpl w:val="12E64D32"/>
    <w:lvl w:ilvl="0">
      <w:start w:val="1"/>
      <w:numFmt w:val="bullet"/>
      <w:lvlText w:val="-"/>
      <w:lvlJc w:val="left"/>
      <w:pPr>
        <w:ind w:left="360" w:hanging="360"/>
      </w:pPr>
      <w:rPr>
        <w:rFonts w:ascii="Times New Roman" w:eastAsia="Times New Roman" w:hAnsi="Times New Roman" w:cs="Times New Roman"/>
        <w:b/>
      </w:rPr>
    </w:lvl>
    <w:lvl w:ilvl="1">
      <w:start w:val="1"/>
      <w:numFmt w:val="bullet"/>
      <w:lvlText w:val="+"/>
      <w:lvlJc w:val="left"/>
      <w:pPr>
        <w:ind w:left="1440" w:hanging="360"/>
      </w:pPr>
      <w:rPr>
        <w:rFonts w:ascii="Times New Roman" w:eastAsia="Times New Roman" w:hAnsi="Times New Roman" w:cs="Times New Roman"/>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3" w15:restartNumberingAfterBreak="0">
    <w:nsid w:val="51BF54CB"/>
    <w:multiLevelType w:val="multilevel"/>
    <w:tmpl w:val="884678D6"/>
    <w:lvl w:ilvl="0">
      <w:start w:val="2"/>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4" w15:restartNumberingAfterBreak="0">
    <w:nsid w:val="54B73564"/>
    <w:multiLevelType w:val="multilevel"/>
    <w:tmpl w:val="D98A0A24"/>
    <w:lvl w:ilvl="0">
      <w:start w:val="1"/>
      <w:numFmt w:val="bullet"/>
      <w:lvlText w:val="-"/>
      <w:lvlJc w:val="left"/>
      <w:pPr>
        <w:ind w:left="936" w:hanging="360"/>
      </w:pPr>
      <w:rPr>
        <w:rFonts w:ascii="Times New Roman" w:eastAsia="Times New Roman" w:hAnsi="Times New Roman" w:cs="Times New Roman"/>
      </w:rPr>
    </w:lvl>
    <w:lvl w:ilvl="1">
      <w:start w:val="1"/>
      <w:numFmt w:val="bullet"/>
      <w:lvlText w:val="o"/>
      <w:lvlJc w:val="left"/>
      <w:pPr>
        <w:ind w:left="1656" w:hanging="360"/>
      </w:pPr>
      <w:rPr>
        <w:rFonts w:ascii="Courier New" w:eastAsia="Courier New" w:hAnsi="Courier New" w:cs="Courier New"/>
      </w:rPr>
    </w:lvl>
    <w:lvl w:ilvl="2">
      <w:start w:val="1"/>
      <w:numFmt w:val="bullet"/>
      <w:lvlText w:val="▪"/>
      <w:lvlJc w:val="left"/>
      <w:pPr>
        <w:ind w:left="2376" w:hanging="360"/>
      </w:pPr>
      <w:rPr>
        <w:rFonts w:ascii="Noto Sans Symbols" w:eastAsia="Noto Sans Symbols" w:hAnsi="Noto Sans Symbols" w:cs="Noto Sans Symbols"/>
      </w:rPr>
    </w:lvl>
    <w:lvl w:ilvl="3">
      <w:start w:val="1"/>
      <w:numFmt w:val="bullet"/>
      <w:lvlText w:val="●"/>
      <w:lvlJc w:val="left"/>
      <w:pPr>
        <w:ind w:left="3096" w:hanging="360"/>
      </w:pPr>
      <w:rPr>
        <w:rFonts w:ascii="Noto Sans Symbols" w:eastAsia="Noto Sans Symbols" w:hAnsi="Noto Sans Symbols" w:cs="Noto Sans Symbols"/>
      </w:rPr>
    </w:lvl>
    <w:lvl w:ilvl="4">
      <w:start w:val="1"/>
      <w:numFmt w:val="bullet"/>
      <w:lvlText w:val="o"/>
      <w:lvlJc w:val="left"/>
      <w:pPr>
        <w:ind w:left="3816" w:hanging="360"/>
      </w:pPr>
      <w:rPr>
        <w:rFonts w:ascii="Courier New" w:eastAsia="Courier New" w:hAnsi="Courier New" w:cs="Courier New"/>
      </w:rPr>
    </w:lvl>
    <w:lvl w:ilvl="5">
      <w:start w:val="1"/>
      <w:numFmt w:val="bullet"/>
      <w:lvlText w:val="▪"/>
      <w:lvlJc w:val="left"/>
      <w:pPr>
        <w:ind w:left="4536" w:hanging="360"/>
      </w:pPr>
      <w:rPr>
        <w:rFonts w:ascii="Noto Sans Symbols" w:eastAsia="Noto Sans Symbols" w:hAnsi="Noto Sans Symbols" w:cs="Noto Sans Symbols"/>
      </w:rPr>
    </w:lvl>
    <w:lvl w:ilvl="6">
      <w:start w:val="1"/>
      <w:numFmt w:val="bullet"/>
      <w:lvlText w:val="●"/>
      <w:lvlJc w:val="left"/>
      <w:pPr>
        <w:ind w:left="5256" w:hanging="360"/>
      </w:pPr>
      <w:rPr>
        <w:rFonts w:ascii="Noto Sans Symbols" w:eastAsia="Noto Sans Symbols" w:hAnsi="Noto Sans Symbols" w:cs="Noto Sans Symbols"/>
      </w:rPr>
    </w:lvl>
    <w:lvl w:ilvl="7">
      <w:start w:val="1"/>
      <w:numFmt w:val="bullet"/>
      <w:lvlText w:val="o"/>
      <w:lvlJc w:val="left"/>
      <w:pPr>
        <w:ind w:left="5976" w:hanging="360"/>
      </w:pPr>
      <w:rPr>
        <w:rFonts w:ascii="Courier New" w:eastAsia="Courier New" w:hAnsi="Courier New" w:cs="Courier New"/>
      </w:rPr>
    </w:lvl>
    <w:lvl w:ilvl="8">
      <w:start w:val="1"/>
      <w:numFmt w:val="bullet"/>
      <w:lvlText w:val="▪"/>
      <w:lvlJc w:val="left"/>
      <w:pPr>
        <w:ind w:left="6696" w:hanging="360"/>
      </w:pPr>
      <w:rPr>
        <w:rFonts w:ascii="Noto Sans Symbols" w:eastAsia="Noto Sans Symbols" w:hAnsi="Noto Sans Symbols" w:cs="Noto Sans Symbols"/>
      </w:rPr>
    </w:lvl>
  </w:abstractNum>
  <w:abstractNum w:abstractNumId="25" w15:restartNumberingAfterBreak="0">
    <w:nsid w:val="562D50CA"/>
    <w:multiLevelType w:val="hybridMultilevel"/>
    <w:tmpl w:val="47FE4898"/>
    <w:lvl w:ilvl="0" w:tplc="FFFFFFFF">
      <w:start w:val="1"/>
      <w:numFmt w:val="bullet"/>
      <w:pStyle w:val="Bullet10"/>
      <w:lvlText w:val=""/>
      <w:lvlJc w:val="left"/>
      <w:pPr>
        <w:tabs>
          <w:tab w:val="num" w:pos="420"/>
        </w:tabs>
        <w:ind w:left="420" w:hanging="360"/>
      </w:pPr>
      <w:rPr>
        <w:rFonts w:ascii="Symbol" w:hAnsi="Symbol" w:hint="default"/>
        <w:b w:val="0"/>
        <w:i w:val="0"/>
        <w:color w:val="000000"/>
        <w:sz w:val="24"/>
        <w:szCs w:val="24"/>
      </w:rPr>
    </w:lvl>
    <w:lvl w:ilvl="1" w:tplc="04090001">
      <w:start w:val="1"/>
      <w:numFmt w:val="bullet"/>
      <w:lvlText w:val="o"/>
      <w:lvlJc w:val="left"/>
      <w:pPr>
        <w:tabs>
          <w:tab w:val="num" w:pos="1944"/>
        </w:tabs>
        <w:ind w:left="1944" w:hanging="360"/>
      </w:pPr>
      <w:rPr>
        <w:rFonts w:ascii="Courier New" w:hAnsi="Courier New" w:cs="Courier New" w:hint="default"/>
      </w:rPr>
    </w:lvl>
    <w:lvl w:ilvl="2" w:tplc="FFFFFFFF">
      <w:start w:val="1"/>
      <w:numFmt w:val="bullet"/>
      <w:lvlText w:val=""/>
      <w:lvlJc w:val="left"/>
      <w:pPr>
        <w:tabs>
          <w:tab w:val="num" w:pos="2664"/>
        </w:tabs>
        <w:ind w:left="2664" w:hanging="360"/>
      </w:pPr>
      <w:rPr>
        <w:rFonts w:ascii="Wingdings" w:hAnsi="Wingdings" w:cs="Wingdings" w:hint="default"/>
      </w:rPr>
    </w:lvl>
    <w:lvl w:ilvl="3" w:tplc="FFFFFFFF">
      <w:start w:val="1"/>
      <w:numFmt w:val="bullet"/>
      <w:lvlText w:val=""/>
      <w:lvlJc w:val="left"/>
      <w:pPr>
        <w:tabs>
          <w:tab w:val="num" w:pos="3384"/>
        </w:tabs>
        <w:ind w:left="3384" w:hanging="360"/>
      </w:pPr>
      <w:rPr>
        <w:rFonts w:ascii="Symbol" w:hAnsi="Symbol" w:cs="Symbol" w:hint="default"/>
      </w:rPr>
    </w:lvl>
    <w:lvl w:ilvl="4" w:tplc="FFFFFFFF">
      <w:start w:val="1"/>
      <w:numFmt w:val="bullet"/>
      <w:lvlText w:val="o"/>
      <w:lvlJc w:val="left"/>
      <w:pPr>
        <w:tabs>
          <w:tab w:val="num" w:pos="4104"/>
        </w:tabs>
        <w:ind w:left="4104" w:hanging="360"/>
      </w:pPr>
      <w:rPr>
        <w:rFonts w:ascii="Courier New" w:hAnsi="Courier New" w:cs="Courier New" w:hint="default"/>
      </w:rPr>
    </w:lvl>
    <w:lvl w:ilvl="5" w:tplc="FFFFFFFF">
      <w:start w:val="1"/>
      <w:numFmt w:val="bullet"/>
      <w:lvlText w:val=""/>
      <w:lvlJc w:val="left"/>
      <w:pPr>
        <w:tabs>
          <w:tab w:val="num" w:pos="4824"/>
        </w:tabs>
        <w:ind w:left="4824" w:hanging="360"/>
      </w:pPr>
      <w:rPr>
        <w:rFonts w:ascii="Wingdings" w:hAnsi="Wingdings" w:cs="Wingdings" w:hint="default"/>
      </w:rPr>
    </w:lvl>
    <w:lvl w:ilvl="6" w:tplc="FFFFFFFF">
      <w:start w:val="1"/>
      <w:numFmt w:val="bullet"/>
      <w:lvlText w:val=""/>
      <w:lvlJc w:val="left"/>
      <w:pPr>
        <w:tabs>
          <w:tab w:val="num" w:pos="5544"/>
        </w:tabs>
        <w:ind w:left="5544" w:hanging="360"/>
      </w:pPr>
      <w:rPr>
        <w:rFonts w:ascii="Symbol" w:hAnsi="Symbol" w:cs="Symbol" w:hint="default"/>
      </w:rPr>
    </w:lvl>
    <w:lvl w:ilvl="7" w:tplc="FFFFFFFF">
      <w:start w:val="1"/>
      <w:numFmt w:val="bullet"/>
      <w:lvlText w:val="o"/>
      <w:lvlJc w:val="left"/>
      <w:pPr>
        <w:tabs>
          <w:tab w:val="num" w:pos="6264"/>
        </w:tabs>
        <w:ind w:left="6264" w:hanging="360"/>
      </w:pPr>
      <w:rPr>
        <w:rFonts w:ascii="Courier New" w:hAnsi="Courier New" w:cs="Courier New" w:hint="default"/>
      </w:rPr>
    </w:lvl>
    <w:lvl w:ilvl="8" w:tplc="FFFFFFFF">
      <w:start w:val="1"/>
      <w:numFmt w:val="bullet"/>
      <w:lvlText w:val=""/>
      <w:lvlJc w:val="left"/>
      <w:pPr>
        <w:tabs>
          <w:tab w:val="num" w:pos="6984"/>
        </w:tabs>
        <w:ind w:left="6984" w:hanging="360"/>
      </w:pPr>
      <w:rPr>
        <w:rFonts w:ascii="Wingdings" w:hAnsi="Wingdings" w:cs="Wingdings" w:hint="default"/>
      </w:rPr>
    </w:lvl>
  </w:abstractNum>
  <w:abstractNum w:abstractNumId="26" w15:restartNumberingAfterBreak="0">
    <w:nsid w:val="5C1607A1"/>
    <w:multiLevelType w:val="hybridMultilevel"/>
    <w:tmpl w:val="AC888C22"/>
    <w:lvl w:ilvl="0" w:tplc="8F763F60">
      <w:start w:val="1"/>
      <w:numFmt w:val="bullet"/>
      <w:pStyle w:val="Style2"/>
      <w:lvlText w:val="-"/>
      <w:lvlJc w:val="left"/>
      <w:pPr>
        <w:ind w:left="450" w:hanging="360"/>
      </w:pPr>
      <w:rPr>
        <w:rFonts w:ascii="Times New Roman" w:eastAsia="Times New Roman" w:hAnsi="Times New Roman" w:cs="Times New Roman" w:hint="default"/>
        <w:b/>
      </w:rPr>
    </w:lvl>
    <w:lvl w:ilvl="1" w:tplc="04090019">
      <w:start w:val="1"/>
      <w:numFmt w:val="bullet"/>
      <w:lvlText w:val="+"/>
      <w:lvlJc w:val="left"/>
      <w:pPr>
        <w:ind w:left="1440" w:hanging="360"/>
      </w:pPr>
      <w:rPr>
        <w:rFonts w:ascii="Times New Roman" w:hAnsi="Times New Roman" w:cs="Times New Roman" w:hint="default"/>
      </w:rPr>
    </w:lvl>
    <w:lvl w:ilvl="2" w:tplc="0409001B">
      <w:start w:val="1"/>
      <w:numFmt w:val="bullet"/>
      <w:lvlText w:val=""/>
      <w:lvlJc w:val="left"/>
      <w:pPr>
        <w:ind w:left="2160" w:hanging="360"/>
      </w:pPr>
      <w:rPr>
        <w:rFonts w:ascii="Wingdings" w:hAnsi="Wingdings" w:hint="default"/>
      </w:rPr>
    </w:lvl>
    <w:lvl w:ilvl="3" w:tplc="0409000F">
      <w:start w:val="1"/>
      <w:numFmt w:val="bullet"/>
      <w:lvlText w:val=""/>
      <w:lvlJc w:val="left"/>
      <w:pPr>
        <w:ind w:left="2880" w:hanging="360"/>
      </w:pPr>
      <w:rPr>
        <w:rFonts w:ascii="Symbol" w:hAnsi="Symbol" w:hint="default"/>
      </w:rPr>
    </w:lvl>
    <w:lvl w:ilvl="4" w:tplc="04090019" w:tentative="1">
      <w:start w:val="1"/>
      <w:numFmt w:val="bullet"/>
      <w:lvlText w:val="o"/>
      <w:lvlJc w:val="left"/>
      <w:pPr>
        <w:ind w:left="3600" w:hanging="360"/>
      </w:pPr>
      <w:rPr>
        <w:rFonts w:ascii="Courier New" w:hAnsi="Courier New" w:cs="Courier New" w:hint="default"/>
      </w:rPr>
    </w:lvl>
    <w:lvl w:ilvl="5" w:tplc="0409001B" w:tentative="1">
      <w:start w:val="1"/>
      <w:numFmt w:val="bullet"/>
      <w:lvlText w:val=""/>
      <w:lvlJc w:val="left"/>
      <w:pPr>
        <w:ind w:left="4320" w:hanging="360"/>
      </w:pPr>
      <w:rPr>
        <w:rFonts w:ascii="Wingdings" w:hAnsi="Wingdings" w:hint="default"/>
      </w:rPr>
    </w:lvl>
    <w:lvl w:ilvl="6" w:tplc="0409000F" w:tentative="1">
      <w:start w:val="1"/>
      <w:numFmt w:val="bullet"/>
      <w:lvlText w:val=""/>
      <w:lvlJc w:val="left"/>
      <w:pPr>
        <w:ind w:left="5040" w:hanging="360"/>
      </w:pPr>
      <w:rPr>
        <w:rFonts w:ascii="Symbol" w:hAnsi="Symbol" w:hint="default"/>
      </w:rPr>
    </w:lvl>
    <w:lvl w:ilvl="7" w:tplc="04090019" w:tentative="1">
      <w:start w:val="1"/>
      <w:numFmt w:val="bullet"/>
      <w:lvlText w:val="o"/>
      <w:lvlJc w:val="left"/>
      <w:pPr>
        <w:ind w:left="5760" w:hanging="360"/>
      </w:pPr>
      <w:rPr>
        <w:rFonts w:ascii="Courier New" w:hAnsi="Courier New" w:cs="Courier New" w:hint="default"/>
      </w:rPr>
    </w:lvl>
    <w:lvl w:ilvl="8" w:tplc="0409001B" w:tentative="1">
      <w:start w:val="1"/>
      <w:numFmt w:val="bullet"/>
      <w:lvlText w:val=""/>
      <w:lvlJc w:val="left"/>
      <w:pPr>
        <w:ind w:left="6480" w:hanging="360"/>
      </w:pPr>
      <w:rPr>
        <w:rFonts w:ascii="Wingdings" w:hAnsi="Wingdings" w:hint="default"/>
      </w:rPr>
    </w:lvl>
  </w:abstractNum>
  <w:abstractNum w:abstractNumId="27" w15:restartNumberingAfterBreak="0">
    <w:nsid w:val="5E9E271E"/>
    <w:multiLevelType w:val="multilevel"/>
    <w:tmpl w:val="B90E03C2"/>
    <w:lvl w:ilvl="0">
      <w:start w:val="1"/>
      <w:numFmt w:val="bullet"/>
      <w:lvlText w:val="✔"/>
      <w:lvlJc w:val="left"/>
      <w:pPr>
        <w:ind w:left="1296" w:hanging="360"/>
      </w:pPr>
      <w:rPr>
        <w:rFonts w:ascii="Noto Sans Symbols" w:eastAsia="Noto Sans Symbols" w:hAnsi="Noto Sans Symbols" w:cs="Noto Sans Symbols"/>
      </w:rPr>
    </w:lvl>
    <w:lvl w:ilvl="1">
      <w:start w:val="1"/>
      <w:numFmt w:val="bullet"/>
      <w:lvlText w:val="o"/>
      <w:lvlJc w:val="left"/>
      <w:pPr>
        <w:ind w:left="2016" w:hanging="360"/>
      </w:pPr>
      <w:rPr>
        <w:rFonts w:ascii="Courier New" w:eastAsia="Courier New" w:hAnsi="Courier New" w:cs="Courier New"/>
      </w:rPr>
    </w:lvl>
    <w:lvl w:ilvl="2">
      <w:start w:val="1"/>
      <w:numFmt w:val="bullet"/>
      <w:lvlText w:val="▪"/>
      <w:lvlJc w:val="left"/>
      <w:pPr>
        <w:ind w:left="2736" w:hanging="360"/>
      </w:pPr>
      <w:rPr>
        <w:rFonts w:ascii="Noto Sans Symbols" w:eastAsia="Noto Sans Symbols" w:hAnsi="Noto Sans Symbols" w:cs="Noto Sans Symbols"/>
      </w:rPr>
    </w:lvl>
    <w:lvl w:ilvl="3">
      <w:start w:val="1"/>
      <w:numFmt w:val="bullet"/>
      <w:lvlText w:val="●"/>
      <w:lvlJc w:val="left"/>
      <w:pPr>
        <w:ind w:left="3456" w:hanging="360"/>
      </w:pPr>
      <w:rPr>
        <w:rFonts w:ascii="Noto Sans Symbols" w:eastAsia="Noto Sans Symbols" w:hAnsi="Noto Sans Symbols" w:cs="Noto Sans Symbols"/>
      </w:rPr>
    </w:lvl>
    <w:lvl w:ilvl="4">
      <w:start w:val="1"/>
      <w:numFmt w:val="bullet"/>
      <w:lvlText w:val="o"/>
      <w:lvlJc w:val="left"/>
      <w:pPr>
        <w:ind w:left="4176" w:hanging="360"/>
      </w:pPr>
      <w:rPr>
        <w:rFonts w:ascii="Courier New" w:eastAsia="Courier New" w:hAnsi="Courier New" w:cs="Courier New"/>
      </w:rPr>
    </w:lvl>
    <w:lvl w:ilvl="5">
      <w:start w:val="1"/>
      <w:numFmt w:val="bullet"/>
      <w:lvlText w:val="▪"/>
      <w:lvlJc w:val="left"/>
      <w:pPr>
        <w:ind w:left="4896" w:hanging="360"/>
      </w:pPr>
      <w:rPr>
        <w:rFonts w:ascii="Noto Sans Symbols" w:eastAsia="Noto Sans Symbols" w:hAnsi="Noto Sans Symbols" w:cs="Noto Sans Symbols"/>
      </w:rPr>
    </w:lvl>
    <w:lvl w:ilvl="6">
      <w:start w:val="1"/>
      <w:numFmt w:val="bullet"/>
      <w:lvlText w:val="●"/>
      <w:lvlJc w:val="left"/>
      <w:pPr>
        <w:ind w:left="5616" w:hanging="360"/>
      </w:pPr>
      <w:rPr>
        <w:rFonts w:ascii="Noto Sans Symbols" w:eastAsia="Noto Sans Symbols" w:hAnsi="Noto Sans Symbols" w:cs="Noto Sans Symbols"/>
      </w:rPr>
    </w:lvl>
    <w:lvl w:ilvl="7">
      <w:start w:val="1"/>
      <w:numFmt w:val="bullet"/>
      <w:lvlText w:val="o"/>
      <w:lvlJc w:val="left"/>
      <w:pPr>
        <w:ind w:left="6336" w:hanging="360"/>
      </w:pPr>
      <w:rPr>
        <w:rFonts w:ascii="Courier New" w:eastAsia="Courier New" w:hAnsi="Courier New" w:cs="Courier New"/>
      </w:rPr>
    </w:lvl>
    <w:lvl w:ilvl="8">
      <w:start w:val="1"/>
      <w:numFmt w:val="bullet"/>
      <w:lvlText w:val="▪"/>
      <w:lvlJc w:val="left"/>
      <w:pPr>
        <w:ind w:left="7056" w:hanging="360"/>
      </w:pPr>
      <w:rPr>
        <w:rFonts w:ascii="Noto Sans Symbols" w:eastAsia="Noto Sans Symbols" w:hAnsi="Noto Sans Symbols" w:cs="Noto Sans Symbols"/>
      </w:rPr>
    </w:lvl>
  </w:abstractNum>
  <w:abstractNum w:abstractNumId="28" w15:restartNumberingAfterBreak="0">
    <w:nsid w:val="5F367452"/>
    <w:multiLevelType w:val="multilevel"/>
    <w:tmpl w:val="6756E9C2"/>
    <w:lvl w:ilvl="0">
      <w:start w:val="2"/>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9" w15:restartNumberingAfterBreak="0">
    <w:nsid w:val="630457A3"/>
    <w:multiLevelType w:val="multilevel"/>
    <w:tmpl w:val="C0B684A8"/>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0" w15:restartNumberingAfterBreak="0">
    <w:nsid w:val="6430528B"/>
    <w:multiLevelType w:val="multilevel"/>
    <w:tmpl w:val="FABA6266"/>
    <w:lvl w:ilvl="0">
      <w:start w:val="1"/>
      <w:numFmt w:val="decimal"/>
      <w:lvlText w:val="%1"/>
      <w:lvlJc w:val="center"/>
      <w:pPr>
        <w:ind w:left="990" w:hanging="360"/>
      </w:pPr>
      <w:rPr>
        <w:rFonts w:hint="default"/>
      </w:rPr>
    </w:lvl>
    <w:lvl w:ilvl="1">
      <w:start w:val="2"/>
      <w:numFmt w:val="decimal"/>
      <w:isLgl/>
      <w:lvlText w:val="%1.%2."/>
      <w:lvlJc w:val="left"/>
      <w:pPr>
        <w:ind w:left="1350" w:hanging="720"/>
      </w:pPr>
      <w:rPr>
        <w:rFonts w:hint="default"/>
      </w:rPr>
    </w:lvl>
    <w:lvl w:ilvl="2">
      <w:start w:val="1"/>
      <w:numFmt w:val="decimal"/>
      <w:isLgl/>
      <w:lvlText w:val="%1.%2.%3."/>
      <w:lvlJc w:val="left"/>
      <w:pPr>
        <w:ind w:left="1350" w:hanging="720"/>
      </w:pPr>
      <w:rPr>
        <w:rFonts w:hint="default"/>
      </w:rPr>
    </w:lvl>
    <w:lvl w:ilvl="3">
      <w:start w:val="1"/>
      <w:numFmt w:val="decimal"/>
      <w:isLgl/>
      <w:lvlText w:val="%1.%2.%3.%4."/>
      <w:lvlJc w:val="left"/>
      <w:pPr>
        <w:ind w:left="1710" w:hanging="1080"/>
      </w:pPr>
      <w:rPr>
        <w:rFonts w:hint="default"/>
      </w:rPr>
    </w:lvl>
    <w:lvl w:ilvl="4">
      <w:start w:val="1"/>
      <w:numFmt w:val="decimal"/>
      <w:isLgl/>
      <w:lvlText w:val="%1.%2.%3.%4.%5."/>
      <w:lvlJc w:val="left"/>
      <w:pPr>
        <w:ind w:left="1710" w:hanging="1080"/>
      </w:pPr>
      <w:rPr>
        <w:rFonts w:hint="default"/>
      </w:rPr>
    </w:lvl>
    <w:lvl w:ilvl="5">
      <w:start w:val="1"/>
      <w:numFmt w:val="decimal"/>
      <w:isLgl/>
      <w:lvlText w:val="%1.%2.%3.%4.%5.%6."/>
      <w:lvlJc w:val="left"/>
      <w:pPr>
        <w:ind w:left="2070" w:hanging="1440"/>
      </w:pPr>
      <w:rPr>
        <w:rFonts w:hint="default"/>
      </w:rPr>
    </w:lvl>
    <w:lvl w:ilvl="6">
      <w:start w:val="1"/>
      <w:numFmt w:val="decimal"/>
      <w:isLgl/>
      <w:lvlText w:val="%1.%2.%3.%4.%5.%6.%7."/>
      <w:lvlJc w:val="left"/>
      <w:pPr>
        <w:ind w:left="2430" w:hanging="1800"/>
      </w:pPr>
      <w:rPr>
        <w:rFonts w:hint="default"/>
      </w:rPr>
    </w:lvl>
    <w:lvl w:ilvl="7">
      <w:start w:val="1"/>
      <w:numFmt w:val="decimal"/>
      <w:isLgl/>
      <w:lvlText w:val="%1.%2.%3.%4.%5.%6.%7.%8."/>
      <w:lvlJc w:val="left"/>
      <w:pPr>
        <w:ind w:left="2430" w:hanging="1800"/>
      </w:pPr>
      <w:rPr>
        <w:rFonts w:hint="default"/>
      </w:rPr>
    </w:lvl>
    <w:lvl w:ilvl="8">
      <w:start w:val="1"/>
      <w:numFmt w:val="decimal"/>
      <w:isLgl/>
      <w:lvlText w:val="%1.%2.%3.%4.%5.%6.%7.%8.%9."/>
      <w:lvlJc w:val="left"/>
      <w:pPr>
        <w:ind w:left="2790" w:hanging="2160"/>
      </w:pPr>
      <w:rPr>
        <w:rFonts w:hint="default"/>
      </w:rPr>
    </w:lvl>
  </w:abstractNum>
  <w:abstractNum w:abstractNumId="31" w15:restartNumberingAfterBreak="0">
    <w:nsid w:val="71FF1C99"/>
    <w:multiLevelType w:val="multilevel"/>
    <w:tmpl w:val="B9A69882"/>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2" w15:restartNumberingAfterBreak="0">
    <w:nsid w:val="73857F73"/>
    <w:multiLevelType w:val="multilevel"/>
    <w:tmpl w:val="17DE13A0"/>
    <w:lvl w:ilvl="0">
      <w:start w:val="1"/>
      <w:numFmt w:val="upperRoman"/>
      <w:suff w:val="space"/>
      <w:lvlText w:val="%1."/>
      <w:lvlJc w:val="left"/>
      <w:pPr>
        <w:ind w:left="284" w:firstLine="0"/>
      </w:pPr>
      <w:rPr>
        <w:rFonts w:ascii="Times New Roman Bold" w:hAnsi="Times New Roman Bold" w:hint="default"/>
        <w:b/>
        <w:i w:val="0"/>
        <w:sz w:val="28"/>
      </w:rPr>
    </w:lvl>
    <w:lvl w:ilvl="1">
      <w:start w:val="1"/>
      <w:numFmt w:val="decimal"/>
      <w:suff w:val="space"/>
      <w:lvlText w:val="%2."/>
      <w:lvlJc w:val="left"/>
      <w:pPr>
        <w:ind w:left="0" w:firstLine="0"/>
      </w:pPr>
      <w:rPr>
        <w:rFonts w:ascii="Times New Roman Bold" w:hAnsi="Times New Roman Bold" w:hint="default"/>
        <w:b/>
        <w:i w:val="0"/>
        <w:sz w:val="28"/>
      </w:rPr>
    </w:lvl>
    <w:lvl w:ilvl="2">
      <w:start w:val="1"/>
      <w:numFmt w:val="decimal"/>
      <w:suff w:val="space"/>
      <w:lvlText w:val="%2.%3."/>
      <w:lvlJc w:val="left"/>
      <w:pPr>
        <w:ind w:left="0" w:firstLine="0"/>
      </w:pPr>
      <w:rPr>
        <w:rFonts w:ascii="Times New Roman Bold" w:hAnsi="Times New Roman Bold" w:hint="default"/>
        <w:b/>
        <w:i w:val="0"/>
        <w:sz w:val="28"/>
      </w:rPr>
    </w:lvl>
    <w:lvl w:ilvl="3">
      <w:start w:val="1"/>
      <w:numFmt w:val="decimal"/>
      <w:suff w:val="space"/>
      <w:lvlText w:val="%2.%3.%4."/>
      <w:lvlJc w:val="left"/>
      <w:pPr>
        <w:ind w:left="0" w:firstLine="0"/>
      </w:pPr>
      <w:rPr>
        <w:rFonts w:ascii="Times New Roman Bold" w:hAnsi="Times New Roman Bold" w:hint="default"/>
        <w:b/>
        <w:i/>
        <w:sz w:val="28"/>
      </w:rPr>
    </w:lvl>
    <w:lvl w:ilvl="4">
      <w:start w:val="1"/>
      <w:numFmt w:val="decimal"/>
      <w:suff w:val="space"/>
      <w:lvlText w:val="%2.%3.%4.%5."/>
      <w:lvlJc w:val="left"/>
      <w:pPr>
        <w:ind w:left="0" w:firstLine="0"/>
      </w:pPr>
      <w:rPr>
        <w:rFonts w:ascii="Times New Roman Bold" w:hAnsi="Times New Roman Bold" w:hint="default"/>
        <w:b/>
        <w:i/>
        <w:sz w:val="28"/>
      </w:rPr>
    </w:lvl>
    <w:lvl w:ilvl="5">
      <w:start w:val="1"/>
      <w:numFmt w:val="decimal"/>
      <w:lvlText w:val="%2.%3.%4.%5.%6."/>
      <w:lvlJc w:val="left"/>
      <w:pPr>
        <w:ind w:left="0" w:firstLine="0"/>
      </w:pPr>
      <w:rPr>
        <w:rFonts w:ascii="Times New Roman Bold" w:hAnsi="Times New Roman Bold" w:hint="default"/>
        <w:b/>
        <w:i/>
        <w:sz w:val="28"/>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right"/>
      <w:pPr>
        <w:ind w:left="0" w:firstLine="0"/>
      </w:pPr>
      <w:rPr>
        <w:rFonts w:hint="default"/>
      </w:rPr>
    </w:lvl>
  </w:abstractNum>
  <w:abstractNum w:abstractNumId="33" w15:restartNumberingAfterBreak="0">
    <w:nsid w:val="76CE1840"/>
    <w:multiLevelType w:val="multilevel"/>
    <w:tmpl w:val="E648F6FC"/>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4" w15:restartNumberingAfterBreak="0">
    <w:nsid w:val="7F524732"/>
    <w:multiLevelType w:val="multilevel"/>
    <w:tmpl w:val="8F0A0E94"/>
    <w:lvl w:ilvl="0">
      <w:start w:val="1"/>
      <w:numFmt w:val="decimal"/>
      <w:lvlText w:val="1.1.1.%1."/>
      <w:lvlJc w:val="left"/>
      <w:pPr>
        <w:ind w:left="720" w:hanging="360"/>
      </w:pPr>
      <w:rPr>
        <w:rFonts w:ascii="Times New Roman Bold" w:hAnsi="Times New Roman Bold" w:cs="Arial" w:hint="default"/>
        <w:b/>
        <w:bCs/>
        <w:i w:val="0"/>
        <w:w w:val="112"/>
        <w:sz w:val="28"/>
        <w:szCs w:val="22"/>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32"/>
  </w:num>
  <w:num w:numId="2">
    <w:abstractNumId w:val="5"/>
  </w:num>
  <w:num w:numId="3">
    <w:abstractNumId w:val="26"/>
  </w:num>
  <w:num w:numId="4">
    <w:abstractNumId w:val="7"/>
  </w:num>
  <w:num w:numId="5">
    <w:abstractNumId w:val="30"/>
  </w:num>
  <w:num w:numId="6">
    <w:abstractNumId w:val="17"/>
  </w:num>
  <w:num w:numId="7">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0"/>
  </w:num>
  <w:num w:numId="9">
    <w:abstractNumId w:val="1"/>
  </w:num>
  <w:num w:numId="10">
    <w:abstractNumId w:val="25"/>
  </w:num>
  <w:num w:numId="11">
    <w:abstractNumId w:val="34"/>
  </w:num>
  <w:num w:numId="12">
    <w:abstractNumId w:val="10"/>
  </w:num>
  <w:num w:numId="13">
    <w:abstractNumId w:val="5"/>
  </w:num>
  <w:num w:numId="14">
    <w:abstractNumId w:val="12"/>
  </w:num>
  <w:num w:numId="15">
    <w:abstractNumId w:val="6"/>
  </w:num>
  <w:num w:numId="16">
    <w:abstractNumId w:val="2"/>
  </w:num>
  <w:num w:numId="17">
    <w:abstractNumId w:val="28"/>
  </w:num>
  <w:num w:numId="18">
    <w:abstractNumId w:val="13"/>
  </w:num>
  <w:num w:numId="19">
    <w:abstractNumId w:val="15"/>
  </w:num>
  <w:num w:numId="20">
    <w:abstractNumId w:val="29"/>
  </w:num>
  <w:num w:numId="21">
    <w:abstractNumId w:val="21"/>
  </w:num>
  <w:num w:numId="22">
    <w:abstractNumId w:val="16"/>
  </w:num>
  <w:num w:numId="23">
    <w:abstractNumId w:val="0"/>
  </w:num>
  <w:num w:numId="24">
    <w:abstractNumId w:val="8"/>
  </w:num>
  <w:num w:numId="25">
    <w:abstractNumId w:val="24"/>
  </w:num>
  <w:num w:numId="26">
    <w:abstractNumId w:val="11"/>
  </w:num>
  <w:num w:numId="27">
    <w:abstractNumId w:val="27"/>
  </w:num>
  <w:num w:numId="28">
    <w:abstractNumId w:val="23"/>
  </w:num>
  <w:num w:numId="29">
    <w:abstractNumId w:val="4"/>
  </w:num>
  <w:num w:numId="30">
    <w:abstractNumId w:val="18"/>
  </w:num>
  <w:num w:numId="31">
    <w:abstractNumId w:val="33"/>
  </w:num>
  <w:num w:numId="32">
    <w:abstractNumId w:val="31"/>
  </w:num>
  <w:num w:numId="33">
    <w:abstractNumId w:val="22"/>
  </w:num>
  <w:num w:numId="34">
    <w:abstractNumId w:val="9"/>
  </w:num>
  <w:num w:numId="35">
    <w:abstractNumId w:val="3"/>
  </w:num>
  <w:num w:numId="36">
    <w:abstractNumId w:val="19"/>
  </w:num>
  <w:num w:numId="37">
    <w:abstractNumId w:val="14"/>
  </w:num>
  <w:num w:numId="38">
    <w:abstractNumId w:val="18"/>
    <w:lvlOverride w:ilvl="0">
      <w:startOverride w:val="6"/>
    </w:lvlOverride>
  </w:num>
  <w:numIdMacAtCleanup w:val="10"/>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Admin">
    <w15:presenceInfo w15:providerId="Windows Live" w15:userId="492587f558220a8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activeWritingStyle w:appName="MSWord" w:lang="fr-FR" w:vendorID="64" w:dllVersion="6" w:nlCheck="1" w:checkStyle="0"/>
  <w:activeWritingStyle w:appName="MSWord" w:lang="en-US" w:vendorID="64" w:dllVersion="6" w:nlCheck="1" w:checkStyle="0"/>
  <w:activeWritingStyle w:appName="MSWord" w:lang="en-GB" w:vendorID="64" w:dllVersion="6" w:nlCheck="1" w:checkStyle="0"/>
  <w:activeWritingStyle w:appName="MSWord" w:lang="en-US" w:vendorID="64" w:dllVersion="4096" w:nlCheck="1" w:checkStyle="0"/>
  <w:activeWritingStyle w:appName="MSWord" w:lang="fr-FR" w:vendorID="64" w:dllVersion="4096" w:nlCheck="1" w:checkStyle="0"/>
  <w:activeWritingStyle w:appName="MSWord" w:lang="en-GB" w:vendorID="64" w:dllVersion="4096" w:nlCheck="1" w:checkStyle="0"/>
  <w:activeWritingStyle w:appName="MSWord" w:lang="en-US" w:vendorID="64" w:dllVersion="131078" w:nlCheck="1" w:checkStyle="0"/>
  <w:activeWritingStyle w:appName="MSWord" w:lang="fr-FR" w:vendorID="64" w:dllVersion="131078" w:nlCheck="1" w:checkStyle="0"/>
  <w:activeWritingStyle w:appName="MSWord" w:lang="en-GB" w:vendorID="64" w:dllVersion="131078" w:nlCheck="1" w:checkStyle="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10D49"/>
    <w:rsid w:val="00000BB7"/>
    <w:rsid w:val="00001038"/>
    <w:rsid w:val="00001FB1"/>
    <w:rsid w:val="00003A96"/>
    <w:rsid w:val="00003DD7"/>
    <w:rsid w:val="00007D12"/>
    <w:rsid w:val="00010DBA"/>
    <w:rsid w:val="00016C38"/>
    <w:rsid w:val="0002139C"/>
    <w:rsid w:val="000239E9"/>
    <w:rsid w:val="00023E76"/>
    <w:rsid w:val="00024974"/>
    <w:rsid w:val="00024A08"/>
    <w:rsid w:val="00024C5E"/>
    <w:rsid w:val="00030B7C"/>
    <w:rsid w:val="00033287"/>
    <w:rsid w:val="00034196"/>
    <w:rsid w:val="0003531A"/>
    <w:rsid w:val="00035EF7"/>
    <w:rsid w:val="00036AC3"/>
    <w:rsid w:val="00037210"/>
    <w:rsid w:val="00037D7F"/>
    <w:rsid w:val="000419E1"/>
    <w:rsid w:val="000420AE"/>
    <w:rsid w:val="00045BDC"/>
    <w:rsid w:val="00045F69"/>
    <w:rsid w:val="000509BF"/>
    <w:rsid w:val="00052CA9"/>
    <w:rsid w:val="00064F19"/>
    <w:rsid w:val="00066325"/>
    <w:rsid w:val="00067674"/>
    <w:rsid w:val="00067E99"/>
    <w:rsid w:val="0007456C"/>
    <w:rsid w:val="000779F4"/>
    <w:rsid w:val="00077ED3"/>
    <w:rsid w:val="00077FA3"/>
    <w:rsid w:val="00085C58"/>
    <w:rsid w:val="0008739F"/>
    <w:rsid w:val="00087A66"/>
    <w:rsid w:val="00092DFD"/>
    <w:rsid w:val="000A2D88"/>
    <w:rsid w:val="000A4B33"/>
    <w:rsid w:val="000A5102"/>
    <w:rsid w:val="000A7768"/>
    <w:rsid w:val="000B2B17"/>
    <w:rsid w:val="000C02BA"/>
    <w:rsid w:val="000C7A89"/>
    <w:rsid w:val="000D0AC3"/>
    <w:rsid w:val="000D22A5"/>
    <w:rsid w:val="000D25FD"/>
    <w:rsid w:val="000D2C56"/>
    <w:rsid w:val="000E0E57"/>
    <w:rsid w:val="000E23FA"/>
    <w:rsid w:val="000E5F7F"/>
    <w:rsid w:val="000E71CF"/>
    <w:rsid w:val="000E7A3D"/>
    <w:rsid w:val="000F0990"/>
    <w:rsid w:val="000F4EF5"/>
    <w:rsid w:val="000F75C5"/>
    <w:rsid w:val="00102496"/>
    <w:rsid w:val="001077F6"/>
    <w:rsid w:val="00107987"/>
    <w:rsid w:val="00112C3D"/>
    <w:rsid w:val="00113D5A"/>
    <w:rsid w:val="001142C0"/>
    <w:rsid w:val="00115C91"/>
    <w:rsid w:val="001164DE"/>
    <w:rsid w:val="001177D2"/>
    <w:rsid w:val="00121649"/>
    <w:rsid w:val="001220F5"/>
    <w:rsid w:val="00122797"/>
    <w:rsid w:val="001229F8"/>
    <w:rsid w:val="001257F4"/>
    <w:rsid w:val="00130C69"/>
    <w:rsid w:val="001348D4"/>
    <w:rsid w:val="00135A95"/>
    <w:rsid w:val="00136EC8"/>
    <w:rsid w:val="00141D8F"/>
    <w:rsid w:val="0014423E"/>
    <w:rsid w:val="00155DC4"/>
    <w:rsid w:val="00155EDB"/>
    <w:rsid w:val="001628E5"/>
    <w:rsid w:val="00163FE8"/>
    <w:rsid w:val="0016610A"/>
    <w:rsid w:val="001673BF"/>
    <w:rsid w:val="00171334"/>
    <w:rsid w:val="00171823"/>
    <w:rsid w:val="00171C94"/>
    <w:rsid w:val="00174C13"/>
    <w:rsid w:val="001764CE"/>
    <w:rsid w:val="00177930"/>
    <w:rsid w:val="00177E75"/>
    <w:rsid w:val="00184BC8"/>
    <w:rsid w:val="0018502C"/>
    <w:rsid w:val="00185C27"/>
    <w:rsid w:val="0019251E"/>
    <w:rsid w:val="00193F41"/>
    <w:rsid w:val="0019518B"/>
    <w:rsid w:val="001A0DC8"/>
    <w:rsid w:val="001A171C"/>
    <w:rsid w:val="001A1CAE"/>
    <w:rsid w:val="001A3D10"/>
    <w:rsid w:val="001A5F37"/>
    <w:rsid w:val="001A6BF5"/>
    <w:rsid w:val="001B4EB9"/>
    <w:rsid w:val="001C3A55"/>
    <w:rsid w:val="001C667D"/>
    <w:rsid w:val="001D5922"/>
    <w:rsid w:val="001D5DF3"/>
    <w:rsid w:val="001E1D8E"/>
    <w:rsid w:val="001E2A2F"/>
    <w:rsid w:val="001E40CA"/>
    <w:rsid w:val="001E471E"/>
    <w:rsid w:val="001F2360"/>
    <w:rsid w:val="00201393"/>
    <w:rsid w:val="002050D5"/>
    <w:rsid w:val="002064E1"/>
    <w:rsid w:val="00211E13"/>
    <w:rsid w:val="00213E20"/>
    <w:rsid w:val="00215AC6"/>
    <w:rsid w:val="00223FD1"/>
    <w:rsid w:val="00226D63"/>
    <w:rsid w:val="0023400A"/>
    <w:rsid w:val="00235595"/>
    <w:rsid w:val="00240DBA"/>
    <w:rsid w:val="00241CF3"/>
    <w:rsid w:val="00244077"/>
    <w:rsid w:val="002451FC"/>
    <w:rsid w:val="00253821"/>
    <w:rsid w:val="0026020D"/>
    <w:rsid w:val="002614BB"/>
    <w:rsid w:val="002623FE"/>
    <w:rsid w:val="00262B90"/>
    <w:rsid w:val="00271ACE"/>
    <w:rsid w:val="002744C8"/>
    <w:rsid w:val="0027541D"/>
    <w:rsid w:val="0028339C"/>
    <w:rsid w:val="002837E8"/>
    <w:rsid w:val="00293323"/>
    <w:rsid w:val="002A717A"/>
    <w:rsid w:val="002A7221"/>
    <w:rsid w:val="002B0CD7"/>
    <w:rsid w:val="002B27D0"/>
    <w:rsid w:val="002B44D7"/>
    <w:rsid w:val="002B5397"/>
    <w:rsid w:val="002B5732"/>
    <w:rsid w:val="002B6A24"/>
    <w:rsid w:val="002B7031"/>
    <w:rsid w:val="002C1C27"/>
    <w:rsid w:val="002C3674"/>
    <w:rsid w:val="002C44D2"/>
    <w:rsid w:val="002C6356"/>
    <w:rsid w:val="002D13DB"/>
    <w:rsid w:val="002D262F"/>
    <w:rsid w:val="002D432C"/>
    <w:rsid w:val="002D4BC6"/>
    <w:rsid w:val="002D5602"/>
    <w:rsid w:val="002D699C"/>
    <w:rsid w:val="002E5298"/>
    <w:rsid w:val="002E606A"/>
    <w:rsid w:val="002E73A9"/>
    <w:rsid w:val="002F0480"/>
    <w:rsid w:val="002F15DC"/>
    <w:rsid w:val="002F4CF2"/>
    <w:rsid w:val="00300BF0"/>
    <w:rsid w:val="00300FDB"/>
    <w:rsid w:val="00301A3C"/>
    <w:rsid w:val="003030F0"/>
    <w:rsid w:val="0030386F"/>
    <w:rsid w:val="00303ADF"/>
    <w:rsid w:val="003124F8"/>
    <w:rsid w:val="0031662B"/>
    <w:rsid w:val="00317980"/>
    <w:rsid w:val="00322C7B"/>
    <w:rsid w:val="00323A49"/>
    <w:rsid w:val="00327CD2"/>
    <w:rsid w:val="00331988"/>
    <w:rsid w:val="00332F5F"/>
    <w:rsid w:val="00333E9F"/>
    <w:rsid w:val="00341204"/>
    <w:rsid w:val="003502E0"/>
    <w:rsid w:val="00353ABE"/>
    <w:rsid w:val="003575AD"/>
    <w:rsid w:val="0036191B"/>
    <w:rsid w:val="00375B41"/>
    <w:rsid w:val="0037794D"/>
    <w:rsid w:val="003800B6"/>
    <w:rsid w:val="0038032B"/>
    <w:rsid w:val="003805D1"/>
    <w:rsid w:val="003816B4"/>
    <w:rsid w:val="00381B58"/>
    <w:rsid w:val="00385C31"/>
    <w:rsid w:val="0039224C"/>
    <w:rsid w:val="003942B6"/>
    <w:rsid w:val="003A0C81"/>
    <w:rsid w:val="003A17F1"/>
    <w:rsid w:val="003A1948"/>
    <w:rsid w:val="003A321C"/>
    <w:rsid w:val="003A3470"/>
    <w:rsid w:val="003A73B7"/>
    <w:rsid w:val="003A79D1"/>
    <w:rsid w:val="003B13C6"/>
    <w:rsid w:val="003B1F86"/>
    <w:rsid w:val="003B4CC4"/>
    <w:rsid w:val="003B533F"/>
    <w:rsid w:val="003B58C5"/>
    <w:rsid w:val="003B71FB"/>
    <w:rsid w:val="003C2221"/>
    <w:rsid w:val="003C5C4D"/>
    <w:rsid w:val="003D758C"/>
    <w:rsid w:val="003D7D58"/>
    <w:rsid w:val="003E2352"/>
    <w:rsid w:val="003E330A"/>
    <w:rsid w:val="003E5211"/>
    <w:rsid w:val="003F08C6"/>
    <w:rsid w:val="003F5998"/>
    <w:rsid w:val="004111E5"/>
    <w:rsid w:val="004156CE"/>
    <w:rsid w:val="0041650B"/>
    <w:rsid w:val="00421789"/>
    <w:rsid w:val="00425183"/>
    <w:rsid w:val="004256EA"/>
    <w:rsid w:val="00425D57"/>
    <w:rsid w:val="00427C33"/>
    <w:rsid w:val="00434641"/>
    <w:rsid w:val="0043524D"/>
    <w:rsid w:val="004441ED"/>
    <w:rsid w:val="0044676B"/>
    <w:rsid w:val="00446DC2"/>
    <w:rsid w:val="00447753"/>
    <w:rsid w:val="00447D9F"/>
    <w:rsid w:val="0045178B"/>
    <w:rsid w:val="0045693C"/>
    <w:rsid w:val="00460806"/>
    <w:rsid w:val="00460987"/>
    <w:rsid w:val="0046316C"/>
    <w:rsid w:val="00473A4D"/>
    <w:rsid w:val="00474C33"/>
    <w:rsid w:val="00476B0C"/>
    <w:rsid w:val="00476E13"/>
    <w:rsid w:val="004826C7"/>
    <w:rsid w:val="004828CD"/>
    <w:rsid w:val="00483591"/>
    <w:rsid w:val="004839E0"/>
    <w:rsid w:val="00483A12"/>
    <w:rsid w:val="00494BBC"/>
    <w:rsid w:val="00496801"/>
    <w:rsid w:val="00497807"/>
    <w:rsid w:val="004A7146"/>
    <w:rsid w:val="004B0081"/>
    <w:rsid w:val="004B137E"/>
    <w:rsid w:val="004E1B78"/>
    <w:rsid w:val="004E21B4"/>
    <w:rsid w:val="004E38EA"/>
    <w:rsid w:val="004E3EA6"/>
    <w:rsid w:val="004E5ADA"/>
    <w:rsid w:val="004F47AB"/>
    <w:rsid w:val="004F4DA7"/>
    <w:rsid w:val="004F5A8C"/>
    <w:rsid w:val="0050223D"/>
    <w:rsid w:val="0050251E"/>
    <w:rsid w:val="00506D84"/>
    <w:rsid w:val="00510842"/>
    <w:rsid w:val="00522B44"/>
    <w:rsid w:val="005236FC"/>
    <w:rsid w:val="00525A2A"/>
    <w:rsid w:val="00533ED8"/>
    <w:rsid w:val="00534792"/>
    <w:rsid w:val="00537016"/>
    <w:rsid w:val="00540591"/>
    <w:rsid w:val="0054164E"/>
    <w:rsid w:val="00545A89"/>
    <w:rsid w:val="00547035"/>
    <w:rsid w:val="005504DF"/>
    <w:rsid w:val="0055188C"/>
    <w:rsid w:val="005568C4"/>
    <w:rsid w:val="00561323"/>
    <w:rsid w:val="005619D3"/>
    <w:rsid w:val="00564AF7"/>
    <w:rsid w:val="00570579"/>
    <w:rsid w:val="005714D5"/>
    <w:rsid w:val="00573E45"/>
    <w:rsid w:val="005807CF"/>
    <w:rsid w:val="00585D4F"/>
    <w:rsid w:val="0059048B"/>
    <w:rsid w:val="00591612"/>
    <w:rsid w:val="00591A14"/>
    <w:rsid w:val="00595CD8"/>
    <w:rsid w:val="00595DD9"/>
    <w:rsid w:val="00596A9F"/>
    <w:rsid w:val="005A24C2"/>
    <w:rsid w:val="005A252D"/>
    <w:rsid w:val="005A2C63"/>
    <w:rsid w:val="005A401B"/>
    <w:rsid w:val="005A4E0B"/>
    <w:rsid w:val="005B3B2B"/>
    <w:rsid w:val="005B3FD1"/>
    <w:rsid w:val="005B4945"/>
    <w:rsid w:val="005C3D58"/>
    <w:rsid w:val="005C5442"/>
    <w:rsid w:val="005C6F49"/>
    <w:rsid w:val="005C7122"/>
    <w:rsid w:val="005C7BCE"/>
    <w:rsid w:val="005E2871"/>
    <w:rsid w:val="005E3A16"/>
    <w:rsid w:val="005E3E09"/>
    <w:rsid w:val="005E4C0B"/>
    <w:rsid w:val="005F1D02"/>
    <w:rsid w:val="005F32A3"/>
    <w:rsid w:val="005F3D75"/>
    <w:rsid w:val="005F4374"/>
    <w:rsid w:val="005F465F"/>
    <w:rsid w:val="005F7FA1"/>
    <w:rsid w:val="00600E84"/>
    <w:rsid w:val="0060152B"/>
    <w:rsid w:val="00604A5D"/>
    <w:rsid w:val="00606053"/>
    <w:rsid w:val="00612CD2"/>
    <w:rsid w:val="00617EDB"/>
    <w:rsid w:val="00620C91"/>
    <w:rsid w:val="006304CB"/>
    <w:rsid w:val="00631AA4"/>
    <w:rsid w:val="006364C5"/>
    <w:rsid w:val="006407B5"/>
    <w:rsid w:val="00641E80"/>
    <w:rsid w:val="00645479"/>
    <w:rsid w:val="006465E5"/>
    <w:rsid w:val="00650249"/>
    <w:rsid w:val="00650DB1"/>
    <w:rsid w:val="0066198E"/>
    <w:rsid w:val="00663F3F"/>
    <w:rsid w:val="00667FB7"/>
    <w:rsid w:val="00670E47"/>
    <w:rsid w:val="00671011"/>
    <w:rsid w:val="00671490"/>
    <w:rsid w:val="006779F9"/>
    <w:rsid w:val="00680854"/>
    <w:rsid w:val="006813AB"/>
    <w:rsid w:val="006833B3"/>
    <w:rsid w:val="00685A2A"/>
    <w:rsid w:val="00690BF4"/>
    <w:rsid w:val="006912EC"/>
    <w:rsid w:val="006917E6"/>
    <w:rsid w:val="0069683D"/>
    <w:rsid w:val="006A1EC2"/>
    <w:rsid w:val="006A3C64"/>
    <w:rsid w:val="006A4AE0"/>
    <w:rsid w:val="006A65E2"/>
    <w:rsid w:val="006B0F5F"/>
    <w:rsid w:val="006B2DD5"/>
    <w:rsid w:val="006B69CE"/>
    <w:rsid w:val="006C115B"/>
    <w:rsid w:val="006C5090"/>
    <w:rsid w:val="006C7EA4"/>
    <w:rsid w:val="006D0F84"/>
    <w:rsid w:val="006D2847"/>
    <w:rsid w:val="006D429D"/>
    <w:rsid w:val="006D7CE6"/>
    <w:rsid w:val="006D7E1A"/>
    <w:rsid w:val="006E1641"/>
    <w:rsid w:val="006E75B6"/>
    <w:rsid w:val="006F5F3F"/>
    <w:rsid w:val="006F7C4F"/>
    <w:rsid w:val="0070054F"/>
    <w:rsid w:val="00702D74"/>
    <w:rsid w:val="00704121"/>
    <w:rsid w:val="00714AA4"/>
    <w:rsid w:val="0071529A"/>
    <w:rsid w:val="007170C1"/>
    <w:rsid w:val="007173E4"/>
    <w:rsid w:val="00717564"/>
    <w:rsid w:val="007216DD"/>
    <w:rsid w:val="00723DCA"/>
    <w:rsid w:val="00727F47"/>
    <w:rsid w:val="00731161"/>
    <w:rsid w:val="00732B8F"/>
    <w:rsid w:val="00733C04"/>
    <w:rsid w:val="00734A8E"/>
    <w:rsid w:val="007354B2"/>
    <w:rsid w:val="00735CFD"/>
    <w:rsid w:val="0074624E"/>
    <w:rsid w:val="00746D60"/>
    <w:rsid w:val="00750114"/>
    <w:rsid w:val="00750F55"/>
    <w:rsid w:val="00753A09"/>
    <w:rsid w:val="00753E89"/>
    <w:rsid w:val="0077208A"/>
    <w:rsid w:val="00772A1A"/>
    <w:rsid w:val="00772A1B"/>
    <w:rsid w:val="007752BF"/>
    <w:rsid w:val="00777D93"/>
    <w:rsid w:val="0078270F"/>
    <w:rsid w:val="00784B74"/>
    <w:rsid w:val="00784C06"/>
    <w:rsid w:val="0078565C"/>
    <w:rsid w:val="00785EAC"/>
    <w:rsid w:val="007945A7"/>
    <w:rsid w:val="007A7AE6"/>
    <w:rsid w:val="007A7EB4"/>
    <w:rsid w:val="007B0B41"/>
    <w:rsid w:val="007B0EF3"/>
    <w:rsid w:val="007B2FFF"/>
    <w:rsid w:val="007B5584"/>
    <w:rsid w:val="007B5CA3"/>
    <w:rsid w:val="007B7058"/>
    <w:rsid w:val="007C2B6E"/>
    <w:rsid w:val="007C2D48"/>
    <w:rsid w:val="007C5942"/>
    <w:rsid w:val="007C6C5D"/>
    <w:rsid w:val="007C7716"/>
    <w:rsid w:val="007C7C70"/>
    <w:rsid w:val="007D69C5"/>
    <w:rsid w:val="007E1DF8"/>
    <w:rsid w:val="007E23BC"/>
    <w:rsid w:val="007E5B13"/>
    <w:rsid w:val="007E73CF"/>
    <w:rsid w:val="007F15BD"/>
    <w:rsid w:val="007F1A07"/>
    <w:rsid w:val="007F1B59"/>
    <w:rsid w:val="007F753D"/>
    <w:rsid w:val="00802C76"/>
    <w:rsid w:val="00814BE6"/>
    <w:rsid w:val="00817E3B"/>
    <w:rsid w:val="00820B9C"/>
    <w:rsid w:val="00826DA3"/>
    <w:rsid w:val="00826DB1"/>
    <w:rsid w:val="00827936"/>
    <w:rsid w:val="008324F8"/>
    <w:rsid w:val="00834554"/>
    <w:rsid w:val="00841060"/>
    <w:rsid w:val="00841E13"/>
    <w:rsid w:val="008430AF"/>
    <w:rsid w:val="00843F84"/>
    <w:rsid w:val="00846D29"/>
    <w:rsid w:val="00850608"/>
    <w:rsid w:val="00851F0B"/>
    <w:rsid w:val="00854837"/>
    <w:rsid w:val="00855226"/>
    <w:rsid w:val="00857C48"/>
    <w:rsid w:val="00861C87"/>
    <w:rsid w:val="0086415D"/>
    <w:rsid w:val="00865BB1"/>
    <w:rsid w:val="008714F9"/>
    <w:rsid w:val="00874D6D"/>
    <w:rsid w:val="008773A9"/>
    <w:rsid w:val="0088500B"/>
    <w:rsid w:val="008854A7"/>
    <w:rsid w:val="008856FF"/>
    <w:rsid w:val="00892BFF"/>
    <w:rsid w:val="008A008E"/>
    <w:rsid w:val="008A1C94"/>
    <w:rsid w:val="008A3A80"/>
    <w:rsid w:val="008B161F"/>
    <w:rsid w:val="008B47D8"/>
    <w:rsid w:val="008B5E2A"/>
    <w:rsid w:val="008B653C"/>
    <w:rsid w:val="008B6895"/>
    <w:rsid w:val="008C47EA"/>
    <w:rsid w:val="008C7200"/>
    <w:rsid w:val="008D4B09"/>
    <w:rsid w:val="008E0EDB"/>
    <w:rsid w:val="008E3754"/>
    <w:rsid w:val="008E54A9"/>
    <w:rsid w:val="008E5938"/>
    <w:rsid w:val="008E72AA"/>
    <w:rsid w:val="008F5E24"/>
    <w:rsid w:val="008F76D3"/>
    <w:rsid w:val="009003E5"/>
    <w:rsid w:val="00902414"/>
    <w:rsid w:val="00903E98"/>
    <w:rsid w:val="0090566F"/>
    <w:rsid w:val="00905CB6"/>
    <w:rsid w:val="0090675B"/>
    <w:rsid w:val="00913633"/>
    <w:rsid w:val="00916B4B"/>
    <w:rsid w:val="009203C7"/>
    <w:rsid w:val="00923016"/>
    <w:rsid w:val="009324E3"/>
    <w:rsid w:val="00937D52"/>
    <w:rsid w:val="0094279D"/>
    <w:rsid w:val="00943F42"/>
    <w:rsid w:val="009509C9"/>
    <w:rsid w:val="00950F97"/>
    <w:rsid w:val="00951D6D"/>
    <w:rsid w:val="0095322B"/>
    <w:rsid w:val="0095324C"/>
    <w:rsid w:val="00954461"/>
    <w:rsid w:val="00955409"/>
    <w:rsid w:val="00956336"/>
    <w:rsid w:val="0096049A"/>
    <w:rsid w:val="009605D7"/>
    <w:rsid w:val="00962025"/>
    <w:rsid w:val="00967069"/>
    <w:rsid w:val="00984A93"/>
    <w:rsid w:val="00985D96"/>
    <w:rsid w:val="009877C9"/>
    <w:rsid w:val="00991CD7"/>
    <w:rsid w:val="00992FC8"/>
    <w:rsid w:val="009979C1"/>
    <w:rsid w:val="00997EE7"/>
    <w:rsid w:val="009A3BA4"/>
    <w:rsid w:val="009A5DC1"/>
    <w:rsid w:val="009B29C4"/>
    <w:rsid w:val="009C16E4"/>
    <w:rsid w:val="009D3897"/>
    <w:rsid w:val="009D6470"/>
    <w:rsid w:val="009D7060"/>
    <w:rsid w:val="009E2D37"/>
    <w:rsid w:val="009E31C1"/>
    <w:rsid w:val="009E44E5"/>
    <w:rsid w:val="009F13ED"/>
    <w:rsid w:val="009F252C"/>
    <w:rsid w:val="009F3740"/>
    <w:rsid w:val="009F3A0B"/>
    <w:rsid w:val="009F3A86"/>
    <w:rsid w:val="009F67EA"/>
    <w:rsid w:val="009F6E5F"/>
    <w:rsid w:val="009F7693"/>
    <w:rsid w:val="00A00896"/>
    <w:rsid w:val="00A02E73"/>
    <w:rsid w:val="00A041F5"/>
    <w:rsid w:val="00A046AC"/>
    <w:rsid w:val="00A051F5"/>
    <w:rsid w:val="00A07431"/>
    <w:rsid w:val="00A14837"/>
    <w:rsid w:val="00A150F4"/>
    <w:rsid w:val="00A17A0B"/>
    <w:rsid w:val="00A24D20"/>
    <w:rsid w:val="00A31E0F"/>
    <w:rsid w:val="00A40E20"/>
    <w:rsid w:val="00A41391"/>
    <w:rsid w:val="00A415F8"/>
    <w:rsid w:val="00A43800"/>
    <w:rsid w:val="00A448C7"/>
    <w:rsid w:val="00A44A2C"/>
    <w:rsid w:val="00A509C9"/>
    <w:rsid w:val="00A53F5E"/>
    <w:rsid w:val="00A53F93"/>
    <w:rsid w:val="00A60595"/>
    <w:rsid w:val="00A65750"/>
    <w:rsid w:val="00A66407"/>
    <w:rsid w:val="00A67B5A"/>
    <w:rsid w:val="00A70ABF"/>
    <w:rsid w:val="00A70F8E"/>
    <w:rsid w:val="00A75A90"/>
    <w:rsid w:val="00A80242"/>
    <w:rsid w:val="00A807F0"/>
    <w:rsid w:val="00A84D61"/>
    <w:rsid w:val="00A84F88"/>
    <w:rsid w:val="00A8536B"/>
    <w:rsid w:val="00A85D0A"/>
    <w:rsid w:val="00A907CD"/>
    <w:rsid w:val="00A922A5"/>
    <w:rsid w:val="00A925E3"/>
    <w:rsid w:val="00A929B0"/>
    <w:rsid w:val="00A938FF"/>
    <w:rsid w:val="00A94B25"/>
    <w:rsid w:val="00A96FF9"/>
    <w:rsid w:val="00A97420"/>
    <w:rsid w:val="00AA1471"/>
    <w:rsid w:val="00AA17DC"/>
    <w:rsid w:val="00AA1EFE"/>
    <w:rsid w:val="00AA2215"/>
    <w:rsid w:val="00AB5887"/>
    <w:rsid w:val="00AB79D4"/>
    <w:rsid w:val="00AC23F1"/>
    <w:rsid w:val="00AC3D5C"/>
    <w:rsid w:val="00AC4763"/>
    <w:rsid w:val="00AD2016"/>
    <w:rsid w:val="00AD2756"/>
    <w:rsid w:val="00AD36B1"/>
    <w:rsid w:val="00AD7CCC"/>
    <w:rsid w:val="00AD7D42"/>
    <w:rsid w:val="00AD7E8D"/>
    <w:rsid w:val="00AE44C0"/>
    <w:rsid w:val="00AE4B75"/>
    <w:rsid w:val="00AF77F8"/>
    <w:rsid w:val="00B007D7"/>
    <w:rsid w:val="00B01D18"/>
    <w:rsid w:val="00B03738"/>
    <w:rsid w:val="00B04F58"/>
    <w:rsid w:val="00B053FD"/>
    <w:rsid w:val="00B1035E"/>
    <w:rsid w:val="00B1251A"/>
    <w:rsid w:val="00B13305"/>
    <w:rsid w:val="00B15A83"/>
    <w:rsid w:val="00B162ED"/>
    <w:rsid w:val="00B21818"/>
    <w:rsid w:val="00B23F0A"/>
    <w:rsid w:val="00B26AB0"/>
    <w:rsid w:val="00B27DD8"/>
    <w:rsid w:val="00B306B8"/>
    <w:rsid w:val="00B407E8"/>
    <w:rsid w:val="00B442F0"/>
    <w:rsid w:val="00B4456E"/>
    <w:rsid w:val="00B473A7"/>
    <w:rsid w:val="00B5004F"/>
    <w:rsid w:val="00B51DE8"/>
    <w:rsid w:val="00B52681"/>
    <w:rsid w:val="00B55744"/>
    <w:rsid w:val="00B57EF4"/>
    <w:rsid w:val="00B65B80"/>
    <w:rsid w:val="00B67113"/>
    <w:rsid w:val="00B7189B"/>
    <w:rsid w:val="00B721D4"/>
    <w:rsid w:val="00B80749"/>
    <w:rsid w:val="00B8715F"/>
    <w:rsid w:val="00B871E4"/>
    <w:rsid w:val="00BA12A7"/>
    <w:rsid w:val="00BA1346"/>
    <w:rsid w:val="00BA1BEF"/>
    <w:rsid w:val="00BA36B0"/>
    <w:rsid w:val="00BA4386"/>
    <w:rsid w:val="00BA43B5"/>
    <w:rsid w:val="00BA7E53"/>
    <w:rsid w:val="00BB349B"/>
    <w:rsid w:val="00BB3D0B"/>
    <w:rsid w:val="00BB4C51"/>
    <w:rsid w:val="00BB53E1"/>
    <w:rsid w:val="00BB7986"/>
    <w:rsid w:val="00BC031B"/>
    <w:rsid w:val="00BC10C2"/>
    <w:rsid w:val="00BC416E"/>
    <w:rsid w:val="00BD2B08"/>
    <w:rsid w:val="00BD4CC7"/>
    <w:rsid w:val="00BE11B1"/>
    <w:rsid w:val="00BE194A"/>
    <w:rsid w:val="00BE2C05"/>
    <w:rsid w:val="00BE4BBF"/>
    <w:rsid w:val="00BE7990"/>
    <w:rsid w:val="00BF23ED"/>
    <w:rsid w:val="00BF2C95"/>
    <w:rsid w:val="00BF735B"/>
    <w:rsid w:val="00BF7ED3"/>
    <w:rsid w:val="00C01B43"/>
    <w:rsid w:val="00C0551A"/>
    <w:rsid w:val="00C05606"/>
    <w:rsid w:val="00C068E8"/>
    <w:rsid w:val="00C11F91"/>
    <w:rsid w:val="00C12D10"/>
    <w:rsid w:val="00C15467"/>
    <w:rsid w:val="00C21379"/>
    <w:rsid w:val="00C220EB"/>
    <w:rsid w:val="00C25264"/>
    <w:rsid w:val="00C2536B"/>
    <w:rsid w:val="00C275ED"/>
    <w:rsid w:val="00C315B8"/>
    <w:rsid w:val="00C3192F"/>
    <w:rsid w:val="00C358E3"/>
    <w:rsid w:val="00C36D0B"/>
    <w:rsid w:val="00C377AF"/>
    <w:rsid w:val="00C40010"/>
    <w:rsid w:val="00C4686F"/>
    <w:rsid w:val="00C5645D"/>
    <w:rsid w:val="00C56790"/>
    <w:rsid w:val="00C60053"/>
    <w:rsid w:val="00C60DD7"/>
    <w:rsid w:val="00C61CB2"/>
    <w:rsid w:val="00C6235B"/>
    <w:rsid w:val="00C65DCB"/>
    <w:rsid w:val="00C663FF"/>
    <w:rsid w:val="00C707E8"/>
    <w:rsid w:val="00C72F41"/>
    <w:rsid w:val="00C73D96"/>
    <w:rsid w:val="00C76899"/>
    <w:rsid w:val="00C812E7"/>
    <w:rsid w:val="00C8270B"/>
    <w:rsid w:val="00C838AE"/>
    <w:rsid w:val="00C857B8"/>
    <w:rsid w:val="00C90D36"/>
    <w:rsid w:val="00C91B14"/>
    <w:rsid w:val="00C95392"/>
    <w:rsid w:val="00C96284"/>
    <w:rsid w:val="00CA4354"/>
    <w:rsid w:val="00CB5233"/>
    <w:rsid w:val="00CC1CE0"/>
    <w:rsid w:val="00CC39D7"/>
    <w:rsid w:val="00CC5458"/>
    <w:rsid w:val="00CD143F"/>
    <w:rsid w:val="00CD71AF"/>
    <w:rsid w:val="00CE6A2D"/>
    <w:rsid w:val="00CF025E"/>
    <w:rsid w:val="00CF7B2A"/>
    <w:rsid w:val="00D10D15"/>
    <w:rsid w:val="00D1138C"/>
    <w:rsid w:val="00D15689"/>
    <w:rsid w:val="00D200D9"/>
    <w:rsid w:val="00D22AC9"/>
    <w:rsid w:val="00D2600E"/>
    <w:rsid w:val="00D306D7"/>
    <w:rsid w:val="00D30DCF"/>
    <w:rsid w:val="00D32A6E"/>
    <w:rsid w:val="00D33F17"/>
    <w:rsid w:val="00D34F85"/>
    <w:rsid w:val="00D35DBA"/>
    <w:rsid w:val="00D452CA"/>
    <w:rsid w:val="00D464E2"/>
    <w:rsid w:val="00D46543"/>
    <w:rsid w:val="00D46619"/>
    <w:rsid w:val="00D472FD"/>
    <w:rsid w:val="00D476DA"/>
    <w:rsid w:val="00D5001E"/>
    <w:rsid w:val="00D52D6B"/>
    <w:rsid w:val="00D5694D"/>
    <w:rsid w:val="00D64C41"/>
    <w:rsid w:val="00D652DD"/>
    <w:rsid w:val="00D669B1"/>
    <w:rsid w:val="00D74C6F"/>
    <w:rsid w:val="00D758A1"/>
    <w:rsid w:val="00D75FF4"/>
    <w:rsid w:val="00D77E8E"/>
    <w:rsid w:val="00D8052F"/>
    <w:rsid w:val="00D83484"/>
    <w:rsid w:val="00D834C1"/>
    <w:rsid w:val="00D837EA"/>
    <w:rsid w:val="00D84643"/>
    <w:rsid w:val="00D85010"/>
    <w:rsid w:val="00D90AAE"/>
    <w:rsid w:val="00D92222"/>
    <w:rsid w:val="00D92BA0"/>
    <w:rsid w:val="00D94E2B"/>
    <w:rsid w:val="00D976D4"/>
    <w:rsid w:val="00DB1FA3"/>
    <w:rsid w:val="00DC2EEC"/>
    <w:rsid w:val="00DC4CB5"/>
    <w:rsid w:val="00DC572C"/>
    <w:rsid w:val="00DC5746"/>
    <w:rsid w:val="00DC5BF7"/>
    <w:rsid w:val="00DD1D45"/>
    <w:rsid w:val="00DD4A18"/>
    <w:rsid w:val="00DD6FD1"/>
    <w:rsid w:val="00DE0548"/>
    <w:rsid w:val="00DE1754"/>
    <w:rsid w:val="00DE17BB"/>
    <w:rsid w:val="00DE2102"/>
    <w:rsid w:val="00DE327C"/>
    <w:rsid w:val="00DE63CA"/>
    <w:rsid w:val="00DE6B21"/>
    <w:rsid w:val="00DE735A"/>
    <w:rsid w:val="00DF0612"/>
    <w:rsid w:val="00DF0D6A"/>
    <w:rsid w:val="00DF28B3"/>
    <w:rsid w:val="00DF6193"/>
    <w:rsid w:val="00E010E9"/>
    <w:rsid w:val="00E0114F"/>
    <w:rsid w:val="00E033F7"/>
    <w:rsid w:val="00E04DD9"/>
    <w:rsid w:val="00E07CB6"/>
    <w:rsid w:val="00E10D49"/>
    <w:rsid w:val="00E10ED1"/>
    <w:rsid w:val="00E10FAF"/>
    <w:rsid w:val="00E11B43"/>
    <w:rsid w:val="00E1268E"/>
    <w:rsid w:val="00E141C0"/>
    <w:rsid w:val="00E246BC"/>
    <w:rsid w:val="00E24D72"/>
    <w:rsid w:val="00E252F4"/>
    <w:rsid w:val="00E27952"/>
    <w:rsid w:val="00E27970"/>
    <w:rsid w:val="00E34306"/>
    <w:rsid w:val="00E43D74"/>
    <w:rsid w:val="00E45644"/>
    <w:rsid w:val="00E545D0"/>
    <w:rsid w:val="00E55749"/>
    <w:rsid w:val="00E55F2C"/>
    <w:rsid w:val="00E61347"/>
    <w:rsid w:val="00E6193A"/>
    <w:rsid w:val="00E645AE"/>
    <w:rsid w:val="00E67307"/>
    <w:rsid w:val="00E67749"/>
    <w:rsid w:val="00E72968"/>
    <w:rsid w:val="00E755FA"/>
    <w:rsid w:val="00E806C7"/>
    <w:rsid w:val="00E8347A"/>
    <w:rsid w:val="00E857A4"/>
    <w:rsid w:val="00E860A5"/>
    <w:rsid w:val="00E92371"/>
    <w:rsid w:val="00EA11EB"/>
    <w:rsid w:val="00EA4D31"/>
    <w:rsid w:val="00EB616D"/>
    <w:rsid w:val="00EB733A"/>
    <w:rsid w:val="00ED089E"/>
    <w:rsid w:val="00ED42B5"/>
    <w:rsid w:val="00ED6B82"/>
    <w:rsid w:val="00EE0AC7"/>
    <w:rsid w:val="00EE12E5"/>
    <w:rsid w:val="00EE210F"/>
    <w:rsid w:val="00EE26D8"/>
    <w:rsid w:val="00EE5B01"/>
    <w:rsid w:val="00EF1DDC"/>
    <w:rsid w:val="00EF416F"/>
    <w:rsid w:val="00EF76C5"/>
    <w:rsid w:val="00F0115A"/>
    <w:rsid w:val="00F04346"/>
    <w:rsid w:val="00F05F46"/>
    <w:rsid w:val="00F17FE7"/>
    <w:rsid w:val="00F20606"/>
    <w:rsid w:val="00F25102"/>
    <w:rsid w:val="00F26ACC"/>
    <w:rsid w:val="00F27326"/>
    <w:rsid w:val="00F274DF"/>
    <w:rsid w:val="00F30F62"/>
    <w:rsid w:val="00F32647"/>
    <w:rsid w:val="00F417FD"/>
    <w:rsid w:val="00F41D07"/>
    <w:rsid w:val="00F43D14"/>
    <w:rsid w:val="00F479C6"/>
    <w:rsid w:val="00F47BA1"/>
    <w:rsid w:val="00F51349"/>
    <w:rsid w:val="00F51E27"/>
    <w:rsid w:val="00F52226"/>
    <w:rsid w:val="00F52E63"/>
    <w:rsid w:val="00F5441A"/>
    <w:rsid w:val="00F572C2"/>
    <w:rsid w:val="00F57C8B"/>
    <w:rsid w:val="00F6188D"/>
    <w:rsid w:val="00F6605E"/>
    <w:rsid w:val="00F66487"/>
    <w:rsid w:val="00F6766A"/>
    <w:rsid w:val="00F74E74"/>
    <w:rsid w:val="00F7677E"/>
    <w:rsid w:val="00F76C3A"/>
    <w:rsid w:val="00F810C1"/>
    <w:rsid w:val="00F8431B"/>
    <w:rsid w:val="00F8779E"/>
    <w:rsid w:val="00F909D6"/>
    <w:rsid w:val="00F92520"/>
    <w:rsid w:val="00F94EFC"/>
    <w:rsid w:val="00FA16E0"/>
    <w:rsid w:val="00FA5EF5"/>
    <w:rsid w:val="00FB0DA3"/>
    <w:rsid w:val="00FB2178"/>
    <w:rsid w:val="00FB3073"/>
    <w:rsid w:val="00FB53F4"/>
    <w:rsid w:val="00FB63F2"/>
    <w:rsid w:val="00FC6650"/>
    <w:rsid w:val="00FD1C37"/>
    <w:rsid w:val="00FD298A"/>
    <w:rsid w:val="00FE020A"/>
    <w:rsid w:val="00FE077F"/>
    <w:rsid w:val="00FE130D"/>
    <w:rsid w:val="00FE4804"/>
    <w:rsid w:val="00FE4CD4"/>
    <w:rsid w:val="00FE5A97"/>
    <w:rsid w:val="00FE7A14"/>
    <w:rsid w:val="00FF1612"/>
    <w:rsid w:val="00FF3651"/>
    <w:rsid w:val="00FF372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A289013"/>
  <w15:chartTrackingRefBased/>
  <w15:docId w15:val="{FD95ABBE-A15C-4A0F-8DCD-64EA5F22A6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504DF"/>
  </w:style>
  <w:style w:type="paragraph" w:styleId="Heading1">
    <w:name w:val="heading 1"/>
    <w:aliases w:val="Heading 1(Report Only),Chapter,Heading 1(Report Only)1,Chapter1,l1,level 1 heading,contents,proj,proj1,proj5,proj6,proj7,proj8,proj9,proj10,proj11,proj12,proj13,proj14,proj15,proj51,proj61,proj71,proj81,proj91,proj101,proj111,proj121,proj131,h"/>
    <w:basedOn w:val="Normal"/>
    <w:next w:val="Normal"/>
    <w:link w:val="Heading1Char"/>
    <w:autoRedefine/>
    <w:qFormat/>
    <w:rsid w:val="00BF2C95"/>
    <w:pPr>
      <w:widowControl w:val="0"/>
      <w:numPr>
        <w:numId w:val="2"/>
      </w:numPr>
      <w:spacing w:beforeLines="60" w:before="144" w:after="0" w:line="276" w:lineRule="auto"/>
      <w:outlineLvl w:val="0"/>
    </w:pPr>
    <w:rPr>
      <w:rFonts w:ascii="Times New Roman" w:eastAsia="Times New Roman" w:hAnsi="Times New Roman" w:cs="Times New Roman"/>
      <w:b/>
      <w:bCs/>
      <w:color w:val="000000"/>
      <w:sz w:val="28"/>
      <w:szCs w:val="28"/>
      <w:lang w:val="x-none" w:eastAsia="x-none"/>
    </w:rPr>
  </w:style>
  <w:style w:type="paragraph" w:styleId="Heading2">
    <w:name w:val="heading 2"/>
    <w:aliases w:val="l2,H2,h21"/>
    <w:basedOn w:val="Normal"/>
    <w:next w:val="Normal"/>
    <w:link w:val="Heading2Char"/>
    <w:autoRedefine/>
    <w:unhideWhenUsed/>
    <w:qFormat/>
    <w:rsid w:val="0090566F"/>
    <w:pPr>
      <w:keepNext/>
      <w:keepLines/>
      <w:numPr>
        <w:ilvl w:val="1"/>
        <w:numId w:val="2"/>
      </w:numPr>
      <w:spacing w:after="0" w:line="312" w:lineRule="auto"/>
      <w:jc w:val="both"/>
      <w:outlineLvl w:val="1"/>
    </w:pPr>
    <w:rPr>
      <w:rFonts w:ascii="Times New Roman" w:eastAsia="Times New Roman" w:hAnsi="Times New Roman" w:cs="Times New Roman"/>
      <w:b/>
      <w:bCs/>
      <w:color w:val="000000"/>
      <w:sz w:val="28"/>
      <w:szCs w:val="28"/>
      <w:lang w:val="vi-VN" w:eastAsia="x-none"/>
    </w:rPr>
  </w:style>
  <w:style w:type="paragraph" w:styleId="Heading3">
    <w:name w:val="heading 3"/>
    <w:aliases w:val="h3,h31,h31 Char"/>
    <w:basedOn w:val="Normal"/>
    <w:next w:val="Normal"/>
    <w:link w:val="Heading3Char"/>
    <w:autoRedefine/>
    <w:unhideWhenUsed/>
    <w:qFormat/>
    <w:rsid w:val="0055188C"/>
    <w:pPr>
      <w:keepNext/>
      <w:keepLines/>
      <w:numPr>
        <w:ilvl w:val="2"/>
        <w:numId w:val="2"/>
      </w:numPr>
      <w:spacing w:after="0" w:line="312" w:lineRule="auto"/>
      <w:jc w:val="both"/>
      <w:outlineLvl w:val="2"/>
    </w:pPr>
    <w:rPr>
      <w:rFonts w:ascii="Times New Roman" w:eastAsia="Times New Roman" w:hAnsi="Times New Roman" w:cs="Times New Roman"/>
      <w:b/>
      <w:bCs/>
      <w:color w:val="000000"/>
      <w:sz w:val="28"/>
      <w:szCs w:val="28"/>
      <w:lang w:val="x-none" w:eastAsia="x-none"/>
    </w:rPr>
  </w:style>
  <w:style w:type="paragraph" w:styleId="Heading4">
    <w:name w:val="heading 4"/>
    <w:aliases w:val="h4,h41,H4,Level 2 - a,PIM 4,Ref Heading 1,rh1,Heading sql,sect 1.2.3.4,First Subheading,Heading 4.,heading 4,Heading 4 - old,sect 1.2.3.41,Ref Heading 11,rh11,sect 1.2.3.42,Ref Heading 12,rh12,sect 1.2.3.411,Ref Heading 111,rh111,sect 1.2.3.43"/>
    <w:basedOn w:val="ListParagraph"/>
    <w:next w:val="Normal"/>
    <w:link w:val="Heading4Char"/>
    <w:autoRedefine/>
    <w:unhideWhenUsed/>
    <w:qFormat/>
    <w:rsid w:val="0090566F"/>
    <w:pPr>
      <w:numPr>
        <w:ilvl w:val="3"/>
      </w:numPr>
      <w:spacing w:line="312" w:lineRule="auto"/>
      <w:outlineLvl w:val="3"/>
    </w:pPr>
    <w:rPr>
      <w:b/>
      <w:i/>
      <w:lang w:val="en-US"/>
    </w:rPr>
  </w:style>
  <w:style w:type="paragraph" w:styleId="Heading5">
    <w:name w:val="heading 5"/>
    <w:aliases w:val="Heading 5(unused),Heading 5(unused)1,5,Subheading,Level 3 - i,Block Label,l5,(H5 Arc),h5,Second Subheading,dash,ds,dd,dash1,ds1,dd1,dash2,ds2,dd2,dash3,ds3,dd3,dash4,ds4,dd4,dash5,ds5,dd5,dash6,ds6,dd6,dash7,ds7,dd7,dash8,ds8,dd8,dash9,ds9,dd9"/>
    <w:basedOn w:val="Normal"/>
    <w:next w:val="Normal"/>
    <w:link w:val="Heading5Char"/>
    <w:unhideWhenUsed/>
    <w:qFormat/>
    <w:rsid w:val="00E10D49"/>
    <w:pPr>
      <w:keepNext/>
      <w:keepLines/>
      <w:spacing w:after="0" w:line="276" w:lineRule="auto"/>
      <w:jc w:val="both"/>
      <w:outlineLvl w:val="4"/>
    </w:pPr>
    <w:rPr>
      <w:rFonts w:ascii="Times New Roman" w:eastAsiaTheme="majorEastAsia" w:hAnsi="Times New Roman" w:cstheme="majorBidi"/>
      <w:b/>
      <w:i/>
      <w:sz w:val="28"/>
    </w:rPr>
  </w:style>
  <w:style w:type="paragraph" w:styleId="Heading6">
    <w:name w:val="heading 6"/>
    <w:basedOn w:val="Normal"/>
    <w:next w:val="Normal"/>
    <w:link w:val="Heading6Char"/>
    <w:autoRedefine/>
    <w:uiPriority w:val="9"/>
    <w:unhideWhenUsed/>
    <w:qFormat/>
    <w:rsid w:val="00E10D49"/>
    <w:pPr>
      <w:keepNext/>
      <w:keepLines/>
      <w:spacing w:before="40" w:after="0" w:line="276" w:lineRule="auto"/>
      <w:jc w:val="both"/>
      <w:outlineLvl w:val="5"/>
    </w:pPr>
    <w:rPr>
      <w:rFonts w:ascii="Times New Roman" w:eastAsiaTheme="majorEastAsia" w:hAnsi="Times New Roman" w:cstheme="majorBidi"/>
      <w:b/>
      <w:sz w:val="28"/>
    </w:rPr>
  </w:style>
  <w:style w:type="paragraph" w:styleId="Heading7">
    <w:name w:val="heading 7"/>
    <w:basedOn w:val="Normal"/>
    <w:next w:val="Normal"/>
    <w:link w:val="Heading7Char"/>
    <w:uiPriority w:val="9"/>
    <w:unhideWhenUsed/>
    <w:qFormat/>
    <w:rsid w:val="00841E13"/>
    <w:pPr>
      <w:keepNext/>
      <w:spacing w:after="0" w:line="312" w:lineRule="auto"/>
      <w:outlineLvl w:val="6"/>
    </w:pPr>
    <w:rPr>
      <w:rFonts w:ascii="Calibri" w:eastAsia="Times New Roman" w:hAnsi="Calibri" w:cs="Times New Roman"/>
      <w:b/>
      <w:bCs/>
      <w:sz w:val="20"/>
      <w:szCs w:val="28"/>
      <w:lang w:val="vi-VN"/>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eading 1(Report Only) Char,Chapter Char,Heading 1(Report Only)1 Char,Chapter1 Char,l1 Char,level 1 heading Char,contents Char,proj Char,proj1 Char,proj5 Char,proj6 Char,proj7 Char,proj8 Char,proj9 Char,proj10 Char,proj11 Char,proj12 Char"/>
    <w:basedOn w:val="DefaultParagraphFont"/>
    <w:link w:val="Heading1"/>
    <w:rsid w:val="00BF2C95"/>
    <w:rPr>
      <w:rFonts w:ascii="Times New Roman" w:eastAsia="Times New Roman" w:hAnsi="Times New Roman" w:cs="Times New Roman"/>
      <w:b/>
      <w:bCs/>
      <w:color w:val="000000"/>
      <w:sz w:val="28"/>
      <w:szCs w:val="28"/>
      <w:lang w:val="x-none" w:eastAsia="x-none"/>
    </w:rPr>
  </w:style>
  <w:style w:type="character" w:customStyle="1" w:styleId="Heading2Char">
    <w:name w:val="Heading 2 Char"/>
    <w:aliases w:val="l2 Char,H2 Char,h21 Char"/>
    <w:basedOn w:val="DefaultParagraphFont"/>
    <w:link w:val="Heading2"/>
    <w:rsid w:val="0090566F"/>
    <w:rPr>
      <w:rFonts w:ascii="Times New Roman" w:eastAsia="Times New Roman" w:hAnsi="Times New Roman" w:cs="Times New Roman"/>
      <w:b/>
      <w:bCs/>
      <w:color w:val="000000"/>
      <w:sz w:val="28"/>
      <w:szCs w:val="28"/>
      <w:lang w:val="vi-VN" w:eastAsia="x-none"/>
    </w:rPr>
  </w:style>
  <w:style w:type="character" w:customStyle="1" w:styleId="Heading3Char">
    <w:name w:val="Heading 3 Char"/>
    <w:aliases w:val="h3 Char,h31 Char1,h31 Char Char"/>
    <w:basedOn w:val="DefaultParagraphFont"/>
    <w:link w:val="Heading3"/>
    <w:rsid w:val="0055188C"/>
    <w:rPr>
      <w:rFonts w:ascii="Times New Roman" w:eastAsia="Times New Roman" w:hAnsi="Times New Roman" w:cs="Times New Roman"/>
      <w:b/>
      <w:bCs/>
      <w:color w:val="000000"/>
      <w:sz w:val="28"/>
      <w:szCs w:val="28"/>
      <w:lang w:val="x-none" w:eastAsia="x-none"/>
    </w:rPr>
  </w:style>
  <w:style w:type="character" w:customStyle="1" w:styleId="Heading4Char">
    <w:name w:val="Heading 4 Char"/>
    <w:aliases w:val="h4 Char,h41 Char,H4 Char,Level 2 - a Char,PIM 4 Char,Ref Heading 1 Char,rh1 Char,Heading sql Char,sect 1.2.3.4 Char,First Subheading Char,Heading 4. Char,heading 4 Char,Heading 4 - old Char,sect 1.2.3.41 Char,Ref Heading 11 Char,rh11 Char"/>
    <w:basedOn w:val="DefaultParagraphFont"/>
    <w:link w:val="Heading4"/>
    <w:rsid w:val="0090566F"/>
    <w:rPr>
      <w:rFonts w:ascii="Times New Roman" w:eastAsia="Calibri" w:hAnsi="Times New Roman" w:cs="Times New Roman"/>
      <w:b/>
      <w:i/>
      <w:sz w:val="28"/>
      <w:szCs w:val="28"/>
      <w:lang w:eastAsia="x-none"/>
    </w:rPr>
  </w:style>
  <w:style w:type="character" w:customStyle="1" w:styleId="Heading5Char">
    <w:name w:val="Heading 5 Char"/>
    <w:aliases w:val="Heading 5(unused) Char,Heading 5(unused)1 Char,5 Char,Subheading Char,Level 3 - i Char,Block Label Char,l5 Char,(H5 Arc) Char,h5 Char,Second Subheading Char,dash Char,ds Char,dd Char,dash1 Char,ds1 Char,dd1 Char,dash2 Char,ds2 Char"/>
    <w:basedOn w:val="DefaultParagraphFont"/>
    <w:link w:val="Heading5"/>
    <w:rsid w:val="00E10D49"/>
    <w:rPr>
      <w:rFonts w:ascii="Times New Roman" w:eastAsiaTheme="majorEastAsia" w:hAnsi="Times New Roman" w:cstheme="majorBidi"/>
      <w:b/>
      <w:i/>
      <w:sz w:val="28"/>
    </w:rPr>
  </w:style>
  <w:style w:type="character" w:customStyle="1" w:styleId="Heading6Char">
    <w:name w:val="Heading 6 Char"/>
    <w:basedOn w:val="DefaultParagraphFont"/>
    <w:link w:val="Heading6"/>
    <w:uiPriority w:val="9"/>
    <w:rsid w:val="00E10D49"/>
    <w:rPr>
      <w:rFonts w:ascii="Times New Roman" w:eastAsiaTheme="majorEastAsia" w:hAnsi="Times New Roman" w:cstheme="majorBidi"/>
      <w:b/>
      <w:sz w:val="28"/>
    </w:rPr>
  </w:style>
  <w:style w:type="paragraph" w:styleId="ListParagraph">
    <w:name w:val="List Paragraph"/>
    <w:aliases w:val="bullet,Colorful List Accent 1,VNA - List Paragraph,List Paragraph 1,1.,lp1,List Paragraph2,Colorful List - Accent 11,List Paragraph1,My checklist,Table Sequence,level 1,Medium Grid 1 - Accent 21,bullet 1,Bullet_1,List Paragraph3,heading6"/>
    <w:basedOn w:val="Normal"/>
    <w:link w:val="ListParagraphChar"/>
    <w:uiPriority w:val="34"/>
    <w:qFormat/>
    <w:rsid w:val="00BA1BEF"/>
    <w:pPr>
      <w:numPr>
        <w:ilvl w:val="7"/>
        <w:numId w:val="2"/>
      </w:numPr>
      <w:spacing w:after="0" w:line="276" w:lineRule="auto"/>
      <w:contextualSpacing/>
      <w:jc w:val="both"/>
    </w:pPr>
    <w:rPr>
      <w:rFonts w:ascii="Times New Roman" w:eastAsia="Calibri" w:hAnsi="Times New Roman" w:cs="Times New Roman"/>
      <w:sz w:val="28"/>
      <w:szCs w:val="28"/>
      <w:lang w:val="x-none" w:eastAsia="x-none"/>
    </w:rPr>
  </w:style>
  <w:style w:type="character" w:customStyle="1" w:styleId="ListParagraphChar">
    <w:name w:val="List Paragraph Char"/>
    <w:aliases w:val="bullet Char,Colorful List Accent 1 Char,VNA - List Paragraph Char,List Paragraph 1 Char,1. Char,lp1 Char,List Paragraph2 Char,Colorful List - Accent 11 Char,List Paragraph1 Char,My checklist Char,Table Sequence Char,level 1 Char"/>
    <w:link w:val="ListParagraph"/>
    <w:uiPriority w:val="34"/>
    <w:locked/>
    <w:rsid w:val="00BA1BEF"/>
    <w:rPr>
      <w:rFonts w:ascii="Times New Roman" w:eastAsia="Calibri" w:hAnsi="Times New Roman" w:cs="Times New Roman"/>
      <w:sz w:val="28"/>
      <w:szCs w:val="28"/>
      <w:lang w:val="x-none" w:eastAsia="x-none"/>
    </w:rPr>
  </w:style>
  <w:style w:type="table" w:styleId="TableGrid">
    <w:name w:val="Table Grid"/>
    <w:aliases w:val="TP,HRT Table Style"/>
    <w:basedOn w:val="TableNormal"/>
    <w:uiPriority w:val="39"/>
    <w:rsid w:val="00E10D49"/>
    <w:pPr>
      <w:spacing w:after="0" w:line="240" w:lineRule="auto"/>
    </w:pPr>
    <w:rPr>
      <w:rFonts w:ascii="Calibri" w:eastAsia="Calibri" w:hAnsi="Calibri"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aliases w:val="sbv,Chapter Name"/>
    <w:basedOn w:val="Normal"/>
    <w:link w:val="HeaderChar"/>
    <w:uiPriority w:val="99"/>
    <w:unhideWhenUsed/>
    <w:rsid w:val="00E10D49"/>
    <w:pPr>
      <w:tabs>
        <w:tab w:val="center" w:pos="4680"/>
        <w:tab w:val="right" w:pos="9360"/>
      </w:tabs>
      <w:spacing w:after="0" w:line="240" w:lineRule="auto"/>
      <w:jc w:val="both"/>
    </w:pPr>
    <w:rPr>
      <w:rFonts w:ascii="Times New Roman" w:eastAsia="Calibri" w:hAnsi="Times New Roman" w:cs="Times New Roman"/>
      <w:sz w:val="28"/>
    </w:rPr>
  </w:style>
  <w:style w:type="character" w:customStyle="1" w:styleId="HeaderChar">
    <w:name w:val="Header Char"/>
    <w:aliases w:val="sbv Char,Chapter Name Char"/>
    <w:basedOn w:val="DefaultParagraphFont"/>
    <w:link w:val="Header"/>
    <w:uiPriority w:val="99"/>
    <w:rsid w:val="00E10D49"/>
    <w:rPr>
      <w:rFonts w:ascii="Times New Roman" w:eastAsia="Calibri" w:hAnsi="Times New Roman" w:cs="Times New Roman"/>
      <w:sz w:val="28"/>
    </w:rPr>
  </w:style>
  <w:style w:type="character" w:styleId="CommentReference">
    <w:name w:val="annotation reference"/>
    <w:aliases w:val="cr,Used by Word to flag author queries"/>
    <w:uiPriority w:val="99"/>
    <w:unhideWhenUsed/>
    <w:rsid w:val="00E10D49"/>
    <w:rPr>
      <w:sz w:val="16"/>
      <w:szCs w:val="16"/>
    </w:rPr>
  </w:style>
  <w:style w:type="paragraph" w:styleId="CommentText">
    <w:name w:val="annotation text"/>
    <w:basedOn w:val="Normal"/>
    <w:link w:val="CommentTextChar"/>
    <w:uiPriority w:val="99"/>
    <w:unhideWhenUsed/>
    <w:rsid w:val="00E10D49"/>
    <w:pPr>
      <w:spacing w:after="200" w:line="276" w:lineRule="auto"/>
      <w:jc w:val="both"/>
    </w:pPr>
    <w:rPr>
      <w:rFonts w:ascii="Times New Roman" w:eastAsia="Calibri" w:hAnsi="Times New Roman" w:cs="Times New Roman"/>
      <w:sz w:val="20"/>
      <w:szCs w:val="20"/>
      <w:lang w:val="x-none" w:eastAsia="x-none"/>
    </w:rPr>
  </w:style>
  <w:style w:type="character" w:customStyle="1" w:styleId="CommentTextChar">
    <w:name w:val="Comment Text Char"/>
    <w:basedOn w:val="DefaultParagraphFont"/>
    <w:link w:val="CommentText"/>
    <w:uiPriority w:val="99"/>
    <w:rsid w:val="00E10D49"/>
    <w:rPr>
      <w:rFonts w:ascii="Times New Roman" w:eastAsia="Calibri" w:hAnsi="Times New Roman" w:cs="Times New Roman"/>
      <w:sz w:val="20"/>
      <w:szCs w:val="20"/>
      <w:lang w:val="x-none" w:eastAsia="x-none"/>
    </w:rPr>
  </w:style>
  <w:style w:type="paragraph" w:styleId="Footer">
    <w:name w:val="footer"/>
    <w:basedOn w:val="Normal"/>
    <w:link w:val="FooterChar"/>
    <w:uiPriority w:val="99"/>
    <w:unhideWhenUsed/>
    <w:rsid w:val="00E10D49"/>
    <w:pPr>
      <w:tabs>
        <w:tab w:val="center" w:pos="4680"/>
        <w:tab w:val="right" w:pos="9360"/>
      </w:tabs>
      <w:spacing w:after="0" w:line="240" w:lineRule="auto"/>
      <w:jc w:val="both"/>
    </w:pPr>
    <w:rPr>
      <w:rFonts w:ascii="Times New Roman" w:eastAsia="Calibri" w:hAnsi="Times New Roman" w:cs="Times New Roman"/>
      <w:sz w:val="28"/>
    </w:rPr>
  </w:style>
  <w:style w:type="character" w:customStyle="1" w:styleId="FooterChar">
    <w:name w:val="Footer Char"/>
    <w:basedOn w:val="DefaultParagraphFont"/>
    <w:link w:val="Footer"/>
    <w:uiPriority w:val="99"/>
    <w:rsid w:val="00E10D49"/>
    <w:rPr>
      <w:rFonts w:ascii="Times New Roman" w:eastAsia="Calibri" w:hAnsi="Times New Roman" w:cs="Times New Roman"/>
      <w:sz w:val="28"/>
    </w:rPr>
  </w:style>
  <w:style w:type="paragraph" w:customStyle="1" w:styleId="tvTable-row1">
    <w:name w:val="tvTable-row1"/>
    <w:basedOn w:val="Normal"/>
    <w:rsid w:val="00E10D49"/>
    <w:pPr>
      <w:keepLines/>
      <w:spacing w:before="120" w:after="120" w:line="360" w:lineRule="auto"/>
      <w:jc w:val="center"/>
    </w:pPr>
    <w:rPr>
      <w:rFonts w:ascii="Times New Roman" w:eastAsia="Times New Roman" w:hAnsi="Times New Roman" w:cs="Times New Roman"/>
      <w:b/>
      <w:bCs/>
      <w:color w:val="6E2500"/>
      <w:sz w:val="24"/>
      <w:szCs w:val="24"/>
    </w:rPr>
  </w:style>
  <w:style w:type="paragraph" w:styleId="BalloonText">
    <w:name w:val="Balloon Text"/>
    <w:basedOn w:val="Normal"/>
    <w:link w:val="BalloonTextChar"/>
    <w:uiPriority w:val="99"/>
    <w:semiHidden/>
    <w:unhideWhenUsed/>
    <w:rsid w:val="00E10D49"/>
    <w:pPr>
      <w:spacing w:after="0" w:line="240" w:lineRule="auto"/>
      <w:jc w:val="both"/>
    </w:pPr>
    <w:rPr>
      <w:rFonts w:ascii="Segoe UI" w:eastAsia="Calibri" w:hAnsi="Segoe UI" w:cs="Segoe UI"/>
      <w:sz w:val="18"/>
      <w:szCs w:val="18"/>
    </w:rPr>
  </w:style>
  <w:style w:type="character" w:customStyle="1" w:styleId="BalloonTextChar">
    <w:name w:val="Balloon Text Char"/>
    <w:basedOn w:val="DefaultParagraphFont"/>
    <w:link w:val="BalloonText"/>
    <w:uiPriority w:val="99"/>
    <w:semiHidden/>
    <w:rsid w:val="00E10D49"/>
    <w:rPr>
      <w:rFonts w:ascii="Segoe UI" w:eastAsia="Calibri" w:hAnsi="Segoe UI" w:cs="Segoe UI"/>
      <w:sz w:val="18"/>
      <w:szCs w:val="18"/>
    </w:rPr>
  </w:style>
  <w:style w:type="paragraph" w:styleId="CommentSubject">
    <w:name w:val="annotation subject"/>
    <w:basedOn w:val="CommentText"/>
    <w:next w:val="CommentText"/>
    <w:link w:val="CommentSubjectChar"/>
    <w:uiPriority w:val="99"/>
    <w:unhideWhenUsed/>
    <w:rsid w:val="00E10D49"/>
    <w:pPr>
      <w:spacing w:line="240" w:lineRule="auto"/>
    </w:pPr>
    <w:rPr>
      <w:b/>
      <w:bCs/>
      <w:lang w:val="en-US" w:eastAsia="en-US"/>
    </w:rPr>
  </w:style>
  <w:style w:type="character" w:customStyle="1" w:styleId="CommentSubjectChar">
    <w:name w:val="Comment Subject Char"/>
    <w:basedOn w:val="CommentTextChar"/>
    <w:link w:val="CommentSubject"/>
    <w:uiPriority w:val="99"/>
    <w:rsid w:val="00E10D49"/>
    <w:rPr>
      <w:rFonts w:ascii="Times New Roman" w:eastAsia="Calibri" w:hAnsi="Times New Roman" w:cs="Times New Roman"/>
      <w:b/>
      <w:bCs/>
      <w:sz w:val="20"/>
      <w:szCs w:val="20"/>
      <w:lang w:val="x-none" w:eastAsia="x-none"/>
    </w:rPr>
  </w:style>
  <w:style w:type="paragraph" w:customStyle="1" w:styleId="b1">
    <w:name w:val="b1"/>
    <w:basedOn w:val="ListParagraph"/>
    <w:link w:val="b1Char"/>
    <w:qFormat/>
    <w:rsid w:val="00E10D49"/>
    <w:pPr>
      <w:widowControl w:val="0"/>
      <w:tabs>
        <w:tab w:val="left" w:pos="567"/>
      </w:tabs>
      <w:spacing w:line="336" w:lineRule="auto"/>
      <w:ind w:left="0" w:firstLine="284"/>
    </w:pPr>
    <w:rPr>
      <w:lang w:val="fr-FR"/>
    </w:rPr>
  </w:style>
  <w:style w:type="character" w:customStyle="1" w:styleId="b1Char">
    <w:name w:val="b1 Char"/>
    <w:basedOn w:val="ListParagraphChar"/>
    <w:link w:val="b1"/>
    <w:rsid w:val="00E10D49"/>
    <w:rPr>
      <w:rFonts w:ascii="Times New Roman" w:eastAsia="Calibri" w:hAnsi="Times New Roman" w:cs="Times New Roman"/>
      <w:sz w:val="28"/>
      <w:szCs w:val="28"/>
      <w:lang w:val="fr-FR" w:eastAsia="x-none"/>
    </w:rPr>
  </w:style>
  <w:style w:type="paragraph" w:customStyle="1" w:styleId="Style1">
    <w:name w:val="Style1"/>
    <w:basedOn w:val="ListParagraph"/>
    <w:link w:val="Style1Char"/>
    <w:qFormat/>
    <w:rsid w:val="00E10D49"/>
    <w:rPr>
      <w:b/>
    </w:rPr>
  </w:style>
  <w:style w:type="character" w:customStyle="1" w:styleId="Style1Char">
    <w:name w:val="Style1 Char"/>
    <w:basedOn w:val="ListParagraphChar"/>
    <w:link w:val="Style1"/>
    <w:rsid w:val="00E10D49"/>
    <w:rPr>
      <w:rFonts w:ascii="Times New Roman" w:eastAsia="Calibri" w:hAnsi="Times New Roman" w:cs="Times New Roman"/>
      <w:b/>
      <w:sz w:val="28"/>
      <w:szCs w:val="28"/>
      <w:lang w:val="x-none" w:eastAsia="x-none"/>
    </w:rPr>
  </w:style>
  <w:style w:type="paragraph" w:customStyle="1" w:styleId="Style2">
    <w:name w:val="Style2"/>
    <w:basedOn w:val="Normal"/>
    <w:link w:val="Style2Char"/>
    <w:qFormat/>
    <w:rsid w:val="009E2D37"/>
    <w:pPr>
      <w:widowControl w:val="0"/>
      <w:numPr>
        <w:numId w:val="3"/>
      </w:numPr>
      <w:spacing w:after="0" w:line="276" w:lineRule="auto"/>
      <w:ind w:left="448" w:hanging="357"/>
      <w:contextualSpacing/>
      <w:jc w:val="both"/>
    </w:pPr>
    <w:rPr>
      <w:rFonts w:ascii="Times New Roman" w:eastAsia="Calibri" w:hAnsi="Times New Roman" w:cs="Times New Roman"/>
      <w:sz w:val="28"/>
      <w:szCs w:val="28"/>
    </w:rPr>
  </w:style>
  <w:style w:type="character" w:customStyle="1" w:styleId="Style2Char">
    <w:name w:val="Style2 Char"/>
    <w:basedOn w:val="DefaultParagraphFont"/>
    <w:link w:val="Style2"/>
    <w:rsid w:val="009E2D37"/>
    <w:rPr>
      <w:rFonts w:ascii="Times New Roman" w:eastAsia="Calibri" w:hAnsi="Times New Roman" w:cs="Times New Roman"/>
      <w:sz w:val="28"/>
      <w:szCs w:val="28"/>
    </w:rPr>
  </w:style>
  <w:style w:type="paragraph" w:customStyle="1" w:styleId="Bullet1">
    <w:name w:val="Bullet 1"/>
    <w:basedOn w:val="Normal"/>
    <w:link w:val="Bullet1Char"/>
    <w:qFormat/>
    <w:rsid w:val="00E10D49"/>
    <w:pPr>
      <w:numPr>
        <w:numId w:val="4"/>
      </w:numPr>
      <w:spacing w:before="120" w:after="0" w:line="240" w:lineRule="auto"/>
      <w:jc w:val="both"/>
    </w:pPr>
    <w:rPr>
      <w:rFonts w:ascii="Times New Roman" w:eastAsia="Times New Roman" w:hAnsi="Times New Roman" w:cs="Times New Roman"/>
      <w:sz w:val="28"/>
      <w:szCs w:val="24"/>
    </w:rPr>
  </w:style>
  <w:style w:type="character" w:customStyle="1" w:styleId="Bullet1Char">
    <w:name w:val="Bullet 1 Char"/>
    <w:link w:val="Bullet1"/>
    <w:rsid w:val="00E10D49"/>
    <w:rPr>
      <w:rFonts w:ascii="Times New Roman" w:eastAsia="Times New Roman" w:hAnsi="Times New Roman" w:cs="Times New Roman"/>
      <w:sz w:val="28"/>
      <w:szCs w:val="24"/>
    </w:rPr>
  </w:style>
  <w:style w:type="paragraph" w:customStyle="1" w:styleId="HRTTableText">
    <w:name w:val="HRT Table Text"/>
    <w:basedOn w:val="Normal"/>
    <w:link w:val="HRTTableTextCharChar"/>
    <w:rsid w:val="00E10D49"/>
    <w:pPr>
      <w:spacing w:before="60" w:after="60" w:line="360" w:lineRule="auto"/>
      <w:ind w:left="1"/>
    </w:pPr>
    <w:rPr>
      <w:rFonts w:ascii="Arial" w:eastAsia="SimSun" w:hAnsi="Arial" w:cs="Times New Roman"/>
      <w:color w:val="000000"/>
      <w:szCs w:val="20"/>
      <w:lang w:val="en-GB" w:eastAsia="ja-JP"/>
    </w:rPr>
  </w:style>
  <w:style w:type="character" w:customStyle="1" w:styleId="HRTTableTextCharChar">
    <w:name w:val="HRT Table Text Char Char"/>
    <w:link w:val="HRTTableText"/>
    <w:rsid w:val="00E10D49"/>
    <w:rPr>
      <w:rFonts w:ascii="Arial" w:eastAsia="SimSun" w:hAnsi="Arial" w:cs="Times New Roman"/>
      <w:color w:val="000000"/>
      <w:szCs w:val="20"/>
      <w:lang w:val="en-GB" w:eastAsia="ja-JP"/>
    </w:rPr>
  </w:style>
  <w:style w:type="paragraph" w:customStyle="1" w:styleId="TableHeading">
    <w:name w:val="Table Heading"/>
    <w:basedOn w:val="Normal"/>
    <w:autoRedefine/>
    <w:rsid w:val="00E10D49"/>
    <w:pPr>
      <w:keepLines/>
      <w:spacing w:before="120" w:after="0" w:line="276" w:lineRule="auto"/>
      <w:ind w:left="-108" w:firstLine="101"/>
      <w:jc w:val="center"/>
    </w:pPr>
    <w:rPr>
      <w:rFonts w:ascii="Times New Roman" w:eastAsia="Times New Roman" w:hAnsi="Times New Roman" w:cs="Times New Roman"/>
      <w:b/>
      <w:sz w:val="28"/>
      <w:szCs w:val="24"/>
    </w:rPr>
  </w:style>
  <w:style w:type="character" w:styleId="Hyperlink">
    <w:name w:val="Hyperlink"/>
    <w:uiPriority w:val="99"/>
    <w:unhideWhenUsed/>
    <w:rsid w:val="00E10D49"/>
    <w:rPr>
      <w:color w:val="0000FF"/>
      <w:u w:val="single"/>
    </w:rPr>
  </w:style>
  <w:style w:type="paragraph" w:styleId="TOCHeading">
    <w:name w:val="TOC Heading"/>
    <w:basedOn w:val="Heading1"/>
    <w:next w:val="Normal"/>
    <w:uiPriority w:val="39"/>
    <w:unhideWhenUsed/>
    <w:qFormat/>
    <w:rsid w:val="00E10D49"/>
    <w:pPr>
      <w:keepNext/>
      <w:keepLines/>
      <w:widowControl/>
      <w:numPr>
        <w:numId w:val="0"/>
      </w:numPr>
      <w:spacing w:beforeLines="0" w:before="240" w:line="259" w:lineRule="auto"/>
      <w:outlineLvl w:val="9"/>
    </w:pPr>
    <w:rPr>
      <w:rFonts w:asciiTheme="majorHAnsi" w:eastAsiaTheme="majorEastAsia" w:hAnsiTheme="majorHAnsi" w:cstheme="majorBidi"/>
      <w:b w:val="0"/>
      <w:bCs w:val="0"/>
      <w:color w:val="2E74B5" w:themeColor="accent1" w:themeShade="BF"/>
      <w:sz w:val="32"/>
      <w:szCs w:val="32"/>
      <w:lang w:val="en-US" w:eastAsia="en-US"/>
    </w:rPr>
  </w:style>
  <w:style w:type="paragraph" w:styleId="TOC1">
    <w:name w:val="toc 1"/>
    <w:basedOn w:val="Normal"/>
    <w:next w:val="Normal"/>
    <w:link w:val="TOC1Char"/>
    <w:autoRedefine/>
    <w:uiPriority w:val="39"/>
    <w:unhideWhenUsed/>
    <w:rsid w:val="00E10D49"/>
    <w:pPr>
      <w:spacing w:after="100" w:line="276" w:lineRule="auto"/>
      <w:jc w:val="both"/>
    </w:pPr>
    <w:rPr>
      <w:rFonts w:ascii="Times New Roman" w:eastAsia="Calibri" w:hAnsi="Times New Roman" w:cs="Times New Roman"/>
      <w:sz w:val="28"/>
    </w:rPr>
  </w:style>
  <w:style w:type="paragraph" w:styleId="TOC2">
    <w:name w:val="toc 2"/>
    <w:basedOn w:val="Normal"/>
    <w:next w:val="Normal"/>
    <w:link w:val="TOC2Char"/>
    <w:autoRedefine/>
    <w:uiPriority w:val="39"/>
    <w:unhideWhenUsed/>
    <w:rsid w:val="00E10D49"/>
    <w:pPr>
      <w:tabs>
        <w:tab w:val="right" w:leader="dot" w:pos="9350"/>
      </w:tabs>
      <w:spacing w:after="100" w:line="276" w:lineRule="auto"/>
      <w:ind w:left="280"/>
      <w:jc w:val="both"/>
    </w:pPr>
    <w:rPr>
      <w:rFonts w:ascii="Times New Roman" w:eastAsia="Calibri" w:hAnsi="Times New Roman" w:cs="Times New Roman"/>
      <w:sz w:val="28"/>
    </w:rPr>
  </w:style>
  <w:style w:type="paragraph" w:styleId="TOC3">
    <w:name w:val="toc 3"/>
    <w:basedOn w:val="Normal"/>
    <w:next w:val="Normal"/>
    <w:link w:val="TOC3Char"/>
    <w:autoRedefine/>
    <w:uiPriority w:val="39"/>
    <w:unhideWhenUsed/>
    <w:rsid w:val="00E10D49"/>
    <w:pPr>
      <w:spacing w:after="100" w:line="276" w:lineRule="auto"/>
      <w:ind w:left="560"/>
      <w:jc w:val="both"/>
    </w:pPr>
    <w:rPr>
      <w:rFonts w:ascii="Times New Roman" w:eastAsia="Calibri" w:hAnsi="Times New Roman" w:cs="Times New Roman"/>
      <w:sz w:val="28"/>
    </w:rPr>
  </w:style>
  <w:style w:type="character" w:customStyle="1" w:styleId="txt">
    <w:name w:val="txt"/>
    <w:basedOn w:val="DefaultParagraphFont"/>
    <w:rsid w:val="00E10D49"/>
  </w:style>
  <w:style w:type="paragraph" w:styleId="DocumentMap">
    <w:name w:val="Document Map"/>
    <w:basedOn w:val="Normal"/>
    <w:link w:val="DocumentMapChar"/>
    <w:uiPriority w:val="99"/>
    <w:semiHidden/>
    <w:unhideWhenUsed/>
    <w:rsid w:val="00E10D49"/>
    <w:pPr>
      <w:spacing w:after="0" w:line="240" w:lineRule="auto"/>
      <w:jc w:val="both"/>
    </w:pPr>
    <w:rPr>
      <w:rFonts w:ascii="Times New Roman" w:eastAsia="Calibri" w:hAnsi="Times New Roman" w:cs="Times New Roman"/>
      <w:sz w:val="24"/>
      <w:szCs w:val="24"/>
    </w:rPr>
  </w:style>
  <w:style w:type="character" w:customStyle="1" w:styleId="DocumentMapChar">
    <w:name w:val="Document Map Char"/>
    <w:basedOn w:val="DefaultParagraphFont"/>
    <w:link w:val="DocumentMap"/>
    <w:uiPriority w:val="99"/>
    <w:semiHidden/>
    <w:rsid w:val="00E10D49"/>
    <w:rPr>
      <w:rFonts w:ascii="Times New Roman" w:eastAsia="Calibri" w:hAnsi="Times New Roman" w:cs="Times New Roman"/>
      <w:sz w:val="24"/>
      <w:szCs w:val="24"/>
    </w:rPr>
  </w:style>
  <w:style w:type="paragraph" w:styleId="NoSpacing">
    <w:name w:val="No Spacing"/>
    <w:uiPriority w:val="1"/>
    <w:qFormat/>
    <w:rsid w:val="00E10D49"/>
    <w:pPr>
      <w:spacing w:after="0" w:line="240" w:lineRule="auto"/>
      <w:jc w:val="both"/>
    </w:pPr>
    <w:rPr>
      <w:rFonts w:ascii="Times New Roman" w:eastAsia="Calibri" w:hAnsi="Times New Roman" w:cs="Times New Roman"/>
      <w:sz w:val="28"/>
    </w:rPr>
  </w:style>
  <w:style w:type="table" w:customStyle="1" w:styleId="TableGrid1">
    <w:name w:val="Table Grid1"/>
    <w:basedOn w:val="TableNormal"/>
    <w:next w:val="TableGrid"/>
    <w:uiPriority w:val="39"/>
    <w:rsid w:val="00E10D49"/>
    <w:pPr>
      <w:spacing w:after="0" w:line="240" w:lineRule="auto"/>
    </w:pPr>
    <w:rPr>
      <w:rFonts w:ascii="Calibri" w:eastAsia="Calibri" w:hAnsi="Calibri"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E10D49"/>
    <w:pPr>
      <w:spacing w:after="200" w:line="240" w:lineRule="auto"/>
      <w:jc w:val="center"/>
    </w:pPr>
    <w:rPr>
      <w:rFonts w:ascii="Times New Roman" w:eastAsia="Calibri" w:hAnsi="Times New Roman" w:cs="Times New Roman"/>
      <w:b/>
      <w:i/>
      <w:iCs/>
      <w:color w:val="44546A" w:themeColor="text2"/>
      <w:sz w:val="24"/>
      <w:szCs w:val="24"/>
    </w:rPr>
  </w:style>
  <w:style w:type="table" w:customStyle="1" w:styleId="TableGrid2">
    <w:name w:val="Table Grid2"/>
    <w:basedOn w:val="TableNormal"/>
    <w:next w:val="TableGrid"/>
    <w:uiPriority w:val="39"/>
    <w:rsid w:val="00E10D49"/>
    <w:pPr>
      <w:spacing w:after="0" w:line="240" w:lineRule="auto"/>
    </w:pPr>
    <w:rPr>
      <w:rFonts w:ascii="Calibri" w:eastAsia="Calibri" w:hAnsi="Calibri"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39"/>
    <w:rsid w:val="00E10D49"/>
    <w:pPr>
      <w:spacing w:after="0" w:line="240" w:lineRule="auto"/>
    </w:pPr>
    <w:rPr>
      <w:rFonts w:ascii="Calibri" w:eastAsia="Calibri" w:hAnsi="Calibri"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E10D49"/>
    <w:rPr>
      <w:color w:val="954F72" w:themeColor="followedHyperlink"/>
      <w:u w:val="single"/>
    </w:rPr>
  </w:style>
  <w:style w:type="table" w:customStyle="1" w:styleId="TableGrid4">
    <w:name w:val="Table Grid4"/>
    <w:basedOn w:val="TableNormal"/>
    <w:next w:val="TableGrid"/>
    <w:uiPriority w:val="39"/>
    <w:rsid w:val="00E10D49"/>
    <w:pPr>
      <w:spacing w:after="0" w:line="240" w:lineRule="auto"/>
    </w:pPr>
    <w:rPr>
      <w:rFonts w:ascii="Calibri" w:eastAsia="Calibri" w:hAnsi="Calibri"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7Char">
    <w:name w:val="Heading 7 Char"/>
    <w:basedOn w:val="DefaultParagraphFont"/>
    <w:link w:val="Heading7"/>
    <w:uiPriority w:val="9"/>
    <w:rsid w:val="00841E13"/>
    <w:rPr>
      <w:rFonts w:ascii="Calibri" w:eastAsia="Times New Roman" w:hAnsi="Calibri" w:cs="Times New Roman"/>
      <w:b/>
      <w:bCs/>
      <w:sz w:val="20"/>
      <w:szCs w:val="28"/>
      <w:lang w:val="vi-VN"/>
    </w:rPr>
  </w:style>
  <w:style w:type="paragraph" w:customStyle="1" w:styleId="StyleFirstline001Before6ptAfter6ptLinespacing">
    <w:name w:val="Style First line:  0.01&quot; Before:  6 pt After:  6 pt Line spacing..."/>
    <w:basedOn w:val="Normal"/>
    <w:autoRedefine/>
    <w:rsid w:val="009F3A0B"/>
    <w:pPr>
      <w:widowControl w:val="0"/>
      <w:spacing w:after="0" w:line="360" w:lineRule="auto"/>
      <w:ind w:left="-63" w:right="-63" w:firstLine="18"/>
      <w:jc w:val="both"/>
    </w:pPr>
    <w:rPr>
      <w:rFonts w:ascii="Times New Roman" w:eastAsia="Times New Roman" w:hAnsi="Times New Roman" w:cs="Times New Roman"/>
      <w:sz w:val="28"/>
      <w:szCs w:val="28"/>
    </w:rPr>
  </w:style>
  <w:style w:type="paragraph" w:customStyle="1" w:styleId="Bodynumber">
    <w:name w:val="Body number"/>
    <w:basedOn w:val="Normal"/>
    <w:rsid w:val="009F3A0B"/>
    <w:pPr>
      <w:numPr>
        <w:numId w:val="8"/>
      </w:numPr>
      <w:spacing w:before="120" w:after="120" w:line="280" w:lineRule="atLeast"/>
    </w:pPr>
    <w:rPr>
      <w:rFonts w:ascii="Times New Roman" w:eastAsia="Times New Roman" w:hAnsi="Times New Roman" w:cs="Times New Roman"/>
      <w:sz w:val="24"/>
      <w:szCs w:val="20"/>
    </w:rPr>
  </w:style>
  <w:style w:type="paragraph" w:customStyle="1" w:styleId="BodyText5">
    <w:name w:val="Body Text5"/>
    <w:basedOn w:val="NormalIndent"/>
    <w:rsid w:val="009F3A0B"/>
    <w:pPr>
      <w:widowControl w:val="0"/>
      <w:numPr>
        <w:ilvl w:val="1"/>
      </w:numPr>
      <w:tabs>
        <w:tab w:val="num" w:pos="34"/>
        <w:tab w:val="left" w:pos="1224"/>
      </w:tabs>
      <w:snapToGrid w:val="0"/>
      <w:spacing w:before="40" w:after="0" w:line="300" w:lineRule="atLeast"/>
      <w:ind w:left="432" w:right="14"/>
    </w:pPr>
    <w:rPr>
      <w:rFonts w:eastAsia="Times New Roman" w:cs="Arial"/>
      <w:snapToGrid w:val="0"/>
      <w:szCs w:val="20"/>
    </w:rPr>
  </w:style>
  <w:style w:type="paragraph" w:styleId="NormalIndent">
    <w:name w:val="Normal Indent"/>
    <w:aliases w:val="Char Char Char,Normal Indent Char Char Char Char Char Char Char Char Char Char... Char Char Char Char Char Char Char Char1,Char 153,Normal Indent Char1 Char,Normal Indent Char Char, Char Char Char  Char, Char Char Char  Char Char Char,ni"/>
    <w:basedOn w:val="Normal"/>
    <w:link w:val="NormalIndentChar"/>
    <w:uiPriority w:val="99"/>
    <w:unhideWhenUsed/>
    <w:rsid w:val="009F3A0B"/>
    <w:pPr>
      <w:spacing w:after="200" w:line="276" w:lineRule="auto"/>
      <w:ind w:left="720"/>
      <w:jc w:val="both"/>
    </w:pPr>
    <w:rPr>
      <w:rFonts w:ascii="Times New Roman" w:eastAsia="Calibri" w:hAnsi="Times New Roman" w:cs="Times New Roman"/>
      <w:sz w:val="28"/>
    </w:rPr>
  </w:style>
  <w:style w:type="paragraph" w:customStyle="1" w:styleId="BodyText4">
    <w:name w:val="Body Text4"/>
    <w:basedOn w:val="NormalIndent"/>
    <w:rsid w:val="009F3A0B"/>
    <w:pPr>
      <w:widowControl w:val="0"/>
      <w:numPr>
        <w:ilvl w:val="1"/>
      </w:numPr>
      <w:tabs>
        <w:tab w:val="num" w:pos="34"/>
        <w:tab w:val="left" w:pos="1224"/>
      </w:tabs>
      <w:snapToGrid w:val="0"/>
      <w:spacing w:before="40" w:after="0" w:line="300" w:lineRule="atLeast"/>
      <w:ind w:left="432" w:right="14"/>
      <w:jc w:val="left"/>
    </w:pPr>
    <w:rPr>
      <w:rFonts w:eastAsia="Times New Roman" w:cs="Arial"/>
      <w:snapToGrid w:val="0"/>
      <w:szCs w:val="20"/>
    </w:rPr>
  </w:style>
  <w:style w:type="paragraph" w:styleId="BodyText">
    <w:name w:val="Body Text"/>
    <w:aliases w:val="Body Text Char Char,Body Text Char Char Char,body text,bt Char Char Char Char Char Char Char,bt Char Char Char Char Char Char Char Char Char Char Char Char,bt Char Char Char Char Char Char Char Char Char Char Char Char Char Char Char Cha,bt"/>
    <w:basedOn w:val="Normal"/>
    <w:link w:val="BodyTextChar"/>
    <w:qFormat/>
    <w:rsid w:val="009F3A0B"/>
    <w:pPr>
      <w:keepNext/>
      <w:suppressAutoHyphens/>
      <w:spacing w:after="0" w:line="240" w:lineRule="auto"/>
      <w:ind w:firstLine="720"/>
      <w:jc w:val="both"/>
    </w:pPr>
    <w:rPr>
      <w:rFonts w:ascii="Times New Roman" w:eastAsia="Times New Roman" w:hAnsi="Times New Roman" w:cs="Times New Roman"/>
      <w:sz w:val="26"/>
      <w:szCs w:val="24"/>
      <w:lang w:val="da-DK" w:eastAsia="ar-SA"/>
    </w:rPr>
  </w:style>
  <w:style w:type="character" w:customStyle="1" w:styleId="BodyTextChar">
    <w:name w:val="Body Text Char"/>
    <w:aliases w:val="Body Text Char Char Char1,Body Text Char Char Char Char,body text Char,bt Char Char Char Char Char Char Char Char,bt Char Char Char Char Char Char Char Char Char Char Char Char Char,bt Char"/>
    <w:basedOn w:val="DefaultParagraphFont"/>
    <w:link w:val="BodyText"/>
    <w:rsid w:val="009F3A0B"/>
    <w:rPr>
      <w:rFonts w:ascii="Times New Roman" w:eastAsia="Times New Roman" w:hAnsi="Times New Roman" w:cs="Times New Roman"/>
      <w:sz w:val="26"/>
      <w:szCs w:val="24"/>
      <w:lang w:val="da-DK" w:eastAsia="ar-SA"/>
    </w:rPr>
  </w:style>
  <w:style w:type="paragraph" w:customStyle="1" w:styleId="NormalTB">
    <w:name w:val="NormalTB"/>
    <w:autoRedefine/>
    <w:rsid w:val="009F3A0B"/>
    <w:pPr>
      <w:keepNext/>
      <w:widowControl w:val="0"/>
      <w:tabs>
        <w:tab w:val="left" w:pos="443"/>
      </w:tabs>
      <w:spacing w:before="120" w:after="40" w:line="336" w:lineRule="auto"/>
    </w:pPr>
    <w:rPr>
      <w:rFonts w:ascii="Times New Roman" w:eastAsia="Times New Roman" w:hAnsi="Times New Roman" w:cs="Times New Roman"/>
      <w:sz w:val="28"/>
      <w:szCs w:val="28"/>
    </w:rPr>
  </w:style>
  <w:style w:type="character" w:customStyle="1" w:styleId="StyleBlue">
    <w:name w:val="Style Blue"/>
    <w:rsid w:val="009F3A0B"/>
    <w:rPr>
      <w:color w:val="000000"/>
    </w:rPr>
  </w:style>
  <w:style w:type="paragraph" w:customStyle="1" w:styleId="NormalYCKT">
    <w:name w:val="Normal_YCKT"/>
    <w:basedOn w:val="Normal"/>
    <w:link w:val="NormalYCKTChar"/>
    <w:qFormat/>
    <w:rsid w:val="009F3A0B"/>
    <w:pPr>
      <w:keepNext/>
      <w:keepLines/>
      <w:widowControl w:val="0"/>
      <w:spacing w:before="60" w:after="120" w:line="288" w:lineRule="auto"/>
      <w:ind w:firstLine="720"/>
      <w:contextualSpacing/>
      <w:jc w:val="both"/>
    </w:pPr>
    <w:rPr>
      <w:rFonts w:ascii="Times New Roman" w:eastAsia="Times New Roman" w:hAnsi="Times New Roman" w:cs="Times New Roman"/>
      <w:sz w:val="26"/>
      <w:szCs w:val="26"/>
      <w:lang w:val="nl-NL"/>
    </w:rPr>
  </w:style>
  <w:style w:type="character" w:customStyle="1" w:styleId="NormalYCKTChar">
    <w:name w:val="Normal_YCKT Char"/>
    <w:link w:val="NormalYCKT"/>
    <w:rsid w:val="009F3A0B"/>
    <w:rPr>
      <w:rFonts w:ascii="Times New Roman" w:eastAsia="Times New Roman" w:hAnsi="Times New Roman" w:cs="Times New Roman"/>
      <w:sz w:val="26"/>
      <w:szCs w:val="26"/>
      <w:lang w:val="nl-NL"/>
    </w:rPr>
  </w:style>
  <w:style w:type="paragraph" w:styleId="Revision">
    <w:name w:val="Revision"/>
    <w:hidden/>
    <w:uiPriority w:val="99"/>
    <w:semiHidden/>
    <w:rsid w:val="009F3A0B"/>
    <w:pPr>
      <w:spacing w:after="0" w:line="240" w:lineRule="auto"/>
    </w:pPr>
    <w:rPr>
      <w:rFonts w:ascii="Times New Roman" w:eastAsia="Calibri" w:hAnsi="Times New Roman" w:cs="Times New Roman"/>
      <w:sz w:val="28"/>
    </w:rPr>
  </w:style>
  <w:style w:type="paragraph" w:styleId="TOC4">
    <w:name w:val="toc 4"/>
    <w:basedOn w:val="Normal"/>
    <w:next w:val="Normal"/>
    <w:autoRedefine/>
    <w:uiPriority w:val="39"/>
    <w:unhideWhenUsed/>
    <w:rsid w:val="009F3A0B"/>
    <w:pPr>
      <w:spacing w:after="100" w:line="276" w:lineRule="auto"/>
      <w:ind w:left="840"/>
      <w:jc w:val="both"/>
    </w:pPr>
    <w:rPr>
      <w:rFonts w:ascii="Times New Roman" w:eastAsia="Calibri" w:hAnsi="Times New Roman" w:cs="Times New Roman"/>
      <w:sz w:val="28"/>
    </w:rPr>
  </w:style>
  <w:style w:type="numbering" w:customStyle="1" w:styleId="SRS">
    <w:name w:val="SRS"/>
    <w:rsid w:val="009F3A0B"/>
    <w:pPr>
      <w:numPr>
        <w:numId w:val="9"/>
      </w:numPr>
    </w:pPr>
  </w:style>
  <w:style w:type="paragraph" w:styleId="TOC5">
    <w:name w:val="toc 5"/>
    <w:basedOn w:val="Normal"/>
    <w:next w:val="Normal"/>
    <w:autoRedefine/>
    <w:uiPriority w:val="39"/>
    <w:unhideWhenUsed/>
    <w:rsid w:val="009F3A0B"/>
    <w:pPr>
      <w:spacing w:after="100"/>
      <w:ind w:left="880"/>
    </w:pPr>
    <w:rPr>
      <w:rFonts w:eastAsiaTheme="minorEastAsia"/>
    </w:rPr>
  </w:style>
  <w:style w:type="paragraph" w:styleId="TOC6">
    <w:name w:val="toc 6"/>
    <w:basedOn w:val="Normal"/>
    <w:next w:val="Normal"/>
    <w:autoRedefine/>
    <w:uiPriority w:val="39"/>
    <w:unhideWhenUsed/>
    <w:rsid w:val="009F3A0B"/>
    <w:pPr>
      <w:spacing w:after="100"/>
      <w:ind w:left="1100"/>
    </w:pPr>
    <w:rPr>
      <w:rFonts w:eastAsiaTheme="minorEastAsia"/>
    </w:rPr>
  </w:style>
  <w:style w:type="paragraph" w:styleId="TOC7">
    <w:name w:val="toc 7"/>
    <w:basedOn w:val="Normal"/>
    <w:next w:val="Normal"/>
    <w:autoRedefine/>
    <w:uiPriority w:val="39"/>
    <w:unhideWhenUsed/>
    <w:rsid w:val="009F3A0B"/>
    <w:pPr>
      <w:spacing w:after="100"/>
      <w:ind w:left="1320"/>
    </w:pPr>
    <w:rPr>
      <w:rFonts w:eastAsiaTheme="minorEastAsia"/>
    </w:rPr>
  </w:style>
  <w:style w:type="paragraph" w:styleId="TOC8">
    <w:name w:val="toc 8"/>
    <w:basedOn w:val="Normal"/>
    <w:next w:val="Normal"/>
    <w:autoRedefine/>
    <w:uiPriority w:val="39"/>
    <w:unhideWhenUsed/>
    <w:rsid w:val="009F3A0B"/>
    <w:pPr>
      <w:spacing w:after="100"/>
      <w:ind w:left="1540"/>
    </w:pPr>
    <w:rPr>
      <w:rFonts w:eastAsiaTheme="minorEastAsia"/>
    </w:rPr>
  </w:style>
  <w:style w:type="paragraph" w:styleId="TOC9">
    <w:name w:val="toc 9"/>
    <w:basedOn w:val="Normal"/>
    <w:next w:val="Normal"/>
    <w:autoRedefine/>
    <w:uiPriority w:val="39"/>
    <w:unhideWhenUsed/>
    <w:rsid w:val="009F3A0B"/>
    <w:pPr>
      <w:spacing w:after="100"/>
      <w:ind w:left="1760"/>
    </w:pPr>
    <w:rPr>
      <w:rFonts w:eastAsiaTheme="minorEastAsia"/>
    </w:rPr>
  </w:style>
  <w:style w:type="paragraph" w:customStyle="1" w:styleId="mucluc1">
    <w:name w:val="mucluc1"/>
    <w:basedOn w:val="TOC1"/>
    <w:link w:val="mucluc1Char"/>
    <w:qFormat/>
    <w:rsid w:val="009F3A0B"/>
    <w:pPr>
      <w:tabs>
        <w:tab w:val="right" w:leader="dot" w:pos="9062"/>
      </w:tabs>
      <w:spacing w:after="120"/>
    </w:pPr>
    <w:rPr>
      <w:b/>
      <w:noProof/>
    </w:rPr>
  </w:style>
  <w:style w:type="paragraph" w:customStyle="1" w:styleId="mucluc2">
    <w:name w:val="mucluc2"/>
    <w:basedOn w:val="TOC2"/>
    <w:link w:val="mucluc2Char"/>
    <w:qFormat/>
    <w:rsid w:val="009F3A0B"/>
    <w:pPr>
      <w:tabs>
        <w:tab w:val="clear" w:pos="9350"/>
        <w:tab w:val="right" w:leader="dot" w:pos="9062"/>
      </w:tabs>
      <w:spacing w:after="0"/>
      <w:ind w:left="278"/>
    </w:pPr>
    <w:rPr>
      <w:b/>
      <w:noProof/>
    </w:rPr>
  </w:style>
  <w:style w:type="character" w:customStyle="1" w:styleId="TOC1Char">
    <w:name w:val="TOC 1 Char"/>
    <w:basedOn w:val="DefaultParagraphFont"/>
    <w:link w:val="TOC1"/>
    <w:uiPriority w:val="39"/>
    <w:rsid w:val="009F3A0B"/>
    <w:rPr>
      <w:rFonts w:ascii="Times New Roman" w:eastAsia="Calibri" w:hAnsi="Times New Roman" w:cs="Times New Roman"/>
      <w:sz w:val="28"/>
    </w:rPr>
  </w:style>
  <w:style w:type="character" w:customStyle="1" w:styleId="mucluc1Char">
    <w:name w:val="mucluc1 Char"/>
    <w:basedOn w:val="TOC1Char"/>
    <w:link w:val="mucluc1"/>
    <w:rsid w:val="009F3A0B"/>
    <w:rPr>
      <w:rFonts w:ascii="Times New Roman" w:eastAsia="Calibri" w:hAnsi="Times New Roman" w:cs="Times New Roman"/>
      <w:b/>
      <w:noProof/>
      <w:sz w:val="28"/>
    </w:rPr>
  </w:style>
  <w:style w:type="paragraph" w:customStyle="1" w:styleId="mucluc3">
    <w:name w:val="mucluc3"/>
    <w:basedOn w:val="TOC3"/>
    <w:link w:val="mucluc3Char"/>
    <w:qFormat/>
    <w:rsid w:val="009F3A0B"/>
    <w:pPr>
      <w:tabs>
        <w:tab w:val="right" w:leader="dot" w:pos="9062"/>
      </w:tabs>
      <w:spacing w:after="0"/>
      <w:ind w:left="561"/>
    </w:pPr>
    <w:rPr>
      <w:noProof/>
    </w:rPr>
  </w:style>
  <w:style w:type="character" w:customStyle="1" w:styleId="TOC2Char">
    <w:name w:val="TOC 2 Char"/>
    <w:basedOn w:val="DefaultParagraphFont"/>
    <w:link w:val="TOC2"/>
    <w:uiPriority w:val="39"/>
    <w:rsid w:val="009F3A0B"/>
    <w:rPr>
      <w:rFonts w:ascii="Times New Roman" w:eastAsia="Calibri" w:hAnsi="Times New Roman" w:cs="Times New Roman"/>
      <w:sz w:val="28"/>
    </w:rPr>
  </w:style>
  <w:style w:type="character" w:customStyle="1" w:styleId="mucluc2Char">
    <w:name w:val="mucluc2 Char"/>
    <w:basedOn w:val="TOC2Char"/>
    <w:link w:val="mucluc2"/>
    <w:rsid w:val="009F3A0B"/>
    <w:rPr>
      <w:rFonts w:ascii="Times New Roman" w:eastAsia="Calibri" w:hAnsi="Times New Roman" w:cs="Times New Roman"/>
      <w:b/>
      <w:noProof/>
      <w:sz w:val="28"/>
    </w:rPr>
  </w:style>
  <w:style w:type="character" w:customStyle="1" w:styleId="TOC3Char">
    <w:name w:val="TOC 3 Char"/>
    <w:basedOn w:val="DefaultParagraphFont"/>
    <w:link w:val="TOC3"/>
    <w:uiPriority w:val="39"/>
    <w:rsid w:val="009F3A0B"/>
    <w:rPr>
      <w:rFonts w:ascii="Times New Roman" w:eastAsia="Calibri" w:hAnsi="Times New Roman" w:cs="Times New Roman"/>
      <w:sz w:val="28"/>
    </w:rPr>
  </w:style>
  <w:style w:type="character" w:customStyle="1" w:styleId="mucluc3Char">
    <w:name w:val="mucluc3 Char"/>
    <w:basedOn w:val="TOC3Char"/>
    <w:link w:val="mucluc3"/>
    <w:rsid w:val="009F3A0B"/>
    <w:rPr>
      <w:rFonts w:ascii="Times New Roman" w:eastAsia="Calibri" w:hAnsi="Times New Roman" w:cs="Times New Roman"/>
      <w:noProof/>
      <w:sz w:val="28"/>
    </w:rPr>
  </w:style>
  <w:style w:type="paragraph" w:customStyle="1" w:styleId="Bullet10">
    <w:name w:val="Bullet1"/>
    <w:basedOn w:val="Normal"/>
    <w:qFormat/>
    <w:rsid w:val="009F3A0B"/>
    <w:pPr>
      <w:numPr>
        <w:numId w:val="10"/>
      </w:numPr>
      <w:spacing w:after="0" w:line="240" w:lineRule="auto"/>
    </w:pPr>
    <w:rPr>
      <w:rFonts w:ascii="Times New Roman" w:eastAsia="SimSun" w:hAnsi="Times New Roman" w:cs="Times New Roman"/>
      <w:sz w:val="28"/>
      <w:szCs w:val="28"/>
      <w:lang w:val="vi-VN" w:eastAsia="zh-CN"/>
    </w:rPr>
  </w:style>
  <w:style w:type="paragraph" w:customStyle="1" w:styleId="Normal0">
    <w:name w:val=". Normal"/>
    <w:link w:val="NormalChar"/>
    <w:qFormat/>
    <w:rsid w:val="009F3A0B"/>
    <w:pPr>
      <w:spacing w:before="120" w:after="120" w:line="312" w:lineRule="auto"/>
      <w:ind w:left="288" w:firstLine="288"/>
      <w:jc w:val="both"/>
    </w:pPr>
    <w:rPr>
      <w:rFonts w:ascii="Times New Roman" w:eastAsia="Times New Roman" w:hAnsi="Times New Roman" w:cs="Times New Roman"/>
      <w:sz w:val="26"/>
      <w:szCs w:val="26"/>
    </w:rPr>
  </w:style>
  <w:style w:type="character" w:customStyle="1" w:styleId="NormalChar">
    <w:name w:val=". Normal Char"/>
    <w:link w:val="Normal0"/>
    <w:rsid w:val="009F3A0B"/>
    <w:rPr>
      <w:rFonts w:ascii="Times New Roman" w:eastAsia="Times New Roman" w:hAnsi="Times New Roman" w:cs="Times New Roman"/>
      <w:sz w:val="26"/>
      <w:szCs w:val="26"/>
    </w:rPr>
  </w:style>
  <w:style w:type="character" w:customStyle="1" w:styleId="NormalIndentChar">
    <w:name w:val="Normal Indent Char"/>
    <w:aliases w:val="Char Char Char Char,Normal Indent Char Char Char Char Char Char Char Char Char Char... Char Char Char Char Char Char Char Char1 Char,Char 153 Char,Normal Indent Char1 Char Char,Normal Indent Char Char Char, Char Char Char  Char Char"/>
    <w:link w:val="NormalIndent"/>
    <w:uiPriority w:val="99"/>
    <w:rsid w:val="009F3A0B"/>
    <w:rPr>
      <w:rFonts w:ascii="Times New Roman" w:eastAsia="Calibri" w:hAnsi="Times New Roman" w:cs="Times New Roman"/>
      <w:sz w:val="28"/>
    </w:rPr>
  </w:style>
  <w:style w:type="character" w:styleId="LineNumber">
    <w:name w:val="line number"/>
    <w:basedOn w:val="DefaultParagraphFont"/>
    <w:uiPriority w:val="99"/>
    <w:semiHidden/>
    <w:unhideWhenUsed/>
    <w:rsid w:val="009F3A0B"/>
  </w:style>
  <w:style w:type="character" w:customStyle="1" w:styleId="UnresolvedMention1">
    <w:name w:val="Unresolved Mention1"/>
    <w:basedOn w:val="DefaultParagraphFont"/>
    <w:uiPriority w:val="99"/>
    <w:semiHidden/>
    <w:unhideWhenUsed/>
    <w:rsid w:val="00034196"/>
    <w:rPr>
      <w:color w:val="605E5C"/>
      <w:shd w:val="clear" w:color="auto" w:fill="E1DFDD"/>
    </w:rPr>
  </w:style>
  <w:style w:type="character" w:customStyle="1" w:styleId="UnresolvedMention2">
    <w:name w:val="Unresolved Mention2"/>
    <w:basedOn w:val="DefaultParagraphFont"/>
    <w:uiPriority w:val="99"/>
    <w:semiHidden/>
    <w:unhideWhenUsed/>
    <w:rsid w:val="004441ED"/>
    <w:rPr>
      <w:color w:val="605E5C"/>
      <w:shd w:val="clear" w:color="auto" w:fill="E1DFDD"/>
    </w:rPr>
  </w:style>
  <w:style w:type="character" w:customStyle="1" w:styleId="UnresolvedMention">
    <w:name w:val="Unresolved Mention"/>
    <w:basedOn w:val="DefaultParagraphFont"/>
    <w:uiPriority w:val="99"/>
    <w:semiHidden/>
    <w:unhideWhenUsed/>
    <w:rsid w:val="00A85D0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4273353">
      <w:bodyDiv w:val="1"/>
      <w:marLeft w:val="0"/>
      <w:marRight w:val="0"/>
      <w:marTop w:val="0"/>
      <w:marBottom w:val="0"/>
      <w:divBdr>
        <w:top w:val="none" w:sz="0" w:space="0" w:color="auto"/>
        <w:left w:val="none" w:sz="0" w:space="0" w:color="auto"/>
        <w:bottom w:val="none" w:sz="0" w:space="0" w:color="auto"/>
        <w:right w:val="none" w:sz="0" w:space="0" w:color="auto"/>
      </w:divBdr>
    </w:div>
    <w:div w:id="463353508">
      <w:bodyDiv w:val="1"/>
      <w:marLeft w:val="0"/>
      <w:marRight w:val="0"/>
      <w:marTop w:val="0"/>
      <w:marBottom w:val="0"/>
      <w:divBdr>
        <w:top w:val="none" w:sz="0" w:space="0" w:color="auto"/>
        <w:left w:val="none" w:sz="0" w:space="0" w:color="auto"/>
        <w:bottom w:val="none" w:sz="0" w:space="0" w:color="auto"/>
        <w:right w:val="none" w:sz="0" w:space="0" w:color="auto"/>
      </w:divBdr>
    </w:div>
    <w:div w:id="658774156">
      <w:bodyDiv w:val="1"/>
      <w:marLeft w:val="0"/>
      <w:marRight w:val="0"/>
      <w:marTop w:val="0"/>
      <w:marBottom w:val="0"/>
      <w:divBdr>
        <w:top w:val="none" w:sz="0" w:space="0" w:color="auto"/>
        <w:left w:val="none" w:sz="0" w:space="0" w:color="auto"/>
        <w:bottom w:val="none" w:sz="0" w:space="0" w:color="auto"/>
        <w:right w:val="none" w:sz="0" w:space="0" w:color="auto"/>
      </w:divBdr>
    </w:div>
    <w:div w:id="824780545">
      <w:bodyDiv w:val="1"/>
      <w:marLeft w:val="0"/>
      <w:marRight w:val="0"/>
      <w:marTop w:val="0"/>
      <w:marBottom w:val="0"/>
      <w:divBdr>
        <w:top w:val="none" w:sz="0" w:space="0" w:color="auto"/>
        <w:left w:val="none" w:sz="0" w:space="0" w:color="auto"/>
        <w:bottom w:val="none" w:sz="0" w:space="0" w:color="auto"/>
        <w:right w:val="none" w:sz="0" w:space="0" w:color="auto"/>
      </w:divBdr>
    </w:div>
    <w:div w:id="1553730128">
      <w:bodyDiv w:val="1"/>
      <w:marLeft w:val="0"/>
      <w:marRight w:val="0"/>
      <w:marTop w:val="0"/>
      <w:marBottom w:val="0"/>
      <w:divBdr>
        <w:top w:val="none" w:sz="0" w:space="0" w:color="auto"/>
        <w:left w:val="none" w:sz="0" w:space="0" w:color="auto"/>
        <w:bottom w:val="none" w:sz="0" w:space="0" w:color="auto"/>
        <w:right w:val="none" w:sz="0" w:space="0" w:color="auto"/>
      </w:divBdr>
    </w:div>
    <w:div w:id="2059937256">
      <w:bodyDiv w:val="1"/>
      <w:marLeft w:val="0"/>
      <w:marRight w:val="0"/>
      <w:marTop w:val="0"/>
      <w:marBottom w:val="0"/>
      <w:divBdr>
        <w:top w:val="none" w:sz="0" w:space="0" w:color="auto"/>
        <w:left w:val="none" w:sz="0" w:space="0" w:color="auto"/>
        <w:bottom w:val="none" w:sz="0" w:space="0" w:color="auto"/>
        <w:right w:val="none" w:sz="0" w:space="0" w:color="auto"/>
      </w:divBdr>
    </w:div>
    <w:div w:id="20822186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12.png"/><Relationship Id="rId42" Type="http://schemas.openxmlformats.org/officeDocument/2006/relationships/image" Target="media/image28.png"/><Relationship Id="rId63" Type="http://schemas.openxmlformats.org/officeDocument/2006/relationships/image" Target="media/image49.png"/><Relationship Id="rId84" Type="http://schemas.openxmlformats.org/officeDocument/2006/relationships/image" Target="media/image70.png"/><Relationship Id="rId138" Type="http://schemas.microsoft.com/office/2016/09/relationships/commentsIds" Target="commentsIds.xml"/><Relationship Id="rId16" Type="http://schemas.openxmlformats.org/officeDocument/2006/relationships/image" Target="media/image8.png"/><Relationship Id="rId107" Type="http://schemas.openxmlformats.org/officeDocument/2006/relationships/image" Target="media/image93.png"/><Relationship Id="rId11" Type="http://schemas.openxmlformats.org/officeDocument/2006/relationships/image" Target="media/image4.png"/><Relationship Id="rId32" Type="http://schemas.openxmlformats.org/officeDocument/2006/relationships/image" Target="media/image21.png"/><Relationship Id="rId37" Type="http://schemas.openxmlformats.org/officeDocument/2006/relationships/image" Target="media/image24.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png"/><Relationship Id="rId128" Type="http://schemas.openxmlformats.org/officeDocument/2006/relationships/image" Target="media/image114.png"/><Relationship Id="rId5" Type="http://schemas.openxmlformats.org/officeDocument/2006/relationships/webSettings" Target="webSettings.xml"/><Relationship Id="rId90" Type="http://schemas.openxmlformats.org/officeDocument/2006/relationships/image" Target="media/image76.png"/><Relationship Id="rId95" Type="http://schemas.openxmlformats.org/officeDocument/2006/relationships/image" Target="media/image81.png"/><Relationship Id="rId22" Type="http://schemas.openxmlformats.org/officeDocument/2006/relationships/image" Target="media/image13.png"/><Relationship Id="rId27" Type="http://schemas.openxmlformats.org/officeDocument/2006/relationships/image" Target="media/image17.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image" Target="media/image99.png"/><Relationship Id="rId118" Type="http://schemas.openxmlformats.org/officeDocument/2006/relationships/image" Target="media/image104.png"/><Relationship Id="rId134" Type="http://schemas.openxmlformats.org/officeDocument/2006/relationships/footer" Target="footer1.xml"/><Relationship Id="rId80" Type="http://schemas.openxmlformats.org/officeDocument/2006/relationships/image" Target="media/image66.png"/><Relationship Id="rId85" Type="http://schemas.openxmlformats.org/officeDocument/2006/relationships/image" Target="media/image71.png"/><Relationship Id="rId12" Type="http://schemas.openxmlformats.org/officeDocument/2006/relationships/image" Target="media/image5.png"/><Relationship Id="rId17" Type="http://schemas.openxmlformats.org/officeDocument/2006/relationships/image" Target="media/image9.png"/><Relationship Id="rId33" Type="http://schemas.openxmlformats.org/officeDocument/2006/relationships/image" Target="media/image22.png"/><Relationship Id="rId38" Type="http://schemas.openxmlformats.org/officeDocument/2006/relationships/image" Target="media/image25.png"/><Relationship Id="rId59" Type="http://schemas.openxmlformats.org/officeDocument/2006/relationships/image" Target="media/image45.png"/><Relationship Id="rId103" Type="http://schemas.openxmlformats.org/officeDocument/2006/relationships/image" Target="media/image89.png"/><Relationship Id="rId108" Type="http://schemas.openxmlformats.org/officeDocument/2006/relationships/image" Target="media/image94.png"/><Relationship Id="rId124" Type="http://schemas.openxmlformats.org/officeDocument/2006/relationships/image" Target="media/image110.png"/><Relationship Id="rId129" Type="http://schemas.openxmlformats.org/officeDocument/2006/relationships/image" Target="media/image115.png"/><Relationship Id="rId54" Type="http://schemas.openxmlformats.org/officeDocument/2006/relationships/image" Target="media/image40.png"/><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image" Target="media/image77.png"/><Relationship Id="rId96"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hyperlink" Target="http://10.64.67.123/wps/myportal" TargetMode="External"/><Relationship Id="rId49" Type="http://schemas.openxmlformats.org/officeDocument/2006/relationships/image" Target="media/image35.png"/><Relationship Id="rId114" Type="http://schemas.openxmlformats.org/officeDocument/2006/relationships/image" Target="media/image100.png"/><Relationship Id="rId119" Type="http://schemas.openxmlformats.org/officeDocument/2006/relationships/image" Target="media/image105.png"/><Relationship Id="rId44" Type="http://schemas.openxmlformats.org/officeDocument/2006/relationships/image" Target="media/image30.png"/><Relationship Id="rId60" Type="http://schemas.openxmlformats.org/officeDocument/2006/relationships/image" Target="media/image46.png"/><Relationship Id="rId65" Type="http://schemas.openxmlformats.org/officeDocument/2006/relationships/image" Target="media/image51.png"/><Relationship Id="rId81" Type="http://schemas.openxmlformats.org/officeDocument/2006/relationships/image" Target="media/image67.png"/><Relationship Id="rId86" Type="http://schemas.openxmlformats.org/officeDocument/2006/relationships/image" Target="media/image72.png"/><Relationship Id="rId130" Type="http://schemas.openxmlformats.org/officeDocument/2006/relationships/image" Target="media/image116.png"/><Relationship Id="rId135" Type="http://schemas.openxmlformats.org/officeDocument/2006/relationships/fontTable" Target="fontTable.xml"/><Relationship Id="rId13" Type="http://schemas.openxmlformats.org/officeDocument/2006/relationships/hyperlink" Target="http://10.64.67.123/wps/myportal" TargetMode="External"/><Relationship Id="rId18" Type="http://schemas.openxmlformats.org/officeDocument/2006/relationships/hyperlink" Target="http://10.64.67.123/wps/myportal" TargetMode="External"/><Relationship Id="rId39" Type="http://schemas.openxmlformats.org/officeDocument/2006/relationships/hyperlink" Target="http://10.64.67.123/wps/myportal" TargetMode="External"/><Relationship Id="rId109" Type="http://schemas.openxmlformats.org/officeDocument/2006/relationships/image" Target="media/image95.png"/><Relationship Id="rId34" Type="http://schemas.openxmlformats.org/officeDocument/2006/relationships/hyperlink" Target="http://10.64.67.123/wps/myportal" TargetMode="External"/><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6.png"/><Relationship Id="rId125" Type="http://schemas.openxmlformats.org/officeDocument/2006/relationships/image" Target="media/image111.png"/><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hyperlink" Target="http://10.64.67.123/wps/myportal" TargetMode="External"/><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7.png"/><Relationship Id="rId136" Type="http://schemas.microsoft.com/office/2011/relationships/people" Target="people.xml"/><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image" Target="media/image10.png"/><Relationship Id="rId14" Type="http://schemas.openxmlformats.org/officeDocument/2006/relationships/image" Target="media/image6.png"/><Relationship Id="rId30" Type="http://schemas.openxmlformats.org/officeDocument/2006/relationships/image" Target="media/image19.png"/><Relationship Id="rId35" Type="http://schemas.openxmlformats.org/officeDocument/2006/relationships/image" Target="media/image23.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2.png"/><Relationship Id="rId8" Type="http://schemas.openxmlformats.org/officeDocument/2006/relationships/image" Target="media/image1.jpeg"/><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2.png"/><Relationship Id="rId67" Type="http://schemas.openxmlformats.org/officeDocument/2006/relationships/image" Target="media/image53.png"/><Relationship Id="rId116" Type="http://schemas.openxmlformats.org/officeDocument/2006/relationships/image" Target="media/image102.png"/><Relationship Id="rId137"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8.png"/><Relationship Id="rId15" Type="http://schemas.openxmlformats.org/officeDocument/2006/relationships/image" Target="media/image7.png"/><Relationship Id="rId36" Type="http://schemas.openxmlformats.org/officeDocument/2006/relationships/hyperlink" Target="http://10.64.67.123/wps/myportal" TargetMode="External"/><Relationship Id="rId57" Type="http://schemas.openxmlformats.org/officeDocument/2006/relationships/image" Target="media/image43.png"/><Relationship Id="rId106" Type="http://schemas.openxmlformats.org/officeDocument/2006/relationships/image" Target="media/image92.png"/><Relationship Id="rId127" Type="http://schemas.openxmlformats.org/officeDocument/2006/relationships/image" Target="media/image113.png"/><Relationship Id="rId10" Type="http://schemas.openxmlformats.org/officeDocument/2006/relationships/image" Target="media/image3.png"/><Relationship Id="rId31" Type="http://schemas.openxmlformats.org/officeDocument/2006/relationships/image" Target="media/image20.png"/><Relationship Id="rId52" Type="http://schemas.openxmlformats.org/officeDocument/2006/relationships/image" Target="media/image38.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6.png"/><Relationship Id="rId47" Type="http://schemas.openxmlformats.org/officeDocument/2006/relationships/image" Target="media/image33.png"/><Relationship Id="rId68" Type="http://schemas.openxmlformats.org/officeDocument/2006/relationships/image" Target="media/image54.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BF9218-D29B-4D34-8AFD-BA168BE395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263</TotalTime>
  <Pages>212</Pages>
  <Words>25108</Words>
  <Characters>143119</Characters>
  <Application>Microsoft Office Word</Application>
  <DocSecurity>0</DocSecurity>
  <Lines>1192</Lines>
  <Paragraphs>335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167892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Hà Thị Thùy Dung</dc:creator>
  <cp:keywords/>
  <dc:description/>
  <cp:lastModifiedBy>Duong Thai Son</cp:lastModifiedBy>
  <cp:revision>301</cp:revision>
  <cp:lastPrinted>2021-04-23T07:04:00Z</cp:lastPrinted>
  <dcterms:created xsi:type="dcterms:W3CDTF">2021-04-27T12:43:00Z</dcterms:created>
  <dcterms:modified xsi:type="dcterms:W3CDTF">2021-04-28T08:44:00Z</dcterms:modified>
</cp:coreProperties>
</file>